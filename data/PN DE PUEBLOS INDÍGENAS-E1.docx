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rawings/drawing1.xml" ContentType="application/vnd.openxmlformats-officedocument.drawingml.chartshapes+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Ex1.xml" ContentType="application/vnd.ms-office.chartex+xml"/>
  <Override PartName="/word/charts/style27.xml" ContentType="application/vnd.ms-office.chartstyle+xml"/>
  <Override PartName="/word/charts/colors27.xml" ContentType="application/vnd.ms-office.chartcolorstyle+xml"/>
  <Override PartName="/word/charts/chart27.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8.xml" ContentType="application/vnd.openxmlformats-officedocument.drawingml.chart+xml"/>
  <Override PartName="/word/charts/style29.xml" ContentType="application/vnd.ms-office.chartstyle+xml"/>
  <Override PartName="/word/charts/colors29.xml" ContentType="application/vnd.ms-office.chartcolorstyle+xml"/>
  <Override PartName="/word/drawings/drawing2.xml" ContentType="application/vnd.openxmlformats-officedocument.drawingml.chartshap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9D0D6F" w:rsidRDefault="009D0D6F">
      <w:pPr>
        <w:pBdr>
          <w:top w:val="nil"/>
          <w:left w:val="nil"/>
          <w:bottom w:val="nil"/>
          <w:right w:val="nil"/>
          <w:between w:val="nil"/>
        </w:pBdr>
        <w:tabs>
          <w:tab w:val="left" w:pos="480"/>
          <w:tab w:val="left" w:pos="880"/>
          <w:tab w:val="right" w:pos="7927"/>
        </w:tabs>
        <w:spacing w:after="100"/>
        <w:ind w:left="480" w:hanging="480"/>
        <w:jc w:val="center"/>
        <w:rPr>
          <w:color w:val="000000"/>
        </w:rPr>
      </w:pPr>
    </w:p>
    <w:p w14:paraId="00000002" w14:textId="77777777" w:rsidR="009D0D6F" w:rsidRDefault="0094762E">
      <w:pPr>
        <w:pBdr>
          <w:top w:val="nil"/>
          <w:left w:val="nil"/>
          <w:bottom w:val="nil"/>
          <w:right w:val="nil"/>
          <w:between w:val="nil"/>
        </w:pBdr>
        <w:tabs>
          <w:tab w:val="left" w:pos="480"/>
          <w:tab w:val="left" w:pos="880"/>
          <w:tab w:val="right" w:pos="7927"/>
        </w:tabs>
        <w:spacing w:after="100"/>
        <w:ind w:left="480" w:hanging="480"/>
        <w:jc w:val="center"/>
        <w:rPr>
          <w:color w:val="000000"/>
        </w:rPr>
      </w:pPr>
      <w:r>
        <w:rPr>
          <w:noProof/>
        </w:rPr>
        <w:drawing>
          <wp:anchor distT="0" distB="0" distL="114300" distR="114300" simplePos="0" relativeHeight="251658240" behindDoc="0" locked="0" layoutInCell="1" hidden="0" allowOverlap="1" wp14:anchorId="095E51C6" wp14:editId="0273BCC0">
            <wp:simplePos x="0" y="0"/>
            <wp:positionH relativeFrom="column">
              <wp:posOffset>1</wp:posOffset>
            </wp:positionH>
            <wp:positionV relativeFrom="paragraph">
              <wp:posOffset>15274</wp:posOffset>
            </wp:positionV>
            <wp:extent cx="2583815" cy="627380"/>
            <wp:effectExtent l="0" t="0" r="0" b="0"/>
            <wp:wrapNone/>
            <wp:docPr id="1725869379" name="Imagen 1725869379"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8.png" descr="Interfaz de usuario gráfica, Texto, Aplicación&#10;&#10;Descripción generada automáticamente"/>
                    <pic:cNvPicPr preferRelativeResize="0"/>
                  </pic:nvPicPr>
                  <pic:blipFill>
                    <a:blip r:embed="rId12"/>
                    <a:srcRect/>
                    <a:stretch>
                      <a:fillRect/>
                    </a:stretch>
                  </pic:blipFill>
                  <pic:spPr>
                    <a:xfrm>
                      <a:off x="0" y="0"/>
                      <a:ext cx="2583815" cy="627380"/>
                    </a:xfrm>
                    <a:prstGeom prst="rect">
                      <a:avLst/>
                    </a:prstGeom>
                    <a:ln/>
                  </pic:spPr>
                </pic:pic>
              </a:graphicData>
            </a:graphic>
          </wp:anchor>
        </w:drawing>
      </w:r>
    </w:p>
    <w:p w14:paraId="00000003" w14:textId="77777777" w:rsidR="009D0D6F" w:rsidRDefault="009D0D6F">
      <w:pPr>
        <w:pBdr>
          <w:top w:val="nil"/>
          <w:left w:val="nil"/>
          <w:bottom w:val="nil"/>
          <w:right w:val="nil"/>
          <w:between w:val="nil"/>
        </w:pBdr>
        <w:tabs>
          <w:tab w:val="left" w:pos="480"/>
          <w:tab w:val="left" w:pos="880"/>
          <w:tab w:val="right" w:pos="7927"/>
        </w:tabs>
        <w:spacing w:after="100"/>
        <w:ind w:left="480" w:hanging="480"/>
        <w:jc w:val="center"/>
        <w:rPr>
          <w:color w:val="000000"/>
        </w:rPr>
      </w:pPr>
    </w:p>
    <w:p w14:paraId="00000004" w14:textId="77777777" w:rsidR="009D0D6F" w:rsidRDefault="009D0D6F">
      <w:pPr>
        <w:pBdr>
          <w:top w:val="nil"/>
          <w:left w:val="nil"/>
          <w:bottom w:val="nil"/>
          <w:right w:val="nil"/>
          <w:between w:val="nil"/>
        </w:pBdr>
        <w:tabs>
          <w:tab w:val="left" w:pos="480"/>
          <w:tab w:val="left" w:pos="880"/>
          <w:tab w:val="right" w:pos="7927"/>
        </w:tabs>
        <w:spacing w:after="100"/>
        <w:ind w:left="480" w:hanging="480"/>
        <w:jc w:val="center"/>
        <w:rPr>
          <w:color w:val="000000"/>
        </w:rPr>
      </w:pPr>
    </w:p>
    <w:p w14:paraId="00000005" w14:textId="77777777" w:rsidR="009D0D6F" w:rsidRDefault="009D0D6F">
      <w:pPr>
        <w:pBdr>
          <w:top w:val="nil"/>
          <w:left w:val="nil"/>
          <w:bottom w:val="nil"/>
          <w:right w:val="nil"/>
          <w:between w:val="nil"/>
        </w:pBdr>
        <w:tabs>
          <w:tab w:val="left" w:pos="480"/>
          <w:tab w:val="left" w:pos="880"/>
          <w:tab w:val="right" w:pos="7927"/>
        </w:tabs>
        <w:spacing w:after="100"/>
        <w:ind w:left="480" w:hanging="480"/>
        <w:jc w:val="center"/>
        <w:rPr>
          <w:color w:val="000000"/>
        </w:rPr>
      </w:pPr>
    </w:p>
    <w:p w14:paraId="00000006" w14:textId="77777777" w:rsidR="009D0D6F" w:rsidRDefault="009D0D6F">
      <w:pPr>
        <w:spacing w:line="276" w:lineRule="auto"/>
        <w:jc w:val="center"/>
        <w:rPr>
          <w:b/>
          <w:color w:val="215868"/>
          <w:sz w:val="72"/>
          <w:szCs w:val="72"/>
        </w:rPr>
      </w:pPr>
    </w:p>
    <w:p w14:paraId="00000007" w14:textId="77777777" w:rsidR="009D0D6F" w:rsidRDefault="009D0D6F">
      <w:pPr>
        <w:spacing w:line="276" w:lineRule="auto"/>
        <w:jc w:val="center"/>
        <w:rPr>
          <w:b/>
          <w:color w:val="215868"/>
          <w:sz w:val="72"/>
          <w:szCs w:val="72"/>
        </w:rPr>
      </w:pPr>
    </w:p>
    <w:p w14:paraId="00000008" w14:textId="77777777" w:rsidR="009D0D6F" w:rsidRDefault="009D0D6F">
      <w:pPr>
        <w:spacing w:line="276" w:lineRule="auto"/>
        <w:rPr>
          <w:b/>
          <w:color w:val="215868"/>
          <w:sz w:val="72"/>
          <w:szCs w:val="72"/>
        </w:rPr>
      </w:pPr>
    </w:p>
    <w:p w14:paraId="00000009" w14:textId="77777777" w:rsidR="009D0D6F" w:rsidRDefault="0094762E">
      <w:pPr>
        <w:spacing w:line="276" w:lineRule="auto"/>
        <w:jc w:val="center"/>
        <w:rPr>
          <w:b/>
          <w:color w:val="1F3864"/>
          <w:sz w:val="72"/>
          <w:szCs w:val="72"/>
        </w:rPr>
      </w:pPr>
      <w:r>
        <w:rPr>
          <w:b/>
          <w:color w:val="1F3864"/>
          <w:sz w:val="72"/>
          <w:szCs w:val="72"/>
        </w:rPr>
        <w:t>POLÍTICA NACIONAL</w:t>
      </w:r>
    </w:p>
    <w:p w14:paraId="0000000A" w14:textId="77777777" w:rsidR="009D0D6F" w:rsidRDefault="0094762E">
      <w:pPr>
        <w:spacing w:line="276" w:lineRule="auto"/>
        <w:jc w:val="center"/>
        <w:rPr>
          <w:b/>
          <w:color w:val="1F3864"/>
          <w:sz w:val="72"/>
          <w:szCs w:val="72"/>
        </w:rPr>
      </w:pPr>
      <w:r>
        <w:rPr>
          <w:b/>
          <w:color w:val="1F3864"/>
          <w:sz w:val="72"/>
          <w:szCs w:val="72"/>
        </w:rPr>
        <w:t>DE PUEBLOS INDÍGENAS</w:t>
      </w:r>
    </w:p>
    <w:p w14:paraId="0000000B" w14:textId="77777777" w:rsidR="009D0D6F" w:rsidRDefault="0094762E">
      <w:pPr>
        <w:spacing w:line="276" w:lineRule="auto"/>
        <w:jc w:val="center"/>
        <w:rPr>
          <w:b/>
          <w:color w:val="1F3864"/>
          <w:sz w:val="72"/>
          <w:szCs w:val="72"/>
        </w:rPr>
      </w:pPr>
      <w:r>
        <w:rPr>
          <w:b/>
          <w:color w:val="1F3864"/>
          <w:sz w:val="72"/>
          <w:szCs w:val="72"/>
        </w:rPr>
        <w:t xml:space="preserve">U ORIGINARIOS </w:t>
      </w:r>
    </w:p>
    <w:p w14:paraId="0000000C" w14:textId="77777777" w:rsidR="009D0D6F" w:rsidRDefault="00000000">
      <w:pPr>
        <w:spacing w:line="276" w:lineRule="auto"/>
        <w:jc w:val="center"/>
        <w:rPr>
          <w:b/>
          <w:color w:val="1F3864"/>
          <w:sz w:val="40"/>
          <w:szCs w:val="40"/>
        </w:rPr>
      </w:pPr>
      <w:sdt>
        <w:sdtPr>
          <w:tag w:val="goog_rdk_0"/>
          <w:id w:val="1383979287"/>
        </w:sdtPr>
        <w:sdtContent/>
      </w:sdt>
      <w:sdt>
        <w:sdtPr>
          <w:tag w:val="goog_rdk_1"/>
          <w:id w:val="-1487623270"/>
        </w:sdtPr>
        <w:sdtContent/>
      </w:sdt>
      <w:r w:rsidR="0094762E">
        <w:rPr>
          <w:b/>
          <w:color w:val="1F3864"/>
          <w:sz w:val="40"/>
          <w:szCs w:val="40"/>
        </w:rPr>
        <w:t xml:space="preserve">ENTREGABLE 1: </w:t>
      </w:r>
    </w:p>
    <w:p w14:paraId="0000000D" w14:textId="77777777" w:rsidR="009D0D6F" w:rsidRDefault="0094762E">
      <w:pPr>
        <w:spacing w:line="276" w:lineRule="auto"/>
        <w:jc w:val="center"/>
        <w:rPr>
          <w:b/>
          <w:color w:val="1F3864"/>
          <w:sz w:val="40"/>
          <w:szCs w:val="40"/>
        </w:rPr>
      </w:pPr>
      <w:r>
        <w:rPr>
          <w:b/>
          <w:color w:val="1F3864"/>
          <w:sz w:val="40"/>
          <w:szCs w:val="40"/>
        </w:rPr>
        <w:t>Base legal</w:t>
      </w:r>
    </w:p>
    <w:p w14:paraId="0000000E" w14:textId="77777777" w:rsidR="009D0D6F" w:rsidRDefault="0094762E">
      <w:pPr>
        <w:spacing w:line="276" w:lineRule="auto"/>
        <w:jc w:val="center"/>
        <w:rPr>
          <w:b/>
          <w:color w:val="1F3864"/>
          <w:sz w:val="40"/>
          <w:szCs w:val="40"/>
        </w:rPr>
      </w:pPr>
      <w:r>
        <w:rPr>
          <w:b/>
          <w:color w:val="1F3864"/>
          <w:sz w:val="40"/>
          <w:szCs w:val="40"/>
        </w:rPr>
        <w:t xml:space="preserve">Diagnóstico </w:t>
      </w:r>
    </w:p>
    <w:p w14:paraId="0000000F" w14:textId="77777777" w:rsidR="009D0D6F" w:rsidRDefault="009D0D6F">
      <w:pPr>
        <w:pBdr>
          <w:top w:val="nil"/>
          <w:left w:val="nil"/>
          <w:bottom w:val="nil"/>
          <w:right w:val="nil"/>
          <w:between w:val="nil"/>
        </w:pBdr>
        <w:tabs>
          <w:tab w:val="left" w:pos="480"/>
          <w:tab w:val="left" w:pos="880"/>
          <w:tab w:val="right" w:pos="7927"/>
        </w:tabs>
        <w:spacing w:after="100"/>
        <w:ind w:left="480" w:hanging="480"/>
        <w:jc w:val="center"/>
        <w:rPr>
          <w:color w:val="000000"/>
        </w:rPr>
      </w:pPr>
    </w:p>
    <w:p w14:paraId="00000010" w14:textId="77777777" w:rsidR="009D0D6F" w:rsidRDefault="009D0D6F">
      <w:pPr>
        <w:rPr>
          <w:color w:val="000000"/>
        </w:rPr>
      </w:pPr>
    </w:p>
    <w:p w14:paraId="00000011" w14:textId="77777777" w:rsidR="009D0D6F" w:rsidRDefault="009D0D6F">
      <w:pPr>
        <w:rPr>
          <w:color w:val="000000"/>
        </w:rPr>
      </w:pPr>
    </w:p>
    <w:p w14:paraId="00000012" w14:textId="77777777" w:rsidR="009D0D6F" w:rsidRDefault="009D0D6F">
      <w:pPr>
        <w:rPr>
          <w:color w:val="000000"/>
        </w:rPr>
      </w:pPr>
    </w:p>
    <w:p w14:paraId="34C0A873" w14:textId="77777777" w:rsidR="00304200" w:rsidRDefault="00304200">
      <w:pPr>
        <w:rPr>
          <w:color w:val="000000"/>
        </w:rPr>
      </w:pPr>
    </w:p>
    <w:p w14:paraId="6776F65E" w14:textId="77777777" w:rsidR="00304200" w:rsidRDefault="00304200">
      <w:pPr>
        <w:rPr>
          <w:color w:val="000000"/>
        </w:rPr>
      </w:pPr>
    </w:p>
    <w:p w14:paraId="100A1719" w14:textId="44D8B1A4" w:rsidR="00304200" w:rsidRPr="005B2130" w:rsidRDefault="00304200">
      <w:pPr>
        <w:rPr>
          <w:rFonts w:asciiTheme="minorHAnsi" w:hAnsiTheme="minorHAnsi" w:cstheme="minorHAnsi"/>
          <w:b/>
          <w:bCs/>
          <w:color w:val="000000"/>
        </w:rPr>
      </w:pPr>
      <w:r w:rsidRPr="005B2130">
        <w:rPr>
          <w:rFonts w:asciiTheme="minorHAnsi" w:hAnsiTheme="minorHAnsi" w:cstheme="minorHAnsi"/>
          <w:b/>
          <w:bCs/>
          <w:color w:val="000000"/>
        </w:rPr>
        <w:t>ACRÓNIMOS (ABREVIATURAS)</w:t>
      </w:r>
    </w:p>
    <w:p w14:paraId="6603FF7D" w14:textId="14B0E290" w:rsidR="00CF0441" w:rsidRPr="005B2130" w:rsidRDefault="00CF0441" w:rsidP="005B2130">
      <w:pPr>
        <w:ind w:left="2127" w:hanging="2127"/>
        <w:rPr>
          <w:rFonts w:asciiTheme="minorHAnsi" w:hAnsiTheme="minorHAnsi" w:cstheme="minorHAnsi"/>
        </w:rPr>
      </w:pPr>
      <w:r w:rsidRPr="005B2130">
        <w:rPr>
          <w:rFonts w:asciiTheme="minorHAnsi" w:hAnsiTheme="minorHAnsi" w:cstheme="minorHAnsi"/>
        </w:rPr>
        <w:t>ACNUDH</w:t>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Oficina del Alto Comisionado de las Naciones Unidas para los Derechos Humanos</w:t>
      </w:r>
    </w:p>
    <w:p w14:paraId="426D4F7A" w14:textId="0CADEC6B" w:rsidR="00CF0441" w:rsidRPr="005B2130" w:rsidRDefault="00CF0441" w:rsidP="00CF0441">
      <w:pPr>
        <w:rPr>
          <w:rFonts w:asciiTheme="minorHAnsi" w:hAnsiTheme="minorHAnsi" w:cstheme="minorHAnsi"/>
        </w:rPr>
      </w:pPr>
      <w:r w:rsidRPr="005B2130">
        <w:rPr>
          <w:rFonts w:asciiTheme="minorHAnsi" w:hAnsiTheme="minorHAnsi" w:cstheme="minorHAnsi"/>
        </w:rPr>
        <w:t>ACR</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Áreas de Conservación Regional</w:t>
      </w:r>
    </w:p>
    <w:p w14:paraId="768ED8D4" w14:textId="075375A7" w:rsidR="00CF0441" w:rsidRPr="005B2130" w:rsidRDefault="00CF0441" w:rsidP="00CF0441">
      <w:pPr>
        <w:rPr>
          <w:rFonts w:asciiTheme="minorHAnsi" w:hAnsiTheme="minorHAnsi" w:cstheme="minorHAnsi"/>
        </w:rPr>
      </w:pPr>
      <w:r w:rsidRPr="005B2130">
        <w:rPr>
          <w:rFonts w:asciiTheme="minorHAnsi" w:hAnsiTheme="minorHAnsi" w:cstheme="minorHAnsi"/>
        </w:rPr>
        <w:t>AIDESEP</w:t>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Asociación Interétnica de Desarrollo de la Selva Peruana</w:t>
      </w:r>
    </w:p>
    <w:p w14:paraId="6121313A" w14:textId="27D544A9" w:rsidR="00CF0441" w:rsidRPr="005B2130" w:rsidRDefault="00CF0441" w:rsidP="00CF0441">
      <w:pPr>
        <w:rPr>
          <w:rFonts w:asciiTheme="minorHAnsi" w:hAnsiTheme="minorHAnsi" w:cstheme="minorHAnsi"/>
        </w:rPr>
      </w:pPr>
      <w:r w:rsidRPr="005B2130">
        <w:rPr>
          <w:rFonts w:asciiTheme="minorHAnsi" w:hAnsiTheme="minorHAnsi" w:cstheme="minorHAnsi"/>
        </w:rPr>
        <w:t>ANP</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Áreas Naturales Protegidas</w:t>
      </w:r>
    </w:p>
    <w:p w14:paraId="516A73C8" w14:textId="3BB7DBB0" w:rsidR="00CF0441" w:rsidRPr="005B2130" w:rsidRDefault="00CF0441" w:rsidP="00CF0441">
      <w:pPr>
        <w:rPr>
          <w:rFonts w:asciiTheme="minorHAnsi" w:hAnsiTheme="minorHAnsi" w:cstheme="minorHAnsi"/>
        </w:rPr>
      </w:pPr>
      <w:r w:rsidRPr="005B2130">
        <w:rPr>
          <w:rFonts w:asciiTheme="minorHAnsi" w:hAnsiTheme="minorHAnsi" w:cstheme="minorHAnsi"/>
        </w:rPr>
        <w:t>ARPI SC</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Asociación Regional de Pueblos Indígenas de la Selva Central</w:t>
      </w:r>
    </w:p>
    <w:p w14:paraId="7BE8A734" w14:textId="1773D60B" w:rsidR="00CF0441" w:rsidRPr="005B2130" w:rsidRDefault="00CF0441" w:rsidP="00CF0441">
      <w:pPr>
        <w:rPr>
          <w:rFonts w:asciiTheme="minorHAnsi" w:hAnsiTheme="minorHAnsi" w:cstheme="minorHAnsi"/>
        </w:rPr>
      </w:pPr>
      <w:r w:rsidRPr="005B2130">
        <w:rPr>
          <w:rFonts w:asciiTheme="minorHAnsi" w:hAnsiTheme="minorHAnsi" w:cstheme="minorHAnsi"/>
        </w:rPr>
        <w:t>ATFFS</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Administraciones Técnicas Forestales y de Fauna Silvestre</w:t>
      </w:r>
    </w:p>
    <w:p w14:paraId="27637725" w14:textId="51E71513" w:rsidR="00CF0441" w:rsidRPr="005B2130" w:rsidRDefault="00CF0441" w:rsidP="00CF0441">
      <w:pPr>
        <w:rPr>
          <w:rFonts w:asciiTheme="minorHAnsi" w:hAnsiTheme="minorHAnsi" w:cstheme="minorHAnsi"/>
        </w:rPr>
      </w:pPr>
      <w:r w:rsidRPr="005B2130">
        <w:rPr>
          <w:rFonts w:asciiTheme="minorHAnsi" w:hAnsiTheme="minorHAnsi" w:cstheme="minorHAnsi"/>
        </w:rPr>
        <w:t>BDPI</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Base de Datos Oficial de Pueblos indígenas u Originarios</w:t>
      </w:r>
    </w:p>
    <w:p w14:paraId="2DDE86A8" w14:textId="292052C5" w:rsidR="00CF0441" w:rsidRPr="005B2130" w:rsidRDefault="00CF0441" w:rsidP="00CF0441">
      <w:pPr>
        <w:rPr>
          <w:rFonts w:asciiTheme="minorHAnsi" w:hAnsiTheme="minorHAnsi" w:cstheme="minorHAnsi"/>
        </w:rPr>
      </w:pPr>
      <w:r w:rsidRPr="005B2130">
        <w:rPr>
          <w:rFonts w:asciiTheme="minorHAnsi" w:hAnsiTheme="minorHAnsi" w:cstheme="minorHAnsi"/>
        </w:rPr>
        <w:t>BID</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Banco Interamericano de Desarrollo</w:t>
      </w:r>
    </w:p>
    <w:p w14:paraId="4CE0A80F" w14:textId="58141360" w:rsidR="00CF0441" w:rsidRPr="005B2130" w:rsidRDefault="00CF0441" w:rsidP="00CF0441">
      <w:pPr>
        <w:rPr>
          <w:rFonts w:asciiTheme="minorHAnsi" w:hAnsiTheme="minorHAnsi" w:cstheme="minorHAnsi"/>
        </w:rPr>
      </w:pPr>
      <w:r w:rsidRPr="005B2130">
        <w:rPr>
          <w:rFonts w:asciiTheme="minorHAnsi" w:hAnsiTheme="minorHAnsi" w:cstheme="minorHAnsi"/>
        </w:rPr>
        <w:t>BPP</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Bosques de Producción Permanente</w:t>
      </w:r>
    </w:p>
    <w:p w14:paraId="619C16CC" w14:textId="05FF2F06" w:rsidR="00CF0441" w:rsidRPr="005B2130" w:rsidRDefault="00CF0441" w:rsidP="00CF0441">
      <w:pPr>
        <w:rPr>
          <w:rFonts w:asciiTheme="minorHAnsi" w:hAnsiTheme="minorHAnsi" w:cstheme="minorHAnsi"/>
        </w:rPr>
      </w:pPr>
      <w:r w:rsidRPr="005B2130">
        <w:rPr>
          <w:rFonts w:asciiTheme="minorHAnsi" w:hAnsiTheme="minorHAnsi" w:cstheme="minorHAnsi"/>
        </w:rPr>
        <w:t>CAA</w:t>
      </w:r>
      <w:r w:rsidR="005B2130">
        <w:rPr>
          <w:rFonts w:asciiTheme="minorHAnsi" w:hAnsiTheme="minorHAnsi" w:cstheme="minorHAnsi"/>
        </w:rPr>
        <w:t>A</w:t>
      </w:r>
      <w:r w:rsidRPr="005B2130">
        <w:rPr>
          <w:rFonts w:asciiTheme="minorHAnsi" w:hAnsiTheme="minorHAnsi" w:cstheme="minorHAnsi"/>
        </w:rPr>
        <w:t>P</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Centro Amazónico de Antropología y Aplicación Práctica</w:t>
      </w:r>
    </w:p>
    <w:p w14:paraId="3C2377A9" w14:textId="27F53BAD" w:rsidR="00CF0441" w:rsidRPr="005B2130" w:rsidRDefault="00CF0441" w:rsidP="00CF0441">
      <w:pPr>
        <w:rPr>
          <w:rFonts w:asciiTheme="minorHAnsi" w:hAnsiTheme="minorHAnsi" w:cstheme="minorHAnsi"/>
        </w:rPr>
      </w:pPr>
      <w:r w:rsidRPr="005B2130">
        <w:rPr>
          <w:rFonts w:asciiTheme="minorHAnsi" w:hAnsiTheme="minorHAnsi" w:cstheme="minorHAnsi"/>
        </w:rPr>
        <w:t>CBD</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proofErr w:type="spellStart"/>
      <w:r w:rsidRPr="005B2130">
        <w:rPr>
          <w:rFonts w:asciiTheme="minorHAnsi" w:hAnsiTheme="minorHAnsi" w:cstheme="minorHAnsi"/>
        </w:rPr>
        <w:t>Convention</w:t>
      </w:r>
      <w:proofErr w:type="spellEnd"/>
      <w:r w:rsidRPr="005B2130">
        <w:rPr>
          <w:rFonts w:asciiTheme="minorHAnsi" w:hAnsiTheme="minorHAnsi" w:cstheme="minorHAnsi"/>
        </w:rPr>
        <w:t xml:space="preserve"> </w:t>
      </w:r>
      <w:proofErr w:type="spellStart"/>
      <w:r w:rsidRPr="005B2130">
        <w:rPr>
          <w:rFonts w:asciiTheme="minorHAnsi" w:hAnsiTheme="minorHAnsi" w:cstheme="minorHAnsi"/>
        </w:rPr>
        <w:t>on</w:t>
      </w:r>
      <w:proofErr w:type="spellEnd"/>
      <w:r w:rsidRPr="005B2130">
        <w:rPr>
          <w:rFonts w:asciiTheme="minorHAnsi" w:hAnsiTheme="minorHAnsi" w:cstheme="minorHAnsi"/>
        </w:rPr>
        <w:t xml:space="preserve"> </w:t>
      </w:r>
      <w:proofErr w:type="spellStart"/>
      <w:r w:rsidRPr="005B2130">
        <w:rPr>
          <w:rFonts w:asciiTheme="minorHAnsi" w:hAnsiTheme="minorHAnsi" w:cstheme="minorHAnsi"/>
        </w:rPr>
        <w:t>Biological</w:t>
      </w:r>
      <w:proofErr w:type="spellEnd"/>
      <w:r w:rsidRPr="005B2130">
        <w:rPr>
          <w:rFonts w:asciiTheme="minorHAnsi" w:hAnsiTheme="minorHAnsi" w:cstheme="minorHAnsi"/>
        </w:rPr>
        <w:t xml:space="preserve"> </w:t>
      </w:r>
      <w:proofErr w:type="spellStart"/>
      <w:r w:rsidRPr="005B2130">
        <w:rPr>
          <w:rFonts w:asciiTheme="minorHAnsi" w:hAnsiTheme="minorHAnsi" w:cstheme="minorHAnsi"/>
        </w:rPr>
        <w:t>Diversity</w:t>
      </w:r>
      <w:proofErr w:type="spellEnd"/>
      <w:r w:rsidRPr="005B2130">
        <w:rPr>
          <w:rFonts w:asciiTheme="minorHAnsi" w:hAnsiTheme="minorHAnsi" w:cstheme="minorHAnsi"/>
        </w:rPr>
        <w:t xml:space="preserve"> </w:t>
      </w:r>
    </w:p>
    <w:p w14:paraId="37B26949" w14:textId="29BB9E1F" w:rsidR="00CF0441" w:rsidRPr="005B2130" w:rsidRDefault="00CF0441" w:rsidP="00CF0441">
      <w:pPr>
        <w:rPr>
          <w:rFonts w:asciiTheme="minorHAnsi" w:hAnsiTheme="minorHAnsi" w:cstheme="minorHAnsi"/>
        </w:rPr>
      </w:pPr>
      <w:r w:rsidRPr="005B2130">
        <w:rPr>
          <w:rFonts w:asciiTheme="minorHAnsi" w:hAnsiTheme="minorHAnsi" w:cstheme="minorHAnsi"/>
        </w:rPr>
        <w:t>CCP</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Confederación Campesina del Perú</w:t>
      </w:r>
    </w:p>
    <w:p w14:paraId="527DD5A8" w14:textId="591481A5" w:rsidR="00CF0441" w:rsidRPr="005B2130" w:rsidRDefault="00CF0441" w:rsidP="005B2130">
      <w:pPr>
        <w:ind w:left="2160" w:hanging="2160"/>
        <w:rPr>
          <w:rFonts w:asciiTheme="minorHAnsi" w:hAnsiTheme="minorHAnsi" w:cstheme="minorHAnsi"/>
        </w:rPr>
      </w:pPr>
      <w:r w:rsidRPr="005B2130">
        <w:rPr>
          <w:rFonts w:asciiTheme="minorHAnsi" w:hAnsiTheme="minorHAnsi" w:cstheme="minorHAnsi"/>
        </w:rPr>
        <w:t>CDC</w:t>
      </w:r>
      <w:r w:rsidRPr="005B2130">
        <w:rPr>
          <w:rFonts w:asciiTheme="minorHAnsi" w:hAnsiTheme="minorHAnsi" w:cstheme="minorHAnsi"/>
        </w:rPr>
        <w:tab/>
        <w:t>Centro Nacional de Epidemiologia, Prevención y Control de Enfermedades</w:t>
      </w:r>
    </w:p>
    <w:p w14:paraId="407A7A74" w14:textId="02BE8132" w:rsidR="00CF0441" w:rsidRPr="005B2130" w:rsidRDefault="00CF0441" w:rsidP="00CF0441">
      <w:pPr>
        <w:rPr>
          <w:rFonts w:asciiTheme="minorHAnsi" w:hAnsiTheme="minorHAnsi" w:cstheme="minorHAnsi"/>
        </w:rPr>
      </w:pPr>
      <w:r w:rsidRPr="005B2130">
        <w:rPr>
          <w:rFonts w:asciiTheme="minorHAnsi" w:hAnsiTheme="minorHAnsi" w:cstheme="minorHAnsi"/>
        </w:rPr>
        <w:t>CDH</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 xml:space="preserve">Consejo de Derechos Humanos </w:t>
      </w:r>
    </w:p>
    <w:p w14:paraId="35B8879D" w14:textId="616EFE01" w:rsidR="00CF0441" w:rsidRPr="005B2130" w:rsidRDefault="00CF0441" w:rsidP="00CF0441">
      <w:pPr>
        <w:rPr>
          <w:rFonts w:asciiTheme="minorHAnsi" w:hAnsiTheme="minorHAnsi" w:cstheme="minorHAnsi"/>
        </w:rPr>
      </w:pPr>
      <w:r w:rsidRPr="005B2130">
        <w:rPr>
          <w:rFonts w:asciiTheme="minorHAnsi" w:hAnsiTheme="minorHAnsi" w:cstheme="minorHAnsi"/>
        </w:rPr>
        <w:t>CEACR</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Comisión de Expertos en Aplicación de Convenios y Recomendaciones</w:t>
      </w:r>
    </w:p>
    <w:p w14:paraId="033752DA" w14:textId="7A1357F6" w:rsidR="00CF0441" w:rsidRPr="005B2130" w:rsidRDefault="00CF0441" w:rsidP="00CF0441">
      <w:pPr>
        <w:rPr>
          <w:rFonts w:asciiTheme="minorHAnsi" w:hAnsiTheme="minorHAnsi" w:cstheme="minorHAnsi"/>
        </w:rPr>
      </w:pPr>
      <w:r w:rsidRPr="005B2130">
        <w:rPr>
          <w:rFonts w:asciiTheme="minorHAnsi" w:hAnsiTheme="minorHAnsi" w:cstheme="minorHAnsi"/>
        </w:rPr>
        <w:t>CENAGRO</w:t>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Censo Nacional Agropecuario</w:t>
      </w:r>
    </w:p>
    <w:p w14:paraId="7C722D3D" w14:textId="532262EA" w:rsidR="00CF0441" w:rsidRPr="005B2130" w:rsidRDefault="00CF0441" w:rsidP="00CF0441">
      <w:pPr>
        <w:rPr>
          <w:rFonts w:asciiTheme="minorHAnsi" w:hAnsiTheme="minorHAnsi" w:cstheme="minorHAnsi"/>
        </w:rPr>
      </w:pPr>
      <w:r w:rsidRPr="005B2130">
        <w:rPr>
          <w:rFonts w:asciiTheme="minorHAnsi" w:hAnsiTheme="minorHAnsi" w:cstheme="minorHAnsi"/>
        </w:rPr>
        <w:t>CEPAL</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Comisión Económica para América Latina y el Caribe</w:t>
      </w:r>
    </w:p>
    <w:p w14:paraId="433E7845" w14:textId="6939903C" w:rsidR="00CF0441" w:rsidRDefault="00CF0441" w:rsidP="00CF0441">
      <w:pPr>
        <w:rPr>
          <w:rFonts w:asciiTheme="minorHAnsi" w:hAnsiTheme="minorHAnsi" w:cstheme="minorHAnsi"/>
        </w:rPr>
      </w:pPr>
      <w:r w:rsidRPr="005B2130">
        <w:rPr>
          <w:rFonts w:asciiTheme="minorHAnsi" w:hAnsiTheme="minorHAnsi" w:cstheme="minorHAnsi"/>
        </w:rPr>
        <w:t>CEPLAN</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Centro Nacional de Planeamiento Estratégico</w:t>
      </w:r>
    </w:p>
    <w:p w14:paraId="214F645F" w14:textId="2D30773F" w:rsidR="00272E94" w:rsidRPr="005B2130" w:rsidRDefault="00272E94" w:rsidP="00CF0441">
      <w:pPr>
        <w:rPr>
          <w:rFonts w:asciiTheme="minorHAnsi" w:hAnsiTheme="minorHAnsi" w:cstheme="minorHAnsi"/>
        </w:rPr>
      </w:pPr>
      <w:r>
        <w:rPr>
          <w:rFonts w:asciiTheme="minorHAnsi" w:hAnsiTheme="minorHAnsi" w:cstheme="minorHAnsi"/>
        </w:rPr>
        <w:t>CETPRO</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t>Centros Técnicos Productivos</w:t>
      </w:r>
    </w:p>
    <w:p w14:paraId="4E98CA41" w14:textId="605F36D8" w:rsidR="00CF0441" w:rsidRPr="005B2130" w:rsidRDefault="00CF0441" w:rsidP="00CF0441">
      <w:pPr>
        <w:rPr>
          <w:rFonts w:asciiTheme="minorHAnsi" w:hAnsiTheme="minorHAnsi" w:cstheme="minorHAnsi"/>
        </w:rPr>
      </w:pPr>
      <w:r w:rsidRPr="005B2130">
        <w:rPr>
          <w:rFonts w:asciiTheme="minorHAnsi" w:hAnsiTheme="minorHAnsi" w:cstheme="minorHAnsi"/>
        </w:rPr>
        <w:t>CIDH</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Comisión Interamericana de Derechos Humanos</w:t>
      </w:r>
    </w:p>
    <w:p w14:paraId="5693FBA0" w14:textId="7BDCF2F1" w:rsidR="00CF0441" w:rsidRPr="005B2130" w:rsidRDefault="00CF0441" w:rsidP="00CF0441">
      <w:pPr>
        <w:rPr>
          <w:rFonts w:asciiTheme="minorHAnsi" w:hAnsiTheme="minorHAnsi" w:cstheme="minorHAnsi"/>
        </w:rPr>
      </w:pPr>
      <w:r w:rsidRPr="005B2130">
        <w:rPr>
          <w:rFonts w:asciiTheme="minorHAnsi" w:hAnsiTheme="minorHAnsi" w:cstheme="minorHAnsi"/>
        </w:rPr>
        <w:t>CIES</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 xml:space="preserve">Consorcio de Investigación Económica y Social </w:t>
      </w:r>
    </w:p>
    <w:p w14:paraId="06290511" w14:textId="666107C0" w:rsidR="00CF0441" w:rsidRPr="005B2130" w:rsidRDefault="00CF0441" w:rsidP="00CF0441">
      <w:pPr>
        <w:rPr>
          <w:rFonts w:asciiTheme="minorHAnsi" w:hAnsiTheme="minorHAnsi" w:cstheme="minorHAnsi"/>
        </w:rPr>
      </w:pPr>
      <w:r w:rsidRPr="005B2130">
        <w:rPr>
          <w:rFonts w:asciiTheme="minorHAnsi" w:hAnsiTheme="minorHAnsi" w:cstheme="minorHAnsi"/>
        </w:rPr>
        <w:t xml:space="preserve">CNA </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Confederación Nacional Agraria</w:t>
      </w:r>
    </w:p>
    <w:p w14:paraId="6EB40BC7" w14:textId="337348DC" w:rsidR="00CF0441" w:rsidRPr="005B2130" w:rsidRDefault="00CF0441" w:rsidP="00CF0441">
      <w:pPr>
        <w:rPr>
          <w:rFonts w:asciiTheme="minorHAnsi" w:hAnsiTheme="minorHAnsi" w:cstheme="minorHAnsi"/>
        </w:rPr>
      </w:pPr>
      <w:r w:rsidRPr="005B2130">
        <w:rPr>
          <w:rFonts w:asciiTheme="minorHAnsi" w:hAnsiTheme="minorHAnsi" w:cstheme="minorHAnsi"/>
        </w:rPr>
        <w:t>COECCI</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Coordinadora de Entidades Extranjeras de Cooperación Internacional</w:t>
      </w:r>
    </w:p>
    <w:p w14:paraId="0C34D0C0" w14:textId="027A9444" w:rsidR="00CF0441" w:rsidRPr="005B2130" w:rsidRDefault="00CF0441" w:rsidP="00CF0441">
      <w:pPr>
        <w:rPr>
          <w:rFonts w:asciiTheme="minorHAnsi" w:hAnsiTheme="minorHAnsi" w:cstheme="minorHAnsi"/>
        </w:rPr>
      </w:pPr>
      <w:r w:rsidRPr="005B2130">
        <w:rPr>
          <w:rFonts w:asciiTheme="minorHAnsi" w:hAnsiTheme="minorHAnsi" w:cstheme="minorHAnsi"/>
        </w:rPr>
        <w:t>COFOPRI</w:t>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Organismo de Formalización de la Propiedad Informal</w:t>
      </w:r>
    </w:p>
    <w:p w14:paraId="6139082D" w14:textId="33969A78" w:rsidR="00CF0441" w:rsidRPr="005B2130" w:rsidRDefault="00CF0441" w:rsidP="00CF0441">
      <w:pPr>
        <w:rPr>
          <w:rFonts w:asciiTheme="minorHAnsi" w:hAnsiTheme="minorHAnsi" w:cstheme="minorHAnsi"/>
        </w:rPr>
      </w:pPr>
      <w:r w:rsidRPr="005B2130">
        <w:rPr>
          <w:rFonts w:asciiTheme="minorHAnsi" w:hAnsiTheme="minorHAnsi" w:cstheme="minorHAnsi"/>
        </w:rPr>
        <w:t>CONAP</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Confederación de Nacionalidades Amazónicas del Perú</w:t>
      </w:r>
    </w:p>
    <w:p w14:paraId="63FB898D" w14:textId="33B0B60E" w:rsidR="00CF0441" w:rsidRPr="005B2130" w:rsidRDefault="00CF0441" w:rsidP="00CF0441">
      <w:pPr>
        <w:rPr>
          <w:rFonts w:asciiTheme="minorHAnsi" w:hAnsiTheme="minorHAnsi" w:cstheme="minorHAnsi"/>
        </w:rPr>
      </w:pPr>
      <w:r w:rsidRPr="005B2130">
        <w:rPr>
          <w:rFonts w:asciiTheme="minorHAnsi" w:hAnsiTheme="minorHAnsi" w:cstheme="minorHAnsi"/>
        </w:rPr>
        <w:t>CORPI</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Coordinadora Regional de los Pueblos Indígenas</w:t>
      </w:r>
    </w:p>
    <w:p w14:paraId="43D8D2F2" w14:textId="1D44F401" w:rsidR="00CF0441" w:rsidRPr="005B2130" w:rsidRDefault="00CF0441" w:rsidP="00CF0441">
      <w:pPr>
        <w:rPr>
          <w:rFonts w:asciiTheme="minorHAnsi" w:hAnsiTheme="minorHAnsi" w:cstheme="minorHAnsi"/>
        </w:rPr>
      </w:pPr>
      <w:r w:rsidRPr="005B2130">
        <w:rPr>
          <w:rFonts w:asciiTheme="minorHAnsi" w:hAnsiTheme="minorHAnsi" w:cstheme="minorHAnsi"/>
        </w:rPr>
        <w:t>DACI</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Dirección de los Pueblos en Situación de Aislamiento y Contacto Inicial </w:t>
      </w:r>
    </w:p>
    <w:p w14:paraId="702156E4" w14:textId="795197B0" w:rsidR="00CF0441" w:rsidRPr="005B2130" w:rsidRDefault="00CF0441" w:rsidP="00CF0441">
      <w:pPr>
        <w:rPr>
          <w:rFonts w:asciiTheme="minorHAnsi" w:hAnsiTheme="minorHAnsi" w:cstheme="minorHAnsi"/>
        </w:rPr>
      </w:pPr>
      <w:r w:rsidRPr="005B2130">
        <w:rPr>
          <w:rFonts w:asciiTheme="minorHAnsi" w:hAnsiTheme="minorHAnsi" w:cstheme="minorHAnsi"/>
        </w:rPr>
        <w:t>DAR</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Derecho, Ambiente y Recursos Naturales</w:t>
      </w:r>
    </w:p>
    <w:p w14:paraId="4A0F65E2" w14:textId="4A352629" w:rsidR="00CF0441" w:rsidRDefault="00CF0441" w:rsidP="00CF0441">
      <w:pPr>
        <w:rPr>
          <w:rFonts w:asciiTheme="minorHAnsi" w:hAnsiTheme="minorHAnsi" w:cstheme="minorHAnsi"/>
        </w:rPr>
      </w:pPr>
      <w:r w:rsidRPr="005B2130">
        <w:rPr>
          <w:rFonts w:asciiTheme="minorHAnsi" w:hAnsiTheme="minorHAnsi" w:cstheme="minorHAnsi"/>
        </w:rPr>
        <w:t>DCP</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Dirección de Consulta Previa</w:t>
      </w:r>
    </w:p>
    <w:p w14:paraId="0CE82970" w14:textId="4874A658" w:rsidR="00D60464" w:rsidRPr="005B2130" w:rsidRDefault="00D60464" w:rsidP="00CF0441">
      <w:pPr>
        <w:rPr>
          <w:rFonts w:asciiTheme="minorHAnsi" w:hAnsiTheme="minorHAnsi" w:cstheme="minorHAnsi"/>
        </w:rPr>
      </w:pPr>
      <w:r>
        <w:rPr>
          <w:rFonts w:asciiTheme="minorHAnsi" w:hAnsiTheme="minorHAnsi" w:cstheme="minorHAnsi"/>
        </w:rPr>
        <w:t>DEIB</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sidRPr="00D60464">
        <w:rPr>
          <w:rFonts w:asciiTheme="minorHAnsi" w:hAnsiTheme="minorHAnsi" w:cstheme="minorHAnsi"/>
        </w:rPr>
        <w:t>Dirección de Educación Intercultural Bilingüe</w:t>
      </w:r>
    </w:p>
    <w:p w14:paraId="4BC46F16" w14:textId="7405CA09" w:rsidR="00CF0441" w:rsidRPr="005B2130" w:rsidRDefault="00CF0441" w:rsidP="00CF0441">
      <w:pPr>
        <w:rPr>
          <w:rFonts w:asciiTheme="minorHAnsi" w:hAnsiTheme="minorHAnsi" w:cstheme="minorHAnsi"/>
        </w:rPr>
      </w:pPr>
      <w:r w:rsidRPr="005B2130">
        <w:rPr>
          <w:rFonts w:asciiTheme="minorHAnsi" w:hAnsiTheme="minorHAnsi" w:cstheme="minorHAnsi"/>
        </w:rPr>
        <w:t>DGA</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 xml:space="preserve">Dirección General de Artesanía </w:t>
      </w:r>
    </w:p>
    <w:p w14:paraId="49E66C9E" w14:textId="1D249EA0" w:rsidR="00CF0441" w:rsidRDefault="00CF0441" w:rsidP="00CF0441">
      <w:pPr>
        <w:rPr>
          <w:rFonts w:asciiTheme="minorHAnsi" w:hAnsiTheme="minorHAnsi" w:cstheme="minorHAnsi"/>
        </w:rPr>
      </w:pPr>
      <w:r w:rsidRPr="005B2130">
        <w:rPr>
          <w:rFonts w:asciiTheme="minorHAnsi" w:hAnsiTheme="minorHAnsi" w:cstheme="minorHAnsi"/>
        </w:rPr>
        <w:t>DGPI</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Dirección General de Derechos de los Pueblos Indígenas</w:t>
      </w:r>
    </w:p>
    <w:p w14:paraId="72D4C36A" w14:textId="3E9792E6" w:rsidR="00272E94" w:rsidRPr="005B2130" w:rsidRDefault="00272E94" w:rsidP="00CF0441">
      <w:pPr>
        <w:rPr>
          <w:rFonts w:asciiTheme="minorHAnsi" w:hAnsiTheme="minorHAnsi" w:cstheme="minorHAnsi"/>
        </w:rPr>
      </w:pPr>
      <w:r>
        <w:rPr>
          <w:rFonts w:asciiTheme="minorHAnsi" w:hAnsiTheme="minorHAnsi" w:cstheme="minorHAnsi"/>
        </w:rPr>
        <w:t>DIRESA</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t>Dirección Regional de Salud</w:t>
      </w:r>
    </w:p>
    <w:p w14:paraId="27E1CA22" w14:textId="2D624019" w:rsidR="00CF0441" w:rsidRPr="005B2130" w:rsidRDefault="00CF0441" w:rsidP="005B2130">
      <w:pPr>
        <w:ind w:left="2127" w:hanging="2127"/>
        <w:rPr>
          <w:rFonts w:asciiTheme="minorHAnsi" w:hAnsiTheme="minorHAnsi" w:cstheme="minorHAnsi"/>
        </w:rPr>
      </w:pPr>
      <w:r w:rsidRPr="005B2130">
        <w:rPr>
          <w:rFonts w:asciiTheme="minorHAnsi" w:hAnsiTheme="minorHAnsi" w:cstheme="minorHAnsi"/>
        </w:rPr>
        <w:t>DNUPI</w:t>
      </w:r>
      <w:r w:rsidRPr="005B2130">
        <w:rPr>
          <w:rFonts w:asciiTheme="minorHAnsi" w:hAnsiTheme="minorHAnsi" w:cstheme="minorHAnsi"/>
        </w:rPr>
        <w:tab/>
      </w:r>
      <w:r w:rsidRPr="005B2130">
        <w:rPr>
          <w:rFonts w:asciiTheme="minorHAnsi" w:hAnsiTheme="minorHAnsi" w:cstheme="minorHAnsi"/>
        </w:rPr>
        <w:tab/>
        <w:t xml:space="preserve">Declaración de las Naciones Unidas sobre los Derechos de los Pueblos Indígenas </w:t>
      </w:r>
    </w:p>
    <w:p w14:paraId="1C1440F0" w14:textId="2D41C5AA" w:rsidR="00CF0441" w:rsidRPr="005B2130" w:rsidRDefault="00CF0441" w:rsidP="00CF0441">
      <w:pPr>
        <w:rPr>
          <w:rFonts w:asciiTheme="minorHAnsi" w:hAnsiTheme="minorHAnsi" w:cstheme="minorHAnsi"/>
        </w:rPr>
      </w:pPr>
      <w:r w:rsidRPr="005B2130">
        <w:rPr>
          <w:rFonts w:asciiTheme="minorHAnsi" w:hAnsiTheme="minorHAnsi" w:cstheme="minorHAnsi"/>
        </w:rPr>
        <w:t>DPI</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Dirección de Patrimonio Inmaterial</w:t>
      </w:r>
    </w:p>
    <w:p w14:paraId="500BEEB5" w14:textId="4F48E8A4" w:rsidR="00CF0441" w:rsidRDefault="00CF0441" w:rsidP="00CF0441">
      <w:pPr>
        <w:rPr>
          <w:rFonts w:asciiTheme="minorHAnsi" w:hAnsiTheme="minorHAnsi" w:cstheme="minorHAnsi"/>
        </w:rPr>
      </w:pPr>
      <w:r w:rsidRPr="005B2130">
        <w:rPr>
          <w:rFonts w:asciiTheme="minorHAnsi" w:hAnsiTheme="minorHAnsi" w:cstheme="minorHAnsi"/>
        </w:rPr>
        <w:t>EASS</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Estrategia de Acción social con Sostenibilidad</w:t>
      </w:r>
    </w:p>
    <w:p w14:paraId="68993A4B" w14:textId="701EDE95" w:rsidR="00272E94" w:rsidRPr="005B2130" w:rsidRDefault="00272E94" w:rsidP="00CF0441">
      <w:pPr>
        <w:rPr>
          <w:rFonts w:asciiTheme="minorHAnsi" w:hAnsiTheme="minorHAnsi" w:cstheme="minorHAnsi"/>
        </w:rPr>
      </w:pPr>
      <w:r>
        <w:rPr>
          <w:rFonts w:asciiTheme="minorHAnsi" w:hAnsiTheme="minorHAnsi" w:cstheme="minorHAnsi"/>
        </w:rPr>
        <w:t>EESP</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sidRPr="00272E94">
        <w:rPr>
          <w:rFonts w:asciiTheme="minorHAnsi" w:hAnsiTheme="minorHAnsi" w:cstheme="minorHAnsi"/>
        </w:rPr>
        <w:t>Escuelas de Educación Superior Pedagógica</w:t>
      </w:r>
    </w:p>
    <w:p w14:paraId="74D18671" w14:textId="3B11CC45" w:rsidR="00CF0441" w:rsidRPr="005B2130" w:rsidRDefault="00CF0441" w:rsidP="00CF0441">
      <w:pPr>
        <w:rPr>
          <w:rFonts w:asciiTheme="minorHAnsi" w:hAnsiTheme="minorHAnsi" w:cstheme="minorHAnsi"/>
        </w:rPr>
      </w:pPr>
      <w:r w:rsidRPr="005B2130">
        <w:rPr>
          <w:rFonts w:asciiTheme="minorHAnsi" w:hAnsiTheme="minorHAnsi" w:cstheme="minorHAnsi"/>
        </w:rPr>
        <w:t>EIB</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Educación Intercultural Bilingüe </w:t>
      </w:r>
    </w:p>
    <w:p w14:paraId="251FA473" w14:textId="34D65419" w:rsidR="00CF0441" w:rsidRPr="005B2130" w:rsidRDefault="00CF0441" w:rsidP="00CF0441">
      <w:pPr>
        <w:rPr>
          <w:rFonts w:asciiTheme="minorHAnsi" w:hAnsiTheme="minorHAnsi" w:cstheme="minorHAnsi"/>
        </w:rPr>
      </w:pPr>
      <w:r w:rsidRPr="005B2130">
        <w:rPr>
          <w:rFonts w:asciiTheme="minorHAnsi" w:hAnsiTheme="minorHAnsi" w:cstheme="minorHAnsi"/>
        </w:rPr>
        <w:t>ENAHO</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Encuesta Nacional de Hogares</w:t>
      </w:r>
    </w:p>
    <w:p w14:paraId="49F48BF2" w14:textId="1D65258A" w:rsidR="00CF0441" w:rsidRPr="005B2130" w:rsidRDefault="00CF0441" w:rsidP="00CF0441">
      <w:pPr>
        <w:rPr>
          <w:rFonts w:asciiTheme="minorHAnsi" w:hAnsiTheme="minorHAnsi" w:cstheme="minorHAnsi"/>
        </w:rPr>
      </w:pPr>
      <w:r w:rsidRPr="005B2130">
        <w:rPr>
          <w:rFonts w:asciiTheme="minorHAnsi" w:hAnsiTheme="minorHAnsi" w:cstheme="minorHAnsi"/>
        </w:rPr>
        <w:t>ENDES</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Encuesta Demográfica y de Salud Familiar</w:t>
      </w:r>
    </w:p>
    <w:p w14:paraId="45A99749" w14:textId="77777777" w:rsidR="00CF0441" w:rsidRPr="005B2130" w:rsidRDefault="00CF0441" w:rsidP="00CF0441">
      <w:pPr>
        <w:rPr>
          <w:rFonts w:asciiTheme="minorHAnsi" w:hAnsiTheme="minorHAnsi" w:cstheme="minorHAnsi"/>
        </w:rPr>
      </w:pPr>
      <w:r w:rsidRPr="005B2130">
        <w:rPr>
          <w:rFonts w:asciiTheme="minorHAnsi" w:hAnsiTheme="minorHAnsi" w:cstheme="minorHAnsi"/>
        </w:rPr>
        <w:t>EPADEQ</w:t>
      </w:r>
      <w:r w:rsidRPr="005B2130">
        <w:rPr>
          <w:rFonts w:asciiTheme="minorHAnsi" w:hAnsiTheme="minorHAnsi" w:cstheme="minorHAnsi"/>
        </w:rPr>
        <w:tab/>
      </w:r>
      <w:r w:rsidRPr="005B2130">
        <w:rPr>
          <w:rFonts w:asciiTheme="minorHAnsi" w:hAnsiTheme="minorHAnsi" w:cstheme="minorHAnsi"/>
        </w:rPr>
        <w:tab/>
        <w:t>Estudios y Estrategias para el Desarrollo y la Equidad</w:t>
      </w:r>
    </w:p>
    <w:p w14:paraId="161D933B" w14:textId="4C5DEC89" w:rsidR="00CF0441" w:rsidRPr="005B2130" w:rsidRDefault="00CF0441" w:rsidP="00CF0441">
      <w:pPr>
        <w:rPr>
          <w:rFonts w:asciiTheme="minorHAnsi" w:hAnsiTheme="minorHAnsi" w:cstheme="minorHAnsi"/>
        </w:rPr>
      </w:pPr>
      <w:r w:rsidRPr="005B2130">
        <w:rPr>
          <w:rFonts w:asciiTheme="minorHAnsi" w:hAnsiTheme="minorHAnsi" w:cstheme="minorHAnsi"/>
        </w:rPr>
        <w:t>ESSALUD</w:t>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Seguro Social de Salud del Perú</w:t>
      </w:r>
    </w:p>
    <w:p w14:paraId="07A5EB65" w14:textId="464AB78B" w:rsidR="00CF0441" w:rsidRPr="005B2130" w:rsidRDefault="00CF0441" w:rsidP="005B2130">
      <w:pPr>
        <w:ind w:left="2127" w:hanging="2127"/>
        <w:rPr>
          <w:rFonts w:asciiTheme="minorHAnsi" w:hAnsiTheme="minorHAnsi" w:cstheme="minorHAnsi"/>
        </w:rPr>
      </w:pPr>
      <w:r w:rsidRPr="005B2130">
        <w:rPr>
          <w:rFonts w:asciiTheme="minorHAnsi" w:hAnsiTheme="minorHAnsi" w:cstheme="minorHAnsi"/>
        </w:rPr>
        <w:t>FAO</w:t>
      </w:r>
      <w:r w:rsidRPr="005B2130">
        <w:rPr>
          <w:rFonts w:asciiTheme="minorHAnsi" w:hAnsiTheme="minorHAnsi" w:cstheme="minorHAnsi"/>
        </w:rPr>
        <w:tab/>
      </w:r>
      <w:r w:rsidRPr="005B2130">
        <w:rPr>
          <w:rFonts w:asciiTheme="minorHAnsi" w:hAnsiTheme="minorHAnsi" w:cstheme="minorHAnsi"/>
        </w:rPr>
        <w:tab/>
        <w:t>Organización de las Naciones Unidas para la Alimentación y la Agricultura</w:t>
      </w:r>
    </w:p>
    <w:p w14:paraId="03443492" w14:textId="77777777" w:rsidR="00CF0441" w:rsidRPr="005B2130" w:rsidRDefault="00CF0441" w:rsidP="005B2130">
      <w:pPr>
        <w:ind w:left="2127" w:hanging="2127"/>
        <w:rPr>
          <w:rFonts w:asciiTheme="minorHAnsi" w:hAnsiTheme="minorHAnsi" w:cstheme="minorHAnsi"/>
        </w:rPr>
      </w:pPr>
      <w:r w:rsidRPr="005B2130">
        <w:rPr>
          <w:rFonts w:asciiTheme="minorHAnsi" w:hAnsiTheme="minorHAnsi" w:cstheme="minorHAnsi"/>
        </w:rPr>
        <w:t>FENMUCARINAP</w:t>
      </w:r>
      <w:r w:rsidRPr="005B2130">
        <w:rPr>
          <w:rFonts w:asciiTheme="minorHAnsi" w:hAnsiTheme="minorHAnsi" w:cstheme="minorHAnsi"/>
        </w:rPr>
        <w:tab/>
        <w:t>Federación Nacional de Mujeres Campesinas, Artesanas, Indígenas, Nativas y Asalariadas del Perú</w:t>
      </w:r>
    </w:p>
    <w:p w14:paraId="6AA18553" w14:textId="3B7029EF" w:rsidR="00CF0441" w:rsidRDefault="00CF0441" w:rsidP="00CF0441">
      <w:pPr>
        <w:rPr>
          <w:rFonts w:asciiTheme="minorHAnsi" w:hAnsiTheme="minorHAnsi" w:cstheme="minorHAnsi"/>
        </w:rPr>
      </w:pPr>
      <w:r w:rsidRPr="005B2130">
        <w:rPr>
          <w:rFonts w:asciiTheme="minorHAnsi" w:hAnsiTheme="minorHAnsi" w:cstheme="minorHAnsi"/>
        </w:rPr>
        <w:t>FIDA</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Fondo Internacional de Desarrollo Agrícola</w:t>
      </w:r>
    </w:p>
    <w:p w14:paraId="35B31A72" w14:textId="5173DFED" w:rsidR="00D60464" w:rsidRPr="005B2130" w:rsidRDefault="00D60464" w:rsidP="00D60464">
      <w:pPr>
        <w:ind w:left="2160" w:hanging="2160"/>
        <w:rPr>
          <w:rFonts w:asciiTheme="minorHAnsi" w:hAnsiTheme="minorHAnsi" w:cstheme="minorHAnsi"/>
        </w:rPr>
      </w:pPr>
      <w:r>
        <w:rPr>
          <w:rFonts w:asciiTheme="minorHAnsi" w:hAnsiTheme="minorHAnsi" w:cstheme="minorHAnsi"/>
        </w:rPr>
        <w:t>FORMABIAP</w:t>
      </w:r>
      <w:r>
        <w:rPr>
          <w:rFonts w:asciiTheme="minorHAnsi" w:hAnsiTheme="minorHAnsi" w:cstheme="minorHAnsi"/>
        </w:rPr>
        <w:tab/>
      </w:r>
      <w:r w:rsidRPr="00D60464">
        <w:rPr>
          <w:rFonts w:asciiTheme="minorHAnsi" w:hAnsiTheme="minorHAnsi" w:cstheme="minorHAnsi"/>
        </w:rPr>
        <w:t>Programa de Formación de Maestros Bilingües de la Amazonia Peruana</w:t>
      </w:r>
    </w:p>
    <w:p w14:paraId="5184BB83" w14:textId="590598E1" w:rsidR="00CF0441" w:rsidRPr="005B2130" w:rsidRDefault="00CF0441" w:rsidP="00CF0441">
      <w:pPr>
        <w:rPr>
          <w:rFonts w:asciiTheme="minorHAnsi" w:hAnsiTheme="minorHAnsi" w:cstheme="minorHAnsi"/>
        </w:rPr>
      </w:pPr>
      <w:r w:rsidRPr="005B2130">
        <w:rPr>
          <w:rFonts w:asciiTheme="minorHAnsi" w:hAnsiTheme="minorHAnsi" w:cstheme="minorHAnsi"/>
        </w:rPr>
        <w:t>GEI</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Gases de Efecto Invernadero</w:t>
      </w:r>
    </w:p>
    <w:p w14:paraId="6C1A72D2" w14:textId="46C6CE86" w:rsidR="00CF0441" w:rsidRPr="005B2130" w:rsidRDefault="00CF0441" w:rsidP="00CF0441">
      <w:pPr>
        <w:rPr>
          <w:rFonts w:asciiTheme="minorHAnsi" w:hAnsiTheme="minorHAnsi" w:cstheme="minorHAnsi"/>
        </w:rPr>
      </w:pPr>
      <w:r w:rsidRPr="005B2130">
        <w:rPr>
          <w:rFonts w:asciiTheme="minorHAnsi" w:hAnsiTheme="minorHAnsi" w:cstheme="minorHAnsi"/>
        </w:rPr>
        <w:t>GIZ</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Sociedad Alemana de Cooperación Internacional</w:t>
      </w:r>
    </w:p>
    <w:p w14:paraId="4DB3C126" w14:textId="53EDBBE7" w:rsidR="00CF0441" w:rsidRPr="005B2130" w:rsidRDefault="00CF0441" w:rsidP="00CF0441">
      <w:pPr>
        <w:rPr>
          <w:rFonts w:asciiTheme="minorHAnsi" w:hAnsiTheme="minorHAnsi" w:cstheme="minorHAnsi"/>
        </w:rPr>
      </w:pPr>
      <w:r w:rsidRPr="005B2130">
        <w:rPr>
          <w:rFonts w:asciiTheme="minorHAnsi" w:hAnsiTheme="minorHAnsi" w:cstheme="minorHAnsi"/>
        </w:rPr>
        <w:t>GORE</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Gobierno Regional</w:t>
      </w:r>
    </w:p>
    <w:p w14:paraId="0405A726" w14:textId="624E62DC" w:rsidR="00CF0441" w:rsidRPr="005B2130" w:rsidRDefault="00CF0441" w:rsidP="00CF0441">
      <w:pPr>
        <w:rPr>
          <w:rFonts w:asciiTheme="minorHAnsi" w:hAnsiTheme="minorHAnsi" w:cstheme="minorHAnsi"/>
        </w:rPr>
      </w:pPr>
      <w:r w:rsidRPr="005B2130">
        <w:rPr>
          <w:rFonts w:asciiTheme="minorHAnsi" w:hAnsiTheme="minorHAnsi" w:cstheme="minorHAnsi"/>
        </w:rPr>
        <w:t>GTPI</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Grupo de Trabajo de Políticas Indígenas</w:t>
      </w:r>
    </w:p>
    <w:p w14:paraId="67EA1633" w14:textId="743378DF" w:rsidR="00CF0441" w:rsidRDefault="00CF0441" w:rsidP="00CF0441">
      <w:pPr>
        <w:rPr>
          <w:rFonts w:asciiTheme="minorHAnsi" w:hAnsiTheme="minorHAnsi" w:cstheme="minorHAnsi"/>
        </w:rPr>
      </w:pPr>
      <w:r w:rsidRPr="005B2130">
        <w:rPr>
          <w:rFonts w:asciiTheme="minorHAnsi" w:hAnsiTheme="minorHAnsi" w:cstheme="minorHAnsi"/>
        </w:rPr>
        <w:t>IE</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Institución Educativa</w:t>
      </w:r>
    </w:p>
    <w:p w14:paraId="266C1E21" w14:textId="771F8442" w:rsidR="00272E94" w:rsidRDefault="00272E94" w:rsidP="00CF0441">
      <w:pPr>
        <w:rPr>
          <w:rFonts w:asciiTheme="minorHAnsi" w:hAnsiTheme="minorHAnsi" w:cstheme="minorHAnsi"/>
        </w:rPr>
      </w:pPr>
      <w:r>
        <w:rPr>
          <w:rFonts w:asciiTheme="minorHAnsi" w:hAnsiTheme="minorHAnsi" w:cstheme="minorHAnsi"/>
        </w:rPr>
        <w:t>IIEE</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t>Instituciones Educativas</w:t>
      </w:r>
    </w:p>
    <w:p w14:paraId="472DBBDF" w14:textId="3FF822BF" w:rsidR="00272E94" w:rsidRDefault="00272E94" w:rsidP="00CF0441">
      <w:pPr>
        <w:rPr>
          <w:rFonts w:asciiTheme="minorHAnsi" w:hAnsiTheme="minorHAnsi" w:cstheme="minorHAnsi"/>
        </w:rPr>
      </w:pPr>
      <w:r>
        <w:rPr>
          <w:rFonts w:asciiTheme="minorHAnsi" w:hAnsiTheme="minorHAnsi" w:cstheme="minorHAnsi"/>
        </w:rPr>
        <w:t>IESP</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sidRPr="00272E94">
        <w:rPr>
          <w:rFonts w:asciiTheme="minorHAnsi" w:hAnsiTheme="minorHAnsi" w:cstheme="minorHAnsi"/>
        </w:rPr>
        <w:t>Institutos de Educación Superior Pedagógica</w:t>
      </w:r>
    </w:p>
    <w:p w14:paraId="2A3B989C" w14:textId="2EF93E79" w:rsidR="00272E94" w:rsidRPr="005B2130" w:rsidRDefault="00272E94" w:rsidP="00CF0441">
      <w:pPr>
        <w:rPr>
          <w:rFonts w:asciiTheme="minorHAnsi" w:hAnsiTheme="minorHAnsi" w:cstheme="minorHAnsi"/>
        </w:rPr>
      </w:pPr>
      <w:r>
        <w:rPr>
          <w:rFonts w:asciiTheme="minorHAnsi" w:hAnsiTheme="minorHAnsi" w:cstheme="minorHAnsi"/>
        </w:rPr>
        <w:t>IFID</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sidR="00D60464" w:rsidRPr="00D60464">
        <w:rPr>
          <w:rFonts w:asciiTheme="minorHAnsi" w:hAnsiTheme="minorHAnsi" w:cstheme="minorHAnsi"/>
        </w:rPr>
        <w:t>Instituciones de Formación Inicial Docente</w:t>
      </w:r>
    </w:p>
    <w:p w14:paraId="1A62819D" w14:textId="1D98EB4B" w:rsidR="00CF0441" w:rsidRPr="005B2130" w:rsidRDefault="00CF0441" w:rsidP="005B2130">
      <w:pPr>
        <w:ind w:left="2127" w:hanging="2127"/>
        <w:rPr>
          <w:rFonts w:asciiTheme="minorHAnsi" w:hAnsiTheme="minorHAnsi" w:cstheme="minorHAnsi"/>
        </w:rPr>
      </w:pPr>
      <w:r w:rsidRPr="005B2130">
        <w:rPr>
          <w:rFonts w:asciiTheme="minorHAnsi" w:hAnsiTheme="minorHAnsi" w:cstheme="minorHAnsi"/>
        </w:rPr>
        <w:t>INDECOPI</w:t>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Instituto Nacional de Defensa de la Competencia y de la Protección de la Propiedad Intelectual</w:t>
      </w:r>
    </w:p>
    <w:p w14:paraId="50132AC4" w14:textId="0E876348" w:rsidR="00CF0441" w:rsidRPr="005B2130" w:rsidRDefault="00CF0441" w:rsidP="00CF0441">
      <w:pPr>
        <w:rPr>
          <w:rFonts w:asciiTheme="minorHAnsi" w:hAnsiTheme="minorHAnsi" w:cstheme="minorHAnsi"/>
        </w:rPr>
      </w:pPr>
      <w:r w:rsidRPr="005B2130">
        <w:rPr>
          <w:rFonts w:asciiTheme="minorHAnsi" w:hAnsiTheme="minorHAnsi" w:cstheme="minorHAnsi"/>
        </w:rPr>
        <w:t>INEI</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Instituto Nacional de Estadística e Informática</w:t>
      </w:r>
    </w:p>
    <w:p w14:paraId="0A5C8D07" w14:textId="7AF87C1F" w:rsidR="00CF0441" w:rsidRPr="005B2130" w:rsidRDefault="00CF0441" w:rsidP="00CF0441">
      <w:pPr>
        <w:rPr>
          <w:rFonts w:asciiTheme="minorHAnsi" w:hAnsiTheme="minorHAnsi" w:cstheme="minorHAnsi"/>
        </w:rPr>
      </w:pPr>
      <w:r w:rsidRPr="005B2130">
        <w:rPr>
          <w:rFonts w:asciiTheme="minorHAnsi" w:hAnsiTheme="minorHAnsi" w:cstheme="minorHAnsi"/>
        </w:rPr>
        <w:t>INS</w:t>
      </w:r>
      <w:r w:rsidRPr="005B2130">
        <w:rPr>
          <w:rFonts w:asciiTheme="minorHAnsi" w:hAnsiTheme="minorHAnsi" w:cstheme="minorHAnsi"/>
        </w:rPr>
        <w:tab/>
        <w:t xml:space="preserve"> </w:t>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Instituto Nacional de Salud</w:t>
      </w:r>
    </w:p>
    <w:p w14:paraId="1B9B07A2" w14:textId="29BEAF98" w:rsidR="00CF0441" w:rsidRPr="005B2130" w:rsidRDefault="00CF0441" w:rsidP="00CF0441">
      <w:pPr>
        <w:rPr>
          <w:rFonts w:asciiTheme="minorHAnsi" w:hAnsiTheme="minorHAnsi" w:cstheme="minorHAnsi"/>
        </w:rPr>
      </w:pPr>
      <w:r w:rsidRPr="005B2130">
        <w:rPr>
          <w:rFonts w:asciiTheme="minorHAnsi" w:hAnsiTheme="minorHAnsi" w:cstheme="minorHAnsi"/>
        </w:rPr>
        <w:t>IPCC</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Panel Intergubernamental de Expertos sobre el Cambio Climático</w:t>
      </w:r>
    </w:p>
    <w:p w14:paraId="25808D46" w14:textId="1363174A" w:rsidR="00CF0441" w:rsidRPr="005B2130" w:rsidRDefault="00CF0441" w:rsidP="00CF0441">
      <w:pPr>
        <w:rPr>
          <w:rFonts w:asciiTheme="minorHAnsi" w:hAnsiTheme="minorHAnsi" w:cstheme="minorHAnsi"/>
        </w:rPr>
      </w:pPr>
      <w:r w:rsidRPr="005B2130">
        <w:rPr>
          <w:rFonts w:asciiTheme="minorHAnsi" w:hAnsiTheme="minorHAnsi" w:cstheme="minorHAnsi"/>
        </w:rPr>
        <w:t>IWGIA</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Grupo de Trabajo Internacional para Asuntos Indígenas</w:t>
      </w:r>
    </w:p>
    <w:p w14:paraId="4FB86B7A" w14:textId="5B8126C8" w:rsidR="00CF0441" w:rsidRPr="005B2130" w:rsidRDefault="00CF0441" w:rsidP="00CF0441">
      <w:pPr>
        <w:rPr>
          <w:rFonts w:asciiTheme="minorHAnsi" w:hAnsiTheme="minorHAnsi" w:cstheme="minorHAnsi"/>
        </w:rPr>
      </w:pPr>
      <w:r w:rsidRPr="005B2130">
        <w:rPr>
          <w:rFonts w:asciiTheme="minorHAnsi" w:hAnsiTheme="minorHAnsi" w:cstheme="minorHAnsi"/>
        </w:rPr>
        <w:t>JNE</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Jurado Nacional de Elecciones</w:t>
      </w:r>
    </w:p>
    <w:p w14:paraId="7100183C" w14:textId="04B9A9A4" w:rsidR="00CF0441" w:rsidRPr="005B2130" w:rsidRDefault="00CF0441" w:rsidP="00CF0441">
      <w:pPr>
        <w:rPr>
          <w:rFonts w:asciiTheme="minorHAnsi" w:hAnsiTheme="minorHAnsi" w:cstheme="minorHAnsi"/>
        </w:rPr>
      </w:pPr>
      <w:r w:rsidRPr="005B2130">
        <w:rPr>
          <w:rFonts w:asciiTheme="minorHAnsi" w:hAnsiTheme="minorHAnsi" w:cstheme="minorHAnsi"/>
        </w:rPr>
        <w:t>JUNTOS</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Programa Nacional de Apoyo Directo a los más Pobres</w:t>
      </w:r>
    </w:p>
    <w:p w14:paraId="2BAEABBC" w14:textId="61ADAA07" w:rsidR="00CF0441" w:rsidRPr="005B2130" w:rsidRDefault="00CF0441" w:rsidP="00CF0441">
      <w:pPr>
        <w:rPr>
          <w:rFonts w:asciiTheme="minorHAnsi" w:hAnsiTheme="minorHAnsi" w:cstheme="minorHAnsi"/>
        </w:rPr>
      </w:pPr>
      <w:r w:rsidRPr="005B2130">
        <w:rPr>
          <w:rFonts w:asciiTheme="minorHAnsi" w:hAnsiTheme="minorHAnsi" w:cstheme="minorHAnsi"/>
        </w:rPr>
        <w:t>MEDPI</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Mecanismo de Expertos sobre los Derechos de los Pueblos Indígenas</w:t>
      </w:r>
    </w:p>
    <w:p w14:paraId="66FF218A" w14:textId="5E60CA3F" w:rsidR="00CF0441" w:rsidRPr="005B2130" w:rsidRDefault="00CF0441" w:rsidP="00CF0441">
      <w:pPr>
        <w:rPr>
          <w:rFonts w:asciiTheme="minorHAnsi" w:hAnsiTheme="minorHAnsi" w:cstheme="minorHAnsi"/>
        </w:rPr>
      </w:pPr>
      <w:r w:rsidRPr="005B2130">
        <w:rPr>
          <w:rFonts w:asciiTheme="minorHAnsi" w:hAnsiTheme="minorHAnsi" w:cstheme="minorHAnsi"/>
        </w:rPr>
        <w:t>MEF</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 xml:space="preserve">Ministerio de Economía y Finanzas </w:t>
      </w:r>
    </w:p>
    <w:p w14:paraId="64B68798" w14:textId="423BCED1" w:rsidR="00CF0441" w:rsidRPr="005B2130" w:rsidRDefault="00CF0441" w:rsidP="00CF0441">
      <w:pPr>
        <w:rPr>
          <w:rFonts w:asciiTheme="minorHAnsi" w:hAnsiTheme="minorHAnsi" w:cstheme="minorHAnsi"/>
        </w:rPr>
      </w:pPr>
      <w:r w:rsidRPr="005B2130">
        <w:rPr>
          <w:rFonts w:asciiTheme="minorHAnsi" w:hAnsiTheme="minorHAnsi" w:cstheme="minorHAnsi"/>
        </w:rPr>
        <w:t>MIDAGRI</w:t>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 xml:space="preserve">Ministerio de Desarrollo Agrario y Riego </w:t>
      </w:r>
    </w:p>
    <w:p w14:paraId="497CB19A" w14:textId="0B7A1267" w:rsidR="00CF0441" w:rsidRPr="005B2130" w:rsidRDefault="00CF0441" w:rsidP="00CF0441">
      <w:pPr>
        <w:rPr>
          <w:rFonts w:asciiTheme="minorHAnsi" w:hAnsiTheme="minorHAnsi" w:cstheme="minorHAnsi"/>
        </w:rPr>
      </w:pPr>
      <w:r w:rsidRPr="005B2130">
        <w:rPr>
          <w:rFonts w:asciiTheme="minorHAnsi" w:hAnsiTheme="minorHAnsi" w:cstheme="minorHAnsi"/>
        </w:rPr>
        <w:t>MIDIS</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Ministerio de Desarrollo e Inclusión Social</w:t>
      </w:r>
    </w:p>
    <w:p w14:paraId="4FB6438D" w14:textId="6520B12A" w:rsidR="00CF0441" w:rsidRPr="005B2130" w:rsidRDefault="00CF0441" w:rsidP="00CF0441">
      <w:pPr>
        <w:rPr>
          <w:rFonts w:asciiTheme="minorHAnsi" w:hAnsiTheme="minorHAnsi" w:cstheme="minorHAnsi"/>
        </w:rPr>
      </w:pPr>
      <w:r w:rsidRPr="005B2130">
        <w:rPr>
          <w:rFonts w:asciiTheme="minorHAnsi" w:hAnsiTheme="minorHAnsi" w:cstheme="minorHAnsi"/>
        </w:rPr>
        <w:t>MIMP</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Ministerio de la Mujer y Poblaciones Vulnerables</w:t>
      </w:r>
    </w:p>
    <w:p w14:paraId="1E4A5390" w14:textId="3239777E" w:rsidR="00CF0441" w:rsidRPr="005B2130" w:rsidRDefault="00CF0441" w:rsidP="00CF0441">
      <w:pPr>
        <w:rPr>
          <w:rFonts w:asciiTheme="minorHAnsi" w:hAnsiTheme="minorHAnsi" w:cstheme="minorHAnsi"/>
        </w:rPr>
      </w:pPr>
      <w:r w:rsidRPr="005B2130">
        <w:rPr>
          <w:rFonts w:asciiTheme="minorHAnsi" w:hAnsiTheme="minorHAnsi" w:cstheme="minorHAnsi"/>
        </w:rPr>
        <w:t>MINAM</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Ministerio del Ambiente</w:t>
      </w:r>
    </w:p>
    <w:p w14:paraId="24747EE6" w14:textId="61A9F171" w:rsidR="00CF0441" w:rsidRPr="005B2130" w:rsidRDefault="00CF0441" w:rsidP="00CF0441">
      <w:pPr>
        <w:rPr>
          <w:rFonts w:asciiTheme="minorHAnsi" w:hAnsiTheme="minorHAnsi" w:cstheme="minorHAnsi"/>
        </w:rPr>
      </w:pPr>
      <w:r w:rsidRPr="005B2130">
        <w:rPr>
          <w:rFonts w:asciiTheme="minorHAnsi" w:hAnsiTheme="minorHAnsi" w:cstheme="minorHAnsi"/>
        </w:rPr>
        <w:t>MINCETUR</w:t>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Ministerio de Comercio Exterior y Turismo</w:t>
      </w:r>
    </w:p>
    <w:p w14:paraId="24351140" w14:textId="77777777" w:rsidR="00CF0441" w:rsidRPr="005B2130" w:rsidRDefault="00CF0441" w:rsidP="00CF0441">
      <w:pPr>
        <w:rPr>
          <w:rFonts w:asciiTheme="minorHAnsi" w:hAnsiTheme="minorHAnsi" w:cstheme="minorHAnsi"/>
        </w:rPr>
      </w:pPr>
      <w:r w:rsidRPr="005B2130">
        <w:rPr>
          <w:rFonts w:asciiTheme="minorHAnsi" w:hAnsiTheme="minorHAnsi" w:cstheme="minorHAnsi"/>
        </w:rPr>
        <w:t>MINDEF</w:t>
      </w:r>
      <w:r w:rsidRPr="005B2130">
        <w:rPr>
          <w:rFonts w:asciiTheme="minorHAnsi" w:hAnsiTheme="minorHAnsi" w:cstheme="minorHAnsi"/>
        </w:rPr>
        <w:tab/>
      </w:r>
      <w:r w:rsidRPr="005B2130">
        <w:rPr>
          <w:rFonts w:asciiTheme="minorHAnsi" w:hAnsiTheme="minorHAnsi" w:cstheme="minorHAnsi"/>
        </w:rPr>
        <w:tab/>
        <w:t>Ministerio de Defensa</w:t>
      </w:r>
    </w:p>
    <w:p w14:paraId="22E399F8" w14:textId="77777777" w:rsidR="00CF0441" w:rsidRPr="005B2130" w:rsidRDefault="00CF0441" w:rsidP="00CF0441">
      <w:pPr>
        <w:rPr>
          <w:rFonts w:asciiTheme="minorHAnsi" w:hAnsiTheme="minorHAnsi" w:cstheme="minorHAnsi"/>
        </w:rPr>
      </w:pPr>
      <w:r w:rsidRPr="005B2130">
        <w:rPr>
          <w:rFonts w:asciiTheme="minorHAnsi" w:hAnsiTheme="minorHAnsi" w:cstheme="minorHAnsi"/>
        </w:rPr>
        <w:t>MINEDU</w:t>
      </w:r>
      <w:r w:rsidRPr="005B2130">
        <w:rPr>
          <w:rFonts w:asciiTheme="minorHAnsi" w:hAnsiTheme="minorHAnsi" w:cstheme="minorHAnsi"/>
        </w:rPr>
        <w:tab/>
      </w:r>
      <w:r w:rsidRPr="005B2130">
        <w:rPr>
          <w:rFonts w:asciiTheme="minorHAnsi" w:hAnsiTheme="minorHAnsi" w:cstheme="minorHAnsi"/>
        </w:rPr>
        <w:tab/>
        <w:t xml:space="preserve">Ministerio de Educación </w:t>
      </w:r>
    </w:p>
    <w:p w14:paraId="10969125" w14:textId="4FA05FA1" w:rsidR="00CF0441" w:rsidRPr="005B2130" w:rsidRDefault="00CF0441" w:rsidP="00CF0441">
      <w:pPr>
        <w:rPr>
          <w:rFonts w:asciiTheme="minorHAnsi" w:hAnsiTheme="minorHAnsi" w:cstheme="minorHAnsi"/>
        </w:rPr>
      </w:pPr>
      <w:r w:rsidRPr="005B2130">
        <w:rPr>
          <w:rFonts w:asciiTheme="minorHAnsi" w:hAnsiTheme="minorHAnsi" w:cstheme="minorHAnsi"/>
        </w:rPr>
        <w:t>MINEM</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Ministerio de Energía y Minas</w:t>
      </w:r>
    </w:p>
    <w:p w14:paraId="7B4AE7F1" w14:textId="56818CB0" w:rsidR="00CF0441" w:rsidRPr="005B2130" w:rsidRDefault="00CF0441" w:rsidP="00CF0441">
      <w:pPr>
        <w:rPr>
          <w:rFonts w:asciiTheme="minorHAnsi" w:hAnsiTheme="minorHAnsi" w:cstheme="minorHAnsi"/>
        </w:rPr>
      </w:pPr>
      <w:r w:rsidRPr="005B2130">
        <w:rPr>
          <w:rFonts w:asciiTheme="minorHAnsi" w:hAnsiTheme="minorHAnsi" w:cstheme="minorHAnsi"/>
        </w:rPr>
        <w:t>MINJUSDH</w:t>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 xml:space="preserve">Ministerio de Justicia y Derechos Humanos </w:t>
      </w:r>
    </w:p>
    <w:p w14:paraId="03B10EE7" w14:textId="42FF16AD" w:rsidR="00CF0441" w:rsidRPr="005B2130" w:rsidRDefault="00CF0441" w:rsidP="00CF0441">
      <w:pPr>
        <w:rPr>
          <w:rFonts w:asciiTheme="minorHAnsi" w:hAnsiTheme="minorHAnsi" w:cstheme="minorHAnsi"/>
        </w:rPr>
      </w:pPr>
      <w:r w:rsidRPr="005B2130">
        <w:rPr>
          <w:rFonts w:asciiTheme="minorHAnsi" w:hAnsiTheme="minorHAnsi" w:cstheme="minorHAnsi"/>
        </w:rPr>
        <w:t>MINSA</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Ministerio de Salud</w:t>
      </w:r>
    </w:p>
    <w:p w14:paraId="3A955B42" w14:textId="4F15C36A" w:rsidR="00CF0441" w:rsidRDefault="00CF0441" w:rsidP="00CF0441">
      <w:pPr>
        <w:rPr>
          <w:rFonts w:asciiTheme="minorHAnsi" w:hAnsiTheme="minorHAnsi" w:cstheme="minorHAnsi"/>
        </w:rPr>
      </w:pPr>
      <w:r w:rsidRPr="005B2130">
        <w:rPr>
          <w:rFonts w:asciiTheme="minorHAnsi" w:hAnsiTheme="minorHAnsi" w:cstheme="minorHAnsi"/>
        </w:rPr>
        <w:t>MRSE</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Mecanismos de Retribución por Servicios Ecosistémicos</w:t>
      </w:r>
    </w:p>
    <w:p w14:paraId="19AED01B" w14:textId="3C942223" w:rsidR="00272E94" w:rsidRPr="005B2130" w:rsidRDefault="00272E94" w:rsidP="00CF0441">
      <w:pPr>
        <w:rPr>
          <w:rFonts w:asciiTheme="minorHAnsi" w:hAnsiTheme="minorHAnsi" w:cstheme="minorHAnsi"/>
        </w:rPr>
      </w:pPr>
      <w:r>
        <w:rPr>
          <w:rFonts w:asciiTheme="minorHAnsi" w:hAnsiTheme="minorHAnsi" w:cstheme="minorHAnsi"/>
        </w:rPr>
        <w:t>MSEIB</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t>Modelo de Servicio Educativo Intercultural Bilingüe</w:t>
      </w:r>
    </w:p>
    <w:p w14:paraId="0EDAB451" w14:textId="10F687D0" w:rsidR="00CF0441" w:rsidRPr="005B2130" w:rsidRDefault="00CF0441" w:rsidP="00CF0441">
      <w:pPr>
        <w:rPr>
          <w:rFonts w:asciiTheme="minorHAnsi" w:hAnsiTheme="minorHAnsi" w:cstheme="minorHAnsi"/>
        </w:rPr>
      </w:pPr>
      <w:r w:rsidRPr="005B2130">
        <w:rPr>
          <w:rFonts w:asciiTheme="minorHAnsi" w:hAnsiTheme="minorHAnsi" w:cstheme="minorHAnsi"/>
        </w:rPr>
        <w:t>MTC</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Ministerio de Transportes y Comunicaciones</w:t>
      </w:r>
    </w:p>
    <w:p w14:paraId="774449E2" w14:textId="5CC4E2EB" w:rsidR="00CF0441" w:rsidRPr="005B2130" w:rsidRDefault="00CF0441" w:rsidP="00CF0441">
      <w:pPr>
        <w:rPr>
          <w:rFonts w:asciiTheme="minorHAnsi" w:hAnsiTheme="minorHAnsi" w:cstheme="minorHAnsi"/>
        </w:rPr>
      </w:pPr>
      <w:r w:rsidRPr="005B2130">
        <w:rPr>
          <w:rFonts w:asciiTheme="minorHAnsi" w:hAnsiTheme="minorHAnsi" w:cstheme="minorHAnsi"/>
        </w:rPr>
        <w:t>MVCS</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Ministerio de Vivienda, Construcción y Saneamiento</w:t>
      </w:r>
    </w:p>
    <w:p w14:paraId="11D367BA" w14:textId="08423F98" w:rsidR="00CF0441" w:rsidRPr="005B2130" w:rsidRDefault="00CF0441" w:rsidP="00CF0441">
      <w:pPr>
        <w:rPr>
          <w:rFonts w:asciiTheme="minorHAnsi" w:hAnsiTheme="minorHAnsi" w:cstheme="minorHAnsi"/>
        </w:rPr>
      </w:pPr>
      <w:r w:rsidRPr="005B2130">
        <w:rPr>
          <w:rFonts w:asciiTheme="minorHAnsi" w:hAnsiTheme="minorHAnsi" w:cstheme="minorHAnsi"/>
        </w:rPr>
        <w:t>OAM</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Organizaciones Agrarias de Mujeres</w:t>
      </w:r>
    </w:p>
    <w:p w14:paraId="763F1186" w14:textId="708E651C" w:rsidR="00CF0441" w:rsidRPr="005B2130" w:rsidRDefault="00CF0441" w:rsidP="00CF0441">
      <w:pPr>
        <w:rPr>
          <w:rFonts w:asciiTheme="minorHAnsi" w:hAnsiTheme="minorHAnsi" w:cstheme="minorHAnsi"/>
        </w:rPr>
      </w:pPr>
      <w:r w:rsidRPr="005B2130">
        <w:rPr>
          <w:rFonts w:asciiTheme="minorHAnsi" w:hAnsiTheme="minorHAnsi" w:cstheme="minorHAnsi"/>
        </w:rPr>
        <w:t>OEA</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Organización de los Estados Americanos</w:t>
      </w:r>
    </w:p>
    <w:p w14:paraId="6C904267" w14:textId="21C9DA89" w:rsidR="00CF0441" w:rsidRPr="005B2130" w:rsidRDefault="00CF0441" w:rsidP="00CF0441">
      <w:pPr>
        <w:rPr>
          <w:rFonts w:asciiTheme="minorHAnsi" w:hAnsiTheme="minorHAnsi" w:cstheme="minorHAnsi"/>
        </w:rPr>
      </w:pPr>
      <w:r w:rsidRPr="005B2130">
        <w:rPr>
          <w:rFonts w:asciiTheme="minorHAnsi" w:hAnsiTheme="minorHAnsi" w:cstheme="minorHAnsi"/>
        </w:rPr>
        <w:t>OIT</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Organización Internacional del Trabajo</w:t>
      </w:r>
    </w:p>
    <w:p w14:paraId="75506C04" w14:textId="2ACF3CCF" w:rsidR="00CF0441" w:rsidRPr="005B2130" w:rsidRDefault="00CF0441" w:rsidP="005B2130">
      <w:pPr>
        <w:ind w:left="2127" w:hanging="2127"/>
        <w:rPr>
          <w:rFonts w:asciiTheme="minorHAnsi" w:hAnsiTheme="minorHAnsi" w:cstheme="minorHAnsi"/>
        </w:rPr>
      </w:pPr>
      <w:r w:rsidRPr="005B2130">
        <w:rPr>
          <w:rFonts w:asciiTheme="minorHAnsi" w:hAnsiTheme="minorHAnsi" w:cstheme="minorHAnsi"/>
        </w:rPr>
        <w:t>ONAMIAP</w:t>
      </w:r>
      <w:r w:rsidR="005B2130">
        <w:rPr>
          <w:rFonts w:asciiTheme="minorHAnsi" w:hAnsiTheme="minorHAnsi" w:cstheme="minorHAnsi"/>
        </w:rPr>
        <w:tab/>
      </w:r>
      <w:r w:rsidRPr="005B2130">
        <w:rPr>
          <w:rFonts w:asciiTheme="minorHAnsi" w:hAnsiTheme="minorHAnsi" w:cstheme="minorHAnsi"/>
        </w:rPr>
        <w:t>Organización Nacional de Mujeres Indígenas Andinas y Amazónicas del Perú</w:t>
      </w:r>
    </w:p>
    <w:p w14:paraId="294CC65F" w14:textId="1A640406" w:rsidR="00CF0441" w:rsidRPr="005B2130" w:rsidRDefault="00CF0441" w:rsidP="00CF0441">
      <w:pPr>
        <w:rPr>
          <w:rFonts w:asciiTheme="minorHAnsi" w:hAnsiTheme="minorHAnsi" w:cstheme="minorHAnsi"/>
        </w:rPr>
      </w:pPr>
      <w:r w:rsidRPr="005B2130">
        <w:rPr>
          <w:rFonts w:asciiTheme="minorHAnsi" w:hAnsiTheme="minorHAnsi" w:cstheme="minorHAnsi"/>
        </w:rPr>
        <w:t>ONU</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Organización de Naciones Unidas</w:t>
      </w:r>
    </w:p>
    <w:p w14:paraId="0162FA2A" w14:textId="09FB1E71" w:rsidR="00CF0441" w:rsidRPr="005B2130" w:rsidRDefault="00CF0441" w:rsidP="00CF0441">
      <w:pPr>
        <w:rPr>
          <w:rFonts w:asciiTheme="minorHAnsi" w:hAnsiTheme="minorHAnsi" w:cstheme="minorHAnsi"/>
        </w:rPr>
      </w:pPr>
      <w:r w:rsidRPr="005B2130">
        <w:rPr>
          <w:rFonts w:asciiTheme="minorHAnsi" w:hAnsiTheme="minorHAnsi" w:cstheme="minorHAnsi"/>
        </w:rPr>
        <w:t>ORNASEC</w:t>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Organización Regional de Nacionalidades Amazónicas de Selva Central</w:t>
      </w:r>
    </w:p>
    <w:p w14:paraId="4D23D3F4" w14:textId="01CB9ABD" w:rsidR="00CF0441" w:rsidRPr="005B2130" w:rsidRDefault="00CF0441" w:rsidP="00CF0441">
      <w:pPr>
        <w:rPr>
          <w:rFonts w:asciiTheme="minorHAnsi" w:hAnsiTheme="minorHAnsi" w:cstheme="minorHAnsi"/>
        </w:rPr>
      </w:pPr>
      <w:r w:rsidRPr="005B2130">
        <w:rPr>
          <w:rFonts w:asciiTheme="minorHAnsi" w:hAnsiTheme="minorHAnsi" w:cstheme="minorHAnsi"/>
        </w:rPr>
        <w:t>PCM</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Presidencia del Consejo de Ministros</w:t>
      </w:r>
    </w:p>
    <w:p w14:paraId="72872868" w14:textId="7AFBF549" w:rsidR="00CF0441" w:rsidRPr="005B2130" w:rsidRDefault="00CF0441" w:rsidP="00CF0441">
      <w:pPr>
        <w:rPr>
          <w:rFonts w:asciiTheme="minorHAnsi" w:hAnsiTheme="minorHAnsi" w:cstheme="minorHAnsi"/>
        </w:rPr>
      </w:pPr>
      <w:r w:rsidRPr="005B2130">
        <w:rPr>
          <w:rFonts w:asciiTheme="minorHAnsi" w:hAnsiTheme="minorHAnsi" w:cstheme="minorHAnsi"/>
        </w:rPr>
        <w:t>PEA</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Población Económicamente Activa</w:t>
      </w:r>
    </w:p>
    <w:p w14:paraId="4626113F" w14:textId="2EFDED4E" w:rsidR="00CF0441" w:rsidRPr="005B2130" w:rsidRDefault="00CF0441" w:rsidP="00CF0441">
      <w:pPr>
        <w:rPr>
          <w:rFonts w:asciiTheme="minorHAnsi" w:hAnsiTheme="minorHAnsi" w:cstheme="minorHAnsi"/>
        </w:rPr>
      </w:pPr>
      <w:r w:rsidRPr="005B2130">
        <w:rPr>
          <w:rFonts w:asciiTheme="minorHAnsi" w:hAnsiTheme="minorHAnsi" w:cstheme="minorHAnsi"/>
        </w:rPr>
        <w:t>PENSION 65</w:t>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Programa Nacional de Asistencia Solidaria Pensión 65</w:t>
      </w:r>
    </w:p>
    <w:p w14:paraId="3D707448" w14:textId="5E859696" w:rsidR="00CF0441" w:rsidRPr="005B2130" w:rsidRDefault="00CF0441" w:rsidP="00CF0441">
      <w:pPr>
        <w:rPr>
          <w:rFonts w:asciiTheme="minorHAnsi" w:hAnsiTheme="minorHAnsi" w:cstheme="minorHAnsi"/>
        </w:rPr>
      </w:pPr>
      <w:r w:rsidRPr="005B2130">
        <w:rPr>
          <w:rFonts w:asciiTheme="minorHAnsi" w:hAnsiTheme="minorHAnsi" w:cstheme="minorHAnsi"/>
        </w:rPr>
        <w:t>PET</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Población en Edad de Trabajar</w:t>
      </w:r>
    </w:p>
    <w:p w14:paraId="1E29B232" w14:textId="2CE94965" w:rsidR="00CF0441" w:rsidRPr="005B2130" w:rsidRDefault="00CF0441" w:rsidP="00CF0441">
      <w:pPr>
        <w:rPr>
          <w:rFonts w:asciiTheme="minorHAnsi" w:hAnsiTheme="minorHAnsi" w:cstheme="minorHAnsi"/>
        </w:rPr>
      </w:pPr>
      <w:r w:rsidRPr="005B2130">
        <w:rPr>
          <w:rFonts w:asciiTheme="minorHAnsi" w:hAnsiTheme="minorHAnsi" w:cstheme="minorHAnsi"/>
        </w:rPr>
        <w:t>PETT</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Proyecto Especial de Titulación de Tierras y Catastro Rural</w:t>
      </w:r>
    </w:p>
    <w:p w14:paraId="40A5D8F1" w14:textId="0CB17A0B" w:rsidR="00CF0441" w:rsidRPr="005B2130" w:rsidRDefault="00CF0441" w:rsidP="00CF0441">
      <w:pPr>
        <w:rPr>
          <w:rFonts w:asciiTheme="minorHAnsi" w:hAnsiTheme="minorHAnsi" w:cstheme="minorHAnsi"/>
        </w:rPr>
      </w:pPr>
      <w:r w:rsidRPr="005B2130">
        <w:rPr>
          <w:rFonts w:asciiTheme="minorHAnsi" w:hAnsiTheme="minorHAnsi" w:cstheme="minorHAnsi"/>
        </w:rPr>
        <w:t>PIA</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Pueblos Indígenas en Situación de Aislamiento</w:t>
      </w:r>
    </w:p>
    <w:p w14:paraId="358078E8" w14:textId="0FA39D04" w:rsidR="00CF0441" w:rsidRPr="005B2130" w:rsidRDefault="00CF0441" w:rsidP="00CF0441">
      <w:pPr>
        <w:rPr>
          <w:rFonts w:asciiTheme="minorHAnsi" w:hAnsiTheme="minorHAnsi" w:cstheme="minorHAnsi"/>
        </w:rPr>
      </w:pPr>
      <w:r w:rsidRPr="005B2130">
        <w:rPr>
          <w:rFonts w:asciiTheme="minorHAnsi" w:hAnsiTheme="minorHAnsi" w:cstheme="minorHAnsi"/>
        </w:rPr>
        <w:t>PIACI</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Pueblos Indígenas en Situación de Aislamiento y Contacto Inicial</w:t>
      </w:r>
    </w:p>
    <w:p w14:paraId="1CAB3094" w14:textId="12CB4B98" w:rsidR="00CF0441" w:rsidRPr="005B2130" w:rsidRDefault="00CF0441" w:rsidP="00CF0441">
      <w:pPr>
        <w:rPr>
          <w:rFonts w:asciiTheme="minorHAnsi" w:hAnsiTheme="minorHAnsi" w:cstheme="minorHAnsi"/>
        </w:rPr>
      </w:pPr>
      <w:r w:rsidRPr="005B2130">
        <w:rPr>
          <w:rFonts w:asciiTheme="minorHAnsi" w:hAnsiTheme="minorHAnsi" w:cstheme="minorHAnsi"/>
        </w:rPr>
        <w:t>PICI</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 xml:space="preserve">Pueblos Indígenas en Situación de Contacto Inicial </w:t>
      </w:r>
    </w:p>
    <w:p w14:paraId="6E735E80" w14:textId="1C1FAEFB" w:rsidR="00CF0441" w:rsidRPr="005B2130" w:rsidRDefault="00CF0441" w:rsidP="00CF0441">
      <w:pPr>
        <w:rPr>
          <w:rFonts w:asciiTheme="minorHAnsi" w:hAnsiTheme="minorHAnsi" w:cstheme="minorHAnsi"/>
        </w:rPr>
      </w:pPr>
      <w:r w:rsidRPr="005B2130">
        <w:rPr>
          <w:rFonts w:asciiTheme="minorHAnsi" w:hAnsiTheme="minorHAnsi" w:cstheme="minorHAnsi"/>
        </w:rPr>
        <w:t>PNC</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Política Nacional de Cultura</w:t>
      </w:r>
    </w:p>
    <w:p w14:paraId="5AFD524E" w14:textId="0688A5D5" w:rsidR="00CF0441" w:rsidRPr="005B2130" w:rsidRDefault="00CF0441" w:rsidP="00CF0441">
      <w:pPr>
        <w:rPr>
          <w:rFonts w:asciiTheme="minorHAnsi" w:hAnsiTheme="minorHAnsi" w:cstheme="minorHAnsi"/>
        </w:rPr>
      </w:pPr>
      <w:r w:rsidRPr="005B2130">
        <w:rPr>
          <w:rFonts w:asciiTheme="minorHAnsi" w:hAnsiTheme="minorHAnsi" w:cstheme="minorHAnsi"/>
        </w:rPr>
        <w:t>PNPI</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Política Nacional de Pueblos Indígenas u Originarios</w:t>
      </w:r>
    </w:p>
    <w:p w14:paraId="434B5347" w14:textId="434E9D44" w:rsidR="00CF0441" w:rsidRDefault="00CF0441" w:rsidP="00CF0441">
      <w:pPr>
        <w:rPr>
          <w:rFonts w:asciiTheme="minorHAnsi" w:hAnsiTheme="minorHAnsi" w:cstheme="minorHAnsi"/>
        </w:rPr>
      </w:pPr>
      <w:r w:rsidRPr="005B2130">
        <w:rPr>
          <w:rFonts w:asciiTheme="minorHAnsi" w:hAnsiTheme="minorHAnsi" w:cstheme="minorHAnsi"/>
        </w:rPr>
        <w:t>PNUD</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Programa de las Naciones Unidas para el Desarrollo</w:t>
      </w:r>
    </w:p>
    <w:p w14:paraId="6DE69C5A" w14:textId="081C3CB5" w:rsidR="00272E94" w:rsidRPr="005B2130" w:rsidRDefault="00272E94" w:rsidP="00CF0441">
      <w:pPr>
        <w:rPr>
          <w:rFonts w:asciiTheme="minorHAnsi" w:hAnsiTheme="minorHAnsi" w:cstheme="minorHAnsi"/>
        </w:rPr>
      </w:pPr>
      <w:r>
        <w:rPr>
          <w:rFonts w:asciiTheme="minorHAnsi" w:hAnsiTheme="minorHAnsi" w:cstheme="minorHAnsi"/>
        </w:rPr>
        <w:t>PRONOEI</w:t>
      </w:r>
      <w:r>
        <w:rPr>
          <w:rFonts w:asciiTheme="minorHAnsi" w:hAnsiTheme="minorHAnsi" w:cstheme="minorHAnsi"/>
        </w:rPr>
        <w:tab/>
      </w:r>
      <w:r>
        <w:rPr>
          <w:rFonts w:asciiTheme="minorHAnsi" w:hAnsiTheme="minorHAnsi" w:cstheme="minorHAnsi"/>
        </w:rPr>
        <w:tab/>
      </w:r>
      <w:r>
        <w:t>Programa No escolarizado de Educación Inicial</w:t>
      </w:r>
    </w:p>
    <w:p w14:paraId="3BC69592" w14:textId="55CD86F6" w:rsidR="00CF0441" w:rsidRDefault="00CF0441" w:rsidP="005B2130">
      <w:pPr>
        <w:ind w:left="2127" w:hanging="2127"/>
        <w:rPr>
          <w:rFonts w:asciiTheme="minorHAnsi" w:hAnsiTheme="minorHAnsi" w:cstheme="minorHAnsi"/>
        </w:rPr>
      </w:pPr>
      <w:r w:rsidRPr="005B2130">
        <w:rPr>
          <w:rFonts w:asciiTheme="minorHAnsi" w:hAnsiTheme="minorHAnsi" w:cstheme="minorHAnsi"/>
        </w:rPr>
        <w:t>PTRT3</w:t>
      </w:r>
      <w:r w:rsidRPr="005B2130">
        <w:rPr>
          <w:rFonts w:asciiTheme="minorHAnsi" w:hAnsiTheme="minorHAnsi" w:cstheme="minorHAnsi"/>
        </w:rPr>
        <w:tab/>
      </w:r>
      <w:r w:rsidRPr="005B2130">
        <w:rPr>
          <w:rFonts w:asciiTheme="minorHAnsi" w:hAnsiTheme="minorHAnsi" w:cstheme="minorHAnsi"/>
        </w:rPr>
        <w:tab/>
        <w:t>Proyecto Catastro, Titulación y Registro de Tierras Rurales en el Perú -Tercera Etapa</w:t>
      </w:r>
    </w:p>
    <w:p w14:paraId="4C64E684" w14:textId="48BF5C37" w:rsidR="00CF0441" w:rsidRPr="005B2130" w:rsidRDefault="00CF0441" w:rsidP="00CF0441">
      <w:pPr>
        <w:rPr>
          <w:rFonts w:asciiTheme="minorHAnsi" w:hAnsiTheme="minorHAnsi" w:cstheme="minorHAnsi"/>
        </w:rPr>
      </w:pPr>
      <w:r w:rsidRPr="005B2130">
        <w:rPr>
          <w:rFonts w:asciiTheme="minorHAnsi" w:hAnsiTheme="minorHAnsi" w:cstheme="minorHAnsi"/>
        </w:rPr>
        <w:t>RENIEC</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Registro Nacional de Identificación y Estado Civil</w:t>
      </w:r>
    </w:p>
    <w:p w14:paraId="55EC460B" w14:textId="70418371" w:rsidR="00CF0441" w:rsidRPr="005B2130" w:rsidRDefault="00CF0441" w:rsidP="00CF0441">
      <w:pPr>
        <w:rPr>
          <w:rFonts w:asciiTheme="minorHAnsi" w:hAnsiTheme="minorHAnsi" w:cstheme="minorHAnsi"/>
        </w:rPr>
      </w:pPr>
      <w:r w:rsidRPr="005B2130">
        <w:rPr>
          <w:rFonts w:asciiTheme="minorHAnsi" w:hAnsiTheme="minorHAnsi" w:cstheme="minorHAnsi"/>
        </w:rPr>
        <w:t>RI</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Reservas Indígenas</w:t>
      </w:r>
    </w:p>
    <w:p w14:paraId="64480A02" w14:textId="1C5C819C" w:rsidR="00CF0441" w:rsidRPr="005B2130" w:rsidRDefault="00CF0441" w:rsidP="00CF0441">
      <w:pPr>
        <w:rPr>
          <w:rFonts w:asciiTheme="minorHAnsi" w:hAnsiTheme="minorHAnsi" w:cstheme="minorHAnsi"/>
        </w:rPr>
      </w:pPr>
      <w:r w:rsidRPr="005B2130">
        <w:rPr>
          <w:rFonts w:asciiTheme="minorHAnsi" w:hAnsiTheme="minorHAnsi" w:cstheme="minorHAnsi"/>
        </w:rPr>
        <w:t>RMM</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Razón de Mortalidad Materna</w:t>
      </w:r>
    </w:p>
    <w:p w14:paraId="3AB4CBCA" w14:textId="23E50561" w:rsidR="00CF0441" w:rsidRDefault="00CF0441" w:rsidP="00CF0441">
      <w:pPr>
        <w:rPr>
          <w:rFonts w:asciiTheme="minorHAnsi" w:hAnsiTheme="minorHAnsi" w:cstheme="minorHAnsi"/>
        </w:rPr>
      </w:pPr>
      <w:r w:rsidRPr="005B2130">
        <w:rPr>
          <w:rFonts w:asciiTheme="minorHAnsi" w:hAnsiTheme="minorHAnsi" w:cstheme="minorHAnsi"/>
        </w:rPr>
        <w:t>RNA</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Registro Nacional del Artesano</w:t>
      </w:r>
    </w:p>
    <w:p w14:paraId="3FF6B8A3" w14:textId="33FB9DA6" w:rsidR="00272E94" w:rsidRDefault="00272E94" w:rsidP="00272E94">
      <w:pPr>
        <w:ind w:left="2160" w:hanging="2160"/>
        <w:rPr>
          <w:rFonts w:asciiTheme="minorHAnsi" w:hAnsiTheme="minorHAnsi" w:cstheme="minorHAnsi"/>
        </w:rPr>
      </w:pPr>
      <w:r>
        <w:rPr>
          <w:rFonts w:asciiTheme="minorHAnsi" w:hAnsiTheme="minorHAnsi" w:cstheme="minorHAnsi"/>
        </w:rPr>
        <w:t>RNDBLO</w:t>
      </w:r>
      <w:r>
        <w:rPr>
          <w:rFonts w:asciiTheme="minorHAnsi" w:hAnsiTheme="minorHAnsi" w:cstheme="minorHAnsi"/>
        </w:rPr>
        <w:tab/>
      </w:r>
      <w:r w:rsidRPr="00272E94">
        <w:rPr>
          <w:rFonts w:asciiTheme="minorHAnsi" w:hAnsiTheme="minorHAnsi" w:cstheme="minorHAnsi"/>
        </w:rPr>
        <w:t>Registro Nacional de Docentes Bilingües de Lenguas Originarias del Perú</w:t>
      </w:r>
    </w:p>
    <w:p w14:paraId="0B7CE66C" w14:textId="0C097A26" w:rsidR="00272E94" w:rsidRPr="005B2130" w:rsidRDefault="00272E94" w:rsidP="00272E94">
      <w:pPr>
        <w:ind w:left="2160" w:hanging="2160"/>
        <w:rPr>
          <w:rFonts w:asciiTheme="minorHAnsi" w:hAnsiTheme="minorHAnsi" w:cstheme="minorHAnsi"/>
        </w:rPr>
      </w:pPr>
      <w:r>
        <w:rPr>
          <w:rFonts w:asciiTheme="minorHAnsi" w:hAnsiTheme="minorHAnsi" w:cstheme="minorHAnsi"/>
        </w:rPr>
        <w:t>RNIIEE-EIB</w:t>
      </w:r>
      <w:r>
        <w:rPr>
          <w:rFonts w:asciiTheme="minorHAnsi" w:hAnsiTheme="minorHAnsi" w:cstheme="minorHAnsi"/>
        </w:rPr>
        <w:tab/>
      </w:r>
      <w:r>
        <w:t>Registro Nacional de Instituciones Educativas que brindan el Servicio de Educación Intercultural Bilingüe</w:t>
      </w:r>
    </w:p>
    <w:p w14:paraId="44FACEC9" w14:textId="240C2D90" w:rsidR="00CF0441" w:rsidRPr="005B2130" w:rsidRDefault="00CF0441" w:rsidP="00CF0441">
      <w:pPr>
        <w:rPr>
          <w:rFonts w:asciiTheme="minorHAnsi" w:hAnsiTheme="minorHAnsi" w:cstheme="minorHAnsi"/>
        </w:rPr>
      </w:pPr>
      <w:r w:rsidRPr="005B2130">
        <w:rPr>
          <w:rFonts w:asciiTheme="minorHAnsi" w:hAnsiTheme="minorHAnsi" w:cstheme="minorHAnsi"/>
        </w:rPr>
        <w:t>RT</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Reservas Territoriales</w:t>
      </w:r>
    </w:p>
    <w:p w14:paraId="64DBDD05" w14:textId="594554CC" w:rsidR="00CF0441" w:rsidRPr="005B2130" w:rsidRDefault="00CF0441" w:rsidP="005B2130">
      <w:pPr>
        <w:ind w:left="2127" w:hanging="2127"/>
        <w:rPr>
          <w:rFonts w:asciiTheme="minorHAnsi" w:hAnsiTheme="minorHAnsi" w:cstheme="minorHAnsi"/>
        </w:rPr>
      </w:pPr>
      <w:r w:rsidRPr="005B2130">
        <w:rPr>
          <w:rFonts w:asciiTheme="minorHAnsi" w:hAnsiTheme="minorHAnsi" w:cstheme="minorHAnsi"/>
        </w:rPr>
        <w:t>SAEP</w:t>
      </w:r>
      <w:r w:rsidRPr="005B2130">
        <w:rPr>
          <w:rFonts w:asciiTheme="minorHAnsi" w:hAnsiTheme="minorHAnsi" w:cstheme="minorHAnsi"/>
        </w:rPr>
        <w:tab/>
      </w:r>
      <w:r w:rsidRPr="005B2130">
        <w:rPr>
          <w:rFonts w:asciiTheme="minorHAnsi" w:hAnsiTheme="minorHAnsi" w:cstheme="minorHAnsi"/>
        </w:rPr>
        <w:tab/>
        <w:t>Sistema Único de Administración de Expedientes de las Procuradurías Públicas</w:t>
      </w:r>
    </w:p>
    <w:p w14:paraId="61BAE726" w14:textId="53D301B5" w:rsidR="00CF0441" w:rsidRPr="005B2130" w:rsidRDefault="00CF0441" w:rsidP="00CF0441">
      <w:pPr>
        <w:rPr>
          <w:rFonts w:asciiTheme="minorHAnsi" w:hAnsiTheme="minorHAnsi" w:cstheme="minorHAnsi"/>
        </w:rPr>
      </w:pPr>
      <w:r w:rsidRPr="005B2130">
        <w:rPr>
          <w:rFonts w:asciiTheme="minorHAnsi" w:hAnsiTheme="minorHAnsi" w:cstheme="minorHAnsi"/>
        </w:rPr>
        <w:t>SERFOR</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Servicio Nacional Forestal y de Fauna Silvestre</w:t>
      </w:r>
    </w:p>
    <w:p w14:paraId="5A4290F1" w14:textId="60F5504C" w:rsidR="00CF0441" w:rsidRPr="005B2130" w:rsidRDefault="00105278" w:rsidP="00CF0441">
      <w:pPr>
        <w:rPr>
          <w:rFonts w:asciiTheme="minorHAnsi" w:hAnsiTheme="minorHAnsi" w:cstheme="minorHAnsi"/>
        </w:rPr>
      </w:pPr>
      <w:r w:rsidRPr="005B2130">
        <w:rPr>
          <w:rFonts w:asciiTheme="minorHAnsi" w:hAnsiTheme="minorHAnsi" w:cstheme="minorHAnsi"/>
        </w:rPr>
        <w:t>SERNANP</w:t>
      </w:r>
      <w:r w:rsidR="00CF0441" w:rsidRPr="005B2130">
        <w:rPr>
          <w:rFonts w:asciiTheme="minorHAnsi" w:hAnsiTheme="minorHAnsi" w:cstheme="minorHAnsi"/>
        </w:rPr>
        <w:tab/>
      </w:r>
      <w:r w:rsidR="005B2130">
        <w:rPr>
          <w:rFonts w:asciiTheme="minorHAnsi" w:hAnsiTheme="minorHAnsi" w:cstheme="minorHAnsi"/>
        </w:rPr>
        <w:tab/>
      </w:r>
      <w:r w:rsidR="00CF0441" w:rsidRPr="005B2130">
        <w:rPr>
          <w:rFonts w:asciiTheme="minorHAnsi" w:hAnsiTheme="minorHAnsi" w:cstheme="minorHAnsi"/>
        </w:rPr>
        <w:t>Servicio Nacional de Áreas Naturales Protegidas por el Estado</w:t>
      </w:r>
    </w:p>
    <w:p w14:paraId="46BF5C38" w14:textId="3E1661C1" w:rsidR="00CF0441" w:rsidRPr="005B2130" w:rsidRDefault="00CF0441" w:rsidP="00CF0441">
      <w:pPr>
        <w:rPr>
          <w:rFonts w:asciiTheme="minorHAnsi" w:hAnsiTheme="minorHAnsi" w:cstheme="minorHAnsi"/>
        </w:rPr>
      </w:pPr>
      <w:r w:rsidRPr="005B2130">
        <w:rPr>
          <w:rFonts w:asciiTheme="minorHAnsi" w:hAnsiTheme="minorHAnsi" w:cstheme="minorHAnsi"/>
        </w:rPr>
        <w:t>SIADO</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Sistema de Administración Documentario</w:t>
      </w:r>
    </w:p>
    <w:p w14:paraId="3641B50C" w14:textId="7BB10366" w:rsidR="00CF0441" w:rsidRPr="005B2130" w:rsidRDefault="00CF0441" w:rsidP="00CF0441">
      <w:pPr>
        <w:rPr>
          <w:rFonts w:asciiTheme="minorHAnsi" w:hAnsiTheme="minorHAnsi" w:cstheme="minorHAnsi"/>
        </w:rPr>
      </w:pPr>
      <w:r w:rsidRPr="005B2130">
        <w:rPr>
          <w:rFonts w:asciiTheme="minorHAnsi" w:hAnsiTheme="minorHAnsi" w:cstheme="minorHAnsi"/>
        </w:rPr>
        <w:t>SIMCO</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Sistema de Monitoreo de Conflictos Sociales</w:t>
      </w:r>
    </w:p>
    <w:p w14:paraId="11CB6BFF" w14:textId="50DC5B89" w:rsidR="00CF0441" w:rsidRPr="005B2130" w:rsidRDefault="00CF0441" w:rsidP="00CF0441">
      <w:pPr>
        <w:rPr>
          <w:rFonts w:asciiTheme="minorHAnsi" w:hAnsiTheme="minorHAnsi" w:cstheme="minorHAnsi"/>
        </w:rPr>
      </w:pPr>
      <w:r w:rsidRPr="005B2130">
        <w:rPr>
          <w:rFonts w:asciiTheme="minorHAnsi" w:hAnsiTheme="minorHAnsi" w:cstheme="minorHAnsi"/>
        </w:rPr>
        <w:t>SINANPE</w:t>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Sistema Nacional de Áreas Naturales Protegidas por el Estado</w:t>
      </w:r>
    </w:p>
    <w:p w14:paraId="43FAD8EC" w14:textId="30B07DCC" w:rsidR="00CF0441" w:rsidRPr="005B2130" w:rsidRDefault="00CF0441" w:rsidP="00CF0441">
      <w:pPr>
        <w:rPr>
          <w:rFonts w:asciiTheme="minorHAnsi" w:hAnsiTheme="minorHAnsi" w:cstheme="minorHAnsi"/>
        </w:rPr>
      </w:pPr>
      <w:r w:rsidRPr="005B2130">
        <w:rPr>
          <w:rFonts w:asciiTheme="minorHAnsi" w:hAnsiTheme="minorHAnsi" w:cstheme="minorHAnsi"/>
        </w:rPr>
        <w:t>SPDA</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Sociedad Peruana de Derecho Ambiental</w:t>
      </w:r>
    </w:p>
    <w:p w14:paraId="46979395" w14:textId="6C5675F1" w:rsidR="00272E94" w:rsidRDefault="00272E94" w:rsidP="00CF0441">
      <w:pPr>
        <w:rPr>
          <w:rFonts w:asciiTheme="minorHAnsi" w:hAnsiTheme="minorHAnsi" w:cstheme="minorHAnsi"/>
        </w:rPr>
      </w:pPr>
      <w:r>
        <w:rPr>
          <w:rFonts w:asciiTheme="minorHAnsi" w:hAnsiTheme="minorHAnsi" w:cstheme="minorHAnsi"/>
        </w:rPr>
        <w:t>SRI</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t>Solicitud de Reservas Indígenas</w:t>
      </w:r>
    </w:p>
    <w:p w14:paraId="0960B3EC" w14:textId="0D13AB19" w:rsidR="00CF0441" w:rsidRPr="005B2130" w:rsidRDefault="00CF0441" w:rsidP="00CF0441">
      <w:pPr>
        <w:rPr>
          <w:rFonts w:asciiTheme="minorHAnsi" w:hAnsiTheme="minorHAnsi" w:cstheme="minorHAnsi"/>
        </w:rPr>
      </w:pPr>
      <w:r w:rsidRPr="005B2130">
        <w:rPr>
          <w:rFonts w:asciiTheme="minorHAnsi" w:hAnsiTheme="minorHAnsi" w:cstheme="minorHAnsi"/>
        </w:rPr>
        <w:t>SUNAT</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Superintendencia Nacional de Aduanas y Administración Tributaria</w:t>
      </w:r>
    </w:p>
    <w:p w14:paraId="5DE32492" w14:textId="344CF01E" w:rsidR="00CF0441" w:rsidRPr="005B2130" w:rsidRDefault="00CF0441" w:rsidP="00CF0441">
      <w:pPr>
        <w:rPr>
          <w:rFonts w:asciiTheme="minorHAnsi" w:hAnsiTheme="minorHAnsi" w:cstheme="minorHAnsi"/>
        </w:rPr>
      </w:pPr>
      <w:r w:rsidRPr="005B2130">
        <w:rPr>
          <w:rFonts w:asciiTheme="minorHAnsi" w:hAnsiTheme="minorHAnsi" w:cstheme="minorHAnsi"/>
        </w:rPr>
        <w:t>UNCA</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 xml:space="preserve">Unión Nacional de Comunidades </w:t>
      </w:r>
      <w:proofErr w:type="spellStart"/>
      <w:r w:rsidRPr="005B2130">
        <w:rPr>
          <w:rFonts w:asciiTheme="minorHAnsi" w:hAnsiTheme="minorHAnsi" w:cstheme="minorHAnsi"/>
        </w:rPr>
        <w:t>Aymaras</w:t>
      </w:r>
      <w:proofErr w:type="spellEnd"/>
    </w:p>
    <w:p w14:paraId="6DFEEBF3" w14:textId="06A4726A" w:rsidR="00CF0441" w:rsidRPr="005B2130" w:rsidRDefault="00CF0441" w:rsidP="005B2130">
      <w:pPr>
        <w:ind w:left="2127" w:hanging="2127"/>
        <w:rPr>
          <w:rFonts w:asciiTheme="minorHAnsi" w:hAnsiTheme="minorHAnsi" w:cstheme="minorHAnsi"/>
        </w:rPr>
      </w:pPr>
      <w:r w:rsidRPr="005B2130">
        <w:rPr>
          <w:rFonts w:asciiTheme="minorHAnsi" w:hAnsiTheme="minorHAnsi" w:cstheme="minorHAnsi"/>
        </w:rPr>
        <w:t>UNESCO</w:t>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Organización de las Naciones Unidas para la Educación, la Ciencia y la Cultura</w:t>
      </w:r>
    </w:p>
    <w:p w14:paraId="67AEAD3B" w14:textId="135EAA40" w:rsidR="00CF0441" w:rsidRPr="005B2130" w:rsidRDefault="00CF0441" w:rsidP="00CF0441">
      <w:pPr>
        <w:rPr>
          <w:rFonts w:asciiTheme="minorHAnsi" w:hAnsiTheme="minorHAnsi" w:cstheme="minorHAnsi"/>
        </w:rPr>
      </w:pPr>
      <w:r w:rsidRPr="005B2130">
        <w:rPr>
          <w:rFonts w:asciiTheme="minorHAnsi" w:hAnsiTheme="minorHAnsi" w:cstheme="minorHAnsi"/>
        </w:rPr>
        <w:t>VMI</w:t>
      </w:r>
      <w:r w:rsidRPr="005B2130">
        <w:rPr>
          <w:rFonts w:asciiTheme="minorHAnsi" w:hAnsiTheme="minorHAnsi" w:cstheme="minorHAnsi"/>
        </w:rPr>
        <w:tab/>
      </w:r>
      <w:r w:rsidRPr="005B2130">
        <w:rPr>
          <w:rFonts w:asciiTheme="minorHAnsi" w:hAnsiTheme="minorHAnsi" w:cstheme="minorHAnsi"/>
        </w:rPr>
        <w:tab/>
      </w:r>
      <w:r w:rsidR="005B2130">
        <w:rPr>
          <w:rFonts w:asciiTheme="minorHAnsi" w:hAnsiTheme="minorHAnsi" w:cstheme="minorHAnsi"/>
        </w:rPr>
        <w:tab/>
      </w:r>
      <w:r w:rsidRPr="005B2130">
        <w:rPr>
          <w:rFonts w:asciiTheme="minorHAnsi" w:hAnsiTheme="minorHAnsi" w:cstheme="minorHAnsi"/>
        </w:rPr>
        <w:t>Viceministerio de Interculturalidad</w:t>
      </w:r>
    </w:p>
    <w:p w14:paraId="1CC7B726" w14:textId="77777777" w:rsidR="00304200" w:rsidRPr="005B2130" w:rsidRDefault="00304200">
      <w:pPr>
        <w:rPr>
          <w:rFonts w:asciiTheme="minorHAnsi" w:hAnsiTheme="minorHAnsi" w:cstheme="minorHAnsi"/>
          <w:color w:val="000000"/>
        </w:rPr>
      </w:pPr>
    </w:p>
    <w:p w14:paraId="565D7EB5" w14:textId="77777777" w:rsidR="00CF0441" w:rsidRPr="005B2130" w:rsidRDefault="00CF0441">
      <w:pPr>
        <w:rPr>
          <w:rFonts w:asciiTheme="minorHAnsi" w:hAnsiTheme="minorHAnsi" w:cstheme="minorHAnsi"/>
          <w:color w:val="000000"/>
        </w:rPr>
      </w:pPr>
    </w:p>
    <w:p w14:paraId="3EBC7F83" w14:textId="77777777" w:rsidR="00CF0441" w:rsidRDefault="00CF0441">
      <w:pPr>
        <w:rPr>
          <w:color w:val="000000"/>
        </w:rPr>
      </w:pPr>
    </w:p>
    <w:p w14:paraId="74E8F3E3" w14:textId="77777777" w:rsidR="00CF0441" w:rsidRDefault="00CF0441">
      <w:pPr>
        <w:rPr>
          <w:color w:val="000000"/>
        </w:rPr>
      </w:pPr>
    </w:p>
    <w:p w14:paraId="0A4BA36C" w14:textId="77777777" w:rsidR="00CF0441" w:rsidRDefault="00CF0441">
      <w:pPr>
        <w:rPr>
          <w:color w:val="000000"/>
        </w:rPr>
      </w:pPr>
    </w:p>
    <w:p w14:paraId="47E94CEB" w14:textId="77777777" w:rsidR="00CF0441" w:rsidRDefault="00CF0441">
      <w:pPr>
        <w:rPr>
          <w:color w:val="000000"/>
        </w:rPr>
      </w:pPr>
    </w:p>
    <w:p w14:paraId="05E69BF5" w14:textId="77777777" w:rsidR="00CF0441" w:rsidRDefault="00CF0441">
      <w:pPr>
        <w:rPr>
          <w:color w:val="000000"/>
        </w:rPr>
      </w:pPr>
    </w:p>
    <w:p w14:paraId="57B82797" w14:textId="77777777" w:rsidR="00CF0441" w:rsidRDefault="00CF0441">
      <w:pPr>
        <w:rPr>
          <w:color w:val="000000"/>
        </w:rPr>
      </w:pPr>
    </w:p>
    <w:p w14:paraId="2951A649" w14:textId="77777777" w:rsidR="00CF0441" w:rsidRDefault="00CF0441">
      <w:pPr>
        <w:rPr>
          <w:color w:val="000000"/>
        </w:rPr>
      </w:pPr>
    </w:p>
    <w:p w14:paraId="0A567646" w14:textId="77777777" w:rsidR="00CF0441" w:rsidRDefault="00CF0441">
      <w:pPr>
        <w:rPr>
          <w:color w:val="000000"/>
        </w:rPr>
      </w:pPr>
    </w:p>
    <w:p w14:paraId="1AD4846F" w14:textId="77777777" w:rsidR="00CF0441" w:rsidRDefault="00CF0441">
      <w:pPr>
        <w:rPr>
          <w:color w:val="000000"/>
        </w:rPr>
      </w:pPr>
    </w:p>
    <w:p w14:paraId="2FEFD148" w14:textId="77777777" w:rsidR="00D60464" w:rsidRDefault="00D60464">
      <w:pPr>
        <w:rPr>
          <w:color w:val="000000"/>
        </w:rPr>
      </w:pPr>
    </w:p>
    <w:p w14:paraId="141A9DBE" w14:textId="77777777" w:rsidR="00D60464" w:rsidRDefault="00D60464">
      <w:pPr>
        <w:rPr>
          <w:color w:val="000000"/>
        </w:rPr>
      </w:pPr>
    </w:p>
    <w:p w14:paraId="2FEDAEED" w14:textId="77777777" w:rsidR="005B2130" w:rsidRDefault="005B2130">
      <w:pPr>
        <w:rPr>
          <w:color w:val="000000"/>
        </w:rPr>
      </w:pPr>
    </w:p>
    <w:p w14:paraId="2A4B2011" w14:textId="77777777" w:rsidR="00D60464" w:rsidRDefault="00D60464">
      <w:pPr>
        <w:rPr>
          <w:color w:val="000000"/>
        </w:rPr>
      </w:pPr>
    </w:p>
    <w:p w14:paraId="41747B02" w14:textId="77777777" w:rsidR="00D60464" w:rsidRDefault="00D60464">
      <w:pPr>
        <w:rPr>
          <w:color w:val="000000"/>
        </w:rPr>
      </w:pPr>
    </w:p>
    <w:p w14:paraId="0B94648F" w14:textId="77777777" w:rsidR="00D60464" w:rsidRDefault="00D60464">
      <w:pPr>
        <w:rPr>
          <w:color w:val="000000"/>
        </w:rPr>
      </w:pPr>
    </w:p>
    <w:p w14:paraId="46EDFD38" w14:textId="77777777" w:rsidR="00D60464" w:rsidRDefault="00D60464">
      <w:pPr>
        <w:rPr>
          <w:color w:val="000000"/>
        </w:rPr>
      </w:pPr>
    </w:p>
    <w:p w14:paraId="42E2EDE2" w14:textId="77777777" w:rsidR="00D60464" w:rsidRDefault="00D60464">
      <w:pPr>
        <w:rPr>
          <w:color w:val="000000"/>
        </w:rPr>
      </w:pPr>
    </w:p>
    <w:p w14:paraId="479E6012" w14:textId="77777777" w:rsidR="00D60464" w:rsidRDefault="00D60464">
      <w:pPr>
        <w:rPr>
          <w:color w:val="000000"/>
        </w:rPr>
      </w:pPr>
    </w:p>
    <w:p w14:paraId="085504CF" w14:textId="77777777" w:rsidR="00D60464" w:rsidRDefault="00D60464">
      <w:pPr>
        <w:rPr>
          <w:color w:val="000000"/>
        </w:rPr>
      </w:pPr>
    </w:p>
    <w:p w14:paraId="41C1FDE2" w14:textId="77777777" w:rsidR="00D60464" w:rsidRDefault="00D60464">
      <w:pPr>
        <w:rPr>
          <w:color w:val="000000"/>
        </w:rPr>
      </w:pPr>
    </w:p>
    <w:p w14:paraId="052A1DB6" w14:textId="77777777" w:rsidR="00D60464" w:rsidRDefault="00D60464">
      <w:pPr>
        <w:rPr>
          <w:color w:val="000000"/>
        </w:rPr>
      </w:pPr>
    </w:p>
    <w:p w14:paraId="30359199" w14:textId="77777777" w:rsidR="00D60464" w:rsidRDefault="00D60464">
      <w:pPr>
        <w:rPr>
          <w:color w:val="000000"/>
        </w:rPr>
      </w:pPr>
    </w:p>
    <w:p w14:paraId="5B43AA98" w14:textId="77777777" w:rsidR="00D60464" w:rsidRDefault="00D60464">
      <w:pPr>
        <w:rPr>
          <w:color w:val="000000"/>
        </w:rPr>
      </w:pPr>
    </w:p>
    <w:p w14:paraId="37A518CA" w14:textId="77777777" w:rsidR="00D60464" w:rsidRDefault="00D60464">
      <w:pPr>
        <w:rPr>
          <w:color w:val="000000"/>
        </w:rPr>
      </w:pPr>
    </w:p>
    <w:p w14:paraId="59CE8D1B" w14:textId="77777777" w:rsidR="00D60464" w:rsidRDefault="00D60464">
      <w:pPr>
        <w:rPr>
          <w:color w:val="000000"/>
        </w:rPr>
      </w:pPr>
    </w:p>
    <w:p w14:paraId="26C055A7" w14:textId="77777777" w:rsidR="00D60464" w:rsidRDefault="00D60464">
      <w:pPr>
        <w:rPr>
          <w:color w:val="000000"/>
        </w:rPr>
      </w:pPr>
    </w:p>
    <w:p w14:paraId="1A1C30F3" w14:textId="4591371C" w:rsidR="00CF0441" w:rsidRPr="00905279" w:rsidRDefault="00CF0441" w:rsidP="00E32DBA">
      <w:pPr>
        <w:jc w:val="both"/>
        <w:rPr>
          <w:rFonts w:asciiTheme="majorHAnsi" w:hAnsiTheme="majorHAnsi" w:cstheme="majorHAnsi"/>
          <w:b/>
          <w:bCs/>
          <w:color w:val="000000"/>
          <w:sz w:val="36"/>
          <w:szCs w:val="36"/>
        </w:rPr>
      </w:pPr>
      <w:r w:rsidRPr="00905279">
        <w:rPr>
          <w:rFonts w:asciiTheme="majorHAnsi" w:hAnsiTheme="majorHAnsi" w:cstheme="majorHAnsi"/>
          <w:b/>
          <w:bCs/>
          <w:color w:val="2F5496" w:themeColor="accent1" w:themeShade="BF"/>
          <w:sz w:val="36"/>
          <w:szCs w:val="36"/>
        </w:rPr>
        <w:t>ÍNDICE</w:t>
      </w:r>
      <w:r w:rsidR="00A51FEA" w:rsidRPr="00905279">
        <w:rPr>
          <w:rFonts w:asciiTheme="majorHAnsi" w:hAnsiTheme="majorHAnsi" w:cstheme="majorHAnsi"/>
          <w:b/>
          <w:bCs/>
          <w:color w:val="000000"/>
          <w:sz w:val="36"/>
          <w:szCs w:val="36"/>
        </w:rPr>
        <w:t xml:space="preserve">   </w:t>
      </w:r>
      <w:r w:rsidR="00083468" w:rsidRPr="00905279">
        <w:rPr>
          <w:rFonts w:asciiTheme="majorHAnsi" w:hAnsiTheme="majorHAnsi" w:cstheme="majorHAnsi"/>
          <w:b/>
          <w:bCs/>
          <w:color w:val="000000"/>
          <w:sz w:val="36"/>
          <w:szCs w:val="36"/>
        </w:rPr>
        <w:t xml:space="preserve">  </w:t>
      </w:r>
    </w:p>
    <w:p w14:paraId="67445955" w14:textId="4888CD70" w:rsidR="00DE3917" w:rsidRDefault="00633702">
      <w:pPr>
        <w:pStyle w:val="TDC1"/>
        <w:rPr>
          <w:rFonts w:eastAsiaTheme="minorEastAsia" w:cstheme="minorBidi"/>
          <w:b w:val="0"/>
          <w:bCs w:val="0"/>
          <w:caps w:val="0"/>
          <w:noProof/>
          <w:sz w:val="22"/>
          <w:szCs w:val="22"/>
        </w:rPr>
      </w:pPr>
      <w:r w:rsidRPr="00CC76B8">
        <w:rPr>
          <w:color w:val="000000"/>
          <w:sz w:val="22"/>
          <w:szCs w:val="22"/>
        </w:rPr>
        <w:fldChar w:fldCharType="begin"/>
      </w:r>
      <w:r w:rsidRPr="00CC76B8">
        <w:rPr>
          <w:color w:val="000000"/>
          <w:sz w:val="22"/>
          <w:szCs w:val="22"/>
        </w:rPr>
        <w:instrText xml:space="preserve"> TOC \o "1-6" \h \z \u </w:instrText>
      </w:r>
      <w:r w:rsidRPr="00CC76B8">
        <w:rPr>
          <w:color w:val="000000"/>
          <w:sz w:val="22"/>
          <w:szCs w:val="22"/>
        </w:rPr>
        <w:fldChar w:fldCharType="separate"/>
      </w:r>
      <w:hyperlink w:anchor="_Toc143624248" w:history="1">
        <w:r w:rsidR="00DE3917" w:rsidRPr="006A7999">
          <w:rPr>
            <w:rStyle w:val="Hipervnculo"/>
            <w:noProof/>
          </w:rPr>
          <w:t>1.</w:t>
        </w:r>
        <w:r w:rsidR="00DE3917">
          <w:rPr>
            <w:rFonts w:eastAsiaTheme="minorEastAsia" w:cstheme="minorBidi"/>
            <w:b w:val="0"/>
            <w:bCs w:val="0"/>
            <w:caps w:val="0"/>
            <w:noProof/>
            <w:sz w:val="22"/>
            <w:szCs w:val="22"/>
          </w:rPr>
          <w:tab/>
        </w:r>
        <w:r w:rsidR="00DE3917" w:rsidRPr="006A7999">
          <w:rPr>
            <w:rStyle w:val="Hipervnculo"/>
            <w:noProof/>
          </w:rPr>
          <w:t xml:space="preserve"> BASE LEGAL</w:t>
        </w:r>
        <w:r w:rsidR="00DE3917">
          <w:rPr>
            <w:noProof/>
            <w:webHidden/>
          </w:rPr>
          <w:tab/>
        </w:r>
        <w:r w:rsidR="00DE3917">
          <w:rPr>
            <w:noProof/>
            <w:webHidden/>
          </w:rPr>
          <w:fldChar w:fldCharType="begin"/>
        </w:r>
        <w:r w:rsidR="00DE3917">
          <w:rPr>
            <w:noProof/>
            <w:webHidden/>
          </w:rPr>
          <w:instrText xml:space="preserve"> PAGEREF _Toc143624248 \h </w:instrText>
        </w:r>
        <w:r w:rsidR="00DE3917">
          <w:rPr>
            <w:noProof/>
            <w:webHidden/>
          </w:rPr>
        </w:r>
        <w:r w:rsidR="00DE3917">
          <w:rPr>
            <w:noProof/>
            <w:webHidden/>
          </w:rPr>
          <w:fldChar w:fldCharType="separate"/>
        </w:r>
        <w:r w:rsidR="00740F56">
          <w:rPr>
            <w:noProof/>
            <w:webHidden/>
          </w:rPr>
          <w:t>16</w:t>
        </w:r>
        <w:r w:rsidR="00DE3917">
          <w:rPr>
            <w:noProof/>
            <w:webHidden/>
          </w:rPr>
          <w:fldChar w:fldCharType="end"/>
        </w:r>
      </w:hyperlink>
    </w:p>
    <w:p w14:paraId="44240CB0" w14:textId="41E38E02" w:rsidR="00DE3917" w:rsidRDefault="00000000">
      <w:pPr>
        <w:pStyle w:val="TDC2"/>
        <w:tabs>
          <w:tab w:val="left" w:pos="851"/>
          <w:tab w:val="right" w:leader="dot" w:pos="8498"/>
        </w:tabs>
        <w:rPr>
          <w:rFonts w:eastAsiaTheme="minorEastAsia" w:cstheme="minorBidi"/>
          <w:smallCaps w:val="0"/>
          <w:noProof/>
          <w:sz w:val="22"/>
          <w:szCs w:val="22"/>
        </w:rPr>
      </w:pPr>
      <w:hyperlink w:anchor="_Toc143624249" w:history="1">
        <w:r w:rsidR="00DE3917" w:rsidRPr="006A7999">
          <w:rPr>
            <w:rStyle w:val="Hipervnculo"/>
            <w:noProof/>
          </w:rPr>
          <w:t>1.1.</w:t>
        </w:r>
        <w:r w:rsidR="00DE3917">
          <w:rPr>
            <w:rFonts w:eastAsiaTheme="minorEastAsia" w:cstheme="minorBidi"/>
            <w:smallCaps w:val="0"/>
            <w:noProof/>
            <w:sz w:val="22"/>
            <w:szCs w:val="22"/>
          </w:rPr>
          <w:tab/>
        </w:r>
        <w:r w:rsidR="00DE3917" w:rsidRPr="006A7999">
          <w:rPr>
            <w:rStyle w:val="Hipervnculo"/>
            <w:noProof/>
          </w:rPr>
          <w:t>Referentes normativos nacionales</w:t>
        </w:r>
        <w:r w:rsidR="00DE3917">
          <w:rPr>
            <w:noProof/>
            <w:webHidden/>
          </w:rPr>
          <w:tab/>
        </w:r>
        <w:r w:rsidR="00DE3917">
          <w:rPr>
            <w:noProof/>
            <w:webHidden/>
          </w:rPr>
          <w:fldChar w:fldCharType="begin"/>
        </w:r>
        <w:r w:rsidR="00DE3917">
          <w:rPr>
            <w:noProof/>
            <w:webHidden/>
          </w:rPr>
          <w:instrText xml:space="preserve"> PAGEREF _Toc143624249 \h </w:instrText>
        </w:r>
        <w:r w:rsidR="00DE3917">
          <w:rPr>
            <w:noProof/>
            <w:webHidden/>
          </w:rPr>
        </w:r>
        <w:r w:rsidR="00DE3917">
          <w:rPr>
            <w:noProof/>
            <w:webHidden/>
          </w:rPr>
          <w:fldChar w:fldCharType="separate"/>
        </w:r>
        <w:r w:rsidR="00740F56">
          <w:rPr>
            <w:noProof/>
            <w:webHidden/>
          </w:rPr>
          <w:t>17</w:t>
        </w:r>
        <w:r w:rsidR="00DE3917">
          <w:rPr>
            <w:noProof/>
            <w:webHidden/>
          </w:rPr>
          <w:fldChar w:fldCharType="end"/>
        </w:r>
      </w:hyperlink>
    </w:p>
    <w:p w14:paraId="36078A9D" w14:textId="0DC372BC" w:rsidR="00DE3917" w:rsidRDefault="00000000">
      <w:pPr>
        <w:pStyle w:val="TDC2"/>
        <w:tabs>
          <w:tab w:val="left" w:pos="851"/>
          <w:tab w:val="right" w:leader="dot" w:pos="8498"/>
        </w:tabs>
        <w:rPr>
          <w:rFonts w:eastAsiaTheme="minorEastAsia" w:cstheme="minorBidi"/>
          <w:smallCaps w:val="0"/>
          <w:noProof/>
          <w:sz w:val="22"/>
          <w:szCs w:val="22"/>
        </w:rPr>
      </w:pPr>
      <w:hyperlink w:anchor="_Toc143624250" w:history="1">
        <w:r w:rsidR="00DE3917" w:rsidRPr="006A7999">
          <w:rPr>
            <w:rStyle w:val="Hipervnculo"/>
            <w:noProof/>
          </w:rPr>
          <w:t>1.2.</w:t>
        </w:r>
        <w:r w:rsidR="00DE3917">
          <w:rPr>
            <w:rFonts w:eastAsiaTheme="minorEastAsia" w:cstheme="minorBidi"/>
            <w:smallCaps w:val="0"/>
            <w:noProof/>
            <w:sz w:val="22"/>
            <w:szCs w:val="22"/>
          </w:rPr>
          <w:tab/>
        </w:r>
        <w:r w:rsidR="00DE3917" w:rsidRPr="006A7999">
          <w:rPr>
            <w:rStyle w:val="Hipervnculo"/>
            <w:noProof/>
          </w:rPr>
          <w:t>Referentes normativos internacionales</w:t>
        </w:r>
        <w:r w:rsidR="00DE3917">
          <w:rPr>
            <w:noProof/>
            <w:webHidden/>
          </w:rPr>
          <w:tab/>
        </w:r>
        <w:r w:rsidR="00DE3917">
          <w:rPr>
            <w:noProof/>
            <w:webHidden/>
          </w:rPr>
          <w:fldChar w:fldCharType="begin"/>
        </w:r>
        <w:r w:rsidR="00DE3917">
          <w:rPr>
            <w:noProof/>
            <w:webHidden/>
          </w:rPr>
          <w:instrText xml:space="preserve"> PAGEREF _Toc143624250 \h </w:instrText>
        </w:r>
        <w:r w:rsidR="00DE3917">
          <w:rPr>
            <w:noProof/>
            <w:webHidden/>
          </w:rPr>
        </w:r>
        <w:r w:rsidR="00DE3917">
          <w:rPr>
            <w:noProof/>
            <w:webHidden/>
          </w:rPr>
          <w:fldChar w:fldCharType="separate"/>
        </w:r>
        <w:r w:rsidR="00740F56">
          <w:rPr>
            <w:noProof/>
            <w:webHidden/>
          </w:rPr>
          <w:t>22</w:t>
        </w:r>
        <w:r w:rsidR="00DE3917">
          <w:rPr>
            <w:noProof/>
            <w:webHidden/>
          </w:rPr>
          <w:fldChar w:fldCharType="end"/>
        </w:r>
      </w:hyperlink>
    </w:p>
    <w:p w14:paraId="5A5D783C" w14:textId="312C4912" w:rsidR="00DE3917" w:rsidRDefault="00000000">
      <w:pPr>
        <w:pStyle w:val="TDC1"/>
        <w:rPr>
          <w:rFonts w:eastAsiaTheme="minorEastAsia" w:cstheme="minorBidi"/>
          <w:b w:val="0"/>
          <w:bCs w:val="0"/>
          <w:caps w:val="0"/>
          <w:noProof/>
          <w:sz w:val="22"/>
          <w:szCs w:val="22"/>
        </w:rPr>
      </w:pPr>
      <w:hyperlink w:anchor="_Toc143624251" w:history="1">
        <w:r w:rsidR="00DE3917" w:rsidRPr="006A7999">
          <w:rPr>
            <w:rStyle w:val="Hipervnculo"/>
            <w:noProof/>
          </w:rPr>
          <w:t>2.</w:t>
        </w:r>
        <w:r w:rsidR="00DE3917">
          <w:rPr>
            <w:rFonts w:eastAsiaTheme="minorEastAsia" w:cstheme="minorBidi"/>
            <w:b w:val="0"/>
            <w:bCs w:val="0"/>
            <w:caps w:val="0"/>
            <w:noProof/>
            <w:sz w:val="22"/>
            <w:szCs w:val="22"/>
          </w:rPr>
          <w:tab/>
        </w:r>
        <w:r w:rsidR="00DE3917" w:rsidRPr="006A7999">
          <w:rPr>
            <w:rStyle w:val="Hipervnculo"/>
            <w:noProof/>
          </w:rPr>
          <w:t>DIAGNÓSTICO</w:t>
        </w:r>
        <w:r w:rsidR="00DE3917">
          <w:rPr>
            <w:noProof/>
            <w:webHidden/>
          </w:rPr>
          <w:tab/>
        </w:r>
        <w:r w:rsidR="00DE3917">
          <w:rPr>
            <w:noProof/>
            <w:webHidden/>
          </w:rPr>
          <w:fldChar w:fldCharType="begin"/>
        </w:r>
        <w:r w:rsidR="00DE3917">
          <w:rPr>
            <w:noProof/>
            <w:webHidden/>
          </w:rPr>
          <w:instrText xml:space="preserve"> PAGEREF _Toc143624251 \h </w:instrText>
        </w:r>
        <w:r w:rsidR="00DE3917">
          <w:rPr>
            <w:noProof/>
            <w:webHidden/>
          </w:rPr>
        </w:r>
        <w:r w:rsidR="00DE3917">
          <w:rPr>
            <w:noProof/>
            <w:webHidden/>
          </w:rPr>
          <w:fldChar w:fldCharType="separate"/>
        </w:r>
        <w:r w:rsidR="00740F56">
          <w:rPr>
            <w:noProof/>
            <w:webHidden/>
          </w:rPr>
          <w:t>23</w:t>
        </w:r>
        <w:r w:rsidR="00DE3917">
          <w:rPr>
            <w:noProof/>
            <w:webHidden/>
          </w:rPr>
          <w:fldChar w:fldCharType="end"/>
        </w:r>
      </w:hyperlink>
    </w:p>
    <w:p w14:paraId="4EDA6F69" w14:textId="7F84B253" w:rsidR="00DE3917" w:rsidRDefault="00000000">
      <w:pPr>
        <w:pStyle w:val="TDC2"/>
        <w:tabs>
          <w:tab w:val="left" w:pos="851"/>
          <w:tab w:val="right" w:leader="dot" w:pos="8498"/>
        </w:tabs>
        <w:rPr>
          <w:rFonts w:eastAsiaTheme="minorEastAsia" w:cstheme="minorBidi"/>
          <w:smallCaps w:val="0"/>
          <w:noProof/>
          <w:sz w:val="22"/>
          <w:szCs w:val="22"/>
        </w:rPr>
      </w:pPr>
      <w:hyperlink w:anchor="_Toc143624252" w:history="1">
        <w:r w:rsidR="00DE3917" w:rsidRPr="006A7999">
          <w:rPr>
            <w:rStyle w:val="Hipervnculo"/>
            <w:noProof/>
          </w:rPr>
          <w:t>2.1.</w:t>
        </w:r>
        <w:r w:rsidR="00DE3917">
          <w:rPr>
            <w:rFonts w:eastAsiaTheme="minorEastAsia" w:cstheme="minorBidi"/>
            <w:smallCaps w:val="0"/>
            <w:noProof/>
            <w:sz w:val="22"/>
            <w:szCs w:val="22"/>
          </w:rPr>
          <w:tab/>
        </w:r>
        <w:r w:rsidR="00DE3917" w:rsidRPr="006A7999">
          <w:rPr>
            <w:rStyle w:val="Hipervnculo"/>
            <w:noProof/>
          </w:rPr>
          <w:t>Enunciado del problema público</w:t>
        </w:r>
        <w:r w:rsidR="00DE3917">
          <w:rPr>
            <w:noProof/>
            <w:webHidden/>
          </w:rPr>
          <w:tab/>
        </w:r>
        <w:r w:rsidR="00DE3917">
          <w:rPr>
            <w:noProof/>
            <w:webHidden/>
          </w:rPr>
          <w:fldChar w:fldCharType="begin"/>
        </w:r>
        <w:r w:rsidR="00DE3917">
          <w:rPr>
            <w:noProof/>
            <w:webHidden/>
          </w:rPr>
          <w:instrText xml:space="preserve"> PAGEREF _Toc143624252 \h </w:instrText>
        </w:r>
        <w:r w:rsidR="00DE3917">
          <w:rPr>
            <w:noProof/>
            <w:webHidden/>
          </w:rPr>
        </w:r>
        <w:r w:rsidR="00DE3917">
          <w:rPr>
            <w:noProof/>
            <w:webHidden/>
          </w:rPr>
          <w:fldChar w:fldCharType="separate"/>
        </w:r>
        <w:r w:rsidR="00740F56">
          <w:rPr>
            <w:noProof/>
            <w:webHidden/>
          </w:rPr>
          <w:t>23</w:t>
        </w:r>
        <w:r w:rsidR="00DE3917">
          <w:rPr>
            <w:noProof/>
            <w:webHidden/>
          </w:rPr>
          <w:fldChar w:fldCharType="end"/>
        </w:r>
      </w:hyperlink>
    </w:p>
    <w:p w14:paraId="2CF0F247" w14:textId="1FD99811" w:rsidR="00DE3917" w:rsidRDefault="00000000">
      <w:pPr>
        <w:pStyle w:val="TDC2"/>
        <w:tabs>
          <w:tab w:val="left" w:pos="851"/>
          <w:tab w:val="right" w:leader="dot" w:pos="8498"/>
        </w:tabs>
        <w:rPr>
          <w:rFonts w:eastAsiaTheme="minorEastAsia" w:cstheme="minorBidi"/>
          <w:smallCaps w:val="0"/>
          <w:noProof/>
          <w:sz w:val="22"/>
          <w:szCs w:val="22"/>
        </w:rPr>
      </w:pPr>
      <w:hyperlink w:anchor="_Toc143624253" w:history="1">
        <w:r w:rsidR="00DE3917" w:rsidRPr="006A7999">
          <w:rPr>
            <w:rStyle w:val="Hipervnculo"/>
            <w:noProof/>
          </w:rPr>
          <w:t>2.2.</w:t>
        </w:r>
        <w:r w:rsidR="00DE3917">
          <w:rPr>
            <w:rFonts w:eastAsiaTheme="minorEastAsia" w:cstheme="minorBidi"/>
            <w:smallCaps w:val="0"/>
            <w:noProof/>
            <w:sz w:val="22"/>
            <w:szCs w:val="22"/>
          </w:rPr>
          <w:tab/>
        </w:r>
        <w:r w:rsidR="00DE3917" w:rsidRPr="006A7999">
          <w:rPr>
            <w:rStyle w:val="Hipervnculo"/>
            <w:noProof/>
          </w:rPr>
          <w:t>Delimitación del problema público</w:t>
        </w:r>
        <w:r w:rsidR="00DE3917">
          <w:rPr>
            <w:noProof/>
            <w:webHidden/>
          </w:rPr>
          <w:tab/>
        </w:r>
        <w:r w:rsidR="00DE3917">
          <w:rPr>
            <w:noProof/>
            <w:webHidden/>
          </w:rPr>
          <w:fldChar w:fldCharType="begin"/>
        </w:r>
        <w:r w:rsidR="00DE3917">
          <w:rPr>
            <w:noProof/>
            <w:webHidden/>
          </w:rPr>
          <w:instrText xml:space="preserve"> PAGEREF _Toc143624253 \h </w:instrText>
        </w:r>
        <w:r w:rsidR="00DE3917">
          <w:rPr>
            <w:noProof/>
            <w:webHidden/>
          </w:rPr>
        </w:r>
        <w:r w:rsidR="00DE3917">
          <w:rPr>
            <w:noProof/>
            <w:webHidden/>
          </w:rPr>
          <w:fldChar w:fldCharType="separate"/>
        </w:r>
        <w:r w:rsidR="00740F56">
          <w:rPr>
            <w:noProof/>
            <w:webHidden/>
          </w:rPr>
          <w:t>23</w:t>
        </w:r>
        <w:r w:rsidR="00DE3917">
          <w:rPr>
            <w:noProof/>
            <w:webHidden/>
          </w:rPr>
          <w:fldChar w:fldCharType="end"/>
        </w:r>
      </w:hyperlink>
    </w:p>
    <w:p w14:paraId="328B4D2F" w14:textId="41A9F862" w:rsidR="00DE3917" w:rsidRDefault="00000000">
      <w:pPr>
        <w:pStyle w:val="TDC2"/>
        <w:tabs>
          <w:tab w:val="left" w:pos="851"/>
          <w:tab w:val="right" w:leader="dot" w:pos="8498"/>
        </w:tabs>
        <w:rPr>
          <w:rFonts w:eastAsiaTheme="minorEastAsia" w:cstheme="minorBidi"/>
          <w:smallCaps w:val="0"/>
          <w:noProof/>
          <w:sz w:val="22"/>
          <w:szCs w:val="22"/>
        </w:rPr>
      </w:pPr>
      <w:hyperlink w:anchor="_Toc143624254" w:history="1">
        <w:r w:rsidR="00DE3917" w:rsidRPr="006A7999">
          <w:rPr>
            <w:rStyle w:val="Hipervnculo"/>
            <w:noProof/>
          </w:rPr>
          <w:t>2.3.</w:t>
        </w:r>
        <w:r w:rsidR="00DE3917">
          <w:rPr>
            <w:rFonts w:eastAsiaTheme="minorEastAsia" w:cstheme="minorBidi"/>
            <w:smallCaps w:val="0"/>
            <w:noProof/>
            <w:sz w:val="22"/>
            <w:szCs w:val="22"/>
          </w:rPr>
          <w:tab/>
        </w:r>
        <w:r w:rsidR="00DE3917" w:rsidRPr="006A7999">
          <w:rPr>
            <w:rStyle w:val="Hipervnculo"/>
            <w:noProof/>
          </w:rPr>
          <w:t>Conceptos clave</w:t>
        </w:r>
        <w:r w:rsidR="00DE3917">
          <w:rPr>
            <w:noProof/>
            <w:webHidden/>
          </w:rPr>
          <w:tab/>
        </w:r>
        <w:r w:rsidR="00DE3917">
          <w:rPr>
            <w:noProof/>
            <w:webHidden/>
          </w:rPr>
          <w:fldChar w:fldCharType="begin"/>
        </w:r>
        <w:r w:rsidR="00DE3917">
          <w:rPr>
            <w:noProof/>
            <w:webHidden/>
          </w:rPr>
          <w:instrText xml:space="preserve"> PAGEREF _Toc143624254 \h </w:instrText>
        </w:r>
        <w:r w:rsidR="00DE3917">
          <w:rPr>
            <w:noProof/>
            <w:webHidden/>
          </w:rPr>
        </w:r>
        <w:r w:rsidR="00DE3917">
          <w:rPr>
            <w:noProof/>
            <w:webHidden/>
          </w:rPr>
          <w:fldChar w:fldCharType="separate"/>
        </w:r>
        <w:r w:rsidR="00740F56">
          <w:rPr>
            <w:noProof/>
            <w:webHidden/>
          </w:rPr>
          <w:t>27</w:t>
        </w:r>
        <w:r w:rsidR="00DE3917">
          <w:rPr>
            <w:noProof/>
            <w:webHidden/>
          </w:rPr>
          <w:fldChar w:fldCharType="end"/>
        </w:r>
      </w:hyperlink>
    </w:p>
    <w:p w14:paraId="251CD12D" w14:textId="1E08B1D4" w:rsidR="00DE3917" w:rsidRDefault="00000000">
      <w:pPr>
        <w:pStyle w:val="TDC2"/>
        <w:tabs>
          <w:tab w:val="left" w:pos="851"/>
          <w:tab w:val="right" w:leader="dot" w:pos="8498"/>
        </w:tabs>
        <w:rPr>
          <w:rFonts w:eastAsiaTheme="minorEastAsia" w:cstheme="minorBidi"/>
          <w:smallCaps w:val="0"/>
          <w:noProof/>
          <w:sz w:val="22"/>
          <w:szCs w:val="22"/>
        </w:rPr>
      </w:pPr>
      <w:hyperlink w:anchor="_Toc143624255" w:history="1">
        <w:r w:rsidR="00DE3917" w:rsidRPr="006A7999">
          <w:rPr>
            <w:rStyle w:val="Hipervnculo"/>
            <w:noProof/>
          </w:rPr>
          <w:t>2.4.</w:t>
        </w:r>
        <w:r w:rsidR="00DE3917">
          <w:rPr>
            <w:rFonts w:eastAsiaTheme="minorEastAsia" w:cstheme="minorBidi"/>
            <w:smallCaps w:val="0"/>
            <w:noProof/>
            <w:sz w:val="22"/>
            <w:szCs w:val="22"/>
          </w:rPr>
          <w:tab/>
        </w:r>
        <w:r w:rsidR="00DE3917" w:rsidRPr="006A7999">
          <w:rPr>
            <w:rStyle w:val="Hipervnculo"/>
            <w:noProof/>
          </w:rPr>
          <w:t>Modelo del problema público</w:t>
        </w:r>
        <w:r w:rsidR="00DE3917">
          <w:rPr>
            <w:noProof/>
            <w:webHidden/>
          </w:rPr>
          <w:tab/>
        </w:r>
        <w:r w:rsidR="00DE3917">
          <w:rPr>
            <w:noProof/>
            <w:webHidden/>
          </w:rPr>
          <w:fldChar w:fldCharType="begin"/>
        </w:r>
        <w:r w:rsidR="00DE3917">
          <w:rPr>
            <w:noProof/>
            <w:webHidden/>
          </w:rPr>
          <w:instrText xml:space="preserve"> PAGEREF _Toc143624255 \h </w:instrText>
        </w:r>
        <w:r w:rsidR="00DE3917">
          <w:rPr>
            <w:noProof/>
            <w:webHidden/>
          </w:rPr>
        </w:r>
        <w:r w:rsidR="00DE3917">
          <w:rPr>
            <w:noProof/>
            <w:webHidden/>
          </w:rPr>
          <w:fldChar w:fldCharType="separate"/>
        </w:r>
        <w:r w:rsidR="00740F56">
          <w:rPr>
            <w:noProof/>
            <w:webHidden/>
          </w:rPr>
          <w:t>32</w:t>
        </w:r>
        <w:r w:rsidR="00DE3917">
          <w:rPr>
            <w:noProof/>
            <w:webHidden/>
          </w:rPr>
          <w:fldChar w:fldCharType="end"/>
        </w:r>
      </w:hyperlink>
    </w:p>
    <w:p w14:paraId="5D9181AA" w14:textId="23327D77" w:rsidR="00DE3917" w:rsidRDefault="00000000">
      <w:pPr>
        <w:pStyle w:val="TDC3"/>
        <w:rPr>
          <w:rFonts w:eastAsiaTheme="minorEastAsia" w:cstheme="minorBidi"/>
          <w:i w:val="0"/>
          <w:iCs w:val="0"/>
          <w:noProof/>
          <w:sz w:val="22"/>
          <w:szCs w:val="22"/>
        </w:rPr>
      </w:pPr>
      <w:hyperlink w:anchor="_Toc143624256" w:history="1">
        <w:r w:rsidR="00DE3917" w:rsidRPr="006A7999">
          <w:rPr>
            <w:rStyle w:val="Hipervnculo"/>
            <w:noProof/>
          </w:rPr>
          <w:t>2.4.1. Descripción de las causas y efectos del modelo del problema público</w:t>
        </w:r>
        <w:r w:rsidR="00DE3917">
          <w:rPr>
            <w:noProof/>
            <w:webHidden/>
          </w:rPr>
          <w:tab/>
        </w:r>
        <w:r w:rsidR="00DE3917">
          <w:rPr>
            <w:noProof/>
            <w:webHidden/>
          </w:rPr>
          <w:fldChar w:fldCharType="begin"/>
        </w:r>
        <w:r w:rsidR="00DE3917">
          <w:rPr>
            <w:noProof/>
            <w:webHidden/>
          </w:rPr>
          <w:instrText xml:space="preserve"> PAGEREF _Toc143624256 \h </w:instrText>
        </w:r>
        <w:r w:rsidR="00DE3917">
          <w:rPr>
            <w:noProof/>
            <w:webHidden/>
          </w:rPr>
        </w:r>
        <w:r w:rsidR="00DE3917">
          <w:rPr>
            <w:noProof/>
            <w:webHidden/>
          </w:rPr>
          <w:fldChar w:fldCharType="separate"/>
        </w:r>
        <w:r w:rsidR="00740F56">
          <w:rPr>
            <w:noProof/>
            <w:webHidden/>
          </w:rPr>
          <w:t>33</w:t>
        </w:r>
        <w:r w:rsidR="00DE3917">
          <w:rPr>
            <w:noProof/>
            <w:webHidden/>
          </w:rPr>
          <w:fldChar w:fldCharType="end"/>
        </w:r>
      </w:hyperlink>
    </w:p>
    <w:p w14:paraId="32283A30" w14:textId="2A707203" w:rsidR="00DE3917" w:rsidRDefault="00000000">
      <w:pPr>
        <w:pStyle w:val="TDC2"/>
        <w:tabs>
          <w:tab w:val="left" w:pos="851"/>
          <w:tab w:val="right" w:leader="dot" w:pos="8498"/>
        </w:tabs>
        <w:rPr>
          <w:rFonts w:eastAsiaTheme="minorEastAsia" w:cstheme="minorBidi"/>
          <w:smallCaps w:val="0"/>
          <w:noProof/>
          <w:sz w:val="22"/>
          <w:szCs w:val="22"/>
        </w:rPr>
      </w:pPr>
      <w:hyperlink w:anchor="_Toc143624257" w:history="1">
        <w:r w:rsidR="00DE3917" w:rsidRPr="006A7999">
          <w:rPr>
            <w:rStyle w:val="Hipervnculo"/>
            <w:noProof/>
          </w:rPr>
          <w:t>2.5.</w:t>
        </w:r>
        <w:r w:rsidR="00DE3917">
          <w:rPr>
            <w:rFonts w:eastAsiaTheme="minorEastAsia" w:cstheme="minorBidi"/>
            <w:smallCaps w:val="0"/>
            <w:noProof/>
            <w:sz w:val="22"/>
            <w:szCs w:val="22"/>
          </w:rPr>
          <w:tab/>
        </w:r>
        <w:r w:rsidR="00DE3917" w:rsidRPr="006A7999">
          <w:rPr>
            <w:rStyle w:val="Hipervnculo"/>
            <w:noProof/>
          </w:rPr>
          <w:t>Situación actual del problema público</w:t>
        </w:r>
        <w:r w:rsidR="00DE3917">
          <w:rPr>
            <w:noProof/>
            <w:webHidden/>
          </w:rPr>
          <w:tab/>
        </w:r>
        <w:r w:rsidR="00DE3917">
          <w:rPr>
            <w:noProof/>
            <w:webHidden/>
          </w:rPr>
          <w:fldChar w:fldCharType="begin"/>
        </w:r>
        <w:r w:rsidR="00DE3917">
          <w:rPr>
            <w:noProof/>
            <w:webHidden/>
          </w:rPr>
          <w:instrText xml:space="preserve"> PAGEREF _Toc143624257 \h </w:instrText>
        </w:r>
        <w:r w:rsidR="00DE3917">
          <w:rPr>
            <w:noProof/>
            <w:webHidden/>
          </w:rPr>
        </w:r>
        <w:r w:rsidR="00DE3917">
          <w:rPr>
            <w:noProof/>
            <w:webHidden/>
          </w:rPr>
          <w:fldChar w:fldCharType="separate"/>
        </w:r>
        <w:r w:rsidR="00740F56">
          <w:rPr>
            <w:noProof/>
            <w:webHidden/>
          </w:rPr>
          <w:t>44</w:t>
        </w:r>
        <w:r w:rsidR="00DE3917">
          <w:rPr>
            <w:noProof/>
            <w:webHidden/>
          </w:rPr>
          <w:fldChar w:fldCharType="end"/>
        </w:r>
      </w:hyperlink>
    </w:p>
    <w:p w14:paraId="4C4D1EB3" w14:textId="4AE36F9A" w:rsidR="00DE3917" w:rsidRDefault="00000000">
      <w:pPr>
        <w:pStyle w:val="TDC3"/>
        <w:rPr>
          <w:rFonts w:eastAsiaTheme="minorEastAsia" w:cstheme="minorBidi"/>
          <w:i w:val="0"/>
          <w:iCs w:val="0"/>
          <w:noProof/>
          <w:sz w:val="22"/>
          <w:szCs w:val="22"/>
        </w:rPr>
      </w:pPr>
      <w:hyperlink w:anchor="_Toc143624258" w:history="1">
        <w:r w:rsidR="00DE3917" w:rsidRPr="006A7999">
          <w:rPr>
            <w:rStyle w:val="Hipervnculo"/>
            <w:noProof/>
          </w:rPr>
          <w:t>2.5.1.</w:t>
        </w:r>
        <w:r w:rsidR="00DE3917">
          <w:rPr>
            <w:rFonts w:eastAsiaTheme="minorEastAsia" w:cstheme="minorBidi"/>
            <w:i w:val="0"/>
            <w:iCs w:val="0"/>
            <w:noProof/>
            <w:sz w:val="22"/>
            <w:szCs w:val="22"/>
          </w:rPr>
          <w:tab/>
        </w:r>
        <w:r w:rsidR="00DE3917" w:rsidRPr="006A7999">
          <w:rPr>
            <w:rStyle w:val="Hipervnculo"/>
            <w:noProof/>
          </w:rPr>
          <w:t>Caracterización de la población afectada por el problema público</w:t>
        </w:r>
        <w:r w:rsidR="00DE3917">
          <w:rPr>
            <w:noProof/>
            <w:webHidden/>
          </w:rPr>
          <w:tab/>
        </w:r>
        <w:r w:rsidR="00DE3917">
          <w:rPr>
            <w:noProof/>
            <w:webHidden/>
          </w:rPr>
          <w:fldChar w:fldCharType="begin"/>
        </w:r>
        <w:r w:rsidR="00DE3917">
          <w:rPr>
            <w:noProof/>
            <w:webHidden/>
          </w:rPr>
          <w:instrText xml:space="preserve"> PAGEREF _Toc143624258 \h </w:instrText>
        </w:r>
        <w:r w:rsidR="00DE3917">
          <w:rPr>
            <w:noProof/>
            <w:webHidden/>
          </w:rPr>
        </w:r>
        <w:r w:rsidR="00DE3917">
          <w:rPr>
            <w:noProof/>
            <w:webHidden/>
          </w:rPr>
          <w:fldChar w:fldCharType="separate"/>
        </w:r>
        <w:r w:rsidR="00740F56">
          <w:rPr>
            <w:noProof/>
            <w:webHidden/>
          </w:rPr>
          <w:t>44</w:t>
        </w:r>
        <w:r w:rsidR="00DE3917">
          <w:rPr>
            <w:noProof/>
            <w:webHidden/>
          </w:rPr>
          <w:fldChar w:fldCharType="end"/>
        </w:r>
      </w:hyperlink>
    </w:p>
    <w:p w14:paraId="459F9C02" w14:textId="51E2BC97" w:rsidR="00DE3917" w:rsidRDefault="00000000">
      <w:pPr>
        <w:pStyle w:val="TDC3"/>
        <w:rPr>
          <w:rFonts w:eastAsiaTheme="minorEastAsia" w:cstheme="minorBidi"/>
          <w:i w:val="0"/>
          <w:iCs w:val="0"/>
          <w:noProof/>
          <w:sz w:val="22"/>
          <w:szCs w:val="22"/>
        </w:rPr>
      </w:pPr>
      <w:hyperlink w:anchor="_Toc143624259" w:history="1">
        <w:r w:rsidR="00DE3917" w:rsidRPr="006A7999">
          <w:rPr>
            <w:rStyle w:val="Hipervnculo"/>
            <w:noProof/>
          </w:rPr>
          <w:t>2.5.2.</w:t>
        </w:r>
        <w:r w:rsidR="00DE3917">
          <w:rPr>
            <w:rFonts w:eastAsiaTheme="minorEastAsia" w:cstheme="minorBidi"/>
            <w:i w:val="0"/>
            <w:iCs w:val="0"/>
            <w:noProof/>
            <w:sz w:val="22"/>
            <w:szCs w:val="22"/>
          </w:rPr>
          <w:tab/>
        </w:r>
        <w:r w:rsidR="00DE3917" w:rsidRPr="006A7999">
          <w:rPr>
            <w:rStyle w:val="Hipervnculo"/>
            <w:noProof/>
          </w:rPr>
          <w:t>Causas del problema público</w:t>
        </w:r>
        <w:r w:rsidR="00DE3917">
          <w:rPr>
            <w:noProof/>
            <w:webHidden/>
          </w:rPr>
          <w:tab/>
        </w:r>
        <w:r w:rsidR="00DE3917">
          <w:rPr>
            <w:noProof/>
            <w:webHidden/>
          </w:rPr>
          <w:fldChar w:fldCharType="begin"/>
        </w:r>
        <w:r w:rsidR="00DE3917">
          <w:rPr>
            <w:noProof/>
            <w:webHidden/>
          </w:rPr>
          <w:instrText xml:space="preserve"> PAGEREF _Toc143624259 \h </w:instrText>
        </w:r>
        <w:r w:rsidR="00DE3917">
          <w:rPr>
            <w:noProof/>
            <w:webHidden/>
          </w:rPr>
        </w:r>
        <w:r w:rsidR="00DE3917">
          <w:rPr>
            <w:noProof/>
            <w:webHidden/>
          </w:rPr>
          <w:fldChar w:fldCharType="separate"/>
        </w:r>
        <w:r w:rsidR="00740F56">
          <w:rPr>
            <w:noProof/>
            <w:webHidden/>
          </w:rPr>
          <w:t>59</w:t>
        </w:r>
        <w:r w:rsidR="00DE3917">
          <w:rPr>
            <w:noProof/>
            <w:webHidden/>
          </w:rPr>
          <w:fldChar w:fldCharType="end"/>
        </w:r>
      </w:hyperlink>
    </w:p>
    <w:p w14:paraId="1730D08C" w14:textId="2E3AB4DF" w:rsidR="00DE3917" w:rsidRDefault="00000000">
      <w:pPr>
        <w:pStyle w:val="TDC4"/>
        <w:rPr>
          <w:rFonts w:eastAsiaTheme="minorEastAsia" w:cstheme="minorBidi"/>
          <w:i w:val="0"/>
          <w:sz w:val="22"/>
          <w:szCs w:val="22"/>
        </w:rPr>
      </w:pPr>
      <w:hyperlink w:anchor="_Toc143624260" w:history="1">
        <w:r w:rsidR="00DE3917" w:rsidRPr="006A7999">
          <w:rPr>
            <w:rStyle w:val="Hipervnculo"/>
          </w:rPr>
          <w:t>2.5.2.1. DEFICIENTE SEGURIDAD JURÍDICA DE LAS TIERRAS Y TERRITORIOS ANCESTRALES, COLECTIVOS E INTEGRALES DE LOS PUEBLOS INDÍGENAS U ORIGINARIOS</w:t>
        </w:r>
        <w:r w:rsidR="00DE3917">
          <w:rPr>
            <w:webHidden/>
          </w:rPr>
          <w:tab/>
        </w:r>
        <w:r w:rsidR="00DE3917">
          <w:rPr>
            <w:webHidden/>
          </w:rPr>
          <w:fldChar w:fldCharType="begin"/>
        </w:r>
        <w:r w:rsidR="00DE3917">
          <w:rPr>
            <w:webHidden/>
          </w:rPr>
          <w:instrText xml:space="preserve"> PAGEREF _Toc143624260 \h </w:instrText>
        </w:r>
        <w:r w:rsidR="00DE3917">
          <w:rPr>
            <w:webHidden/>
          </w:rPr>
        </w:r>
        <w:r w:rsidR="00DE3917">
          <w:rPr>
            <w:webHidden/>
          </w:rPr>
          <w:fldChar w:fldCharType="separate"/>
        </w:r>
        <w:r w:rsidR="00740F56">
          <w:rPr>
            <w:webHidden/>
          </w:rPr>
          <w:t>83</w:t>
        </w:r>
        <w:r w:rsidR="00DE3917">
          <w:rPr>
            <w:webHidden/>
          </w:rPr>
          <w:fldChar w:fldCharType="end"/>
        </w:r>
      </w:hyperlink>
    </w:p>
    <w:p w14:paraId="46BD39D7" w14:textId="488296B2" w:rsidR="00DE3917" w:rsidRDefault="00000000">
      <w:pPr>
        <w:pStyle w:val="TDC5"/>
        <w:rPr>
          <w:rFonts w:eastAsiaTheme="minorEastAsia" w:cstheme="minorBidi"/>
          <w:noProof/>
          <w:sz w:val="22"/>
          <w:szCs w:val="22"/>
        </w:rPr>
      </w:pPr>
      <w:hyperlink w:anchor="_Toc143624261" w:history="1">
        <w:r w:rsidR="00DE3917" w:rsidRPr="006A7999">
          <w:rPr>
            <w:rStyle w:val="Hipervnculo"/>
            <w:noProof/>
          </w:rPr>
          <w:t>2.5.2.1.1. Insuficiente reconocimiento, titulación, ampliación, georreferenciación e inscripción oportuna, con celeridad y adecuada de las comunidades nativas y campesinas pertenecientes a pueblos indígenas u originarios</w:t>
        </w:r>
        <w:r w:rsidR="00DE3917">
          <w:rPr>
            <w:noProof/>
            <w:webHidden/>
          </w:rPr>
          <w:tab/>
        </w:r>
        <w:r w:rsidR="00DE3917">
          <w:rPr>
            <w:noProof/>
            <w:webHidden/>
          </w:rPr>
          <w:fldChar w:fldCharType="begin"/>
        </w:r>
        <w:r w:rsidR="00DE3917">
          <w:rPr>
            <w:noProof/>
            <w:webHidden/>
          </w:rPr>
          <w:instrText xml:space="preserve"> PAGEREF _Toc143624261 \h </w:instrText>
        </w:r>
        <w:r w:rsidR="00DE3917">
          <w:rPr>
            <w:noProof/>
            <w:webHidden/>
          </w:rPr>
        </w:r>
        <w:r w:rsidR="00DE3917">
          <w:rPr>
            <w:noProof/>
            <w:webHidden/>
          </w:rPr>
          <w:fldChar w:fldCharType="separate"/>
        </w:r>
        <w:r w:rsidR="00740F56">
          <w:rPr>
            <w:noProof/>
            <w:webHidden/>
          </w:rPr>
          <w:t>84</w:t>
        </w:r>
        <w:r w:rsidR="00DE3917">
          <w:rPr>
            <w:noProof/>
            <w:webHidden/>
          </w:rPr>
          <w:fldChar w:fldCharType="end"/>
        </w:r>
      </w:hyperlink>
    </w:p>
    <w:p w14:paraId="6460C2AC" w14:textId="1A435C68" w:rsidR="00DE3917" w:rsidRDefault="00000000">
      <w:pPr>
        <w:pStyle w:val="TDC5"/>
        <w:rPr>
          <w:rFonts w:eastAsiaTheme="minorEastAsia" w:cstheme="minorBidi"/>
          <w:noProof/>
          <w:sz w:val="22"/>
          <w:szCs w:val="22"/>
        </w:rPr>
      </w:pPr>
      <w:hyperlink w:anchor="_Toc143624262" w:history="1">
        <w:r w:rsidR="00DE3917" w:rsidRPr="006A7999">
          <w:rPr>
            <w:rStyle w:val="Hipervnculo"/>
            <w:noProof/>
          </w:rPr>
          <w:t>2.5.2.1.2. Ausencia del reconocimiento del territorio colectivo e integral de los pueblos indígenas u originarios conforme a la normativa nacional e internacional</w:t>
        </w:r>
        <w:r w:rsidR="00DE3917">
          <w:rPr>
            <w:noProof/>
            <w:webHidden/>
          </w:rPr>
          <w:tab/>
        </w:r>
        <w:r w:rsidR="00DE3917">
          <w:rPr>
            <w:noProof/>
            <w:webHidden/>
          </w:rPr>
          <w:fldChar w:fldCharType="begin"/>
        </w:r>
        <w:r w:rsidR="00DE3917">
          <w:rPr>
            <w:noProof/>
            <w:webHidden/>
          </w:rPr>
          <w:instrText xml:space="preserve"> PAGEREF _Toc143624262 \h </w:instrText>
        </w:r>
        <w:r w:rsidR="00DE3917">
          <w:rPr>
            <w:noProof/>
            <w:webHidden/>
          </w:rPr>
        </w:r>
        <w:r w:rsidR="00DE3917">
          <w:rPr>
            <w:noProof/>
            <w:webHidden/>
          </w:rPr>
          <w:fldChar w:fldCharType="separate"/>
        </w:r>
        <w:r w:rsidR="00740F56">
          <w:rPr>
            <w:noProof/>
            <w:webHidden/>
          </w:rPr>
          <w:t>87</w:t>
        </w:r>
        <w:r w:rsidR="00DE3917">
          <w:rPr>
            <w:noProof/>
            <w:webHidden/>
          </w:rPr>
          <w:fldChar w:fldCharType="end"/>
        </w:r>
      </w:hyperlink>
    </w:p>
    <w:p w14:paraId="6F192AF4" w14:textId="24C6195E" w:rsidR="00DE3917" w:rsidRDefault="00000000">
      <w:pPr>
        <w:pStyle w:val="TDC5"/>
        <w:rPr>
          <w:rFonts w:eastAsiaTheme="minorEastAsia" w:cstheme="minorBidi"/>
          <w:noProof/>
          <w:sz w:val="22"/>
          <w:szCs w:val="22"/>
        </w:rPr>
      </w:pPr>
      <w:hyperlink w:anchor="_Toc143624263" w:history="1">
        <w:r w:rsidR="00DE3917" w:rsidRPr="006A7999">
          <w:rPr>
            <w:rStyle w:val="Hipervnculo"/>
            <w:noProof/>
          </w:rPr>
          <w:t>2.5.2.1.3. Permanente despojo de los territorios de los pueblos indígenas u originarios y respuesta ineficaz del estado frente a esta situación</w:t>
        </w:r>
        <w:r w:rsidR="00DE3917">
          <w:rPr>
            <w:noProof/>
            <w:webHidden/>
          </w:rPr>
          <w:tab/>
        </w:r>
        <w:r w:rsidR="00DE3917">
          <w:rPr>
            <w:noProof/>
            <w:webHidden/>
          </w:rPr>
          <w:fldChar w:fldCharType="begin"/>
        </w:r>
        <w:r w:rsidR="00DE3917">
          <w:rPr>
            <w:noProof/>
            <w:webHidden/>
          </w:rPr>
          <w:instrText xml:space="preserve"> PAGEREF _Toc143624263 \h </w:instrText>
        </w:r>
        <w:r w:rsidR="00DE3917">
          <w:rPr>
            <w:noProof/>
            <w:webHidden/>
          </w:rPr>
        </w:r>
        <w:r w:rsidR="00DE3917">
          <w:rPr>
            <w:noProof/>
            <w:webHidden/>
          </w:rPr>
          <w:fldChar w:fldCharType="separate"/>
        </w:r>
        <w:r w:rsidR="00740F56">
          <w:rPr>
            <w:noProof/>
            <w:webHidden/>
          </w:rPr>
          <w:t>89</w:t>
        </w:r>
        <w:r w:rsidR="00DE3917">
          <w:rPr>
            <w:noProof/>
            <w:webHidden/>
          </w:rPr>
          <w:fldChar w:fldCharType="end"/>
        </w:r>
      </w:hyperlink>
    </w:p>
    <w:p w14:paraId="3391D71D" w14:textId="361BC1A2" w:rsidR="00DE3917" w:rsidRDefault="00000000">
      <w:pPr>
        <w:pStyle w:val="TDC5"/>
        <w:rPr>
          <w:rFonts w:eastAsiaTheme="minorEastAsia" w:cstheme="minorBidi"/>
          <w:noProof/>
          <w:sz w:val="22"/>
          <w:szCs w:val="22"/>
        </w:rPr>
      </w:pPr>
      <w:hyperlink w:anchor="_Toc143624264" w:history="1">
        <w:r w:rsidR="00DE3917" w:rsidRPr="006A7999">
          <w:rPr>
            <w:rStyle w:val="Hipervnculo"/>
            <w:noProof/>
          </w:rPr>
          <w:t>2.5.2.1.4. Escaso respeto de las formas de gobernanza y autonomía indígena sobre los territorios colectivos, basada en la cosmovisión y autodeterminación de los pueblos indígenas u originarios.</w:t>
        </w:r>
        <w:r w:rsidR="00DE3917">
          <w:rPr>
            <w:noProof/>
            <w:webHidden/>
          </w:rPr>
          <w:tab/>
        </w:r>
        <w:r w:rsidR="00DE3917">
          <w:rPr>
            <w:noProof/>
            <w:webHidden/>
          </w:rPr>
          <w:fldChar w:fldCharType="begin"/>
        </w:r>
        <w:r w:rsidR="00DE3917">
          <w:rPr>
            <w:noProof/>
            <w:webHidden/>
          </w:rPr>
          <w:instrText xml:space="preserve"> PAGEREF _Toc143624264 \h </w:instrText>
        </w:r>
        <w:r w:rsidR="00DE3917">
          <w:rPr>
            <w:noProof/>
            <w:webHidden/>
          </w:rPr>
        </w:r>
        <w:r w:rsidR="00DE3917">
          <w:rPr>
            <w:noProof/>
            <w:webHidden/>
          </w:rPr>
          <w:fldChar w:fldCharType="separate"/>
        </w:r>
        <w:r w:rsidR="00740F56">
          <w:rPr>
            <w:noProof/>
            <w:webHidden/>
          </w:rPr>
          <w:t>92</w:t>
        </w:r>
        <w:r w:rsidR="00DE3917">
          <w:rPr>
            <w:noProof/>
            <w:webHidden/>
          </w:rPr>
          <w:fldChar w:fldCharType="end"/>
        </w:r>
      </w:hyperlink>
    </w:p>
    <w:p w14:paraId="7CF652C4" w14:textId="7024BE11" w:rsidR="00DE3917" w:rsidRDefault="00000000">
      <w:pPr>
        <w:pStyle w:val="TDC5"/>
        <w:rPr>
          <w:rFonts w:eastAsiaTheme="minorEastAsia" w:cstheme="minorBidi"/>
          <w:noProof/>
          <w:sz w:val="22"/>
          <w:szCs w:val="22"/>
        </w:rPr>
      </w:pPr>
      <w:hyperlink w:anchor="_Toc143624265" w:history="1">
        <w:r w:rsidR="00DE3917" w:rsidRPr="006A7999">
          <w:rPr>
            <w:rStyle w:val="Hipervnculo"/>
            <w:noProof/>
          </w:rPr>
          <w:t>2.5.2.1.5. Esfuerzos realizados desde el estado en relación con la deficiente seguridad jurídica de las tierras y territorios ancestrales, colectivos e integrales de los pueblos indígenas u originarios</w:t>
        </w:r>
        <w:r w:rsidR="00DE3917">
          <w:rPr>
            <w:noProof/>
            <w:webHidden/>
          </w:rPr>
          <w:tab/>
        </w:r>
        <w:r w:rsidR="00DE3917">
          <w:rPr>
            <w:noProof/>
            <w:webHidden/>
          </w:rPr>
          <w:fldChar w:fldCharType="begin"/>
        </w:r>
        <w:r w:rsidR="00DE3917">
          <w:rPr>
            <w:noProof/>
            <w:webHidden/>
          </w:rPr>
          <w:instrText xml:space="preserve"> PAGEREF _Toc143624265 \h </w:instrText>
        </w:r>
        <w:r w:rsidR="00DE3917">
          <w:rPr>
            <w:noProof/>
            <w:webHidden/>
          </w:rPr>
        </w:r>
        <w:r w:rsidR="00DE3917">
          <w:rPr>
            <w:noProof/>
            <w:webHidden/>
          </w:rPr>
          <w:fldChar w:fldCharType="separate"/>
        </w:r>
        <w:r w:rsidR="00740F56">
          <w:rPr>
            <w:noProof/>
            <w:webHidden/>
          </w:rPr>
          <w:t>94</w:t>
        </w:r>
        <w:r w:rsidR="00DE3917">
          <w:rPr>
            <w:noProof/>
            <w:webHidden/>
          </w:rPr>
          <w:fldChar w:fldCharType="end"/>
        </w:r>
      </w:hyperlink>
    </w:p>
    <w:p w14:paraId="10D2243D" w14:textId="2E913A70" w:rsidR="00DE3917" w:rsidRDefault="00000000">
      <w:pPr>
        <w:pStyle w:val="TDC4"/>
        <w:rPr>
          <w:rFonts w:eastAsiaTheme="minorEastAsia" w:cstheme="minorBidi"/>
          <w:i w:val="0"/>
          <w:sz w:val="22"/>
          <w:szCs w:val="22"/>
        </w:rPr>
      </w:pPr>
      <w:hyperlink w:anchor="_Toc143624266" w:history="1">
        <w:r w:rsidR="00DE3917" w:rsidRPr="006A7999">
          <w:rPr>
            <w:rStyle w:val="Hipervnculo"/>
          </w:rPr>
          <w:t>2.5.2.2. DEGRADACIÓN DEL MEDIO AMBIENTE (MADRE TIERRA) QUE AFECTAN A LOS PUEBLOS INDÍGENAS U ORIGINARIOS, SUS MEDIOS DE VIDA Y PROFUNDIZAN LA CRISIS CLIMÁTICA.</w:t>
        </w:r>
        <w:r w:rsidR="00DE3917">
          <w:rPr>
            <w:webHidden/>
          </w:rPr>
          <w:tab/>
        </w:r>
        <w:r w:rsidR="00DE3917">
          <w:rPr>
            <w:webHidden/>
          </w:rPr>
          <w:fldChar w:fldCharType="begin"/>
        </w:r>
        <w:r w:rsidR="00DE3917">
          <w:rPr>
            <w:webHidden/>
          </w:rPr>
          <w:instrText xml:space="preserve"> PAGEREF _Toc143624266 \h </w:instrText>
        </w:r>
        <w:r w:rsidR="00DE3917">
          <w:rPr>
            <w:webHidden/>
          </w:rPr>
        </w:r>
        <w:r w:rsidR="00DE3917">
          <w:rPr>
            <w:webHidden/>
          </w:rPr>
          <w:fldChar w:fldCharType="separate"/>
        </w:r>
        <w:r w:rsidR="00740F56">
          <w:rPr>
            <w:webHidden/>
          </w:rPr>
          <w:t>95</w:t>
        </w:r>
        <w:r w:rsidR="00DE3917">
          <w:rPr>
            <w:webHidden/>
          </w:rPr>
          <w:fldChar w:fldCharType="end"/>
        </w:r>
      </w:hyperlink>
    </w:p>
    <w:p w14:paraId="68C4F586" w14:textId="64B03FEB" w:rsidR="00DE3917" w:rsidRDefault="00000000">
      <w:pPr>
        <w:pStyle w:val="TDC5"/>
        <w:rPr>
          <w:rFonts w:eastAsiaTheme="minorEastAsia" w:cstheme="minorBidi"/>
          <w:noProof/>
          <w:sz w:val="22"/>
          <w:szCs w:val="22"/>
        </w:rPr>
      </w:pPr>
      <w:hyperlink w:anchor="_Toc143624267" w:history="1">
        <w:r w:rsidR="00DE3917" w:rsidRPr="006A7999">
          <w:rPr>
            <w:rStyle w:val="Hipervnculo"/>
            <w:noProof/>
          </w:rPr>
          <w:t>2.5.2.2.1.  Deficiente gestión y articulación frente a la pérdida de la diversidad biológica, ciclos y servicios ecosistémicos de los territorios de los pueblos indígenas u originarios</w:t>
        </w:r>
        <w:r w:rsidR="00DE3917">
          <w:rPr>
            <w:noProof/>
            <w:webHidden/>
          </w:rPr>
          <w:tab/>
        </w:r>
        <w:r w:rsidR="00DE3917">
          <w:rPr>
            <w:noProof/>
            <w:webHidden/>
          </w:rPr>
          <w:fldChar w:fldCharType="begin"/>
        </w:r>
        <w:r w:rsidR="00DE3917">
          <w:rPr>
            <w:noProof/>
            <w:webHidden/>
          </w:rPr>
          <w:instrText xml:space="preserve"> PAGEREF _Toc143624267 \h </w:instrText>
        </w:r>
        <w:r w:rsidR="00DE3917">
          <w:rPr>
            <w:noProof/>
            <w:webHidden/>
          </w:rPr>
        </w:r>
        <w:r w:rsidR="00DE3917">
          <w:rPr>
            <w:noProof/>
            <w:webHidden/>
          </w:rPr>
          <w:fldChar w:fldCharType="separate"/>
        </w:r>
        <w:r w:rsidR="00740F56">
          <w:rPr>
            <w:noProof/>
            <w:webHidden/>
          </w:rPr>
          <w:t>99</w:t>
        </w:r>
        <w:r w:rsidR="00DE3917">
          <w:rPr>
            <w:noProof/>
            <w:webHidden/>
          </w:rPr>
          <w:fldChar w:fldCharType="end"/>
        </w:r>
      </w:hyperlink>
    </w:p>
    <w:p w14:paraId="670C0CD0" w14:textId="4D17E03A" w:rsidR="00DE3917" w:rsidRDefault="00000000">
      <w:pPr>
        <w:pStyle w:val="TDC5"/>
        <w:rPr>
          <w:rFonts w:eastAsiaTheme="minorEastAsia" w:cstheme="minorBidi"/>
          <w:noProof/>
          <w:sz w:val="22"/>
          <w:szCs w:val="22"/>
        </w:rPr>
      </w:pPr>
      <w:hyperlink w:anchor="_Toc143624268" w:history="1">
        <w:r w:rsidR="00DE3917" w:rsidRPr="006A7999">
          <w:rPr>
            <w:rStyle w:val="Hipervnculo"/>
            <w:noProof/>
          </w:rPr>
          <w:t>2.5.2.2.2. Alta vulnerabilidad de los pueblos indígenas u originarios y el medio ambiente (madre tierra) frente a la contaminación ambiental ocasionada por actividades extractivas lícitas e ilícitas y monocultivos</w:t>
        </w:r>
        <w:r w:rsidR="00DE3917">
          <w:rPr>
            <w:noProof/>
            <w:webHidden/>
          </w:rPr>
          <w:tab/>
        </w:r>
        <w:r w:rsidR="00DE3917">
          <w:rPr>
            <w:noProof/>
            <w:webHidden/>
          </w:rPr>
          <w:fldChar w:fldCharType="begin"/>
        </w:r>
        <w:r w:rsidR="00DE3917">
          <w:rPr>
            <w:noProof/>
            <w:webHidden/>
          </w:rPr>
          <w:instrText xml:space="preserve"> PAGEREF _Toc143624268 \h </w:instrText>
        </w:r>
        <w:r w:rsidR="00DE3917">
          <w:rPr>
            <w:noProof/>
            <w:webHidden/>
          </w:rPr>
        </w:r>
        <w:r w:rsidR="00DE3917">
          <w:rPr>
            <w:noProof/>
            <w:webHidden/>
          </w:rPr>
          <w:fldChar w:fldCharType="separate"/>
        </w:r>
        <w:r w:rsidR="00740F56">
          <w:rPr>
            <w:noProof/>
            <w:webHidden/>
          </w:rPr>
          <w:t>101</w:t>
        </w:r>
        <w:r w:rsidR="00DE3917">
          <w:rPr>
            <w:noProof/>
            <w:webHidden/>
          </w:rPr>
          <w:fldChar w:fldCharType="end"/>
        </w:r>
      </w:hyperlink>
    </w:p>
    <w:p w14:paraId="5454806C" w14:textId="6D69D522" w:rsidR="00DE3917" w:rsidRDefault="00000000">
      <w:pPr>
        <w:pStyle w:val="TDC5"/>
        <w:rPr>
          <w:rFonts w:eastAsiaTheme="minorEastAsia" w:cstheme="minorBidi"/>
          <w:noProof/>
          <w:sz w:val="22"/>
          <w:szCs w:val="22"/>
        </w:rPr>
      </w:pPr>
      <w:hyperlink w:anchor="_Toc143624269" w:history="1">
        <w:r w:rsidR="00DE3917" w:rsidRPr="006A7999">
          <w:rPr>
            <w:rStyle w:val="Hipervnculo"/>
            <w:noProof/>
          </w:rPr>
          <w:t>2.5.2.2.3. Insuficiente reconocimiento y valoración de los conocimientos tradicionales, ciencia y tecnología ancestral de los pueblos indígenas u originarios en la gestión ambiental e integral del cambio climático</w:t>
        </w:r>
        <w:r w:rsidR="00DE3917">
          <w:rPr>
            <w:noProof/>
            <w:webHidden/>
          </w:rPr>
          <w:tab/>
        </w:r>
        <w:r w:rsidR="00DE3917">
          <w:rPr>
            <w:noProof/>
            <w:webHidden/>
          </w:rPr>
          <w:fldChar w:fldCharType="begin"/>
        </w:r>
        <w:r w:rsidR="00DE3917">
          <w:rPr>
            <w:noProof/>
            <w:webHidden/>
          </w:rPr>
          <w:instrText xml:space="preserve"> PAGEREF _Toc143624269 \h </w:instrText>
        </w:r>
        <w:r w:rsidR="00DE3917">
          <w:rPr>
            <w:noProof/>
            <w:webHidden/>
          </w:rPr>
        </w:r>
        <w:r w:rsidR="00DE3917">
          <w:rPr>
            <w:noProof/>
            <w:webHidden/>
          </w:rPr>
          <w:fldChar w:fldCharType="separate"/>
        </w:r>
        <w:r w:rsidR="00740F56">
          <w:rPr>
            <w:noProof/>
            <w:webHidden/>
          </w:rPr>
          <w:t>107</w:t>
        </w:r>
        <w:r w:rsidR="00DE3917">
          <w:rPr>
            <w:noProof/>
            <w:webHidden/>
          </w:rPr>
          <w:fldChar w:fldCharType="end"/>
        </w:r>
      </w:hyperlink>
    </w:p>
    <w:p w14:paraId="48CF888C" w14:textId="11F2188D" w:rsidR="00DE3917" w:rsidRDefault="00000000">
      <w:pPr>
        <w:pStyle w:val="TDC5"/>
        <w:rPr>
          <w:rFonts w:eastAsiaTheme="minorEastAsia" w:cstheme="minorBidi"/>
          <w:noProof/>
          <w:sz w:val="22"/>
          <w:szCs w:val="22"/>
        </w:rPr>
      </w:pPr>
      <w:hyperlink w:anchor="_Toc143624270" w:history="1">
        <w:r w:rsidR="00DE3917" w:rsidRPr="006A7999">
          <w:rPr>
            <w:rStyle w:val="Hipervnculo"/>
            <w:noProof/>
          </w:rPr>
          <w:t>2.5.2.2.4. Limitados espacios y condiciones que garanticen la participación representativa y efectiva de los pueblos indígenas u originarios en la toma de decisiones sobre la gestión ambiental e integral del cambio climático</w:t>
        </w:r>
        <w:r w:rsidR="00DE3917">
          <w:rPr>
            <w:noProof/>
            <w:webHidden/>
          </w:rPr>
          <w:tab/>
        </w:r>
        <w:r w:rsidR="00DE3917">
          <w:rPr>
            <w:noProof/>
            <w:webHidden/>
          </w:rPr>
          <w:fldChar w:fldCharType="begin"/>
        </w:r>
        <w:r w:rsidR="00DE3917">
          <w:rPr>
            <w:noProof/>
            <w:webHidden/>
          </w:rPr>
          <w:instrText xml:space="preserve"> PAGEREF _Toc143624270 \h </w:instrText>
        </w:r>
        <w:r w:rsidR="00DE3917">
          <w:rPr>
            <w:noProof/>
            <w:webHidden/>
          </w:rPr>
        </w:r>
        <w:r w:rsidR="00DE3917">
          <w:rPr>
            <w:noProof/>
            <w:webHidden/>
          </w:rPr>
          <w:fldChar w:fldCharType="separate"/>
        </w:r>
        <w:r w:rsidR="00740F56">
          <w:rPr>
            <w:noProof/>
            <w:webHidden/>
          </w:rPr>
          <w:t>113</w:t>
        </w:r>
        <w:r w:rsidR="00DE3917">
          <w:rPr>
            <w:noProof/>
            <w:webHidden/>
          </w:rPr>
          <w:fldChar w:fldCharType="end"/>
        </w:r>
      </w:hyperlink>
    </w:p>
    <w:p w14:paraId="5CB6507A" w14:textId="37601912" w:rsidR="00DE3917" w:rsidRDefault="00000000">
      <w:pPr>
        <w:pStyle w:val="TDC5"/>
        <w:rPr>
          <w:rFonts w:eastAsiaTheme="minorEastAsia" w:cstheme="minorBidi"/>
          <w:noProof/>
          <w:sz w:val="22"/>
          <w:szCs w:val="22"/>
        </w:rPr>
      </w:pPr>
      <w:hyperlink w:anchor="_Toc143624271" w:history="1">
        <w:r w:rsidR="00DE3917" w:rsidRPr="006A7999">
          <w:rPr>
            <w:rStyle w:val="Hipervnculo"/>
            <w:noProof/>
          </w:rPr>
          <w:t>2.5.2.2.5. Esfuerzos realizados desde el estado en relación con la degradación del medio ambiente (madre tierra) que afectan a los pueblos indígenas u originarios, sus medios de vida y profundizan la crisis climática.</w:t>
        </w:r>
        <w:r w:rsidR="00DE3917">
          <w:rPr>
            <w:noProof/>
            <w:webHidden/>
          </w:rPr>
          <w:tab/>
        </w:r>
        <w:r w:rsidR="00DE3917">
          <w:rPr>
            <w:noProof/>
            <w:webHidden/>
          </w:rPr>
          <w:fldChar w:fldCharType="begin"/>
        </w:r>
        <w:r w:rsidR="00DE3917">
          <w:rPr>
            <w:noProof/>
            <w:webHidden/>
          </w:rPr>
          <w:instrText xml:space="preserve"> PAGEREF _Toc143624271 \h </w:instrText>
        </w:r>
        <w:r w:rsidR="00DE3917">
          <w:rPr>
            <w:noProof/>
            <w:webHidden/>
          </w:rPr>
        </w:r>
        <w:r w:rsidR="00DE3917">
          <w:rPr>
            <w:noProof/>
            <w:webHidden/>
          </w:rPr>
          <w:fldChar w:fldCharType="separate"/>
        </w:r>
        <w:r w:rsidR="00740F56">
          <w:rPr>
            <w:noProof/>
            <w:webHidden/>
          </w:rPr>
          <w:t>116</w:t>
        </w:r>
        <w:r w:rsidR="00DE3917">
          <w:rPr>
            <w:noProof/>
            <w:webHidden/>
          </w:rPr>
          <w:fldChar w:fldCharType="end"/>
        </w:r>
      </w:hyperlink>
    </w:p>
    <w:p w14:paraId="593A4E8E" w14:textId="506F4F0F" w:rsidR="00DE3917" w:rsidRDefault="00000000">
      <w:pPr>
        <w:pStyle w:val="TDC4"/>
        <w:rPr>
          <w:rFonts w:eastAsiaTheme="minorEastAsia" w:cstheme="minorBidi"/>
          <w:i w:val="0"/>
          <w:sz w:val="22"/>
          <w:szCs w:val="22"/>
        </w:rPr>
      </w:pPr>
      <w:hyperlink w:anchor="_Toc143624272" w:history="1">
        <w:r w:rsidR="00DE3917" w:rsidRPr="006A7999">
          <w:rPr>
            <w:rStyle w:val="Hipervnculo"/>
          </w:rPr>
          <w:t>2.5.2.3.  PÉRDIDA CONTINUA DE LOS CONOCIMIENTOS TRADICIONALES, CIENCIA Y TECNOLOGÍA ANCESTRAL DE LOS PUEBLOS INDÍGENAS U ORIGINARIOS</w:t>
        </w:r>
        <w:r w:rsidR="00DE3917">
          <w:rPr>
            <w:webHidden/>
          </w:rPr>
          <w:tab/>
        </w:r>
        <w:r w:rsidR="00DE3917">
          <w:rPr>
            <w:webHidden/>
          </w:rPr>
          <w:fldChar w:fldCharType="begin"/>
        </w:r>
        <w:r w:rsidR="00DE3917">
          <w:rPr>
            <w:webHidden/>
          </w:rPr>
          <w:instrText xml:space="preserve"> PAGEREF _Toc143624272 \h </w:instrText>
        </w:r>
        <w:r w:rsidR="00DE3917">
          <w:rPr>
            <w:webHidden/>
          </w:rPr>
        </w:r>
        <w:r w:rsidR="00DE3917">
          <w:rPr>
            <w:webHidden/>
          </w:rPr>
          <w:fldChar w:fldCharType="separate"/>
        </w:r>
        <w:r w:rsidR="00740F56">
          <w:rPr>
            <w:webHidden/>
          </w:rPr>
          <w:t>118</w:t>
        </w:r>
        <w:r w:rsidR="00DE3917">
          <w:rPr>
            <w:webHidden/>
          </w:rPr>
          <w:fldChar w:fldCharType="end"/>
        </w:r>
      </w:hyperlink>
    </w:p>
    <w:p w14:paraId="2CE48F8E" w14:textId="7443F611" w:rsidR="00DE3917" w:rsidRDefault="00000000">
      <w:pPr>
        <w:pStyle w:val="TDC5"/>
        <w:rPr>
          <w:rFonts w:eastAsiaTheme="minorEastAsia" w:cstheme="minorBidi"/>
          <w:noProof/>
          <w:sz w:val="22"/>
          <w:szCs w:val="22"/>
        </w:rPr>
      </w:pPr>
      <w:hyperlink w:anchor="_Toc143624273" w:history="1">
        <w:r w:rsidR="00DE3917" w:rsidRPr="006A7999">
          <w:rPr>
            <w:rStyle w:val="Hipervnculo"/>
            <w:noProof/>
          </w:rPr>
          <w:t>2.5.2.3.1 Limitado reconocimiento, valoración, promoción y salvaguardia de los conocimientos tradicionales, ciencia y tecnología ancestral de los pueblos indígenas u originarios</w:t>
        </w:r>
        <w:r w:rsidR="00DE3917">
          <w:rPr>
            <w:noProof/>
            <w:webHidden/>
          </w:rPr>
          <w:tab/>
        </w:r>
        <w:r w:rsidR="00DE3917">
          <w:rPr>
            <w:noProof/>
            <w:webHidden/>
          </w:rPr>
          <w:fldChar w:fldCharType="begin"/>
        </w:r>
        <w:r w:rsidR="00DE3917">
          <w:rPr>
            <w:noProof/>
            <w:webHidden/>
          </w:rPr>
          <w:instrText xml:space="preserve"> PAGEREF _Toc143624273 \h </w:instrText>
        </w:r>
        <w:r w:rsidR="00DE3917">
          <w:rPr>
            <w:noProof/>
            <w:webHidden/>
          </w:rPr>
        </w:r>
        <w:r w:rsidR="00DE3917">
          <w:rPr>
            <w:noProof/>
            <w:webHidden/>
          </w:rPr>
          <w:fldChar w:fldCharType="separate"/>
        </w:r>
        <w:r w:rsidR="00740F56">
          <w:rPr>
            <w:noProof/>
            <w:webHidden/>
          </w:rPr>
          <w:t>121</w:t>
        </w:r>
        <w:r w:rsidR="00DE3917">
          <w:rPr>
            <w:noProof/>
            <w:webHidden/>
          </w:rPr>
          <w:fldChar w:fldCharType="end"/>
        </w:r>
      </w:hyperlink>
    </w:p>
    <w:p w14:paraId="5763F8A0" w14:textId="3E441FD5" w:rsidR="00DE3917" w:rsidRDefault="00000000">
      <w:pPr>
        <w:pStyle w:val="TDC5"/>
        <w:rPr>
          <w:rFonts w:eastAsiaTheme="minorEastAsia" w:cstheme="minorBidi"/>
          <w:noProof/>
          <w:sz w:val="22"/>
          <w:szCs w:val="22"/>
        </w:rPr>
      </w:pPr>
      <w:hyperlink w:anchor="_Toc143624274" w:history="1">
        <w:r w:rsidR="00DE3917" w:rsidRPr="006A7999">
          <w:rPr>
            <w:rStyle w:val="Hipervnculo"/>
            <w:noProof/>
          </w:rPr>
          <w:t>2.5.2.3.2. Escasa protección de los conocimientos tradicionales y ancestrales de los sabios y sabias de los pueblos indígenas u originarios</w:t>
        </w:r>
        <w:r w:rsidR="00DE3917">
          <w:rPr>
            <w:noProof/>
            <w:webHidden/>
          </w:rPr>
          <w:tab/>
        </w:r>
        <w:r w:rsidR="00DE3917">
          <w:rPr>
            <w:noProof/>
            <w:webHidden/>
          </w:rPr>
          <w:fldChar w:fldCharType="begin"/>
        </w:r>
        <w:r w:rsidR="00DE3917">
          <w:rPr>
            <w:noProof/>
            <w:webHidden/>
          </w:rPr>
          <w:instrText xml:space="preserve"> PAGEREF _Toc143624274 \h </w:instrText>
        </w:r>
        <w:r w:rsidR="00DE3917">
          <w:rPr>
            <w:noProof/>
            <w:webHidden/>
          </w:rPr>
        </w:r>
        <w:r w:rsidR="00DE3917">
          <w:rPr>
            <w:noProof/>
            <w:webHidden/>
          </w:rPr>
          <w:fldChar w:fldCharType="separate"/>
        </w:r>
        <w:r w:rsidR="00740F56">
          <w:rPr>
            <w:noProof/>
            <w:webHidden/>
          </w:rPr>
          <w:t>128</w:t>
        </w:r>
        <w:r w:rsidR="00DE3917">
          <w:rPr>
            <w:noProof/>
            <w:webHidden/>
          </w:rPr>
          <w:fldChar w:fldCharType="end"/>
        </w:r>
      </w:hyperlink>
    </w:p>
    <w:p w14:paraId="3145FB40" w14:textId="6C49FCCB" w:rsidR="00DE3917" w:rsidRDefault="00000000">
      <w:pPr>
        <w:pStyle w:val="TDC5"/>
        <w:rPr>
          <w:rFonts w:eastAsiaTheme="minorEastAsia" w:cstheme="minorBidi"/>
          <w:noProof/>
          <w:sz w:val="22"/>
          <w:szCs w:val="22"/>
        </w:rPr>
      </w:pPr>
      <w:hyperlink w:anchor="_Toc143624275" w:history="1">
        <w:r w:rsidR="00DE3917" w:rsidRPr="006A7999">
          <w:rPr>
            <w:rStyle w:val="Hipervnculo"/>
            <w:noProof/>
          </w:rPr>
          <w:t>2.5.2.3.3. Escasa recuperación de los conocimientos tradicionales, ciencia y tecnología ancestral de los pueblos indígenas u originarios</w:t>
        </w:r>
        <w:r w:rsidR="00DE3917">
          <w:rPr>
            <w:noProof/>
            <w:webHidden/>
          </w:rPr>
          <w:tab/>
        </w:r>
        <w:r w:rsidR="00DE3917">
          <w:rPr>
            <w:noProof/>
            <w:webHidden/>
          </w:rPr>
          <w:fldChar w:fldCharType="begin"/>
        </w:r>
        <w:r w:rsidR="00DE3917">
          <w:rPr>
            <w:noProof/>
            <w:webHidden/>
          </w:rPr>
          <w:instrText xml:space="preserve"> PAGEREF _Toc143624275 \h </w:instrText>
        </w:r>
        <w:r w:rsidR="00DE3917">
          <w:rPr>
            <w:noProof/>
            <w:webHidden/>
          </w:rPr>
        </w:r>
        <w:r w:rsidR="00DE3917">
          <w:rPr>
            <w:noProof/>
            <w:webHidden/>
          </w:rPr>
          <w:fldChar w:fldCharType="separate"/>
        </w:r>
        <w:r w:rsidR="00740F56">
          <w:rPr>
            <w:noProof/>
            <w:webHidden/>
          </w:rPr>
          <w:t>130</w:t>
        </w:r>
        <w:r w:rsidR="00DE3917">
          <w:rPr>
            <w:noProof/>
            <w:webHidden/>
          </w:rPr>
          <w:fldChar w:fldCharType="end"/>
        </w:r>
      </w:hyperlink>
    </w:p>
    <w:p w14:paraId="64C49A05" w14:textId="126C9483" w:rsidR="00DE3917" w:rsidRDefault="00000000">
      <w:pPr>
        <w:pStyle w:val="TDC5"/>
        <w:rPr>
          <w:rFonts w:eastAsiaTheme="minorEastAsia" w:cstheme="minorBidi"/>
          <w:noProof/>
          <w:sz w:val="22"/>
          <w:szCs w:val="22"/>
        </w:rPr>
      </w:pPr>
      <w:hyperlink w:anchor="_Toc143624276" w:history="1">
        <w:r w:rsidR="00DE3917" w:rsidRPr="006A7999">
          <w:rPr>
            <w:rStyle w:val="Hipervnculo"/>
            <w:noProof/>
          </w:rPr>
          <w:t>2.5.2.3.4. Esfuerzos realizados desde el estado en relación con la pérdida continua de los conocimientos tradicionales, ciencia y tecnología ancestral de los pueblos indígenas</w:t>
        </w:r>
        <w:r w:rsidR="00DE3917">
          <w:rPr>
            <w:noProof/>
            <w:webHidden/>
          </w:rPr>
          <w:tab/>
        </w:r>
        <w:r w:rsidR="00DE3917">
          <w:rPr>
            <w:noProof/>
            <w:webHidden/>
          </w:rPr>
          <w:fldChar w:fldCharType="begin"/>
        </w:r>
        <w:r w:rsidR="00DE3917">
          <w:rPr>
            <w:noProof/>
            <w:webHidden/>
          </w:rPr>
          <w:instrText xml:space="preserve"> PAGEREF _Toc143624276 \h </w:instrText>
        </w:r>
        <w:r w:rsidR="00DE3917">
          <w:rPr>
            <w:noProof/>
            <w:webHidden/>
          </w:rPr>
        </w:r>
        <w:r w:rsidR="00DE3917">
          <w:rPr>
            <w:noProof/>
            <w:webHidden/>
          </w:rPr>
          <w:fldChar w:fldCharType="separate"/>
        </w:r>
        <w:r w:rsidR="00740F56">
          <w:rPr>
            <w:noProof/>
            <w:webHidden/>
          </w:rPr>
          <w:t>131</w:t>
        </w:r>
        <w:r w:rsidR="00DE3917">
          <w:rPr>
            <w:noProof/>
            <w:webHidden/>
          </w:rPr>
          <w:fldChar w:fldCharType="end"/>
        </w:r>
      </w:hyperlink>
    </w:p>
    <w:p w14:paraId="65558E80" w14:textId="52C1C6E0" w:rsidR="00DE3917" w:rsidRDefault="00000000">
      <w:pPr>
        <w:pStyle w:val="TDC4"/>
        <w:rPr>
          <w:rFonts w:eastAsiaTheme="minorEastAsia" w:cstheme="minorBidi"/>
          <w:i w:val="0"/>
          <w:sz w:val="22"/>
          <w:szCs w:val="22"/>
        </w:rPr>
      </w:pPr>
      <w:hyperlink w:anchor="_Toc143624277" w:history="1">
        <w:r w:rsidR="00DE3917" w:rsidRPr="006A7999">
          <w:rPr>
            <w:rStyle w:val="Hipervnculo"/>
          </w:rPr>
          <w:t>2.5.2.4.  DEFICIENTE IMPLEMENTACIÓN DEL DERECHO COLECTIVO DE PARTICIPACIÓN, CONSULTA Y CONSENTIMIENTO PREVIO, LIBRE E INFORMADO DE LOS PUEBLOS INDÍGENAS U ORIGINARIOS</w:t>
        </w:r>
        <w:r w:rsidR="00DE3917">
          <w:rPr>
            <w:webHidden/>
          </w:rPr>
          <w:tab/>
        </w:r>
        <w:r w:rsidR="00DE3917">
          <w:rPr>
            <w:webHidden/>
          </w:rPr>
          <w:fldChar w:fldCharType="begin"/>
        </w:r>
        <w:r w:rsidR="00DE3917">
          <w:rPr>
            <w:webHidden/>
          </w:rPr>
          <w:instrText xml:space="preserve"> PAGEREF _Toc143624277 \h </w:instrText>
        </w:r>
        <w:r w:rsidR="00DE3917">
          <w:rPr>
            <w:webHidden/>
          </w:rPr>
        </w:r>
        <w:r w:rsidR="00DE3917">
          <w:rPr>
            <w:webHidden/>
          </w:rPr>
          <w:fldChar w:fldCharType="separate"/>
        </w:r>
        <w:r w:rsidR="00740F56">
          <w:rPr>
            <w:webHidden/>
          </w:rPr>
          <w:t>134</w:t>
        </w:r>
        <w:r w:rsidR="00DE3917">
          <w:rPr>
            <w:webHidden/>
          </w:rPr>
          <w:fldChar w:fldCharType="end"/>
        </w:r>
      </w:hyperlink>
    </w:p>
    <w:p w14:paraId="1E48B8CB" w14:textId="24D285E0" w:rsidR="00DE3917" w:rsidRDefault="00000000">
      <w:pPr>
        <w:pStyle w:val="TDC5"/>
        <w:rPr>
          <w:rFonts w:eastAsiaTheme="minorEastAsia" w:cstheme="minorBidi"/>
          <w:noProof/>
          <w:sz w:val="22"/>
          <w:szCs w:val="22"/>
        </w:rPr>
      </w:pPr>
      <w:hyperlink w:anchor="_Toc143624278" w:history="1">
        <w:r w:rsidR="00DE3917" w:rsidRPr="006A7999">
          <w:rPr>
            <w:rStyle w:val="Hipervnculo"/>
            <w:noProof/>
          </w:rPr>
          <w:t>2.5.2.4.1. Deficiente adecuación de la normativa nacional a los estándares internacionales de los derechos a la participación, consulta y consentimiento previo, libre e informado</w:t>
        </w:r>
        <w:r w:rsidR="00DE3917">
          <w:rPr>
            <w:noProof/>
            <w:webHidden/>
          </w:rPr>
          <w:tab/>
        </w:r>
        <w:r w:rsidR="00DE3917">
          <w:rPr>
            <w:noProof/>
            <w:webHidden/>
          </w:rPr>
          <w:fldChar w:fldCharType="begin"/>
        </w:r>
        <w:r w:rsidR="00DE3917">
          <w:rPr>
            <w:noProof/>
            <w:webHidden/>
          </w:rPr>
          <w:instrText xml:space="preserve"> PAGEREF _Toc143624278 \h </w:instrText>
        </w:r>
        <w:r w:rsidR="00DE3917">
          <w:rPr>
            <w:noProof/>
            <w:webHidden/>
          </w:rPr>
        </w:r>
        <w:r w:rsidR="00DE3917">
          <w:rPr>
            <w:noProof/>
            <w:webHidden/>
          </w:rPr>
          <w:fldChar w:fldCharType="separate"/>
        </w:r>
        <w:r w:rsidR="00740F56">
          <w:rPr>
            <w:noProof/>
            <w:webHidden/>
          </w:rPr>
          <w:t>135</w:t>
        </w:r>
        <w:r w:rsidR="00DE3917">
          <w:rPr>
            <w:noProof/>
            <w:webHidden/>
          </w:rPr>
          <w:fldChar w:fldCharType="end"/>
        </w:r>
      </w:hyperlink>
    </w:p>
    <w:p w14:paraId="66E5F3A0" w14:textId="6BFC81EE" w:rsidR="00DE3917" w:rsidRDefault="00000000">
      <w:pPr>
        <w:pStyle w:val="TDC5"/>
        <w:rPr>
          <w:rFonts w:eastAsiaTheme="minorEastAsia" w:cstheme="minorBidi"/>
          <w:noProof/>
          <w:sz w:val="22"/>
          <w:szCs w:val="22"/>
        </w:rPr>
      </w:pPr>
      <w:hyperlink w:anchor="_Toc143624279" w:history="1">
        <w:r w:rsidR="00DE3917" w:rsidRPr="006A7999">
          <w:rPr>
            <w:rStyle w:val="Hipervnculo"/>
            <w:noProof/>
          </w:rPr>
          <w:t>2.5.2.4.2. Inadecuada identificación, desarrollo y seguimiento de los procesos de consulta previa, libre e informada por el estado</w:t>
        </w:r>
        <w:r w:rsidR="00DE3917">
          <w:rPr>
            <w:noProof/>
            <w:webHidden/>
          </w:rPr>
          <w:tab/>
        </w:r>
        <w:r w:rsidR="00DE3917">
          <w:rPr>
            <w:noProof/>
            <w:webHidden/>
          </w:rPr>
          <w:fldChar w:fldCharType="begin"/>
        </w:r>
        <w:r w:rsidR="00DE3917">
          <w:rPr>
            <w:noProof/>
            <w:webHidden/>
          </w:rPr>
          <w:instrText xml:space="preserve"> PAGEREF _Toc143624279 \h </w:instrText>
        </w:r>
        <w:r w:rsidR="00DE3917">
          <w:rPr>
            <w:noProof/>
            <w:webHidden/>
          </w:rPr>
        </w:r>
        <w:r w:rsidR="00DE3917">
          <w:rPr>
            <w:noProof/>
            <w:webHidden/>
          </w:rPr>
          <w:fldChar w:fldCharType="separate"/>
        </w:r>
        <w:r w:rsidR="00740F56">
          <w:rPr>
            <w:noProof/>
            <w:webHidden/>
          </w:rPr>
          <w:t>138</w:t>
        </w:r>
        <w:r w:rsidR="00DE3917">
          <w:rPr>
            <w:noProof/>
            <w:webHidden/>
          </w:rPr>
          <w:fldChar w:fldCharType="end"/>
        </w:r>
      </w:hyperlink>
    </w:p>
    <w:p w14:paraId="1EC01D97" w14:textId="275224BB" w:rsidR="00DE3917" w:rsidRDefault="00000000">
      <w:pPr>
        <w:pStyle w:val="TDC5"/>
        <w:rPr>
          <w:rFonts w:eastAsiaTheme="minorEastAsia" w:cstheme="minorBidi"/>
          <w:noProof/>
          <w:sz w:val="22"/>
          <w:szCs w:val="22"/>
        </w:rPr>
      </w:pPr>
      <w:hyperlink w:anchor="_Toc143624280" w:history="1">
        <w:r w:rsidR="00DE3917" w:rsidRPr="006A7999">
          <w:rPr>
            <w:rStyle w:val="Hipervnculo"/>
            <w:noProof/>
          </w:rPr>
          <w:t>2.5.2.4.3. Inaplicación del derecho al consentimiento previo, libre e informado de los pueblos indígenas u originarios, conforme a la normativa internacional</w:t>
        </w:r>
        <w:r w:rsidR="00DE3917">
          <w:rPr>
            <w:noProof/>
            <w:webHidden/>
          </w:rPr>
          <w:tab/>
        </w:r>
        <w:r w:rsidR="00DE3917">
          <w:rPr>
            <w:noProof/>
            <w:webHidden/>
          </w:rPr>
          <w:fldChar w:fldCharType="begin"/>
        </w:r>
        <w:r w:rsidR="00DE3917">
          <w:rPr>
            <w:noProof/>
            <w:webHidden/>
          </w:rPr>
          <w:instrText xml:space="preserve"> PAGEREF _Toc143624280 \h </w:instrText>
        </w:r>
        <w:r w:rsidR="00DE3917">
          <w:rPr>
            <w:noProof/>
            <w:webHidden/>
          </w:rPr>
        </w:r>
        <w:r w:rsidR="00DE3917">
          <w:rPr>
            <w:noProof/>
            <w:webHidden/>
          </w:rPr>
          <w:fldChar w:fldCharType="separate"/>
        </w:r>
        <w:r w:rsidR="00740F56">
          <w:rPr>
            <w:noProof/>
            <w:webHidden/>
          </w:rPr>
          <w:t>151</w:t>
        </w:r>
        <w:r w:rsidR="00DE3917">
          <w:rPr>
            <w:noProof/>
            <w:webHidden/>
          </w:rPr>
          <w:fldChar w:fldCharType="end"/>
        </w:r>
      </w:hyperlink>
    </w:p>
    <w:p w14:paraId="4B3BE2E0" w14:textId="6A1BA581" w:rsidR="00DE3917" w:rsidRDefault="00000000">
      <w:pPr>
        <w:pStyle w:val="TDC5"/>
        <w:rPr>
          <w:rFonts w:eastAsiaTheme="minorEastAsia" w:cstheme="minorBidi"/>
          <w:noProof/>
          <w:sz w:val="22"/>
          <w:szCs w:val="22"/>
        </w:rPr>
      </w:pPr>
      <w:hyperlink w:anchor="_Toc143624281" w:history="1">
        <w:r w:rsidR="00DE3917" w:rsidRPr="006A7999">
          <w:rPr>
            <w:rStyle w:val="Hipervnculo"/>
            <w:noProof/>
          </w:rPr>
          <w:t>2.5.2.4.4. Limitados conocimientos y capacidades de los actores estatales para garantizar las condiciones adecuadas para el diálogo con enfoque intercultural, respetando la cosmovisión de los pueblos indígenas u originarios</w:t>
        </w:r>
        <w:r w:rsidR="00DE3917">
          <w:rPr>
            <w:noProof/>
            <w:webHidden/>
          </w:rPr>
          <w:tab/>
        </w:r>
        <w:r w:rsidR="00DE3917">
          <w:rPr>
            <w:noProof/>
            <w:webHidden/>
          </w:rPr>
          <w:fldChar w:fldCharType="begin"/>
        </w:r>
        <w:r w:rsidR="00DE3917">
          <w:rPr>
            <w:noProof/>
            <w:webHidden/>
          </w:rPr>
          <w:instrText xml:space="preserve"> PAGEREF _Toc143624281 \h </w:instrText>
        </w:r>
        <w:r w:rsidR="00DE3917">
          <w:rPr>
            <w:noProof/>
            <w:webHidden/>
          </w:rPr>
        </w:r>
        <w:r w:rsidR="00DE3917">
          <w:rPr>
            <w:noProof/>
            <w:webHidden/>
          </w:rPr>
          <w:fldChar w:fldCharType="separate"/>
        </w:r>
        <w:r w:rsidR="00740F56">
          <w:rPr>
            <w:noProof/>
            <w:webHidden/>
          </w:rPr>
          <w:t>154</w:t>
        </w:r>
        <w:r w:rsidR="00DE3917">
          <w:rPr>
            <w:noProof/>
            <w:webHidden/>
          </w:rPr>
          <w:fldChar w:fldCharType="end"/>
        </w:r>
      </w:hyperlink>
    </w:p>
    <w:p w14:paraId="537B8DFB" w14:textId="14737D0D" w:rsidR="00DE3917" w:rsidRDefault="00000000">
      <w:pPr>
        <w:pStyle w:val="TDC5"/>
        <w:rPr>
          <w:rFonts w:eastAsiaTheme="minorEastAsia" w:cstheme="minorBidi"/>
          <w:noProof/>
          <w:sz w:val="22"/>
          <w:szCs w:val="22"/>
        </w:rPr>
      </w:pPr>
      <w:hyperlink w:anchor="_Toc143624282" w:history="1">
        <w:r w:rsidR="00DE3917" w:rsidRPr="006A7999">
          <w:rPr>
            <w:rStyle w:val="Hipervnculo"/>
            <w:noProof/>
          </w:rPr>
          <w:t>2.5.2.4.5. Limitadas condiciones para la participación efectiva de los pueblos indígenas u originarios en los espacios de toma de decisión estatal, respetando el derecho a la autonomía y libre determinación</w:t>
        </w:r>
        <w:r w:rsidR="00DE3917">
          <w:rPr>
            <w:noProof/>
            <w:webHidden/>
          </w:rPr>
          <w:tab/>
        </w:r>
        <w:r w:rsidR="00DE3917">
          <w:rPr>
            <w:noProof/>
            <w:webHidden/>
          </w:rPr>
          <w:fldChar w:fldCharType="begin"/>
        </w:r>
        <w:r w:rsidR="00DE3917">
          <w:rPr>
            <w:noProof/>
            <w:webHidden/>
          </w:rPr>
          <w:instrText xml:space="preserve"> PAGEREF _Toc143624282 \h </w:instrText>
        </w:r>
        <w:r w:rsidR="00DE3917">
          <w:rPr>
            <w:noProof/>
            <w:webHidden/>
          </w:rPr>
        </w:r>
        <w:r w:rsidR="00DE3917">
          <w:rPr>
            <w:noProof/>
            <w:webHidden/>
          </w:rPr>
          <w:fldChar w:fldCharType="separate"/>
        </w:r>
        <w:r w:rsidR="00740F56">
          <w:rPr>
            <w:noProof/>
            <w:webHidden/>
          </w:rPr>
          <w:t>158</w:t>
        </w:r>
        <w:r w:rsidR="00DE3917">
          <w:rPr>
            <w:noProof/>
            <w:webHidden/>
          </w:rPr>
          <w:fldChar w:fldCharType="end"/>
        </w:r>
      </w:hyperlink>
    </w:p>
    <w:p w14:paraId="4602B185" w14:textId="329636F7" w:rsidR="00DE3917" w:rsidRDefault="00000000">
      <w:pPr>
        <w:pStyle w:val="TDC5"/>
        <w:rPr>
          <w:rFonts w:eastAsiaTheme="minorEastAsia" w:cstheme="minorBidi"/>
          <w:noProof/>
          <w:sz w:val="22"/>
          <w:szCs w:val="22"/>
        </w:rPr>
      </w:pPr>
      <w:hyperlink w:anchor="_Toc143624283" w:history="1">
        <w:r w:rsidR="00DE3917" w:rsidRPr="006A7999">
          <w:rPr>
            <w:rStyle w:val="Hipervnculo"/>
            <w:noProof/>
          </w:rPr>
          <w:t>2.5.2.4.6. Limitada participación de la institucionalidad indígena con autonomía organizativa, económica, administrativa, política y presupuestal en la estructura del estado</w:t>
        </w:r>
        <w:r w:rsidR="00DE3917">
          <w:rPr>
            <w:noProof/>
            <w:webHidden/>
          </w:rPr>
          <w:tab/>
        </w:r>
        <w:r w:rsidR="00DE3917">
          <w:rPr>
            <w:noProof/>
            <w:webHidden/>
          </w:rPr>
          <w:fldChar w:fldCharType="begin"/>
        </w:r>
        <w:r w:rsidR="00DE3917">
          <w:rPr>
            <w:noProof/>
            <w:webHidden/>
          </w:rPr>
          <w:instrText xml:space="preserve"> PAGEREF _Toc143624283 \h </w:instrText>
        </w:r>
        <w:r w:rsidR="00DE3917">
          <w:rPr>
            <w:noProof/>
            <w:webHidden/>
          </w:rPr>
        </w:r>
        <w:r w:rsidR="00DE3917">
          <w:rPr>
            <w:noProof/>
            <w:webHidden/>
          </w:rPr>
          <w:fldChar w:fldCharType="separate"/>
        </w:r>
        <w:r w:rsidR="00740F56">
          <w:rPr>
            <w:noProof/>
            <w:webHidden/>
          </w:rPr>
          <w:t>162</w:t>
        </w:r>
        <w:r w:rsidR="00DE3917">
          <w:rPr>
            <w:noProof/>
            <w:webHidden/>
          </w:rPr>
          <w:fldChar w:fldCharType="end"/>
        </w:r>
      </w:hyperlink>
    </w:p>
    <w:p w14:paraId="70612543" w14:textId="49F38C30" w:rsidR="00DE3917" w:rsidRDefault="00000000">
      <w:pPr>
        <w:pStyle w:val="TDC5"/>
        <w:rPr>
          <w:rFonts w:eastAsiaTheme="minorEastAsia" w:cstheme="minorBidi"/>
          <w:noProof/>
          <w:sz w:val="22"/>
          <w:szCs w:val="22"/>
        </w:rPr>
      </w:pPr>
      <w:hyperlink w:anchor="_Toc143624284" w:history="1">
        <w:r w:rsidR="00DE3917" w:rsidRPr="006A7999">
          <w:rPr>
            <w:rStyle w:val="Hipervnculo"/>
            <w:noProof/>
          </w:rPr>
          <w:t>2.5.2.4.7. Esfuerzos realizados desde el estado en relación con las insuficientes condiciones para el ejercicio de derechos de participación y consulta previa de los pueblos indígenas u originarios</w:t>
        </w:r>
        <w:r w:rsidR="00DE3917">
          <w:rPr>
            <w:noProof/>
            <w:webHidden/>
          </w:rPr>
          <w:tab/>
        </w:r>
        <w:r w:rsidR="00DE3917">
          <w:rPr>
            <w:noProof/>
            <w:webHidden/>
          </w:rPr>
          <w:fldChar w:fldCharType="begin"/>
        </w:r>
        <w:r w:rsidR="00DE3917">
          <w:rPr>
            <w:noProof/>
            <w:webHidden/>
          </w:rPr>
          <w:instrText xml:space="preserve"> PAGEREF _Toc143624284 \h </w:instrText>
        </w:r>
        <w:r w:rsidR="00DE3917">
          <w:rPr>
            <w:noProof/>
            <w:webHidden/>
          </w:rPr>
        </w:r>
        <w:r w:rsidR="00DE3917">
          <w:rPr>
            <w:noProof/>
            <w:webHidden/>
          </w:rPr>
          <w:fldChar w:fldCharType="separate"/>
        </w:r>
        <w:r w:rsidR="00740F56">
          <w:rPr>
            <w:noProof/>
            <w:webHidden/>
          </w:rPr>
          <w:t>163</w:t>
        </w:r>
        <w:r w:rsidR="00DE3917">
          <w:rPr>
            <w:noProof/>
            <w:webHidden/>
          </w:rPr>
          <w:fldChar w:fldCharType="end"/>
        </w:r>
      </w:hyperlink>
    </w:p>
    <w:p w14:paraId="59DF7566" w14:textId="3BCD5507" w:rsidR="00DE3917" w:rsidRDefault="00000000">
      <w:pPr>
        <w:pStyle w:val="TDC4"/>
        <w:rPr>
          <w:rFonts w:eastAsiaTheme="minorEastAsia" w:cstheme="minorBidi"/>
          <w:i w:val="0"/>
          <w:sz w:val="22"/>
          <w:szCs w:val="22"/>
        </w:rPr>
      </w:pPr>
      <w:hyperlink w:anchor="_Toc143624285" w:history="1">
        <w:r w:rsidR="00DE3917" w:rsidRPr="006A7999">
          <w:rPr>
            <w:rStyle w:val="Hipervnculo"/>
          </w:rPr>
          <w:t>2.5.2.5. VULNERACIÓN A LOS DERECHOS DE LOS PUEBLOS INDÍGENAS EN SITUACIÓN DE AISLAMIENTO Y CONTACTO INICIAL (PIACI)</w:t>
        </w:r>
        <w:r w:rsidR="00DE3917">
          <w:rPr>
            <w:webHidden/>
          </w:rPr>
          <w:tab/>
        </w:r>
        <w:r w:rsidR="00DE3917">
          <w:rPr>
            <w:webHidden/>
          </w:rPr>
          <w:fldChar w:fldCharType="begin"/>
        </w:r>
        <w:r w:rsidR="00DE3917">
          <w:rPr>
            <w:webHidden/>
          </w:rPr>
          <w:instrText xml:space="preserve"> PAGEREF _Toc143624285 \h </w:instrText>
        </w:r>
        <w:r w:rsidR="00DE3917">
          <w:rPr>
            <w:webHidden/>
          </w:rPr>
        </w:r>
        <w:r w:rsidR="00DE3917">
          <w:rPr>
            <w:webHidden/>
          </w:rPr>
          <w:fldChar w:fldCharType="separate"/>
        </w:r>
        <w:r w:rsidR="00740F56">
          <w:rPr>
            <w:webHidden/>
          </w:rPr>
          <w:t>166</w:t>
        </w:r>
        <w:r w:rsidR="00DE3917">
          <w:rPr>
            <w:webHidden/>
          </w:rPr>
          <w:fldChar w:fldCharType="end"/>
        </w:r>
      </w:hyperlink>
    </w:p>
    <w:p w14:paraId="6CA79FD8" w14:textId="76A967BE" w:rsidR="00DE3917" w:rsidRDefault="00000000">
      <w:pPr>
        <w:pStyle w:val="TDC5"/>
        <w:rPr>
          <w:rFonts w:eastAsiaTheme="minorEastAsia" w:cstheme="minorBidi"/>
          <w:noProof/>
          <w:sz w:val="22"/>
          <w:szCs w:val="22"/>
        </w:rPr>
      </w:pPr>
      <w:hyperlink w:anchor="_Toc143624286" w:history="1">
        <w:r w:rsidR="00DE3917" w:rsidRPr="006A7999">
          <w:rPr>
            <w:rStyle w:val="Hipervnculo"/>
            <w:noProof/>
          </w:rPr>
          <w:t>2.5.2.5.1. Vulneración del territorio de los PIACI y sus medios de vida, de acuerdo a su libre determinación</w:t>
        </w:r>
        <w:r w:rsidR="00DE3917">
          <w:rPr>
            <w:noProof/>
            <w:webHidden/>
          </w:rPr>
          <w:tab/>
        </w:r>
        <w:r w:rsidR="00DE3917">
          <w:rPr>
            <w:noProof/>
            <w:webHidden/>
          </w:rPr>
          <w:fldChar w:fldCharType="begin"/>
        </w:r>
        <w:r w:rsidR="00DE3917">
          <w:rPr>
            <w:noProof/>
            <w:webHidden/>
          </w:rPr>
          <w:instrText xml:space="preserve"> PAGEREF _Toc143624286 \h </w:instrText>
        </w:r>
        <w:r w:rsidR="00DE3917">
          <w:rPr>
            <w:noProof/>
            <w:webHidden/>
          </w:rPr>
        </w:r>
        <w:r w:rsidR="00DE3917">
          <w:rPr>
            <w:noProof/>
            <w:webHidden/>
          </w:rPr>
          <w:fldChar w:fldCharType="separate"/>
        </w:r>
        <w:r w:rsidR="00740F56">
          <w:rPr>
            <w:noProof/>
            <w:webHidden/>
          </w:rPr>
          <w:t>169</w:t>
        </w:r>
        <w:r w:rsidR="00DE3917">
          <w:rPr>
            <w:noProof/>
            <w:webHidden/>
          </w:rPr>
          <w:fldChar w:fldCharType="end"/>
        </w:r>
      </w:hyperlink>
    </w:p>
    <w:p w14:paraId="75AC20D8" w14:textId="3779A79D" w:rsidR="00DE3917" w:rsidRDefault="00000000">
      <w:pPr>
        <w:pStyle w:val="TDC5"/>
        <w:rPr>
          <w:rFonts w:eastAsiaTheme="minorEastAsia" w:cstheme="minorBidi"/>
          <w:noProof/>
          <w:sz w:val="22"/>
          <w:szCs w:val="22"/>
        </w:rPr>
      </w:pPr>
      <w:hyperlink w:anchor="_Toc143624287" w:history="1">
        <w:r w:rsidR="00DE3917" w:rsidRPr="006A7999">
          <w:rPr>
            <w:rStyle w:val="Hipervnculo"/>
            <w:noProof/>
          </w:rPr>
          <w:t>2.5.2.5.2. Escasa educación, promoción y difusión sobre las vulnerabilidades y derechos de los PIACI</w:t>
        </w:r>
        <w:r w:rsidR="00DE3917">
          <w:rPr>
            <w:noProof/>
            <w:webHidden/>
          </w:rPr>
          <w:tab/>
        </w:r>
        <w:r w:rsidR="00DE3917">
          <w:rPr>
            <w:noProof/>
            <w:webHidden/>
          </w:rPr>
          <w:fldChar w:fldCharType="begin"/>
        </w:r>
        <w:r w:rsidR="00DE3917">
          <w:rPr>
            <w:noProof/>
            <w:webHidden/>
          </w:rPr>
          <w:instrText xml:space="preserve"> PAGEREF _Toc143624287 \h </w:instrText>
        </w:r>
        <w:r w:rsidR="00DE3917">
          <w:rPr>
            <w:noProof/>
            <w:webHidden/>
          </w:rPr>
        </w:r>
        <w:r w:rsidR="00DE3917">
          <w:rPr>
            <w:noProof/>
            <w:webHidden/>
          </w:rPr>
          <w:fldChar w:fldCharType="separate"/>
        </w:r>
        <w:r w:rsidR="00740F56">
          <w:rPr>
            <w:noProof/>
            <w:webHidden/>
          </w:rPr>
          <w:t>183</w:t>
        </w:r>
        <w:r w:rsidR="00DE3917">
          <w:rPr>
            <w:noProof/>
            <w:webHidden/>
          </w:rPr>
          <w:fldChar w:fldCharType="end"/>
        </w:r>
      </w:hyperlink>
    </w:p>
    <w:p w14:paraId="6774F694" w14:textId="521EA875" w:rsidR="00DE3917" w:rsidRDefault="00000000">
      <w:pPr>
        <w:pStyle w:val="TDC5"/>
        <w:rPr>
          <w:rFonts w:eastAsiaTheme="minorEastAsia" w:cstheme="minorBidi"/>
          <w:noProof/>
          <w:sz w:val="22"/>
          <w:szCs w:val="22"/>
        </w:rPr>
      </w:pPr>
      <w:hyperlink w:anchor="_Toc143624288" w:history="1">
        <w:r w:rsidR="00DE3917" w:rsidRPr="006A7999">
          <w:rPr>
            <w:rStyle w:val="Hipervnculo"/>
            <w:noProof/>
          </w:rPr>
          <w:t>2.5.2.5.3. Deficiente atención y cumplimiento de los mecanismos de protección de los PIACI e incumplimiento en la aplicación del régimen sancionador por parte del estado</w:t>
        </w:r>
        <w:r w:rsidR="00DE3917">
          <w:rPr>
            <w:noProof/>
            <w:webHidden/>
          </w:rPr>
          <w:tab/>
        </w:r>
        <w:r w:rsidR="00DE3917">
          <w:rPr>
            <w:noProof/>
            <w:webHidden/>
          </w:rPr>
          <w:fldChar w:fldCharType="begin"/>
        </w:r>
        <w:r w:rsidR="00DE3917">
          <w:rPr>
            <w:noProof/>
            <w:webHidden/>
          </w:rPr>
          <w:instrText xml:space="preserve"> PAGEREF _Toc143624288 \h </w:instrText>
        </w:r>
        <w:r w:rsidR="00DE3917">
          <w:rPr>
            <w:noProof/>
            <w:webHidden/>
          </w:rPr>
        </w:r>
        <w:r w:rsidR="00DE3917">
          <w:rPr>
            <w:noProof/>
            <w:webHidden/>
          </w:rPr>
          <w:fldChar w:fldCharType="separate"/>
        </w:r>
        <w:r w:rsidR="00740F56">
          <w:rPr>
            <w:noProof/>
            <w:webHidden/>
          </w:rPr>
          <w:t>185</w:t>
        </w:r>
        <w:r w:rsidR="00DE3917">
          <w:rPr>
            <w:noProof/>
            <w:webHidden/>
          </w:rPr>
          <w:fldChar w:fldCharType="end"/>
        </w:r>
      </w:hyperlink>
    </w:p>
    <w:p w14:paraId="0D246C34" w14:textId="6B2B6AC0" w:rsidR="00DE3917" w:rsidRDefault="00000000">
      <w:pPr>
        <w:pStyle w:val="TDC5"/>
        <w:rPr>
          <w:rFonts w:eastAsiaTheme="minorEastAsia" w:cstheme="minorBidi"/>
          <w:noProof/>
          <w:sz w:val="22"/>
          <w:szCs w:val="22"/>
        </w:rPr>
      </w:pPr>
      <w:hyperlink w:anchor="_Toc143624289" w:history="1">
        <w:r w:rsidR="00DE3917" w:rsidRPr="006A7999">
          <w:rPr>
            <w:rStyle w:val="Hipervnculo"/>
            <w:noProof/>
          </w:rPr>
          <w:t>2.5.2.5.4. Esfuerzos realizados desde el estado en relación con la vulneración a los derechos de los pueblos indígenas en situación de aislamiento y contacto inicial (PIACI)</w:t>
        </w:r>
        <w:r w:rsidR="00DE3917">
          <w:rPr>
            <w:noProof/>
            <w:webHidden/>
          </w:rPr>
          <w:tab/>
        </w:r>
        <w:r w:rsidR="00DE3917">
          <w:rPr>
            <w:noProof/>
            <w:webHidden/>
          </w:rPr>
          <w:fldChar w:fldCharType="begin"/>
        </w:r>
        <w:r w:rsidR="00DE3917">
          <w:rPr>
            <w:noProof/>
            <w:webHidden/>
          </w:rPr>
          <w:instrText xml:space="preserve"> PAGEREF _Toc143624289 \h </w:instrText>
        </w:r>
        <w:r w:rsidR="00DE3917">
          <w:rPr>
            <w:noProof/>
            <w:webHidden/>
          </w:rPr>
        </w:r>
        <w:r w:rsidR="00DE3917">
          <w:rPr>
            <w:noProof/>
            <w:webHidden/>
          </w:rPr>
          <w:fldChar w:fldCharType="separate"/>
        </w:r>
        <w:r w:rsidR="00740F56">
          <w:rPr>
            <w:noProof/>
            <w:webHidden/>
          </w:rPr>
          <w:t>188</w:t>
        </w:r>
        <w:r w:rsidR="00DE3917">
          <w:rPr>
            <w:noProof/>
            <w:webHidden/>
          </w:rPr>
          <w:fldChar w:fldCharType="end"/>
        </w:r>
      </w:hyperlink>
    </w:p>
    <w:p w14:paraId="4957B199" w14:textId="745EB41C" w:rsidR="00DE3917" w:rsidRDefault="00000000">
      <w:pPr>
        <w:pStyle w:val="TDC4"/>
        <w:rPr>
          <w:rFonts w:eastAsiaTheme="minorEastAsia" w:cstheme="minorBidi"/>
          <w:i w:val="0"/>
          <w:sz w:val="22"/>
          <w:szCs w:val="22"/>
        </w:rPr>
      </w:pPr>
      <w:hyperlink w:anchor="_Toc143624290" w:history="1">
        <w:r w:rsidR="00DE3917" w:rsidRPr="006A7999">
          <w:rPr>
            <w:rStyle w:val="Hipervnculo"/>
          </w:rPr>
          <w:t>2.5.2.6. LIMITADAS CONDICIONES PARA EL EJERCICIO DE LOS DERECHOS DE LAS NIÑAS, ADOLESCENTES Y JÓVENES MUJERES INDÍGENAS U ORIGINARIAS</w:t>
        </w:r>
        <w:r w:rsidR="00DE3917">
          <w:rPr>
            <w:webHidden/>
          </w:rPr>
          <w:tab/>
        </w:r>
        <w:r w:rsidR="00DE3917">
          <w:rPr>
            <w:webHidden/>
          </w:rPr>
          <w:fldChar w:fldCharType="begin"/>
        </w:r>
        <w:r w:rsidR="00DE3917">
          <w:rPr>
            <w:webHidden/>
          </w:rPr>
          <w:instrText xml:space="preserve"> PAGEREF _Toc143624290 \h </w:instrText>
        </w:r>
        <w:r w:rsidR="00DE3917">
          <w:rPr>
            <w:webHidden/>
          </w:rPr>
        </w:r>
        <w:r w:rsidR="00DE3917">
          <w:rPr>
            <w:webHidden/>
          </w:rPr>
          <w:fldChar w:fldCharType="separate"/>
        </w:r>
        <w:r w:rsidR="00740F56">
          <w:rPr>
            <w:webHidden/>
          </w:rPr>
          <w:t>199</w:t>
        </w:r>
        <w:r w:rsidR="00DE3917">
          <w:rPr>
            <w:webHidden/>
          </w:rPr>
          <w:fldChar w:fldCharType="end"/>
        </w:r>
      </w:hyperlink>
    </w:p>
    <w:p w14:paraId="444528F4" w14:textId="11A142A9" w:rsidR="00DE3917" w:rsidRDefault="00000000">
      <w:pPr>
        <w:pStyle w:val="TDC5"/>
        <w:rPr>
          <w:rFonts w:eastAsiaTheme="minorEastAsia" w:cstheme="minorBidi"/>
          <w:noProof/>
          <w:sz w:val="22"/>
          <w:szCs w:val="22"/>
        </w:rPr>
      </w:pPr>
      <w:hyperlink w:anchor="_Toc143624291" w:history="1">
        <w:r w:rsidR="00DE3917" w:rsidRPr="006A7999">
          <w:rPr>
            <w:rStyle w:val="Hipervnculo"/>
            <w:noProof/>
          </w:rPr>
          <w:t>2.5.2.6.1. Recurrentes patrones socioculturales y estructurales que perpetúan la discriminación, subordinación y otros tipos de violencia hacia las mujeres de los pueblos indígenas u originarios</w:t>
        </w:r>
        <w:r w:rsidR="00DE3917">
          <w:rPr>
            <w:noProof/>
            <w:webHidden/>
          </w:rPr>
          <w:tab/>
        </w:r>
        <w:r w:rsidR="00DE3917">
          <w:rPr>
            <w:noProof/>
            <w:webHidden/>
          </w:rPr>
          <w:fldChar w:fldCharType="begin"/>
        </w:r>
        <w:r w:rsidR="00DE3917">
          <w:rPr>
            <w:noProof/>
            <w:webHidden/>
          </w:rPr>
          <w:instrText xml:space="preserve"> PAGEREF _Toc143624291 \h </w:instrText>
        </w:r>
        <w:r w:rsidR="00DE3917">
          <w:rPr>
            <w:noProof/>
            <w:webHidden/>
          </w:rPr>
        </w:r>
        <w:r w:rsidR="00DE3917">
          <w:rPr>
            <w:noProof/>
            <w:webHidden/>
          </w:rPr>
          <w:fldChar w:fldCharType="separate"/>
        </w:r>
        <w:r w:rsidR="00740F56">
          <w:rPr>
            <w:noProof/>
            <w:webHidden/>
          </w:rPr>
          <w:t>201</w:t>
        </w:r>
        <w:r w:rsidR="00DE3917">
          <w:rPr>
            <w:noProof/>
            <w:webHidden/>
          </w:rPr>
          <w:fldChar w:fldCharType="end"/>
        </w:r>
      </w:hyperlink>
    </w:p>
    <w:p w14:paraId="2C40E179" w14:textId="430D9C18" w:rsidR="00DE3917" w:rsidRDefault="00000000">
      <w:pPr>
        <w:pStyle w:val="TDC5"/>
        <w:rPr>
          <w:rFonts w:eastAsiaTheme="minorEastAsia" w:cstheme="minorBidi"/>
          <w:noProof/>
          <w:sz w:val="22"/>
          <w:szCs w:val="22"/>
        </w:rPr>
      </w:pPr>
      <w:hyperlink w:anchor="_Toc143624292" w:history="1">
        <w:r w:rsidR="00DE3917" w:rsidRPr="006A7999">
          <w:rPr>
            <w:rStyle w:val="Hipervnculo"/>
            <w:noProof/>
          </w:rPr>
          <w:t>2.5.2.6.2. Reducida autonomía, espacios de capacitación, oportunidades y empoderamiento económico de las mujeres indígenas u originarias, respetando su autonomía y formas propias de organización</w:t>
        </w:r>
        <w:r w:rsidR="00DE3917">
          <w:rPr>
            <w:noProof/>
            <w:webHidden/>
          </w:rPr>
          <w:tab/>
        </w:r>
        <w:r w:rsidR="00DE3917">
          <w:rPr>
            <w:noProof/>
            <w:webHidden/>
          </w:rPr>
          <w:fldChar w:fldCharType="begin"/>
        </w:r>
        <w:r w:rsidR="00DE3917">
          <w:rPr>
            <w:noProof/>
            <w:webHidden/>
          </w:rPr>
          <w:instrText xml:space="preserve"> PAGEREF _Toc143624292 \h </w:instrText>
        </w:r>
        <w:r w:rsidR="00DE3917">
          <w:rPr>
            <w:noProof/>
            <w:webHidden/>
          </w:rPr>
        </w:r>
        <w:r w:rsidR="00DE3917">
          <w:rPr>
            <w:noProof/>
            <w:webHidden/>
          </w:rPr>
          <w:fldChar w:fldCharType="separate"/>
        </w:r>
        <w:r w:rsidR="00740F56">
          <w:rPr>
            <w:noProof/>
            <w:webHidden/>
          </w:rPr>
          <w:t>206</w:t>
        </w:r>
        <w:r w:rsidR="00DE3917">
          <w:rPr>
            <w:noProof/>
            <w:webHidden/>
          </w:rPr>
          <w:fldChar w:fldCharType="end"/>
        </w:r>
      </w:hyperlink>
    </w:p>
    <w:p w14:paraId="5016A7B6" w14:textId="76702ACB" w:rsidR="00DE3917" w:rsidRDefault="00000000">
      <w:pPr>
        <w:pStyle w:val="TDC5"/>
        <w:rPr>
          <w:rFonts w:eastAsiaTheme="minorEastAsia" w:cstheme="minorBidi"/>
          <w:noProof/>
          <w:sz w:val="22"/>
          <w:szCs w:val="22"/>
        </w:rPr>
      </w:pPr>
      <w:hyperlink w:anchor="_Toc143624293" w:history="1">
        <w:r w:rsidR="00DE3917" w:rsidRPr="006A7999">
          <w:rPr>
            <w:rStyle w:val="Hipervnculo"/>
            <w:noProof/>
          </w:rPr>
          <w:t>2.5.2.6.3. Limitada participación comunitaria, política y ciudadana de las mujeres indígenas y originarias en espacios de toma de decisiones</w:t>
        </w:r>
        <w:r w:rsidR="00DE3917">
          <w:rPr>
            <w:noProof/>
            <w:webHidden/>
          </w:rPr>
          <w:tab/>
        </w:r>
        <w:r w:rsidR="00DE3917">
          <w:rPr>
            <w:noProof/>
            <w:webHidden/>
          </w:rPr>
          <w:fldChar w:fldCharType="begin"/>
        </w:r>
        <w:r w:rsidR="00DE3917">
          <w:rPr>
            <w:noProof/>
            <w:webHidden/>
          </w:rPr>
          <w:instrText xml:space="preserve"> PAGEREF _Toc143624293 \h </w:instrText>
        </w:r>
        <w:r w:rsidR="00DE3917">
          <w:rPr>
            <w:noProof/>
            <w:webHidden/>
          </w:rPr>
        </w:r>
        <w:r w:rsidR="00DE3917">
          <w:rPr>
            <w:noProof/>
            <w:webHidden/>
          </w:rPr>
          <w:fldChar w:fldCharType="separate"/>
        </w:r>
        <w:r w:rsidR="00740F56">
          <w:rPr>
            <w:noProof/>
            <w:webHidden/>
          </w:rPr>
          <w:t>210</w:t>
        </w:r>
        <w:r w:rsidR="00DE3917">
          <w:rPr>
            <w:noProof/>
            <w:webHidden/>
          </w:rPr>
          <w:fldChar w:fldCharType="end"/>
        </w:r>
      </w:hyperlink>
    </w:p>
    <w:p w14:paraId="102CD945" w14:textId="0AD5C41A" w:rsidR="00DE3917" w:rsidRDefault="00000000">
      <w:pPr>
        <w:pStyle w:val="TDC5"/>
        <w:rPr>
          <w:rFonts w:eastAsiaTheme="minorEastAsia" w:cstheme="minorBidi"/>
          <w:noProof/>
          <w:sz w:val="22"/>
          <w:szCs w:val="22"/>
        </w:rPr>
      </w:pPr>
      <w:hyperlink w:anchor="_Toc143624294" w:history="1">
        <w:r w:rsidR="00DE3917" w:rsidRPr="006A7999">
          <w:rPr>
            <w:rStyle w:val="Hipervnculo"/>
            <w:noProof/>
          </w:rPr>
          <w:t>2.5.2.6.4. Deficiente acceso a la justicia de las mujeres indígenas frente a las múltiples violencias que enfrentan</w:t>
        </w:r>
        <w:r w:rsidR="00DE3917">
          <w:rPr>
            <w:noProof/>
            <w:webHidden/>
          </w:rPr>
          <w:tab/>
        </w:r>
        <w:r w:rsidR="00DE3917">
          <w:rPr>
            <w:noProof/>
            <w:webHidden/>
          </w:rPr>
          <w:fldChar w:fldCharType="begin"/>
        </w:r>
        <w:r w:rsidR="00DE3917">
          <w:rPr>
            <w:noProof/>
            <w:webHidden/>
          </w:rPr>
          <w:instrText xml:space="preserve"> PAGEREF _Toc143624294 \h </w:instrText>
        </w:r>
        <w:r w:rsidR="00DE3917">
          <w:rPr>
            <w:noProof/>
            <w:webHidden/>
          </w:rPr>
        </w:r>
        <w:r w:rsidR="00DE3917">
          <w:rPr>
            <w:noProof/>
            <w:webHidden/>
          </w:rPr>
          <w:fldChar w:fldCharType="separate"/>
        </w:r>
        <w:r w:rsidR="00740F56">
          <w:rPr>
            <w:noProof/>
            <w:webHidden/>
          </w:rPr>
          <w:t>213</w:t>
        </w:r>
        <w:r w:rsidR="00DE3917">
          <w:rPr>
            <w:noProof/>
            <w:webHidden/>
          </w:rPr>
          <w:fldChar w:fldCharType="end"/>
        </w:r>
      </w:hyperlink>
    </w:p>
    <w:p w14:paraId="2397F1FA" w14:textId="77E1D96D" w:rsidR="00DE3917" w:rsidRDefault="00000000">
      <w:pPr>
        <w:pStyle w:val="TDC5"/>
        <w:rPr>
          <w:rFonts w:eastAsiaTheme="minorEastAsia" w:cstheme="minorBidi"/>
          <w:noProof/>
          <w:sz w:val="22"/>
          <w:szCs w:val="22"/>
        </w:rPr>
      </w:pPr>
      <w:hyperlink w:anchor="_Toc143624295" w:history="1">
        <w:r w:rsidR="00DE3917" w:rsidRPr="006A7999">
          <w:rPr>
            <w:rStyle w:val="Hipervnculo"/>
            <w:noProof/>
          </w:rPr>
          <w:t>2.5.2.6.5. Esfuerzos realizados desde el estado en relación con el ejercicio de los derechos de las mujeres indígenas u originarias</w:t>
        </w:r>
        <w:r w:rsidR="00DE3917">
          <w:rPr>
            <w:noProof/>
            <w:webHidden/>
          </w:rPr>
          <w:tab/>
        </w:r>
        <w:r w:rsidR="00DE3917">
          <w:rPr>
            <w:noProof/>
            <w:webHidden/>
          </w:rPr>
          <w:fldChar w:fldCharType="begin"/>
        </w:r>
        <w:r w:rsidR="00DE3917">
          <w:rPr>
            <w:noProof/>
            <w:webHidden/>
          </w:rPr>
          <w:instrText xml:space="preserve"> PAGEREF _Toc143624295 \h </w:instrText>
        </w:r>
        <w:r w:rsidR="00DE3917">
          <w:rPr>
            <w:noProof/>
            <w:webHidden/>
          </w:rPr>
        </w:r>
        <w:r w:rsidR="00DE3917">
          <w:rPr>
            <w:noProof/>
            <w:webHidden/>
          </w:rPr>
          <w:fldChar w:fldCharType="separate"/>
        </w:r>
        <w:r w:rsidR="00740F56">
          <w:rPr>
            <w:noProof/>
            <w:webHidden/>
          </w:rPr>
          <w:t>216</w:t>
        </w:r>
        <w:r w:rsidR="00DE3917">
          <w:rPr>
            <w:noProof/>
            <w:webHidden/>
          </w:rPr>
          <w:fldChar w:fldCharType="end"/>
        </w:r>
      </w:hyperlink>
    </w:p>
    <w:p w14:paraId="172AC95B" w14:textId="144D2866" w:rsidR="00DE3917" w:rsidRDefault="00000000">
      <w:pPr>
        <w:pStyle w:val="TDC4"/>
        <w:rPr>
          <w:rFonts w:eastAsiaTheme="minorEastAsia" w:cstheme="minorBidi"/>
          <w:i w:val="0"/>
          <w:sz w:val="22"/>
          <w:szCs w:val="22"/>
        </w:rPr>
      </w:pPr>
      <w:hyperlink w:anchor="_Toc143624296" w:history="1">
        <w:r w:rsidR="00DE3917" w:rsidRPr="006A7999">
          <w:rPr>
            <w:rStyle w:val="Hipervnculo"/>
          </w:rPr>
          <w:t>2.5.2.7. INSUFICIENTES CONDICIONES PARA EL DESARROLLO SOCIAL DE LOS PUEBLOS INDÍGENAS U ORIGINARIOS EN SU LIBRE DETERMINACIÓN</w:t>
        </w:r>
        <w:r w:rsidR="00DE3917">
          <w:rPr>
            <w:webHidden/>
          </w:rPr>
          <w:tab/>
        </w:r>
        <w:r w:rsidR="00DE3917">
          <w:rPr>
            <w:webHidden/>
          </w:rPr>
          <w:fldChar w:fldCharType="begin"/>
        </w:r>
        <w:r w:rsidR="00DE3917">
          <w:rPr>
            <w:webHidden/>
          </w:rPr>
          <w:instrText xml:space="preserve"> PAGEREF _Toc143624296 \h </w:instrText>
        </w:r>
        <w:r w:rsidR="00DE3917">
          <w:rPr>
            <w:webHidden/>
          </w:rPr>
        </w:r>
        <w:r w:rsidR="00DE3917">
          <w:rPr>
            <w:webHidden/>
          </w:rPr>
          <w:fldChar w:fldCharType="separate"/>
        </w:r>
        <w:r w:rsidR="00740F56">
          <w:rPr>
            <w:webHidden/>
          </w:rPr>
          <w:t>219</w:t>
        </w:r>
        <w:r w:rsidR="00DE3917">
          <w:rPr>
            <w:webHidden/>
          </w:rPr>
          <w:fldChar w:fldCharType="end"/>
        </w:r>
      </w:hyperlink>
    </w:p>
    <w:p w14:paraId="5F7B711D" w14:textId="5A154F7C" w:rsidR="00DE3917" w:rsidRDefault="00000000">
      <w:pPr>
        <w:pStyle w:val="TDC5"/>
        <w:rPr>
          <w:rFonts w:eastAsiaTheme="minorEastAsia" w:cstheme="minorBidi"/>
          <w:noProof/>
          <w:sz w:val="22"/>
          <w:szCs w:val="22"/>
        </w:rPr>
      </w:pPr>
      <w:hyperlink w:anchor="_Toc143624297" w:history="1">
        <w:r w:rsidR="00DE3917" w:rsidRPr="006A7999">
          <w:rPr>
            <w:rStyle w:val="Hipervnculo"/>
            <w:noProof/>
          </w:rPr>
          <w:t>2.5.2.7.1. Limitadas condiciones para la adecuada implementación de la educación básica, técnica, superior intercultural y bilingüe de los pueblos indígenas u originarios, acorde a sus realidades y contextos culturales.</w:t>
        </w:r>
        <w:r w:rsidR="00DE3917">
          <w:rPr>
            <w:noProof/>
            <w:webHidden/>
          </w:rPr>
          <w:tab/>
        </w:r>
        <w:r w:rsidR="00DE3917">
          <w:rPr>
            <w:noProof/>
            <w:webHidden/>
          </w:rPr>
          <w:fldChar w:fldCharType="begin"/>
        </w:r>
        <w:r w:rsidR="00DE3917">
          <w:rPr>
            <w:noProof/>
            <w:webHidden/>
          </w:rPr>
          <w:instrText xml:space="preserve"> PAGEREF _Toc143624297 \h </w:instrText>
        </w:r>
        <w:r w:rsidR="00DE3917">
          <w:rPr>
            <w:noProof/>
            <w:webHidden/>
          </w:rPr>
        </w:r>
        <w:r w:rsidR="00DE3917">
          <w:rPr>
            <w:noProof/>
            <w:webHidden/>
          </w:rPr>
          <w:fldChar w:fldCharType="separate"/>
        </w:r>
        <w:r w:rsidR="00740F56">
          <w:rPr>
            <w:noProof/>
            <w:webHidden/>
          </w:rPr>
          <w:t>220</w:t>
        </w:r>
        <w:r w:rsidR="00DE3917">
          <w:rPr>
            <w:noProof/>
            <w:webHidden/>
          </w:rPr>
          <w:fldChar w:fldCharType="end"/>
        </w:r>
      </w:hyperlink>
    </w:p>
    <w:p w14:paraId="1DAF4333" w14:textId="06D394F3" w:rsidR="00DE3917" w:rsidRDefault="00000000">
      <w:pPr>
        <w:pStyle w:val="TDC5"/>
        <w:rPr>
          <w:rFonts w:eastAsiaTheme="minorEastAsia" w:cstheme="minorBidi"/>
          <w:noProof/>
          <w:sz w:val="22"/>
          <w:szCs w:val="22"/>
        </w:rPr>
      </w:pPr>
      <w:hyperlink w:anchor="_Toc143624298" w:history="1">
        <w:r w:rsidR="00DE3917" w:rsidRPr="006A7999">
          <w:rPr>
            <w:rStyle w:val="Hipervnculo"/>
            <w:noProof/>
          </w:rPr>
          <w:t>2.5.2.7.2. Escasas condiciones para el acceso y la conclusión oportuna y de calidad de la educación básica, técnica y superior de los pueblos indígenas u originarios, acorde a sus realidades y contextos culturales.</w:t>
        </w:r>
        <w:r w:rsidR="00DE3917">
          <w:rPr>
            <w:noProof/>
            <w:webHidden/>
          </w:rPr>
          <w:tab/>
        </w:r>
        <w:r w:rsidR="00DE3917">
          <w:rPr>
            <w:noProof/>
            <w:webHidden/>
          </w:rPr>
          <w:fldChar w:fldCharType="begin"/>
        </w:r>
        <w:r w:rsidR="00DE3917">
          <w:rPr>
            <w:noProof/>
            <w:webHidden/>
          </w:rPr>
          <w:instrText xml:space="preserve"> PAGEREF _Toc143624298 \h </w:instrText>
        </w:r>
        <w:r w:rsidR="00DE3917">
          <w:rPr>
            <w:noProof/>
            <w:webHidden/>
          </w:rPr>
        </w:r>
        <w:r w:rsidR="00DE3917">
          <w:rPr>
            <w:noProof/>
            <w:webHidden/>
          </w:rPr>
          <w:fldChar w:fldCharType="separate"/>
        </w:r>
        <w:r w:rsidR="00740F56">
          <w:rPr>
            <w:noProof/>
            <w:webHidden/>
          </w:rPr>
          <w:t>227</w:t>
        </w:r>
        <w:r w:rsidR="00DE3917">
          <w:rPr>
            <w:noProof/>
            <w:webHidden/>
          </w:rPr>
          <w:fldChar w:fldCharType="end"/>
        </w:r>
      </w:hyperlink>
    </w:p>
    <w:p w14:paraId="67B1B0F3" w14:textId="4586DA32" w:rsidR="00DE3917" w:rsidRDefault="00000000">
      <w:pPr>
        <w:pStyle w:val="TDC5"/>
        <w:rPr>
          <w:rFonts w:eastAsiaTheme="minorEastAsia" w:cstheme="minorBidi"/>
          <w:noProof/>
          <w:sz w:val="22"/>
          <w:szCs w:val="22"/>
        </w:rPr>
      </w:pPr>
      <w:hyperlink w:anchor="_Toc143624299" w:history="1">
        <w:r w:rsidR="00DE3917" w:rsidRPr="006A7999">
          <w:rPr>
            <w:rStyle w:val="Hipervnculo"/>
            <w:noProof/>
          </w:rPr>
          <w:t>2.5.2.7.3. Altos niveles de mortalidad y morbilidad de los pueblos indígenas u originarios</w:t>
        </w:r>
        <w:r w:rsidR="00DE3917">
          <w:rPr>
            <w:noProof/>
            <w:webHidden/>
          </w:rPr>
          <w:tab/>
        </w:r>
        <w:r w:rsidR="00DE3917">
          <w:rPr>
            <w:noProof/>
            <w:webHidden/>
          </w:rPr>
          <w:fldChar w:fldCharType="begin"/>
        </w:r>
        <w:r w:rsidR="00DE3917">
          <w:rPr>
            <w:noProof/>
            <w:webHidden/>
          </w:rPr>
          <w:instrText xml:space="preserve"> PAGEREF _Toc143624299 \h </w:instrText>
        </w:r>
        <w:r w:rsidR="00DE3917">
          <w:rPr>
            <w:noProof/>
            <w:webHidden/>
          </w:rPr>
        </w:r>
        <w:r w:rsidR="00DE3917">
          <w:rPr>
            <w:noProof/>
            <w:webHidden/>
          </w:rPr>
          <w:fldChar w:fldCharType="separate"/>
        </w:r>
        <w:r w:rsidR="00740F56">
          <w:rPr>
            <w:noProof/>
            <w:webHidden/>
          </w:rPr>
          <w:t>230</w:t>
        </w:r>
        <w:r w:rsidR="00DE3917">
          <w:rPr>
            <w:noProof/>
            <w:webHidden/>
          </w:rPr>
          <w:fldChar w:fldCharType="end"/>
        </w:r>
      </w:hyperlink>
    </w:p>
    <w:p w14:paraId="26DE47AD" w14:textId="41E11F35" w:rsidR="00DE3917" w:rsidRDefault="00000000">
      <w:pPr>
        <w:pStyle w:val="TDC5"/>
        <w:rPr>
          <w:rFonts w:eastAsiaTheme="minorEastAsia" w:cstheme="minorBidi"/>
          <w:noProof/>
          <w:sz w:val="22"/>
          <w:szCs w:val="22"/>
        </w:rPr>
      </w:pPr>
      <w:hyperlink w:anchor="_Toc143624300" w:history="1">
        <w:r w:rsidR="00DE3917" w:rsidRPr="006A7999">
          <w:rPr>
            <w:rStyle w:val="Hipervnculo"/>
            <w:noProof/>
          </w:rPr>
          <w:t>2.5.2.7.4. Limitado acceso a servicios de salud con pertinencia cultural y deficiente implementación de la salud intercultural que incorpora conocimientos tradicionales, saberes y medicinas ancestrales de los pueblos indígenas u originario</w:t>
        </w:r>
        <w:r w:rsidR="00DE3917">
          <w:rPr>
            <w:noProof/>
            <w:webHidden/>
          </w:rPr>
          <w:tab/>
        </w:r>
        <w:r w:rsidR="00DE3917">
          <w:rPr>
            <w:noProof/>
            <w:webHidden/>
          </w:rPr>
          <w:fldChar w:fldCharType="begin"/>
        </w:r>
        <w:r w:rsidR="00DE3917">
          <w:rPr>
            <w:noProof/>
            <w:webHidden/>
          </w:rPr>
          <w:instrText xml:space="preserve"> PAGEREF _Toc143624300 \h </w:instrText>
        </w:r>
        <w:r w:rsidR="00DE3917">
          <w:rPr>
            <w:noProof/>
            <w:webHidden/>
          </w:rPr>
        </w:r>
        <w:r w:rsidR="00DE3917">
          <w:rPr>
            <w:noProof/>
            <w:webHidden/>
          </w:rPr>
          <w:fldChar w:fldCharType="separate"/>
        </w:r>
        <w:r w:rsidR="00740F56">
          <w:rPr>
            <w:noProof/>
            <w:webHidden/>
          </w:rPr>
          <w:t>233</w:t>
        </w:r>
        <w:r w:rsidR="00DE3917">
          <w:rPr>
            <w:noProof/>
            <w:webHidden/>
          </w:rPr>
          <w:fldChar w:fldCharType="end"/>
        </w:r>
      </w:hyperlink>
    </w:p>
    <w:p w14:paraId="387072D1" w14:textId="18082D83" w:rsidR="00DE3917" w:rsidRDefault="00000000">
      <w:pPr>
        <w:pStyle w:val="TDC5"/>
        <w:rPr>
          <w:rFonts w:eastAsiaTheme="minorEastAsia" w:cstheme="minorBidi"/>
          <w:noProof/>
          <w:sz w:val="22"/>
          <w:szCs w:val="22"/>
        </w:rPr>
      </w:pPr>
      <w:hyperlink w:anchor="_Toc143624301" w:history="1">
        <w:r w:rsidR="00DE3917" w:rsidRPr="006A7999">
          <w:rPr>
            <w:rStyle w:val="Hipervnculo"/>
            <w:noProof/>
          </w:rPr>
          <w:t>2.5.2.7.5. Limitada soberanía y seguridad alimentaria y nutricional de los pueblos indígenas u originarios</w:t>
        </w:r>
        <w:r w:rsidR="00DE3917">
          <w:rPr>
            <w:noProof/>
            <w:webHidden/>
          </w:rPr>
          <w:tab/>
        </w:r>
        <w:r w:rsidR="00DE3917">
          <w:rPr>
            <w:noProof/>
            <w:webHidden/>
          </w:rPr>
          <w:fldChar w:fldCharType="begin"/>
        </w:r>
        <w:r w:rsidR="00DE3917">
          <w:rPr>
            <w:noProof/>
            <w:webHidden/>
          </w:rPr>
          <w:instrText xml:space="preserve"> PAGEREF _Toc143624301 \h </w:instrText>
        </w:r>
        <w:r w:rsidR="00DE3917">
          <w:rPr>
            <w:noProof/>
            <w:webHidden/>
          </w:rPr>
        </w:r>
        <w:r w:rsidR="00DE3917">
          <w:rPr>
            <w:noProof/>
            <w:webHidden/>
          </w:rPr>
          <w:fldChar w:fldCharType="separate"/>
        </w:r>
        <w:r w:rsidR="00740F56">
          <w:rPr>
            <w:noProof/>
            <w:webHidden/>
          </w:rPr>
          <w:t>235</w:t>
        </w:r>
        <w:r w:rsidR="00DE3917">
          <w:rPr>
            <w:noProof/>
            <w:webHidden/>
          </w:rPr>
          <w:fldChar w:fldCharType="end"/>
        </w:r>
      </w:hyperlink>
    </w:p>
    <w:p w14:paraId="4CF193E4" w14:textId="3ED0FFAC" w:rsidR="00DE3917" w:rsidRDefault="00000000">
      <w:pPr>
        <w:pStyle w:val="TDC5"/>
        <w:rPr>
          <w:rFonts w:eastAsiaTheme="minorEastAsia" w:cstheme="minorBidi"/>
          <w:noProof/>
          <w:sz w:val="22"/>
          <w:szCs w:val="22"/>
        </w:rPr>
      </w:pPr>
      <w:hyperlink w:anchor="_Toc143624302" w:history="1">
        <w:r w:rsidR="00DE3917" w:rsidRPr="006A7999">
          <w:rPr>
            <w:rStyle w:val="Hipervnculo"/>
            <w:noProof/>
          </w:rPr>
          <w:t>2.5.2.7.6. Insuficiente respeto a la jurisdicción especial indígena</w:t>
        </w:r>
        <w:r w:rsidR="00DE3917">
          <w:rPr>
            <w:noProof/>
            <w:webHidden/>
          </w:rPr>
          <w:tab/>
        </w:r>
        <w:r w:rsidR="00DE3917">
          <w:rPr>
            <w:noProof/>
            <w:webHidden/>
          </w:rPr>
          <w:fldChar w:fldCharType="begin"/>
        </w:r>
        <w:r w:rsidR="00DE3917">
          <w:rPr>
            <w:noProof/>
            <w:webHidden/>
          </w:rPr>
          <w:instrText xml:space="preserve"> PAGEREF _Toc143624302 \h </w:instrText>
        </w:r>
        <w:r w:rsidR="00DE3917">
          <w:rPr>
            <w:noProof/>
            <w:webHidden/>
          </w:rPr>
        </w:r>
        <w:r w:rsidR="00DE3917">
          <w:rPr>
            <w:noProof/>
            <w:webHidden/>
          </w:rPr>
          <w:fldChar w:fldCharType="separate"/>
        </w:r>
        <w:r w:rsidR="00740F56">
          <w:rPr>
            <w:noProof/>
            <w:webHidden/>
          </w:rPr>
          <w:t>237</w:t>
        </w:r>
        <w:r w:rsidR="00DE3917">
          <w:rPr>
            <w:noProof/>
            <w:webHidden/>
          </w:rPr>
          <w:fldChar w:fldCharType="end"/>
        </w:r>
      </w:hyperlink>
    </w:p>
    <w:p w14:paraId="6AC3751B" w14:textId="148FC991" w:rsidR="00DE3917" w:rsidRDefault="00000000">
      <w:pPr>
        <w:pStyle w:val="TDC5"/>
        <w:rPr>
          <w:rFonts w:eastAsiaTheme="minorEastAsia" w:cstheme="minorBidi"/>
          <w:noProof/>
          <w:sz w:val="22"/>
          <w:szCs w:val="22"/>
        </w:rPr>
      </w:pPr>
      <w:hyperlink w:anchor="_Toc143624303" w:history="1">
        <w:r w:rsidR="00DE3917" w:rsidRPr="006A7999">
          <w:rPr>
            <w:rStyle w:val="Hipervnculo"/>
            <w:noProof/>
          </w:rPr>
          <w:t>2.5.2.7.7. Limitado acceso de los pueblos indígenas u originarias a la justicia con pertinencia cultural y deficiente implementación de un sistema de justicia intercultural</w:t>
        </w:r>
        <w:r w:rsidR="00DE3917">
          <w:rPr>
            <w:noProof/>
            <w:webHidden/>
          </w:rPr>
          <w:tab/>
        </w:r>
        <w:r w:rsidR="00DE3917">
          <w:rPr>
            <w:noProof/>
            <w:webHidden/>
          </w:rPr>
          <w:fldChar w:fldCharType="begin"/>
        </w:r>
        <w:r w:rsidR="00DE3917">
          <w:rPr>
            <w:noProof/>
            <w:webHidden/>
          </w:rPr>
          <w:instrText xml:space="preserve"> PAGEREF _Toc143624303 \h </w:instrText>
        </w:r>
        <w:r w:rsidR="00DE3917">
          <w:rPr>
            <w:noProof/>
            <w:webHidden/>
          </w:rPr>
        </w:r>
        <w:r w:rsidR="00DE3917">
          <w:rPr>
            <w:noProof/>
            <w:webHidden/>
          </w:rPr>
          <w:fldChar w:fldCharType="separate"/>
        </w:r>
        <w:r w:rsidR="00740F56">
          <w:rPr>
            <w:noProof/>
            <w:webHidden/>
          </w:rPr>
          <w:t>238</w:t>
        </w:r>
        <w:r w:rsidR="00DE3917">
          <w:rPr>
            <w:noProof/>
            <w:webHidden/>
          </w:rPr>
          <w:fldChar w:fldCharType="end"/>
        </w:r>
      </w:hyperlink>
    </w:p>
    <w:p w14:paraId="6770807F" w14:textId="57FE5C26" w:rsidR="00DE3917" w:rsidRDefault="00000000">
      <w:pPr>
        <w:pStyle w:val="TDC5"/>
        <w:rPr>
          <w:rFonts w:eastAsiaTheme="minorEastAsia" w:cstheme="minorBidi"/>
          <w:noProof/>
          <w:sz w:val="22"/>
          <w:szCs w:val="22"/>
        </w:rPr>
      </w:pPr>
      <w:hyperlink w:anchor="_Toc143624304" w:history="1">
        <w:r w:rsidR="00DE3917" w:rsidRPr="006A7999">
          <w:rPr>
            <w:rStyle w:val="Hipervnculo"/>
            <w:noProof/>
          </w:rPr>
          <w:t>2.5.2.7.8. Limitado acceso a servicios públicos básicos (agua y alcantarillado, energía eléctrica, conectividad y otros) acordes a las realidades de los pueblos indígenas u originarios</w:t>
        </w:r>
        <w:r w:rsidR="00DE3917">
          <w:rPr>
            <w:noProof/>
            <w:webHidden/>
          </w:rPr>
          <w:tab/>
        </w:r>
        <w:r w:rsidR="00DE3917">
          <w:rPr>
            <w:noProof/>
            <w:webHidden/>
          </w:rPr>
          <w:fldChar w:fldCharType="begin"/>
        </w:r>
        <w:r w:rsidR="00DE3917">
          <w:rPr>
            <w:noProof/>
            <w:webHidden/>
          </w:rPr>
          <w:instrText xml:space="preserve"> PAGEREF _Toc143624304 \h </w:instrText>
        </w:r>
        <w:r w:rsidR="00DE3917">
          <w:rPr>
            <w:noProof/>
            <w:webHidden/>
          </w:rPr>
        </w:r>
        <w:r w:rsidR="00DE3917">
          <w:rPr>
            <w:noProof/>
            <w:webHidden/>
          </w:rPr>
          <w:fldChar w:fldCharType="separate"/>
        </w:r>
        <w:r w:rsidR="00740F56">
          <w:rPr>
            <w:noProof/>
            <w:webHidden/>
          </w:rPr>
          <w:t>240</w:t>
        </w:r>
        <w:r w:rsidR="00DE3917">
          <w:rPr>
            <w:noProof/>
            <w:webHidden/>
          </w:rPr>
          <w:fldChar w:fldCharType="end"/>
        </w:r>
      </w:hyperlink>
    </w:p>
    <w:p w14:paraId="61FE735B" w14:textId="3506D38C" w:rsidR="00DE3917" w:rsidRDefault="00000000">
      <w:pPr>
        <w:pStyle w:val="TDC5"/>
        <w:rPr>
          <w:rFonts w:eastAsiaTheme="minorEastAsia" w:cstheme="minorBidi"/>
          <w:noProof/>
          <w:sz w:val="22"/>
          <w:szCs w:val="22"/>
        </w:rPr>
      </w:pPr>
      <w:hyperlink w:anchor="_Toc143624305" w:history="1">
        <w:r w:rsidR="00DE3917" w:rsidRPr="006A7999">
          <w:rPr>
            <w:rStyle w:val="Hipervnculo"/>
            <w:noProof/>
          </w:rPr>
          <w:t>2.5.2.7.9. Limitada implementación de las prioridades de desarrollo (planes de vida y similares) de los pueblos indígenas u originarios</w:t>
        </w:r>
        <w:r w:rsidR="00DE3917">
          <w:rPr>
            <w:noProof/>
            <w:webHidden/>
          </w:rPr>
          <w:tab/>
        </w:r>
        <w:r w:rsidR="00DE3917">
          <w:rPr>
            <w:noProof/>
            <w:webHidden/>
          </w:rPr>
          <w:fldChar w:fldCharType="begin"/>
        </w:r>
        <w:r w:rsidR="00DE3917">
          <w:rPr>
            <w:noProof/>
            <w:webHidden/>
          </w:rPr>
          <w:instrText xml:space="preserve"> PAGEREF _Toc143624305 \h </w:instrText>
        </w:r>
        <w:r w:rsidR="00DE3917">
          <w:rPr>
            <w:noProof/>
            <w:webHidden/>
          </w:rPr>
        </w:r>
        <w:r w:rsidR="00DE3917">
          <w:rPr>
            <w:noProof/>
            <w:webHidden/>
          </w:rPr>
          <w:fldChar w:fldCharType="separate"/>
        </w:r>
        <w:r w:rsidR="00740F56">
          <w:rPr>
            <w:noProof/>
            <w:webHidden/>
          </w:rPr>
          <w:t>242</w:t>
        </w:r>
        <w:r w:rsidR="00DE3917">
          <w:rPr>
            <w:noProof/>
            <w:webHidden/>
          </w:rPr>
          <w:fldChar w:fldCharType="end"/>
        </w:r>
      </w:hyperlink>
    </w:p>
    <w:p w14:paraId="799C677C" w14:textId="137FA58D" w:rsidR="00DE3917" w:rsidRDefault="00000000">
      <w:pPr>
        <w:pStyle w:val="TDC5"/>
        <w:rPr>
          <w:rFonts w:eastAsiaTheme="minorEastAsia" w:cstheme="minorBidi"/>
          <w:noProof/>
          <w:sz w:val="22"/>
          <w:szCs w:val="22"/>
        </w:rPr>
      </w:pPr>
      <w:hyperlink w:anchor="_Toc143624306" w:history="1">
        <w:r w:rsidR="00DE3917" w:rsidRPr="006A7999">
          <w:rPr>
            <w:rStyle w:val="Hipervnculo"/>
            <w:noProof/>
          </w:rPr>
          <w:t>2.5.2.7.10. Esfuerzos realizados desde el estado en relación con las insuficientes condiciones para el desarrollo social de los pueblos indígenas u originarios</w:t>
        </w:r>
        <w:r w:rsidR="00DE3917">
          <w:rPr>
            <w:noProof/>
            <w:webHidden/>
          </w:rPr>
          <w:tab/>
        </w:r>
        <w:r w:rsidR="00DE3917">
          <w:rPr>
            <w:noProof/>
            <w:webHidden/>
          </w:rPr>
          <w:fldChar w:fldCharType="begin"/>
        </w:r>
        <w:r w:rsidR="00DE3917">
          <w:rPr>
            <w:noProof/>
            <w:webHidden/>
          </w:rPr>
          <w:instrText xml:space="preserve"> PAGEREF _Toc143624306 \h </w:instrText>
        </w:r>
        <w:r w:rsidR="00DE3917">
          <w:rPr>
            <w:noProof/>
            <w:webHidden/>
          </w:rPr>
        </w:r>
        <w:r w:rsidR="00DE3917">
          <w:rPr>
            <w:noProof/>
            <w:webHidden/>
          </w:rPr>
          <w:fldChar w:fldCharType="separate"/>
        </w:r>
        <w:r w:rsidR="00740F56">
          <w:rPr>
            <w:noProof/>
            <w:webHidden/>
          </w:rPr>
          <w:t>243</w:t>
        </w:r>
        <w:r w:rsidR="00DE3917">
          <w:rPr>
            <w:noProof/>
            <w:webHidden/>
          </w:rPr>
          <w:fldChar w:fldCharType="end"/>
        </w:r>
      </w:hyperlink>
    </w:p>
    <w:p w14:paraId="003B02CD" w14:textId="21DF421E" w:rsidR="00DE3917" w:rsidRDefault="00000000">
      <w:pPr>
        <w:pStyle w:val="TDC4"/>
        <w:rPr>
          <w:rFonts w:eastAsiaTheme="minorEastAsia" w:cstheme="minorBidi"/>
          <w:i w:val="0"/>
          <w:sz w:val="22"/>
          <w:szCs w:val="22"/>
        </w:rPr>
      </w:pPr>
      <w:hyperlink w:anchor="_Toc143624307" w:history="1">
        <w:r w:rsidR="00DE3917" w:rsidRPr="006A7999">
          <w:rPr>
            <w:rStyle w:val="Hipervnculo"/>
          </w:rPr>
          <w:t>2.5.2.8. LIMITADAS CONDICIONES PARA EL DESARROLLO ECONÓMICO SOSTENIBLE Y SOLIDARIO DE LOS PUEBLOS INDÍGENAS U ORIGINARIOS</w:t>
        </w:r>
        <w:r w:rsidR="00DE3917">
          <w:rPr>
            <w:webHidden/>
          </w:rPr>
          <w:tab/>
        </w:r>
        <w:r w:rsidR="00DE3917">
          <w:rPr>
            <w:webHidden/>
          </w:rPr>
          <w:fldChar w:fldCharType="begin"/>
        </w:r>
        <w:r w:rsidR="00DE3917">
          <w:rPr>
            <w:webHidden/>
          </w:rPr>
          <w:instrText xml:space="preserve"> PAGEREF _Toc143624307 \h </w:instrText>
        </w:r>
        <w:r w:rsidR="00DE3917">
          <w:rPr>
            <w:webHidden/>
          </w:rPr>
        </w:r>
        <w:r w:rsidR="00DE3917">
          <w:rPr>
            <w:webHidden/>
          </w:rPr>
          <w:fldChar w:fldCharType="separate"/>
        </w:r>
        <w:r w:rsidR="00740F56">
          <w:rPr>
            <w:webHidden/>
          </w:rPr>
          <w:t>247</w:t>
        </w:r>
        <w:r w:rsidR="00DE3917">
          <w:rPr>
            <w:webHidden/>
          </w:rPr>
          <w:fldChar w:fldCharType="end"/>
        </w:r>
      </w:hyperlink>
    </w:p>
    <w:p w14:paraId="72E72499" w14:textId="2985DCA2" w:rsidR="00DE3917" w:rsidRDefault="00000000">
      <w:pPr>
        <w:pStyle w:val="TDC5"/>
        <w:rPr>
          <w:rFonts w:eastAsiaTheme="minorEastAsia" w:cstheme="minorBidi"/>
          <w:noProof/>
          <w:sz w:val="22"/>
          <w:szCs w:val="22"/>
        </w:rPr>
      </w:pPr>
      <w:hyperlink w:anchor="_Toc143624308" w:history="1">
        <w:r w:rsidR="00DE3917" w:rsidRPr="006A7999">
          <w:rPr>
            <w:rStyle w:val="Hipervnculo"/>
            <w:noProof/>
          </w:rPr>
          <w:t>2.5.2.8.1. Inadecuado diseño y desarrollo de mecanismos e iniciativas productivas sostenibles (programas y proyectos) acorde a las realidades, prioridades y actividades económicas de los pueblos indígenas u originarios, que promuevan su soberanía económica sostenible y solidaria.</w:t>
        </w:r>
        <w:r w:rsidR="00DE3917">
          <w:rPr>
            <w:noProof/>
            <w:webHidden/>
          </w:rPr>
          <w:tab/>
        </w:r>
        <w:r w:rsidR="00DE3917">
          <w:rPr>
            <w:noProof/>
            <w:webHidden/>
          </w:rPr>
          <w:fldChar w:fldCharType="begin"/>
        </w:r>
        <w:r w:rsidR="00DE3917">
          <w:rPr>
            <w:noProof/>
            <w:webHidden/>
          </w:rPr>
          <w:instrText xml:space="preserve"> PAGEREF _Toc143624308 \h </w:instrText>
        </w:r>
        <w:r w:rsidR="00DE3917">
          <w:rPr>
            <w:noProof/>
            <w:webHidden/>
          </w:rPr>
        </w:r>
        <w:r w:rsidR="00DE3917">
          <w:rPr>
            <w:noProof/>
            <w:webHidden/>
          </w:rPr>
          <w:fldChar w:fldCharType="separate"/>
        </w:r>
        <w:r w:rsidR="00740F56">
          <w:rPr>
            <w:noProof/>
            <w:webHidden/>
          </w:rPr>
          <w:t>252</w:t>
        </w:r>
        <w:r w:rsidR="00DE3917">
          <w:rPr>
            <w:noProof/>
            <w:webHidden/>
          </w:rPr>
          <w:fldChar w:fldCharType="end"/>
        </w:r>
      </w:hyperlink>
    </w:p>
    <w:p w14:paraId="2873EF48" w14:textId="08B958B4" w:rsidR="00DE3917" w:rsidRDefault="00000000">
      <w:pPr>
        <w:pStyle w:val="TDC5"/>
        <w:rPr>
          <w:rFonts w:eastAsiaTheme="minorEastAsia" w:cstheme="minorBidi"/>
          <w:noProof/>
          <w:sz w:val="22"/>
          <w:szCs w:val="22"/>
        </w:rPr>
      </w:pPr>
      <w:hyperlink w:anchor="_Toc143624309" w:history="1">
        <w:r w:rsidR="00DE3917" w:rsidRPr="006A7999">
          <w:rPr>
            <w:rStyle w:val="Hipervnculo"/>
            <w:noProof/>
          </w:rPr>
          <w:t>2.5.2.8.2. Limitada producción, transformación y comercialización de los productos priorizados por los pueblos indígenas u originarios y su articulación a mercados nacionales e internacionales</w:t>
        </w:r>
        <w:r w:rsidR="00DE3917">
          <w:rPr>
            <w:noProof/>
            <w:webHidden/>
          </w:rPr>
          <w:tab/>
        </w:r>
        <w:r w:rsidR="00DE3917">
          <w:rPr>
            <w:noProof/>
            <w:webHidden/>
          </w:rPr>
          <w:fldChar w:fldCharType="begin"/>
        </w:r>
        <w:r w:rsidR="00DE3917">
          <w:rPr>
            <w:noProof/>
            <w:webHidden/>
          </w:rPr>
          <w:instrText xml:space="preserve"> PAGEREF _Toc143624309 \h </w:instrText>
        </w:r>
        <w:r w:rsidR="00DE3917">
          <w:rPr>
            <w:noProof/>
            <w:webHidden/>
          </w:rPr>
        </w:r>
        <w:r w:rsidR="00DE3917">
          <w:rPr>
            <w:noProof/>
            <w:webHidden/>
          </w:rPr>
          <w:fldChar w:fldCharType="separate"/>
        </w:r>
        <w:r w:rsidR="00740F56">
          <w:rPr>
            <w:noProof/>
            <w:webHidden/>
          </w:rPr>
          <w:t>258</w:t>
        </w:r>
        <w:r w:rsidR="00DE3917">
          <w:rPr>
            <w:noProof/>
            <w:webHidden/>
          </w:rPr>
          <w:fldChar w:fldCharType="end"/>
        </w:r>
      </w:hyperlink>
    </w:p>
    <w:p w14:paraId="02AF5C06" w14:textId="3677C979" w:rsidR="00DE3917" w:rsidRDefault="00000000">
      <w:pPr>
        <w:pStyle w:val="TDC5"/>
        <w:rPr>
          <w:rFonts w:eastAsiaTheme="minorEastAsia" w:cstheme="minorBidi"/>
          <w:noProof/>
          <w:sz w:val="22"/>
          <w:szCs w:val="22"/>
        </w:rPr>
      </w:pPr>
      <w:hyperlink w:anchor="_Toc143624310" w:history="1">
        <w:r w:rsidR="00DE3917" w:rsidRPr="006A7999">
          <w:rPr>
            <w:rStyle w:val="Hipervnculo"/>
            <w:noProof/>
          </w:rPr>
          <w:t>2.5.2.8.3. Escasas oportunidades para el fortalecimiento de las capacidades técnico -productivas, de gestión comercial y de innovación tecnológica acordes a la cosmovisión, realidad y prioridades de los pueblos indígenas u originarios</w:t>
        </w:r>
        <w:r w:rsidR="00DE3917">
          <w:rPr>
            <w:noProof/>
            <w:webHidden/>
          </w:rPr>
          <w:tab/>
        </w:r>
        <w:r w:rsidR="00DE3917">
          <w:rPr>
            <w:noProof/>
            <w:webHidden/>
          </w:rPr>
          <w:fldChar w:fldCharType="begin"/>
        </w:r>
        <w:r w:rsidR="00DE3917">
          <w:rPr>
            <w:noProof/>
            <w:webHidden/>
          </w:rPr>
          <w:instrText xml:space="preserve"> PAGEREF _Toc143624310 \h </w:instrText>
        </w:r>
        <w:r w:rsidR="00DE3917">
          <w:rPr>
            <w:noProof/>
            <w:webHidden/>
          </w:rPr>
        </w:r>
        <w:r w:rsidR="00DE3917">
          <w:rPr>
            <w:noProof/>
            <w:webHidden/>
          </w:rPr>
          <w:fldChar w:fldCharType="separate"/>
        </w:r>
        <w:r w:rsidR="00740F56">
          <w:rPr>
            <w:noProof/>
            <w:webHidden/>
          </w:rPr>
          <w:t>263</w:t>
        </w:r>
        <w:r w:rsidR="00DE3917">
          <w:rPr>
            <w:noProof/>
            <w:webHidden/>
          </w:rPr>
          <w:fldChar w:fldCharType="end"/>
        </w:r>
      </w:hyperlink>
    </w:p>
    <w:p w14:paraId="1C6A14DE" w14:textId="376B7771" w:rsidR="00DE3917" w:rsidRDefault="00000000">
      <w:pPr>
        <w:pStyle w:val="TDC5"/>
        <w:rPr>
          <w:rFonts w:eastAsiaTheme="minorEastAsia" w:cstheme="minorBidi"/>
          <w:noProof/>
          <w:sz w:val="22"/>
          <w:szCs w:val="22"/>
        </w:rPr>
      </w:pPr>
      <w:hyperlink w:anchor="_Toc143624311" w:history="1">
        <w:r w:rsidR="00DE3917" w:rsidRPr="006A7999">
          <w:rPr>
            <w:rStyle w:val="Hipervnculo"/>
            <w:noProof/>
          </w:rPr>
          <w:t>2.5.2.8.4. Limitadas oportunidades para el acceso al mercado laboral seguro y decente, acorde a la realidad y las potencialidades de los pueblos indígenas u originarios</w:t>
        </w:r>
        <w:r w:rsidR="00DE3917">
          <w:rPr>
            <w:noProof/>
            <w:webHidden/>
          </w:rPr>
          <w:tab/>
        </w:r>
        <w:r w:rsidR="00DE3917">
          <w:rPr>
            <w:noProof/>
            <w:webHidden/>
          </w:rPr>
          <w:fldChar w:fldCharType="begin"/>
        </w:r>
        <w:r w:rsidR="00DE3917">
          <w:rPr>
            <w:noProof/>
            <w:webHidden/>
          </w:rPr>
          <w:instrText xml:space="preserve"> PAGEREF _Toc143624311 \h </w:instrText>
        </w:r>
        <w:r w:rsidR="00DE3917">
          <w:rPr>
            <w:noProof/>
            <w:webHidden/>
          </w:rPr>
        </w:r>
        <w:r w:rsidR="00DE3917">
          <w:rPr>
            <w:noProof/>
            <w:webHidden/>
          </w:rPr>
          <w:fldChar w:fldCharType="separate"/>
        </w:r>
        <w:r w:rsidR="00740F56">
          <w:rPr>
            <w:noProof/>
            <w:webHidden/>
          </w:rPr>
          <w:t>264</w:t>
        </w:r>
        <w:r w:rsidR="00DE3917">
          <w:rPr>
            <w:noProof/>
            <w:webHidden/>
          </w:rPr>
          <w:fldChar w:fldCharType="end"/>
        </w:r>
      </w:hyperlink>
    </w:p>
    <w:p w14:paraId="2CAF5574" w14:textId="7FFE00C3" w:rsidR="00DE3917" w:rsidRDefault="00000000">
      <w:pPr>
        <w:pStyle w:val="TDC5"/>
        <w:rPr>
          <w:rFonts w:eastAsiaTheme="minorEastAsia" w:cstheme="minorBidi"/>
          <w:noProof/>
          <w:sz w:val="22"/>
          <w:szCs w:val="22"/>
        </w:rPr>
      </w:pPr>
      <w:hyperlink w:anchor="_Toc143624312" w:history="1">
        <w:r w:rsidR="00DE3917" w:rsidRPr="006A7999">
          <w:rPr>
            <w:rStyle w:val="Hipervnculo"/>
            <w:noProof/>
          </w:rPr>
          <w:t>2.5.2.8.5. Esfuerzos realizados desde el estado en relación con las reducidas condiciones para el desarrollo económico de los pueblos indígenas u originarios</w:t>
        </w:r>
        <w:r w:rsidR="00DE3917">
          <w:rPr>
            <w:noProof/>
            <w:webHidden/>
          </w:rPr>
          <w:tab/>
        </w:r>
        <w:r w:rsidR="00DE3917">
          <w:rPr>
            <w:noProof/>
            <w:webHidden/>
          </w:rPr>
          <w:fldChar w:fldCharType="begin"/>
        </w:r>
        <w:r w:rsidR="00DE3917">
          <w:rPr>
            <w:noProof/>
            <w:webHidden/>
          </w:rPr>
          <w:instrText xml:space="preserve"> PAGEREF _Toc143624312 \h </w:instrText>
        </w:r>
        <w:r w:rsidR="00DE3917">
          <w:rPr>
            <w:noProof/>
            <w:webHidden/>
          </w:rPr>
        </w:r>
        <w:r w:rsidR="00DE3917">
          <w:rPr>
            <w:noProof/>
            <w:webHidden/>
          </w:rPr>
          <w:fldChar w:fldCharType="separate"/>
        </w:r>
        <w:r w:rsidR="00740F56">
          <w:rPr>
            <w:noProof/>
            <w:webHidden/>
          </w:rPr>
          <w:t>266</w:t>
        </w:r>
        <w:r w:rsidR="00DE3917">
          <w:rPr>
            <w:noProof/>
            <w:webHidden/>
          </w:rPr>
          <w:fldChar w:fldCharType="end"/>
        </w:r>
      </w:hyperlink>
    </w:p>
    <w:p w14:paraId="5D6E1496" w14:textId="3FE7C829" w:rsidR="00DE3917" w:rsidRDefault="00000000">
      <w:pPr>
        <w:pStyle w:val="TDC4"/>
        <w:rPr>
          <w:rFonts w:eastAsiaTheme="minorEastAsia" w:cstheme="minorBidi"/>
          <w:i w:val="0"/>
          <w:sz w:val="22"/>
          <w:szCs w:val="22"/>
        </w:rPr>
      </w:pPr>
      <w:hyperlink w:anchor="_Toc143624313" w:history="1">
        <w:r w:rsidR="00DE3917" w:rsidRPr="006A7999">
          <w:rPr>
            <w:rStyle w:val="Hipervnculo"/>
          </w:rPr>
          <w:t>2.5.2.9. PERMANENTE DISCRIMINACIÓN ÉTNICO-RACIAL Y RACISMO HACIA LOS PUEBLOS INDÍGENAS U ORIGINARIOS DE PARTE DEL ESTADO Y SOCIEDAD</w:t>
        </w:r>
        <w:r w:rsidR="00DE3917">
          <w:rPr>
            <w:webHidden/>
          </w:rPr>
          <w:tab/>
        </w:r>
        <w:r w:rsidR="00DE3917">
          <w:rPr>
            <w:webHidden/>
          </w:rPr>
          <w:fldChar w:fldCharType="begin"/>
        </w:r>
        <w:r w:rsidR="00DE3917">
          <w:rPr>
            <w:webHidden/>
          </w:rPr>
          <w:instrText xml:space="preserve"> PAGEREF _Toc143624313 \h </w:instrText>
        </w:r>
        <w:r w:rsidR="00DE3917">
          <w:rPr>
            <w:webHidden/>
          </w:rPr>
        </w:r>
        <w:r w:rsidR="00DE3917">
          <w:rPr>
            <w:webHidden/>
          </w:rPr>
          <w:fldChar w:fldCharType="separate"/>
        </w:r>
        <w:r w:rsidR="00740F56">
          <w:rPr>
            <w:webHidden/>
          </w:rPr>
          <w:t>268</w:t>
        </w:r>
        <w:r w:rsidR="00DE3917">
          <w:rPr>
            <w:webHidden/>
          </w:rPr>
          <w:fldChar w:fldCharType="end"/>
        </w:r>
      </w:hyperlink>
    </w:p>
    <w:p w14:paraId="6318A957" w14:textId="4613EFB8" w:rsidR="00DE3917" w:rsidRDefault="00000000">
      <w:pPr>
        <w:pStyle w:val="TDC5"/>
        <w:rPr>
          <w:rFonts w:eastAsiaTheme="minorEastAsia" w:cstheme="minorBidi"/>
          <w:noProof/>
          <w:sz w:val="22"/>
          <w:szCs w:val="22"/>
        </w:rPr>
      </w:pPr>
      <w:hyperlink w:anchor="_Toc143624314" w:history="1">
        <w:r w:rsidR="00DE3917" w:rsidRPr="006A7999">
          <w:rPr>
            <w:rStyle w:val="Hipervnculo"/>
            <w:noProof/>
          </w:rPr>
          <w:t>2.5.2.9.1. Recurrentes prácticas de discriminación, colonialismo y racismo hacia los pueblos indígenas u originarios en la esfera pública y privada</w:t>
        </w:r>
        <w:r w:rsidR="00DE3917">
          <w:rPr>
            <w:noProof/>
            <w:webHidden/>
          </w:rPr>
          <w:tab/>
        </w:r>
        <w:r w:rsidR="00DE3917">
          <w:rPr>
            <w:noProof/>
            <w:webHidden/>
          </w:rPr>
          <w:fldChar w:fldCharType="begin"/>
        </w:r>
        <w:r w:rsidR="00DE3917">
          <w:rPr>
            <w:noProof/>
            <w:webHidden/>
          </w:rPr>
          <w:instrText xml:space="preserve"> PAGEREF _Toc143624314 \h </w:instrText>
        </w:r>
        <w:r w:rsidR="00DE3917">
          <w:rPr>
            <w:noProof/>
            <w:webHidden/>
          </w:rPr>
        </w:r>
        <w:r w:rsidR="00DE3917">
          <w:rPr>
            <w:noProof/>
            <w:webHidden/>
          </w:rPr>
          <w:fldChar w:fldCharType="separate"/>
        </w:r>
        <w:r w:rsidR="00740F56">
          <w:rPr>
            <w:noProof/>
            <w:webHidden/>
          </w:rPr>
          <w:t>270</w:t>
        </w:r>
        <w:r w:rsidR="00DE3917">
          <w:rPr>
            <w:noProof/>
            <w:webHidden/>
          </w:rPr>
          <w:fldChar w:fldCharType="end"/>
        </w:r>
      </w:hyperlink>
    </w:p>
    <w:p w14:paraId="44254932" w14:textId="07904765" w:rsidR="00DE3917" w:rsidRDefault="00000000">
      <w:pPr>
        <w:pStyle w:val="TDC5"/>
        <w:rPr>
          <w:rFonts w:eastAsiaTheme="minorEastAsia" w:cstheme="minorBidi"/>
          <w:noProof/>
          <w:sz w:val="22"/>
          <w:szCs w:val="22"/>
        </w:rPr>
      </w:pPr>
      <w:hyperlink w:anchor="_Toc143624315" w:history="1">
        <w:r w:rsidR="00DE3917" w:rsidRPr="006A7999">
          <w:rPr>
            <w:rStyle w:val="Hipervnculo"/>
            <w:noProof/>
          </w:rPr>
          <w:t>2.5.2.9.2. Escasa valoración de la identidad y diversidad cultural de los pueblos indígenas u originarios</w:t>
        </w:r>
        <w:r w:rsidR="00DE3917">
          <w:rPr>
            <w:noProof/>
            <w:webHidden/>
          </w:rPr>
          <w:tab/>
        </w:r>
        <w:r w:rsidR="00DE3917">
          <w:rPr>
            <w:noProof/>
            <w:webHidden/>
          </w:rPr>
          <w:fldChar w:fldCharType="begin"/>
        </w:r>
        <w:r w:rsidR="00DE3917">
          <w:rPr>
            <w:noProof/>
            <w:webHidden/>
          </w:rPr>
          <w:instrText xml:space="preserve"> PAGEREF _Toc143624315 \h </w:instrText>
        </w:r>
        <w:r w:rsidR="00DE3917">
          <w:rPr>
            <w:noProof/>
            <w:webHidden/>
          </w:rPr>
        </w:r>
        <w:r w:rsidR="00DE3917">
          <w:rPr>
            <w:noProof/>
            <w:webHidden/>
          </w:rPr>
          <w:fldChar w:fldCharType="separate"/>
        </w:r>
        <w:r w:rsidR="00740F56">
          <w:rPr>
            <w:noProof/>
            <w:webHidden/>
          </w:rPr>
          <w:t>271</w:t>
        </w:r>
        <w:r w:rsidR="00DE3917">
          <w:rPr>
            <w:noProof/>
            <w:webHidden/>
          </w:rPr>
          <w:fldChar w:fldCharType="end"/>
        </w:r>
      </w:hyperlink>
    </w:p>
    <w:p w14:paraId="6575CDCA" w14:textId="0558CCC5" w:rsidR="00DE3917" w:rsidRDefault="00000000">
      <w:pPr>
        <w:pStyle w:val="TDC5"/>
        <w:rPr>
          <w:rFonts w:eastAsiaTheme="minorEastAsia" w:cstheme="minorBidi"/>
          <w:noProof/>
          <w:sz w:val="22"/>
          <w:szCs w:val="22"/>
        </w:rPr>
      </w:pPr>
      <w:hyperlink w:anchor="_Toc143624316" w:history="1">
        <w:r w:rsidR="00DE3917" w:rsidRPr="006A7999">
          <w:rPr>
            <w:rStyle w:val="Hipervnculo"/>
            <w:noProof/>
          </w:rPr>
          <w:t>2.5.2.9.3. Normalización de los actos de discriminación y violencia étnico racial e inaplicación de la normativa nacional e internacional en la materia</w:t>
        </w:r>
        <w:r w:rsidR="00DE3917">
          <w:rPr>
            <w:noProof/>
            <w:webHidden/>
          </w:rPr>
          <w:tab/>
        </w:r>
        <w:r w:rsidR="00DE3917">
          <w:rPr>
            <w:noProof/>
            <w:webHidden/>
          </w:rPr>
          <w:fldChar w:fldCharType="begin"/>
        </w:r>
        <w:r w:rsidR="00DE3917">
          <w:rPr>
            <w:noProof/>
            <w:webHidden/>
          </w:rPr>
          <w:instrText xml:space="preserve"> PAGEREF _Toc143624316 \h </w:instrText>
        </w:r>
        <w:r w:rsidR="00DE3917">
          <w:rPr>
            <w:noProof/>
            <w:webHidden/>
          </w:rPr>
        </w:r>
        <w:r w:rsidR="00DE3917">
          <w:rPr>
            <w:noProof/>
            <w:webHidden/>
          </w:rPr>
          <w:fldChar w:fldCharType="separate"/>
        </w:r>
        <w:r w:rsidR="00740F56">
          <w:rPr>
            <w:noProof/>
            <w:webHidden/>
          </w:rPr>
          <w:t>272</w:t>
        </w:r>
        <w:r w:rsidR="00DE3917">
          <w:rPr>
            <w:noProof/>
            <w:webHidden/>
          </w:rPr>
          <w:fldChar w:fldCharType="end"/>
        </w:r>
      </w:hyperlink>
    </w:p>
    <w:p w14:paraId="7364BB49" w14:textId="31D9480F" w:rsidR="00DE3917" w:rsidRDefault="00000000">
      <w:pPr>
        <w:pStyle w:val="TDC5"/>
        <w:rPr>
          <w:rFonts w:eastAsiaTheme="minorEastAsia" w:cstheme="minorBidi"/>
          <w:noProof/>
          <w:sz w:val="22"/>
          <w:szCs w:val="22"/>
        </w:rPr>
      </w:pPr>
      <w:hyperlink w:anchor="_Toc143624317" w:history="1">
        <w:r w:rsidR="00DE3917" w:rsidRPr="006A7999">
          <w:rPr>
            <w:rStyle w:val="Hipervnculo"/>
            <w:noProof/>
          </w:rPr>
          <w:t>2.5.2.9.4. Esfuerzos realizados desde el estado en relación con la permanente discriminación étnico-racial y racismo hacia los pueblos indígenas u originarios de parte del estado y sociedad</w:t>
        </w:r>
        <w:r w:rsidR="00DE3917">
          <w:rPr>
            <w:noProof/>
            <w:webHidden/>
          </w:rPr>
          <w:tab/>
        </w:r>
        <w:r w:rsidR="00DE3917">
          <w:rPr>
            <w:noProof/>
            <w:webHidden/>
          </w:rPr>
          <w:fldChar w:fldCharType="begin"/>
        </w:r>
        <w:r w:rsidR="00DE3917">
          <w:rPr>
            <w:noProof/>
            <w:webHidden/>
          </w:rPr>
          <w:instrText xml:space="preserve"> PAGEREF _Toc143624317 \h </w:instrText>
        </w:r>
        <w:r w:rsidR="00DE3917">
          <w:rPr>
            <w:noProof/>
            <w:webHidden/>
          </w:rPr>
        </w:r>
        <w:r w:rsidR="00DE3917">
          <w:rPr>
            <w:noProof/>
            <w:webHidden/>
          </w:rPr>
          <w:fldChar w:fldCharType="separate"/>
        </w:r>
        <w:r w:rsidR="00740F56">
          <w:rPr>
            <w:noProof/>
            <w:webHidden/>
          </w:rPr>
          <w:t>274</w:t>
        </w:r>
        <w:r w:rsidR="00DE3917">
          <w:rPr>
            <w:noProof/>
            <w:webHidden/>
          </w:rPr>
          <w:fldChar w:fldCharType="end"/>
        </w:r>
      </w:hyperlink>
    </w:p>
    <w:p w14:paraId="7A71D7DA" w14:textId="71BB34AF" w:rsidR="00DE3917" w:rsidRDefault="00000000">
      <w:pPr>
        <w:pStyle w:val="TDC3"/>
        <w:rPr>
          <w:rFonts w:eastAsiaTheme="minorEastAsia" w:cstheme="minorBidi"/>
          <w:i w:val="0"/>
          <w:iCs w:val="0"/>
          <w:noProof/>
          <w:sz w:val="22"/>
          <w:szCs w:val="22"/>
        </w:rPr>
      </w:pPr>
      <w:hyperlink w:anchor="_Toc143624318" w:history="1">
        <w:r w:rsidR="00DE3917" w:rsidRPr="006A7999">
          <w:rPr>
            <w:rStyle w:val="Hipervnculo"/>
            <w:noProof/>
          </w:rPr>
          <w:t>2.5.3.</w:t>
        </w:r>
        <w:r w:rsidR="00DE3917">
          <w:rPr>
            <w:rFonts w:eastAsiaTheme="minorEastAsia" w:cstheme="minorBidi"/>
            <w:i w:val="0"/>
            <w:iCs w:val="0"/>
            <w:noProof/>
            <w:sz w:val="22"/>
            <w:szCs w:val="22"/>
          </w:rPr>
          <w:tab/>
        </w:r>
        <w:r w:rsidR="00DE3917" w:rsidRPr="006A7999">
          <w:rPr>
            <w:rStyle w:val="Hipervnculo"/>
            <w:noProof/>
          </w:rPr>
          <w:t>Enfoques transversales</w:t>
        </w:r>
        <w:r w:rsidR="00DE3917">
          <w:rPr>
            <w:noProof/>
            <w:webHidden/>
          </w:rPr>
          <w:tab/>
        </w:r>
        <w:r w:rsidR="00DE3917">
          <w:rPr>
            <w:noProof/>
            <w:webHidden/>
          </w:rPr>
          <w:fldChar w:fldCharType="begin"/>
        </w:r>
        <w:r w:rsidR="00DE3917">
          <w:rPr>
            <w:noProof/>
            <w:webHidden/>
          </w:rPr>
          <w:instrText xml:space="preserve"> PAGEREF _Toc143624318 \h </w:instrText>
        </w:r>
        <w:r w:rsidR="00DE3917">
          <w:rPr>
            <w:noProof/>
            <w:webHidden/>
          </w:rPr>
        </w:r>
        <w:r w:rsidR="00DE3917">
          <w:rPr>
            <w:noProof/>
            <w:webHidden/>
          </w:rPr>
          <w:fldChar w:fldCharType="separate"/>
        </w:r>
        <w:r w:rsidR="00740F56">
          <w:rPr>
            <w:noProof/>
            <w:webHidden/>
          </w:rPr>
          <w:t>275</w:t>
        </w:r>
        <w:r w:rsidR="00DE3917">
          <w:rPr>
            <w:noProof/>
            <w:webHidden/>
          </w:rPr>
          <w:fldChar w:fldCharType="end"/>
        </w:r>
      </w:hyperlink>
    </w:p>
    <w:p w14:paraId="7C72BB9B" w14:textId="15B68A45" w:rsidR="00DE3917" w:rsidRDefault="00000000">
      <w:pPr>
        <w:pStyle w:val="TDC1"/>
        <w:rPr>
          <w:rFonts w:eastAsiaTheme="minorEastAsia" w:cstheme="minorBidi"/>
          <w:b w:val="0"/>
          <w:bCs w:val="0"/>
          <w:caps w:val="0"/>
          <w:noProof/>
          <w:sz w:val="22"/>
          <w:szCs w:val="22"/>
        </w:rPr>
      </w:pPr>
      <w:hyperlink w:anchor="_Toc143624319" w:history="1">
        <w:r w:rsidR="00DE3917" w:rsidRPr="006A7999">
          <w:rPr>
            <w:rStyle w:val="Hipervnculo"/>
            <w:noProof/>
          </w:rPr>
          <w:t>1.</w:t>
        </w:r>
        <w:r w:rsidR="00DE3917">
          <w:rPr>
            <w:rFonts w:eastAsiaTheme="minorEastAsia" w:cstheme="minorBidi"/>
            <w:b w:val="0"/>
            <w:bCs w:val="0"/>
            <w:caps w:val="0"/>
            <w:noProof/>
            <w:sz w:val="22"/>
            <w:szCs w:val="22"/>
          </w:rPr>
          <w:tab/>
        </w:r>
        <w:r w:rsidR="00DE3917" w:rsidRPr="006A7999">
          <w:rPr>
            <w:rStyle w:val="Hipervnculo"/>
            <w:noProof/>
          </w:rPr>
          <w:t>BIBLIOGRAFÍA</w:t>
        </w:r>
        <w:r w:rsidR="00DE3917">
          <w:rPr>
            <w:noProof/>
            <w:webHidden/>
          </w:rPr>
          <w:tab/>
        </w:r>
        <w:r w:rsidR="00DE3917">
          <w:rPr>
            <w:noProof/>
            <w:webHidden/>
          </w:rPr>
          <w:fldChar w:fldCharType="begin"/>
        </w:r>
        <w:r w:rsidR="00DE3917">
          <w:rPr>
            <w:noProof/>
            <w:webHidden/>
          </w:rPr>
          <w:instrText xml:space="preserve"> PAGEREF _Toc143624319 \h </w:instrText>
        </w:r>
        <w:r w:rsidR="00DE3917">
          <w:rPr>
            <w:noProof/>
            <w:webHidden/>
          </w:rPr>
        </w:r>
        <w:r w:rsidR="00DE3917">
          <w:rPr>
            <w:noProof/>
            <w:webHidden/>
          </w:rPr>
          <w:fldChar w:fldCharType="separate"/>
        </w:r>
        <w:r w:rsidR="00740F56">
          <w:rPr>
            <w:noProof/>
            <w:webHidden/>
          </w:rPr>
          <w:t>283</w:t>
        </w:r>
        <w:r w:rsidR="00DE3917">
          <w:rPr>
            <w:noProof/>
            <w:webHidden/>
          </w:rPr>
          <w:fldChar w:fldCharType="end"/>
        </w:r>
      </w:hyperlink>
    </w:p>
    <w:p w14:paraId="58941B6C" w14:textId="26C2E48E" w:rsidR="00DE3917" w:rsidRDefault="00000000">
      <w:pPr>
        <w:pStyle w:val="TDC1"/>
        <w:rPr>
          <w:rFonts w:eastAsiaTheme="minorEastAsia" w:cstheme="minorBidi"/>
          <w:b w:val="0"/>
          <w:bCs w:val="0"/>
          <w:caps w:val="0"/>
          <w:noProof/>
          <w:sz w:val="22"/>
          <w:szCs w:val="22"/>
        </w:rPr>
      </w:pPr>
      <w:hyperlink w:anchor="_Toc143624320" w:history="1">
        <w:r w:rsidR="00DE3917" w:rsidRPr="006A7999">
          <w:rPr>
            <w:rStyle w:val="Hipervnculo"/>
            <w:noProof/>
          </w:rPr>
          <w:t>2.</w:t>
        </w:r>
        <w:r w:rsidR="00DE3917">
          <w:rPr>
            <w:rFonts w:eastAsiaTheme="minorEastAsia" w:cstheme="minorBidi"/>
            <w:b w:val="0"/>
            <w:bCs w:val="0"/>
            <w:caps w:val="0"/>
            <w:noProof/>
            <w:sz w:val="22"/>
            <w:szCs w:val="22"/>
          </w:rPr>
          <w:tab/>
        </w:r>
        <w:r w:rsidR="00DE3917" w:rsidRPr="006A7999">
          <w:rPr>
            <w:rStyle w:val="Hipervnculo"/>
            <w:noProof/>
          </w:rPr>
          <w:t>ANEXOS</w:t>
        </w:r>
        <w:r w:rsidR="00DE3917">
          <w:rPr>
            <w:noProof/>
            <w:webHidden/>
          </w:rPr>
          <w:tab/>
        </w:r>
        <w:r w:rsidR="00DE3917">
          <w:rPr>
            <w:noProof/>
            <w:webHidden/>
          </w:rPr>
          <w:fldChar w:fldCharType="begin"/>
        </w:r>
        <w:r w:rsidR="00DE3917">
          <w:rPr>
            <w:noProof/>
            <w:webHidden/>
          </w:rPr>
          <w:instrText xml:space="preserve"> PAGEREF _Toc143624320 \h </w:instrText>
        </w:r>
        <w:r w:rsidR="00DE3917">
          <w:rPr>
            <w:noProof/>
            <w:webHidden/>
          </w:rPr>
        </w:r>
        <w:r w:rsidR="00DE3917">
          <w:rPr>
            <w:noProof/>
            <w:webHidden/>
          </w:rPr>
          <w:fldChar w:fldCharType="separate"/>
        </w:r>
        <w:r w:rsidR="00740F56">
          <w:rPr>
            <w:noProof/>
            <w:webHidden/>
          </w:rPr>
          <w:t>301</w:t>
        </w:r>
        <w:r w:rsidR="00DE3917">
          <w:rPr>
            <w:noProof/>
            <w:webHidden/>
          </w:rPr>
          <w:fldChar w:fldCharType="end"/>
        </w:r>
      </w:hyperlink>
    </w:p>
    <w:p w14:paraId="44ECF0A6" w14:textId="713E70BF" w:rsidR="00DE3917" w:rsidRDefault="00000000">
      <w:pPr>
        <w:pStyle w:val="TDC2"/>
        <w:tabs>
          <w:tab w:val="right" w:leader="dot" w:pos="8498"/>
        </w:tabs>
        <w:rPr>
          <w:rFonts w:eastAsiaTheme="minorEastAsia" w:cstheme="minorBidi"/>
          <w:smallCaps w:val="0"/>
          <w:noProof/>
          <w:sz w:val="22"/>
          <w:szCs w:val="22"/>
        </w:rPr>
      </w:pPr>
      <w:hyperlink w:anchor="_Toc143624321" w:history="1">
        <w:r w:rsidR="00DE3917" w:rsidRPr="006A7999">
          <w:rPr>
            <w:rStyle w:val="Hipervnculo"/>
            <w:noProof/>
          </w:rPr>
          <w:t>Anexo 1.  Lista de las lenguas indígenas u originarias del perú</w:t>
        </w:r>
        <w:r w:rsidR="00DE3917">
          <w:rPr>
            <w:noProof/>
            <w:webHidden/>
          </w:rPr>
          <w:tab/>
        </w:r>
        <w:r w:rsidR="00DE3917">
          <w:rPr>
            <w:noProof/>
            <w:webHidden/>
          </w:rPr>
          <w:fldChar w:fldCharType="begin"/>
        </w:r>
        <w:r w:rsidR="00DE3917">
          <w:rPr>
            <w:noProof/>
            <w:webHidden/>
          </w:rPr>
          <w:instrText xml:space="preserve"> PAGEREF _Toc143624321 \h </w:instrText>
        </w:r>
        <w:r w:rsidR="00DE3917">
          <w:rPr>
            <w:noProof/>
            <w:webHidden/>
          </w:rPr>
        </w:r>
        <w:r w:rsidR="00DE3917">
          <w:rPr>
            <w:noProof/>
            <w:webHidden/>
          </w:rPr>
          <w:fldChar w:fldCharType="separate"/>
        </w:r>
        <w:r w:rsidR="00740F56">
          <w:rPr>
            <w:noProof/>
            <w:webHidden/>
          </w:rPr>
          <w:t>301</w:t>
        </w:r>
        <w:r w:rsidR="00DE3917">
          <w:rPr>
            <w:noProof/>
            <w:webHidden/>
          </w:rPr>
          <w:fldChar w:fldCharType="end"/>
        </w:r>
      </w:hyperlink>
    </w:p>
    <w:p w14:paraId="50D8F828" w14:textId="37561F44" w:rsidR="00DE3917" w:rsidRDefault="00000000">
      <w:pPr>
        <w:pStyle w:val="TDC2"/>
        <w:tabs>
          <w:tab w:val="right" w:leader="dot" w:pos="8498"/>
        </w:tabs>
        <w:rPr>
          <w:rFonts w:eastAsiaTheme="minorEastAsia" w:cstheme="minorBidi"/>
          <w:smallCaps w:val="0"/>
          <w:noProof/>
          <w:sz w:val="22"/>
          <w:szCs w:val="22"/>
        </w:rPr>
      </w:pPr>
      <w:hyperlink w:anchor="_Toc143624322" w:history="1">
        <w:r w:rsidR="00DE3917" w:rsidRPr="006A7999">
          <w:rPr>
            <w:rStyle w:val="Hipervnculo"/>
            <w:noProof/>
          </w:rPr>
          <w:t>Anexo 2.  Ejes explicativos</w:t>
        </w:r>
        <w:r w:rsidR="00DE3917">
          <w:rPr>
            <w:noProof/>
            <w:webHidden/>
          </w:rPr>
          <w:tab/>
        </w:r>
        <w:r w:rsidR="00DE3917">
          <w:rPr>
            <w:noProof/>
            <w:webHidden/>
          </w:rPr>
          <w:fldChar w:fldCharType="begin"/>
        </w:r>
        <w:r w:rsidR="00DE3917">
          <w:rPr>
            <w:noProof/>
            <w:webHidden/>
          </w:rPr>
          <w:instrText xml:space="preserve"> PAGEREF _Toc143624322 \h </w:instrText>
        </w:r>
        <w:r w:rsidR="00DE3917">
          <w:rPr>
            <w:noProof/>
            <w:webHidden/>
          </w:rPr>
        </w:r>
        <w:r w:rsidR="00DE3917">
          <w:rPr>
            <w:noProof/>
            <w:webHidden/>
          </w:rPr>
          <w:fldChar w:fldCharType="separate"/>
        </w:r>
        <w:r w:rsidR="00740F56">
          <w:rPr>
            <w:noProof/>
            <w:webHidden/>
          </w:rPr>
          <w:t>302</w:t>
        </w:r>
        <w:r w:rsidR="00DE3917">
          <w:rPr>
            <w:noProof/>
            <w:webHidden/>
          </w:rPr>
          <w:fldChar w:fldCharType="end"/>
        </w:r>
      </w:hyperlink>
    </w:p>
    <w:p w14:paraId="2EB4E6EE" w14:textId="02D76934" w:rsidR="00DE3917" w:rsidRDefault="00000000">
      <w:pPr>
        <w:pStyle w:val="TDC2"/>
        <w:tabs>
          <w:tab w:val="right" w:leader="dot" w:pos="8498"/>
        </w:tabs>
        <w:rPr>
          <w:rFonts w:eastAsiaTheme="minorEastAsia" w:cstheme="minorBidi"/>
          <w:smallCaps w:val="0"/>
          <w:noProof/>
          <w:sz w:val="22"/>
          <w:szCs w:val="22"/>
        </w:rPr>
      </w:pPr>
      <w:hyperlink w:anchor="_Toc143624323" w:history="1">
        <w:r w:rsidR="00DE3917" w:rsidRPr="006A7999">
          <w:rPr>
            <w:rStyle w:val="Hipervnculo"/>
            <w:noProof/>
          </w:rPr>
          <w:t>Anexo 3. Plan Estratégico de Desarrollo Nacional al 2050 y Visión del Perú al 2050, según ejes temáticos pnpi</w:t>
        </w:r>
        <w:r w:rsidR="00DE3917">
          <w:rPr>
            <w:noProof/>
            <w:webHidden/>
          </w:rPr>
          <w:tab/>
        </w:r>
        <w:r w:rsidR="00DE3917">
          <w:rPr>
            <w:noProof/>
            <w:webHidden/>
          </w:rPr>
          <w:fldChar w:fldCharType="begin"/>
        </w:r>
        <w:r w:rsidR="00DE3917">
          <w:rPr>
            <w:noProof/>
            <w:webHidden/>
          </w:rPr>
          <w:instrText xml:space="preserve"> PAGEREF _Toc143624323 \h </w:instrText>
        </w:r>
        <w:r w:rsidR="00DE3917">
          <w:rPr>
            <w:noProof/>
            <w:webHidden/>
          </w:rPr>
        </w:r>
        <w:r w:rsidR="00DE3917">
          <w:rPr>
            <w:noProof/>
            <w:webHidden/>
          </w:rPr>
          <w:fldChar w:fldCharType="separate"/>
        </w:r>
        <w:r w:rsidR="00740F56">
          <w:rPr>
            <w:noProof/>
            <w:webHidden/>
          </w:rPr>
          <w:t>317</w:t>
        </w:r>
        <w:r w:rsidR="00DE3917">
          <w:rPr>
            <w:noProof/>
            <w:webHidden/>
          </w:rPr>
          <w:fldChar w:fldCharType="end"/>
        </w:r>
      </w:hyperlink>
    </w:p>
    <w:p w14:paraId="6D0C0E7A" w14:textId="1657654B" w:rsidR="00DE3917" w:rsidRDefault="00000000">
      <w:pPr>
        <w:pStyle w:val="TDC2"/>
        <w:tabs>
          <w:tab w:val="right" w:leader="dot" w:pos="8498"/>
        </w:tabs>
        <w:rPr>
          <w:rFonts w:eastAsiaTheme="minorEastAsia" w:cstheme="minorBidi"/>
          <w:smallCaps w:val="0"/>
          <w:noProof/>
          <w:sz w:val="22"/>
          <w:szCs w:val="22"/>
        </w:rPr>
      </w:pPr>
      <w:hyperlink w:anchor="_Toc143624324" w:history="1">
        <w:r w:rsidR="00DE3917" w:rsidRPr="006A7999">
          <w:rPr>
            <w:rStyle w:val="Hipervnculo"/>
            <w:noProof/>
          </w:rPr>
          <w:t>Anexo 4. Identificación de Planes de vida vigentes</w:t>
        </w:r>
        <w:r w:rsidR="00DE3917">
          <w:rPr>
            <w:noProof/>
            <w:webHidden/>
          </w:rPr>
          <w:tab/>
        </w:r>
        <w:r w:rsidR="00DE3917">
          <w:rPr>
            <w:noProof/>
            <w:webHidden/>
          </w:rPr>
          <w:fldChar w:fldCharType="begin"/>
        </w:r>
        <w:r w:rsidR="00DE3917">
          <w:rPr>
            <w:noProof/>
            <w:webHidden/>
          </w:rPr>
          <w:instrText xml:space="preserve"> PAGEREF _Toc143624324 \h </w:instrText>
        </w:r>
        <w:r w:rsidR="00DE3917">
          <w:rPr>
            <w:noProof/>
            <w:webHidden/>
          </w:rPr>
        </w:r>
        <w:r w:rsidR="00DE3917">
          <w:rPr>
            <w:noProof/>
            <w:webHidden/>
          </w:rPr>
          <w:fldChar w:fldCharType="separate"/>
        </w:r>
        <w:r w:rsidR="00740F56">
          <w:rPr>
            <w:noProof/>
            <w:webHidden/>
          </w:rPr>
          <w:t>320</w:t>
        </w:r>
        <w:r w:rsidR="00DE3917">
          <w:rPr>
            <w:noProof/>
            <w:webHidden/>
          </w:rPr>
          <w:fldChar w:fldCharType="end"/>
        </w:r>
      </w:hyperlink>
    </w:p>
    <w:p w14:paraId="09E83703" w14:textId="3497491C" w:rsidR="0094762E" w:rsidRDefault="00633702" w:rsidP="00C82609">
      <w:pPr>
        <w:jc w:val="both"/>
        <w:rPr>
          <w:rFonts w:asciiTheme="minorHAnsi" w:hAnsiTheme="minorHAnsi" w:cstheme="minorHAnsi"/>
          <w:b/>
          <w:bCs/>
          <w:color w:val="000000"/>
        </w:rPr>
      </w:pPr>
      <w:r w:rsidRPr="00CC76B8">
        <w:rPr>
          <w:rFonts w:asciiTheme="minorHAnsi" w:hAnsiTheme="minorHAnsi" w:cstheme="minorHAnsi"/>
          <w:b/>
          <w:bCs/>
          <w:color w:val="000000"/>
        </w:rPr>
        <w:fldChar w:fldCharType="end"/>
      </w:r>
    </w:p>
    <w:p w14:paraId="622B503D" w14:textId="77777777" w:rsidR="009E418B" w:rsidRDefault="009E418B">
      <w:pPr>
        <w:rPr>
          <w:rFonts w:asciiTheme="minorHAnsi" w:hAnsiTheme="minorHAnsi" w:cstheme="minorHAnsi"/>
          <w:b/>
          <w:bCs/>
          <w:color w:val="000000"/>
        </w:rPr>
      </w:pPr>
    </w:p>
    <w:p w14:paraId="78F18C91" w14:textId="77777777" w:rsidR="009E418B" w:rsidRDefault="009E418B">
      <w:pPr>
        <w:rPr>
          <w:rFonts w:asciiTheme="minorHAnsi" w:hAnsiTheme="minorHAnsi" w:cstheme="minorHAnsi"/>
          <w:b/>
          <w:bCs/>
          <w:color w:val="000000"/>
        </w:rPr>
      </w:pPr>
    </w:p>
    <w:p w14:paraId="5BD2AE6A" w14:textId="77777777" w:rsidR="009E418B" w:rsidRDefault="009E418B">
      <w:pPr>
        <w:rPr>
          <w:rFonts w:asciiTheme="majorHAnsi" w:hAnsiTheme="majorHAnsi" w:cstheme="majorHAnsi"/>
          <w:b/>
          <w:bCs/>
          <w:color w:val="000000"/>
          <w:sz w:val="24"/>
          <w:szCs w:val="24"/>
        </w:rPr>
      </w:pPr>
    </w:p>
    <w:p w14:paraId="6F89D9CE" w14:textId="77777777" w:rsidR="00CC76B8" w:rsidRDefault="00CC76B8">
      <w:pPr>
        <w:rPr>
          <w:rFonts w:asciiTheme="majorHAnsi" w:hAnsiTheme="majorHAnsi" w:cstheme="majorHAnsi"/>
          <w:b/>
          <w:bCs/>
          <w:color w:val="000000"/>
          <w:sz w:val="24"/>
          <w:szCs w:val="24"/>
        </w:rPr>
      </w:pPr>
    </w:p>
    <w:p w14:paraId="3AFEE72C" w14:textId="77777777" w:rsidR="00CC76B8" w:rsidRDefault="00CC76B8">
      <w:pPr>
        <w:rPr>
          <w:rFonts w:asciiTheme="majorHAnsi" w:hAnsiTheme="majorHAnsi" w:cstheme="majorHAnsi"/>
          <w:b/>
          <w:bCs/>
          <w:color w:val="000000"/>
          <w:sz w:val="24"/>
          <w:szCs w:val="24"/>
        </w:rPr>
      </w:pPr>
    </w:p>
    <w:p w14:paraId="301577CD" w14:textId="77777777" w:rsidR="00CC76B8" w:rsidRDefault="00CC76B8">
      <w:pPr>
        <w:rPr>
          <w:rFonts w:asciiTheme="majorHAnsi" w:hAnsiTheme="majorHAnsi" w:cstheme="majorHAnsi"/>
          <w:b/>
          <w:bCs/>
          <w:color w:val="000000"/>
          <w:sz w:val="24"/>
          <w:szCs w:val="24"/>
        </w:rPr>
      </w:pPr>
    </w:p>
    <w:p w14:paraId="4FDEDAD1" w14:textId="77777777" w:rsidR="00CC76B8" w:rsidRDefault="00CC76B8">
      <w:pPr>
        <w:rPr>
          <w:rFonts w:asciiTheme="majorHAnsi" w:hAnsiTheme="majorHAnsi" w:cstheme="majorHAnsi"/>
          <w:b/>
          <w:bCs/>
          <w:color w:val="000000"/>
          <w:sz w:val="24"/>
          <w:szCs w:val="24"/>
        </w:rPr>
      </w:pPr>
    </w:p>
    <w:p w14:paraId="7B3120B0" w14:textId="77777777" w:rsidR="00F6111A" w:rsidRDefault="00F6111A">
      <w:pPr>
        <w:rPr>
          <w:rFonts w:asciiTheme="majorHAnsi" w:hAnsiTheme="majorHAnsi" w:cstheme="majorHAnsi"/>
          <w:b/>
          <w:bCs/>
          <w:color w:val="000000"/>
          <w:sz w:val="24"/>
          <w:szCs w:val="24"/>
        </w:rPr>
      </w:pPr>
    </w:p>
    <w:p w14:paraId="7E2A173F" w14:textId="77777777" w:rsidR="008E53CE" w:rsidRDefault="008E53CE">
      <w:pPr>
        <w:rPr>
          <w:rFonts w:asciiTheme="majorHAnsi" w:hAnsiTheme="majorHAnsi" w:cstheme="majorHAnsi"/>
          <w:b/>
          <w:bCs/>
          <w:color w:val="000000"/>
          <w:sz w:val="24"/>
          <w:szCs w:val="24"/>
        </w:rPr>
      </w:pPr>
    </w:p>
    <w:p w14:paraId="1001E7C7" w14:textId="743E5869" w:rsidR="005A1D3E" w:rsidRPr="00F1013C" w:rsidRDefault="00F1013C">
      <w:pPr>
        <w:rPr>
          <w:rFonts w:asciiTheme="majorHAnsi" w:hAnsiTheme="majorHAnsi" w:cstheme="majorHAnsi"/>
          <w:b/>
          <w:bCs/>
          <w:color w:val="2F5496" w:themeColor="accent1" w:themeShade="BF"/>
          <w:sz w:val="36"/>
          <w:szCs w:val="36"/>
        </w:rPr>
      </w:pPr>
      <w:r w:rsidRPr="00F1013C">
        <w:rPr>
          <w:rFonts w:asciiTheme="majorHAnsi" w:hAnsiTheme="majorHAnsi" w:cstheme="majorHAnsi"/>
          <w:b/>
          <w:bCs/>
          <w:color w:val="2F5496" w:themeColor="accent1" w:themeShade="BF"/>
          <w:sz w:val="36"/>
          <w:szCs w:val="36"/>
        </w:rPr>
        <w:t>ÍNDICE DE GRÁFICOS</w:t>
      </w:r>
    </w:p>
    <w:p w14:paraId="67E43F25" w14:textId="6B6DAA98" w:rsidR="0027638F" w:rsidRDefault="00840C90">
      <w:pPr>
        <w:pStyle w:val="Tabladeilustraciones"/>
        <w:tabs>
          <w:tab w:val="right" w:leader="dot" w:pos="8498"/>
        </w:tabs>
        <w:rPr>
          <w:rFonts w:asciiTheme="minorHAnsi" w:eastAsiaTheme="minorEastAsia" w:hAnsiTheme="minorHAnsi" w:cstheme="minorBidi"/>
          <w:noProof/>
          <w:kern w:val="2"/>
          <w14:ligatures w14:val="standardContextual"/>
        </w:rPr>
      </w:pPr>
      <w:r>
        <w:fldChar w:fldCharType="begin"/>
      </w:r>
      <w:r>
        <w:instrText xml:space="preserve"> TOC \h \z \c "Gráfico" </w:instrText>
      </w:r>
      <w:r>
        <w:fldChar w:fldCharType="separate"/>
      </w:r>
      <w:hyperlink w:anchor="_Toc143202950" w:history="1">
        <w:r w:rsidR="0027638F" w:rsidRPr="004D23DC">
          <w:rPr>
            <w:rStyle w:val="Hipervnculo"/>
            <w:noProof/>
          </w:rPr>
          <w:t>Gráfico 1. Pirámide de la población censada que se autoidentifica como indígena u originaria de los Andes, 2017.  Distribución porcentual</w:t>
        </w:r>
        <w:r w:rsidR="0027638F">
          <w:rPr>
            <w:noProof/>
            <w:webHidden/>
          </w:rPr>
          <w:tab/>
        </w:r>
        <w:r w:rsidR="0027638F">
          <w:rPr>
            <w:noProof/>
            <w:webHidden/>
          </w:rPr>
          <w:fldChar w:fldCharType="begin"/>
        </w:r>
        <w:r w:rsidR="0027638F">
          <w:rPr>
            <w:noProof/>
            <w:webHidden/>
          </w:rPr>
          <w:instrText xml:space="preserve"> PAGEREF _Toc143202950 \h </w:instrText>
        </w:r>
        <w:r w:rsidR="0027638F">
          <w:rPr>
            <w:noProof/>
            <w:webHidden/>
          </w:rPr>
        </w:r>
        <w:r w:rsidR="0027638F">
          <w:rPr>
            <w:noProof/>
            <w:webHidden/>
          </w:rPr>
          <w:fldChar w:fldCharType="separate"/>
        </w:r>
        <w:r w:rsidR="00740F56">
          <w:rPr>
            <w:noProof/>
            <w:webHidden/>
          </w:rPr>
          <w:t>51</w:t>
        </w:r>
        <w:r w:rsidR="0027638F">
          <w:rPr>
            <w:noProof/>
            <w:webHidden/>
          </w:rPr>
          <w:fldChar w:fldCharType="end"/>
        </w:r>
      </w:hyperlink>
    </w:p>
    <w:p w14:paraId="3A576DE5" w14:textId="67EA57F4"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51" w:history="1">
        <w:r w:rsidR="0027638F" w:rsidRPr="004D23DC">
          <w:rPr>
            <w:rStyle w:val="Hipervnculo"/>
            <w:noProof/>
          </w:rPr>
          <w:t>Gráfico 2. Perú: Pirámide de la población censada que se autoidentifica como indígena u originaria de la Amazonía, 2017. Distribución porcentual</w:t>
        </w:r>
        <w:r w:rsidR="0027638F">
          <w:rPr>
            <w:noProof/>
            <w:webHidden/>
          </w:rPr>
          <w:tab/>
        </w:r>
        <w:r w:rsidR="0027638F">
          <w:rPr>
            <w:noProof/>
            <w:webHidden/>
          </w:rPr>
          <w:fldChar w:fldCharType="begin"/>
        </w:r>
        <w:r w:rsidR="0027638F">
          <w:rPr>
            <w:noProof/>
            <w:webHidden/>
          </w:rPr>
          <w:instrText xml:space="preserve"> PAGEREF _Toc143202951 \h </w:instrText>
        </w:r>
        <w:r w:rsidR="0027638F">
          <w:rPr>
            <w:noProof/>
            <w:webHidden/>
          </w:rPr>
        </w:r>
        <w:r w:rsidR="0027638F">
          <w:rPr>
            <w:noProof/>
            <w:webHidden/>
          </w:rPr>
          <w:fldChar w:fldCharType="separate"/>
        </w:r>
        <w:r w:rsidR="00740F56">
          <w:rPr>
            <w:noProof/>
            <w:webHidden/>
          </w:rPr>
          <w:t>51</w:t>
        </w:r>
        <w:r w:rsidR="0027638F">
          <w:rPr>
            <w:noProof/>
            <w:webHidden/>
          </w:rPr>
          <w:fldChar w:fldCharType="end"/>
        </w:r>
      </w:hyperlink>
    </w:p>
    <w:p w14:paraId="471FC2E8" w14:textId="57410C3D"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52" w:history="1">
        <w:r w:rsidR="0027638F" w:rsidRPr="004D23DC">
          <w:rPr>
            <w:rStyle w:val="Hipervnculo"/>
            <w:noProof/>
          </w:rPr>
          <w:t>Gráfico 3. Perú: Controversias identificadas durante los procedimientos de reconocimiento y titulación de comunidades campesinas Según Gobiernos Regionales, 2018 (en número).</w:t>
        </w:r>
        <w:r w:rsidR="0027638F">
          <w:rPr>
            <w:noProof/>
            <w:webHidden/>
          </w:rPr>
          <w:tab/>
        </w:r>
        <w:r w:rsidR="0027638F">
          <w:rPr>
            <w:noProof/>
            <w:webHidden/>
          </w:rPr>
          <w:fldChar w:fldCharType="begin"/>
        </w:r>
        <w:r w:rsidR="0027638F">
          <w:rPr>
            <w:noProof/>
            <w:webHidden/>
          </w:rPr>
          <w:instrText xml:space="preserve"> PAGEREF _Toc143202952 \h </w:instrText>
        </w:r>
        <w:r w:rsidR="0027638F">
          <w:rPr>
            <w:noProof/>
            <w:webHidden/>
          </w:rPr>
        </w:r>
        <w:r w:rsidR="0027638F">
          <w:rPr>
            <w:noProof/>
            <w:webHidden/>
          </w:rPr>
          <w:fldChar w:fldCharType="separate"/>
        </w:r>
        <w:r w:rsidR="00740F56">
          <w:rPr>
            <w:noProof/>
            <w:webHidden/>
          </w:rPr>
          <w:t>90</w:t>
        </w:r>
        <w:r w:rsidR="0027638F">
          <w:rPr>
            <w:noProof/>
            <w:webHidden/>
          </w:rPr>
          <w:fldChar w:fldCharType="end"/>
        </w:r>
      </w:hyperlink>
    </w:p>
    <w:p w14:paraId="28851A85" w14:textId="32955933"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53" w:history="1">
        <w:r w:rsidR="0027638F" w:rsidRPr="004D23DC">
          <w:rPr>
            <w:rStyle w:val="Hipervnculo"/>
            <w:noProof/>
          </w:rPr>
          <w:t>Gráfico 4</w:t>
        </w:r>
        <w:r w:rsidR="0027638F" w:rsidRPr="004D23DC">
          <w:rPr>
            <w:rStyle w:val="Hipervnculo"/>
            <w:rFonts w:cstheme="minorHAnsi"/>
            <w:noProof/>
          </w:rPr>
          <w:t>. Controversias identificadas durante los procedimientos de reconocimiento y titulación de comunidades nativas según gobiernos REGIONALES, 2018 (en número)</w:t>
        </w:r>
        <w:r w:rsidR="0027638F" w:rsidRPr="004D23DC">
          <w:rPr>
            <w:rStyle w:val="Hipervnculo"/>
            <w:rFonts w:asciiTheme="majorHAnsi" w:hAnsiTheme="majorHAnsi" w:cstheme="majorHAnsi"/>
            <w:noProof/>
          </w:rPr>
          <w:t xml:space="preserve">     </w:t>
        </w:r>
        <w:r w:rsidR="0027638F">
          <w:rPr>
            <w:noProof/>
            <w:webHidden/>
          </w:rPr>
          <w:tab/>
        </w:r>
        <w:r w:rsidR="0027638F">
          <w:rPr>
            <w:noProof/>
            <w:webHidden/>
          </w:rPr>
          <w:fldChar w:fldCharType="begin"/>
        </w:r>
        <w:r w:rsidR="0027638F">
          <w:rPr>
            <w:noProof/>
            <w:webHidden/>
          </w:rPr>
          <w:instrText xml:space="preserve"> PAGEREF _Toc143202953 \h </w:instrText>
        </w:r>
        <w:r w:rsidR="0027638F">
          <w:rPr>
            <w:noProof/>
            <w:webHidden/>
          </w:rPr>
        </w:r>
        <w:r w:rsidR="0027638F">
          <w:rPr>
            <w:noProof/>
            <w:webHidden/>
          </w:rPr>
          <w:fldChar w:fldCharType="separate"/>
        </w:r>
        <w:r w:rsidR="00740F56">
          <w:rPr>
            <w:noProof/>
            <w:webHidden/>
          </w:rPr>
          <w:t>91</w:t>
        </w:r>
        <w:r w:rsidR="0027638F">
          <w:rPr>
            <w:noProof/>
            <w:webHidden/>
          </w:rPr>
          <w:fldChar w:fldCharType="end"/>
        </w:r>
      </w:hyperlink>
    </w:p>
    <w:p w14:paraId="15572ACC" w14:textId="59223DE5"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54" w:history="1">
        <w:r w:rsidR="0027638F" w:rsidRPr="004D23DC">
          <w:rPr>
            <w:rStyle w:val="Hipervnculo"/>
            <w:noProof/>
          </w:rPr>
          <w:t>Gráfico 5. Ámbitos y clasificación de las manifestaciones del Patrimonio Cultural Inmaterial</w:t>
        </w:r>
        <w:r w:rsidR="0027638F">
          <w:rPr>
            <w:noProof/>
            <w:webHidden/>
          </w:rPr>
          <w:tab/>
        </w:r>
        <w:r w:rsidR="0027638F">
          <w:rPr>
            <w:noProof/>
            <w:webHidden/>
          </w:rPr>
          <w:fldChar w:fldCharType="begin"/>
        </w:r>
        <w:r w:rsidR="0027638F">
          <w:rPr>
            <w:noProof/>
            <w:webHidden/>
          </w:rPr>
          <w:instrText xml:space="preserve"> PAGEREF _Toc143202954 \h </w:instrText>
        </w:r>
        <w:r w:rsidR="0027638F">
          <w:rPr>
            <w:noProof/>
            <w:webHidden/>
          </w:rPr>
        </w:r>
        <w:r w:rsidR="0027638F">
          <w:rPr>
            <w:noProof/>
            <w:webHidden/>
          </w:rPr>
          <w:fldChar w:fldCharType="separate"/>
        </w:r>
        <w:r w:rsidR="00740F56">
          <w:rPr>
            <w:noProof/>
            <w:webHidden/>
          </w:rPr>
          <w:t>123</w:t>
        </w:r>
        <w:r w:rsidR="0027638F">
          <w:rPr>
            <w:noProof/>
            <w:webHidden/>
          </w:rPr>
          <w:fldChar w:fldCharType="end"/>
        </w:r>
      </w:hyperlink>
    </w:p>
    <w:p w14:paraId="4C119CB7" w14:textId="4201C2A1"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55" w:history="1">
        <w:r w:rsidR="0027638F" w:rsidRPr="004D23DC">
          <w:rPr>
            <w:rStyle w:val="Hipervnculo"/>
            <w:noProof/>
          </w:rPr>
          <w:t>Gráfico 6. Incremento de declaratorias de Patrimonio Inmaterial a lo largo de 7 años (Número)</w:t>
        </w:r>
        <w:r w:rsidR="0027638F">
          <w:rPr>
            <w:noProof/>
            <w:webHidden/>
          </w:rPr>
          <w:tab/>
        </w:r>
        <w:r w:rsidR="0027638F">
          <w:rPr>
            <w:noProof/>
            <w:webHidden/>
          </w:rPr>
          <w:fldChar w:fldCharType="begin"/>
        </w:r>
        <w:r w:rsidR="0027638F">
          <w:rPr>
            <w:noProof/>
            <w:webHidden/>
          </w:rPr>
          <w:instrText xml:space="preserve"> PAGEREF _Toc143202955 \h </w:instrText>
        </w:r>
        <w:r w:rsidR="0027638F">
          <w:rPr>
            <w:noProof/>
            <w:webHidden/>
          </w:rPr>
        </w:r>
        <w:r w:rsidR="0027638F">
          <w:rPr>
            <w:noProof/>
            <w:webHidden/>
          </w:rPr>
          <w:fldChar w:fldCharType="separate"/>
        </w:r>
        <w:r w:rsidR="00740F56">
          <w:rPr>
            <w:noProof/>
            <w:webHidden/>
          </w:rPr>
          <w:t>123</w:t>
        </w:r>
        <w:r w:rsidR="0027638F">
          <w:rPr>
            <w:noProof/>
            <w:webHidden/>
          </w:rPr>
          <w:fldChar w:fldCharType="end"/>
        </w:r>
      </w:hyperlink>
    </w:p>
    <w:p w14:paraId="5AB5F2B1" w14:textId="52848915"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56" w:history="1">
        <w:r w:rsidR="0027638F" w:rsidRPr="004D23DC">
          <w:rPr>
            <w:rStyle w:val="Hipervnculo"/>
            <w:noProof/>
          </w:rPr>
          <w:t>Gráfico 7. Candidaturas indígenas, 2006-2022 (en número)</w:t>
        </w:r>
        <w:r w:rsidR="0027638F">
          <w:rPr>
            <w:noProof/>
            <w:webHidden/>
          </w:rPr>
          <w:tab/>
        </w:r>
        <w:r w:rsidR="0027638F">
          <w:rPr>
            <w:noProof/>
            <w:webHidden/>
          </w:rPr>
          <w:fldChar w:fldCharType="begin"/>
        </w:r>
        <w:r w:rsidR="0027638F">
          <w:rPr>
            <w:noProof/>
            <w:webHidden/>
          </w:rPr>
          <w:instrText xml:space="preserve"> PAGEREF _Toc143202956 \h </w:instrText>
        </w:r>
        <w:r w:rsidR="0027638F">
          <w:rPr>
            <w:noProof/>
            <w:webHidden/>
          </w:rPr>
        </w:r>
        <w:r w:rsidR="0027638F">
          <w:rPr>
            <w:noProof/>
            <w:webHidden/>
          </w:rPr>
          <w:fldChar w:fldCharType="separate"/>
        </w:r>
        <w:r w:rsidR="00740F56">
          <w:rPr>
            <w:noProof/>
            <w:webHidden/>
          </w:rPr>
          <w:t>160</w:t>
        </w:r>
        <w:r w:rsidR="0027638F">
          <w:rPr>
            <w:noProof/>
            <w:webHidden/>
          </w:rPr>
          <w:fldChar w:fldCharType="end"/>
        </w:r>
      </w:hyperlink>
    </w:p>
    <w:p w14:paraId="112C64D1" w14:textId="2C58A61C"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57" w:history="1">
        <w:r w:rsidR="0027638F" w:rsidRPr="004D23DC">
          <w:rPr>
            <w:rStyle w:val="Hipervnculo"/>
            <w:noProof/>
          </w:rPr>
          <w:t>Gráfico 8. Autoridades postulantes por cuota indígena sobre el total, 2002-2018 (en porcentajes)</w:t>
        </w:r>
        <w:r w:rsidR="0027638F">
          <w:rPr>
            <w:noProof/>
            <w:webHidden/>
          </w:rPr>
          <w:tab/>
        </w:r>
        <w:r w:rsidR="0027638F">
          <w:rPr>
            <w:noProof/>
            <w:webHidden/>
          </w:rPr>
          <w:fldChar w:fldCharType="begin"/>
        </w:r>
        <w:r w:rsidR="0027638F">
          <w:rPr>
            <w:noProof/>
            <w:webHidden/>
          </w:rPr>
          <w:instrText xml:space="preserve"> PAGEREF _Toc143202957 \h </w:instrText>
        </w:r>
        <w:r w:rsidR="0027638F">
          <w:rPr>
            <w:noProof/>
            <w:webHidden/>
          </w:rPr>
        </w:r>
        <w:r w:rsidR="0027638F">
          <w:rPr>
            <w:noProof/>
            <w:webHidden/>
          </w:rPr>
          <w:fldChar w:fldCharType="separate"/>
        </w:r>
        <w:r w:rsidR="00740F56">
          <w:rPr>
            <w:noProof/>
            <w:webHidden/>
          </w:rPr>
          <w:t>160</w:t>
        </w:r>
        <w:r w:rsidR="0027638F">
          <w:rPr>
            <w:noProof/>
            <w:webHidden/>
          </w:rPr>
          <w:fldChar w:fldCharType="end"/>
        </w:r>
      </w:hyperlink>
    </w:p>
    <w:p w14:paraId="6F246AB5" w14:textId="12E79C87"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58" w:history="1">
        <w:r w:rsidR="0027638F" w:rsidRPr="004D23DC">
          <w:rPr>
            <w:rStyle w:val="Hipervnculo"/>
            <w:noProof/>
          </w:rPr>
          <w:t>Gráfico 9. Reuniones y/o talleres sobre PIACI según tipo, 2019-2022</w:t>
        </w:r>
        <w:r w:rsidR="0027638F">
          <w:rPr>
            <w:noProof/>
            <w:webHidden/>
          </w:rPr>
          <w:tab/>
        </w:r>
        <w:r w:rsidR="0027638F">
          <w:rPr>
            <w:noProof/>
            <w:webHidden/>
          </w:rPr>
          <w:fldChar w:fldCharType="begin"/>
        </w:r>
        <w:r w:rsidR="0027638F">
          <w:rPr>
            <w:noProof/>
            <w:webHidden/>
          </w:rPr>
          <w:instrText xml:space="preserve"> PAGEREF _Toc143202958 \h </w:instrText>
        </w:r>
        <w:r w:rsidR="0027638F">
          <w:rPr>
            <w:noProof/>
            <w:webHidden/>
          </w:rPr>
        </w:r>
        <w:r w:rsidR="0027638F">
          <w:rPr>
            <w:noProof/>
            <w:webHidden/>
          </w:rPr>
          <w:fldChar w:fldCharType="separate"/>
        </w:r>
        <w:r w:rsidR="00740F56">
          <w:rPr>
            <w:noProof/>
            <w:webHidden/>
          </w:rPr>
          <w:t>185</w:t>
        </w:r>
        <w:r w:rsidR="0027638F">
          <w:rPr>
            <w:noProof/>
            <w:webHidden/>
          </w:rPr>
          <w:fldChar w:fldCharType="end"/>
        </w:r>
      </w:hyperlink>
    </w:p>
    <w:p w14:paraId="631E9837" w14:textId="157BDA74"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59" w:history="1">
        <w:r w:rsidR="0027638F" w:rsidRPr="004D23DC">
          <w:rPr>
            <w:rStyle w:val="Hipervnculo"/>
            <w:noProof/>
          </w:rPr>
          <w:t>Gráfico 10. Número de agentes de protección</w:t>
        </w:r>
        <w:r w:rsidR="0027638F">
          <w:rPr>
            <w:noProof/>
            <w:webHidden/>
          </w:rPr>
          <w:tab/>
        </w:r>
        <w:r w:rsidR="0027638F">
          <w:rPr>
            <w:noProof/>
            <w:webHidden/>
          </w:rPr>
          <w:fldChar w:fldCharType="begin"/>
        </w:r>
        <w:r w:rsidR="0027638F">
          <w:rPr>
            <w:noProof/>
            <w:webHidden/>
          </w:rPr>
          <w:instrText xml:space="preserve"> PAGEREF _Toc143202959 \h </w:instrText>
        </w:r>
        <w:r w:rsidR="0027638F">
          <w:rPr>
            <w:noProof/>
            <w:webHidden/>
          </w:rPr>
        </w:r>
        <w:r w:rsidR="0027638F">
          <w:rPr>
            <w:noProof/>
            <w:webHidden/>
          </w:rPr>
          <w:fldChar w:fldCharType="separate"/>
        </w:r>
        <w:r w:rsidR="00740F56">
          <w:rPr>
            <w:noProof/>
            <w:webHidden/>
          </w:rPr>
          <w:t>194</w:t>
        </w:r>
        <w:r w:rsidR="0027638F">
          <w:rPr>
            <w:noProof/>
            <w:webHidden/>
          </w:rPr>
          <w:fldChar w:fldCharType="end"/>
        </w:r>
      </w:hyperlink>
    </w:p>
    <w:p w14:paraId="27C25691" w14:textId="62E42D19"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60" w:history="1">
        <w:r w:rsidR="0027638F" w:rsidRPr="004D23DC">
          <w:rPr>
            <w:rStyle w:val="Hipervnculo"/>
            <w:noProof/>
          </w:rPr>
          <w:t>Gráfico 11. Porcentaje de candidaturas indígenas a consejos regionales 2006-2018, según sexo</w:t>
        </w:r>
        <w:r w:rsidR="0027638F">
          <w:rPr>
            <w:noProof/>
            <w:webHidden/>
          </w:rPr>
          <w:tab/>
        </w:r>
        <w:r w:rsidR="0027638F">
          <w:rPr>
            <w:noProof/>
            <w:webHidden/>
          </w:rPr>
          <w:fldChar w:fldCharType="begin"/>
        </w:r>
        <w:r w:rsidR="0027638F">
          <w:rPr>
            <w:noProof/>
            <w:webHidden/>
          </w:rPr>
          <w:instrText xml:space="preserve"> PAGEREF _Toc143202960 \h </w:instrText>
        </w:r>
        <w:r w:rsidR="0027638F">
          <w:rPr>
            <w:noProof/>
            <w:webHidden/>
          </w:rPr>
        </w:r>
        <w:r w:rsidR="0027638F">
          <w:rPr>
            <w:noProof/>
            <w:webHidden/>
          </w:rPr>
          <w:fldChar w:fldCharType="separate"/>
        </w:r>
        <w:r w:rsidR="00740F56">
          <w:rPr>
            <w:noProof/>
            <w:webHidden/>
          </w:rPr>
          <w:t>211</w:t>
        </w:r>
        <w:r w:rsidR="0027638F">
          <w:rPr>
            <w:noProof/>
            <w:webHidden/>
          </w:rPr>
          <w:fldChar w:fldCharType="end"/>
        </w:r>
      </w:hyperlink>
    </w:p>
    <w:p w14:paraId="657FB152" w14:textId="197A3F1C"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61" w:history="1">
        <w:r w:rsidR="0027638F" w:rsidRPr="004D23DC">
          <w:rPr>
            <w:rStyle w:val="Hipervnculo"/>
            <w:noProof/>
          </w:rPr>
          <w:t>Gráfico 12. Candidaturas indígenas a consejos provinciales, según sexo (en porcentajes)</w:t>
        </w:r>
        <w:r w:rsidR="0027638F">
          <w:rPr>
            <w:noProof/>
            <w:webHidden/>
          </w:rPr>
          <w:tab/>
        </w:r>
        <w:r w:rsidR="0027638F">
          <w:rPr>
            <w:noProof/>
            <w:webHidden/>
          </w:rPr>
          <w:fldChar w:fldCharType="begin"/>
        </w:r>
        <w:r w:rsidR="0027638F">
          <w:rPr>
            <w:noProof/>
            <w:webHidden/>
          </w:rPr>
          <w:instrText xml:space="preserve"> PAGEREF _Toc143202961 \h </w:instrText>
        </w:r>
        <w:r w:rsidR="0027638F">
          <w:rPr>
            <w:noProof/>
            <w:webHidden/>
          </w:rPr>
        </w:r>
        <w:r w:rsidR="0027638F">
          <w:rPr>
            <w:noProof/>
            <w:webHidden/>
          </w:rPr>
          <w:fldChar w:fldCharType="separate"/>
        </w:r>
        <w:r w:rsidR="00740F56">
          <w:rPr>
            <w:noProof/>
            <w:webHidden/>
          </w:rPr>
          <w:t>211</w:t>
        </w:r>
        <w:r w:rsidR="0027638F">
          <w:rPr>
            <w:noProof/>
            <w:webHidden/>
          </w:rPr>
          <w:fldChar w:fldCharType="end"/>
        </w:r>
      </w:hyperlink>
    </w:p>
    <w:p w14:paraId="6EC27CEA" w14:textId="352CD552"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62" w:history="1">
        <w:r w:rsidR="0027638F" w:rsidRPr="004D23DC">
          <w:rPr>
            <w:rStyle w:val="Hipervnculo"/>
            <w:noProof/>
          </w:rPr>
          <w:t>Gráfico 13. Candidaturas indígenas a consejos regionales, según sexo (en porcentajes)</w:t>
        </w:r>
        <w:r w:rsidR="0027638F">
          <w:rPr>
            <w:noProof/>
            <w:webHidden/>
          </w:rPr>
          <w:tab/>
        </w:r>
        <w:r w:rsidR="0027638F">
          <w:rPr>
            <w:noProof/>
            <w:webHidden/>
          </w:rPr>
          <w:fldChar w:fldCharType="begin"/>
        </w:r>
        <w:r w:rsidR="0027638F">
          <w:rPr>
            <w:noProof/>
            <w:webHidden/>
          </w:rPr>
          <w:instrText xml:space="preserve"> PAGEREF _Toc143202962 \h </w:instrText>
        </w:r>
        <w:r w:rsidR="0027638F">
          <w:rPr>
            <w:noProof/>
            <w:webHidden/>
          </w:rPr>
        </w:r>
        <w:r w:rsidR="0027638F">
          <w:rPr>
            <w:noProof/>
            <w:webHidden/>
          </w:rPr>
          <w:fldChar w:fldCharType="separate"/>
        </w:r>
        <w:r w:rsidR="00740F56">
          <w:rPr>
            <w:noProof/>
            <w:webHidden/>
          </w:rPr>
          <w:t>212</w:t>
        </w:r>
        <w:r w:rsidR="0027638F">
          <w:rPr>
            <w:noProof/>
            <w:webHidden/>
          </w:rPr>
          <w:fldChar w:fldCharType="end"/>
        </w:r>
      </w:hyperlink>
    </w:p>
    <w:p w14:paraId="363F0CF4" w14:textId="739F3524"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63" w:history="1">
        <w:r w:rsidR="0027638F" w:rsidRPr="004D23DC">
          <w:rPr>
            <w:rStyle w:val="Hipervnculo"/>
            <w:noProof/>
          </w:rPr>
          <w:t>Gráfico 14. Autoridades indígenas en regidurías, según sexo (Número)</w:t>
        </w:r>
        <w:r w:rsidR="0027638F">
          <w:rPr>
            <w:noProof/>
            <w:webHidden/>
          </w:rPr>
          <w:tab/>
        </w:r>
        <w:r w:rsidR="0027638F">
          <w:rPr>
            <w:noProof/>
            <w:webHidden/>
          </w:rPr>
          <w:fldChar w:fldCharType="begin"/>
        </w:r>
        <w:r w:rsidR="0027638F">
          <w:rPr>
            <w:noProof/>
            <w:webHidden/>
          </w:rPr>
          <w:instrText xml:space="preserve"> PAGEREF _Toc143202963 \h </w:instrText>
        </w:r>
        <w:r w:rsidR="0027638F">
          <w:rPr>
            <w:noProof/>
            <w:webHidden/>
          </w:rPr>
        </w:r>
        <w:r w:rsidR="0027638F">
          <w:rPr>
            <w:noProof/>
            <w:webHidden/>
          </w:rPr>
          <w:fldChar w:fldCharType="separate"/>
        </w:r>
        <w:r w:rsidR="00740F56">
          <w:rPr>
            <w:noProof/>
            <w:webHidden/>
          </w:rPr>
          <w:t>212</w:t>
        </w:r>
        <w:r w:rsidR="0027638F">
          <w:rPr>
            <w:noProof/>
            <w:webHidden/>
          </w:rPr>
          <w:fldChar w:fldCharType="end"/>
        </w:r>
      </w:hyperlink>
    </w:p>
    <w:p w14:paraId="2BE0AE81" w14:textId="096D03E7"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64" w:history="1">
        <w:r w:rsidR="0027638F" w:rsidRPr="004D23DC">
          <w:rPr>
            <w:rStyle w:val="Hipervnculo"/>
            <w:noProof/>
          </w:rPr>
          <w:t>Gráfico 15. Estudiantes de instituciones educativas con educación intercultural bilingüe según nivel de estudios, 2022</w:t>
        </w:r>
        <w:r w:rsidR="0027638F">
          <w:rPr>
            <w:noProof/>
            <w:webHidden/>
          </w:rPr>
          <w:tab/>
        </w:r>
        <w:r w:rsidR="0027638F">
          <w:rPr>
            <w:noProof/>
            <w:webHidden/>
          </w:rPr>
          <w:fldChar w:fldCharType="begin"/>
        </w:r>
        <w:r w:rsidR="0027638F">
          <w:rPr>
            <w:noProof/>
            <w:webHidden/>
          </w:rPr>
          <w:instrText xml:space="preserve"> PAGEREF _Toc143202964 \h </w:instrText>
        </w:r>
        <w:r w:rsidR="0027638F">
          <w:rPr>
            <w:noProof/>
            <w:webHidden/>
          </w:rPr>
        </w:r>
        <w:r w:rsidR="0027638F">
          <w:rPr>
            <w:noProof/>
            <w:webHidden/>
          </w:rPr>
          <w:fldChar w:fldCharType="separate"/>
        </w:r>
        <w:r w:rsidR="00740F56">
          <w:rPr>
            <w:noProof/>
            <w:webHidden/>
          </w:rPr>
          <w:t>221</w:t>
        </w:r>
        <w:r w:rsidR="0027638F">
          <w:rPr>
            <w:noProof/>
            <w:webHidden/>
          </w:rPr>
          <w:fldChar w:fldCharType="end"/>
        </w:r>
      </w:hyperlink>
    </w:p>
    <w:p w14:paraId="659357BD" w14:textId="21DE4852"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65" w:history="1">
        <w:r w:rsidR="0027638F" w:rsidRPr="004D23DC">
          <w:rPr>
            <w:rStyle w:val="Hipervnculo"/>
            <w:noProof/>
          </w:rPr>
          <w:t>Gráfico 16. Estudiantes de instituciones educativas con educación intercultural bilingüe según nivel de estudios, 2022</w:t>
        </w:r>
        <w:r w:rsidR="0027638F">
          <w:rPr>
            <w:noProof/>
            <w:webHidden/>
          </w:rPr>
          <w:tab/>
        </w:r>
        <w:r w:rsidR="0027638F">
          <w:rPr>
            <w:noProof/>
            <w:webHidden/>
          </w:rPr>
          <w:fldChar w:fldCharType="begin"/>
        </w:r>
        <w:r w:rsidR="0027638F">
          <w:rPr>
            <w:noProof/>
            <w:webHidden/>
          </w:rPr>
          <w:instrText xml:space="preserve"> PAGEREF _Toc143202965 \h </w:instrText>
        </w:r>
        <w:r w:rsidR="0027638F">
          <w:rPr>
            <w:noProof/>
            <w:webHidden/>
          </w:rPr>
        </w:r>
        <w:r w:rsidR="0027638F">
          <w:rPr>
            <w:noProof/>
            <w:webHidden/>
          </w:rPr>
          <w:fldChar w:fldCharType="separate"/>
        </w:r>
        <w:r w:rsidR="00740F56">
          <w:rPr>
            <w:noProof/>
            <w:webHidden/>
          </w:rPr>
          <w:t>222</w:t>
        </w:r>
        <w:r w:rsidR="0027638F">
          <w:rPr>
            <w:noProof/>
            <w:webHidden/>
          </w:rPr>
          <w:fldChar w:fldCharType="end"/>
        </w:r>
      </w:hyperlink>
    </w:p>
    <w:p w14:paraId="6099D56F" w14:textId="1558BD01"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66" w:history="1">
        <w:r w:rsidR="0027638F" w:rsidRPr="004D23DC">
          <w:rPr>
            <w:rStyle w:val="Hipervnculo"/>
            <w:noProof/>
          </w:rPr>
          <w:t>Gráfico 17. Instituciones Educativas que implementan el MSEIB, Según forma de atención pedagógica, 2022</w:t>
        </w:r>
        <w:r w:rsidR="0027638F">
          <w:rPr>
            <w:noProof/>
            <w:webHidden/>
          </w:rPr>
          <w:tab/>
        </w:r>
        <w:r w:rsidR="0027638F">
          <w:rPr>
            <w:noProof/>
            <w:webHidden/>
          </w:rPr>
          <w:fldChar w:fldCharType="begin"/>
        </w:r>
        <w:r w:rsidR="0027638F">
          <w:rPr>
            <w:noProof/>
            <w:webHidden/>
          </w:rPr>
          <w:instrText xml:space="preserve"> PAGEREF _Toc143202966 \h </w:instrText>
        </w:r>
        <w:r w:rsidR="0027638F">
          <w:rPr>
            <w:noProof/>
            <w:webHidden/>
          </w:rPr>
        </w:r>
        <w:r w:rsidR="0027638F">
          <w:rPr>
            <w:noProof/>
            <w:webHidden/>
          </w:rPr>
          <w:fldChar w:fldCharType="separate"/>
        </w:r>
        <w:r w:rsidR="00740F56">
          <w:rPr>
            <w:noProof/>
            <w:webHidden/>
          </w:rPr>
          <w:t>223</w:t>
        </w:r>
        <w:r w:rsidR="0027638F">
          <w:rPr>
            <w:noProof/>
            <w:webHidden/>
          </w:rPr>
          <w:fldChar w:fldCharType="end"/>
        </w:r>
      </w:hyperlink>
    </w:p>
    <w:p w14:paraId="089DF31F" w14:textId="22964902"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67" w:history="1">
        <w:r w:rsidR="0027638F" w:rsidRPr="004D23DC">
          <w:rPr>
            <w:rStyle w:val="Hipervnculo"/>
            <w:noProof/>
          </w:rPr>
          <w:t>Gráfico 18. Población sin ningún nivel educativo alcanzado, según lengua materna, 2022</w:t>
        </w:r>
        <w:r w:rsidR="0027638F">
          <w:rPr>
            <w:noProof/>
            <w:webHidden/>
          </w:rPr>
          <w:tab/>
        </w:r>
        <w:r w:rsidR="0027638F">
          <w:rPr>
            <w:noProof/>
            <w:webHidden/>
          </w:rPr>
          <w:fldChar w:fldCharType="begin"/>
        </w:r>
        <w:r w:rsidR="0027638F">
          <w:rPr>
            <w:noProof/>
            <w:webHidden/>
          </w:rPr>
          <w:instrText xml:space="preserve"> PAGEREF _Toc143202967 \h </w:instrText>
        </w:r>
        <w:r w:rsidR="0027638F">
          <w:rPr>
            <w:noProof/>
            <w:webHidden/>
          </w:rPr>
        </w:r>
        <w:r w:rsidR="0027638F">
          <w:rPr>
            <w:noProof/>
            <w:webHidden/>
          </w:rPr>
          <w:fldChar w:fldCharType="separate"/>
        </w:r>
        <w:r w:rsidR="00740F56">
          <w:rPr>
            <w:noProof/>
            <w:webHidden/>
          </w:rPr>
          <w:t>227</w:t>
        </w:r>
        <w:r w:rsidR="0027638F">
          <w:rPr>
            <w:noProof/>
            <w:webHidden/>
          </w:rPr>
          <w:fldChar w:fldCharType="end"/>
        </w:r>
      </w:hyperlink>
    </w:p>
    <w:p w14:paraId="2E84A00A" w14:textId="74049BC5"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68" w:history="1">
        <w:r w:rsidR="0027638F" w:rsidRPr="004D23DC">
          <w:rPr>
            <w:rStyle w:val="Hipervnculo"/>
            <w:noProof/>
          </w:rPr>
          <w:t>Gráfico 19. Población analfabeta, según lengua materna, 2022</w:t>
        </w:r>
        <w:r w:rsidR="0027638F">
          <w:rPr>
            <w:noProof/>
            <w:webHidden/>
          </w:rPr>
          <w:tab/>
        </w:r>
        <w:r w:rsidR="0027638F">
          <w:rPr>
            <w:noProof/>
            <w:webHidden/>
          </w:rPr>
          <w:fldChar w:fldCharType="begin"/>
        </w:r>
        <w:r w:rsidR="0027638F">
          <w:rPr>
            <w:noProof/>
            <w:webHidden/>
          </w:rPr>
          <w:instrText xml:space="preserve"> PAGEREF _Toc143202968 \h </w:instrText>
        </w:r>
        <w:r w:rsidR="0027638F">
          <w:rPr>
            <w:noProof/>
            <w:webHidden/>
          </w:rPr>
        </w:r>
        <w:r w:rsidR="0027638F">
          <w:rPr>
            <w:noProof/>
            <w:webHidden/>
          </w:rPr>
          <w:fldChar w:fldCharType="separate"/>
        </w:r>
        <w:r w:rsidR="00740F56">
          <w:rPr>
            <w:noProof/>
            <w:webHidden/>
          </w:rPr>
          <w:t>228</w:t>
        </w:r>
        <w:r w:rsidR="0027638F">
          <w:rPr>
            <w:noProof/>
            <w:webHidden/>
          </w:rPr>
          <w:fldChar w:fldCharType="end"/>
        </w:r>
      </w:hyperlink>
    </w:p>
    <w:p w14:paraId="30FC66D1" w14:textId="6A4AF3A0"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69" w:history="1">
        <w:r w:rsidR="0027638F" w:rsidRPr="004D23DC">
          <w:rPr>
            <w:rStyle w:val="Hipervnculo"/>
            <w:noProof/>
          </w:rPr>
          <w:t>Gráfico 20. Nivel educativo básico alcanzado de población mayor a 24 años, según lengua materna, 2022</w:t>
        </w:r>
        <w:r w:rsidR="0027638F">
          <w:rPr>
            <w:noProof/>
            <w:webHidden/>
          </w:rPr>
          <w:tab/>
        </w:r>
        <w:r w:rsidR="0027638F">
          <w:rPr>
            <w:noProof/>
            <w:webHidden/>
          </w:rPr>
          <w:fldChar w:fldCharType="begin"/>
        </w:r>
        <w:r w:rsidR="0027638F">
          <w:rPr>
            <w:noProof/>
            <w:webHidden/>
          </w:rPr>
          <w:instrText xml:space="preserve"> PAGEREF _Toc143202969 \h </w:instrText>
        </w:r>
        <w:r w:rsidR="0027638F">
          <w:rPr>
            <w:noProof/>
            <w:webHidden/>
          </w:rPr>
        </w:r>
        <w:r w:rsidR="0027638F">
          <w:rPr>
            <w:noProof/>
            <w:webHidden/>
          </w:rPr>
          <w:fldChar w:fldCharType="separate"/>
        </w:r>
        <w:r w:rsidR="00740F56">
          <w:rPr>
            <w:noProof/>
            <w:webHidden/>
          </w:rPr>
          <w:t>229</w:t>
        </w:r>
        <w:r w:rsidR="0027638F">
          <w:rPr>
            <w:noProof/>
            <w:webHidden/>
          </w:rPr>
          <w:fldChar w:fldCharType="end"/>
        </w:r>
      </w:hyperlink>
    </w:p>
    <w:p w14:paraId="5E0128D4" w14:textId="0840AF18"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70" w:history="1">
        <w:r w:rsidR="0027638F" w:rsidRPr="004D23DC">
          <w:rPr>
            <w:rStyle w:val="Hipervnculo"/>
            <w:noProof/>
          </w:rPr>
          <w:t>Gráfico 21. Nivel educativo superior alcanzado de población mayor a 24 años, según lengua materna, 2022</w:t>
        </w:r>
        <w:r w:rsidR="0027638F">
          <w:rPr>
            <w:noProof/>
            <w:webHidden/>
          </w:rPr>
          <w:tab/>
        </w:r>
        <w:r w:rsidR="0027638F">
          <w:rPr>
            <w:noProof/>
            <w:webHidden/>
          </w:rPr>
          <w:fldChar w:fldCharType="begin"/>
        </w:r>
        <w:r w:rsidR="0027638F">
          <w:rPr>
            <w:noProof/>
            <w:webHidden/>
          </w:rPr>
          <w:instrText xml:space="preserve"> PAGEREF _Toc143202970 \h </w:instrText>
        </w:r>
        <w:r w:rsidR="0027638F">
          <w:rPr>
            <w:noProof/>
            <w:webHidden/>
          </w:rPr>
        </w:r>
        <w:r w:rsidR="0027638F">
          <w:rPr>
            <w:noProof/>
            <w:webHidden/>
          </w:rPr>
          <w:fldChar w:fldCharType="separate"/>
        </w:r>
        <w:r w:rsidR="00740F56">
          <w:rPr>
            <w:noProof/>
            <w:webHidden/>
          </w:rPr>
          <w:t>229</w:t>
        </w:r>
        <w:r w:rsidR="0027638F">
          <w:rPr>
            <w:noProof/>
            <w:webHidden/>
          </w:rPr>
          <w:fldChar w:fldCharType="end"/>
        </w:r>
      </w:hyperlink>
    </w:p>
    <w:p w14:paraId="6D88431A" w14:textId="2713A08C"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71" w:history="1">
        <w:r w:rsidR="0027638F" w:rsidRPr="004D23DC">
          <w:rPr>
            <w:rStyle w:val="Hipervnculo"/>
            <w:noProof/>
          </w:rPr>
          <w:t>Gráfico 22. Personas de 15 a más años de edad con presión arterial alta de acuerdo a medición efectuada según lengua materna, 2019-2022</w:t>
        </w:r>
        <w:r w:rsidR="0027638F">
          <w:rPr>
            <w:noProof/>
            <w:webHidden/>
          </w:rPr>
          <w:tab/>
        </w:r>
        <w:r w:rsidR="0027638F">
          <w:rPr>
            <w:noProof/>
            <w:webHidden/>
          </w:rPr>
          <w:fldChar w:fldCharType="begin"/>
        </w:r>
        <w:r w:rsidR="0027638F">
          <w:rPr>
            <w:noProof/>
            <w:webHidden/>
          </w:rPr>
          <w:instrText xml:space="preserve"> PAGEREF _Toc143202971 \h </w:instrText>
        </w:r>
        <w:r w:rsidR="0027638F">
          <w:rPr>
            <w:noProof/>
            <w:webHidden/>
          </w:rPr>
        </w:r>
        <w:r w:rsidR="0027638F">
          <w:rPr>
            <w:noProof/>
            <w:webHidden/>
          </w:rPr>
          <w:fldChar w:fldCharType="separate"/>
        </w:r>
        <w:r w:rsidR="00740F56">
          <w:rPr>
            <w:noProof/>
            <w:webHidden/>
          </w:rPr>
          <w:t>231</w:t>
        </w:r>
        <w:r w:rsidR="0027638F">
          <w:rPr>
            <w:noProof/>
            <w:webHidden/>
          </w:rPr>
          <w:fldChar w:fldCharType="end"/>
        </w:r>
      </w:hyperlink>
    </w:p>
    <w:p w14:paraId="1F83207A" w14:textId="03DA7216"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72" w:history="1">
        <w:r w:rsidR="0027638F" w:rsidRPr="004D23DC">
          <w:rPr>
            <w:rStyle w:val="Hipervnculo"/>
            <w:noProof/>
          </w:rPr>
          <w:t>Gráfico 23. Personas de 15 a más años de edad con diagnóstico de hipertensión que recibieron tratamiento en los últimos 12 meses, según lengua materna, 2022</w:t>
        </w:r>
        <w:r w:rsidR="0027638F">
          <w:rPr>
            <w:noProof/>
            <w:webHidden/>
          </w:rPr>
          <w:tab/>
        </w:r>
        <w:r w:rsidR="0027638F">
          <w:rPr>
            <w:noProof/>
            <w:webHidden/>
          </w:rPr>
          <w:fldChar w:fldCharType="begin"/>
        </w:r>
        <w:r w:rsidR="0027638F">
          <w:rPr>
            <w:noProof/>
            <w:webHidden/>
          </w:rPr>
          <w:instrText xml:space="preserve"> PAGEREF _Toc143202972 \h </w:instrText>
        </w:r>
        <w:r w:rsidR="0027638F">
          <w:rPr>
            <w:noProof/>
            <w:webHidden/>
          </w:rPr>
        </w:r>
        <w:r w:rsidR="0027638F">
          <w:rPr>
            <w:noProof/>
            <w:webHidden/>
          </w:rPr>
          <w:fldChar w:fldCharType="separate"/>
        </w:r>
        <w:r w:rsidR="00740F56">
          <w:rPr>
            <w:noProof/>
            <w:webHidden/>
          </w:rPr>
          <w:t>232</w:t>
        </w:r>
        <w:r w:rsidR="0027638F">
          <w:rPr>
            <w:noProof/>
            <w:webHidden/>
          </w:rPr>
          <w:fldChar w:fldCharType="end"/>
        </w:r>
      </w:hyperlink>
    </w:p>
    <w:p w14:paraId="0481AEAF" w14:textId="2C8C9A36"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73" w:history="1">
        <w:r w:rsidR="0027638F" w:rsidRPr="004D23DC">
          <w:rPr>
            <w:rStyle w:val="Hipervnculo"/>
            <w:noProof/>
          </w:rPr>
          <w:t>Gráfico 24. Personas de 15 a más años de edad con diagnóstico de diabetes mellitus que recibieron tratamiento en los últimos 12 meses, según lengua materna, 2022</w:t>
        </w:r>
        <w:r w:rsidR="0027638F">
          <w:rPr>
            <w:noProof/>
            <w:webHidden/>
          </w:rPr>
          <w:tab/>
        </w:r>
        <w:r w:rsidR="0027638F">
          <w:rPr>
            <w:noProof/>
            <w:webHidden/>
          </w:rPr>
          <w:fldChar w:fldCharType="begin"/>
        </w:r>
        <w:r w:rsidR="0027638F">
          <w:rPr>
            <w:noProof/>
            <w:webHidden/>
          </w:rPr>
          <w:instrText xml:space="preserve"> PAGEREF _Toc143202973 \h </w:instrText>
        </w:r>
        <w:r w:rsidR="0027638F">
          <w:rPr>
            <w:noProof/>
            <w:webHidden/>
          </w:rPr>
        </w:r>
        <w:r w:rsidR="0027638F">
          <w:rPr>
            <w:noProof/>
            <w:webHidden/>
          </w:rPr>
          <w:fldChar w:fldCharType="separate"/>
        </w:r>
        <w:r w:rsidR="00740F56">
          <w:rPr>
            <w:noProof/>
            <w:webHidden/>
          </w:rPr>
          <w:t>232</w:t>
        </w:r>
        <w:r w:rsidR="0027638F">
          <w:rPr>
            <w:noProof/>
            <w:webHidden/>
          </w:rPr>
          <w:fldChar w:fldCharType="end"/>
        </w:r>
      </w:hyperlink>
    </w:p>
    <w:p w14:paraId="7E171230" w14:textId="3BA250A9"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74" w:history="1">
        <w:r w:rsidR="0027638F" w:rsidRPr="004D23DC">
          <w:rPr>
            <w:rStyle w:val="Hipervnculo"/>
            <w:noProof/>
          </w:rPr>
          <w:t>Gráfico 25. Comunidades nativas censadas con establecimientos de salud, según tipo de establecimiento de salud, 2017</w:t>
        </w:r>
        <w:r w:rsidR="0027638F">
          <w:rPr>
            <w:noProof/>
            <w:webHidden/>
          </w:rPr>
          <w:tab/>
        </w:r>
        <w:r w:rsidR="0027638F">
          <w:rPr>
            <w:noProof/>
            <w:webHidden/>
          </w:rPr>
          <w:fldChar w:fldCharType="begin"/>
        </w:r>
        <w:r w:rsidR="0027638F">
          <w:rPr>
            <w:noProof/>
            <w:webHidden/>
          </w:rPr>
          <w:instrText xml:space="preserve"> PAGEREF _Toc143202974 \h </w:instrText>
        </w:r>
        <w:r w:rsidR="0027638F">
          <w:rPr>
            <w:noProof/>
            <w:webHidden/>
          </w:rPr>
        </w:r>
        <w:r w:rsidR="0027638F">
          <w:rPr>
            <w:noProof/>
            <w:webHidden/>
          </w:rPr>
          <w:fldChar w:fldCharType="separate"/>
        </w:r>
        <w:r w:rsidR="00740F56">
          <w:rPr>
            <w:noProof/>
            <w:webHidden/>
          </w:rPr>
          <w:t>234</w:t>
        </w:r>
        <w:r w:rsidR="0027638F">
          <w:rPr>
            <w:noProof/>
            <w:webHidden/>
          </w:rPr>
          <w:fldChar w:fldCharType="end"/>
        </w:r>
      </w:hyperlink>
    </w:p>
    <w:p w14:paraId="5621B87E" w14:textId="779955B1"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75" w:history="1">
        <w:r w:rsidR="0027638F" w:rsidRPr="004D23DC">
          <w:rPr>
            <w:rStyle w:val="Hipervnculo"/>
            <w:noProof/>
          </w:rPr>
          <w:t>Gráfico 26. Desnutrición de niños y niñas menores de cinco años, según lengua materna de la madre, 2022</w:t>
        </w:r>
        <w:r w:rsidR="0027638F">
          <w:rPr>
            <w:noProof/>
            <w:webHidden/>
          </w:rPr>
          <w:tab/>
        </w:r>
        <w:r w:rsidR="0027638F">
          <w:rPr>
            <w:noProof/>
            <w:webHidden/>
          </w:rPr>
          <w:fldChar w:fldCharType="begin"/>
        </w:r>
        <w:r w:rsidR="0027638F">
          <w:rPr>
            <w:noProof/>
            <w:webHidden/>
          </w:rPr>
          <w:instrText xml:space="preserve"> PAGEREF _Toc143202975 \h </w:instrText>
        </w:r>
        <w:r w:rsidR="0027638F">
          <w:rPr>
            <w:noProof/>
            <w:webHidden/>
          </w:rPr>
        </w:r>
        <w:r w:rsidR="0027638F">
          <w:rPr>
            <w:noProof/>
            <w:webHidden/>
          </w:rPr>
          <w:fldChar w:fldCharType="separate"/>
        </w:r>
        <w:r w:rsidR="00740F56">
          <w:rPr>
            <w:noProof/>
            <w:webHidden/>
          </w:rPr>
          <w:t>236</w:t>
        </w:r>
        <w:r w:rsidR="0027638F">
          <w:rPr>
            <w:noProof/>
            <w:webHidden/>
          </w:rPr>
          <w:fldChar w:fldCharType="end"/>
        </w:r>
      </w:hyperlink>
    </w:p>
    <w:p w14:paraId="66AF99C1" w14:textId="5E0B8005"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76" w:history="1">
        <w:r w:rsidR="0027638F" w:rsidRPr="004D23DC">
          <w:rPr>
            <w:rStyle w:val="Hipervnculo"/>
            <w:noProof/>
          </w:rPr>
          <w:t>Gráfico 27. Anemia en niñas y niños menores de cinco años (patrón OMS), según lengua materna de la madre, 2022</w:t>
        </w:r>
        <w:r w:rsidR="0027638F">
          <w:rPr>
            <w:noProof/>
            <w:webHidden/>
          </w:rPr>
          <w:tab/>
        </w:r>
        <w:r w:rsidR="0027638F">
          <w:rPr>
            <w:noProof/>
            <w:webHidden/>
          </w:rPr>
          <w:fldChar w:fldCharType="begin"/>
        </w:r>
        <w:r w:rsidR="0027638F">
          <w:rPr>
            <w:noProof/>
            <w:webHidden/>
          </w:rPr>
          <w:instrText xml:space="preserve"> PAGEREF _Toc143202976 \h </w:instrText>
        </w:r>
        <w:r w:rsidR="0027638F">
          <w:rPr>
            <w:noProof/>
            <w:webHidden/>
          </w:rPr>
        </w:r>
        <w:r w:rsidR="0027638F">
          <w:rPr>
            <w:noProof/>
            <w:webHidden/>
          </w:rPr>
          <w:fldChar w:fldCharType="separate"/>
        </w:r>
        <w:r w:rsidR="00740F56">
          <w:rPr>
            <w:noProof/>
            <w:webHidden/>
          </w:rPr>
          <w:t>236</w:t>
        </w:r>
        <w:r w:rsidR="0027638F">
          <w:rPr>
            <w:noProof/>
            <w:webHidden/>
          </w:rPr>
          <w:fldChar w:fldCharType="end"/>
        </w:r>
      </w:hyperlink>
    </w:p>
    <w:p w14:paraId="79AA7519" w14:textId="4B8D0E96"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77" w:history="1">
        <w:r w:rsidR="0027638F" w:rsidRPr="004D23DC">
          <w:rPr>
            <w:rStyle w:val="Hipervnculo"/>
            <w:noProof/>
          </w:rPr>
          <w:t>Gráfico 28. Porcentaje de población con lengua materna indígena u originaria y que acceden a agua, según tipo de procedencia, 2022</w:t>
        </w:r>
        <w:r w:rsidR="0027638F">
          <w:rPr>
            <w:noProof/>
            <w:webHidden/>
          </w:rPr>
          <w:tab/>
        </w:r>
        <w:r w:rsidR="0027638F">
          <w:rPr>
            <w:noProof/>
            <w:webHidden/>
          </w:rPr>
          <w:fldChar w:fldCharType="begin"/>
        </w:r>
        <w:r w:rsidR="0027638F">
          <w:rPr>
            <w:noProof/>
            <w:webHidden/>
          </w:rPr>
          <w:instrText xml:space="preserve"> PAGEREF _Toc143202977 \h </w:instrText>
        </w:r>
        <w:r w:rsidR="0027638F">
          <w:rPr>
            <w:noProof/>
            <w:webHidden/>
          </w:rPr>
        </w:r>
        <w:r w:rsidR="0027638F">
          <w:rPr>
            <w:noProof/>
            <w:webHidden/>
          </w:rPr>
          <w:fldChar w:fldCharType="separate"/>
        </w:r>
        <w:r w:rsidR="00740F56">
          <w:rPr>
            <w:noProof/>
            <w:webHidden/>
          </w:rPr>
          <w:t>241</w:t>
        </w:r>
        <w:r w:rsidR="0027638F">
          <w:rPr>
            <w:noProof/>
            <w:webHidden/>
          </w:rPr>
          <w:fldChar w:fldCharType="end"/>
        </w:r>
      </w:hyperlink>
    </w:p>
    <w:p w14:paraId="1B5B472E" w14:textId="1D68C5F3"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78" w:history="1">
        <w:r w:rsidR="0027638F" w:rsidRPr="004D23DC">
          <w:rPr>
            <w:rStyle w:val="Hipervnculo"/>
            <w:noProof/>
          </w:rPr>
          <w:t>Gráfico 29. Población que, en el mes anterior, hizo uso del servicio de internet (6 a más años), según lengua materna, 2021 (en porcentaje)</w:t>
        </w:r>
        <w:r w:rsidR="0027638F">
          <w:rPr>
            <w:noProof/>
            <w:webHidden/>
          </w:rPr>
          <w:tab/>
        </w:r>
        <w:r w:rsidR="0027638F">
          <w:rPr>
            <w:noProof/>
            <w:webHidden/>
          </w:rPr>
          <w:fldChar w:fldCharType="begin"/>
        </w:r>
        <w:r w:rsidR="0027638F">
          <w:rPr>
            <w:noProof/>
            <w:webHidden/>
          </w:rPr>
          <w:instrText xml:space="preserve"> PAGEREF _Toc143202978 \h </w:instrText>
        </w:r>
        <w:r w:rsidR="0027638F">
          <w:rPr>
            <w:noProof/>
            <w:webHidden/>
          </w:rPr>
        </w:r>
        <w:r w:rsidR="0027638F">
          <w:rPr>
            <w:noProof/>
            <w:webHidden/>
          </w:rPr>
          <w:fldChar w:fldCharType="separate"/>
        </w:r>
        <w:r w:rsidR="00740F56">
          <w:rPr>
            <w:noProof/>
            <w:webHidden/>
          </w:rPr>
          <w:t>242</w:t>
        </w:r>
        <w:r w:rsidR="0027638F">
          <w:rPr>
            <w:noProof/>
            <w:webHidden/>
          </w:rPr>
          <w:fldChar w:fldCharType="end"/>
        </w:r>
      </w:hyperlink>
    </w:p>
    <w:p w14:paraId="17C6765F" w14:textId="330B67E3"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79" w:history="1">
        <w:r w:rsidR="0027638F" w:rsidRPr="004D23DC">
          <w:rPr>
            <w:rStyle w:val="Hipervnculo"/>
            <w:noProof/>
          </w:rPr>
          <w:t>Gráfico 30. Principales ocupaciones de personas de población con lengua materna indígena u originaria de acuerdo a la ENAHO 2022 (Porcentaje)</w:t>
        </w:r>
        <w:r w:rsidR="0027638F">
          <w:rPr>
            <w:noProof/>
            <w:webHidden/>
          </w:rPr>
          <w:tab/>
        </w:r>
        <w:r w:rsidR="0027638F">
          <w:rPr>
            <w:noProof/>
            <w:webHidden/>
          </w:rPr>
          <w:fldChar w:fldCharType="begin"/>
        </w:r>
        <w:r w:rsidR="0027638F">
          <w:rPr>
            <w:noProof/>
            <w:webHidden/>
          </w:rPr>
          <w:instrText xml:space="preserve"> PAGEREF _Toc143202979 \h </w:instrText>
        </w:r>
        <w:r w:rsidR="0027638F">
          <w:rPr>
            <w:noProof/>
            <w:webHidden/>
          </w:rPr>
        </w:r>
        <w:r w:rsidR="0027638F">
          <w:rPr>
            <w:noProof/>
            <w:webHidden/>
          </w:rPr>
          <w:fldChar w:fldCharType="separate"/>
        </w:r>
        <w:r w:rsidR="00740F56">
          <w:rPr>
            <w:noProof/>
            <w:webHidden/>
          </w:rPr>
          <w:t>248</w:t>
        </w:r>
        <w:r w:rsidR="0027638F">
          <w:rPr>
            <w:noProof/>
            <w:webHidden/>
          </w:rPr>
          <w:fldChar w:fldCharType="end"/>
        </w:r>
      </w:hyperlink>
    </w:p>
    <w:p w14:paraId="33B7D901" w14:textId="48AD4006"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80" w:history="1">
        <w:r w:rsidR="0027638F" w:rsidRPr="004D23DC">
          <w:rPr>
            <w:rStyle w:val="Hipervnculo"/>
            <w:noProof/>
          </w:rPr>
          <w:t>Gráfico 31. Presupuesto designado a proyectos de la agricultura familiar, 2017</w:t>
        </w:r>
        <w:r w:rsidR="0027638F">
          <w:rPr>
            <w:noProof/>
            <w:webHidden/>
          </w:rPr>
          <w:tab/>
        </w:r>
        <w:r w:rsidR="0027638F">
          <w:rPr>
            <w:noProof/>
            <w:webHidden/>
          </w:rPr>
          <w:fldChar w:fldCharType="begin"/>
        </w:r>
        <w:r w:rsidR="0027638F">
          <w:rPr>
            <w:noProof/>
            <w:webHidden/>
          </w:rPr>
          <w:instrText xml:space="preserve"> PAGEREF _Toc143202980 \h </w:instrText>
        </w:r>
        <w:r w:rsidR="0027638F">
          <w:rPr>
            <w:noProof/>
            <w:webHidden/>
          </w:rPr>
        </w:r>
        <w:r w:rsidR="0027638F">
          <w:rPr>
            <w:noProof/>
            <w:webHidden/>
          </w:rPr>
          <w:fldChar w:fldCharType="separate"/>
        </w:r>
        <w:r w:rsidR="00740F56">
          <w:rPr>
            <w:noProof/>
            <w:webHidden/>
          </w:rPr>
          <w:t>252</w:t>
        </w:r>
        <w:r w:rsidR="0027638F">
          <w:rPr>
            <w:noProof/>
            <w:webHidden/>
          </w:rPr>
          <w:fldChar w:fldCharType="end"/>
        </w:r>
      </w:hyperlink>
    </w:p>
    <w:p w14:paraId="2F0CC193" w14:textId="32E78513"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81" w:history="1">
        <w:r w:rsidR="0027638F" w:rsidRPr="004D23DC">
          <w:rPr>
            <w:rStyle w:val="Hipervnculo"/>
            <w:noProof/>
          </w:rPr>
          <w:t>Gráfico 32. Evolución de presupuesto destinado a agricultura familiar</w:t>
        </w:r>
        <w:r w:rsidR="0027638F">
          <w:rPr>
            <w:noProof/>
            <w:webHidden/>
          </w:rPr>
          <w:tab/>
        </w:r>
        <w:r w:rsidR="0027638F">
          <w:rPr>
            <w:noProof/>
            <w:webHidden/>
          </w:rPr>
          <w:fldChar w:fldCharType="begin"/>
        </w:r>
        <w:r w:rsidR="0027638F">
          <w:rPr>
            <w:noProof/>
            <w:webHidden/>
          </w:rPr>
          <w:instrText xml:space="preserve"> PAGEREF _Toc143202981 \h </w:instrText>
        </w:r>
        <w:r w:rsidR="0027638F">
          <w:rPr>
            <w:noProof/>
            <w:webHidden/>
          </w:rPr>
        </w:r>
        <w:r w:rsidR="0027638F">
          <w:rPr>
            <w:noProof/>
            <w:webHidden/>
          </w:rPr>
          <w:fldChar w:fldCharType="separate"/>
        </w:r>
        <w:r w:rsidR="00740F56">
          <w:rPr>
            <w:noProof/>
            <w:webHidden/>
          </w:rPr>
          <w:t>254</w:t>
        </w:r>
        <w:r w:rsidR="0027638F">
          <w:rPr>
            <w:noProof/>
            <w:webHidden/>
          </w:rPr>
          <w:fldChar w:fldCharType="end"/>
        </w:r>
      </w:hyperlink>
    </w:p>
    <w:p w14:paraId="176ADF73" w14:textId="62643729"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82" w:history="1">
        <w:r w:rsidR="0027638F" w:rsidRPr="004D23DC">
          <w:rPr>
            <w:rStyle w:val="Hipervnculo"/>
            <w:noProof/>
          </w:rPr>
          <w:t>Gráfico 33. Productos agrícolas con mayor valor de exportación 20218-2022</w:t>
        </w:r>
        <w:r w:rsidR="0027638F">
          <w:rPr>
            <w:noProof/>
            <w:webHidden/>
          </w:rPr>
          <w:tab/>
        </w:r>
        <w:r w:rsidR="0027638F">
          <w:rPr>
            <w:noProof/>
            <w:webHidden/>
          </w:rPr>
          <w:fldChar w:fldCharType="begin"/>
        </w:r>
        <w:r w:rsidR="0027638F">
          <w:rPr>
            <w:noProof/>
            <w:webHidden/>
          </w:rPr>
          <w:instrText xml:space="preserve"> PAGEREF _Toc143202982 \h </w:instrText>
        </w:r>
        <w:r w:rsidR="0027638F">
          <w:rPr>
            <w:noProof/>
            <w:webHidden/>
          </w:rPr>
        </w:r>
        <w:r w:rsidR="0027638F">
          <w:rPr>
            <w:noProof/>
            <w:webHidden/>
          </w:rPr>
          <w:fldChar w:fldCharType="separate"/>
        </w:r>
        <w:r w:rsidR="00740F56">
          <w:rPr>
            <w:noProof/>
            <w:webHidden/>
          </w:rPr>
          <w:t>259</w:t>
        </w:r>
        <w:r w:rsidR="0027638F">
          <w:rPr>
            <w:noProof/>
            <w:webHidden/>
          </w:rPr>
          <w:fldChar w:fldCharType="end"/>
        </w:r>
      </w:hyperlink>
    </w:p>
    <w:p w14:paraId="7A0AF758" w14:textId="0DC4BCA8"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83" w:history="1">
        <w:r w:rsidR="0027638F" w:rsidRPr="004D23DC">
          <w:rPr>
            <w:rStyle w:val="Hipervnculo"/>
            <w:noProof/>
          </w:rPr>
          <w:t>Gráfico 34. Evolución de las exportaciones de superfoods (US$ millones)</w:t>
        </w:r>
        <w:r w:rsidR="0027638F">
          <w:rPr>
            <w:noProof/>
            <w:webHidden/>
          </w:rPr>
          <w:tab/>
        </w:r>
        <w:r w:rsidR="0027638F">
          <w:rPr>
            <w:noProof/>
            <w:webHidden/>
          </w:rPr>
          <w:fldChar w:fldCharType="begin"/>
        </w:r>
        <w:r w:rsidR="0027638F">
          <w:rPr>
            <w:noProof/>
            <w:webHidden/>
          </w:rPr>
          <w:instrText xml:space="preserve"> PAGEREF _Toc143202983 \h </w:instrText>
        </w:r>
        <w:r w:rsidR="0027638F">
          <w:rPr>
            <w:noProof/>
            <w:webHidden/>
          </w:rPr>
        </w:r>
        <w:r w:rsidR="0027638F">
          <w:rPr>
            <w:noProof/>
            <w:webHidden/>
          </w:rPr>
          <w:fldChar w:fldCharType="separate"/>
        </w:r>
        <w:r w:rsidR="00740F56">
          <w:rPr>
            <w:noProof/>
            <w:webHidden/>
          </w:rPr>
          <w:t>260</w:t>
        </w:r>
        <w:r w:rsidR="0027638F">
          <w:rPr>
            <w:noProof/>
            <w:webHidden/>
          </w:rPr>
          <w:fldChar w:fldCharType="end"/>
        </w:r>
      </w:hyperlink>
    </w:p>
    <w:p w14:paraId="26488556" w14:textId="11BFF07E" w:rsidR="00866E26" w:rsidRDefault="00840C90" w:rsidP="005A1D3E">
      <w:r>
        <w:fldChar w:fldCharType="end"/>
      </w:r>
    </w:p>
    <w:p w14:paraId="4B7E7574" w14:textId="079CD29D" w:rsidR="005A1D3E" w:rsidRPr="00866E26" w:rsidRDefault="00F1013C" w:rsidP="005A1D3E">
      <w:r w:rsidRPr="00F1013C">
        <w:rPr>
          <w:rFonts w:asciiTheme="majorHAnsi" w:hAnsiTheme="majorHAnsi" w:cstheme="majorHAnsi"/>
          <w:b/>
          <w:bCs/>
          <w:color w:val="2F5496" w:themeColor="accent1" w:themeShade="BF"/>
          <w:sz w:val="36"/>
          <w:szCs w:val="36"/>
        </w:rPr>
        <w:t>ÍNDICE DE ILUSTRACIONES</w:t>
      </w:r>
    </w:p>
    <w:p w14:paraId="576F7EDD" w14:textId="68A8916F" w:rsidR="0027638F" w:rsidRDefault="00A4716D">
      <w:pPr>
        <w:pStyle w:val="Tabladeilustraciones"/>
        <w:tabs>
          <w:tab w:val="right" w:leader="dot" w:pos="8498"/>
        </w:tabs>
        <w:rPr>
          <w:rFonts w:asciiTheme="minorHAnsi" w:eastAsiaTheme="minorEastAsia" w:hAnsiTheme="minorHAnsi" w:cstheme="minorBidi"/>
          <w:noProof/>
          <w:kern w:val="2"/>
          <w14:ligatures w14:val="standardContextual"/>
        </w:rPr>
      </w:pPr>
      <w:r>
        <w:rPr>
          <w:b/>
        </w:rPr>
        <w:fldChar w:fldCharType="begin"/>
      </w:r>
      <w:r>
        <w:rPr>
          <w:b/>
        </w:rPr>
        <w:instrText xml:space="preserve"> TOC \h \z \c "Ilustración" </w:instrText>
      </w:r>
      <w:r>
        <w:rPr>
          <w:b/>
        </w:rPr>
        <w:fldChar w:fldCharType="separate"/>
      </w:r>
      <w:hyperlink w:anchor="_Toc143202984" w:history="1">
        <w:r w:rsidR="0027638F" w:rsidRPr="004F6B3C">
          <w:rPr>
            <w:rStyle w:val="Hipervnculo"/>
            <w:noProof/>
          </w:rPr>
          <w:t>Ilustración 1. Árbol de problemas actualizado a julio del 2023</w:t>
        </w:r>
        <w:r w:rsidR="0027638F">
          <w:rPr>
            <w:noProof/>
            <w:webHidden/>
          </w:rPr>
          <w:tab/>
        </w:r>
        <w:r w:rsidR="0027638F">
          <w:rPr>
            <w:noProof/>
            <w:webHidden/>
          </w:rPr>
          <w:fldChar w:fldCharType="begin"/>
        </w:r>
        <w:r w:rsidR="0027638F">
          <w:rPr>
            <w:noProof/>
            <w:webHidden/>
          </w:rPr>
          <w:instrText xml:space="preserve"> PAGEREF _Toc143202984 \h </w:instrText>
        </w:r>
        <w:r w:rsidR="0027638F">
          <w:rPr>
            <w:noProof/>
            <w:webHidden/>
          </w:rPr>
        </w:r>
        <w:r w:rsidR="0027638F">
          <w:rPr>
            <w:noProof/>
            <w:webHidden/>
          </w:rPr>
          <w:fldChar w:fldCharType="separate"/>
        </w:r>
        <w:r w:rsidR="00740F56">
          <w:rPr>
            <w:noProof/>
            <w:webHidden/>
          </w:rPr>
          <w:t>42</w:t>
        </w:r>
        <w:r w:rsidR="0027638F">
          <w:rPr>
            <w:noProof/>
            <w:webHidden/>
          </w:rPr>
          <w:fldChar w:fldCharType="end"/>
        </w:r>
      </w:hyperlink>
    </w:p>
    <w:p w14:paraId="6B62BEA5" w14:textId="240AFCC2"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85" w:history="1">
        <w:r w:rsidR="0027638F" w:rsidRPr="004F6B3C">
          <w:rPr>
            <w:rStyle w:val="Hipervnculo"/>
            <w:noProof/>
          </w:rPr>
          <w:t>Ilustración 2. Modelo de problema público</w:t>
        </w:r>
        <w:r w:rsidR="0027638F">
          <w:rPr>
            <w:noProof/>
            <w:webHidden/>
          </w:rPr>
          <w:tab/>
        </w:r>
        <w:r w:rsidR="0027638F">
          <w:rPr>
            <w:noProof/>
            <w:webHidden/>
          </w:rPr>
          <w:fldChar w:fldCharType="begin"/>
        </w:r>
        <w:r w:rsidR="0027638F">
          <w:rPr>
            <w:noProof/>
            <w:webHidden/>
          </w:rPr>
          <w:instrText xml:space="preserve"> PAGEREF _Toc143202985 \h </w:instrText>
        </w:r>
        <w:r w:rsidR="0027638F">
          <w:rPr>
            <w:noProof/>
            <w:webHidden/>
          </w:rPr>
        </w:r>
        <w:r w:rsidR="0027638F">
          <w:rPr>
            <w:noProof/>
            <w:webHidden/>
          </w:rPr>
          <w:fldChar w:fldCharType="separate"/>
        </w:r>
        <w:r w:rsidR="00740F56">
          <w:rPr>
            <w:noProof/>
            <w:webHidden/>
          </w:rPr>
          <w:t>43</w:t>
        </w:r>
        <w:r w:rsidR="0027638F">
          <w:rPr>
            <w:noProof/>
            <w:webHidden/>
          </w:rPr>
          <w:fldChar w:fldCharType="end"/>
        </w:r>
      </w:hyperlink>
    </w:p>
    <w:p w14:paraId="4638C264" w14:textId="1D416189"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86" w:history="1">
        <w:r w:rsidR="0027638F" w:rsidRPr="004F6B3C">
          <w:rPr>
            <w:rStyle w:val="Hipervnculo"/>
            <w:noProof/>
          </w:rPr>
          <w:t>Ilustración 3. MODELO DEL PROBLEMA PÚBLICO: CAUSA DIRECTA 1 Y CAUSAS INDIRECTAS</w:t>
        </w:r>
        <w:r w:rsidR="0027638F">
          <w:rPr>
            <w:noProof/>
            <w:webHidden/>
          </w:rPr>
          <w:tab/>
        </w:r>
        <w:r w:rsidR="0027638F">
          <w:rPr>
            <w:noProof/>
            <w:webHidden/>
          </w:rPr>
          <w:fldChar w:fldCharType="begin"/>
        </w:r>
        <w:r w:rsidR="0027638F">
          <w:rPr>
            <w:noProof/>
            <w:webHidden/>
          </w:rPr>
          <w:instrText xml:space="preserve"> PAGEREF _Toc143202986 \h </w:instrText>
        </w:r>
        <w:r w:rsidR="0027638F">
          <w:rPr>
            <w:noProof/>
            <w:webHidden/>
          </w:rPr>
        </w:r>
        <w:r w:rsidR="0027638F">
          <w:rPr>
            <w:noProof/>
            <w:webHidden/>
          </w:rPr>
          <w:fldChar w:fldCharType="separate"/>
        </w:r>
        <w:r w:rsidR="00740F56">
          <w:rPr>
            <w:noProof/>
            <w:webHidden/>
          </w:rPr>
          <w:t>83</w:t>
        </w:r>
        <w:r w:rsidR="0027638F">
          <w:rPr>
            <w:noProof/>
            <w:webHidden/>
          </w:rPr>
          <w:fldChar w:fldCharType="end"/>
        </w:r>
      </w:hyperlink>
    </w:p>
    <w:p w14:paraId="0A865950" w14:textId="00A35D26"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87" w:history="1">
        <w:r w:rsidR="0027638F" w:rsidRPr="004F6B3C">
          <w:rPr>
            <w:rStyle w:val="Hipervnculo"/>
            <w:noProof/>
          </w:rPr>
          <w:t>Ilustración 4. MODELO DEL PROBLEMA PÚBLICO: CAUSA DIRECTA 2 Y CAUSAS INDIRECTAS</w:t>
        </w:r>
        <w:r w:rsidR="0027638F">
          <w:rPr>
            <w:noProof/>
            <w:webHidden/>
          </w:rPr>
          <w:tab/>
        </w:r>
        <w:r w:rsidR="0027638F">
          <w:rPr>
            <w:noProof/>
            <w:webHidden/>
          </w:rPr>
          <w:fldChar w:fldCharType="begin"/>
        </w:r>
        <w:r w:rsidR="0027638F">
          <w:rPr>
            <w:noProof/>
            <w:webHidden/>
          </w:rPr>
          <w:instrText xml:space="preserve"> PAGEREF _Toc143202987 \h </w:instrText>
        </w:r>
        <w:r w:rsidR="0027638F">
          <w:rPr>
            <w:noProof/>
            <w:webHidden/>
          </w:rPr>
        </w:r>
        <w:r w:rsidR="0027638F">
          <w:rPr>
            <w:noProof/>
            <w:webHidden/>
          </w:rPr>
          <w:fldChar w:fldCharType="separate"/>
        </w:r>
        <w:r w:rsidR="00740F56">
          <w:rPr>
            <w:noProof/>
            <w:webHidden/>
          </w:rPr>
          <w:t>99</w:t>
        </w:r>
        <w:r w:rsidR="0027638F">
          <w:rPr>
            <w:noProof/>
            <w:webHidden/>
          </w:rPr>
          <w:fldChar w:fldCharType="end"/>
        </w:r>
      </w:hyperlink>
    </w:p>
    <w:p w14:paraId="5F1D0383" w14:textId="2B804885"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88" w:history="1">
        <w:r w:rsidR="0027638F" w:rsidRPr="004F6B3C">
          <w:rPr>
            <w:rStyle w:val="Hipervnculo"/>
            <w:noProof/>
          </w:rPr>
          <w:t>Ilustración 5. MODELO DEL PROBLEMA PÚBLICO: CAUSA DIRECTA 3 Y CAUSAS INDIRECTAS</w:t>
        </w:r>
        <w:r w:rsidR="0027638F">
          <w:rPr>
            <w:noProof/>
            <w:webHidden/>
          </w:rPr>
          <w:tab/>
        </w:r>
        <w:r w:rsidR="0027638F">
          <w:rPr>
            <w:noProof/>
            <w:webHidden/>
          </w:rPr>
          <w:fldChar w:fldCharType="begin"/>
        </w:r>
        <w:r w:rsidR="0027638F">
          <w:rPr>
            <w:noProof/>
            <w:webHidden/>
          </w:rPr>
          <w:instrText xml:space="preserve"> PAGEREF _Toc143202988 \h </w:instrText>
        </w:r>
        <w:r w:rsidR="0027638F">
          <w:rPr>
            <w:noProof/>
            <w:webHidden/>
          </w:rPr>
        </w:r>
        <w:r w:rsidR="0027638F">
          <w:rPr>
            <w:noProof/>
            <w:webHidden/>
          </w:rPr>
          <w:fldChar w:fldCharType="separate"/>
        </w:r>
        <w:r w:rsidR="00740F56">
          <w:rPr>
            <w:noProof/>
            <w:webHidden/>
          </w:rPr>
          <w:t>120</w:t>
        </w:r>
        <w:r w:rsidR="0027638F">
          <w:rPr>
            <w:noProof/>
            <w:webHidden/>
          </w:rPr>
          <w:fldChar w:fldCharType="end"/>
        </w:r>
      </w:hyperlink>
    </w:p>
    <w:p w14:paraId="771CB44B" w14:textId="65FB2DC1"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89" w:history="1">
        <w:r w:rsidR="0027638F" w:rsidRPr="004F6B3C">
          <w:rPr>
            <w:rStyle w:val="Hipervnculo"/>
            <w:noProof/>
          </w:rPr>
          <w:t>Ilustración 6. MODELO DEL PROBLEMA PÚBLICO: CAUSA DIRECTA 4 Y CAUSAS INDIRECTAS</w:t>
        </w:r>
        <w:r w:rsidR="0027638F">
          <w:rPr>
            <w:noProof/>
            <w:webHidden/>
          </w:rPr>
          <w:tab/>
        </w:r>
        <w:r w:rsidR="0027638F">
          <w:rPr>
            <w:noProof/>
            <w:webHidden/>
          </w:rPr>
          <w:fldChar w:fldCharType="begin"/>
        </w:r>
        <w:r w:rsidR="0027638F">
          <w:rPr>
            <w:noProof/>
            <w:webHidden/>
          </w:rPr>
          <w:instrText xml:space="preserve"> PAGEREF _Toc143202989 \h </w:instrText>
        </w:r>
        <w:r w:rsidR="0027638F">
          <w:rPr>
            <w:noProof/>
            <w:webHidden/>
          </w:rPr>
        </w:r>
        <w:r w:rsidR="0027638F">
          <w:rPr>
            <w:noProof/>
            <w:webHidden/>
          </w:rPr>
          <w:fldChar w:fldCharType="separate"/>
        </w:r>
        <w:r w:rsidR="00740F56">
          <w:rPr>
            <w:noProof/>
            <w:webHidden/>
          </w:rPr>
          <w:t>135</w:t>
        </w:r>
        <w:r w:rsidR="0027638F">
          <w:rPr>
            <w:noProof/>
            <w:webHidden/>
          </w:rPr>
          <w:fldChar w:fldCharType="end"/>
        </w:r>
      </w:hyperlink>
    </w:p>
    <w:p w14:paraId="233D9D2E" w14:textId="423F05FC"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90" w:history="1">
        <w:r w:rsidR="0027638F" w:rsidRPr="004F6B3C">
          <w:rPr>
            <w:rStyle w:val="Hipervnculo"/>
            <w:noProof/>
          </w:rPr>
          <w:t>Ilustración 7. MODELO DEL PROBLEMA PÚBLICO: CAUSA DIRECTA 5 Y CAUSAS INDIRECTAS</w:t>
        </w:r>
        <w:r w:rsidR="0027638F">
          <w:rPr>
            <w:noProof/>
            <w:webHidden/>
          </w:rPr>
          <w:tab/>
        </w:r>
        <w:r w:rsidR="0027638F">
          <w:rPr>
            <w:noProof/>
            <w:webHidden/>
          </w:rPr>
          <w:fldChar w:fldCharType="begin"/>
        </w:r>
        <w:r w:rsidR="0027638F">
          <w:rPr>
            <w:noProof/>
            <w:webHidden/>
          </w:rPr>
          <w:instrText xml:space="preserve"> PAGEREF _Toc143202990 \h </w:instrText>
        </w:r>
        <w:r w:rsidR="0027638F">
          <w:rPr>
            <w:noProof/>
            <w:webHidden/>
          </w:rPr>
        </w:r>
        <w:r w:rsidR="0027638F">
          <w:rPr>
            <w:noProof/>
            <w:webHidden/>
          </w:rPr>
          <w:fldChar w:fldCharType="separate"/>
        </w:r>
        <w:r w:rsidR="00740F56">
          <w:rPr>
            <w:noProof/>
            <w:webHidden/>
          </w:rPr>
          <w:t>168</w:t>
        </w:r>
        <w:r w:rsidR="0027638F">
          <w:rPr>
            <w:noProof/>
            <w:webHidden/>
          </w:rPr>
          <w:fldChar w:fldCharType="end"/>
        </w:r>
      </w:hyperlink>
    </w:p>
    <w:p w14:paraId="0DC3B1F9" w14:textId="45491A04"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91" w:history="1">
        <w:r w:rsidR="0027638F" w:rsidRPr="004F6B3C">
          <w:rPr>
            <w:rStyle w:val="Hipervnculo"/>
            <w:noProof/>
          </w:rPr>
          <w:t>Ilustración 8. MODELO DEL PROBLEMA PÚBLICO: CAUSA DIRECTA 6 Y CAUSAS INDIRECTAS</w:t>
        </w:r>
        <w:r w:rsidR="0027638F">
          <w:rPr>
            <w:noProof/>
            <w:webHidden/>
          </w:rPr>
          <w:tab/>
        </w:r>
        <w:r w:rsidR="0027638F">
          <w:rPr>
            <w:noProof/>
            <w:webHidden/>
          </w:rPr>
          <w:fldChar w:fldCharType="begin"/>
        </w:r>
        <w:r w:rsidR="0027638F">
          <w:rPr>
            <w:noProof/>
            <w:webHidden/>
          </w:rPr>
          <w:instrText xml:space="preserve"> PAGEREF _Toc143202991 \h </w:instrText>
        </w:r>
        <w:r w:rsidR="0027638F">
          <w:rPr>
            <w:noProof/>
            <w:webHidden/>
          </w:rPr>
        </w:r>
        <w:r w:rsidR="0027638F">
          <w:rPr>
            <w:noProof/>
            <w:webHidden/>
          </w:rPr>
          <w:fldChar w:fldCharType="separate"/>
        </w:r>
        <w:r w:rsidR="00740F56">
          <w:rPr>
            <w:noProof/>
            <w:webHidden/>
          </w:rPr>
          <w:t>200</w:t>
        </w:r>
        <w:r w:rsidR="0027638F">
          <w:rPr>
            <w:noProof/>
            <w:webHidden/>
          </w:rPr>
          <w:fldChar w:fldCharType="end"/>
        </w:r>
      </w:hyperlink>
    </w:p>
    <w:p w14:paraId="278F6324" w14:textId="32878136"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92" w:history="1">
        <w:r w:rsidR="0027638F" w:rsidRPr="004F6B3C">
          <w:rPr>
            <w:rStyle w:val="Hipervnculo"/>
            <w:noProof/>
          </w:rPr>
          <w:t>Ilustración 9. Ruta de Atención en casos de violencia</w:t>
        </w:r>
        <w:r w:rsidR="0027638F">
          <w:rPr>
            <w:noProof/>
            <w:webHidden/>
          </w:rPr>
          <w:tab/>
        </w:r>
        <w:r w:rsidR="0027638F">
          <w:rPr>
            <w:noProof/>
            <w:webHidden/>
          </w:rPr>
          <w:fldChar w:fldCharType="begin"/>
        </w:r>
        <w:r w:rsidR="0027638F">
          <w:rPr>
            <w:noProof/>
            <w:webHidden/>
          </w:rPr>
          <w:instrText xml:space="preserve"> PAGEREF _Toc143202992 \h </w:instrText>
        </w:r>
        <w:r w:rsidR="0027638F">
          <w:rPr>
            <w:noProof/>
            <w:webHidden/>
          </w:rPr>
        </w:r>
        <w:r w:rsidR="0027638F">
          <w:rPr>
            <w:noProof/>
            <w:webHidden/>
          </w:rPr>
          <w:fldChar w:fldCharType="separate"/>
        </w:r>
        <w:r w:rsidR="00740F56">
          <w:rPr>
            <w:noProof/>
            <w:webHidden/>
          </w:rPr>
          <w:t>214</w:t>
        </w:r>
        <w:r w:rsidR="0027638F">
          <w:rPr>
            <w:noProof/>
            <w:webHidden/>
          </w:rPr>
          <w:fldChar w:fldCharType="end"/>
        </w:r>
      </w:hyperlink>
    </w:p>
    <w:p w14:paraId="42DB3312" w14:textId="037D2C0B"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93" w:history="1">
        <w:r w:rsidR="0027638F" w:rsidRPr="004F6B3C">
          <w:rPr>
            <w:rStyle w:val="Hipervnculo"/>
            <w:noProof/>
          </w:rPr>
          <w:t>Ilustración 10. MODELO DEL PROBLEMA PÚBLICO: CAUSA DIRECTA 7 Y CAUSAS INDIRECTAS</w:t>
        </w:r>
        <w:r w:rsidR="0027638F">
          <w:rPr>
            <w:noProof/>
            <w:webHidden/>
          </w:rPr>
          <w:tab/>
        </w:r>
        <w:r w:rsidR="0027638F">
          <w:rPr>
            <w:noProof/>
            <w:webHidden/>
          </w:rPr>
          <w:fldChar w:fldCharType="begin"/>
        </w:r>
        <w:r w:rsidR="0027638F">
          <w:rPr>
            <w:noProof/>
            <w:webHidden/>
          </w:rPr>
          <w:instrText xml:space="preserve"> PAGEREF _Toc143202993 \h </w:instrText>
        </w:r>
        <w:r w:rsidR="0027638F">
          <w:rPr>
            <w:noProof/>
            <w:webHidden/>
          </w:rPr>
        </w:r>
        <w:r w:rsidR="0027638F">
          <w:rPr>
            <w:noProof/>
            <w:webHidden/>
          </w:rPr>
          <w:fldChar w:fldCharType="separate"/>
        </w:r>
        <w:r w:rsidR="00740F56">
          <w:rPr>
            <w:noProof/>
            <w:webHidden/>
          </w:rPr>
          <w:t>220</w:t>
        </w:r>
        <w:r w:rsidR="0027638F">
          <w:rPr>
            <w:noProof/>
            <w:webHidden/>
          </w:rPr>
          <w:fldChar w:fldCharType="end"/>
        </w:r>
      </w:hyperlink>
    </w:p>
    <w:p w14:paraId="6E430EF4" w14:textId="08B9B261"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94" w:history="1">
        <w:r w:rsidR="0027638F" w:rsidRPr="004F6B3C">
          <w:rPr>
            <w:rStyle w:val="Hipervnculo"/>
            <w:noProof/>
          </w:rPr>
          <w:t>Ilustración 11. MODELO DEL PROBLEMA PÚBLICO: CAUSA DIRECTA 8 Y CAUSAS INDIRECTAS</w:t>
        </w:r>
        <w:r w:rsidR="0027638F">
          <w:rPr>
            <w:noProof/>
            <w:webHidden/>
          </w:rPr>
          <w:tab/>
        </w:r>
        <w:r w:rsidR="0027638F">
          <w:rPr>
            <w:noProof/>
            <w:webHidden/>
          </w:rPr>
          <w:fldChar w:fldCharType="begin"/>
        </w:r>
        <w:r w:rsidR="0027638F">
          <w:rPr>
            <w:noProof/>
            <w:webHidden/>
          </w:rPr>
          <w:instrText xml:space="preserve"> PAGEREF _Toc143202994 \h </w:instrText>
        </w:r>
        <w:r w:rsidR="0027638F">
          <w:rPr>
            <w:noProof/>
            <w:webHidden/>
          </w:rPr>
        </w:r>
        <w:r w:rsidR="0027638F">
          <w:rPr>
            <w:noProof/>
            <w:webHidden/>
          </w:rPr>
          <w:fldChar w:fldCharType="separate"/>
        </w:r>
        <w:r w:rsidR="00740F56">
          <w:rPr>
            <w:noProof/>
            <w:webHidden/>
          </w:rPr>
          <w:t>251</w:t>
        </w:r>
        <w:r w:rsidR="0027638F">
          <w:rPr>
            <w:noProof/>
            <w:webHidden/>
          </w:rPr>
          <w:fldChar w:fldCharType="end"/>
        </w:r>
      </w:hyperlink>
    </w:p>
    <w:p w14:paraId="1DA1A98B" w14:textId="3D6B6054" w:rsidR="0027638F" w:rsidRDefault="00000000">
      <w:pPr>
        <w:pStyle w:val="Tabladeilustraciones"/>
        <w:tabs>
          <w:tab w:val="right" w:leader="dot" w:pos="8498"/>
        </w:tabs>
        <w:rPr>
          <w:rFonts w:asciiTheme="minorHAnsi" w:eastAsiaTheme="minorEastAsia" w:hAnsiTheme="minorHAnsi" w:cstheme="minorBidi"/>
          <w:noProof/>
          <w:kern w:val="2"/>
          <w14:ligatures w14:val="standardContextual"/>
        </w:rPr>
      </w:pPr>
      <w:hyperlink w:anchor="_Toc143202995" w:history="1">
        <w:r w:rsidR="0027638F" w:rsidRPr="004F6B3C">
          <w:rPr>
            <w:rStyle w:val="Hipervnculo"/>
            <w:noProof/>
          </w:rPr>
          <w:t>Ilustración 12. MODELO DEL PROBLEMA PÚBLICO: CAUSA DIRECTA 9 Y CAUSAS INDIRECTAS</w:t>
        </w:r>
        <w:r w:rsidR="0027638F">
          <w:rPr>
            <w:noProof/>
            <w:webHidden/>
          </w:rPr>
          <w:tab/>
        </w:r>
        <w:r w:rsidR="0027638F">
          <w:rPr>
            <w:noProof/>
            <w:webHidden/>
          </w:rPr>
          <w:fldChar w:fldCharType="begin"/>
        </w:r>
        <w:r w:rsidR="0027638F">
          <w:rPr>
            <w:noProof/>
            <w:webHidden/>
          </w:rPr>
          <w:instrText xml:space="preserve"> PAGEREF _Toc143202995 \h </w:instrText>
        </w:r>
        <w:r w:rsidR="0027638F">
          <w:rPr>
            <w:noProof/>
            <w:webHidden/>
          </w:rPr>
        </w:r>
        <w:r w:rsidR="0027638F">
          <w:rPr>
            <w:noProof/>
            <w:webHidden/>
          </w:rPr>
          <w:fldChar w:fldCharType="separate"/>
        </w:r>
        <w:r w:rsidR="00740F56">
          <w:rPr>
            <w:noProof/>
            <w:webHidden/>
          </w:rPr>
          <w:t>270</w:t>
        </w:r>
        <w:r w:rsidR="0027638F">
          <w:rPr>
            <w:noProof/>
            <w:webHidden/>
          </w:rPr>
          <w:fldChar w:fldCharType="end"/>
        </w:r>
      </w:hyperlink>
    </w:p>
    <w:p w14:paraId="13F7B685" w14:textId="5DF1F98F" w:rsidR="00032BD9" w:rsidRPr="00AD469D" w:rsidRDefault="00A4716D" w:rsidP="00AD469D">
      <w:pPr>
        <w:pStyle w:val="Tabladeilustraciones"/>
        <w:tabs>
          <w:tab w:val="right" w:leader="dot" w:pos="8494"/>
        </w:tabs>
        <w:rPr>
          <w:b/>
        </w:rPr>
      </w:pPr>
      <w:r>
        <w:rPr>
          <w:b/>
        </w:rPr>
        <w:fldChar w:fldCharType="end"/>
      </w:r>
    </w:p>
    <w:p w14:paraId="795BE072" w14:textId="0EB2F17E" w:rsidR="0035213B" w:rsidRPr="00A4716D" w:rsidRDefault="00F1013C" w:rsidP="0027638F">
      <w:pPr>
        <w:pStyle w:val="Tabladeilustraciones"/>
        <w:tabs>
          <w:tab w:val="right" w:leader="dot" w:pos="8494"/>
        </w:tabs>
        <w:jc w:val="both"/>
        <w:rPr>
          <w:b/>
        </w:rPr>
      </w:pPr>
      <w:r w:rsidRPr="00F1013C">
        <w:rPr>
          <w:rFonts w:asciiTheme="majorHAnsi" w:hAnsiTheme="majorHAnsi" w:cstheme="majorHAnsi"/>
          <w:b/>
          <w:bCs/>
          <w:color w:val="2F5496" w:themeColor="accent1" w:themeShade="BF"/>
          <w:sz w:val="36"/>
          <w:szCs w:val="36"/>
        </w:rPr>
        <w:t>ÍNDICE DE MAPAS</w:t>
      </w:r>
    </w:p>
    <w:p w14:paraId="5D79F4A3" w14:textId="57B0D58B" w:rsidR="0027638F" w:rsidRDefault="00A4716D" w:rsidP="0027638F">
      <w:pPr>
        <w:pStyle w:val="Tabladeilustraciones"/>
        <w:tabs>
          <w:tab w:val="right" w:leader="dot" w:pos="8498"/>
        </w:tabs>
        <w:jc w:val="both"/>
        <w:rPr>
          <w:rFonts w:asciiTheme="minorHAnsi" w:eastAsiaTheme="minorEastAsia" w:hAnsiTheme="minorHAnsi" w:cstheme="minorBidi"/>
          <w:noProof/>
          <w:kern w:val="2"/>
          <w14:ligatures w14:val="standardContextual"/>
        </w:rPr>
      </w:pPr>
      <w:r>
        <w:rPr>
          <w:b/>
          <w:bCs/>
        </w:rPr>
        <w:fldChar w:fldCharType="begin"/>
      </w:r>
      <w:r>
        <w:rPr>
          <w:b/>
          <w:bCs/>
        </w:rPr>
        <w:instrText xml:space="preserve"> TOC \h \z \c "Mapa" </w:instrText>
      </w:r>
      <w:r>
        <w:rPr>
          <w:b/>
          <w:bCs/>
        </w:rPr>
        <w:fldChar w:fldCharType="separate"/>
      </w:r>
      <w:hyperlink w:anchor="_Toc143202996" w:history="1">
        <w:r w:rsidR="0027638F" w:rsidRPr="00DF7D4B">
          <w:rPr>
            <w:rStyle w:val="Hipervnculo"/>
            <w:noProof/>
          </w:rPr>
          <w:t>Mapa 1. Distribución geográfica de los pueblos indígenas u originarios en el Perú</w:t>
        </w:r>
        <w:r w:rsidR="0027638F">
          <w:rPr>
            <w:noProof/>
            <w:webHidden/>
          </w:rPr>
          <w:tab/>
        </w:r>
        <w:r w:rsidR="0027638F">
          <w:rPr>
            <w:noProof/>
            <w:webHidden/>
          </w:rPr>
          <w:fldChar w:fldCharType="begin"/>
        </w:r>
        <w:r w:rsidR="0027638F">
          <w:rPr>
            <w:noProof/>
            <w:webHidden/>
          </w:rPr>
          <w:instrText xml:space="preserve"> PAGEREF _Toc143202996 \h </w:instrText>
        </w:r>
        <w:r w:rsidR="0027638F">
          <w:rPr>
            <w:noProof/>
            <w:webHidden/>
          </w:rPr>
        </w:r>
        <w:r w:rsidR="0027638F">
          <w:rPr>
            <w:noProof/>
            <w:webHidden/>
          </w:rPr>
          <w:fldChar w:fldCharType="separate"/>
        </w:r>
        <w:r w:rsidR="00740F56">
          <w:rPr>
            <w:noProof/>
            <w:webHidden/>
          </w:rPr>
          <w:t>53</w:t>
        </w:r>
        <w:r w:rsidR="0027638F">
          <w:rPr>
            <w:noProof/>
            <w:webHidden/>
          </w:rPr>
          <w:fldChar w:fldCharType="end"/>
        </w:r>
      </w:hyperlink>
    </w:p>
    <w:p w14:paraId="2AAB0A60" w14:textId="47FD2B05" w:rsidR="0027638F" w:rsidRDefault="00000000" w:rsidP="0027638F">
      <w:pPr>
        <w:pStyle w:val="Tabladeilustraciones"/>
        <w:tabs>
          <w:tab w:val="right" w:leader="dot" w:pos="8498"/>
        </w:tabs>
        <w:jc w:val="both"/>
        <w:rPr>
          <w:rFonts w:asciiTheme="minorHAnsi" w:eastAsiaTheme="minorEastAsia" w:hAnsiTheme="minorHAnsi" w:cstheme="minorBidi"/>
          <w:noProof/>
          <w:kern w:val="2"/>
          <w14:ligatures w14:val="standardContextual"/>
        </w:rPr>
      </w:pPr>
      <w:hyperlink w:anchor="_Toc143202997" w:history="1">
        <w:r w:rsidR="0027638F" w:rsidRPr="00DF7D4B">
          <w:rPr>
            <w:rStyle w:val="Hipervnculo"/>
            <w:noProof/>
          </w:rPr>
          <w:t>Mapa 2. Reservas Indígenas, Reservas Territoriales, Solicitudes de Reservas Indígenas, Concesión para la conservación, áreas de conservación regional y áreas naturales Protegidas con Presencia de PIACI, 2023</w:t>
        </w:r>
        <w:r w:rsidR="0027638F">
          <w:rPr>
            <w:noProof/>
            <w:webHidden/>
          </w:rPr>
          <w:tab/>
        </w:r>
        <w:r w:rsidR="0027638F">
          <w:rPr>
            <w:noProof/>
            <w:webHidden/>
          </w:rPr>
          <w:fldChar w:fldCharType="begin"/>
        </w:r>
        <w:r w:rsidR="0027638F">
          <w:rPr>
            <w:noProof/>
            <w:webHidden/>
          </w:rPr>
          <w:instrText xml:space="preserve"> PAGEREF _Toc143202997 \h </w:instrText>
        </w:r>
        <w:r w:rsidR="0027638F">
          <w:rPr>
            <w:noProof/>
            <w:webHidden/>
          </w:rPr>
        </w:r>
        <w:r w:rsidR="0027638F">
          <w:rPr>
            <w:noProof/>
            <w:webHidden/>
          </w:rPr>
          <w:fldChar w:fldCharType="separate"/>
        </w:r>
        <w:r w:rsidR="00740F56">
          <w:rPr>
            <w:noProof/>
            <w:webHidden/>
          </w:rPr>
          <w:t>58</w:t>
        </w:r>
        <w:r w:rsidR="0027638F">
          <w:rPr>
            <w:noProof/>
            <w:webHidden/>
          </w:rPr>
          <w:fldChar w:fldCharType="end"/>
        </w:r>
      </w:hyperlink>
    </w:p>
    <w:p w14:paraId="7EB9D3B2" w14:textId="74D43369" w:rsidR="0027638F" w:rsidRDefault="00000000" w:rsidP="0027638F">
      <w:pPr>
        <w:pStyle w:val="Tabladeilustraciones"/>
        <w:tabs>
          <w:tab w:val="right" w:leader="dot" w:pos="8498"/>
        </w:tabs>
        <w:jc w:val="both"/>
        <w:rPr>
          <w:rFonts w:asciiTheme="minorHAnsi" w:eastAsiaTheme="minorEastAsia" w:hAnsiTheme="minorHAnsi" w:cstheme="minorBidi"/>
          <w:noProof/>
          <w:kern w:val="2"/>
          <w14:ligatures w14:val="standardContextual"/>
        </w:rPr>
      </w:pPr>
      <w:hyperlink w:anchor="_Toc143202998" w:history="1">
        <w:r w:rsidR="0027638F" w:rsidRPr="00DF7D4B">
          <w:rPr>
            <w:rStyle w:val="Hipervnculo"/>
            <w:noProof/>
          </w:rPr>
          <w:t>Mapa 3. Mapa de Reservas Indígenas en solicitud de creación, 2023</w:t>
        </w:r>
        <w:r w:rsidR="0027638F">
          <w:rPr>
            <w:noProof/>
            <w:webHidden/>
          </w:rPr>
          <w:tab/>
        </w:r>
        <w:r w:rsidR="0027638F">
          <w:rPr>
            <w:noProof/>
            <w:webHidden/>
          </w:rPr>
          <w:fldChar w:fldCharType="begin"/>
        </w:r>
        <w:r w:rsidR="0027638F">
          <w:rPr>
            <w:noProof/>
            <w:webHidden/>
          </w:rPr>
          <w:instrText xml:space="preserve"> PAGEREF _Toc143202998 \h </w:instrText>
        </w:r>
        <w:r w:rsidR="0027638F">
          <w:rPr>
            <w:noProof/>
            <w:webHidden/>
          </w:rPr>
        </w:r>
        <w:r w:rsidR="0027638F">
          <w:rPr>
            <w:noProof/>
            <w:webHidden/>
          </w:rPr>
          <w:fldChar w:fldCharType="separate"/>
        </w:r>
        <w:r w:rsidR="00740F56">
          <w:rPr>
            <w:noProof/>
            <w:webHidden/>
          </w:rPr>
          <w:t>170</w:t>
        </w:r>
        <w:r w:rsidR="0027638F">
          <w:rPr>
            <w:noProof/>
            <w:webHidden/>
          </w:rPr>
          <w:fldChar w:fldCharType="end"/>
        </w:r>
      </w:hyperlink>
    </w:p>
    <w:p w14:paraId="39FB572A" w14:textId="28C409F2" w:rsidR="0027638F" w:rsidRDefault="00000000" w:rsidP="0027638F">
      <w:pPr>
        <w:pStyle w:val="Tabladeilustraciones"/>
        <w:tabs>
          <w:tab w:val="right" w:leader="dot" w:pos="8498"/>
        </w:tabs>
        <w:jc w:val="both"/>
        <w:rPr>
          <w:rFonts w:asciiTheme="minorHAnsi" w:eastAsiaTheme="minorEastAsia" w:hAnsiTheme="minorHAnsi" w:cstheme="minorBidi"/>
          <w:noProof/>
          <w:kern w:val="2"/>
          <w14:ligatures w14:val="standardContextual"/>
        </w:rPr>
      </w:pPr>
      <w:hyperlink w:anchor="_Toc143202999" w:history="1">
        <w:r w:rsidR="0027638F" w:rsidRPr="00DF7D4B">
          <w:rPr>
            <w:rStyle w:val="Hipervnculo"/>
            <w:noProof/>
          </w:rPr>
          <w:t>Mapa 4. Área Naturales Protegidas, área de conservación regional y Concesión para Conservación con presencia de PIACI, 2023</w:t>
        </w:r>
        <w:r w:rsidR="0027638F">
          <w:rPr>
            <w:noProof/>
            <w:webHidden/>
          </w:rPr>
          <w:tab/>
        </w:r>
        <w:r w:rsidR="0027638F">
          <w:rPr>
            <w:noProof/>
            <w:webHidden/>
          </w:rPr>
          <w:fldChar w:fldCharType="begin"/>
        </w:r>
        <w:r w:rsidR="0027638F">
          <w:rPr>
            <w:noProof/>
            <w:webHidden/>
          </w:rPr>
          <w:instrText xml:space="preserve"> PAGEREF _Toc143202999 \h </w:instrText>
        </w:r>
        <w:r w:rsidR="0027638F">
          <w:rPr>
            <w:noProof/>
            <w:webHidden/>
          </w:rPr>
        </w:r>
        <w:r w:rsidR="0027638F">
          <w:rPr>
            <w:noProof/>
            <w:webHidden/>
          </w:rPr>
          <w:fldChar w:fldCharType="separate"/>
        </w:r>
        <w:r w:rsidR="00740F56">
          <w:rPr>
            <w:noProof/>
            <w:webHidden/>
          </w:rPr>
          <w:t>173</w:t>
        </w:r>
        <w:r w:rsidR="0027638F">
          <w:rPr>
            <w:noProof/>
            <w:webHidden/>
          </w:rPr>
          <w:fldChar w:fldCharType="end"/>
        </w:r>
      </w:hyperlink>
    </w:p>
    <w:p w14:paraId="7A4BB7B4" w14:textId="353C2D33" w:rsidR="0027638F" w:rsidRDefault="00000000" w:rsidP="0027638F">
      <w:pPr>
        <w:pStyle w:val="Tabladeilustraciones"/>
        <w:tabs>
          <w:tab w:val="right" w:leader="dot" w:pos="8498"/>
        </w:tabs>
        <w:jc w:val="both"/>
        <w:rPr>
          <w:rFonts w:asciiTheme="minorHAnsi" w:eastAsiaTheme="minorEastAsia" w:hAnsiTheme="minorHAnsi" w:cstheme="minorBidi"/>
          <w:noProof/>
          <w:kern w:val="2"/>
          <w14:ligatures w14:val="standardContextual"/>
        </w:rPr>
      </w:pPr>
      <w:hyperlink w:anchor="_Toc143203000" w:history="1">
        <w:r w:rsidR="0027638F" w:rsidRPr="00DF7D4B">
          <w:rPr>
            <w:rStyle w:val="Hipervnculo"/>
            <w:noProof/>
          </w:rPr>
          <w:t>Mapa 5. Presuntas actividades ilícitas en la Reserva Indígena Murunahua</w:t>
        </w:r>
        <w:r w:rsidR="0027638F">
          <w:rPr>
            <w:noProof/>
            <w:webHidden/>
          </w:rPr>
          <w:tab/>
        </w:r>
        <w:r w:rsidR="0027638F">
          <w:rPr>
            <w:noProof/>
            <w:webHidden/>
          </w:rPr>
          <w:fldChar w:fldCharType="begin"/>
        </w:r>
        <w:r w:rsidR="0027638F">
          <w:rPr>
            <w:noProof/>
            <w:webHidden/>
          </w:rPr>
          <w:instrText xml:space="preserve"> PAGEREF _Toc143203000 \h </w:instrText>
        </w:r>
        <w:r w:rsidR="0027638F">
          <w:rPr>
            <w:noProof/>
            <w:webHidden/>
          </w:rPr>
        </w:r>
        <w:r w:rsidR="0027638F">
          <w:rPr>
            <w:noProof/>
            <w:webHidden/>
          </w:rPr>
          <w:fldChar w:fldCharType="separate"/>
        </w:r>
        <w:r w:rsidR="00740F56">
          <w:rPr>
            <w:noProof/>
            <w:webHidden/>
          </w:rPr>
          <w:t>174</w:t>
        </w:r>
        <w:r w:rsidR="0027638F">
          <w:rPr>
            <w:noProof/>
            <w:webHidden/>
          </w:rPr>
          <w:fldChar w:fldCharType="end"/>
        </w:r>
      </w:hyperlink>
    </w:p>
    <w:p w14:paraId="45D35F3D" w14:textId="45018DA1" w:rsidR="0027638F" w:rsidRDefault="00000000" w:rsidP="0027638F">
      <w:pPr>
        <w:pStyle w:val="Tabladeilustraciones"/>
        <w:tabs>
          <w:tab w:val="right" w:leader="dot" w:pos="8498"/>
        </w:tabs>
        <w:jc w:val="both"/>
        <w:rPr>
          <w:rFonts w:asciiTheme="minorHAnsi" w:eastAsiaTheme="minorEastAsia" w:hAnsiTheme="minorHAnsi" w:cstheme="minorBidi"/>
          <w:noProof/>
          <w:kern w:val="2"/>
          <w14:ligatures w14:val="standardContextual"/>
        </w:rPr>
      </w:pPr>
      <w:hyperlink w:anchor="_Toc143203001" w:history="1">
        <w:r w:rsidR="0027638F" w:rsidRPr="00DF7D4B">
          <w:rPr>
            <w:rStyle w:val="Hipervnculo"/>
            <w:noProof/>
          </w:rPr>
          <w:t>Mapa 6. Presuntas actividades ilícitas en la Reserva Indígena Mashco Piro</w:t>
        </w:r>
        <w:r w:rsidR="0027638F">
          <w:rPr>
            <w:noProof/>
            <w:webHidden/>
          </w:rPr>
          <w:tab/>
        </w:r>
        <w:r w:rsidR="0027638F">
          <w:rPr>
            <w:noProof/>
            <w:webHidden/>
          </w:rPr>
          <w:fldChar w:fldCharType="begin"/>
        </w:r>
        <w:r w:rsidR="0027638F">
          <w:rPr>
            <w:noProof/>
            <w:webHidden/>
          </w:rPr>
          <w:instrText xml:space="preserve"> PAGEREF _Toc143203001 \h </w:instrText>
        </w:r>
        <w:r w:rsidR="0027638F">
          <w:rPr>
            <w:noProof/>
            <w:webHidden/>
          </w:rPr>
        </w:r>
        <w:r w:rsidR="0027638F">
          <w:rPr>
            <w:noProof/>
            <w:webHidden/>
          </w:rPr>
          <w:fldChar w:fldCharType="separate"/>
        </w:r>
        <w:r w:rsidR="00740F56">
          <w:rPr>
            <w:noProof/>
            <w:webHidden/>
          </w:rPr>
          <w:t>175</w:t>
        </w:r>
        <w:r w:rsidR="0027638F">
          <w:rPr>
            <w:noProof/>
            <w:webHidden/>
          </w:rPr>
          <w:fldChar w:fldCharType="end"/>
        </w:r>
      </w:hyperlink>
    </w:p>
    <w:p w14:paraId="58F981E6" w14:textId="78572D51" w:rsidR="0027638F" w:rsidRDefault="00000000" w:rsidP="0027638F">
      <w:pPr>
        <w:pStyle w:val="Tabladeilustraciones"/>
        <w:tabs>
          <w:tab w:val="right" w:leader="dot" w:pos="8498"/>
        </w:tabs>
        <w:jc w:val="both"/>
        <w:rPr>
          <w:rFonts w:asciiTheme="minorHAnsi" w:eastAsiaTheme="minorEastAsia" w:hAnsiTheme="minorHAnsi" w:cstheme="minorBidi"/>
          <w:noProof/>
          <w:kern w:val="2"/>
          <w14:ligatures w14:val="standardContextual"/>
        </w:rPr>
      </w:pPr>
      <w:hyperlink w:anchor="_Toc143203002" w:history="1">
        <w:r w:rsidR="0027638F" w:rsidRPr="00DF7D4B">
          <w:rPr>
            <w:rStyle w:val="Hipervnculo"/>
            <w:noProof/>
          </w:rPr>
          <w:t>Mapa 7. Presuntas actividades ilícitas en la Reserva Indígena Isconahua</w:t>
        </w:r>
        <w:r w:rsidR="0027638F">
          <w:rPr>
            <w:noProof/>
            <w:webHidden/>
          </w:rPr>
          <w:tab/>
        </w:r>
        <w:r w:rsidR="0027638F">
          <w:rPr>
            <w:noProof/>
            <w:webHidden/>
          </w:rPr>
          <w:fldChar w:fldCharType="begin"/>
        </w:r>
        <w:r w:rsidR="0027638F">
          <w:rPr>
            <w:noProof/>
            <w:webHidden/>
          </w:rPr>
          <w:instrText xml:space="preserve"> PAGEREF _Toc143203002 \h </w:instrText>
        </w:r>
        <w:r w:rsidR="0027638F">
          <w:rPr>
            <w:noProof/>
            <w:webHidden/>
          </w:rPr>
        </w:r>
        <w:r w:rsidR="0027638F">
          <w:rPr>
            <w:noProof/>
            <w:webHidden/>
          </w:rPr>
          <w:fldChar w:fldCharType="separate"/>
        </w:r>
        <w:r w:rsidR="00740F56">
          <w:rPr>
            <w:noProof/>
            <w:webHidden/>
          </w:rPr>
          <w:t>176</w:t>
        </w:r>
        <w:r w:rsidR="0027638F">
          <w:rPr>
            <w:noProof/>
            <w:webHidden/>
          </w:rPr>
          <w:fldChar w:fldCharType="end"/>
        </w:r>
      </w:hyperlink>
    </w:p>
    <w:p w14:paraId="76F92D1E" w14:textId="1A3DDD00" w:rsidR="0027638F" w:rsidRDefault="00000000" w:rsidP="0027638F">
      <w:pPr>
        <w:pStyle w:val="Tabladeilustraciones"/>
        <w:tabs>
          <w:tab w:val="right" w:leader="dot" w:pos="8498"/>
        </w:tabs>
        <w:jc w:val="both"/>
        <w:rPr>
          <w:rFonts w:asciiTheme="minorHAnsi" w:eastAsiaTheme="minorEastAsia" w:hAnsiTheme="minorHAnsi" w:cstheme="minorBidi"/>
          <w:noProof/>
          <w:kern w:val="2"/>
          <w14:ligatures w14:val="standardContextual"/>
        </w:rPr>
      </w:pPr>
      <w:hyperlink w:anchor="_Toc143203003" w:history="1">
        <w:r w:rsidR="0027638F" w:rsidRPr="00DF7D4B">
          <w:rPr>
            <w:rStyle w:val="Hipervnculo"/>
            <w:noProof/>
          </w:rPr>
          <w:t>Mapa 8. Presuntas actividades ilícitas en la Reserva Indígena Yavarí Tapiche</w:t>
        </w:r>
        <w:r w:rsidR="0027638F">
          <w:rPr>
            <w:noProof/>
            <w:webHidden/>
          </w:rPr>
          <w:tab/>
        </w:r>
        <w:r w:rsidR="0027638F">
          <w:rPr>
            <w:noProof/>
            <w:webHidden/>
          </w:rPr>
          <w:fldChar w:fldCharType="begin"/>
        </w:r>
        <w:r w:rsidR="0027638F">
          <w:rPr>
            <w:noProof/>
            <w:webHidden/>
          </w:rPr>
          <w:instrText xml:space="preserve"> PAGEREF _Toc143203003 \h </w:instrText>
        </w:r>
        <w:r w:rsidR="0027638F">
          <w:rPr>
            <w:noProof/>
            <w:webHidden/>
          </w:rPr>
        </w:r>
        <w:r w:rsidR="0027638F">
          <w:rPr>
            <w:noProof/>
            <w:webHidden/>
          </w:rPr>
          <w:fldChar w:fldCharType="separate"/>
        </w:r>
        <w:r w:rsidR="00740F56">
          <w:rPr>
            <w:noProof/>
            <w:webHidden/>
          </w:rPr>
          <w:t>177</w:t>
        </w:r>
        <w:r w:rsidR="0027638F">
          <w:rPr>
            <w:noProof/>
            <w:webHidden/>
          </w:rPr>
          <w:fldChar w:fldCharType="end"/>
        </w:r>
      </w:hyperlink>
    </w:p>
    <w:p w14:paraId="5044CC90" w14:textId="7B294491" w:rsidR="0027638F" w:rsidRDefault="00000000" w:rsidP="0027638F">
      <w:pPr>
        <w:pStyle w:val="Tabladeilustraciones"/>
        <w:tabs>
          <w:tab w:val="right" w:leader="dot" w:pos="8498"/>
        </w:tabs>
        <w:jc w:val="both"/>
        <w:rPr>
          <w:rFonts w:asciiTheme="minorHAnsi" w:eastAsiaTheme="minorEastAsia" w:hAnsiTheme="minorHAnsi" w:cstheme="minorBidi"/>
          <w:noProof/>
          <w:kern w:val="2"/>
          <w14:ligatures w14:val="standardContextual"/>
        </w:rPr>
      </w:pPr>
      <w:hyperlink w:anchor="_Toc143203004" w:history="1">
        <w:r w:rsidR="0027638F" w:rsidRPr="00DF7D4B">
          <w:rPr>
            <w:rStyle w:val="Hipervnculo"/>
            <w:noProof/>
          </w:rPr>
          <w:t>Mapa 9. Presuntas actividades ilícitas en la Reserva Indígena Kakataibo Norte y Sur (Zona Norte)</w:t>
        </w:r>
        <w:r w:rsidR="0027638F">
          <w:rPr>
            <w:noProof/>
            <w:webHidden/>
          </w:rPr>
          <w:tab/>
        </w:r>
        <w:r w:rsidR="0027638F">
          <w:rPr>
            <w:noProof/>
            <w:webHidden/>
          </w:rPr>
          <w:fldChar w:fldCharType="begin"/>
        </w:r>
        <w:r w:rsidR="0027638F">
          <w:rPr>
            <w:noProof/>
            <w:webHidden/>
          </w:rPr>
          <w:instrText xml:space="preserve"> PAGEREF _Toc143203004 \h </w:instrText>
        </w:r>
        <w:r w:rsidR="0027638F">
          <w:rPr>
            <w:noProof/>
            <w:webHidden/>
          </w:rPr>
        </w:r>
        <w:r w:rsidR="0027638F">
          <w:rPr>
            <w:noProof/>
            <w:webHidden/>
          </w:rPr>
          <w:fldChar w:fldCharType="separate"/>
        </w:r>
        <w:r w:rsidR="00740F56">
          <w:rPr>
            <w:noProof/>
            <w:webHidden/>
          </w:rPr>
          <w:t>178</w:t>
        </w:r>
        <w:r w:rsidR="0027638F">
          <w:rPr>
            <w:noProof/>
            <w:webHidden/>
          </w:rPr>
          <w:fldChar w:fldCharType="end"/>
        </w:r>
      </w:hyperlink>
    </w:p>
    <w:p w14:paraId="7A68831B" w14:textId="03E5EC38" w:rsidR="0027638F" w:rsidRDefault="00000000" w:rsidP="0027638F">
      <w:pPr>
        <w:pStyle w:val="Tabladeilustraciones"/>
        <w:tabs>
          <w:tab w:val="right" w:leader="dot" w:pos="8498"/>
        </w:tabs>
        <w:jc w:val="both"/>
        <w:rPr>
          <w:rFonts w:asciiTheme="minorHAnsi" w:eastAsiaTheme="minorEastAsia" w:hAnsiTheme="minorHAnsi" w:cstheme="minorBidi"/>
          <w:noProof/>
          <w:kern w:val="2"/>
          <w14:ligatures w14:val="standardContextual"/>
        </w:rPr>
      </w:pPr>
      <w:hyperlink w:anchor="_Toc143203005" w:history="1">
        <w:r w:rsidR="0027638F" w:rsidRPr="00DF7D4B">
          <w:rPr>
            <w:rStyle w:val="Hipervnculo"/>
            <w:noProof/>
          </w:rPr>
          <w:t>Mapa 10. Presuntas actividades ilícitas en Reserva Indígena Kakataibo Norte y Sur (Zona Sur)</w:t>
        </w:r>
        <w:r w:rsidR="0027638F">
          <w:rPr>
            <w:noProof/>
            <w:webHidden/>
          </w:rPr>
          <w:tab/>
        </w:r>
        <w:r w:rsidR="0027638F">
          <w:rPr>
            <w:noProof/>
            <w:webHidden/>
          </w:rPr>
          <w:fldChar w:fldCharType="begin"/>
        </w:r>
        <w:r w:rsidR="0027638F">
          <w:rPr>
            <w:noProof/>
            <w:webHidden/>
          </w:rPr>
          <w:instrText xml:space="preserve"> PAGEREF _Toc143203005 \h </w:instrText>
        </w:r>
        <w:r w:rsidR="0027638F">
          <w:rPr>
            <w:noProof/>
            <w:webHidden/>
          </w:rPr>
        </w:r>
        <w:r w:rsidR="0027638F">
          <w:rPr>
            <w:noProof/>
            <w:webHidden/>
          </w:rPr>
          <w:fldChar w:fldCharType="separate"/>
        </w:r>
        <w:r w:rsidR="00740F56">
          <w:rPr>
            <w:noProof/>
            <w:webHidden/>
          </w:rPr>
          <w:t>179</w:t>
        </w:r>
        <w:r w:rsidR="0027638F">
          <w:rPr>
            <w:noProof/>
            <w:webHidden/>
          </w:rPr>
          <w:fldChar w:fldCharType="end"/>
        </w:r>
      </w:hyperlink>
    </w:p>
    <w:p w14:paraId="167A9800" w14:textId="73DA09CA" w:rsidR="0027638F" w:rsidRDefault="00000000" w:rsidP="0027638F">
      <w:pPr>
        <w:pStyle w:val="Tabladeilustraciones"/>
        <w:tabs>
          <w:tab w:val="right" w:leader="dot" w:pos="8498"/>
        </w:tabs>
        <w:jc w:val="both"/>
        <w:rPr>
          <w:rFonts w:asciiTheme="minorHAnsi" w:eastAsiaTheme="minorEastAsia" w:hAnsiTheme="minorHAnsi" w:cstheme="minorBidi"/>
          <w:noProof/>
          <w:kern w:val="2"/>
          <w14:ligatures w14:val="standardContextual"/>
        </w:rPr>
      </w:pPr>
      <w:hyperlink w:anchor="_Toc143203006" w:history="1">
        <w:r w:rsidR="0027638F" w:rsidRPr="00DF7D4B">
          <w:rPr>
            <w:rStyle w:val="Hipervnculo"/>
            <w:noProof/>
          </w:rPr>
          <w:t>Mapa 11. Presuntas actividades ilícitas en la Reserva Territorial Kugapakori, Nahua, Nanti y otros</w:t>
        </w:r>
        <w:r w:rsidR="0027638F">
          <w:rPr>
            <w:noProof/>
            <w:webHidden/>
          </w:rPr>
          <w:tab/>
        </w:r>
        <w:r w:rsidR="0027638F">
          <w:rPr>
            <w:noProof/>
            <w:webHidden/>
          </w:rPr>
          <w:fldChar w:fldCharType="begin"/>
        </w:r>
        <w:r w:rsidR="0027638F">
          <w:rPr>
            <w:noProof/>
            <w:webHidden/>
          </w:rPr>
          <w:instrText xml:space="preserve"> PAGEREF _Toc143203006 \h </w:instrText>
        </w:r>
        <w:r w:rsidR="0027638F">
          <w:rPr>
            <w:noProof/>
            <w:webHidden/>
          </w:rPr>
        </w:r>
        <w:r w:rsidR="0027638F">
          <w:rPr>
            <w:noProof/>
            <w:webHidden/>
          </w:rPr>
          <w:fldChar w:fldCharType="separate"/>
        </w:r>
        <w:r w:rsidR="00740F56">
          <w:rPr>
            <w:noProof/>
            <w:webHidden/>
          </w:rPr>
          <w:t>180</w:t>
        </w:r>
        <w:r w:rsidR="0027638F">
          <w:rPr>
            <w:noProof/>
            <w:webHidden/>
          </w:rPr>
          <w:fldChar w:fldCharType="end"/>
        </w:r>
      </w:hyperlink>
    </w:p>
    <w:p w14:paraId="7825EEC5" w14:textId="09B647D9" w:rsidR="0027638F" w:rsidRDefault="00000000" w:rsidP="0027638F">
      <w:pPr>
        <w:pStyle w:val="Tabladeilustraciones"/>
        <w:tabs>
          <w:tab w:val="right" w:leader="dot" w:pos="8498"/>
        </w:tabs>
        <w:jc w:val="both"/>
        <w:rPr>
          <w:rFonts w:asciiTheme="minorHAnsi" w:eastAsiaTheme="minorEastAsia" w:hAnsiTheme="minorHAnsi" w:cstheme="minorBidi"/>
          <w:noProof/>
          <w:kern w:val="2"/>
          <w14:ligatures w14:val="standardContextual"/>
        </w:rPr>
      </w:pPr>
      <w:hyperlink w:anchor="_Toc143203007" w:history="1">
        <w:r w:rsidR="0027638F" w:rsidRPr="00DF7D4B">
          <w:rPr>
            <w:rStyle w:val="Hipervnculo"/>
            <w:noProof/>
          </w:rPr>
          <w:t>Mapa 12. Presuntas actividades ilícitas en Reserva Territorial Madre de Dios</w:t>
        </w:r>
        <w:r w:rsidR="0027638F">
          <w:rPr>
            <w:noProof/>
            <w:webHidden/>
          </w:rPr>
          <w:tab/>
        </w:r>
        <w:r w:rsidR="0027638F">
          <w:rPr>
            <w:noProof/>
            <w:webHidden/>
          </w:rPr>
          <w:fldChar w:fldCharType="begin"/>
        </w:r>
        <w:r w:rsidR="0027638F">
          <w:rPr>
            <w:noProof/>
            <w:webHidden/>
          </w:rPr>
          <w:instrText xml:space="preserve"> PAGEREF _Toc143203007 \h </w:instrText>
        </w:r>
        <w:r w:rsidR="0027638F">
          <w:rPr>
            <w:noProof/>
            <w:webHidden/>
          </w:rPr>
        </w:r>
        <w:r w:rsidR="0027638F">
          <w:rPr>
            <w:noProof/>
            <w:webHidden/>
          </w:rPr>
          <w:fldChar w:fldCharType="separate"/>
        </w:r>
        <w:r w:rsidR="00740F56">
          <w:rPr>
            <w:noProof/>
            <w:webHidden/>
          </w:rPr>
          <w:t>181</w:t>
        </w:r>
        <w:r w:rsidR="0027638F">
          <w:rPr>
            <w:noProof/>
            <w:webHidden/>
          </w:rPr>
          <w:fldChar w:fldCharType="end"/>
        </w:r>
      </w:hyperlink>
    </w:p>
    <w:p w14:paraId="6245F34D" w14:textId="5EE58245" w:rsidR="0027638F" w:rsidRDefault="00000000" w:rsidP="0027638F">
      <w:pPr>
        <w:pStyle w:val="Tabladeilustraciones"/>
        <w:tabs>
          <w:tab w:val="right" w:leader="dot" w:pos="8498"/>
        </w:tabs>
        <w:jc w:val="both"/>
        <w:rPr>
          <w:rFonts w:asciiTheme="minorHAnsi" w:eastAsiaTheme="minorEastAsia" w:hAnsiTheme="minorHAnsi" w:cstheme="minorBidi"/>
          <w:noProof/>
          <w:kern w:val="2"/>
          <w14:ligatures w14:val="standardContextual"/>
        </w:rPr>
      </w:pPr>
      <w:hyperlink w:anchor="_Toc143203008" w:history="1">
        <w:r w:rsidR="0027638F" w:rsidRPr="00DF7D4B">
          <w:rPr>
            <w:rStyle w:val="Hipervnculo"/>
            <w:noProof/>
          </w:rPr>
          <w:t>Mapa 13. Mapa de ubicación de los puestos de control y vigilancia en las Reservas Indígenas y territoriales, 2023</w:t>
        </w:r>
        <w:r w:rsidR="0027638F">
          <w:rPr>
            <w:noProof/>
            <w:webHidden/>
          </w:rPr>
          <w:tab/>
        </w:r>
        <w:r w:rsidR="0027638F">
          <w:rPr>
            <w:noProof/>
            <w:webHidden/>
          </w:rPr>
          <w:fldChar w:fldCharType="begin"/>
        </w:r>
        <w:r w:rsidR="0027638F">
          <w:rPr>
            <w:noProof/>
            <w:webHidden/>
          </w:rPr>
          <w:instrText xml:space="preserve"> PAGEREF _Toc143203008 \h </w:instrText>
        </w:r>
        <w:r w:rsidR="0027638F">
          <w:rPr>
            <w:noProof/>
            <w:webHidden/>
          </w:rPr>
        </w:r>
        <w:r w:rsidR="0027638F">
          <w:rPr>
            <w:noProof/>
            <w:webHidden/>
          </w:rPr>
          <w:fldChar w:fldCharType="separate"/>
        </w:r>
        <w:r w:rsidR="00740F56">
          <w:rPr>
            <w:noProof/>
            <w:webHidden/>
          </w:rPr>
          <w:t>193</w:t>
        </w:r>
        <w:r w:rsidR="0027638F">
          <w:rPr>
            <w:noProof/>
            <w:webHidden/>
          </w:rPr>
          <w:fldChar w:fldCharType="end"/>
        </w:r>
      </w:hyperlink>
    </w:p>
    <w:p w14:paraId="3093B501" w14:textId="599D81C4" w:rsidR="0027638F" w:rsidRDefault="00000000" w:rsidP="0027638F">
      <w:pPr>
        <w:pStyle w:val="Tabladeilustraciones"/>
        <w:tabs>
          <w:tab w:val="right" w:leader="dot" w:pos="8498"/>
        </w:tabs>
        <w:jc w:val="both"/>
        <w:rPr>
          <w:rFonts w:asciiTheme="minorHAnsi" w:eastAsiaTheme="minorEastAsia" w:hAnsiTheme="minorHAnsi" w:cstheme="minorBidi"/>
          <w:noProof/>
          <w:kern w:val="2"/>
          <w14:ligatures w14:val="standardContextual"/>
        </w:rPr>
      </w:pPr>
      <w:hyperlink w:anchor="_Toc143203009" w:history="1">
        <w:r w:rsidR="0027638F" w:rsidRPr="00DF7D4B">
          <w:rPr>
            <w:rStyle w:val="Hipervnculo"/>
            <w:noProof/>
          </w:rPr>
          <w:t>Mapa 14. Mapa de Instituciones Educativas con EIB en el Perú, 2023</w:t>
        </w:r>
        <w:r w:rsidR="0027638F">
          <w:rPr>
            <w:noProof/>
            <w:webHidden/>
          </w:rPr>
          <w:tab/>
        </w:r>
        <w:r w:rsidR="0027638F">
          <w:rPr>
            <w:noProof/>
            <w:webHidden/>
          </w:rPr>
          <w:fldChar w:fldCharType="begin"/>
        </w:r>
        <w:r w:rsidR="0027638F">
          <w:rPr>
            <w:noProof/>
            <w:webHidden/>
          </w:rPr>
          <w:instrText xml:space="preserve"> PAGEREF _Toc143203009 \h </w:instrText>
        </w:r>
        <w:r w:rsidR="0027638F">
          <w:rPr>
            <w:noProof/>
            <w:webHidden/>
          </w:rPr>
        </w:r>
        <w:r w:rsidR="0027638F">
          <w:rPr>
            <w:noProof/>
            <w:webHidden/>
          </w:rPr>
          <w:fldChar w:fldCharType="separate"/>
        </w:r>
        <w:r w:rsidR="00740F56">
          <w:rPr>
            <w:noProof/>
            <w:webHidden/>
          </w:rPr>
          <w:t>224</w:t>
        </w:r>
        <w:r w:rsidR="0027638F">
          <w:rPr>
            <w:noProof/>
            <w:webHidden/>
          </w:rPr>
          <w:fldChar w:fldCharType="end"/>
        </w:r>
      </w:hyperlink>
    </w:p>
    <w:p w14:paraId="49299C5A" w14:textId="2D93ADA6" w:rsidR="00660799" w:rsidRDefault="00A4716D" w:rsidP="0027638F">
      <w:pPr>
        <w:jc w:val="both"/>
        <w:rPr>
          <w:b/>
          <w:bCs/>
        </w:rPr>
      </w:pPr>
      <w:r>
        <w:rPr>
          <w:b/>
          <w:bCs/>
        </w:rPr>
        <w:fldChar w:fldCharType="end"/>
      </w:r>
    </w:p>
    <w:p w14:paraId="398DDE60" w14:textId="6D3FF1BC" w:rsidR="0035213B" w:rsidRDefault="00F1013C" w:rsidP="0027638F">
      <w:pPr>
        <w:jc w:val="both"/>
        <w:rPr>
          <w:rFonts w:asciiTheme="majorHAnsi" w:hAnsiTheme="majorHAnsi" w:cstheme="majorHAnsi"/>
          <w:b/>
          <w:bCs/>
          <w:color w:val="2F5496" w:themeColor="accent1" w:themeShade="BF"/>
          <w:sz w:val="36"/>
          <w:szCs w:val="36"/>
        </w:rPr>
      </w:pPr>
      <w:r w:rsidRPr="00F1013C">
        <w:rPr>
          <w:rFonts w:asciiTheme="majorHAnsi" w:hAnsiTheme="majorHAnsi" w:cstheme="majorHAnsi"/>
          <w:b/>
          <w:bCs/>
          <w:color w:val="2F5496" w:themeColor="accent1" w:themeShade="BF"/>
          <w:sz w:val="36"/>
          <w:szCs w:val="36"/>
        </w:rPr>
        <w:t>ÍNDICE DE TABLAS</w:t>
      </w:r>
    </w:p>
    <w:p w14:paraId="31CF0418" w14:textId="21A2D718" w:rsidR="00DE3917" w:rsidRDefault="00A4716D">
      <w:pPr>
        <w:pStyle w:val="Tabladeilustraciones"/>
        <w:tabs>
          <w:tab w:val="right" w:leader="dot" w:pos="8498"/>
        </w:tabs>
        <w:rPr>
          <w:rFonts w:asciiTheme="minorHAnsi" w:eastAsiaTheme="minorEastAsia" w:hAnsiTheme="minorHAnsi" w:cstheme="minorBidi"/>
          <w:noProof/>
        </w:rPr>
      </w:pPr>
      <w:r>
        <w:rPr>
          <w:b/>
          <w:bCs/>
        </w:rPr>
        <w:fldChar w:fldCharType="begin"/>
      </w:r>
      <w:r>
        <w:rPr>
          <w:b/>
          <w:bCs/>
        </w:rPr>
        <w:instrText xml:space="preserve"> TOC \h \z \c "Tabla" </w:instrText>
      </w:r>
      <w:r>
        <w:rPr>
          <w:b/>
          <w:bCs/>
        </w:rPr>
        <w:fldChar w:fldCharType="separate"/>
      </w:r>
      <w:hyperlink w:anchor="_Toc143624325" w:history="1">
        <w:r w:rsidR="00DE3917" w:rsidRPr="009660C7">
          <w:rPr>
            <w:rStyle w:val="Hipervnculo"/>
            <w:noProof/>
          </w:rPr>
          <w:t>Tabla 1</w:t>
        </w:r>
        <w:r w:rsidR="00DE3917" w:rsidRPr="009660C7">
          <w:rPr>
            <w:rStyle w:val="Hipervnculo"/>
            <w:rFonts w:cstheme="minorHAnsi"/>
            <w:noProof/>
          </w:rPr>
          <w:t xml:space="preserve">. </w:t>
        </w:r>
        <w:r w:rsidR="00DE3917" w:rsidRPr="009660C7">
          <w:rPr>
            <w:rStyle w:val="Hipervnculo"/>
            <w:noProof/>
          </w:rPr>
          <w:t>Artículos de la Constitución Política del Perú (1993) que sustentan la PNPI</w:t>
        </w:r>
        <w:r w:rsidR="00DE3917">
          <w:rPr>
            <w:noProof/>
            <w:webHidden/>
          </w:rPr>
          <w:tab/>
        </w:r>
        <w:r w:rsidR="00DE3917">
          <w:rPr>
            <w:noProof/>
            <w:webHidden/>
          </w:rPr>
          <w:fldChar w:fldCharType="begin"/>
        </w:r>
        <w:r w:rsidR="00DE3917">
          <w:rPr>
            <w:noProof/>
            <w:webHidden/>
          </w:rPr>
          <w:instrText xml:space="preserve"> PAGEREF _Toc143624325 \h </w:instrText>
        </w:r>
        <w:r w:rsidR="00DE3917">
          <w:rPr>
            <w:noProof/>
            <w:webHidden/>
          </w:rPr>
        </w:r>
        <w:r w:rsidR="00DE3917">
          <w:rPr>
            <w:noProof/>
            <w:webHidden/>
          </w:rPr>
          <w:fldChar w:fldCharType="separate"/>
        </w:r>
        <w:r w:rsidR="00740F56">
          <w:rPr>
            <w:noProof/>
            <w:webHidden/>
          </w:rPr>
          <w:t>17</w:t>
        </w:r>
        <w:r w:rsidR="00DE3917">
          <w:rPr>
            <w:noProof/>
            <w:webHidden/>
          </w:rPr>
          <w:fldChar w:fldCharType="end"/>
        </w:r>
      </w:hyperlink>
    </w:p>
    <w:p w14:paraId="6DDCD4F2" w14:textId="66D7CF95" w:rsidR="00DE3917" w:rsidRDefault="00000000">
      <w:pPr>
        <w:pStyle w:val="Tabladeilustraciones"/>
        <w:tabs>
          <w:tab w:val="right" w:leader="dot" w:pos="8498"/>
        </w:tabs>
        <w:rPr>
          <w:rFonts w:asciiTheme="minorHAnsi" w:eastAsiaTheme="minorEastAsia" w:hAnsiTheme="minorHAnsi" w:cstheme="minorBidi"/>
          <w:noProof/>
        </w:rPr>
      </w:pPr>
      <w:hyperlink w:anchor="_Toc143624326" w:history="1">
        <w:r w:rsidR="00DE3917" w:rsidRPr="009660C7">
          <w:rPr>
            <w:rStyle w:val="Hipervnculo"/>
            <w:noProof/>
          </w:rPr>
          <w:t>Tabla 2.Normas con rango de ley que sustentan la PNPI</w:t>
        </w:r>
        <w:r w:rsidR="00DE3917">
          <w:rPr>
            <w:noProof/>
            <w:webHidden/>
          </w:rPr>
          <w:tab/>
        </w:r>
        <w:r w:rsidR="00DE3917">
          <w:rPr>
            <w:noProof/>
            <w:webHidden/>
          </w:rPr>
          <w:fldChar w:fldCharType="begin"/>
        </w:r>
        <w:r w:rsidR="00DE3917">
          <w:rPr>
            <w:noProof/>
            <w:webHidden/>
          </w:rPr>
          <w:instrText xml:space="preserve"> PAGEREF _Toc143624326 \h </w:instrText>
        </w:r>
        <w:r w:rsidR="00DE3917">
          <w:rPr>
            <w:noProof/>
            <w:webHidden/>
          </w:rPr>
        </w:r>
        <w:r w:rsidR="00DE3917">
          <w:rPr>
            <w:noProof/>
            <w:webHidden/>
          </w:rPr>
          <w:fldChar w:fldCharType="separate"/>
        </w:r>
        <w:r w:rsidR="00740F56">
          <w:rPr>
            <w:noProof/>
            <w:webHidden/>
          </w:rPr>
          <w:t>19</w:t>
        </w:r>
        <w:r w:rsidR="00DE3917">
          <w:rPr>
            <w:noProof/>
            <w:webHidden/>
          </w:rPr>
          <w:fldChar w:fldCharType="end"/>
        </w:r>
      </w:hyperlink>
    </w:p>
    <w:p w14:paraId="4BE24C03" w14:textId="37A07117" w:rsidR="00DE3917" w:rsidRDefault="00000000">
      <w:pPr>
        <w:pStyle w:val="Tabladeilustraciones"/>
        <w:tabs>
          <w:tab w:val="right" w:leader="dot" w:pos="8498"/>
        </w:tabs>
        <w:rPr>
          <w:rFonts w:asciiTheme="minorHAnsi" w:eastAsiaTheme="minorEastAsia" w:hAnsiTheme="minorHAnsi" w:cstheme="minorBidi"/>
          <w:noProof/>
        </w:rPr>
      </w:pPr>
      <w:hyperlink w:anchor="_Toc143624327" w:history="1">
        <w:r w:rsidR="00DE3917" w:rsidRPr="009660C7">
          <w:rPr>
            <w:rStyle w:val="Hipervnculo"/>
            <w:noProof/>
          </w:rPr>
          <w:t>Tabla 3. Instrumentos normativos internacionales que sustentan la PNPI</w:t>
        </w:r>
        <w:r w:rsidR="00DE3917">
          <w:rPr>
            <w:noProof/>
            <w:webHidden/>
          </w:rPr>
          <w:tab/>
        </w:r>
        <w:r w:rsidR="00DE3917">
          <w:rPr>
            <w:noProof/>
            <w:webHidden/>
          </w:rPr>
          <w:fldChar w:fldCharType="begin"/>
        </w:r>
        <w:r w:rsidR="00DE3917">
          <w:rPr>
            <w:noProof/>
            <w:webHidden/>
          </w:rPr>
          <w:instrText xml:space="preserve"> PAGEREF _Toc143624327 \h </w:instrText>
        </w:r>
        <w:r w:rsidR="00DE3917">
          <w:rPr>
            <w:noProof/>
            <w:webHidden/>
          </w:rPr>
        </w:r>
        <w:r w:rsidR="00DE3917">
          <w:rPr>
            <w:noProof/>
            <w:webHidden/>
          </w:rPr>
          <w:fldChar w:fldCharType="separate"/>
        </w:r>
        <w:r w:rsidR="00740F56">
          <w:rPr>
            <w:noProof/>
            <w:webHidden/>
          </w:rPr>
          <w:t>22</w:t>
        </w:r>
        <w:r w:rsidR="00DE3917">
          <w:rPr>
            <w:noProof/>
            <w:webHidden/>
          </w:rPr>
          <w:fldChar w:fldCharType="end"/>
        </w:r>
      </w:hyperlink>
    </w:p>
    <w:p w14:paraId="438AF1EC" w14:textId="480751BE" w:rsidR="00DE3917" w:rsidRDefault="00000000">
      <w:pPr>
        <w:pStyle w:val="Tabladeilustraciones"/>
        <w:tabs>
          <w:tab w:val="right" w:leader="dot" w:pos="8498"/>
        </w:tabs>
        <w:rPr>
          <w:rFonts w:asciiTheme="minorHAnsi" w:eastAsiaTheme="minorEastAsia" w:hAnsiTheme="minorHAnsi" w:cstheme="minorBidi"/>
          <w:noProof/>
        </w:rPr>
      </w:pPr>
      <w:hyperlink w:anchor="_Toc143624328" w:history="1">
        <w:r w:rsidR="00DE3917" w:rsidRPr="009660C7">
          <w:rPr>
            <w:rStyle w:val="Hipervnculo"/>
            <w:noProof/>
          </w:rPr>
          <w:t>Tabla 4 .Perú: Población de 12 y más años según autoidentificación étnica, 2017 (en miles de personas y porcentaje)</w:t>
        </w:r>
        <w:r w:rsidR="00DE3917">
          <w:rPr>
            <w:noProof/>
            <w:webHidden/>
          </w:rPr>
          <w:tab/>
        </w:r>
        <w:r w:rsidR="00DE3917">
          <w:rPr>
            <w:noProof/>
            <w:webHidden/>
          </w:rPr>
          <w:fldChar w:fldCharType="begin"/>
        </w:r>
        <w:r w:rsidR="00DE3917">
          <w:rPr>
            <w:noProof/>
            <w:webHidden/>
          </w:rPr>
          <w:instrText xml:space="preserve"> PAGEREF _Toc143624328 \h </w:instrText>
        </w:r>
        <w:r w:rsidR="00DE3917">
          <w:rPr>
            <w:noProof/>
            <w:webHidden/>
          </w:rPr>
        </w:r>
        <w:r w:rsidR="00DE3917">
          <w:rPr>
            <w:noProof/>
            <w:webHidden/>
          </w:rPr>
          <w:fldChar w:fldCharType="separate"/>
        </w:r>
        <w:r w:rsidR="00740F56">
          <w:rPr>
            <w:noProof/>
            <w:webHidden/>
          </w:rPr>
          <w:t>44</w:t>
        </w:r>
        <w:r w:rsidR="00DE3917">
          <w:rPr>
            <w:noProof/>
            <w:webHidden/>
          </w:rPr>
          <w:fldChar w:fldCharType="end"/>
        </w:r>
      </w:hyperlink>
    </w:p>
    <w:p w14:paraId="446FB49D" w14:textId="002484BC" w:rsidR="00DE3917" w:rsidRDefault="00000000">
      <w:pPr>
        <w:pStyle w:val="Tabladeilustraciones"/>
        <w:tabs>
          <w:tab w:val="right" w:leader="dot" w:pos="8498"/>
        </w:tabs>
        <w:rPr>
          <w:rFonts w:asciiTheme="minorHAnsi" w:eastAsiaTheme="minorEastAsia" w:hAnsiTheme="minorHAnsi" w:cstheme="minorBidi"/>
          <w:noProof/>
        </w:rPr>
      </w:pPr>
      <w:hyperlink w:anchor="_Toc143624329" w:history="1">
        <w:r w:rsidR="00DE3917" w:rsidRPr="009660C7">
          <w:rPr>
            <w:rStyle w:val="Hipervnculo"/>
            <w:noProof/>
          </w:rPr>
          <w:t>Tabla 5. Perú: Lista de pueblos indígenas u originarios</w:t>
        </w:r>
        <w:r w:rsidR="00DE3917">
          <w:rPr>
            <w:noProof/>
            <w:webHidden/>
          </w:rPr>
          <w:tab/>
        </w:r>
        <w:r w:rsidR="00DE3917">
          <w:rPr>
            <w:noProof/>
            <w:webHidden/>
          </w:rPr>
          <w:fldChar w:fldCharType="begin"/>
        </w:r>
        <w:r w:rsidR="00DE3917">
          <w:rPr>
            <w:noProof/>
            <w:webHidden/>
          </w:rPr>
          <w:instrText xml:space="preserve"> PAGEREF _Toc143624329 \h </w:instrText>
        </w:r>
        <w:r w:rsidR="00DE3917">
          <w:rPr>
            <w:noProof/>
            <w:webHidden/>
          </w:rPr>
        </w:r>
        <w:r w:rsidR="00DE3917">
          <w:rPr>
            <w:noProof/>
            <w:webHidden/>
          </w:rPr>
          <w:fldChar w:fldCharType="separate"/>
        </w:r>
        <w:r w:rsidR="00740F56">
          <w:rPr>
            <w:noProof/>
            <w:webHidden/>
          </w:rPr>
          <w:t>45</w:t>
        </w:r>
        <w:r w:rsidR="00DE3917">
          <w:rPr>
            <w:noProof/>
            <w:webHidden/>
          </w:rPr>
          <w:fldChar w:fldCharType="end"/>
        </w:r>
      </w:hyperlink>
    </w:p>
    <w:p w14:paraId="0C70C8A0" w14:textId="193A193A" w:rsidR="00DE3917" w:rsidRDefault="00000000">
      <w:pPr>
        <w:pStyle w:val="Tabladeilustraciones"/>
        <w:tabs>
          <w:tab w:val="right" w:leader="dot" w:pos="8498"/>
        </w:tabs>
        <w:rPr>
          <w:rFonts w:asciiTheme="minorHAnsi" w:eastAsiaTheme="minorEastAsia" w:hAnsiTheme="minorHAnsi" w:cstheme="minorBidi"/>
          <w:noProof/>
        </w:rPr>
      </w:pPr>
      <w:hyperlink w:anchor="_Toc143624330" w:history="1">
        <w:r w:rsidR="00DE3917" w:rsidRPr="009660C7">
          <w:rPr>
            <w:rStyle w:val="Hipervnculo"/>
            <w:noProof/>
          </w:rPr>
          <w:t>Tabla 6. Perú: PIACI reconocidos oficialmente, 2023</w:t>
        </w:r>
        <w:r w:rsidR="00DE3917">
          <w:rPr>
            <w:noProof/>
            <w:webHidden/>
          </w:rPr>
          <w:tab/>
        </w:r>
        <w:r w:rsidR="00DE3917">
          <w:rPr>
            <w:noProof/>
            <w:webHidden/>
          </w:rPr>
          <w:fldChar w:fldCharType="begin"/>
        </w:r>
        <w:r w:rsidR="00DE3917">
          <w:rPr>
            <w:noProof/>
            <w:webHidden/>
          </w:rPr>
          <w:instrText xml:space="preserve"> PAGEREF _Toc143624330 \h </w:instrText>
        </w:r>
        <w:r w:rsidR="00DE3917">
          <w:rPr>
            <w:noProof/>
            <w:webHidden/>
          </w:rPr>
        </w:r>
        <w:r w:rsidR="00DE3917">
          <w:rPr>
            <w:noProof/>
            <w:webHidden/>
          </w:rPr>
          <w:fldChar w:fldCharType="separate"/>
        </w:r>
        <w:r w:rsidR="00740F56">
          <w:rPr>
            <w:noProof/>
            <w:webHidden/>
          </w:rPr>
          <w:t>49</w:t>
        </w:r>
        <w:r w:rsidR="00DE3917">
          <w:rPr>
            <w:noProof/>
            <w:webHidden/>
          </w:rPr>
          <w:fldChar w:fldCharType="end"/>
        </w:r>
      </w:hyperlink>
    </w:p>
    <w:p w14:paraId="5DCD5094" w14:textId="784CCF82" w:rsidR="00DE3917" w:rsidRDefault="00000000">
      <w:pPr>
        <w:pStyle w:val="Tabladeilustraciones"/>
        <w:tabs>
          <w:tab w:val="right" w:leader="dot" w:pos="8498"/>
        </w:tabs>
        <w:rPr>
          <w:rFonts w:asciiTheme="minorHAnsi" w:eastAsiaTheme="minorEastAsia" w:hAnsiTheme="minorHAnsi" w:cstheme="minorBidi"/>
          <w:noProof/>
        </w:rPr>
      </w:pPr>
      <w:hyperlink w:anchor="_Toc143624331" w:history="1">
        <w:r w:rsidR="00DE3917" w:rsidRPr="009660C7">
          <w:rPr>
            <w:rStyle w:val="Hipervnculo"/>
            <w:noProof/>
          </w:rPr>
          <w:t>Tabla 7</w:t>
        </w:r>
        <w:r w:rsidR="00DE3917" w:rsidRPr="009660C7">
          <w:rPr>
            <w:rStyle w:val="Hipervnculo"/>
            <w:rFonts w:cstheme="minorHAnsi"/>
            <w:noProof/>
          </w:rPr>
          <w:t xml:space="preserve">. </w:t>
        </w:r>
        <w:r w:rsidR="00DE3917" w:rsidRPr="009660C7">
          <w:rPr>
            <w:rStyle w:val="Hipervnculo"/>
            <w:noProof/>
          </w:rPr>
          <w:t>Perú: PICI y PIA en el ámbito de Reservas Indígenas y Territoriales, y en el ámbito de áreas referenciales de solicitud de Reservas Indígenas</w:t>
        </w:r>
        <w:r w:rsidR="00DE3917">
          <w:rPr>
            <w:noProof/>
            <w:webHidden/>
          </w:rPr>
          <w:tab/>
        </w:r>
        <w:r w:rsidR="00DE3917">
          <w:rPr>
            <w:noProof/>
            <w:webHidden/>
          </w:rPr>
          <w:fldChar w:fldCharType="begin"/>
        </w:r>
        <w:r w:rsidR="00DE3917">
          <w:rPr>
            <w:noProof/>
            <w:webHidden/>
          </w:rPr>
          <w:instrText xml:space="preserve"> PAGEREF _Toc143624331 \h </w:instrText>
        </w:r>
        <w:r w:rsidR="00DE3917">
          <w:rPr>
            <w:noProof/>
            <w:webHidden/>
          </w:rPr>
        </w:r>
        <w:r w:rsidR="00DE3917">
          <w:rPr>
            <w:noProof/>
            <w:webHidden/>
          </w:rPr>
          <w:fldChar w:fldCharType="separate"/>
        </w:r>
        <w:r w:rsidR="00740F56">
          <w:rPr>
            <w:noProof/>
            <w:webHidden/>
          </w:rPr>
          <w:t>54</w:t>
        </w:r>
        <w:r w:rsidR="00DE3917">
          <w:rPr>
            <w:noProof/>
            <w:webHidden/>
          </w:rPr>
          <w:fldChar w:fldCharType="end"/>
        </w:r>
      </w:hyperlink>
    </w:p>
    <w:p w14:paraId="28992F49" w14:textId="637E35FF" w:rsidR="00DE3917" w:rsidRDefault="00000000">
      <w:pPr>
        <w:pStyle w:val="Tabladeilustraciones"/>
        <w:tabs>
          <w:tab w:val="right" w:leader="dot" w:pos="8498"/>
        </w:tabs>
        <w:rPr>
          <w:rFonts w:asciiTheme="minorHAnsi" w:eastAsiaTheme="minorEastAsia" w:hAnsiTheme="minorHAnsi" w:cstheme="minorBidi"/>
          <w:noProof/>
        </w:rPr>
      </w:pPr>
      <w:hyperlink w:anchor="_Toc143624332" w:history="1">
        <w:r w:rsidR="00DE3917" w:rsidRPr="009660C7">
          <w:rPr>
            <w:rStyle w:val="Hipervnculo"/>
            <w:noProof/>
          </w:rPr>
          <w:t>Tabla 8. Información sobre el grado de contacto inicial, pueblo indígena, familia lingüística y población, según asentamiento PICI</w:t>
        </w:r>
        <w:r w:rsidR="00DE3917">
          <w:rPr>
            <w:noProof/>
            <w:webHidden/>
          </w:rPr>
          <w:tab/>
        </w:r>
        <w:r w:rsidR="00DE3917">
          <w:rPr>
            <w:noProof/>
            <w:webHidden/>
          </w:rPr>
          <w:fldChar w:fldCharType="begin"/>
        </w:r>
        <w:r w:rsidR="00DE3917">
          <w:rPr>
            <w:noProof/>
            <w:webHidden/>
          </w:rPr>
          <w:instrText xml:space="preserve"> PAGEREF _Toc143624332 \h </w:instrText>
        </w:r>
        <w:r w:rsidR="00DE3917">
          <w:rPr>
            <w:noProof/>
            <w:webHidden/>
          </w:rPr>
        </w:r>
        <w:r w:rsidR="00DE3917">
          <w:rPr>
            <w:noProof/>
            <w:webHidden/>
          </w:rPr>
          <w:fldChar w:fldCharType="separate"/>
        </w:r>
        <w:r w:rsidR="00740F56">
          <w:rPr>
            <w:noProof/>
            <w:webHidden/>
          </w:rPr>
          <w:t>55</w:t>
        </w:r>
        <w:r w:rsidR="00DE3917">
          <w:rPr>
            <w:noProof/>
            <w:webHidden/>
          </w:rPr>
          <w:fldChar w:fldCharType="end"/>
        </w:r>
      </w:hyperlink>
    </w:p>
    <w:p w14:paraId="17B7BE1E" w14:textId="6BC53321" w:rsidR="00DE3917" w:rsidRDefault="00000000">
      <w:pPr>
        <w:pStyle w:val="Tabladeilustraciones"/>
        <w:tabs>
          <w:tab w:val="right" w:leader="dot" w:pos="8498"/>
        </w:tabs>
        <w:rPr>
          <w:rFonts w:asciiTheme="minorHAnsi" w:eastAsiaTheme="minorEastAsia" w:hAnsiTheme="minorHAnsi" w:cstheme="minorBidi"/>
          <w:noProof/>
        </w:rPr>
      </w:pPr>
      <w:hyperlink w:anchor="_Toc143624333" w:history="1">
        <w:r w:rsidR="00DE3917" w:rsidRPr="009660C7">
          <w:rPr>
            <w:rStyle w:val="Hipervnculo"/>
            <w:noProof/>
          </w:rPr>
          <w:t>Tabla 9. Información sobre el grado de contacto inicial, pueblo indígena, familia lingüística y población, según asentamiento PICI</w:t>
        </w:r>
        <w:r w:rsidR="00DE3917">
          <w:rPr>
            <w:noProof/>
            <w:webHidden/>
          </w:rPr>
          <w:tab/>
        </w:r>
        <w:r w:rsidR="00DE3917">
          <w:rPr>
            <w:noProof/>
            <w:webHidden/>
          </w:rPr>
          <w:fldChar w:fldCharType="begin"/>
        </w:r>
        <w:r w:rsidR="00DE3917">
          <w:rPr>
            <w:noProof/>
            <w:webHidden/>
          </w:rPr>
          <w:instrText xml:space="preserve"> PAGEREF _Toc143624333 \h </w:instrText>
        </w:r>
        <w:r w:rsidR="00DE3917">
          <w:rPr>
            <w:noProof/>
            <w:webHidden/>
          </w:rPr>
        </w:r>
        <w:r w:rsidR="00DE3917">
          <w:rPr>
            <w:noProof/>
            <w:webHidden/>
          </w:rPr>
          <w:fldChar w:fldCharType="separate"/>
        </w:r>
        <w:r w:rsidR="00740F56">
          <w:rPr>
            <w:noProof/>
            <w:webHidden/>
          </w:rPr>
          <w:t>56</w:t>
        </w:r>
        <w:r w:rsidR="00DE3917">
          <w:rPr>
            <w:noProof/>
            <w:webHidden/>
          </w:rPr>
          <w:fldChar w:fldCharType="end"/>
        </w:r>
      </w:hyperlink>
    </w:p>
    <w:p w14:paraId="7F053A05" w14:textId="5B82A43D" w:rsidR="00DE3917" w:rsidRDefault="00000000">
      <w:pPr>
        <w:pStyle w:val="Tabladeilustraciones"/>
        <w:tabs>
          <w:tab w:val="right" w:leader="dot" w:pos="8498"/>
        </w:tabs>
        <w:rPr>
          <w:rFonts w:asciiTheme="minorHAnsi" w:eastAsiaTheme="minorEastAsia" w:hAnsiTheme="minorHAnsi" w:cstheme="minorBidi"/>
          <w:noProof/>
        </w:rPr>
      </w:pPr>
      <w:hyperlink w:anchor="_Toc143624334" w:history="1">
        <w:r w:rsidR="00DE3917" w:rsidRPr="009660C7">
          <w:rPr>
            <w:rStyle w:val="Hipervnculo"/>
            <w:noProof/>
          </w:rPr>
          <w:t>Tabla 10. Tabla de organización de la información respecto a los componentes (causas directas e indirectas) del problema público</w:t>
        </w:r>
        <w:r w:rsidR="00DE3917">
          <w:rPr>
            <w:noProof/>
            <w:webHidden/>
          </w:rPr>
          <w:tab/>
        </w:r>
        <w:r w:rsidR="00DE3917">
          <w:rPr>
            <w:noProof/>
            <w:webHidden/>
          </w:rPr>
          <w:fldChar w:fldCharType="begin"/>
        </w:r>
        <w:r w:rsidR="00DE3917">
          <w:rPr>
            <w:noProof/>
            <w:webHidden/>
          </w:rPr>
          <w:instrText xml:space="preserve"> PAGEREF _Toc143624334 \h </w:instrText>
        </w:r>
        <w:r w:rsidR="00DE3917">
          <w:rPr>
            <w:noProof/>
            <w:webHidden/>
          </w:rPr>
        </w:r>
        <w:r w:rsidR="00DE3917">
          <w:rPr>
            <w:noProof/>
            <w:webHidden/>
          </w:rPr>
          <w:fldChar w:fldCharType="separate"/>
        </w:r>
        <w:r w:rsidR="00740F56">
          <w:rPr>
            <w:noProof/>
            <w:webHidden/>
          </w:rPr>
          <w:t>59</w:t>
        </w:r>
        <w:r w:rsidR="00DE3917">
          <w:rPr>
            <w:noProof/>
            <w:webHidden/>
          </w:rPr>
          <w:fldChar w:fldCharType="end"/>
        </w:r>
      </w:hyperlink>
    </w:p>
    <w:p w14:paraId="068FC9B5" w14:textId="5DCC8286" w:rsidR="00DE3917" w:rsidRDefault="00000000">
      <w:pPr>
        <w:pStyle w:val="Tabladeilustraciones"/>
        <w:tabs>
          <w:tab w:val="right" w:leader="dot" w:pos="8498"/>
        </w:tabs>
        <w:rPr>
          <w:rFonts w:asciiTheme="minorHAnsi" w:eastAsiaTheme="minorEastAsia" w:hAnsiTheme="minorHAnsi" w:cstheme="minorBidi"/>
          <w:noProof/>
        </w:rPr>
      </w:pPr>
      <w:hyperlink w:anchor="_Toc143624335" w:history="1">
        <w:r w:rsidR="00DE3917" w:rsidRPr="009660C7">
          <w:rPr>
            <w:rStyle w:val="Hipervnculo"/>
            <w:noProof/>
          </w:rPr>
          <w:t>Tabla 11. Efectos potenciales indirectos sobre los Pueblos indígenas u originarios frente al cambio climático</w:t>
        </w:r>
        <w:r w:rsidR="00DE3917">
          <w:rPr>
            <w:noProof/>
            <w:webHidden/>
          </w:rPr>
          <w:tab/>
        </w:r>
        <w:r w:rsidR="00DE3917">
          <w:rPr>
            <w:noProof/>
            <w:webHidden/>
          </w:rPr>
          <w:fldChar w:fldCharType="begin"/>
        </w:r>
        <w:r w:rsidR="00DE3917">
          <w:rPr>
            <w:noProof/>
            <w:webHidden/>
          </w:rPr>
          <w:instrText xml:space="preserve"> PAGEREF _Toc143624335 \h </w:instrText>
        </w:r>
        <w:r w:rsidR="00DE3917">
          <w:rPr>
            <w:noProof/>
            <w:webHidden/>
          </w:rPr>
        </w:r>
        <w:r w:rsidR="00DE3917">
          <w:rPr>
            <w:noProof/>
            <w:webHidden/>
          </w:rPr>
          <w:fldChar w:fldCharType="separate"/>
        </w:r>
        <w:r w:rsidR="00740F56">
          <w:rPr>
            <w:noProof/>
            <w:webHidden/>
          </w:rPr>
          <w:t>97</w:t>
        </w:r>
        <w:r w:rsidR="00DE3917">
          <w:rPr>
            <w:noProof/>
            <w:webHidden/>
          </w:rPr>
          <w:fldChar w:fldCharType="end"/>
        </w:r>
      </w:hyperlink>
    </w:p>
    <w:p w14:paraId="5539C9D8" w14:textId="7CE27ADA" w:rsidR="00DE3917" w:rsidRDefault="00000000">
      <w:pPr>
        <w:pStyle w:val="Tabladeilustraciones"/>
        <w:tabs>
          <w:tab w:val="right" w:leader="dot" w:pos="8498"/>
        </w:tabs>
        <w:rPr>
          <w:rFonts w:asciiTheme="minorHAnsi" w:eastAsiaTheme="minorEastAsia" w:hAnsiTheme="minorHAnsi" w:cstheme="minorBidi"/>
          <w:noProof/>
        </w:rPr>
      </w:pPr>
      <w:hyperlink w:anchor="_Toc143624336" w:history="1">
        <w:r w:rsidR="00DE3917" w:rsidRPr="009660C7">
          <w:rPr>
            <w:rStyle w:val="Hipervnculo"/>
            <w:noProof/>
          </w:rPr>
          <w:t>Tabla 12. Perú: Conflictos sociales por autoridad competente, según tipo, mayo 2023</w:t>
        </w:r>
        <w:r w:rsidR="00DE3917">
          <w:rPr>
            <w:noProof/>
            <w:webHidden/>
          </w:rPr>
          <w:tab/>
        </w:r>
        <w:r w:rsidR="00DE3917">
          <w:rPr>
            <w:noProof/>
            <w:webHidden/>
          </w:rPr>
          <w:fldChar w:fldCharType="begin"/>
        </w:r>
        <w:r w:rsidR="00DE3917">
          <w:rPr>
            <w:noProof/>
            <w:webHidden/>
          </w:rPr>
          <w:instrText xml:space="preserve"> PAGEREF _Toc143624336 \h </w:instrText>
        </w:r>
        <w:r w:rsidR="00DE3917">
          <w:rPr>
            <w:noProof/>
            <w:webHidden/>
          </w:rPr>
        </w:r>
        <w:r w:rsidR="00DE3917">
          <w:rPr>
            <w:noProof/>
            <w:webHidden/>
          </w:rPr>
          <w:fldChar w:fldCharType="separate"/>
        </w:r>
        <w:r w:rsidR="00740F56">
          <w:rPr>
            <w:noProof/>
            <w:webHidden/>
          </w:rPr>
          <w:t>103</w:t>
        </w:r>
        <w:r w:rsidR="00DE3917">
          <w:rPr>
            <w:noProof/>
            <w:webHidden/>
          </w:rPr>
          <w:fldChar w:fldCharType="end"/>
        </w:r>
      </w:hyperlink>
    </w:p>
    <w:p w14:paraId="250139F0" w14:textId="0716451E" w:rsidR="00DE3917" w:rsidRDefault="00000000">
      <w:pPr>
        <w:pStyle w:val="Tabladeilustraciones"/>
        <w:tabs>
          <w:tab w:val="right" w:leader="dot" w:pos="8498"/>
        </w:tabs>
        <w:rPr>
          <w:rFonts w:asciiTheme="minorHAnsi" w:eastAsiaTheme="minorEastAsia" w:hAnsiTheme="minorHAnsi" w:cstheme="minorBidi"/>
          <w:noProof/>
        </w:rPr>
      </w:pPr>
      <w:hyperlink w:anchor="_Toc143624337" w:history="1">
        <w:r w:rsidR="00DE3917" w:rsidRPr="009660C7">
          <w:rPr>
            <w:rStyle w:val="Hipervnculo"/>
            <w:noProof/>
          </w:rPr>
          <w:t>Tabla 13. Perú: Conflictos ambientales activos, según actividad, mayo 2023</w:t>
        </w:r>
        <w:r w:rsidR="00DE3917">
          <w:rPr>
            <w:noProof/>
            <w:webHidden/>
          </w:rPr>
          <w:tab/>
        </w:r>
        <w:r w:rsidR="00DE3917">
          <w:rPr>
            <w:noProof/>
            <w:webHidden/>
          </w:rPr>
          <w:fldChar w:fldCharType="begin"/>
        </w:r>
        <w:r w:rsidR="00DE3917">
          <w:rPr>
            <w:noProof/>
            <w:webHidden/>
          </w:rPr>
          <w:instrText xml:space="preserve"> PAGEREF _Toc143624337 \h </w:instrText>
        </w:r>
        <w:r w:rsidR="00DE3917">
          <w:rPr>
            <w:noProof/>
            <w:webHidden/>
          </w:rPr>
        </w:r>
        <w:r w:rsidR="00DE3917">
          <w:rPr>
            <w:noProof/>
            <w:webHidden/>
          </w:rPr>
          <w:fldChar w:fldCharType="separate"/>
        </w:r>
        <w:r w:rsidR="00740F56">
          <w:rPr>
            <w:noProof/>
            <w:webHidden/>
          </w:rPr>
          <w:t>104</w:t>
        </w:r>
        <w:r w:rsidR="00DE3917">
          <w:rPr>
            <w:noProof/>
            <w:webHidden/>
          </w:rPr>
          <w:fldChar w:fldCharType="end"/>
        </w:r>
      </w:hyperlink>
    </w:p>
    <w:p w14:paraId="3B187731" w14:textId="79F72E42" w:rsidR="00DE3917" w:rsidRDefault="00000000">
      <w:pPr>
        <w:pStyle w:val="Tabladeilustraciones"/>
        <w:tabs>
          <w:tab w:val="right" w:leader="dot" w:pos="8498"/>
        </w:tabs>
        <w:rPr>
          <w:rFonts w:asciiTheme="minorHAnsi" w:eastAsiaTheme="minorEastAsia" w:hAnsiTheme="minorHAnsi" w:cstheme="minorBidi"/>
          <w:noProof/>
        </w:rPr>
      </w:pPr>
      <w:hyperlink w:anchor="_Toc143624338" w:history="1">
        <w:r w:rsidR="00DE3917" w:rsidRPr="009660C7">
          <w:rPr>
            <w:rStyle w:val="Hipervnculo"/>
            <w:noProof/>
          </w:rPr>
          <w:t>Tabla 14. Perú: Conflictos sociales por estado, según región, mayo 2023, (Número de casos)</w:t>
        </w:r>
        <w:r w:rsidR="00DE3917">
          <w:rPr>
            <w:noProof/>
            <w:webHidden/>
          </w:rPr>
          <w:tab/>
        </w:r>
        <w:r w:rsidR="00DE3917">
          <w:rPr>
            <w:noProof/>
            <w:webHidden/>
          </w:rPr>
          <w:fldChar w:fldCharType="begin"/>
        </w:r>
        <w:r w:rsidR="00DE3917">
          <w:rPr>
            <w:noProof/>
            <w:webHidden/>
          </w:rPr>
          <w:instrText xml:space="preserve"> PAGEREF _Toc143624338 \h </w:instrText>
        </w:r>
        <w:r w:rsidR="00DE3917">
          <w:rPr>
            <w:noProof/>
            <w:webHidden/>
          </w:rPr>
        </w:r>
        <w:r w:rsidR="00DE3917">
          <w:rPr>
            <w:noProof/>
            <w:webHidden/>
          </w:rPr>
          <w:fldChar w:fldCharType="separate"/>
        </w:r>
        <w:r w:rsidR="00740F56">
          <w:rPr>
            <w:noProof/>
            <w:webHidden/>
          </w:rPr>
          <w:t>104</w:t>
        </w:r>
        <w:r w:rsidR="00DE3917">
          <w:rPr>
            <w:noProof/>
            <w:webHidden/>
          </w:rPr>
          <w:fldChar w:fldCharType="end"/>
        </w:r>
      </w:hyperlink>
    </w:p>
    <w:p w14:paraId="34A165D3" w14:textId="6BAFD829" w:rsidR="00DE3917" w:rsidRDefault="00000000">
      <w:pPr>
        <w:pStyle w:val="Tabladeilustraciones"/>
        <w:tabs>
          <w:tab w:val="right" w:leader="dot" w:pos="8498"/>
        </w:tabs>
        <w:rPr>
          <w:rFonts w:asciiTheme="minorHAnsi" w:eastAsiaTheme="minorEastAsia" w:hAnsiTheme="minorHAnsi" w:cstheme="minorBidi"/>
          <w:noProof/>
        </w:rPr>
      </w:pPr>
      <w:hyperlink w:anchor="_Toc143624339" w:history="1">
        <w:r w:rsidR="00DE3917" w:rsidRPr="009660C7">
          <w:rPr>
            <w:rStyle w:val="Hipervnculo"/>
            <w:noProof/>
          </w:rPr>
          <w:t>Tabla 15. Perú: reconocimientos hechos a Pueblos indígenas u originarios con énfasis en EL VALOR del manejo sostenible de los ecosistemas y relacionamiento con su medio ambiente</w:t>
        </w:r>
        <w:r w:rsidR="00DE3917">
          <w:rPr>
            <w:noProof/>
            <w:webHidden/>
          </w:rPr>
          <w:tab/>
        </w:r>
        <w:r w:rsidR="00DE3917">
          <w:rPr>
            <w:noProof/>
            <w:webHidden/>
          </w:rPr>
          <w:fldChar w:fldCharType="begin"/>
        </w:r>
        <w:r w:rsidR="00DE3917">
          <w:rPr>
            <w:noProof/>
            <w:webHidden/>
          </w:rPr>
          <w:instrText xml:space="preserve"> PAGEREF _Toc143624339 \h </w:instrText>
        </w:r>
        <w:r w:rsidR="00DE3917">
          <w:rPr>
            <w:noProof/>
            <w:webHidden/>
          </w:rPr>
        </w:r>
        <w:r w:rsidR="00DE3917">
          <w:rPr>
            <w:noProof/>
            <w:webHidden/>
          </w:rPr>
          <w:fldChar w:fldCharType="separate"/>
        </w:r>
        <w:r w:rsidR="00740F56">
          <w:rPr>
            <w:noProof/>
            <w:webHidden/>
          </w:rPr>
          <w:t>108</w:t>
        </w:r>
        <w:r w:rsidR="00DE3917">
          <w:rPr>
            <w:noProof/>
            <w:webHidden/>
          </w:rPr>
          <w:fldChar w:fldCharType="end"/>
        </w:r>
      </w:hyperlink>
    </w:p>
    <w:p w14:paraId="2ECC0D05" w14:textId="4DF211F0" w:rsidR="00DE3917" w:rsidRDefault="00000000">
      <w:pPr>
        <w:pStyle w:val="Tabladeilustraciones"/>
        <w:tabs>
          <w:tab w:val="right" w:leader="dot" w:pos="8498"/>
        </w:tabs>
        <w:rPr>
          <w:rFonts w:asciiTheme="minorHAnsi" w:eastAsiaTheme="minorEastAsia" w:hAnsiTheme="minorHAnsi" w:cstheme="minorBidi"/>
          <w:noProof/>
        </w:rPr>
      </w:pPr>
      <w:hyperlink w:anchor="_Toc143624340" w:history="1">
        <w:r w:rsidR="00DE3917" w:rsidRPr="009660C7">
          <w:rPr>
            <w:rStyle w:val="Hipervnculo"/>
            <w:noProof/>
          </w:rPr>
          <w:t>Tabla 16. Número de declaratorias de patrimonio cultural inmaterial por clasificación, 2001-2023</w:t>
        </w:r>
        <w:r w:rsidR="00DE3917">
          <w:rPr>
            <w:noProof/>
            <w:webHidden/>
          </w:rPr>
          <w:tab/>
        </w:r>
        <w:r w:rsidR="00DE3917">
          <w:rPr>
            <w:noProof/>
            <w:webHidden/>
          </w:rPr>
          <w:fldChar w:fldCharType="begin"/>
        </w:r>
        <w:r w:rsidR="00DE3917">
          <w:rPr>
            <w:noProof/>
            <w:webHidden/>
          </w:rPr>
          <w:instrText xml:space="preserve"> PAGEREF _Toc143624340 \h </w:instrText>
        </w:r>
        <w:r w:rsidR="00DE3917">
          <w:rPr>
            <w:noProof/>
            <w:webHidden/>
          </w:rPr>
        </w:r>
        <w:r w:rsidR="00DE3917">
          <w:rPr>
            <w:noProof/>
            <w:webHidden/>
          </w:rPr>
          <w:fldChar w:fldCharType="separate"/>
        </w:r>
        <w:r w:rsidR="00740F56">
          <w:rPr>
            <w:noProof/>
            <w:webHidden/>
          </w:rPr>
          <w:t>122</w:t>
        </w:r>
        <w:r w:rsidR="00DE3917">
          <w:rPr>
            <w:noProof/>
            <w:webHidden/>
          </w:rPr>
          <w:fldChar w:fldCharType="end"/>
        </w:r>
      </w:hyperlink>
    </w:p>
    <w:p w14:paraId="651C4996" w14:textId="53DC3F2C" w:rsidR="00DE3917" w:rsidRDefault="00000000">
      <w:pPr>
        <w:pStyle w:val="Tabladeilustraciones"/>
        <w:tabs>
          <w:tab w:val="right" w:leader="dot" w:pos="8498"/>
        </w:tabs>
        <w:rPr>
          <w:rFonts w:asciiTheme="minorHAnsi" w:eastAsiaTheme="minorEastAsia" w:hAnsiTheme="minorHAnsi" w:cstheme="minorBidi"/>
          <w:noProof/>
        </w:rPr>
      </w:pPr>
      <w:hyperlink w:anchor="_Toc143624341" w:history="1">
        <w:r w:rsidR="00DE3917" w:rsidRPr="009660C7">
          <w:rPr>
            <w:rStyle w:val="Hipervnculo"/>
            <w:noProof/>
          </w:rPr>
          <w:t>Tabla 17. Reconocimientos de Personalidad Meritoria de la Cultura, 2023</w:t>
        </w:r>
        <w:r w:rsidR="00DE3917">
          <w:rPr>
            <w:noProof/>
            <w:webHidden/>
          </w:rPr>
          <w:tab/>
        </w:r>
        <w:r w:rsidR="00DE3917">
          <w:rPr>
            <w:noProof/>
            <w:webHidden/>
          </w:rPr>
          <w:fldChar w:fldCharType="begin"/>
        </w:r>
        <w:r w:rsidR="00DE3917">
          <w:rPr>
            <w:noProof/>
            <w:webHidden/>
          </w:rPr>
          <w:instrText xml:space="preserve"> PAGEREF _Toc143624341 \h </w:instrText>
        </w:r>
        <w:r w:rsidR="00DE3917">
          <w:rPr>
            <w:noProof/>
            <w:webHidden/>
          </w:rPr>
        </w:r>
        <w:r w:rsidR="00DE3917">
          <w:rPr>
            <w:noProof/>
            <w:webHidden/>
          </w:rPr>
          <w:fldChar w:fldCharType="separate"/>
        </w:r>
        <w:r w:rsidR="00740F56">
          <w:rPr>
            <w:noProof/>
            <w:webHidden/>
          </w:rPr>
          <w:t>124</w:t>
        </w:r>
        <w:r w:rsidR="00DE3917">
          <w:rPr>
            <w:noProof/>
            <w:webHidden/>
          </w:rPr>
          <w:fldChar w:fldCharType="end"/>
        </w:r>
      </w:hyperlink>
    </w:p>
    <w:p w14:paraId="093FF85B" w14:textId="464AE1A5" w:rsidR="00DE3917" w:rsidRDefault="00000000">
      <w:pPr>
        <w:pStyle w:val="Tabladeilustraciones"/>
        <w:tabs>
          <w:tab w:val="right" w:leader="dot" w:pos="8498"/>
        </w:tabs>
        <w:rPr>
          <w:rFonts w:asciiTheme="minorHAnsi" w:eastAsiaTheme="minorEastAsia" w:hAnsiTheme="minorHAnsi" w:cstheme="minorBidi"/>
          <w:noProof/>
        </w:rPr>
      </w:pPr>
      <w:hyperlink w:anchor="_Toc143624342" w:history="1">
        <w:r w:rsidR="00DE3917" w:rsidRPr="009660C7">
          <w:rPr>
            <w:rStyle w:val="Hipervnculo"/>
            <w:noProof/>
          </w:rPr>
          <w:t>Tabla 18. Colectivos que participaron en “Ruraq Maki - Hecho a mano” (2019-2022)</w:t>
        </w:r>
        <w:r w:rsidR="00DE3917">
          <w:rPr>
            <w:noProof/>
            <w:webHidden/>
          </w:rPr>
          <w:tab/>
        </w:r>
        <w:r w:rsidR="00DE3917">
          <w:rPr>
            <w:noProof/>
            <w:webHidden/>
          </w:rPr>
          <w:fldChar w:fldCharType="begin"/>
        </w:r>
        <w:r w:rsidR="00DE3917">
          <w:rPr>
            <w:noProof/>
            <w:webHidden/>
          </w:rPr>
          <w:instrText xml:space="preserve"> PAGEREF _Toc143624342 \h </w:instrText>
        </w:r>
        <w:r w:rsidR="00DE3917">
          <w:rPr>
            <w:noProof/>
            <w:webHidden/>
          </w:rPr>
        </w:r>
        <w:r w:rsidR="00DE3917">
          <w:rPr>
            <w:noProof/>
            <w:webHidden/>
          </w:rPr>
          <w:fldChar w:fldCharType="separate"/>
        </w:r>
        <w:r w:rsidR="00740F56">
          <w:rPr>
            <w:noProof/>
            <w:webHidden/>
          </w:rPr>
          <w:t>125</w:t>
        </w:r>
        <w:r w:rsidR="00DE3917">
          <w:rPr>
            <w:noProof/>
            <w:webHidden/>
          </w:rPr>
          <w:fldChar w:fldCharType="end"/>
        </w:r>
      </w:hyperlink>
    </w:p>
    <w:p w14:paraId="76276E02" w14:textId="63D876D6" w:rsidR="00DE3917" w:rsidRDefault="00000000">
      <w:pPr>
        <w:pStyle w:val="Tabladeilustraciones"/>
        <w:tabs>
          <w:tab w:val="right" w:leader="dot" w:pos="8498"/>
        </w:tabs>
        <w:rPr>
          <w:rFonts w:asciiTheme="minorHAnsi" w:eastAsiaTheme="minorEastAsia" w:hAnsiTheme="minorHAnsi" w:cstheme="minorBidi"/>
          <w:noProof/>
        </w:rPr>
      </w:pPr>
      <w:hyperlink w:anchor="_Toc143624343" w:history="1">
        <w:r w:rsidR="00DE3917" w:rsidRPr="009660C7">
          <w:rPr>
            <w:rStyle w:val="Hipervnculo"/>
            <w:noProof/>
          </w:rPr>
          <w:t>Tabla 19. Registros de conocimiento colectivos otorgados por el INDECOPI, por pueblos y regiones</w:t>
        </w:r>
        <w:r w:rsidR="00DE3917">
          <w:rPr>
            <w:noProof/>
            <w:webHidden/>
          </w:rPr>
          <w:tab/>
        </w:r>
        <w:r w:rsidR="00DE3917">
          <w:rPr>
            <w:noProof/>
            <w:webHidden/>
          </w:rPr>
          <w:fldChar w:fldCharType="begin"/>
        </w:r>
        <w:r w:rsidR="00DE3917">
          <w:rPr>
            <w:noProof/>
            <w:webHidden/>
          </w:rPr>
          <w:instrText xml:space="preserve"> PAGEREF _Toc143624343 \h </w:instrText>
        </w:r>
        <w:r w:rsidR="00DE3917">
          <w:rPr>
            <w:noProof/>
            <w:webHidden/>
          </w:rPr>
        </w:r>
        <w:r w:rsidR="00DE3917">
          <w:rPr>
            <w:noProof/>
            <w:webHidden/>
          </w:rPr>
          <w:fldChar w:fldCharType="separate"/>
        </w:r>
        <w:r w:rsidR="00740F56">
          <w:rPr>
            <w:noProof/>
            <w:webHidden/>
          </w:rPr>
          <w:t>129</w:t>
        </w:r>
        <w:r w:rsidR="00DE3917">
          <w:rPr>
            <w:noProof/>
            <w:webHidden/>
          </w:rPr>
          <w:fldChar w:fldCharType="end"/>
        </w:r>
      </w:hyperlink>
    </w:p>
    <w:p w14:paraId="61B43058" w14:textId="63EA84FB" w:rsidR="00DE3917" w:rsidRDefault="00000000">
      <w:pPr>
        <w:pStyle w:val="Tabladeilustraciones"/>
        <w:tabs>
          <w:tab w:val="right" w:leader="dot" w:pos="8498"/>
        </w:tabs>
        <w:rPr>
          <w:rFonts w:asciiTheme="minorHAnsi" w:eastAsiaTheme="minorEastAsia" w:hAnsiTheme="minorHAnsi" w:cstheme="minorBidi"/>
          <w:noProof/>
        </w:rPr>
      </w:pPr>
      <w:hyperlink w:anchor="_Toc143624344" w:history="1">
        <w:r w:rsidR="00DE3917" w:rsidRPr="009660C7">
          <w:rPr>
            <w:rStyle w:val="Hipervnculo"/>
            <w:noProof/>
          </w:rPr>
          <w:t>Tabla 20. Lista de casos de éxito en territorio peruano</w:t>
        </w:r>
        <w:r w:rsidR="00DE3917">
          <w:rPr>
            <w:noProof/>
            <w:webHidden/>
          </w:rPr>
          <w:tab/>
        </w:r>
        <w:r w:rsidR="00DE3917">
          <w:rPr>
            <w:noProof/>
            <w:webHidden/>
          </w:rPr>
          <w:fldChar w:fldCharType="begin"/>
        </w:r>
        <w:r w:rsidR="00DE3917">
          <w:rPr>
            <w:noProof/>
            <w:webHidden/>
          </w:rPr>
          <w:instrText xml:space="preserve"> PAGEREF _Toc143624344 \h </w:instrText>
        </w:r>
        <w:r w:rsidR="00DE3917">
          <w:rPr>
            <w:noProof/>
            <w:webHidden/>
          </w:rPr>
        </w:r>
        <w:r w:rsidR="00DE3917">
          <w:rPr>
            <w:noProof/>
            <w:webHidden/>
          </w:rPr>
          <w:fldChar w:fldCharType="separate"/>
        </w:r>
        <w:r w:rsidR="00740F56">
          <w:rPr>
            <w:noProof/>
            <w:webHidden/>
          </w:rPr>
          <w:t>132</w:t>
        </w:r>
        <w:r w:rsidR="00DE3917">
          <w:rPr>
            <w:noProof/>
            <w:webHidden/>
          </w:rPr>
          <w:fldChar w:fldCharType="end"/>
        </w:r>
      </w:hyperlink>
    </w:p>
    <w:p w14:paraId="58AF9648" w14:textId="0D85C3A4" w:rsidR="00DE3917" w:rsidRDefault="00000000">
      <w:pPr>
        <w:pStyle w:val="Tabladeilustraciones"/>
        <w:tabs>
          <w:tab w:val="right" w:leader="dot" w:pos="8498"/>
        </w:tabs>
        <w:rPr>
          <w:rFonts w:asciiTheme="minorHAnsi" w:eastAsiaTheme="minorEastAsia" w:hAnsiTheme="minorHAnsi" w:cstheme="minorBidi"/>
          <w:noProof/>
        </w:rPr>
      </w:pPr>
      <w:hyperlink w:anchor="_Toc143624345" w:history="1">
        <w:r w:rsidR="00DE3917" w:rsidRPr="009660C7">
          <w:rPr>
            <w:rStyle w:val="Hipervnculo"/>
            <w:noProof/>
          </w:rPr>
          <w:t>Tabla 21. Tipos de procesos de consulta previa culminados</w:t>
        </w:r>
        <w:r w:rsidR="00DE3917">
          <w:rPr>
            <w:noProof/>
            <w:webHidden/>
          </w:rPr>
          <w:tab/>
        </w:r>
        <w:r w:rsidR="00DE3917">
          <w:rPr>
            <w:noProof/>
            <w:webHidden/>
          </w:rPr>
          <w:fldChar w:fldCharType="begin"/>
        </w:r>
        <w:r w:rsidR="00DE3917">
          <w:rPr>
            <w:noProof/>
            <w:webHidden/>
          </w:rPr>
          <w:instrText xml:space="preserve"> PAGEREF _Toc143624345 \h </w:instrText>
        </w:r>
        <w:r w:rsidR="00DE3917">
          <w:rPr>
            <w:noProof/>
            <w:webHidden/>
          </w:rPr>
        </w:r>
        <w:r w:rsidR="00DE3917">
          <w:rPr>
            <w:noProof/>
            <w:webHidden/>
          </w:rPr>
          <w:fldChar w:fldCharType="separate"/>
        </w:r>
        <w:r w:rsidR="00740F56">
          <w:rPr>
            <w:noProof/>
            <w:webHidden/>
          </w:rPr>
          <w:t>139</w:t>
        </w:r>
        <w:r w:rsidR="00DE3917">
          <w:rPr>
            <w:noProof/>
            <w:webHidden/>
          </w:rPr>
          <w:fldChar w:fldCharType="end"/>
        </w:r>
      </w:hyperlink>
    </w:p>
    <w:p w14:paraId="63251ABA" w14:textId="5DA7BF2B" w:rsidR="00DE3917" w:rsidRDefault="00000000">
      <w:pPr>
        <w:pStyle w:val="Tabladeilustraciones"/>
        <w:tabs>
          <w:tab w:val="right" w:leader="dot" w:pos="8498"/>
        </w:tabs>
        <w:rPr>
          <w:rFonts w:asciiTheme="minorHAnsi" w:eastAsiaTheme="minorEastAsia" w:hAnsiTheme="minorHAnsi" w:cstheme="minorBidi"/>
          <w:noProof/>
        </w:rPr>
      </w:pPr>
      <w:hyperlink w:anchor="_Toc143624346" w:history="1">
        <w:r w:rsidR="00DE3917" w:rsidRPr="009660C7">
          <w:rPr>
            <w:rStyle w:val="Hipervnculo"/>
            <w:noProof/>
          </w:rPr>
          <w:t>Tabla 22. Tipos de procesos de consulta previa en curso al año 2021</w:t>
        </w:r>
        <w:r w:rsidR="00DE3917">
          <w:rPr>
            <w:noProof/>
            <w:webHidden/>
          </w:rPr>
          <w:tab/>
        </w:r>
        <w:r w:rsidR="00DE3917">
          <w:rPr>
            <w:noProof/>
            <w:webHidden/>
          </w:rPr>
          <w:fldChar w:fldCharType="begin"/>
        </w:r>
        <w:r w:rsidR="00DE3917">
          <w:rPr>
            <w:noProof/>
            <w:webHidden/>
          </w:rPr>
          <w:instrText xml:space="preserve"> PAGEREF _Toc143624346 \h </w:instrText>
        </w:r>
        <w:r w:rsidR="00DE3917">
          <w:rPr>
            <w:noProof/>
            <w:webHidden/>
          </w:rPr>
        </w:r>
        <w:r w:rsidR="00DE3917">
          <w:rPr>
            <w:noProof/>
            <w:webHidden/>
          </w:rPr>
          <w:fldChar w:fldCharType="separate"/>
        </w:r>
        <w:r w:rsidR="00740F56">
          <w:rPr>
            <w:noProof/>
            <w:webHidden/>
          </w:rPr>
          <w:t>139</w:t>
        </w:r>
        <w:r w:rsidR="00DE3917">
          <w:rPr>
            <w:noProof/>
            <w:webHidden/>
          </w:rPr>
          <w:fldChar w:fldCharType="end"/>
        </w:r>
      </w:hyperlink>
    </w:p>
    <w:p w14:paraId="217F31DB" w14:textId="32285D73" w:rsidR="00DE3917" w:rsidRDefault="00000000">
      <w:pPr>
        <w:pStyle w:val="Tabladeilustraciones"/>
        <w:tabs>
          <w:tab w:val="right" w:leader="dot" w:pos="8498"/>
        </w:tabs>
        <w:rPr>
          <w:rFonts w:asciiTheme="minorHAnsi" w:eastAsiaTheme="minorEastAsia" w:hAnsiTheme="minorHAnsi" w:cstheme="minorBidi"/>
          <w:noProof/>
        </w:rPr>
      </w:pPr>
      <w:hyperlink w:anchor="_Toc143624347" w:history="1">
        <w:r w:rsidR="00DE3917" w:rsidRPr="009660C7">
          <w:rPr>
            <w:rStyle w:val="Hipervnculo"/>
            <w:noProof/>
          </w:rPr>
          <w:t>Tabla 23. Tipos de vulnerabilidades de los PIACI</w:t>
        </w:r>
        <w:r w:rsidR="00DE3917">
          <w:rPr>
            <w:noProof/>
            <w:webHidden/>
          </w:rPr>
          <w:tab/>
        </w:r>
        <w:r w:rsidR="00DE3917">
          <w:rPr>
            <w:noProof/>
            <w:webHidden/>
          </w:rPr>
          <w:fldChar w:fldCharType="begin"/>
        </w:r>
        <w:r w:rsidR="00DE3917">
          <w:rPr>
            <w:noProof/>
            <w:webHidden/>
          </w:rPr>
          <w:instrText xml:space="preserve"> PAGEREF _Toc143624347 \h </w:instrText>
        </w:r>
        <w:r w:rsidR="00DE3917">
          <w:rPr>
            <w:noProof/>
            <w:webHidden/>
          </w:rPr>
        </w:r>
        <w:r w:rsidR="00DE3917">
          <w:rPr>
            <w:noProof/>
            <w:webHidden/>
          </w:rPr>
          <w:fldChar w:fldCharType="separate"/>
        </w:r>
        <w:r w:rsidR="00740F56">
          <w:rPr>
            <w:noProof/>
            <w:webHidden/>
          </w:rPr>
          <w:t>167</w:t>
        </w:r>
        <w:r w:rsidR="00DE3917">
          <w:rPr>
            <w:noProof/>
            <w:webHidden/>
          </w:rPr>
          <w:fldChar w:fldCharType="end"/>
        </w:r>
      </w:hyperlink>
    </w:p>
    <w:p w14:paraId="27A861B2" w14:textId="7E649B3D" w:rsidR="00DE3917" w:rsidRDefault="00000000">
      <w:pPr>
        <w:pStyle w:val="Tabladeilustraciones"/>
        <w:tabs>
          <w:tab w:val="right" w:leader="dot" w:pos="8498"/>
        </w:tabs>
        <w:rPr>
          <w:rFonts w:asciiTheme="minorHAnsi" w:eastAsiaTheme="minorEastAsia" w:hAnsiTheme="minorHAnsi" w:cstheme="minorBidi"/>
          <w:noProof/>
        </w:rPr>
      </w:pPr>
      <w:hyperlink w:anchor="_Toc143624348" w:history="1">
        <w:r w:rsidR="00DE3917" w:rsidRPr="009660C7">
          <w:rPr>
            <w:rStyle w:val="Hipervnculo"/>
            <w:noProof/>
          </w:rPr>
          <w:t>Tabla 24. Reservas indígenas y Territoriales reconocidas en el Perú</w:t>
        </w:r>
        <w:r w:rsidR="00DE3917">
          <w:rPr>
            <w:noProof/>
            <w:webHidden/>
          </w:rPr>
          <w:tab/>
        </w:r>
        <w:r w:rsidR="00DE3917">
          <w:rPr>
            <w:noProof/>
            <w:webHidden/>
          </w:rPr>
          <w:fldChar w:fldCharType="begin"/>
        </w:r>
        <w:r w:rsidR="00DE3917">
          <w:rPr>
            <w:noProof/>
            <w:webHidden/>
          </w:rPr>
          <w:instrText xml:space="preserve"> PAGEREF _Toc143624348 \h </w:instrText>
        </w:r>
        <w:r w:rsidR="00DE3917">
          <w:rPr>
            <w:noProof/>
            <w:webHidden/>
          </w:rPr>
        </w:r>
        <w:r w:rsidR="00DE3917">
          <w:rPr>
            <w:noProof/>
            <w:webHidden/>
          </w:rPr>
          <w:fldChar w:fldCharType="separate"/>
        </w:r>
        <w:r w:rsidR="00740F56">
          <w:rPr>
            <w:noProof/>
            <w:webHidden/>
          </w:rPr>
          <w:t>169</w:t>
        </w:r>
        <w:r w:rsidR="00DE3917">
          <w:rPr>
            <w:noProof/>
            <w:webHidden/>
          </w:rPr>
          <w:fldChar w:fldCharType="end"/>
        </w:r>
      </w:hyperlink>
    </w:p>
    <w:p w14:paraId="01B8B9EB" w14:textId="62E7D42B" w:rsidR="00DE3917" w:rsidRDefault="00000000">
      <w:pPr>
        <w:pStyle w:val="Tabladeilustraciones"/>
        <w:tabs>
          <w:tab w:val="right" w:leader="dot" w:pos="8498"/>
        </w:tabs>
        <w:rPr>
          <w:rFonts w:asciiTheme="minorHAnsi" w:eastAsiaTheme="minorEastAsia" w:hAnsiTheme="minorHAnsi" w:cstheme="minorBidi"/>
          <w:noProof/>
        </w:rPr>
      </w:pPr>
      <w:hyperlink w:anchor="_Toc143624349" w:history="1">
        <w:r w:rsidR="00DE3917" w:rsidRPr="009660C7">
          <w:rPr>
            <w:rStyle w:val="Hipervnculo"/>
            <w:noProof/>
          </w:rPr>
          <w:t>Tabla 25 . Mecanismos de Prevención y Protección del Sector Salud en Temas de PIACI, 2023</w:t>
        </w:r>
        <w:r w:rsidR="00DE3917">
          <w:rPr>
            <w:noProof/>
            <w:webHidden/>
          </w:rPr>
          <w:tab/>
        </w:r>
        <w:r w:rsidR="00DE3917">
          <w:rPr>
            <w:noProof/>
            <w:webHidden/>
          </w:rPr>
          <w:fldChar w:fldCharType="begin"/>
        </w:r>
        <w:r w:rsidR="00DE3917">
          <w:rPr>
            <w:noProof/>
            <w:webHidden/>
          </w:rPr>
          <w:instrText xml:space="preserve"> PAGEREF _Toc143624349 \h </w:instrText>
        </w:r>
        <w:r w:rsidR="00DE3917">
          <w:rPr>
            <w:noProof/>
            <w:webHidden/>
          </w:rPr>
        </w:r>
        <w:r w:rsidR="00DE3917">
          <w:rPr>
            <w:noProof/>
            <w:webHidden/>
          </w:rPr>
          <w:fldChar w:fldCharType="separate"/>
        </w:r>
        <w:r w:rsidR="00740F56">
          <w:rPr>
            <w:noProof/>
            <w:webHidden/>
          </w:rPr>
          <w:t>187</w:t>
        </w:r>
        <w:r w:rsidR="00DE3917">
          <w:rPr>
            <w:noProof/>
            <w:webHidden/>
          </w:rPr>
          <w:fldChar w:fldCharType="end"/>
        </w:r>
      </w:hyperlink>
    </w:p>
    <w:p w14:paraId="26C10E17" w14:textId="4EA03BEE" w:rsidR="00DE3917" w:rsidRDefault="00000000">
      <w:pPr>
        <w:pStyle w:val="Tabladeilustraciones"/>
        <w:tabs>
          <w:tab w:val="right" w:leader="dot" w:pos="8498"/>
        </w:tabs>
        <w:rPr>
          <w:rFonts w:asciiTheme="minorHAnsi" w:eastAsiaTheme="minorEastAsia" w:hAnsiTheme="minorHAnsi" w:cstheme="minorBidi"/>
          <w:noProof/>
        </w:rPr>
      </w:pPr>
      <w:hyperlink w:anchor="_Toc143624350" w:history="1">
        <w:r w:rsidR="00DE3917" w:rsidRPr="009660C7">
          <w:rPr>
            <w:rStyle w:val="Hipervnculo"/>
            <w:noProof/>
          </w:rPr>
          <w:t>Tabla 26. Principales avances a nivel normativo, generados por el Ministerio de Cultura, para la protección de los derechos de los PIACI</w:t>
        </w:r>
        <w:r w:rsidR="00DE3917">
          <w:rPr>
            <w:noProof/>
            <w:webHidden/>
          </w:rPr>
          <w:tab/>
        </w:r>
        <w:r w:rsidR="00DE3917">
          <w:rPr>
            <w:noProof/>
            <w:webHidden/>
          </w:rPr>
          <w:fldChar w:fldCharType="begin"/>
        </w:r>
        <w:r w:rsidR="00DE3917">
          <w:rPr>
            <w:noProof/>
            <w:webHidden/>
          </w:rPr>
          <w:instrText xml:space="preserve"> PAGEREF _Toc143624350 \h </w:instrText>
        </w:r>
        <w:r w:rsidR="00DE3917">
          <w:rPr>
            <w:noProof/>
            <w:webHidden/>
          </w:rPr>
        </w:r>
        <w:r w:rsidR="00DE3917">
          <w:rPr>
            <w:noProof/>
            <w:webHidden/>
          </w:rPr>
          <w:fldChar w:fldCharType="separate"/>
        </w:r>
        <w:r w:rsidR="00740F56">
          <w:rPr>
            <w:noProof/>
            <w:webHidden/>
          </w:rPr>
          <w:t>189</w:t>
        </w:r>
        <w:r w:rsidR="00DE3917">
          <w:rPr>
            <w:noProof/>
            <w:webHidden/>
          </w:rPr>
          <w:fldChar w:fldCharType="end"/>
        </w:r>
      </w:hyperlink>
    </w:p>
    <w:p w14:paraId="57465828" w14:textId="3A82B018" w:rsidR="00DE3917" w:rsidRDefault="00000000">
      <w:pPr>
        <w:pStyle w:val="Tabladeilustraciones"/>
        <w:tabs>
          <w:tab w:val="right" w:leader="dot" w:pos="8498"/>
        </w:tabs>
        <w:rPr>
          <w:rFonts w:asciiTheme="minorHAnsi" w:eastAsiaTheme="minorEastAsia" w:hAnsiTheme="minorHAnsi" w:cstheme="minorBidi"/>
          <w:noProof/>
        </w:rPr>
      </w:pPr>
      <w:hyperlink w:anchor="_Toc143624351" w:history="1">
        <w:r w:rsidR="00DE3917" w:rsidRPr="009660C7">
          <w:rPr>
            <w:rStyle w:val="Hipervnculo"/>
            <w:noProof/>
          </w:rPr>
          <w:t>Tabla 27. Número de puestos de control y vigilancia según RI y/o RT</w:t>
        </w:r>
        <w:r w:rsidR="00DE3917">
          <w:rPr>
            <w:noProof/>
            <w:webHidden/>
          </w:rPr>
          <w:tab/>
        </w:r>
        <w:r w:rsidR="00DE3917">
          <w:rPr>
            <w:noProof/>
            <w:webHidden/>
          </w:rPr>
          <w:fldChar w:fldCharType="begin"/>
        </w:r>
        <w:r w:rsidR="00DE3917">
          <w:rPr>
            <w:noProof/>
            <w:webHidden/>
          </w:rPr>
          <w:instrText xml:space="preserve"> PAGEREF _Toc143624351 \h </w:instrText>
        </w:r>
        <w:r w:rsidR="00DE3917">
          <w:rPr>
            <w:noProof/>
            <w:webHidden/>
          </w:rPr>
        </w:r>
        <w:r w:rsidR="00DE3917">
          <w:rPr>
            <w:noProof/>
            <w:webHidden/>
          </w:rPr>
          <w:fldChar w:fldCharType="separate"/>
        </w:r>
        <w:r w:rsidR="00740F56">
          <w:rPr>
            <w:noProof/>
            <w:webHidden/>
          </w:rPr>
          <w:t>194</w:t>
        </w:r>
        <w:r w:rsidR="00DE3917">
          <w:rPr>
            <w:noProof/>
            <w:webHidden/>
          </w:rPr>
          <w:fldChar w:fldCharType="end"/>
        </w:r>
      </w:hyperlink>
    </w:p>
    <w:p w14:paraId="40B0D22B" w14:textId="1E854EC3" w:rsidR="00DE3917" w:rsidRDefault="00000000">
      <w:pPr>
        <w:pStyle w:val="Tabladeilustraciones"/>
        <w:tabs>
          <w:tab w:val="right" w:leader="dot" w:pos="8498"/>
        </w:tabs>
        <w:rPr>
          <w:rFonts w:asciiTheme="minorHAnsi" w:eastAsiaTheme="minorEastAsia" w:hAnsiTheme="minorHAnsi" w:cstheme="minorBidi"/>
          <w:noProof/>
        </w:rPr>
      </w:pPr>
      <w:hyperlink w:anchor="_Toc143624352" w:history="1">
        <w:r w:rsidR="00DE3917" w:rsidRPr="009660C7">
          <w:rPr>
            <w:rStyle w:val="Hipervnculo"/>
            <w:noProof/>
          </w:rPr>
          <w:t>Tabla 28. Número de agentes de protección según RI y/o RT, 2023</w:t>
        </w:r>
        <w:r w:rsidR="00DE3917">
          <w:rPr>
            <w:noProof/>
            <w:webHidden/>
          </w:rPr>
          <w:tab/>
        </w:r>
        <w:r w:rsidR="00DE3917">
          <w:rPr>
            <w:noProof/>
            <w:webHidden/>
          </w:rPr>
          <w:fldChar w:fldCharType="begin"/>
        </w:r>
        <w:r w:rsidR="00DE3917">
          <w:rPr>
            <w:noProof/>
            <w:webHidden/>
          </w:rPr>
          <w:instrText xml:space="preserve"> PAGEREF _Toc143624352 \h </w:instrText>
        </w:r>
        <w:r w:rsidR="00DE3917">
          <w:rPr>
            <w:noProof/>
            <w:webHidden/>
          </w:rPr>
        </w:r>
        <w:r w:rsidR="00DE3917">
          <w:rPr>
            <w:noProof/>
            <w:webHidden/>
          </w:rPr>
          <w:fldChar w:fldCharType="separate"/>
        </w:r>
        <w:r w:rsidR="00740F56">
          <w:rPr>
            <w:noProof/>
            <w:webHidden/>
          </w:rPr>
          <w:t>194</w:t>
        </w:r>
        <w:r w:rsidR="00DE3917">
          <w:rPr>
            <w:noProof/>
            <w:webHidden/>
          </w:rPr>
          <w:fldChar w:fldCharType="end"/>
        </w:r>
      </w:hyperlink>
    </w:p>
    <w:p w14:paraId="5A7B9B14" w14:textId="4568316D" w:rsidR="00DE3917" w:rsidRDefault="00000000">
      <w:pPr>
        <w:pStyle w:val="Tabladeilustraciones"/>
        <w:tabs>
          <w:tab w:val="right" w:leader="dot" w:pos="8498"/>
        </w:tabs>
        <w:rPr>
          <w:rFonts w:asciiTheme="minorHAnsi" w:eastAsiaTheme="minorEastAsia" w:hAnsiTheme="minorHAnsi" w:cstheme="minorBidi"/>
          <w:noProof/>
        </w:rPr>
      </w:pPr>
      <w:hyperlink w:anchor="_Toc143624353" w:history="1">
        <w:r w:rsidR="00DE3917" w:rsidRPr="009660C7">
          <w:rPr>
            <w:rStyle w:val="Hipervnculo"/>
            <w:noProof/>
          </w:rPr>
          <w:t>Tabla 29. Número de patrullajes</w:t>
        </w:r>
        <w:r w:rsidR="00DE3917">
          <w:rPr>
            <w:noProof/>
            <w:webHidden/>
          </w:rPr>
          <w:tab/>
        </w:r>
        <w:r w:rsidR="00DE3917">
          <w:rPr>
            <w:noProof/>
            <w:webHidden/>
          </w:rPr>
          <w:fldChar w:fldCharType="begin"/>
        </w:r>
        <w:r w:rsidR="00DE3917">
          <w:rPr>
            <w:noProof/>
            <w:webHidden/>
          </w:rPr>
          <w:instrText xml:space="preserve"> PAGEREF _Toc143624353 \h </w:instrText>
        </w:r>
        <w:r w:rsidR="00DE3917">
          <w:rPr>
            <w:noProof/>
            <w:webHidden/>
          </w:rPr>
        </w:r>
        <w:r w:rsidR="00DE3917">
          <w:rPr>
            <w:noProof/>
            <w:webHidden/>
          </w:rPr>
          <w:fldChar w:fldCharType="separate"/>
        </w:r>
        <w:r w:rsidR="00740F56">
          <w:rPr>
            <w:noProof/>
            <w:webHidden/>
          </w:rPr>
          <w:t>195</w:t>
        </w:r>
        <w:r w:rsidR="00DE3917">
          <w:rPr>
            <w:noProof/>
            <w:webHidden/>
          </w:rPr>
          <w:fldChar w:fldCharType="end"/>
        </w:r>
      </w:hyperlink>
    </w:p>
    <w:p w14:paraId="52F937D7" w14:textId="433A2B88" w:rsidR="00DE3917" w:rsidRDefault="00000000">
      <w:pPr>
        <w:pStyle w:val="Tabladeilustraciones"/>
        <w:tabs>
          <w:tab w:val="right" w:leader="dot" w:pos="8498"/>
        </w:tabs>
        <w:rPr>
          <w:rFonts w:asciiTheme="minorHAnsi" w:eastAsiaTheme="minorEastAsia" w:hAnsiTheme="minorHAnsi" w:cstheme="minorBidi"/>
          <w:noProof/>
        </w:rPr>
      </w:pPr>
      <w:hyperlink w:anchor="_Toc143624354" w:history="1">
        <w:r w:rsidR="00DE3917" w:rsidRPr="009660C7">
          <w:rPr>
            <w:rStyle w:val="Hipervnculo"/>
            <w:noProof/>
          </w:rPr>
          <w:t>Tabla 30. Número de monitoreos</w:t>
        </w:r>
        <w:r w:rsidR="00DE3917">
          <w:rPr>
            <w:noProof/>
            <w:webHidden/>
          </w:rPr>
          <w:tab/>
        </w:r>
        <w:r w:rsidR="00DE3917">
          <w:rPr>
            <w:noProof/>
            <w:webHidden/>
          </w:rPr>
          <w:fldChar w:fldCharType="begin"/>
        </w:r>
        <w:r w:rsidR="00DE3917">
          <w:rPr>
            <w:noProof/>
            <w:webHidden/>
          </w:rPr>
          <w:instrText xml:space="preserve"> PAGEREF _Toc143624354 \h </w:instrText>
        </w:r>
        <w:r w:rsidR="00DE3917">
          <w:rPr>
            <w:noProof/>
            <w:webHidden/>
          </w:rPr>
        </w:r>
        <w:r w:rsidR="00DE3917">
          <w:rPr>
            <w:noProof/>
            <w:webHidden/>
          </w:rPr>
          <w:fldChar w:fldCharType="separate"/>
        </w:r>
        <w:r w:rsidR="00740F56">
          <w:rPr>
            <w:noProof/>
            <w:webHidden/>
          </w:rPr>
          <w:t>195</w:t>
        </w:r>
        <w:r w:rsidR="00DE3917">
          <w:rPr>
            <w:noProof/>
            <w:webHidden/>
          </w:rPr>
          <w:fldChar w:fldCharType="end"/>
        </w:r>
      </w:hyperlink>
    </w:p>
    <w:p w14:paraId="3DE00A53" w14:textId="35F921AE" w:rsidR="00DE3917" w:rsidRDefault="00000000">
      <w:pPr>
        <w:pStyle w:val="Tabladeilustraciones"/>
        <w:tabs>
          <w:tab w:val="right" w:leader="dot" w:pos="8498"/>
        </w:tabs>
        <w:rPr>
          <w:rFonts w:asciiTheme="minorHAnsi" w:eastAsiaTheme="minorEastAsia" w:hAnsiTheme="minorHAnsi" w:cstheme="minorBidi"/>
          <w:noProof/>
        </w:rPr>
      </w:pPr>
      <w:hyperlink w:anchor="_Toc143624355" w:history="1">
        <w:r w:rsidR="00DE3917" w:rsidRPr="009660C7">
          <w:rPr>
            <w:rStyle w:val="Hipervnculo"/>
            <w:noProof/>
          </w:rPr>
          <w:t>Tabla 31. Número de sobrevuelos</w:t>
        </w:r>
        <w:r w:rsidR="00DE3917">
          <w:rPr>
            <w:noProof/>
            <w:webHidden/>
          </w:rPr>
          <w:tab/>
        </w:r>
        <w:r w:rsidR="00DE3917">
          <w:rPr>
            <w:noProof/>
            <w:webHidden/>
          </w:rPr>
          <w:fldChar w:fldCharType="begin"/>
        </w:r>
        <w:r w:rsidR="00DE3917">
          <w:rPr>
            <w:noProof/>
            <w:webHidden/>
          </w:rPr>
          <w:instrText xml:space="preserve"> PAGEREF _Toc143624355 \h </w:instrText>
        </w:r>
        <w:r w:rsidR="00DE3917">
          <w:rPr>
            <w:noProof/>
            <w:webHidden/>
          </w:rPr>
        </w:r>
        <w:r w:rsidR="00DE3917">
          <w:rPr>
            <w:noProof/>
            <w:webHidden/>
          </w:rPr>
          <w:fldChar w:fldCharType="separate"/>
        </w:r>
        <w:r w:rsidR="00740F56">
          <w:rPr>
            <w:noProof/>
            <w:webHidden/>
          </w:rPr>
          <w:t>195</w:t>
        </w:r>
        <w:r w:rsidR="00DE3917">
          <w:rPr>
            <w:noProof/>
            <w:webHidden/>
          </w:rPr>
          <w:fldChar w:fldCharType="end"/>
        </w:r>
      </w:hyperlink>
    </w:p>
    <w:p w14:paraId="56F8D61C" w14:textId="28597470" w:rsidR="00DE3917" w:rsidRDefault="00000000">
      <w:pPr>
        <w:pStyle w:val="Tabladeilustraciones"/>
        <w:tabs>
          <w:tab w:val="right" w:leader="dot" w:pos="8498"/>
        </w:tabs>
        <w:rPr>
          <w:rFonts w:asciiTheme="minorHAnsi" w:eastAsiaTheme="minorEastAsia" w:hAnsiTheme="minorHAnsi" w:cstheme="minorBidi"/>
          <w:noProof/>
        </w:rPr>
      </w:pPr>
      <w:hyperlink w:anchor="_Toc143624356" w:history="1">
        <w:r w:rsidR="00DE3917" w:rsidRPr="009660C7">
          <w:rPr>
            <w:rStyle w:val="Hipervnculo"/>
            <w:noProof/>
          </w:rPr>
          <w:t>Tabla 32. Acompañamientos a los sectores del Estado para la atención de la población PICI según RI y/o RT</w:t>
        </w:r>
        <w:r w:rsidR="00DE3917">
          <w:rPr>
            <w:noProof/>
            <w:webHidden/>
          </w:rPr>
          <w:tab/>
        </w:r>
        <w:r w:rsidR="00DE3917">
          <w:rPr>
            <w:noProof/>
            <w:webHidden/>
          </w:rPr>
          <w:fldChar w:fldCharType="begin"/>
        </w:r>
        <w:r w:rsidR="00DE3917">
          <w:rPr>
            <w:noProof/>
            <w:webHidden/>
          </w:rPr>
          <w:instrText xml:space="preserve"> PAGEREF _Toc143624356 \h </w:instrText>
        </w:r>
        <w:r w:rsidR="00DE3917">
          <w:rPr>
            <w:noProof/>
            <w:webHidden/>
          </w:rPr>
        </w:r>
        <w:r w:rsidR="00DE3917">
          <w:rPr>
            <w:noProof/>
            <w:webHidden/>
          </w:rPr>
          <w:fldChar w:fldCharType="separate"/>
        </w:r>
        <w:r w:rsidR="00740F56">
          <w:rPr>
            <w:noProof/>
            <w:webHidden/>
          </w:rPr>
          <w:t>196</w:t>
        </w:r>
        <w:r w:rsidR="00DE3917">
          <w:rPr>
            <w:noProof/>
            <w:webHidden/>
          </w:rPr>
          <w:fldChar w:fldCharType="end"/>
        </w:r>
      </w:hyperlink>
    </w:p>
    <w:p w14:paraId="233AE6B6" w14:textId="1B646DAC" w:rsidR="00DE3917" w:rsidRDefault="00000000">
      <w:pPr>
        <w:pStyle w:val="Tabladeilustraciones"/>
        <w:tabs>
          <w:tab w:val="right" w:leader="dot" w:pos="8498"/>
        </w:tabs>
        <w:rPr>
          <w:rFonts w:asciiTheme="minorHAnsi" w:eastAsiaTheme="minorEastAsia" w:hAnsiTheme="minorHAnsi" w:cstheme="minorBidi"/>
          <w:noProof/>
        </w:rPr>
      </w:pPr>
      <w:hyperlink w:anchor="_Toc143624357" w:history="1">
        <w:r w:rsidR="00DE3917" w:rsidRPr="009660C7">
          <w:rPr>
            <w:rStyle w:val="Hipervnculo"/>
            <w:noProof/>
          </w:rPr>
          <w:t>Tabla 33. Número de articulaciones intersectoriales para atender demandas de salud PICI</w:t>
        </w:r>
        <w:r w:rsidR="00DE3917">
          <w:rPr>
            <w:noProof/>
            <w:webHidden/>
          </w:rPr>
          <w:tab/>
        </w:r>
        <w:r w:rsidR="00DE3917">
          <w:rPr>
            <w:noProof/>
            <w:webHidden/>
          </w:rPr>
          <w:fldChar w:fldCharType="begin"/>
        </w:r>
        <w:r w:rsidR="00DE3917">
          <w:rPr>
            <w:noProof/>
            <w:webHidden/>
          </w:rPr>
          <w:instrText xml:space="preserve"> PAGEREF _Toc143624357 \h </w:instrText>
        </w:r>
        <w:r w:rsidR="00DE3917">
          <w:rPr>
            <w:noProof/>
            <w:webHidden/>
          </w:rPr>
        </w:r>
        <w:r w:rsidR="00DE3917">
          <w:rPr>
            <w:noProof/>
            <w:webHidden/>
          </w:rPr>
          <w:fldChar w:fldCharType="separate"/>
        </w:r>
        <w:r w:rsidR="00740F56">
          <w:rPr>
            <w:noProof/>
            <w:webHidden/>
          </w:rPr>
          <w:t>196</w:t>
        </w:r>
        <w:r w:rsidR="00DE3917">
          <w:rPr>
            <w:noProof/>
            <w:webHidden/>
          </w:rPr>
          <w:fldChar w:fldCharType="end"/>
        </w:r>
      </w:hyperlink>
    </w:p>
    <w:p w14:paraId="25B1953B" w14:textId="29402459" w:rsidR="00DE3917" w:rsidRDefault="00000000">
      <w:pPr>
        <w:pStyle w:val="Tabladeilustraciones"/>
        <w:tabs>
          <w:tab w:val="right" w:leader="dot" w:pos="8498"/>
        </w:tabs>
        <w:rPr>
          <w:rFonts w:asciiTheme="minorHAnsi" w:eastAsiaTheme="minorEastAsia" w:hAnsiTheme="minorHAnsi" w:cstheme="minorBidi"/>
          <w:noProof/>
        </w:rPr>
      </w:pPr>
      <w:hyperlink w:anchor="_Toc143624358" w:history="1">
        <w:r w:rsidR="00DE3917" w:rsidRPr="009660C7">
          <w:rPr>
            <w:rStyle w:val="Hipervnculo"/>
            <w:noProof/>
          </w:rPr>
          <w:t>Tabla 34. Acompañamientos y seguimiento en temas de salud de PICI a nivel nacional</w:t>
        </w:r>
        <w:r w:rsidR="00DE3917">
          <w:rPr>
            <w:noProof/>
            <w:webHidden/>
          </w:rPr>
          <w:tab/>
        </w:r>
        <w:r w:rsidR="00DE3917">
          <w:rPr>
            <w:noProof/>
            <w:webHidden/>
          </w:rPr>
          <w:fldChar w:fldCharType="begin"/>
        </w:r>
        <w:r w:rsidR="00DE3917">
          <w:rPr>
            <w:noProof/>
            <w:webHidden/>
          </w:rPr>
          <w:instrText xml:space="preserve"> PAGEREF _Toc143624358 \h </w:instrText>
        </w:r>
        <w:r w:rsidR="00DE3917">
          <w:rPr>
            <w:noProof/>
            <w:webHidden/>
          </w:rPr>
        </w:r>
        <w:r w:rsidR="00DE3917">
          <w:rPr>
            <w:noProof/>
            <w:webHidden/>
          </w:rPr>
          <w:fldChar w:fldCharType="separate"/>
        </w:r>
        <w:r w:rsidR="00740F56">
          <w:rPr>
            <w:noProof/>
            <w:webHidden/>
          </w:rPr>
          <w:t>196</w:t>
        </w:r>
        <w:r w:rsidR="00DE3917">
          <w:rPr>
            <w:noProof/>
            <w:webHidden/>
          </w:rPr>
          <w:fldChar w:fldCharType="end"/>
        </w:r>
      </w:hyperlink>
    </w:p>
    <w:p w14:paraId="28B6CC5B" w14:textId="6F87AA96" w:rsidR="00DE3917" w:rsidRDefault="00000000">
      <w:pPr>
        <w:pStyle w:val="Tabladeilustraciones"/>
        <w:tabs>
          <w:tab w:val="right" w:leader="dot" w:pos="8498"/>
        </w:tabs>
        <w:rPr>
          <w:rFonts w:asciiTheme="minorHAnsi" w:eastAsiaTheme="minorEastAsia" w:hAnsiTheme="minorHAnsi" w:cstheme="minorBidi"/>
          <w:noProof/>
        </w:rPr>
      </w:pPr>
      <w:hyperlink w:anchor="_Toc143624359" w:history="1">
        <w:r w:rsidR="00DE3917" w:rsidRPr="009660C7">
          <w:rPr>
            <w:rStyle w:val="Hipervnculo"/>
            <w:noProof/>
          </w:rPr>
          <w:t>Tabla 35. Descripción de las comunicaciones realizadas por el MINCUL para la protección de los derechos de los PIACI en ámbitos de SRI</w:t>
        </w:r>
        <w:r w:rsidR="00DE3917">
          <w:rPr>
            <w:noProof/>
            <w:webHidden/>
          </w:rPr>
          <w:tab/>
        </w:r>
        <w:r w:rsidR="00DE3917">
          <w:rPr>
            <w:noProof/>
            <w:webHidden/>
          </w:rPr>
          <w:fldChar w:fldCharType="begin"/>
        </w:r>
        <w:r w:rsidR="00DE3917">
          <w:rPr>
            <w:noProof/>
            <w:webHidden/>
          </w:rPr>
          <w:instrText xml:space="preserve"> PAGEREF _Toc143624359 \h </w:instrText>
        </w:r>
        <w:r w:rsidR="00DE3917">
          <w:rPr>
            <w:noProof/>
            <w:webHidden/>
          </w:rPr>
        </w:r>
        <w:r w:rsidR="00DE3917">
          <w:rPr>
            <w:noProof/>
            <w:webHidden/>
          </w:rPr>
          <w:fldChar w:fldCharType="separate"/>
        </w:r>
        <w:r w:rsidR="00740F56">
          <w:rPr>
            <w:noProof/>
            <w:webHidden/>
          </w:rPr>
          <w:t>197</w:t>
        </w:r>
        <w:r w:rsidR="00DE3917">
          <w:rPr>
            <w:noProof/>
            <w:webHidden/>
          </w:rPr>
          <w:fldChar w:fldCharType="end"/>
        </w:r>
      </w:hyperlink>
    </w:p>
    <w:p w14:paraId="07CA8352" w14:textId="49A09C42" w:rsidR="00DE3917" w:rsidRDefault="00000000">
      <w:pPr>
        <w:pStyle w:val="Tabladeilustraciones"/>
        <w:tabs>
          <w:tab w:val="right" w:leader="dot" w:pos="8498"/>
        </w:tabs>
        <w:rPr>
          <w:rFonts w:asciiTheme="minorHAnsi" w:eastAsiaTheme="minorEastAsia" w:hAnsiTheme="minorHAnsi" w:cstheme="minorBidi"/>
          <w:noProof/>
        </w:rPr>
      </w:pPr>
      <w:hyperlink w:anchor="_Toc143624360" w:history="1">
        <w:r w:rsidR="00DE3917" w:rsidRPr="009660C7">
          <w:rPr>
            <w:rStyle w:val="Hipervnculo"/>
            <w:noProof/>
          </w:rPr>
          <w:t>Tabla 36. Monitoreo en ámbitos de las SRI</w:t>
        </w:r>
        <w:r w:rsidR="00DE3917">
          <w:rPr>
            <w:noProof/>
            <w:webHidden/>
          </w:rPr>
          <w:tab/>
        </w:r>
        <w:r w:rsidR="00DE3917">
          <w:rPr>
            <w:noProof/>
            <w:webHidden/>
          </w:rPr>
          <w:fldChar w:fldCharType="begin"/>
        </w:r>
        <w:r w:rsidR="00DE3917">
          <w:rPr>
            <w:noProof/>
            <w:webHidden/>
          </w:rPr>
          <w:instrText xml:space="preserve"> PAGEREF _Toc143624360 \h </w:instrText>
        </w:r>
        <w:r w:rsidR="00DE3917">
          <w:rPr>
            <w:noProof/>
            <w:webHidden/>
          </w:rPr>
        </w:r>
        <w:r w:rsidR="00DE3917">
          <w:rPr>
            <w:noProof/>
            <w:webHidden/>
          </w:rPr>
          <w:fldChar w:fldCharType="separate"/>
        </w:r>
        <w:r w:rsidR="00740F56">
          <w:rPr>
            <w:noProof/>
            <w:webHidden/>
          </w:rPr>
          <w:t>197</w:t>
        </w:r>
        <w:r w:rsidR="00DE3917">
          <w:rPr>
            <w:noProof/>
            <w:webHidden/>
          </w:rPr>
          <w:fldChar w:fldCharType="end"/>
        </w:r>
      </w:hyperlink>
    </w:p>
    <w:p w14:paraId="7F1CA678" w14:textId="18BAA8FD" w:rsidR="00DE3917" w:rsidRDefault="00000000">
      <w:pPr>
        <w:pStyle w:val="Tabladeilustraciones"/>
        <w:tabs>
          <w:tab w:val="right" w:leader="dot" w:pos="8498"/>
        </w:tabs>
        <w:rPr>
          <w:rFonts w:asciiTheme="minorHAnsi" w:eastAsiaTheme="minorEastAsia" w:hAnsiTheme="minorHAnsi" w:cstheme="minorBidi"/>
          <w:noProof/>
        </w:rPr>
      </w:pPr>
      <w:hyperlink w:anchor="_Toc143624361" w:history="1">
        <w:r w:rsidR="00DE3917" w:rsidRPr="009660C7">
          <w:rPr>
            <w:rStyle w:val="Hipervnculo"/>
            <w:noProof/>
          </w:rPr>
          <w:t>Tabla 37. Violencia contra la mujer según lengua materna de 15 a 49 años de edad, ejercida alguna vez por el esposo o compañero, 2018- 2022</w:t>
        </w:r>
        <w:r w:rsidR="00DE3917">
          <w:rPr>
            <w:noProof/>
            <w:webHidden/>
          </w:rPr>
          <w:tab/>
        </w:r>
        <w:r w:rsidR="00DE3917">
          <w:rPr>
            <w:noProof/>
            <w:webHidden/>
          </w:rPr>
          <w:fldChar w:fldCharType="begin"/>
        </w:r>
        <w:r w:rsidR="00DE3917">
          <w:rPr>
            <w:noProof/>
            <w:webHidden/>
          </w:rPr>
          <w:instrText xml:space="preserve"> PAGEREF _Toc143624361 \h </w:instrText>
        </w:r>
        <w:r w:rsidR="00DE3917">
          <w:rPr>
            <w:noProof/>
            <w:webHidden/>
          </w:rPr>
        </w:r>
        <w:r w:rsidR="00DE3917">
          <w:rPr>
            <w:noProof/>
            <w:webHidden/>
          </w:rPr>
          <w:fldChar w:fldCharType="separate"/>
        </w:r>
        <w:r w:rsidR="00740F56">
          <w:rPr>
            <w:noProof/>
            <w:webHidden/>
          </w:rPr>
          <w:t>203</w:t>
        </w:r>
        <w:r w:rsidR="00DE3917">
          <w:rPr>
            <w:noProof/>
            <w:webHidden/>
          </w:rPr>
          <w:fldChar w:fldCharType="end"/>
        </w:r>
      </w:hyperlink>
    </w:p>
    <w:p w14:paraId="092B46F4" w14:textId="122BA414" w:rsidR="00DE3917" w:rsidRDefault="00000000">
      <w:pPr>
        <w:pStyle w:val="Tabladeilustraciones"/>
        <w:tabs>
          <w:tab w:val="right" w:leader="dot" w:pos="8498"/>
        </w:tabs>
        <w:rPr>
          <w:rFonts w:asciiTheme="minorHAnsi" w:eastAsiaTheme="minorEastAsia" w:hAnsiTheme="minorHAnsi" w:cstheme="minorBidi"/>
          <w:noProof/>
        </w:rPr>
      </w:pPr>
      <w:hyperlink w:anchor="_Toc143624362" w:history="1">
        <w:r w:rsidR="00DE3917" w:rsidRPr="009660C7">
          <w:rPr>
            <w:rStyle w:val="Hipervnculo"/>
            <w:noProof/>
          </w:rPr>
          <w:t>Tabla 38. Porcentaje de madres adolescentes entre 15-19 años de edad, 2018- 2022, según lengua materna</w:t>
        </w:r>
        <w:r w:rsidR="00DE3917">
          <w:rPr>
            <w:noProof/>
            <w:webHidden/>
          </w:rPr>
          <w:tab/>
        </w:r>
        <w:r w:rsidR="00DE3917">
          <w:rPr>
            <w:noProof/>
            <w:webHidden/>
          </w:rPr>
          <w:fldChar w:fldCharType="begin"/>
        </w:r>
        <w:r w:rsidR="00DE3917">
          <w:rPr>
            <w:noProof/>
            <w:webHidden/>
          </w:rPr>
          <w:instrText xml:space="preserve"> PAGEREF _Toc143624362 \h </w:instrText>
        </w:r>
        <w:r w:rsidR="00DE3917">
          <w:rPr>
            <w:noProof/>
            <w:webHidden/>
          </w:rPr>
        </w:r>
        <w:r w:rsidR="00DE3917">
          <w:rPr>
            <w:noProof/>
            <w:webHidden/>
          </w:rPr>
          <w:fldChar w:fldCharType="separate"/>
        </w:r>
        <w:r w:rsidR="00740F56">
          <w:rPr>
            <w:noProof/>
            <w:webHidden/>
          </w:rPr>
          <w:t>205</w:t>
        </w:r>
        <w:r w:rsidR="00DE3917">
          <w:rPr>
            <w:noProof/>
            <w:webHidden/>
          </w:rPr>
          <w:fldChar w:fldCharType="end"/>
        </w:r>
      </w:hyperlink>
    </w:p>
    <w:p w14:paraId="5C4DADC5" w14:textId="1C199EC7" w:rsidR="00DE3917" w:rsidRDefault="00000000">
      <w:pPr>
        <w:pStyle w:val="Tabladeilustraciones"/>
        <w:tabs>
          <w:tab w:val="right" w:leader="dot" w:pos="8498"/>
        </w:tabs>
        <w:rPr>
          <w:rFonts w:asciiTheme="minorHAnsi" w:eastAsiaTheme="minorEastAsia" w:hAnsiTheme="minorHAnsi" w:cstheme="minorBidi"/>
          <w:noProof/>
        </w:rPr>
      </w:pPr>
      <w:hyperlink w:anchor="_Toc143624363" w:history="1">
        <w:r w:rsidR="00DE3917" w:rsidRPr="009660C7">
          <w:rPr>
            <w:rStyle w:val="Hipervnculo"/>
            <w:noProof/>
          </w:rPr>
          <w:t>Tabla 39. Porcentaje de mujeres de 15 a 49 años de edad que usan algún método de planificación familiar, 2018-2022 (porcentajes respecto a la población total de mujeres entre 25-49)</w:t>
        </w:r>
        <w:r w:rsidR="00DE3917">
          <w:rPr>
            <w:noProof/>
            <w:webHidden/>
          </w:rPr>
          <w:tab/>
        </w:r>
        <w:r w:rsidR="00DE3917">
          <w:rPr>
            <w:noProof/>
            <w:webHidden/>
          </w:rPr>
          <w:fldChar w:fldCharType="begin"/>
        </w:r>
        <w:r w:rsidR="00DE3917">
          <w:rPr>
            <w:noProof/>
            <w:webHidden/>
          </w:rPr>
          <w:instrText xml:space="preserve"> PAGEREF _Toc143624363 \h </w:instrText>
        </w:r>
        <w:r w:rsidR="00DE3917">
          <w:rPr>
            <w:noProof/>
            <w:webHidden/>
          </w:rPr>
        </w:r>
        <w:r w:rsidR="00DE3917">
          <w:rPr>
            <w:noProof/>
            <w:webHidden/>
          </w:rPr>
          <w:fldChar w:fldCharType="separate"/>
        </w:r>
        <w:r w:rsidR="00740F56">
          <w:rPr>
            <w:noProof/>
            <w:webHidden/>
          </w:rPr>
          <w:t>205</w:t>
        </w:r>
        <w:r w:rsidR="00DE3917">
          <w:rPr>
            <w:noProof/>
            <w:webHidden/>
          </w:rPr>
          <w:fldChar w:fldCharType="end"/>
        </w:r>
      </w:hyperlink>
    </w:p>
    <w:p w14:paraId="2B104213" w14:textId="255453C8" w:rsidR="00DE3917" w:rsidRDefault="00000000">
      <w:pPr>
        <w:pStyle w:val="Tabladeilustraciones"/>
        <w:tabs>
          <w:tab w:val="right" w:leader="dot" w:pos="8498"/>
        </w:tabs>
        <w:rPr>
          <w:rFonts w:asciiTheme="minorHAnsi" w:eastAsiaTheme="minorEastAsia" w:hAnsiTheme="minorHAnsi" w:cstheme="minorBidi"/>
          <w:noProof/>
        </w:rPr>
      </w:pPr>
      <w:hyperlink w:anchor="_Toc143624364" w:history="1">
        <w:r w:rsidR="00DE3917" w:rsidRPr="009660C7">
          <w:rPr>
            <w:rStyle w:val="Hipervnculo"/>
            <w:noProof/>
          </w:rPr>
          <w:t>Tabla 40. Porcentaje de métodos modernos más usados por las mujeres de 15 a 49 años de edad con lengua indígena u originaria, 2018-2022</w:t>
        </w:r>
        <w:r w:rsidR="00DE3917">
          <w:rPr>
            <w:noProof/>
            <w:webHidden/>
          </w:rPr>
          <w:tab/>
        </w:r>
        <w:r w:rsidR="00DE3917">
          <w:rPr>
            <w:noProof/>
            <w:webHidden/>
          </w:rPr>
          <w:fldChar w:fldCharType="begin"/>
        </w:r>
        <w:r w:rsidR="00DE3917">
          <w:rPr>
            <w:noProof/>
            <w:webHidden/>
          </w:rPr>
          <w:instrText xml:space="preserve"> PAGEREF _Toc143624364 \h </w:instrText>
        </w:r>
        <w:r w:rsidR="00DE3917">
          <w:rPr>
            <w:noProof/>
            <w:webHidden/>
          </w:rPr>
        </w:r>
        <w:r w:rsidR="00DE3917">
          <w:rPr>
            <w:noProof/>
            <w:webHidden/>
          </w:rPr>
          <w:fldChar w:fldCharType="separate"/>
        </w:r>
        <w:r w:rsidR="00740F56">
          <w:rPr>
            <w:noProof/>
            <w:webHidden/>
          </w:rPr>
          <w:t>205</w:t>
        </w:r>
        <w:r w:rsidR="00DE3917">
          <w:rPr>
            <w:noProof/>
            <w:webHidden/>
          </w:rPr>
          <w:fldChar w:fldCharType="end"/>
        </w:r>
      </w:hyperlink>
    </w:p>
    <w:p w14:paraId="29C38EC6" w14:textId="5208B24D" w:rsidR="00DE3917" w:rsidRDefault="00000000">
      <w:pPr>
        <w:pStyle w:val="Tabladeilustraciones"/>
        <w:tabs>
          <w:tab w:val="right" w:leader="dot" w:pos="8498"/>
        </w:tabs>
        <w:rPr>
          <w:rFonts w:asciiTheme="minorHAnsi" w:eastAsiaTheme="minorEastAsia" w:hAnsiTheme="minorHAnsi" w:cstheme="minorBidi"/>
          <w:noProof/>
        </w:rPr>
      </w:pPr>
      <w:hyperlink w:anchor="_Toc143624365" w:history="1">
        <w:r w:rsidR="00DE3917" w:rsidRPr="009660C7">
          <w:rPr>
            <w:rStyle w:val="Hipervnculo"/>
            <w:noProof/>
          </w:rPr>
          <w:t>Tabla 41. Mediana de años de estudio de las mujeres en edad fértil 25-49 años según lengua materna, 2018-2022</w:t>
        </w:r>
        <w:r w:rsidR="00DE3917">
          <w:rPr>
            <w:noProof/>
            <w:webHidden/>
          </w:rPr>
          <w:tab/>
        </w:r>
        <w:r w:rsidR="00DE3917">
          <w:rPr>
            <w:noProof/>
            <w:webHidden/>
          </w:rPr>
          <w:fldChar w:fldCharType="begin"/>
        </w:r>
        <w:r w:rsidR="00DE3917">
          <w:rPr>
            <w:noProof/>
            <w:webHidden/>
          </w:rPr>
          <w:instrText xml:space="preserve"> PAGEREF _Toc143624365 \h </w:instrText>
        </w:r>
        <w:r w:rsidR="00DE3917">
          <w:rPr>
            <w:noProof/>
            <w:webHidden/>
          </w:rPr>
        </w:r>
        <w:r w:rsidR="00DE3917">
          <w:rPr>
            <w:noProof/>
            <w:webHidden/>
          </w:rPr>
          <w:fldChar w:fldCharType="separate"/>
        </w:r>
        <w:r w:rsidR="00740F56">
          <w:rPr>
            <w:noProof/>
            <w:webHidden/>
          </w:rPr>
          <w:t>207</w:t>
        </w:r>
        <w:r w:rsidR="00DE3917">
          <w:rPr>
            <w:noProof/>
            <w:webHidden/>
          </w:rPr>
          <w:fldChar w:fldCharType="end"/>
        </w:r>
      </w:hyperlink>
    </w:p>
    <w:p w14:paraId="4E48FA6D" w14:textId="3353DD9B" w:rsidR="00DE3917" w:rsidRDefault="00000000">
      <w:pPr>
        <w:pStyle w:val="Tabladeilustraciones"/>
        <w:tabs>
          <w:tab w:val="right" w:leader="dot" w:pos="8498"/>
        </w:tabs>
        <w:rPr>
          <w:rFonts w:asciiTheme="minorHAnsi" w:eastAsiaTheme="minorEastAsia" w:hAnsiTheme="minorHAnsi" w:cstheme="minorBidi"/>
          <w:noProof/>
        </w:rPr>
      </w:pPr>
      <w:hyperlink w:anchor="_Toc143624366" w:history="1">
        <w:r w:rsidR="00DE3917" w:rsidRPr="009660C7">
          <w:rPr>
            <w:rStyle w:val="Hipervnculo"/>
            <w:noProof/>
          </w:rPr>
          <w:t>Tabla 42. Tasa de empleo formal de la población femenina según lengua materna, 2018-2022</w:t>
        </w:r>
        <w:r w:rsidR="00DE3917">
          <w:rPr>
            <w:noProof/>
            <w:webHidden/>
          </w:rPr>
          <w:tab/>
        </w:r>
        <w:r w:rsidR="00DE3917">
          <w:rPr>
            <w:noProof/>
            <w:webHidden/>
          </w:rPr>
          <w:fldChar w:fldCharType="begin"/>
        </w:r>
        <w:r w:rsidR="00DE3917">
          <w:rPr>
            <w:noProof/>
            <w:webHidden/>
          </w:rPr>
          <w:instrText xml:space="preserve"> PAGEREF _Toc143624366 \h </w:instrText>
        </w:r>
        <w:r w:rsidR="00DE3917">
          <w:rPr>
            <w:noProof/>
            <w:webHidden/>
          </w:rPr>
        </w:r>
        <w:r w:rsidR="00DE3917">
          <w:rPr>
            <w:noProof/>
            <w:webHidden/>
          </w:rPr>
          <w:fldChar w:fldCharType="separate"/>
        </w:r>
        <w:r w:rsidR="00740F56">
          <w:rPr>
            <w:noProof/>
            <w:webHidden/>
          </w:rPr>
          <w:t>208</w:t>
        </w:r>
        <w:r w:rsidR="00DE3917">
          <w:rPr>
            <w:noProof/>
            <w:webHidden/>
          </w:rPr>
          <w:fldChar w:fldCharType="end"/>
        </w:r>
      </w:hyperlink>
    </w:p>
    <w:p w14:paraId="60BBFFC9" w14:textId="6CCB251A" w:rsidR="00DE3917" w:rsidRDefault="00000000">
      <w:pPr>
        <w:pStyle w:val="Tabladeilustraciones"/>
        <w:tabs>
          <w:tab w:val="right" w:leader="dot" w:pos="8498"/>
        </w:tabs>
        <w:rPr>
          <w:rFonts w:asciiTheme="minorHAnsi" w:eastAsiaTheme="minorEastAsia" w:hAnsiTheme="minorHAnsi" w:cstheme="minorBidi"/>
          <w:noProof/>
        </w:rPr>
      </w:pPr>
      <w:hyperlink w:anchor="_Toc143624367" w:history="1">
        <w:r w:rsidR="00DE3917" w:rsidRPr="009660C7">
          <w:rPr>
            <w:rStyle w:val="Hipervnculo"/>
            <w:noProof/>
          </w:rPr>
          <w:t>Tabla 43. Porcentaje de grupo de ocupación de las mujeres con lengua indígena u originaria, 2018-2022</w:t>
        </w:r>
        <w:r w:rsidR="00DE3917">
          <w:rPr>
            <w:noProof/>
            <w:webHidden/>
          </w:rPr>
          <w:tab/>
        </w:r>
        <w:r w:rsidR="00DE3917">
          <w:rPr>
            <w:noProof/>
            <w:webHidden/>
          </w:rPr>
          <w:fldChar w:fldCharType="begin"/>
        </w:r>
        <w:r w:rsidR="00DE3917">
          <w:rPr>
            <w:noProof/>
            <w:webHidden/>
          </w:rPr>
          <w:instrText xml:space="preserve"> PAGEREF _Toc143624367 \h </w:instrText>
        </w:r>
        <w:r w:rsidR="00DE3917">
          <w:rPr>
            <w:noProof/>
            <w:webHidden/>
          </w:rPr>
        </w:r>
        <w:r w:rsidR="00DE3917">
          <w:rPr>
            <w:noProof/>
            <w:webHidden/>
          </w:rPr>
          <w:fldChar w:fldCharType="separate"/>
        </w:r>
        <w:r w:rsidR="00740F56">
          <w:rPr>
            <w:noProof/>
            <w:webHidden/>
          </w:rPr>
          <w:t>208</w:t>
        </w:r>
        <w:r w:rsidR="00DE3917">
          <w:rPr>
            <w:noProof/>
            <w:webHidden/>
          </w:rPr>
          <w:fldChar w:fldCharType="end"/>
        </w:r>
      </w:hyperlink>
    </w:p>
    <w:p w14:paraId="2750BA35" w14:textId="7251990C" w:rsidR="00DE3917" w:rsidRDefault="00000000">
      <w:pPr>
        <w:pStyle w:val="Tabladeilustraciones"/>
        <w:tabs>
          <w:tab w:val="right" w:leader="dot" w:pos="8498"/>
        </w:tabs>
        <w:rPr>
          <w:rFonts w:asciiTheme="minorHAnsi" w:eastAsiaTheme="minorEastAsia" w:hAnsiTheme="minorHAnsi" w:cstheme="minorBidi"/>
          <w:noProof/>
        </w:rPr>
      </w:pPr>
      <w:hyperlink w:anchor="_Toc143624368" w:history="1">
        <w:r w:rsidR="00DE3917" w:rsidRPr="009660C7">
          <w:rPr>
            <w:rStyle w:val="Hipervnculo"/>
            <w:noProof/>
          </w:rPr>
          <w:t>Tabla 44. Políticas, normas, comisiones, planes y programas sobre salud sexual y reproductiva realizados por los diferentes Ministerios.</w:t>
        </w:r>
        <w:r w:rsidR="00DE3917">
          <w:rPr>
            <w:noProof/>
            <w:webHidden/>
          </w:rPr>
          <w:tab/>
        </w:r>
        <w:r w:rsidR="00DE3917">
          <w:rPr>
            <w:noProof/>
            <w:webHidden/>
          </w:rPr>
          <w:fldChar w:fldCharType="begin"/>
        </w:r>
        <w:r w:rsidR="00DE3917">
          <w:rPr>
            <w:noProof/>
            <w:webHidden/>
          </w:rPr>
          <w:instrText xml:space="preserve"> PAGEREF _Toc143624368 \h </w:instrText>
        </w:r>
        <w:r w:rsidR="00DE3917">
          <w:rPr>
            <w:noProof/>
            <w:webHidden/>
          </w:rPr>
        </w:r>
        <w:r w:rsidR="00DE3917">
          <w:rPr>
            <w:noProof/>
            <w:webHidden/>
          </w:rPr>
          <w:fldChar w:fldCharType="separate"/>
        </w:r>
        <w:r w:rsidR="00740F56">
          <w:rPr>
            <w:noProof/>
            <w:webHidden/>
          </w:rPr>
          <w:t>218</w:t>
        </w:r>
        <w:r w:rsidR="00DE3917">
          <w:rPr>
            <w:noProof/>
            <w:webHidden/>
          </w:rPr>
          <w:fldChar w:fldCharType="end"/>
        </w:r>
      </w:hyperlink>
    </w:p>
    <w:p w14:paraId="5F044437" w14:textId="4774D2C8" w:rsidR="00DE3917" w:rsidRDefault="00000000">
      <w:pPr>
        <w:pStyle w:val="Tabladeilustraciones"/>
        <w:tabs>
          <w:tab w:val="right" w:leader="dot" w:pos="8498"/>
        </w:tabs>
        <w:rPr>
          <w:rFonts w:asciiTheme="minorHAnsi" w:eastAsiaTheme="minorEastAsia" w:hAnsiTheme="minorHAnsi" w:cstheme="minorBidi"/>
          <w:noProof/>
        </w:rPr>
      </w:pPr>
      <w:hyperlink w:anchor="_Toc143624369" w:history="1">
        <w:r w:rsidR="00DE3917" w:rsidRPr="009660C7">
          <w:rPr>
            <w:rStyle w:val="Hipervnculo"/>
            <w:noProof/>
          </w:rPr>
          <w:t>Tabla 45. Programas, planes y sistemas y leyes sobre violencia de género realizadas por el MIMP</w:t>
        </w:r>
        <w:r w:rsidR="00DE3917">
          <w:rPr>
            <w:noProof/>
            <w:webHidden/>
          </w:rPr>
          <w:tab/>
        </w:r>
        <w:r w:rsidR="00DE3917">
          <w:rPr>
            <w:noProof/>
            <w:webHidden/>
          </w:rPr>
          <w:fldChar w:fldCharType="begin"/>
        </w:r>
        <w:r w:rsidR="00DE3917">
          <w:rPr>
            <w:noProof/>
            <w:webHidden/>
          </w:rPr>
          <w:instrText xml:space="preserve"> PAGEREF _Toc143624369 \h </w:instrText>
        </w:r>
        <w:r w:rsidR="00DE3917">
          <w:rPr>
            <w:noProof/>
            <w:webHidden/>
          </w:rPr>
        </w:r>
        <w:r w:rsidR="00DE3917">
          <w:rPr>
            <w:noProof/>
            <w:webHidden/>
          </w:rPr>
          <w:fldChar w:fldCharType="separate"/>
        </w:r>
        <w:r w:rsidR="00740F56">
          <w:rPr>
            <w:noProof/>
            <w:webHidden/>
          </w:rPr>
          <w:t>219</w:t>
        </w:r>
        <w:r w:rsidR="00DE3917">
          <w:rPr>
            <w:noProof/>
            <w:webHidden/>
          </w:rPr>
          <w:fldChar w:fldCharType="end"/>
        </w:r>
      </w:hyperlink>
    </w:p>
    <w:p w14:paraId="41B9DE54" w14:textId="5E9F8EA8" w:rsidR="00DE3917" w:rsidRDefault="00000000">
      <w:pPr>
        <w:pStyle w:val="Tabladeilustraciones"/>
        <w:tabs>
          <w:tab w:val="right" w:leader="dot" w:pos="8498"/>
        </w:tabs>
        <w:rPr>
          <w:rFonts w:asciiTheme="minorHAnsi" w:eastAsiaTheme="minorEastAsia" w:hAnsiTheme="minorHAnsi" w:cstheme="minorBidi"/>
          <w:noProof/>
        </w:rPr>
      </w:pPr>
      <w:hyperlink w:anchor="_Toc143624370" w:history="1">
        <w:r w:rsidR="00DE3917" w:rsidRPr="009660C7">
          <w:rPr>
            <w:rStyle w:val="Hipervnculo"/>
            <w:noProof/>
          </w:rPr>
          <w:t>Tabla 46. Formas de atención pedagógica y escenarios socioculturales y lingüísticos del MSEIB</w:t>
        </w:r>
        <w:r w:rsidR="00DE3917">
          <w:rPr>
            <w:noProof/>
            <w:webHidden/>
          </w:rPr>
          <w:tab/>
        </w:r>
        <w:r w:rsidR="00DE3917">
          <w:rPr>
            <w:noProof/>
            <w:webHidden/>
          </w:rPr>
          <w:fldChar w:fldCharType="begin"/>
        </w:r>
        <w:r w:rsidR="00DE3917">
          <w:rPr>
            <w:noProof/>
            <w:webHidden/>
          </w:rPr>
          <w:instrText xml:space="preserve"> PAGEREF _Toc143624370 \h </w:instrText>
        </w:r>
        <w:r w:rsidR="00DE3917">
          <w:rPr>
            <w:noProof/>
            <w:webHidden/>
          </w:rPr>
        </w:r>
        <w:r w:rsidR="00DE3917">
          <w:rPr>
            <w:noProof/>
            <w:webHidden/>
          </w:rPr>
          <w:fldChar w:fldCharType="separate"/>
        </w:r>
        <w:r w:rsidR="00740F56">
          <w:rPr>
            <w:noProof/>
            <w:webHidden/>
          </w:rPr>
          <w:t>222</w:t>
        </w:r>
        <w:r w:rsidR="00DE3917">
          <w:rPr>
            <w:noProof/>
            <w:webHidden/>
          </w:rPr>
          <w:fldChar w:fldCharType="end"/>
        </w:r>
      </w:hyperlink>
    </w:p>
    <w:p w14:paraId="12930905" w14:textId="2A5D1661" w:rsidR="00DE3917" w:rsidRDefault="00000000">
      <w:pPr>
        <w:pStyle w:val="Tabladeilustraciones"/>
        <w:tabs>
          <w:tab w:val="right" w:leader="dot" w:pos="8498"/>
        </w:tabs>
        <w:rPr>
          <w:rFonts w:asciiTheme="minorHAnsi" w:eastAsiaTheme="minorEastAsia" w:hAnsiTheme="minorHAnsi" w:cstheme="minorBidi"/>
          <w:noProof/>
        </w:rPr>
      </w:pPr>
      <w:hyperlink w:anchor="_Toc143624371" w:history="1">
        <w:r w:rsidR="00DE3917" w:rsidRPr="009660C7">
          <w:rPr>
            <w:rStyle w:val="Hipervnculo"/>
            <w:noProof/>
          </w:rPr>
          <w:t>Tabla 47. Porcentaje de plazas vacantes de docentes eib según forma de atención pedagógica y nivel educativo</w:t>
        </w:r>
        <w:r w:rsidR="00DE3917">
          <w:rPr>
            <w:noProof/>
            <w:webHidden/>
          </w:rPr>
          <w:tab/>
        </w:r>
        <w:r w:rsidR="00DE3917">
          <w:rPr>
            <w:noProof/>
            <w:webHidden/>
          </w:rPr>
          <w:fldChar w:fldCharType="begin"/>
        </w:r>
        <w:r w:rsidR="00DE3917">
          <w:rPr>
            <w:noProof/>
            <w:webHidden/>
          </w:rPr>
          <w:instrText xml:space="preserve"> PAGEREF _Toc143624371 \h </w:instrText>
        </w:r>
        <w:r w:rsidR="00DE3917">
          <w:rPr>
            <w:noProof/>
            <w:webHidden/>
          </w:rPr>
        </w:r>
        <w:r w:rsidR="00DE3917">
          <w:rPr>
            <w:noProof/>
            <w:webHidden/>
          </w:rPr>
          <w:fldChar w:fldCharType="separate"/>
        </w:r>
        <w:r w:rsidR="00740F56">
          <w:rPr>
            <w:noProof/>
            <w:webHidden/>
          </w:rPr>
          <w:t>225</w:t>
        </w:r>
        <w:r w:rsidR="00DE3917">
          <w:rPr>
            <w:noProof/>
            <w:webHidden/>
          </w:rPr>
          <w:fldChar w:fldCharType="end"/>
        </w:r>
      </w:hyperlink>
    </w:p>
    <w:p w14:paraId="2DCDC9C0" w14:textId="667162D4" w:rsidR="00DE3917" w:rsidRDefault="00000000">
      <w:pPr>
        <w:pStyle w:val="Tabladeilustraciones"/>
        <w:tabs>
          <w:tab w:val="right" w:leader="dot" w:pos="8498"/>
        </w:tabs>
        <w:rPr>
          <w:rFonts w:asciiTheme="minorHAnsi" w:eastAsiaTheme="minorEastAsia" w:hAnsiTheme="minorHAnsi" w:cstheme="minorBidi"/>
          <w:noProof/>
        </w:rPr>
      </w:pPr>
      <w:hyperlink w:anchor="_Toc143624372" w:history="1">
        <w:r w:rsidR="00DE3917" w:rsidRPr="009660C7">
          <w:rPr>
            <w:rStyle w:val="Hipervnculo"/>
            <w:noProof/>
          </w:rPr>
          <w:t>Tabla 48. Número de IFID con programas EIB, según nivel educativo y región, 2022</w:t>
        </w:r>
        <w:r w:rsidR="00DE3917">
          <w:rPr>
            <w:noProof/>
            <w:webHidden/>
          </w:rPr>
          <w:tab/>
        </w:r>
        <w:r w:rsidR="00DE3917">
          <w:rPr>
            <w:noProof/>
            <w:webHidden/>
          </w:rPr>
          <w:fldChar w:fldCharType="begin"/>
        </w:r>
        <w:r w:rsidR="00DE3917">
          <w:rPr>
            <w:noProof/>
            <w:webHidden/>
          </w:rPr>
          <w:instrText xml:space="preserve"> PAGEREF _Toc143624372 \h </w:instrText>
        </w:r>
        <w:r w:rsidR="00DE3917">
          <w:rPr>
            <w:noProof/>
            <w:webHidden/>
          </w:rPr>
        </w:r>
        <w:r w:rsidR="00DE3917">
          <w:rPr>
            <w:noProof/>
            <w:webHidden/>
          </w:rPr>
          <w:fldChar w:fldCharType="separate"/>
        </w:r>
        <w:r w:rsidR="00740F56">
          <w:rPr>
            <w:noProof/>
            <w:webHidden/>
          </w:rPr>
          <w:t>226</w:t>
        </w:r>
        <w:r w:rsidR="00DE3917">
          <w:rPr>
            <w:noProof/>
            <w:webHidden/>
          </w:rPr>
          <w:fldChar w:fldCharType="end"/>
        </w:r>
      </w:hyperlink>
    </w:p>
    <w:p w14:paraId="4AC1A8C9" w14:textId="61869E0F" w:rsidR="00DE3917" w:rsidRDefault="00000000">
      <w:pPr>
        <w:pStyle w:val="Tabladeilustraciones"/>
        <w:tabs>
          <w:tab w:val="right" w:leader="dot" w:pos="8498"/>
        </w:tabs>
        <w:rPr>
          <w:rFonts w:asciiTheme="minorHAnsi" w:eastAsiaTheme="minorEastAsia" w:hAnsiTheme="minorHAnsi" w:cstheme="minorBidi"/>
          <w:noProof/>
        </w:rPr>
      </w:pPr>
      <w:hyperlink w:anchor="_Toc143624373" w:history="1">
        <w:r w:rsidR="00DE3917" w:rsidRPr="009660C7">
          <w:rPr>
            <w:rStyle w:val="Hipervnculo"/>
            <w:noProof/>
          </w:rPr>
          <w:t>Tabla 49. Grupos étnicos con mayor número de casos de Enfermedades identificadas por el Minsa, 2023</w:t>
        </w:r>
        <w:r w:rsidR="00DE3917">
          <w:rPr>
            <w:noProof/>
            <w:webHidden/>
          </w:rPr>
          <w:tab/>
        </w:r>
        <w:r w:rsidR="00DE3917">
          <w:rPr>
            <w:noProof/>
            <w:webHidden/>
          </w:rPr>
          <w:fldChar w:fldCharType="begin"/>
        </w:r>
        <w:r w:rsidR="00DE3917">
          <w:rPr>
            <w:noProof/>
            <w:webHidden/>
          </w:rPr>
          <w:instrText xml:space="preserve"> PAGEREF _Toc143624373 \h </w:instrText>
        </w:r>
        <w:r w:rsidR="00DE3917">
          <w:rPr>
            <w:noProof/>
            <w:webHidden/>
          </w:rPr>
        </w:r>
        <w:r w:rsidR="00DE3917">
          <w:rPr>
            <w:noProof/>
            <w:webHidden/>
          </w:rPr>
          <w:fldChar w:fldCharType="separate"/>
        </w:r>
        <w:r w:rsidR="00740F56">
          <w:rPr>
            <w:noProof/>
            <w:webHidden/>
          </w:rPr>
          <w:t>230</w:t>
        </w:r>
        <w:r w:rsidR="00DE3917">
          <w:rPr>
            <w:noProof/>
            <w:webHidden/>
          </w:rPr>
          <w:fldChar w:fldCharType="end"/>
        </w:r>
      </w:hyperlink>
    </w:p>
    <w:p w14:paraId="0274FF4A" w14:textId="05A79FCA" w:rsidR="00DE3917" w:rsidRDefault="00000000">
      <w:pPr>
        <w:pStyle w:val="Tabladeilustraciones"/>
        <w:tabs>
          <w:tab w:val="right" w:leader="dot" w:pos="8498"/>
        </w:tabs>
        <w:rPr>
          <w:rFonts w:asciiTheme="minorHAnsi" w:eastAsiaTheme="minorEastAsia" w:hAnsiTheme="minorHAnsi" w:cstheme="minorBidi"/>
          <w:noProof/>
        </w:rPr>
      </w:pPr>
      <w:hyperlink w:anchor="_Toc143624374" w:history="1">
        <w:r w:rsidR="00DE3917" w:rsidRPr="009660C7">
          <w:rPr>
            <w:rStyle w:val="Hipervnculo"/>
            <w:noProof/>
          </w:rPr>
          <w:t>Tabla 50. Comunidades censadas según personas a quién consulta en caso de enfermedad o accidente (en número de comunidades).</w:t>
        </w:r>
        <w:r w:rsidR="00DE3917">
          <w:rPr>
            <w:noProof/>
            <w:webHidden/>
          </w:rPr>
          <w:tab/>
        </w:r>
        <w:r w:rsidR="00DE3917">
          <w:rPr>
            <w:noProof/>
            <w:webHidden/>
          </w:rPr>
          <w:fldChar w:fldCharType="begin"/>
        </w:r>
        <w:r w:rsidR="00DE3917">
          <w:rPr>
            <w:noProof/>
            <w:webHidden/>
          </w:rPr>
          <w:instrText xml:space="preserve"> PAGEREF _Toc143624374 \h </w:instrText>
        </w:r>
        <w:r w:rsidR="00DE3917">
          <w:rPr>
            <w:noProof/>
            <w:webHidden/>
          </w:rPr>
        </w:r>
        <w:r w:rsidR="00DE3917">
          <w:rPr>
            <w:noProof/>
            <w:webHidden/>
          </w:rPr>
          <w:fldChar w:fldCharType="separate"/>
        </w:r>
        <w:r w:rsidR="00740F56">
          <w:rPr>
            <w:noProof/>
            <w:webHidden/>
          </w:rPr>
          <w:t>234</w:t>
        </w:r>
        <w:r w:rsidR="00DE3917">
          <w:rPr>
            <w:noProof/>
            <w:webHidden/>
          </w:rPr>
          <w:fldChar w:fldCharType="end"/>
        </w:r>
      </w:hyperlink>
    </w:p>
    <w:p w14:paraId="5D726C4F" w14:textId="2DD20A80" w:rsidR="00DE3917" w:rsidRDefault="00000000">
      <w:pPr>
        <w:pStyle w:val="Tabladeilustraciones"/>
        <w:tabs>
          <w:tab w:val="right" w:leader="dot" w:pos="8498"/>
        </w:tabs>
        <w:rPr>
          <w:rFonts w:asciiTheme="minorHAnsi" w:eastAsiaTheme="minorEastAsia" w:hAnsiTheme="minorHAnsi" w:cstheme="minorBidi"/>
          <w:noProof/>
        </w:rPr>
      </w:pPr>
      <w:hyperlink w:anchor="_Toc143624375" w:history="1">
        <w:r w:rsidR="00DE3917" w:rsidRPr="009660C7">
          <w:rPr>
            <w:rStyle w:val="Hipervnculo"/>
            <w:noProof/>
          </w:rPr>
          <w:t>Tabla 51. Población que en el mes anterior hizo uso del servicio de internet, por lugares donde más lo usó, según lengua materna, 2022 (en porcentaje)</w:t>
        </w:r>
        <w:r w:rsidR="00DE3917">
          <w:rPr>
            <w:noProof/>
            <w:webHidden/>
          </w:rPr>
          <w:tab/>
        </w:r>
        <w:r w:rsidR="00DE3917">
          <w:rPr>
            <w:noProof/>
            <w:webHidden/>
          </w:rPr>
          <w:fldChar w:fldCharType="begin"/>
        </w:r>
        <w:r w:rsidR="00DE3917">
          <w:rPr>
            <w:noProof/>
            <w:webHidden/>
          </w:rPr>
          <w:instrText xml:space="preserve"> PAGEREF _Toc143624375 \h </w:instrText>
        </w:r>
        <w:r w:rsidR="00DE3917">
          <w:rPr>
            <w:noProof/>
            <w:webHidden/>
          </w:rPr>
        </w:r>
        <w:r w:rsidR="00DE3917">
          <w:rPr>
            <w:noProof/>
            <w:webHidden/>
          </w:rPr>
          <w:fldChar w:fldCharType="separate"/>
        </w:r>
        <w:r w:rsidR="00740F56">
          <w:rPr>
            <w:noProof/>
            <w:webHidden/>
          </w:rPr>
          <w:t>242</w:t>
        </w:r>
        <w:r w:rsidR="00DE3917">
          <w:rPr>
            <w:noProof/>
            <w:webHidden/>
          </w:rPr>
          <w:fldChar w:fldCharType="end"/>
        </w:r>
      </w:hyperlink>
    </w:p>
    <w:p w14:paraId="09B1F5E9" w14:textId="3413ED00" w:rsidR="00DE3917" w:rsidRDefault="00000000">
      <w:pPr>
        <w:pStyle w:val="Tabladeilustraciones"/>
        <w:tabs>
          <w:tab w:val="right" w:leader="dot" w:pos="8498"/>
        </w:tabs>
        <w:rPr>
          <w:rFonts w:asciiTheme="minorHAnsi" w:eastAsiaTheme="minorEastAsia" w:hAnsiTheme="minorHAnsi" w:cstheme="minorBidi"/>
          <w:noProof/>
        </w:rPr>
      </w:pPr>
      <w:hyperlink w:anchor="_Toc143624376" w:history="1">
        <w:r w:rsidR="00DE3917" w:rsidRPr="009660C7">
          <w:rPr>
            <w:rStyle w:val="Hipervnculo"/>
            <w:noProof/>
          </w:rPr>
          <w:t>Tabla 52. Instrumentos técnicos y/o de gestión del Poder Judicial en materia indígena</w:t>
        </w:r>
        <w:r w:rsidR="00DE3917">
          <w:rPr>
            <w:noProof/>
            <w:webHidden/>
          </w:rPr>
          <w:tab/>
        </w:r>
        <w:r w:rsidR="00DE3917">
          <w:rPr>
            <w:noProof/>
            <w:webHidden/>
          </w:rPr>
          <w:fldChar w:fldCharType="begin"/>
        </w:r>
        <w:r w:rsidR="00DE3917">
          <w:rPr>
            <w:noProof/>
            <w:webHidden/>
          </w:rPr>
          <w:instrText xml:space="preserve"> PAGEREF _Toc143624376 \h </w:instrText>
        </w:r>
        <w:r w:rsidR="00DE3917">
          <w:rPr>
            <w:noProof/>
            <w:webHidden/>
          </w:rPr>
        </w:r>
        <w:r w:rsidR="00DE3917">
          <w:rPr>
            <w:noProof/>
            <w:webHidden/>
          </w:rPr>
          <w:fldChar w:fldCharType="separate"/>
        </w:r>
        <w:r w:rsidR="00740F56">
          <w:rPr>
            <w:noProof/>
            <w:webHidden/>
          </w:rPr>
          <w:t>245</w:t>
        </w:r>
        <w:r w:rsidR="00DE3917">
          <w:rPr>
            <w:noProof/>
            <w:webHidden/>
          </w:rPr>
          <w:fldChar w:fldCharType="end"/>
        </w:r>
      </w:hyperlink>
    </w:p>
    <w:p w14:paraId="0B33A2A5" w14:textId="4189CC59" w:rsidR="00DE3917" w:rsidRDefault="00000000">
      <w:pPr>
        <w:pStyle w:val="Tabladeilustraciones"/>
        <w:tabs>
          <w:tab w:val="right" w:leader="dot" w:pos="8498"/>
        </w:tabs>
        <w:rPr>
          <w:rFonts w:asciiTheme="minorHAnsi" w:eastAsiaTheme="minorEastAsia" w:hAnsiTheme="minorHAnsi" w:cstheme="minorBidi"/>
          <w:noProof/>
        </w:rPr>
      </w:pPr>
      <w:hyperlink w:anchor="_Toc143624377" w:history="1">
        <w:r w:rsidR="00DE3917" w:rsidRPr="009660C7">
          <w:rPr>
            <w:rStyle w:val="Hipervnculo"/>
            <w:noProof/>
          </w:rPr>
          <w:t>Tabla 53. Beneficiarios de transferencias económicas de programas sociales JUNTOS y PENSIÓN 65, según lengua materna, 2022</w:t>
        </w:r>
        <w:r w:rsidR="00DE3917">
          <w:rPr>
            <w:noProof/>
            <w:webHidden/>
          </w:rPr>
          <w:tab/>
        </w:r>
        <w:r w:rsidR="00DE3917">
          <w:rPr>
            <w:noProof/>
            <w:webHidden/>
          </w:rPr>
          <w:fldChar w:fldCharType="begin"/>
        </w:r>
        <w:r w:rsidR="00DE3917">
          <w:rPr>
            <w:noProof/>
            <w:webHidden/>
          </w:rPr>
          <w:instrText xml:space="preserve"> PAGEREF _Toc143624377 \h </w:instrText>
        </w:r>
        <w:r w:rsidR="00DE3917">
          <w:rPr>
            <w:noProof/>
            <w:webHidden/>
          </w:rPr>
        </w:r>
        <w:r w:rsidR="00DE3917">
          <w:rPr>
            <w:noProof/>
            <w:webHidden/>
          </w:rPr>
          <w:fldChar w:fldCharType="separate"/>
        </w:r>
        <w:r w:rsidR="00740F56">
          <w:rPr>
            <w:noProof/>
            <w:webHidden/>
          </w:rPr>
          <w:t>246</w:t>
        </w:r>
        <w:r w:rsidR="00DE3917">
          <w:rPr>
            <w:noProof/>
            <w:webHidden/>
          </w:rPr>
          <w:fldChar w:fldCharType="end"/>
        </w:r>
      </w:hyperlink>
    </w:p>
    <w:p w14:paraId="56F353DB" w14:textId="3DCE6B46" w:rsidR="00DE3917" w:rsidRDefault="00000000">
      <w:pPr>
        <w:pStyle w:val="Tabladeilustraciones"/>
        <w:tabs>
          <w:tab w:val="right" w:leader="dot" w:pos="8498"/>
        </w:tabs>
        <w:rPr>
          <w:rFonts w:asciiTheme="minorHAnsi" w:eastAsiaTheme="minorEastAsia" w:hAnsiTheme="minorHAnsi" w:cstheme="minorBidi"/>
          <w:noProof/>
        </w:rPr>
      </w:pPr>
      <w:hyperlink w:anchor="_Toc143624378" w:history="1">
        <w:r w:rsidR="00DE3917" w:rsidRPr="009660C7">
          <w:rPr>
            <w:rStyle w:val="Hipervnculo"/>
            <w:noProof/>
          </w:rPr>
          <w:t>Tabla 54. Exportaciones de CAMU CAMU 2018-2022 (Valor FOB (Miles US$))</w:t>
        </w:r>
        <w:r w:rsidR="00DE3917">
          <w:rPr>
            <w:noProof/>
            <w:webHidden/>
          </w:rPr>
          <w:tab/>
        </w:r>
        <w:r w:rsidR="00DE3917">
          <w:rPr>
            <w:noProof/>
            <w:webHidden/>
          </w:rPr>
          <w:fldChar w:fldCharType="begin"/>
        </w:r>
        <w:r w:rsidR="00DE3917">
          <w:rPr>
            <w:noProof/>
            <w:webHidden/>
          </w:rPr>
          <w:instrText xml:space="preserve"> PAGEREF _Toc143624378 \h </w:instrText>
        </w:r>
        <w:r w:rsidR="00DE3917">
          <w:rPr>
            <w:noProof/>
            <w:webHidden/>
          </w:rPr>
        </w:r>
        <w:r w:rsidR="00DE3917">
          <w:rPr>
            <w:noProof/>
            <w:webHidden/>
          </w:rPr>
          <w:fldChar w:fldCharType="separate"/>
        </w:r>
        <w:r w:rsidR="00740F56">
          <w:rPr>
            <w:noProof/>
            <w:webHidden/>
          </w:rPr>
          <w:t>261</w:t>
        </w:r>
        <w:r w:rsidR="00DE3917">
          <w:rPr>
            <w:noProof/>
            <w:webHidden/>
          </w:rPr>
          <w:fldChar w:fldCharType="end"/>
        </w:r>
      </w:hyperlink>
    </w:p>
    <w:p w14:paraId="4FE4D013" w14:textId="2AFA01D3" w:rsidR="00DE3917" w:rsidRDefault="00000000">
      <w:pPr>
        <w:pStyle w:val="Tabladeilustraciones"/>
        <w:tabs>
          <w:tab w:val="right" w:leader="dot" w:pos="8498"/>
        </w:tabs>
        <w:rPr>
          <w:rFonts w:asciiTheme="minorHAnsi" w:eastAsiaTheme="minorEastAsia" w:hAnsiTheme="minorHAnsi" w:cstheme="minorBidi"/>
          <w:noProof/>
        </w:rPr>
      </w:pPr>
      <w:hyperlink w:anchor="_Toc143624379" w:history="1">
        <w:r w:rsidR="00DE3917" w:rsidRPr="009660C7">
          <w:rPr>
            <w:rStyle w:val="Hipervnculo"/>
            <w:noProof/>
          </w:rPr>
          <w:t>Tabla 55. Presupuesto destinado para del producto 0121: mejora de la articulación de pequeños productores al mercado del MIDAGRI</w:t>
        </w:r>
        <w:r w:rsidR="00DE3917">
          <w:rPr>
            <w:noProof/>
            <w:webHidden/>
          </w:rPr>
          <w:tab/>
        </w:r>
        <w:r w:rsidR="00DE3917">
          <w:rPr>
            <w:noProof/>
            <w:webHidden/>
          </w:rPr>
          <w:fldChar w:fldCharType="begin"/>
        </w:r>
        <w:r w:rsidR="00DE3917">
          <w:rPr>
            <w:noProof/>
            <w:webHidden/>
          </w:rPr>
          <w:instrText xml:space="preserve"> PAGEREF _Toc143624379 \h </w:instrText>
        </w:r>
        <w:r w:rsidR="00DE3917">
          <w:rPr>
            <w:noProof/>
            <w:webHidden/>
          </w:rPr>
        </w:r>
        <w:r w:rsidR="00DE3917">
          <w:rPr>
            <w:noProof/>
            <w:webHidden/>
          </w:rPr>
          <w:fldChar w:fldCharType="separate"/>
        </w:r>
        <w:r w:rsidR="00740F56">
          <w:rPr>
            <w:noProof/>
            <w:webHidden/>
          </w:rPr>
          <w:t>263</w:t>
        </w:r>
        <w:r w:rsidR="00DE3917">
          <w:rPr>
            <w:noProof/>
            <w:webHidden/>
          </w:rPr>
          <w:fldChar w:fldCharType="end"/>
        </w:r>
      </w:hyperlink>
    </w:p>
    <w:p w14:paraId="180F48BD" w14:textId="23951AA8" w:rsidR="00DE3917" w:rsidRDefault="00000000">
      <w:pPr>
        <w:pStyle w:val="Tabladeilustraciones"/>
        <w:tabs>
          <w:tab w:val="right" w:leader="dot" w:pos="8498"/>
        </w:tabs>
        <w:rPr>
          <w:rFonts w:asciiTheme="minorHAnsi" w:eastAsiaTheme="minorEastAsia" w:hAnsiTheme="minorHAnsi" w:cstheme="minorBidi"/>
          <w:noProof/>
        </w:rPr>
      </w:pPr>
      <w:hyperlink w:anchor="_Toc143624380" w:history="1">
        <w:r w:rsidR="00DE3917" w:rsidRPr="009660C7">
          <w:rPr>
            <w:rStyle w:val="Hipervnculo"/>
            <w:noProof/>
          </w:rPr>
          <w:t>Tabla 56. Presupuesto de programas de SERFOR, 2018-2022</w:t>
        </w:r>
        <w:r w:rsidR="00DE3917">
          <w:rPr>
            <w:noProof/>
            <w:webHidden/>
          </w:rPr>
          <w:tab/>
        </w:r>
        <w:r w:rsidR="00DE3917">
          <w:rPr>
            <w:noProof/>
            <w:webHidden/>
          </w:rPr>
          <w:fldChar w:fldCharType="begin"/>
        </w:r>
        <w:r w:rsidR="00DE3917">
          <w:rPr>
            <w:noProof/>
            <w:webHidden/>
          </w:rPr>
          <w:instrText xml:space="preserve"> PAGEREF _Toc143624380 \h </w:instrText>
        </w:r>
        <w:r w:rsidR="00DE3917">
          <w:rPr>
            <w:noProof/>
            <w:webHidden/>
          </w:rPr>
        </w:r>
        <w:r w:rsidR="00DE3917">
          <w:rPr>
            <w:noProof/>
            <w:webHidden/>
          </w:rPr>
          <w:fldChar w:fldCharType="separate"/>
        </w:r>
        <w:r w:rsidR="00740F56">
          <w:rPr>
            <w:noProof/>
            <w:webHidden/>
          </w:rPr>
          <w:t>264</w:t>
        </w:r>
        <w:r w:rsidR="00DE3917">
          <w:rPr>
            <w:noProof/>
            <w:webHidden/>
          </w:rPr>
          <w:fldChar w:fldCharType="end"/>
        </w:r>
      </w:hyperlink>
    </w:p>
    <w:p w14:paraId="41AB2A31" w14:textId="4DC8F796" w:rsidR="00866E26" w:rsidRDefault="00A4716D" w:rsidP="0027638F">
      <w:pPr>
        <w:jc w:val="both"/>
        <w:rPr>
          <w:b/>
          <w:bCs/>
        </w:rPr>
      </w:pPr>
      <w:r>
        <w:rPr>
          <w:b/>
          <w:bCs/>
        </w:rPr>
        <w:fldChar w:fldCharType="end"/>
      </w:r>
    </w:p>
    <w:p w14:paraId="506E7DC9" w14:textId="3F6C8806" w:rsidR="00840C90" w:rsidRPr="00866E26" w:rsidRDefault="00840C90" w:rsidP="0027638F">
      <w:pPr>
        <w:jc w:val="both"/>
        <w:rPr>
          <w:b/>
          <w:bCs/>
        </w:rPr>
      </w:pPr>
      <w:r w:rsidRPr="00F1013C">
        <w:rPr>
          <w:rFonts w:asciiTheme="majorHAnsi" w:hAnsiTheme="majorHAnsi" w:cstheme="majorHAnsi"/>
          <w:b/>
          <w:bCs/>
          <w:color w:val="2F5496" w:themeColor="accent1" w:themeShade="BF"/>
          <w:sz w:val="36"/>
          <w:szCs w:val="36"/>
        </w:rPr>
        <w:t xml:space="preserve">ÍNDICE DE </w:t>
      </w:r>
      <w:r>
        <w:rPr>
          <w:rFonts w:asciiTheme="majorHAnsi" w:hAnsiTheme="majorHAnsi" w:cstheme="majorHAnsi"/>
          <w:b/>
          <w:bCs/>
          <w:color w:val="2F5496" w:themeColor="accent1" w:themeShade="BF"/>
          <w:sz w:val="36"/>
          <w:szCs w:val="36"/>
        </w:rPr>
        <w:t>CUADROS</w:t>
      </w:r>
    </w:p>
    <w:p w14:paraId="7B6FBDC5" w14:textId="023ACD55" w:rsidR="0027638F" w:rsidRDefault="00866E26" w:rsidP="0027638F">
      <w:pPr>
        <w:pStyle w:val="Tabladeilustraciones"/>
        <w:tabs>
          <w:tab w:val="right" w:leader="dot" w:pos="8498"/>
        </w:tabs>
        <w:jc w:val="both"/>
        <w:rPr>
          <w:rFonts w:asciiTheme="minorHAnsi" w:eastAsiaTheme="minorEastAsia" w:hAnsiTheme="minorHAnsi" w:cstheme="minorBidi"/>
          <w:noProof/>
          <w:kern w:val="2"/>
          <w14:ligatures w14:val="standardContextual"/>
        </w:rPr>
      </w:pPr>
      <w:r>
        <w:rPr>
          <w:rFonts w:asciiTheme="majorHAnsi" w:hAnsiTheme="majorHAnsi" w:cstheme="majorHAnsi"/>
          <w:b/>
          <w:bCs/>
          <w:color w:val="2F5496" w:themeColor="accent1" w:themeShade="BF"/>
          <w:sz w:val="36"/>
          <w:szCs w:val="36"/>
        </w:rPr>
        <w:fldChar w:fldCharType="begin"/>
      </w:r>
      <w:r>
        <w:rPr>
          <w:rFonts w:asciiTheme="majorHAnsi" w:hAnsiTheme="majorHAnsi" w:cstheme="majorHAnsi"/>
          <w:b/>
          <w:bCs/>
          <w:color w:val="2F5496" w:themeColor="accent1" w:themeShade="BF"/>
          <w:sz w:val="36"/>
          <w:szCs w:val="36"/>
        </w:rPr>
        <w:instrText xml:space="preserve"> TOC \h \z \c "Cuadro" </w:instrText>
      </w:r>
      <w:r>
        <w:rPr>
          <w:rFonts w:asciiTheme="majorHAnsi" w:hAnsiTheme="majorHAnsi" w:cstheme="majorHAnsi"/>
          <w:b/>
          <w:bCs/>
          <w:color w:val="2F5496" w:themeColor="accent1" w:themeShade="BF"/>
          <w:sz w:val="36"/>
          <w:szCs w:val="36"/>
        </w:rPr>
        <w:fldChar w:fldCharType="separate"/>
      </w:r>
      <w:hyperlink w:anchor="_Toc143203069" w:history="1">
        <w:r w:rsidR="0027638F" w:rsidRPr="00107E8B">
          <w:rPr>
            <w:rStyle w:val="Hipervnculo"/>
            <w:noProof/>
          </w:rPr>
          <w:t>Cuadro 1. Estructura organizacional del rol del trabajo en la agricultura familiar en los Andes</w:t>
        </w:r>
        <w:r w:rsidR="0027638F">
          <w:rPr>
            <w:noProof/>
            <w:webHidden/>
          </w:rPr>
          <w:tab/>
        </w:r>
        <w:r w:rsidR="0027638F">
          <w:rPr>
            <w:noProof/>
            <w:webHidden/>
          </w:rPr>
          <w:fldChar w:fldCharType="begin"/>
        </w:r>
        <w:r w:rsidR="0027638F">
          <w:rPr>
            <w:noProof/>
            <w:webHidden/>
          </w:rPr>
          <w:instrText xml:space="preserve"> PAGEREF _Toc143203069 \h </w:instrText>
        </w:r>
        <w:r w:rsidR="0027638F">
          <w:rPr>
            <w:noProof/>
            <w:webHidden/>
          </w:rPr>
        </w:r>
        <w:r w:rsidR="0027638F">
          <w:rPr>
            <w:noProof/>
            <w:webHidden/>
          </w:rPr>
          <w:fldChar w:fldCharType="separate"/>
        </w:r>
        <w:r w:rsidR="00740F56">
          <w:rPr>
            <w:noProof/>
            <w:webHidden/>
          </w:rPr>
          <w:t>209</w:t>
        </w:r>
        <w:r w:rsidR="0027638F">
          <w:rPr>
            <w:noProof/>
            <w:webHidden/>
          </w:rPr>
          <w:fldChar w:fldCharType="end"/>
        </w:r>
      </w:hyperlink>
    </w:p>
    <w:p w14:paraId="08D037B0" w14:textId="56B59725" w:rsidR="0027638F" w:rsidRDefault="00000000" w:rsidP="0027638F">
      <w:pPr>
        <w:pStyle w:val="Tabladeilustraciones"/>
        <w:tabs>
          <w:tab w:val="right" w:leader="dot" w:pos="8498"/>
        </w:tabs>
        <w:jc w:val="both"/>
        <w:rPr>
          <w:rFonts w:asciiTheme="minorHAnsi" w:eastAsiaTheme="minorEastAsia" w:hAnsiTheme="minorHAnsi" w:cstheme="minorBidi"/>
          <w:noProof/>
          <w:kern w:val="2"/>
          <w14:ligatures w14:val="standardContextual"/>
        </w:rPr>
      </w:pPr>
      <w:hyperlink w:anchor="_Toc143203070" w:history="1">
        <w:r w:rsidR="0027638F" w:rsidRPr="00107E8B">
          <w:rPr>
            <w:rStyle w:val="Hipervnculo"/>
            <w:noProof/>
          </w:rPr>
          <w:t>Cuadro 2. Economía sostenible y solidaria</w:t>
        </w:r>
        <w:r w:rsidR="0027638F">
          <w:rPr>
            <w:noProof/>
            <w:webHidden/>
          </w:rPr>
          <w:tab/>
        </w:r>
        <w:r w:rsidR="0027638F">
          <w:rPr>
            <w:noProof/>
            <w:webHidden/>
          </w:rPr>
          <w:fldChar w:fldCharType="begin"/>
        </w:r>
        <w:r w:rsidR="0027638F">
          <w:rPr>
            <w:noProof/>
            <w:webHidden/>
          </w:rPr>
          <w:instrText xml:space="preserve"> PAGEREF _Toc143203070 \h </w:instrText>
        </w:r>
        <w:r w:rsidR="0027638F">
          <w:rPr>
            <w:noProof/>
            <w:webHidden/>
          </w:rPr>
        </w:r>
        <w:r w:rsidR="0027638F">
          <w:rPr>
            <w:noProof/>
            <w:webHidden/>
          </w:rPr>
          <w:fldChar w:fldCharType="separate"/>
        </w:r>
        <w:r w:rsidR="00740F56">
          <w:rPr>
            <w:noProof/>
            <w:webHidden/>
          </w:rPr>
          <w:t>248</w:t>
        </w:r>
        <w:r w:rsidR="0027638F">
          <w:rPr>
            <w:noProof/>
            <w:webHidden/>
          </w:rPr>
          <w:fldChar w:fldCharType="end"/>
        </w:r>
      </w:hyperlink>
    </w:p>
    <w:p w14:paraId="36F51E00" w14:textId="7C599EBA" w:rsidR="0027638F" w:rsidRDefault="00000000" w:rsidP="0027638F">
      <w:pPr>
        <w:pStyle w:val="Tabladeilustraciones"/>
        <w:tabs>
          <w:tab w:val="right" w:leader="dot" w:pos="8498"/>
        </w:tabs>
        <w:jc w:val="both"/>
        <w:rPr>
          <w:rFonts w:asciiTheme="minorHAnsi" w:eastAsiaTheme="minorEastAsia" w:hAnsiTheme="minorHAnsi" w:cstheme="minorBidi"/>
          <w:noProof/>
          <w:kern w:val="2"/>
          <w14:ligatures w14:val="standardContextual"/>
        </w:rPr>
      </w:pPr>
      <w:hyperlink w:anchor="_Toc143203071" w:history="1">
        <w:r w:rsidR="0027638F" w:rsidRPr="00107E8B">
          <w:rPr>
            <w:rStyle w:val="Hipervnculo"/>
            <w:noProof/>
          </w:rPr>
          <w:t>Cuadro 3. Ejemplo de iniciativas de pueblos indígenas u originarios que se insertaron a la economía mundial</w:t>
        </w:r>
        <w:r w:rsidR="0027638F">
          <w:rPr>
            <w:noProof/>
            <w:webHidden/>
          </w:rPr>
          <w:tab/>
        </w:r>
        <w:r w:rsidR="0027638F">
          <w:rPr>
            <w:noProof/>
            <w:webHidden/>
          </w:rPr>
          <w:fldChar w:fldCharType="begin"/>
        </w:r>
        <w:r w:rsidR="0027638F">
          <w:rPr>
            <w:noProof/>
            <w:webHidden/>
          </w:rPr>
          <w:instrText xml:space="preserve"> PAGEREF _Toc143203071 \h </w:instrText>
        </w:r>
        <w:r w:rsidR="0027638F">
          <w:rPr>
            <w:noProof/>
            <w:webHidden/>
          </w:rPr>
        </w:r>
        <w:r w:rsidR="0027638F">
          <w:rPr>
            <w:noProof/>
            <w:webHidden/>
          </w:rPr>
          <w:fldChar w:fldCharType="separate"/>
        </w:r>
        <w:r w:rsidR="00740F56">
          <w:rPr>
            <w:noProof/>
            <w:webHidden/>
          </w:rPr>
          <w:t>258</w:t>
        </w:r>
        <w:r w:rsidR="0027638F">
          <w:rPr>
            <w:noProof/>
            <w:webHidden/>
          </w:rPr>
          <w:fldChar w:fldCharType="end"/>
        </w:r>
      </w:hyperlink>
    </w:p>
    <w:p w14:paraId="748CAF47" w14:textId="37153AC8" w:rsidR="0027638F" w:rsidRDefault="00000000" w:rsidP="0027638F">
      <w:pPr>
        <w:pStyle w:val="Tabladeilustraciones"/>
        <w:tabs>
          <w:tab w:val="right" w:leader="dot" w:pos="8498"/>
        </w:tabs>
        <w:jc w:val="both"/>
        <w:rPr>
          <w:rFonts w:asciiTheme="minorHAnsi" w:eastAsiaTheme="minorEastAsia" w:hAnsiTheme="minorHAnsi" w:cstheme="minorBidi"/>
          <w:noProof/>
          <w:kern w:val="2"/>
          <w14:ligatures w14:val="standardContextual"/>
        </w:rPr>
      </w:pPr>
      <w:hyperlink w:anchor="_Toc143203072" w:history="1">
        <w:r w:rsidR="0027638F" w:rsidRPr="00107E8B">
          <w:rPr>
            <w:rStyle w:val="Hipervnculo"/>
            <w:noProof/>
          </w:rPr>
          <w:t>Cuadro 4. Estado de actividades de la Cámara de Comercio de Pueblos Indígenas del Perú – CCPIP</w:t>
        </w:r>
        <w:r w:rsidR="0027638F">
          <w:rPr>
            <w:noProof/>
            <w:webHidden/>
          </w:rPr>
          <w:tab/>
        </w:r>
        <w:r w:rsidR="0027638F">
          <w:rPr>
            <w:noProof/>
            <w:webHidden/>
          </w:rPr>
          <w:fldChar w:fldCharType="begin"/>
        </w:r>
        <w:r w:rsidR="0027638F">
          <w:rPr>
            <w:noProof/>
            <w:webHidden/>
          </w:rPr>
          <w:instrText xml:space="preserve"> PAGEREF _Toc143203072 \h </w:instrText>
        </w:r>
        <w:r w:rsidR="0027638F">
          <w:rPr>
            <w:noProof/>
            <w:webHidden/>
          </w:rPr>
        </w:r>
        <w:r w:rsidR="0027638F">
          <w:rPr>
            <w:noProof/>
            <w:webHidden/>
          </w:rPr>
          <w:fldChar w:fldCharType="separate"/>
        </w:r>
        <w:r w:rsidR="00740F56">
          <w:rPr>
            <w:noProof/>
            <w:webHidden/>
          </w:rPr>
          <w:t>262</w:t>
        </w:r>
        <w:r w:rsidR="0027638F">
          <w:rPr>
            <w:noProof/>
            <w:webHidden/>
          </w:rPr>
          <w:fldChar w:fldCharType="end"/>
        </w:r>
      </w:hyperlink>
    </w:p>
    <w:p w14:paraId="2627E20D" w14:textId="542D295C" w:rsidR="00866E26" w:rsidRPr="00F1013C" w:rsidRDefault="00866E26" w:rsidP="0027638F">
      <w:pPr>
        <w:jc w:val="both"/>
        <w:rPr>
          <w:rFonts w:asciiTheme="majorHAnsi" w:hAnsiTheme="majorHAnsi" w:cstheme="majorHAnsi"/>
          <w:b/>
          <w:bCs/>
          <w:color w:val="2F5496" w:themeColor="accent1" w:themeShade="BF"/>
          <w:sz w:val="36"/>
          <w:szCs w:val="36"/>
        </w:rPr>
      </w:pPr>
      <w:r>
        <w:rPr>
          <w:rFonts w:asciiTheme="majorHAnsi" w:hAnsiTheme="majorHAnsi" w:cstheme="majorHAnsi"/>
          <w:b/>
          <w:bCs/>
          <w:color w:val="2F5496" w:themeColor="accent1" w:themeShade="BF"/>
          <w:sz w:val="36"/>
          <w:szCs w:val="36"/>
        </w:rPr>
        <w:fldChar w:fldCharType="end"/>
      </w:r>
    </w:p>
    <w:p w14:paraId="099C8925" w14:textId="77777777" w:rsidR="00866E26" w:rsidRDefault="00866E26">
      <w:pPr>
        <w:jc w:val="both"/>
        <w:rPr>
          <w:b/>
          <w:bCs/>
        </w:rPr>
      </w:pPr>
    </w:p>
    <w:p w14:paraId="42B3A67C" w14:textId="27AB8DDE" w:rsidR="00FD77D0" w:rsidRDefault="00FD77D0">
      <w:pPr>
        <w:jc w:val="both"/>
      </w:pPr>
    </w:p>
    <w:p w14:paraId="7B6E4ECB" w14:textId="71209E5B" w:rsidR="00221A4B" w:rsidRDefault="00221A4B">
      <w:pPr>
        <w:jc w:val="both"/>
      </w:pPr>
    </w:p>
    <w:p w14:paraId="0B680957" w14:textId="49117BE8" w:rsidR="007C6D29" w:rsidRDefault="007C6D29">
      <w:pPr>
        <w:jc w:val="both"/>
      </w:pPr>
    </w:p>
    <w:p w14:paraId="3ECB43D4" w14:textId="1F966493" w:rsidR="007C6D29" w:rsidRDefault="007C6D29">
      <w:pPr>
        <w:jc w:val="both"/>
      </w:pPr>
    </w:p>
    <w:p w14:paraId="679D20EF" w14:textId="77777777" w:rsidR="00BC3528" w:rsidRDefault="00BC3528">
      <w:pPr>
        <w:jc w:val="both"/>
      </w:pPr>
    </w:p>
    <w:p w14:paraId="53EFF06C" w14:textId="4D12A8B7" w:rsidR="00127AC6" w:rsidRDefault="00127AC6">
      <w:pPr>
        <w:jc w:val="both"/>
      </w:pPr>
    </w:p>
    <w:p w14:paraId="5FDF51EA" w14:textId="70BEB1D2" w:rsidR="00DE3917" w:rsidRDefault="00DE3917">
      <w:pPr>
        <w:jc w:val="both"/>
      </w:pPr>
    </w:p>
    <w:p w14:paraId="5EB8C976" w14:textId="265E3C89" w:rsidR="00DE3917" w:rsidRDefault="00DE3917">
      <w:pPr>
        <w:jc w:val="both"/>
      </w:pPr>
    </w:p>
    <w:p w14:paraId="08451B68" w14:textId="77777777" w:rsidR="00DE3917" w:rsidRDefault="00DE3917">
      <w:pPr>
        <w:jc w:val="both"/>
      </w:pPr>
    </w:p>
    <w:bookmarkStart w:id="0" w:name="_Toc137231181"/>
    <w:p w14:paraId="09E57F8F" w14:textId="3D9F24BB" w:rsidR="00CC19D3" w:rsidRDefault="00000000" w:rsidP="00BC3528">
      <w:pPr>
        <w:pStyle w:val="Ttulo1"/>
        <w:numPr>
          <w:ilvl w:val="0"/>
          <w:numId w:val="2"/>
        </w:numPr>
        <w:spacing w:before="0" w:after="0"/>
        <w:rPr>
          <w:color w:val="44546A" w:themeColor="text2"/>
        </w:rPr>
      </w:pPr>
      <w:sdt>
        <w:sdtPr>
          <w:tag w:val="goog_rdk_6"/>
          <w:id w:val="1611313787"/>
          <w:showingPlcHdr/>
        </w:sdtPr>
        <w:sdtContent>
          <w:r w:rsidR="00FD77D0">
            <w:t xml:space="preserve">    </w:t>
          </w:r>
          <w:bookmarkStart w:id="1" w:name="_Toc143624248"/>
          <w:r w:rsidR="00FD77D0">
            <w:t xml:space="preserve"> </w:t>
          </w:r>
        </w:sdtContent>
      </w:sdt>
      <w:r w:rsidR="0094762E" w:rsidRPr="00936A72">
        <w:rPr>
          <w:color w:val="44546A" w:themeColor="text2"/>
        </w:rPr>
        <w:t>BASE LEGAL</w:t>
      </w:r>
      <w:bookmarkEnd w:id="0"/>
      <w:bookmarkEnd w:id="1"/>
    </w:p>
    <w:p w14:paraId="16158F07" w14:textId="77777777" w:rsidR="00BC3528" w:rsidRDefault="00BC3528" w:rsidP="00BC3528">
      <w:pPr>
        <w:jc w:val="both"/>
      </w:pPr>
    </w:p>
    <w:p w14:paraId="000000E4" w14:textId="741CF5FB" w:rsidR="009D0D6F" w:rsidRDefault="0094762E" w:rsidP="00BC3528">
      <w:pPr>
        <w:jc w:val="both"/>
      </w:pPr>
      <w:r>
        <w:t>Perú es un país de vasta diversidad étnica y cultural y ese reconocimiento se plasma en la ratificación del Convenio</w:t>
      </w:r>
      <w:r w:rsidR="00CE266B">
        <w:t xml:space="preserve"> </w:t>
      </w:r>
      <w:r>
        <w:t>169 de la Organización Internacional del Trabajo (OIT) en 1995. Mediante est</w:t>
      </w:r>
      <w:r w:rsidR="00CE266B">
        <w:t>e</w:t>
      </w:r>
      <w:r>
        <w:t>, el país estableció bases legales para la protección de estos derechos, reflejando su compromiso con la promoción y salvaguardia de la identidad étnica y cultural de sus ciudadanos.</w:t>
      </w:r>
    </w:p>
    <w:p w14:paraId="000000E5" w14:textId="77777777" w:rsidR="009D0D6F" w:rsidRDefault="0094762E">
      <w:pPr>
        <w:jc w:val="both"/>
      </w:pPr>
      <w:r>
        <w:t>La Constitución de 1993 también desempeña un papel fundamental al reconocer el derecho de toda persona a su identidad étnica y cultural, así como el deber del Estado de proteger la diversidad étnica y cultural de la Nación. Además, reconoce el derecho de los peruanos a usar su propio idioma ante cualquier autoridad mediante un intérprete, y garantiza a las comunidades campesinas y nativas, derechos a la propiedad comunal sobre sus tierras, su existencia legal como personas jurídicas, autonomía organizativa y el respeto de su identidad cultural.</w:t>
      </w:r>
    </w:p>
    <w:p w14:paraId="000000E6" w14:textId="77777777" w:rsidR="009D0D6F" w:rsidRDefault="0094762E">
      <w:pPr>
        <w:jc w:val="both"/>
      </w:pPr>
      <w:r>
        <w:t>El Ministerio de Cultura, a través del Viceministerio de Interculturalidad (VMI), desempeña un papel clave en asuntos indígenas, promoviendo el diálogo intercultural y el reconocimiento de la diversidad cultural entre los peruanos. La Ley de Consulta Previa de 2011 estableció al VMI como el órgano técnico especializado en materia indígena del Poder Ejecutivo. Además, se ha creado el Grupo de Trabajo de Políticas Indígenas (GTPI), que coordina y da seguimiento a las políticas públicas con enfoque intercultural, priorizando la participación de los pueblos indígenas en las decisiones que los afectan.</w:t>
      </w:r>
    </w:p>
    <w:p w14:paraId="000000E7" w14:textId="26A7CC68" w:rsidR="009D0D6F" w:rsidRDefault="0094762E">
      <w:pPr>
        <w:jc w:val="both"/>
      </w:pPr>
      <w:r>
        <w:t xml:space="preserve">Si bien no existe una ley general sobre pueblos indígenas, sino varias leyes con disposiciones específicas sobre estos </w:t>
      </w:r>
      <w:r w:rsidRPr="004E467F">
        <w:rPr>
          <w:color w:val="000000" w:themeColor="text1"/>
        </w:rPr>
        <w:t xml:space="preserve">pueblos (OIT, 2020). </w:t>
      </w:r>
      <w:r>
        <w:t>Los últimos años</w:t>
      </w:r>
      <w:r>
        <w:rPr>
          <w:vertAlign w:val="superscript"/>
        </w:rPr>
        <w:footnoteReference w:id="2"/>
      </w:r>
      <w:r>
        <w:t xml:space="preserve"> han resaltado la Política Nacional del Ambiente al 2030, el Plan Nacional de Educación Intercultural y Bilingüe al 2021 y la Ley de Empoderamiento de Mujeres Rurales e Indígenas en Perú, las cuales buscan garantizar la inclusión y el desarrollo integral de la población indígena en el país. </w:t>
      </w:r>
    </w:p>
    <w:p w14:paraId="000000E8" w14:textId="77777777" w:rsidR="009D0D6F" w:rsidRDefault="0094762E">
      <w:pPr>
        <w:jc w:val="both"/>
      </w:pPr>
      <w:r>
        <w:t>La Política Nacional del Ambiente se enfoca en conservar los ecosistemas y recursos naturales que son vitales para los pueblos indígenas; el Plan Nacional de Educación Intercultural y Bilingüe promueve una educación inclusiva que valora y respeta las culturas indígenas, mejorando el acceso y la calidad educativa de los estudiantes indígenas y; la Ley de Empoderamiento de Mujeres Rurales e Indígenas en Perú busca fortalecer, a través de acciones afirmativas, el desarrollo integral de las mujeres rurales e indígenas, potenciando su autonomía económica, cultural, social, a través de la capacitación y el financiamiento productivo.</w:t>
      </w:r>
    </w:p>
    <w:p w14:paraId="000000E9" w14:textId="40DF60E4" w:rsidR="009D0D6F" w:rsidRDefault="0094762E">
      <w:pPr>
        <w:widowControl w:val="0"/>
        <w:spacing w:before="120" w:after="120" w:line="276" w:lineRule="auto"/>
        <w:jc w:val="both"/>
      </w:pPr>
      <w:r>
        <w:t xml:space="preserve">Esta Política Nacional de Pueblos Indígenas (PNPI), se elabora según lo dispuesto en el Decreto Supremo </w:t>
      </w:r>
      <w:proofErr w:type="spellStart"/>
      <w:r>
        <w:t>N</w:t>
      </w:r>
      <w:r w:rsidR="00513B67">
        <w:t>°</w:t>
      </w:r>
      <w:proofErr w:type="spellEnd"/>
      <w:r>
        <w:t xml:space="preserve"> 029-2018-PCM, que aprueba el “Reglamento que regula las Políticas Nacionales” y sus modificatorias</w:t>
      </w:r>
      <w:r>
        <w:rPr>
          <w:vertAlign w:val="superscript"/>
        </w:rPr>
        <w:footnoteReference w:id="3"/>
      </w:r>
      <w:r>
        <w:t>, así como lo dispuesto por el Centro Nacional de Planeamiento Estratégico (CEPLAN) en la “Guía de Políticas Nacionales”</w:t>
      </w:r>
      <w:r>
        <w:rPr>
          <w:vertAlign w:val="superscript"/>
        </w:rPr>
        <w:footnoteReference w:id="4"/>
      </w:r>
      <w:r>
        <w:t xml:space="preserve">. La política se sustenta en el marco de las funciones exclusivas del Ministerio de Cultura como ente rector en materia de </w:t>
      </w:r>
      <w:r w:rsidR="003357A3">
        <w:t>pueblos indígenas u originarios</w:t>
      </w:r>
      <w:r w:rsidR="000D5FF5">
        <w:t xml:space="preserve"> </w:t>
      </w:r>
      <w:r>
        <w:t>y de su área programática de acción sobre pluralidad étnica y cultural de la Nación</w:t>
      </w:r>
      <w:r>
        <w:rPr>
          <w:vertAlign w:val="superscript"/>
        </w:rPr>
        <w:footnoteReference w:id="5"/>
      </w:r>
      <w:r>
        <w:t>.</w:t>
      </w:r>
    </w:p>
    <w:p w14:paraId="000000EB" w14:textId="24AEBBF7" w:rsidR="009D0D6F" w:rsidRDefault="0094762E">
      <w:pPr>
        <w:widowControl w:val="0"/>
        <w:spacing w:before="120" w:after="120" w:line="276" w:lineRule="auto"/>
        <w:jc w:val="both"/>
      </w:pPr>
      <w:r>
        <w:t xml:space="preserve">Asimismo, la intervención de la PNPI se sustenta en el marco normativo que regula y tiene efectos sobre el ejercicio de los derechos colectivos de los </w:t>
      </w:r>
      <w:r w:rsidR="003357A3">
        <w:t>pueblos indígenas u originarios</w:t>
      </w:r>
      <w:r w:rsidR="000D5FF5">
        <w:t xml:space="preserve"> </w:t>
      </w:r>
      <w:r>
        <w:t>en nuestro país. Se trata de un conjunto de referencias normativas nacionales y de instrumentos internacionales que el Estado peruano ha ratificado y que constituyen el sustento legal para el establecimiento de los objetivos prioritarios de la presente política.</w:t>
      </w:r>
    </w:p>
    <w:p w14:paraId="000000EC" w14:textId="1C59C451" w:rsidR="009D0D6F" w:rsidRPr="00771E3E" w:rsidRDefault="0094762E" w:rsidP="006C09DC">
      <w:pPr>
        <w:pStyle w:val="Ttulo2"/>
        <w:numPr>
          <w:ilvl w:val="1"/>
          <w:numId w:val="2"/>
        </w:numPr>
      </w:pPr>
      <w:bookmarkStart w:id="2" w:name="_Toc137231182"/>
      <w:bookmarkStart w:id="3" w:name="_Toc143624249"/>
      <w:r w:rsidRPr="00936A72">
        <w:rPr>
          <w:color w:val="44546A" w:themeColor="text2"/>
        </w:rPr>
        <w:t>Referentes normativos nacionales</w:t>
      </w:r>
      <w:bookmarkEnd w:id="2"/>
      <w:bookmarkEnd w:id="3"/>
      <w:r w:rsidRPr="00771E3E">
        <w:tab/>
      </w:r>
    </w:p>
    <w:p w14:paraId="2F690323" w14:textId="23EA178A" w:rsidR="003346C8" w:rsidRPr="003346C8" w:rsidRDefault="003346C8" w:rsidP="003346C8">
      <w:pPr>
        <w:spacing w:before="240" w:after="240" w:line="240" w:lineRule="auto"/>
        <w:jc w:val="both"/>
        <w:rPr>
          <w:rFonts w:ascii="Times New Roman" w:eastAsia="Times New Roman" w:hAnsi="Times New Roman" w:cs="Times New Roman"/>
          <w:sz w:val="24"/>
          <w:szCs w:val="24"/>
        </w:rPr>
      </w:pPr>
      <w:bookmarkStart w:id="4" w:name="_Toc137233449"/>
      <w:r w:rsidRPr="003346C8">
        <w:rPr>
          <w:rFonts w:eastAsia="Times New Roman"/>
          <w:color w:val="000000"/>
        </w:rPr>
        <w:t xml:space="preserve">Un paso significativo en la línea de reconocer derechos colectivos, son los que se atribuyen a los </w:t>
      </w:r>
      <w:r w:rsidR="003357A3">
        <w:rPr>
          <w:rFonts w:eastAsia="Times New Roman"/>
          <w:color w:val="000000"/>
        </w:rPr>
        <w:t>pueblos indígenas u originarios</w:t>
      </w:r>
      <w:r w:rsidR="000D5FF5">
        <w:rPr>
          <w:rFonts w:eastAsia="Times New Roman"/>
          <w:color w:val="000000"/>
        </w:rPr>
        <w:t xml:space="preserve"> </w:t>
      </w:r>
      <w:r w:rsidRPr="003346C8">
        <w:rPr>
          <w:rFonts w:eastAsia="Times New Roman"/>
          <w:color w:val="000000"/>
        </w:rPr>
        <w:t>que, por su naturaleza, son anteriores a los procesos de colonización de nuestras sociedades actuales. En el tiempo, estos pueblos han sabido conservar y mantener sus tradiciones, usos, costumbres e instituciones, de modo tal que hoy reciben reconocimiento y protección jurídica (MINCUL, 2016). Este reconocimiento supone el afianzamiento, desde los Estados, de la identidad propia de los pueblos indígenas u originarios, debido a que se autoidentifican, no como individuos, sino como una colectividad. En tal sentido y a la luz de lo establecido en la Constitución Política del Perú de 1993, la PNPI se sustenta en un conjunto de artículos que, a continuación, se detalla:   </w:t>
      </w:r>
    </w:p>
    <w:p w14:paraId="338C6F86" w14:textId="305855C0" w:rsidR="00CA5B64" w:rsidRPr="00EE30E8" w:rsidRDefault="00CE266B" w:rsidP="0074172C">
      <w:pPr>
        <w:pStyle w:val="Descripcin"/>
      </w:pPr>
      <w:bookmarkStart w:id="5" w:name="_Toc143624325"/>
      <w:bookmarkEnd w:id="4"/>
      <w:r>
        <w:t xml:space="preserve">Tabla </w:t>
      </w:r>
      <w:r w:rsidR="00000000">
        <w:fldChar w:fldCharType="begin"/>
      </w:r>
      <w:r w:rsidR="00000000">
        <w:instrText xml:space="preserve"> SEQ Tabla \* ARABIC </w:instrText>
      </w:r>
      <w:r w:rsidR="00000000">
        <w:fldChar w:fldCharType="separate"/>
      </w:r>
      <w:r w:rsidR="00740F56">
        <w:rPr>
          <w:noProof/>
        </w:rPr>
        <w:t>1</w:t>
      </w:r>
      <w:r w:rsidR="00000000">
        <w:rPr>
          <w:noProof/>
        </w:rPr>
        <w:fldChar w:fldCharType="end"/>
      </w:r>
      <w:r w:rsidRPr="000D5FF5">
        <w:rPr>
          <w:rFonts w:asciiTheme="minorHAnsi" w:hAnsiTheme="minorHAnsi" w:cstheme="minorHAnsi"/>
          <w:color w:val="000000" w:themeColor="text1"/>
        </w:rPr>
        <w:t xml:space="preserve">. </w:t>
      </w:r>
      <w:r w:rsidRPr="00EE30E8">
        <w:t>Artículos de la Constitución Política del Perú (1993) que sustentan la PNPI</w:t>
      </w:r>
      <w:bookmarkEnd w:id="5"/>
    </w:p>
    <w:tbl>
      <w:tblPr>
        <w:tblStyle w:val="a"/>
        <w:tblW w:w="8520" w:type="dxa"/>
        <w:jc w:val="center"/>
        <w:tblInd w:w="0" w:type="dxa"/>
        <w:tblLayout w:type="fixed"/>
        <w:tblLook w:val="0400" w:firstRow="0" w:lastRow="0" w:firstColumn="0" w:lastColumn="0" w:noHBand="0" w:noVBand="1"/>
      </w:tblPr>
      <w:tblGrid>
        <w:gridCol w:w="1350"/>
        <w:gridCol w:w="7170"/>
        <w:tblGridChange w:id="6">
          <w:tblGrid>
            <w:gridCol w:w="1350"/>
            <w:gridCol w:w="7170"/>
          </w:tblGrid>
        </w:tblGridChange>
      </w:tblGrid>
      <w:tr w:rsidR="002166C7" w:rsidRPr="00F8615B" w14:paraId="0C7813EA" w14:textId="77777777" w:rsidTr="00BC3528">
        <w:trPr>
          <w:trHeight w:val="20"/>
          <w:tblHeader/>
          <w:jc w:val="center"/>
        </w:trPr>
        <w:tc>
          <w:tcPr>
            <w:tcW w:w="1350" w:type="dxa"/>
            <w:tcBorders>
              <w:top w:val="single" w:sz="8" w:space="0" w:color="000000"/>
              <w:left w:val="nil"/>
              <w:bottom w:val="nil"/>
              <w:right w:val="single" w:sz="4" w:space="0" w:color="FFFFFF"/>
            </w:tcBorders>
            <w:shd w:val="clear" w:color="auto" w:fill="006666"/>
            <w:vAlign w:val="center"/>
          </w:tcPr>
          <w:p w14:paraId="000000EF" w14:textId="77777777" w:rsidR="009D0D6F" w:rsidRPr="00F8615B" w:rsidRDefault="0094762E" w:rsidP="00BC3528">
            <w:pPr>
              <w:jc w:val="center"/>
              <w:rPr>
                <w:rFonts w:asciiTheme="minorHAnsi" w:hAnsiTheme="minorHAnsi" w:cstheme="minorHAnsi"/>
                <w:b/>
                <w:color w:val="FFFFFF"/>
                <w:sz w:val="20"/>
                <w:szCs w:val="20"/>
              </w:rPr>
            </w:pPr>
            <w:proofErr w:type="spellStart"/>
            <w:r w:rsidRPr="00F8615B">
              <w:rPr>
                <w:rFonts w:asciiTheme="minorHAnsi" w:hAnsiTheme="minorHAnsi" w:cstheme="minorHAnsi"/>
                <w:b/>
                <w:color w:val="FFFFFF"/>
                <w:sz w:val="20"/>
                <w:szCs w:val="20"/>
              </w:rPr>
              <w:t>N°</w:t>
            </w:r>
            <w:proofErr w:type="spellEnd"/>
            <w:r w:rsidRPr="00F8615B">
              <w:rPr>
                <w:rFonts w:asciiTheme="minorHAnsi" w:hAnsiTheme="minorHAnsi" w:cstheme="minorHAnsi"/>
                <w:b/>
                <w:color w:val="FFFFFF"/>
                <w:sz w:val="20"/>
                <w:szCs w:val="20"/>
              </w:rPr>
              <w:t xml:space="preserve"> Art</w:t>
            </w:r>
          </w:p>
        </w:tc>
        <w:tc>
          <w:tcPr>
            <w:tcW w:w="7170" w:type="dxa"/>
            <w:tcBorders>
              <w:top w:val="single" w:sz="8" w:space="0" w:color="000000"/>
              <w:left w:val="single" w:sz="4" w:space="0" w:color="FFFFFF"/>
              <w:bottom w:val="nil"/>
              <w:right w:val="single" w:sz="8" w:space="0" w:color="000000"/>
            </w:tcBorders>
            <w:shd w:val="clear" w:color="auto" w:fill="006666"/>
            <w:vAlign w:val="center"/>
          </w:tcPr>
          <w:p w14:paraId="000000F0" w14:textId="77777777" w:rsidR="009D0D6F" w:rsidRPr="00F8615B" w:rsidRDefault="0094762E" w:rsidP="00BC3528">
            <w:pPr>
              <w:jc w:val="center"/>
              <w:rPr>
                <w:rFonts w:asciiTheme="minorHAnsi" w:hAnsiTheme="minorHAnsi" w:cstheme="minorHAnsi"/>
                <w:b/>
                <w:color w:val="FFFFFF"/>
                <w:sz w:val="20"/>
                <w:szCs w:val="20"/>
              </w:rPr>
            </w:pPr>
            <w:r w:rsidRPr="00F8615B">
              <w:rPr>
                <w:rFonts w:asciiTheme="minorHAnsi" w:hAnsiTheme="minorHAnsi" w:cstheme="minorHAnsi"/>
                <w:b/>
                <w:color w:val="FFFFFF"/>
                <w:sz w:val="20"/>
                <w:szCs w:val="20"/>
              </w:rPr>
              <w:t>Descripción</w:t>
            </w:r>
          </w:p>
        </w:tc>
      </w:tr>
      <w:tr w:rsidR="009D0D6F" w:rsidRPr="00F8615B" w14:paraId="75A0BD50" w14:textId="77777777" w:rsidTr="00A85F62">
        <w:trPr>
          <w:trHeight w:val="20"/>
          <w:jc w:val="center"/>
        </w:trPr>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F1" w14:textId="77777777" w:rsidR="009D0D6F" w:rsidRPr="00F8615B" w:rsidRDefault="0094762E" w:rsidP="00BC3528">
            <w:pPr>
              <w:jc w:val="center"/>
              <w:rPr>
                <w:rFonts w:asciiTheme="minorHAnsi" w:hAnsiTheme="minorHAnsi" w:cstheme="minorHAnsi"/>
                <w:color w:val="000000"/>
                <w:sz w:val="20"/>
                <w:szCs w:val="20"/>
              </w:rPr>
            </w:pPr>
            <w:r w:rsidRPr="00F8615B">
              <w:rPr>
                <w:rFonts w:asciiTheme="minorHAnsi" w:hAnsiTheme="minorHAnsi" w:cstheme="minorHAnsi"/>
                <w:color w:val="000000"/>
                <w:sz w:val="20"/>
                <w:szCs w:val="20"/>
              </w:rPr>
              <w:t>Art.2.2°</w:t>
            </w:r>
          </w:p>
        </w:tc>
        <w:tc>
          <w:tcPr>
            <w:tcW w:w="7170" w:type="dxa"/>
            <w:tcBorders>
              <w:top w:val="single" w:sz="4" w:space="0" w:color="000000"/>
              <w:left w:val="nil"/>
              <w:bottom w:val="single" w:sz="4" w:space="0" w:color="000000"/>
              <w:right w:val="single" w:sz="4" w:space="0" w:color="000000"/>
            </w:tcBorders>
            <w:shd w:val="clear" w:color="auto" w:fill="auto"/>
            <w:vAlign w:val="center"/>
          </w:tcPr>
          <w:p w14:paraId="000000F2" w14:textId="77777777" w:rsidR="009D0D6F" w:rsidRPr="00F8615B" w:rsidRDefault="0094762E" w:rsidP="00BC3528">
            <w:pPr>
              <w:rPr>
                <w:rFonts w:asciiTheme="minorHAnsi" w:hAnsiTheme="minorHAnsi" w:cstheme="minorHAnsi"/>
                <w:color w:val="000000"/>
                <w:sz w:val="20"/>
                <w:szCs w:val="20"/>
              </w:rPr>
            </w:pPr>
            <w:r w:rsidRPr="00F8615B">
              <w:rPr>
                <w:rFonts w:asciiTheme="minorHAnsi" w:hAnsiTheme="minorHAnsi" w:cstheme="minorHAnsi"/>
                <w:color w:val="000000"/>
                <w:sz w:val="20"/>
                <w:szCs w:val="20"/>
              </w:rPr>
              <w:t>“A la igualdad ante la ley. Nadie debe ser discriminado por motivo de origen, raza, sexo, idioma, religión, opinión, condición económica o de cualquier índole”</w:t>
            </w:r>
          </w:p>
        </w:tc>
      </w:tr>
      <w:tr w:rsidR="009D0D6F" w:rsidRPr="00F8615B" w14:paraId="328BA6F1" w14:textId="77777777" w:rsidTr="00A85F62">
        <w:trPr>
          <w:trHeight w:val="20"/>
          <w:jc w:val="center"/>
        </w:trPr>
        <w:tc>
          <w:tcPr>
            <w:tcW w:w="1350" w:type="dxa"/>
            <w:tcBorders>
              <w:top w:val="nil"/>
              <w:left w:val="single" w:sz="4" w:space="0" w:color="000000"/>
              <w:bottom w:val="single" w:sz="4" w:space="0" w:color="000000"/>
              <w:right w:val="single" w:sz="4" w:space="0" w:color="000000"/>
            </w:tcBorders>
            <w:shd w:val="clear" w:color="auto" w:fill="auto"/>
            <w:vAlign w:val="center"/>
          </w:tcPr>
          <w:p w14:paraId="000000F3" w14:textId="77777777" w:rsidR="009D0D6F" w:rsidRPr="00F8615B" w:rsidRDefault="0094762E" w:rsidP="00BC3528">
            <w:pPr>
              <w:jc w:val="center"/>
              <w:rPr>
                <w:rFonts w:asciiTheme="minorHAnsi" w:hAnsiTheme="minorHAnsi" w:cstheme="minorHAnsi"/>
                <w:color w:val="000000"/>
                <w:sz w:val="20"/>
                <w:szCs w:val="20"/>
              </w:rPr>
            </w:pPr>
            <w:r w:rsidRPr="00F8615B">
              <w:rPr>
                <w:rFonts w:asciiTheme="minorHAnsi" w:hAnsiTheme="minorHAnsi" w:cstheme="minorHAnsi"/>
                <w:color w:val="000000"/>
                <w:sz w:val="20"/>
                <w:szCs w:val="20"/>
              </w:rPr>
              <w:t>Art. 2.17°</w:t>
            </w:r>
          </w:p>
        </w:tc>
        <w:tc>
          <w:tcPr>
            <w:tcW w:w="7170" w:type="dxa"/>
            <w:tcBorders>
              <w:top w:val="nil"/>
              <w:left w:val="nil"/>
              <w:bottom w:val="single" w:sz="4" w:space="0" w:color="000000"/>
              <w:right w:val="single" w:sz="4" w:space="0" w:color="000000"/>
            </w:tcBorders>
            <w:shd w:val="clear" w:color="auto" w:fill="auto"/>
            <w:vAlign w:val="center"/>
          </w:tcPr>
          <w:p w14:paraId="000000F4" w14:textId="77777777" w:rsidR="009D0D6F" w:rsidRPr="00F8615B" w:rsidRDefault="0094762E" w:rsidP="00BC3528">
            <w:pPr>
              <w:rPr>
                <w:rFonts w:asciiTheme="minorHAnsi" w:hAnsiTheme="minorHAnsi" w:cstheme="minorHAnsi"/>
                <w:color w:val="000000"/>
                <w:sz w:val="20"/>
                <w:szCs w:val="20"/>
              </w:rPr>
            </w:pPr>
            <w:r w:rsidRPr="00F8615B">
              <w:rPr>
                <w:rFonts w:asciiTheme="minorHAnsi" w:hAnsiTheme="minorHAnsi" w:cstheme="minorHAnsi"/>
                <w:color w:val="000000"/>
                <w:sz w:val="20"/>
                <w:szCs w:val="20"/>
              </w:rPr>
              <w:t>“A participar, en forma individual o asociada, en la vida política, económica, social y cultural de la Nación”</w:t>
            </w:r>
          </w:p>
        </w:tc>
      </w:tr>
      <w:tr w:rsidR="009D0D6F" w:rsidRPr="00F8615B" w14:paraId="32902F36" w14:textId="77777777" w:rsidTr="00A85F62">
        <w:trPr>
          <w:trHeight w:val="20"/>
          <w:jc w:val="center"/>
        </w:trPr>
        <w:tc>
          <w:tcPr>
            <w:tcW w:w="1350" w:type="dxa"/>
            <w:tcBorders>
              <w:top w:val="nil"/>
              <w:left w:val="single" w:sz="4" w:space="0" w:color="000000"/>
              <w:bottom w:val="single" w:sz="4" w:space="0" w:color="000000"/>
              <w:right w:val="single" w:sz="4" w:space="0" w:color="000000"/>
            </w:tcBorders>
            <w:shd w:val="clear" w:color="auto" w:fill="auto"/>
            <w:vAlign w:val="center"/>
          </w:tcPr>
          <w:p w14:paraId="000000F5" w14:textId="77777777" w:rsidR="009D0D6F" w:rsidRPr="00F8615B" w:rsidRDefault="0094762E" w:rsidP="00BC3528">
            <w:pPr>
              <w:jc w:val="center"/>
              <w:rPr>
                <w:rFonts w:asciiTheme="minorHAnsi" w:hAnsiTheme="minorHAnsi" w:cstheme="minorHAnsi"/>
                <w:color w:val="000000"/>
                <w:sz w:val="20"/>
                <w:szCs w:val="20"/>
              </w:rPr>
            </w:pPr>
            <w:r w:rsidRPr="00F8615B">
              <w:rPr>
                <w:rFonts w:asciiTheme="minorHAnsi" w:hAnsiTheme="minorHAnsi" w:cstheme="minorHAnsi"/>
                <w:color w:val="000000"/>
                <w:sz w:val="20"/>
                <w:szCs w:val="20"/>
              </w:rPr>
              <w:t>Art.2.19°</w:t>
            </w:r>
          </w:p>
        </w:tc>
        <w:tc>
          <w:tcPr>
            <w:tcW w:w="7170" w:type="dxa"/>
            <w:tcBorders>
              <w:top w:val="nil"/>
              <w:left w:val="nil"/>
              <w:bottom w:val="single" w:sz="4" w:space="0" w:color="000000"/>
              <w:right w:val="single" w:sz="4" w:space="0" w:color="000000"/>
            </w:tcBorders>
            <w:shd w:val="clear" w:color="auto" w:fill="auto"/>
            <w:vAlign w:val="center"/>
          </w:tcPr>
          <w:p w14:paraId="000000F6" w14:textId="77777777" w:rsidR="009D0D6F" w:rsidRPr="00F8615B" w:rsidRDefault="0094762E" w:rsidP="00BC3528">
            <w:pPr>
              <w:rPr>
                <w:rFonts w:asciiTheme="minorHAnsi" w:hAnsiTheme="minorHAnsi" w:cstheme="minorHAnsi"/>
                <w:color w:val="000000"/>
                <w:sz w:val="20"/>
                <w:szCs w:val="20"/>
              </w:rPr>
            </w:pPr>
            <w:r w:rsidRPr="00F8615B">
              <w:rPr>
                <w:rFonts w:asciiTheme="minorHAnsi" w:hAnsiTheme="minorHAnsi" w:cstheme="minorHAnsi"/>
                <w:color w:val="000000"/>
                <w:sz w:val="20"/>
                <w:szCs w:val="20"/>
              </w:rPr>
              <w:t>“A su identidad étnica y cultural. El Estado reconoce y protege la pluralidad étnica y cultural de la Nación”</w:t>
            </w:r>
          </w:p>
        </w:tc>
      </w:tr>
      <w:tr w:rsidR="009D0D6F" w:rsidRPr="00F8615B" w14:paraId="60700547" w14:textId="77777777" w:rsidTr="00A85F62">
        <w:trPr>
          <w:trHeight w:val="20"/>
          <w:jc w:val="center"/>
        </w:trPr>
        <w:tc>
          <w:tcPr>
            <w:tcW w:w="1350" w:type="dxa"/>
            <w:tcBorders>
              <w:top w:val="nil"/>
              <w:left w:val="single" w:sz="4" w:space="0" w:color="000000"/>
              <w:bottom w:val="single" w:sz="4" w:space="0" w:color="000000"/>
              <w:right w:val="single" w:sz="4" w:space="0" w:color="000000"/>
            </w:tcBorders>
            <w:shd w:val="clear" w:color="auto" w:fill="auto"/>
            <w:vAlign w:val="center"/>
          </w:tcPr>
          <w:p w14:paraId="000000F7" w14:textId="77777777" w:rsidR="009D0D6F" w:rsidRPr="00F8615B" w:rsidRDefault="0094762E" w:rsidP="00BC3528">
            <w:pPr>
              <w:jc w:val="center"/>
              <w:rPr>
                <w:rFonts w:asciiTheme="minorHAnsi" w:hAnsiTheme="minorHAnsi" w:cstheme="minorHAnsi"/>
                <w:color w:val="000000"/>
                <w:sz w:val="20"/>
                <w:szCs w:val="20"/>
              </w:rPr>
            </w:pPr>
            <w:r w:rsidRPr="00F8615B">
              <w:rPr>
                <w:rFonts w:asciiTheme="minorHAnsi" w:hAnsiTheme="minorHAnsi" w:cstheme="minorHAnsi"/>
                <w:color w:val="000000"/>
                <w:sz w:val="20"/>
                <w:szCs w:val="20"/>
              </w:rPr>
              <w:t>Art. 7°</w:t>
            </w:r>
          </w:p>
        </w:tc>
        <w:tc>
          <w:tcPr>
            <w:tcW w:w="7170" w:type="dxa"/>
            <w:tcBorders>
              <w:top w:val="nil"/>
              <w:left w:val="nil"/>
              <w:bottom w:val="single" w:sz="4" w:space="0" w:color="000000"/>
              <w:right w:val="single" w:sz="4" w:space="0" w:color="000000"/>
            </w:tcBorders>
            <w:shd w:val="clear" w:color="auto" w:fill="auto"/>
            <w:vAlign w:val="center"/>
          </w:tcPr>
          <w:p w14:paraId="000000F8" w14:textId="77777777" w:rsidR="009D0D6F" w:rsidRPr="00F8615B" w:rsidRDefault="0094762E" w:rsidP="00BC3528">
            <w:pPr>
              <w:rPr>
                <w:rFonts w:asciiTheme="minorHAnsi" w:hAnsiTheme="minorHAnsi" w:cstheme="minorHAnsi"/>
                <w:color w:val="000000"/>
                <w:sz w:val="20"/>
                <w:szCs w:val="20"/>
              </w:rPr>
            </w:pPr>
            <w:r w:rsidRPr="00F8615B">
              <w:rPr>
                <w:rFonts w:asciiTheme="minorHAnsi" w:hAnsiTheme="minorHAnsi" w:cstheme="minorHAnsi"/>
                <w:color w:val="000000"/>
                <w:sz w:val="20"/>
                <w:szCs w:val="20"/>
              </w:rPr>
              <w:t>“Todos tienen derecho a la protección de su salud, la del medio familiar y la de la comunidad, así como el deber de contribuir a su promoción y defensa. La persona incapacitada para velar por sí misma a causa de una deficiencia física o mental tiene derecho al respeto de su dignidad y a un régimen legal de protección, atención, readaptación y seguridad”.</w:t>
            </w:r>
          </w:p>
        </w:tc>
      </w:tr>
      <w:tr w:rsidR="009D0D6F" w:rsidRPr="00F8615B" w14:paraId="44876CC1" w14:textId="77777777" w:rsidTr="00A85F62">
        <w:trPr>
          <w:trHeight w:val="20"/>
          <w:jc w:val="center"/>
        </w:trPr>
        <w:tc>
          <w:tcPr>
            <w:tcW w:w="1350" w:type="dxa"/>
            <w:tcBorders>
              <w:top w:val="nil"/>
              <w:left w:val="single" w:sz="4" w:space="0" w:color="000000"/>
              <w:bottom w:val="single" w:sz="4" w:space="0" w:color="000000"/>
              <w:right w:val="single" w:sz="4" w:space="0" w:color="000000"/>
            </w:tcBorders>
            <w:shd w:val="clear" w:color="auto" w:fill="auto"/>
            <w:vAlign w:val="center"/>
          </w:tcPr>
          <w:p w14:paraId="000000F9" w14:textId="77777777" w:rsidR="009D0D6F" w:rsidRPr="00F8615B" w:rsidRDefault="0094762E" w:rsidP="00BC3528">
            <w:pPr>
              <w:jc w:val="center"/>
              <w:rPr>
                <w:rFonts w:asciiTheme="minorHAnsi" w:hAnsiTheme="minorHAnsi" w:cstheme="minorHAnsi"/>
                <w:color w:val="000000"/>
                <w:sz w:val="20"/>
                <w:szCs w:val="20"/>
              </w:rPr>
            </w:pPr>
            <w:r w:rsidRPr="00F8615B">
              <w:rPr>
                <w:rFonts w:asciiTheme="minorHAnsi" w:hAnsiTheme="minorHAnsi" w:cstheme="minorHAnsi"/>
                <w:color w:val="000000"/>
                <w:sz w:val="20"/>
                <w:szCs w:val="20"/>
              </w:rPr>
              <w:t>Art. 9°</w:t>
            </w:r>
          </w:p>
        </w:tc>
        <w:tc>
          <w:tcPr>
            <w:tcW w:w="7170" w:type="dxa"/>
            <w:tcBorders>
              <w:top w:val="nil"/>
              <w:left w:val="nil"/>
              <w:bottom w:val="single" w:sz="4" w:space="0" w:color="000000"/>
              <w:right w:val="single" w:sz="4" w:space="0" w:color="000000"/>
            </w:tcBorders>
            <w:shd w:val="clear" w:color="auto" w:fill="auto"/>
            <w:vAlign w:val="center"/>
          </w:tcPr>
          <w:p w14:paraId="000000FA" w14:textId="77777777" w:rsidR="009D0D6F" w:rsidRPr="00F8615B" w:rsidRDefault="0094762E" w:rsidP="00BC3528">
            <w:pPr>
              <w:rPr>
                <w:rFonts w:asciiTheme="minorHAnsi" w:hAnsiTheme="minorHAnsi" w:cstheme="minorHAnsi"/>
                <w:color w:val="000000"/>
                <w:sz w:val="20"/>
                <w:szCs w:val="20"/>
              </w:rPr>
            </w:pPr>
            <w:r w:rsidRPr="00F8615B">
              <w:rPr>
                <w:rFonts w:asciiTheme="minorHAnsi" w:hAnsiTheme="minorHAnsi" w:cstheme="minorHAnsi"/>
                <w:color w:val="000000"/>
                <w:sz w:val="20"/>
                <w:szCs w:val="20"/>
              </w:rPr>
              <w:t>“El Estado determina la política nacional de salud. El Poder Ejecutivo norma y supervisa su aplicación. Es responsable de diseñarla y conducirla en forma plural y descentralizadora para facilitar a todos el acceso equitativo a los servicios de salud”.</w:t>
            </w:r>
          </w:p>
        </w:tc>
      </w:tr>
      <w:tr w:rsidR="009D0D6F" w:rsidRPr="00F8615B" w14:paraId="1A63FA89" w14:textId="77777777" w:rsidTr="00A85F62">
        <w:trPr>
          <w:trHeight w:val="20"/>
          <w:jc w:val="center"/>
        </w:trPr>
        <w:tc>
          <w:tcPr>
            <w:tcW w:w="1350" w:type="dxa"/>
            <w:tcBorders>
              <w:top w:val="nil"/>
              <w:left w:val="single" w:sz="4" w:space="0" w:color="000000"/>
              <w:bottom w:val="single" w:sz="4" w:space="0" w:color="000000"/>
              <w:right w:val="single" w:sz="4" w:space="0" w:color="000000"/>
            </w:tcBorders>
            <w:shd w:val="clear" w:color="auto" w:fill="auto"/>
            <w:vAlign w:val="center"/>
          </w:tcPr>
          <w:p w14:paraId="000000FB" w14:textId="77777777" w:rsidR="009D0D6F" w:rsidRPr="00F8615B" w:rsidRDefault="0094762E" w:rsidP="00BC3528">
            <w:pPr>
              <w:jc w:val="center"/>
              <w:rPr>
                <w:rFonts w:asciiTheme="minorHAnsi" w:hAnsiTheme="minorHAnsi" w:cstheme="minorHAnsi"/>
                <w:color w:val="000000"/>
                <w:sz w:val="20"/>
                <w:szCs w:val="20"/>
              </w:rPr>
            </w:pPr>
            <w:r w:rsidRPr="00F8615B">
              <w:rPr>
                <w:rFonts w:asciiTheme="minorHAnsi" w:hAnsiTheme="minorHAnsi" w:cstheme="minorHAnsi"/>
                <w:color w:val="000000"/>
                <w:sz w:val="20"/>
                <w:szCs w:val="20"/>
              </w:rPr>
              <w:t>Art. 13°</w:t>
            </w:r>
          </w:p>
        </w:tc>
        <w:tc>
          <w:tcPr>
            <w:tcW w:w="7170" w:type="dxa"/>
            <w:tcBorders>
              <w:top w:val="nil"/>
              <w:left w:val="nil"/>
              <w:bottom w:val="single" w:sz="4" w:space="0" w:color="000000"/>
              <w:right w:val="single" w:sz="4" w:space="0" w:color="000000"/>
            </w:tcBorders>
            <w:shd w:val="clear" w:color="auto" w:fill="auto"/>
            <w:vAlign w:val="center"/>
          </w:tcPr>
          <w:p w14:paraId="000000FC" w14:textId="77777777" w:rsidR="009D0D6F" w:rsidRPr="00F8615B" w:rsidRDefault="0094762E" w:rsidP="00BC3528">
            <w:pPr>
              <w:rPr>
                <w:rFonts w:asciiTheme="minorHAnsi" w:hAnsiTheme="minorHAnsi" w:cstheme="minorHAnsi"/>
                <w:color w:val="000000"/>
                <w:sz w:val="20"/>
                <w:szCs w:val="20"/>
              </w:rPr>
            </w:pPr>
            <w:r w:rsidRPr="00F8615B">
              <w:rPr>
                <w:rFonts w:asciiTheme="minorHAnsi" w:hAnsiTheme="minorHAnsi" w:cstheme="minorHAnsi"/>
                <w:color w:val="000000"/>
                <w:sz w:val="20"/>
                <w:szCs w:val="20"/>
              </w:rPr>
              <w:t>“La educación tiene como finalidad el desarrollo integral de la persona humana. El Estado reconoce y garantiza la libertad de enseñanza. Los padres de familia tienen el deber de educar a sus hijos y el derecho de escoger los centros de educación y de participar en el proceso educativo”.</w:t>
            </w:r>
          </w:p>
        </w:tc>
      </w:tr>
      <w:tr w:rsidR="009D0D6F" w:rsidRPr="00F8615B" w14:paraId="088F2C1F" w14:textId="77777777" w:rsidTr="00A85F62">
        <w:trPr>
          <w:trHeight w:val="20"/>
          <w:jc w:val="center"/>
        </w:trPr>
        <w:tc>
          <w:tcPr>
            <w:tcW w:w="1350" w:type="dxa"/>
            <w:tcBorders>
              <w:top w:val="nil"/>
              <w:left w:val="single" w:sz="4" w:space="0" w:color="000000"/>
              <w:bottom w:val="single" w:sz="4" w:space="0" w:color="000000"/>
              <w:right w:val="single" w:sz="4" w:space="0" w:color="000000"/>
            </w:tcBorders>
            <w:shd w:val="clear" w:color="auto" w:fill="auto"/>
            <w:vAlign w:val="center"/>
          </w:tcPr>
          <w:p w14:paraId="000000FD" w14:textId="77777777" w:rsidR="009D0D6F" w:rsidRPr="00F8615B" w:rsidRDefault="0094762E" w:rsidP="00BC3528">
            <w:pPr>
              <w:jc w:val="center"/>
              <w:rPr>
                <w:rFonts w:asciiTheme="minorHAnsi" w:hAnsiTheme="minorHAnsi" w:cstheme="minorHAnsi"/>
                <w:color w:val="000000"/>
                <w:sz w:val="20"/>
                <w:szCs w:val="20"/>
              </w:rPr>
            </w:pPr>
            <w:r w:rsidRPr="00F8615B">
              <w:rPr>
                <w:rFonts w:asciiTheme="minorHAnsi" w:hAnsiTheme="minorHAnsi" w:cstheme="minorHAnsi"/>
                <w:color w:val="000000"/>
                <w:sz w:val="20"/>
                <w:szCs w:val="20"/>
              </w:rPr>
              <w:t>Art. 14°</w:t>
            </w:r>
          </w:p>
        </w:tc>
        <w:tc>
          <w:tcPr>
            <w:tcW w:w="7170" w:type="dxa"/>
            <w:tcBorders>
              <w:top w:val="nil"/>
              <w:left w:val="nil"/>
              <w:bottom w:val="single" w:sz="4" w:space="0" w:color="000000"/>
              <w:right w:val="single" w:sz="4" w:space="0" w:color="000000"/>
            </w:tcBorders>
            <w:shd w:val="clear" w:color="auto" w:fill="auto"/>
            <w:vAlign w:val="center"/>
          </w:tcPr>
          <w:p w14:paraId="000000FE" w14:textId="77777777" w:rsidR="009D0D6F" w:rsidRPr="00F8615B" w:rsidRDefault="0094762E" w:rsidP="00BC3528">
            <w:pPr>
              <w:rPr>
                <w:rFonts w:asciiTheme="minorHAnsi" w:hAnsiTheme="minorHAnsi" w:cstheme="minorHAnsi"/>
                <w:color w:val="000000"/>
                <w:sz w:val="20"/>
                <w:szCs w:val="20"/>
              </w:rPr>
            </w:pPr>
            <w:r w:rsidRPr="00F8615B">
              <w:rPr>
                <w:rFonts w:asciiTheme="minorHAnsi" w:hAnsiTheme="minorHAnsi" w:cstheme="minorHAnsi"/>
                <w:color w:val="000000"/>
                <w:sz w:val="20"/>
                <w:szCs w:val="20"/>
              </w:rPr>
              <w:t>“La educación promueve el conocimiento, el aprendizaje y la práctica de las humanidades, la ciencia, la técnica, las artes, la educación física y el deporte. Prepara para la vida y el trabajo y fomenta la solidaridad. Es deber del Estado promover el desarrollo científico y tecnológico del país. La formación ética y cívica y la enseñanza de la Constitución y de los derechos humanos son obligatorias en todo el proceso educativo civil o militar. La educación religiosa se imparte con respeto a la libertad de las conciencias. La enseñanza se imparte, en todos sus niveles, con sujeción a los principios constitucionales y a los fines de la correspondiente institución educativa. Los medios de comunicación social deben colaborar con el Estado en la educación y en la formación moral y cultural”.</w:t>
            </w:r>
          </w:p>
        </w:tc>
      </w:tr>
      <w:tr w:rsidR="009D0D6F" w:rsidRPr="00F8615B" w14:paraId="779C4646" w14:textId="77777777" w:rsidTr="00A85F62">
        <w:trPr>
          <w:trHeight w:val="20"/>
          <w:jc w:val="center"/>
        </w:trPr>
        <w:tc>
          <w:tcPr>
            <w:tcW w:w="1350" w:type="dxa"/>
            <w:tcBorders>
              <w:top w:val="nil"/>
              <w:left w:val="single" w:sz="4" w:space="0" w:color="000000"/>
              <w:bottom w:val="single" w:sz="4" w:space="0" w:color="000000"/>
              <w:right w:val="single" w:sz="4" w:space="0" w:color="000000"/>
            </w:tcBorders>
            <w:shd w:val="clear" w:color="auto" w:fill="auto"/>
            <w:vAlign w:val="center"/>
          </w:tcPr>
          <w:p w14:paraId="000000FF" w14:textId="77777777" w:rsidR="009D0D6F" w:rsidRPr="00F8615B" w:rsidRDefault="0094762E" w:rsidP="00BC3528">
            <w:pPr>
              <w:jc w:val="center"/>
              <w:rPr>
                <w:rFonts w:asciiTheme="minorHAnsi" w:hAnsiTheme="minorHAnsi" w:cstheme="minorHAnsi"/>
                <w:color w:val="000000"/>
                <w:sz w:val="20"/>
                <w:szCs w:val="20"/>
              </w:rPr>
            </w:pPr>
            <w:r w:rsidRPr="00F8615B">
              <w:rPr>
                <w:rFonts w:asciiTheme="minorHAnsi" w:hAnsiTheme="minorHAnsi" w:cstheme="minorHAnsi"/>
                <w:color w:val="000000"/>
                <w:sz w:val="20"/>
                <w:szCs w:val="20"/>
              </w:rPr>
              <w:t>Art. 17°</w:t>
            </w:r>
          </w:p>
        </w:tc>
        <w:tc>
          <w:tcPr>
            <w:tcW w:w="7170" w:type="dxa"/>
            <w:tcBorders>
              <w:top w:val="nil"/>
              <w:left w:val="nil"/>
              <w:bottom w:val="single" w:sz="4" w:space="0" w:color="000000"/>
              <w:right w:val="single" w:sz="4" w:space="0" w:color="000000"/>
            </w:tcBorders>
            <w:shd w:val="clear" w:color="auto" w:fill="auto"/>
            <w:vAlign w:val="center"/>
          </w:tcPr>
          <w:p w14:paraId="00000100" w14:textId="77777777" w:rsidR="009D0D6F" w:rsidRPr="00F8615B" w:rsidRDefault="0094762E" w:rsidP="00BC3528">
            <w:pPr>
              <w:rPr>
                <w:rFonts w:asciiTheme="minorHAnsi" w:hAnsiTheme="minorHAnsi" w:cstheme="minorHAnsi"/>
                <w:color w:val="000000"/>
                <w:sz w:val="20"/>
                <w:szCs w:val="20"/>
              </w:rPr>
            </w:pPr>
            <w:r w:rsidRPr="00F8615B">
              <w:rPr>
                <w:rFonts w:asciiTheme="minorHAnsi" w:hAnsiTheme="minorHAnsi" w:cstheme="minorHAnsi"/>
                <w:color w:val="000000"/>
                <w:sz w:val="20"/>
                <w:szCs w:val="20"/>
              </w:rPr>
              <w:t>“La educación inicial, primaria y secundaria son obligatorias. En las instituciones del Estado, la educación es gratuita. En las universidades públicas el Estado garantiza el derecho a educarse gratuitamente a los alumnos que mantengan un rendimiento satisfactorio y no cuenten con los recursos económicos necesarios para cubrir los costos de educación. Con el fin de garantizar la mayor pluralidad de la oferta educativa, y en favor de quienes no puedan sufragar su educación, la ley fija el modo de subvencionar la educación privada en cualquiera de sus modalidades, incluyendo la comunal y la cooperativa. El Estado promueve la creación de centros de educación donde la población los requiera. El Estado garantiza la erradicación del analfabetismo. Asimismo, fomenta la educación bilingüe e intercultural, según las características de cada zona. Preserva las diversas manifestaciones culturales y lingüísticas del país. Promueve la integración nacional”</w:t>
            </w:r>
          </w:p>
        </w:tc>
      </w:tr>
      <w:tr w:rsidR="009D0D6F" w:rsidRPr="00F8615B" w14:paraId="4140E14B" w14:textId="77777777" w:rsidTr="00A85F62">
        <w:trPr>
          <w:trHeight w:val="20"/>
          <w:jc w:val="center"/>
        </w:trPr>
        <w:tc>
          <w:tcPr>
            <w:tcW w:w="1350" w:type="dxa"/>
            <w:tcBorders>
              <w:top w:val="nil"/>
              <w:left w:val="single" w:sz="4" w:space="0" w:color="000000"/>
              <w:bottom w:val="single" w:sz="4" w:space="0" w:color="000000"/>
              <w:right w:val="single" w:sz="4" w:space="0" w:color="000000"/>
            </w:tcBorders>
            <w:shd w:val="clear" w:color="auto" w:fill="auto"/>
            <w:vAlign w:val="center"/>
          </w:tcPr>
          <w:p w14:paraId="00000101" w14:textId="77777777" w:rsidR="009D0D6F" w:rsidRPr="00F8615B" w:rsidRDefault="0094762E" w:rsidP="00BC3528">
            <w:pPr>
              <w:jc w:val="center"/>
              <w:rPr>
                <w:rFonts w:asciiTheme="minorHAnsi" w:hAnsiTheme="minorHAnsi" w:cstheme="minorHAnsi"/>
                <w:color w:val="000000"/>
                <w:sz w:val="20"/>
                <w:szCs w:val="20"/>
              </w:rPr>
            </w:pPr>
            <w:r w:rsidRPr="00F8615B">
              <w:rPr>
                <w:rFonts w:asciiTheme="minorHAnsi" w:hAnsiTheme="minorHAnsi" w:cstheme="minorHAnsi"/>
                <w:color w:val="000000"/>
                <w:sz w:val="20"/>
                <w:szCs w:val="20"/>
              </w:rPr>
              <w:t>Art. 31°</w:t>
            </w:r>
          </w:p>
        </w:tc>
        <w:tc>
          <w:tcPr>
            <w:tcW w:w="7170" w:type="dxa"/>
            <w:tcBorders>
              <w:top w:val="nil"/>
              <w:left w:val="nil"/>
              <w:bottom w:val="single" w:sz="4" w:space="0" w:color="000000"/>
              <w:right w:val="single" w:sz="4" w:space="0" w:color="000000"/>
            </w:tcBorders>
            <w:shd w:val="clear" w:color="auto" w:fill="auto"/>
            <w:vAlign w:val="center"/>
          </w:tcPr>
          <w:p w14:paraId="00000102" w14:textId="77777777" w:rsidR="009D0D6F" w:rsidRPr="00F8615B" w:rsidRDefault="0094762E" w:rsidP="00BC3528">
            <w:pPr>
              <w:rPr>
                <w:rFonts w:asciiTheme="minorHAnsi" w:hAnsiTheme="minorHAnsi" w:cstheme="minorHAnsi"/>
                <w:color w:val="000000"/>
                <w:sz w:val="20"/>
                <w:szCs w:val="20"/>
              </w:rPr>
            </w:pPr>
            <w:r w:rsidRPr="00F8615B">
              <w:rPr>
                <w:rFonts w:asciiTheme="minorHAnsi" w:hAnsiTheme="minorHAnsi" w:cstheme="minorHAnsi"/>
                <w:color w:val="000000"/>
                <w:sz w:val="20"/>
                <w:szCs w:val="20"/>
              </w:rPr>
              <w:t>“Los ciudadanos tienen derecho a participar en los asuntos públicos mediante referéndum; iniciativa legislativa; remoción o revocación de autoridades y demanda de rendición de cuentas. Tienen también el derecho de ser elegidos y de elegir libremente a sus representantes, de acuerdo con las condiciones y procedimientos determinados por ley orgánica. Es derecho y deber de los vecinos participar en el gobierno municipal de su jurisdicción. La ley norma y promueve los mecanismos directos e indirectos de su participación. Tienen derecho al voto los ciudadanos en goce de su capacidad civil. Para el ejercicio de este derecho se requiere estar inscrito en el registro correspondiente. El voto es personal, igual, libre, secreto y obligatorio hasta los setenta años. Es facultativo después de esa edad. La ley establece los mecanismos para garantizar la neutralidad estatal durante los procesos electorales y de participación ciudadana. Es nulo y punible todo acto que prohíba o limite al ciudadano el ejercicio de sus derechos."</w:t>
            </w:r>
          </w:p>
        </w:tc>
      </w:tr>
      <w:tr w:rsidR="009D0D6F" w:rsidRPr="00F8615B" w14:paraId="710FC971" w14:textId="77777777" w:rsidTr="00A85F62">
        <w:trPr>
          <w:trHeight w:val="20"/>
          <w:jc w:val="center"/>
        </w:trPr>
        <w:tc>
          <w:tcPr>
            <w:tcW w:w="1350" w:type="dxa"/>
            <w:tcBorders>
              <w:top w:val="nil"/>
              <w:left w:val="single" w:sz="4" w:space="0" w:color="000000"/>
              <w:bottom w:val="single" w:sz="4" w:space="0" w:color="000000"/>
              <w:right w:val="single" w:sz="4" w:space="0" w:color="000000"/>
            </w:tcBorders>
            <w:shd w:val="clear" w:color="auto" w:fill="auto"/>
            <w:vAlign w:val="center"/>
          </w:tcPr>
          <w:p w14:paraId="00000103" w14:textId="77777777" w:rsidR="009D0D6F" w:rsidRPr="00F8615B" w:rsidRDefault="0094762E" w:rsidP="00BC3528">
            <w:pPr>
              <w:jc w:val="center"/>
              <w:rPr>
                <w:rFonts w:asciiTheme="minorHAnsi" w:hAnsiTheme="minorHAnsi" w:cstheme="minorHAnsi"/>
                <w:color w:val="000000"/>
                <w:sz w:val="20"/>
                <w:szCs w:val="20"/>
              </w:rPr>
            </w:pPr>
            <w:r w:rsidRPr="00F8615B">
              <w:rPr>
                <w:rFonts w:asciiTheme="minorHAnsi" w:hAnsiTheme="minorHAnsi" w:cstheme="minorHAnsi"/>
                <w:color w:val="000000"/>
                <w:sz w:val="20"/>
                <w:szCs w:val="20"/>
              </w:rPr>
              <w:t>Art. 48°</w:t>
            </w:r>
          </w:p>
        </w:tc>
        <w:tc>
          <w:tcPr>
            <w:tcW w:w="7170" w:type="dxa"/>
            <w:tcBorders>
              <w:top w:val="nil"/>
              <w:left w:val="nil"/>
              <w:bottom w:val="single" w:sz="4" w:space="0" w:color="000000"/>
              <w:right w:val="single" w:sz="4" w:space="0" w:color="000000"/>
            </w:tcBorders>
            <w:shd w:val="clear" w:color="auto" w:fill="auto"/>
            <w:vAlign w:val="center"/>
          </w:tcPr>
          <w:p w14:paraId="00000104" w14:textId="04813797" w:rsidR="009D0D6F" w:rsidRPr="00F8615B" w:rsidRDefault="0094762E" w:rsidP="00BC3528">
            <w:pPr>
              <w:rPr>
                <w:rFonts w:asciiTheme="minorHAnsi" w:hAnsiTheme="minorHAnsi" w:cstheme="minorHAnsi"/>
                <w:color w:val="000000"/>
                <w:sz w:val="20"/>
                <w:szCs w:val="20"/>
              </w:rPr>
            </w:pPr>
            <w:r w:rsidRPr="00F8615B">
              <w:rPr>
                <w:rFonts w:asciiTheme="minorHAnsi" w:hAnsiTheme="minorHAnsi" w:cstheme="minorHAnsi"/>
                <w:color w:val="000000"/>
                <w:sz w:val="20"/>
                <w:szCs w:val="20"/>
              </w:rPr>
              <w:t xml:space="preserve">“Son idiomas oficiales el castellano y, en las zonas donde predominen, también lo son el quechua, el </w:t>
            </w:r>
            <w:proofErr w:type="spellStart"/>
            <w:r w:rsidR="008655D8">
              <w:rPr>
                <w:rFonts w:asciiTheme="minorHAnsi" w:hAnsiTheme="minorHAnsi" w:cstheme="minorHAnsi"/>
                <w:color w:val="000000"/>
                <w:sz w:val="20"/>
                <w:szCs w:val="20"/>
              </w:rPr>
              <w:t>Aymara</w:t>
            </w:r>
            <w:proofErr w:type="spellEnd"/>
            <w:r w:rsidRPr="00F8615B">
              <w:rPr>
                <w:rFonts w:asciiTheme="minorHAnsi" w:hAnsiTheme="minorHAnsi" w:cstheme="minorHAnsi"/>
                <w:color w:val="000000"/>
                <w:sz w:val="20"/>
                <w:szCs w:val="20"/>
              </w:rPr>
              <w:t xml:space="preserve"> y las demás lenguas aborígenes, según la ley”.</w:t>
            </w:r>
          </w:p>
        </w:tc>
      </w:tr>
      <w:tr w:rsidR="009D0D6F" w:rsidRPr="00F8615B" w14:paraId="05AFF408" w14:textId="77777777" w:rsidTr="00A85F62">
        <w:trPr>
          <w:trHeight w:val="20"/>
          <w:jc w:val="center"/>
        </w:trPr>
        <w:tc>
          <w:tcPr>
            <w:tcW w:w="1350" w:type="dxa"/>
            <w:tcBorders>
              <w:top w:val="nil"/>
              <w:left w:val="single" w:sz="4" w:space="0" w:color="000000"/>
              <w:bottom w:val="single" w:sz="4" w:space="0" w:color="000000"/>
              <w:right w:val="single" w:sz="4" w:space="0" w:color="000000"/>
            </w:tcBorders>
            <w:shd w:val="clear" w:color="auto" w:fill="auto"/>
            <w:vAlign w:val="center"/>
          </w:tcPr>
          <w:p w14:paraId="00000105" w14:textId="77777777" w:rsidR="009D0D6F" w:rsidRPr="00F8615B" w:rsidRDefault="0094762E" w:rsidP="00BC3528">
            <w:pPr>
              <w:jc w:val="center"/>
              <w:rPr>
                <w:rFonts w:asciiTheme="minorHAnsi" w:hAnsiTheme="minorHAnsi" w:cstheme="minorHAnsi"/>
                <w:color w:val="000000"/>
                <w:sz w:val="20"/>
                <w:szCs w:val="20"/>
              </w:rPr>
            </w:pPr>
            <w:r w:rsidRPr="00F8615B">
              <w:rPr>
                <w:rFonts w:asciiTheme="minorHAnsi" w:hAnsiTheme="minorHAnsi" w:cstheme="minorHAnsi"/>
                <w:color w:val="000000"/>
                <w:sz w:val="20"/>
                <w:szCs w:val="20"/>
              </w:rPr>
              <w:t>Art. 88°</w:t>
            </w:r>
          </w:p>
        </w:tc>
        <w:tc>
          <w:tcPr>
            <w:tcW w:w="7170" w:type="dxa"/>
            <w:tcBorders>
              <w:top w:val="nil"/>
              <w:left w:val="nil"/>
              <w:bottom w:val="single" w:sz="4" w:space="0" w:color="000000"/>
              <w:right w:val="single" w:sz="4" w:space="0" w:color="000000"/>
            </w:tcBorders>
            <w:shd w:val="clear" w:color="auto" w:fill="auto"/>
            <w:vAlign w:val="center"/>
          </w:tcPr>
          <w:p w14:paraId="00000106" w14:textId="77777777" w:rsidR="009D0D6F" w:rsidRPr="00F8615B" w:rsidRDefault="0094762E" w:rsidP="00BC3528">
            <w:pPr>
              <w:rPr>
                <w:rFonts w:asciiTheme="minorHAnsi" w:hAnsiTheme="minorHAnsi" w:cstheme="minorHAnsi"/>
                <w:color w:val="000000"/>
                <w:sz w:val="20"/>
                <w:szCs w:val="20"/>
              </w:rPr>
            </w:pPr>
            <w:r w:rsidRPr="00F8615B">
              <w:rPr>
                <w:rFonts w:asciiTheme="minorHAnsi" w:hAnsiTheme="minorHAnsi" w:cstheme="minorHAnsi"/>
                <w:color w:val="000000"/>
                <w:sz w:val="20"/>
                <w:szCs w:val="20"/>
              </w:rPr>
              <w:t>“El Estado apoya preferentemente el desarrollo agrario. Garantiza el derecho de propiedad sobre la tierra, en forma privada o comunal o en cualquiera otra forma asociativa. La ley puede fijar los límites y la extensión de la tierra según las peculiaridades de cada zona. Las tierras abandonadas, según previsión legal, pasan al dominio del Estado para su adjudicación en venta”</w:t>
            </w:r>
          </w:p>
        </w:tc>
      </w:tr>
      <w:tr w:rsidR="009D0D6F" w:rsidRPr="00F8615B" w14:paraId="4A3193AC" w14:textId="77777777" w:rsidTr="00A85F62">
        <w:trPr>
          <w:trHeight w:val="20"/>
          <w:jc w:val="center"/>
        </w:trPr>
        <w:tc>
          <w:tcPr>
            <w:tcW w:w="1350" w:type="dxa"/>
            <w:tcBorders>
              <w:top w:val="nil"/>
              <w:left w:val="single" w:sz="4" w:space="0" w:color="000000"/>
              <w:bottom w:val="single" w:sz="4" w:space="0" w:color="000000"/>
              <w:right w:val="single" w:sz="4" w:space="0" w:color="000000"/>
            </w:tcBorders>
            <w:shd w:val="clear" w:color="auto" w:fill="auto"/>
            <w:vAlign w:val="center"/>
          </w:tcPr>
          <w:p w14:paraId="00000107" w14:textId="77777777" w:rsidR="009D0D6F" w:rsidRPr="00F8615B" w:rsidRDefault="0094762E" w:rsidP="00BC3528">
            <w:pPr>
              <w:jc w:val="center"/>
              <w:rPr>
                <w:rFonts w:asciiTheme="minorHAnsi" w:hAnsiTheme="minorHAnsi" w:cstheme="minorHAnsi"/>
                <w:color w:val="000000"/>
                <w:sz w:val="20"/>
                <w:szCs w:val="20"/>
              </w:rPr>
            </w:pPr>
            <w:r w:rsidRPr="00F8615B">
              <w:rPr>
                <w:rFonts w:asciiTheme="minorHAnsi" w:hAnsiTheme="minorHAnsi" w:cstheme="minorHAnsi"/>
                <w:color w:val="000000"/>
                <w:sz w:val="20"/>
                <w:szCs w:val="20"/>
              </w:rPr>
              <w:t>Art. 89°</w:t>
            </w:r>
          </w:p>
        </w:tc>
        <w:tc>
          <w:tcPr>
            <w:tcW w:w="7170" w:type="dxa"/>
            <w:tcBorders>
              <w:top w:val="nil"/>
              <w:left w:val="nil"/>
              <w:bottom w:val="single" w:sz="4" w:space="0" w:color="000000"/>
              <w:right w:val="single" w:sz="4" w:space="0" w:color="000000"/>
            </w:tcBorders>
            <w:shd w:val="clear" w:color="auto" w:fill="auto"/>
            <w:vAlign w:val="center"/>
          </w:tcPr>
          <w:p w14:paraId="00000108" w14:textId="77777777" w:rsidR="009D0D6F" w:rsidRPr="00F8615B" w:rsidRDefault="0094762E" w:rsidP="00BC3528">
            <w:pPr>
              <w:rPr>
                <w:rFonts w:asciiTheme="minorHAnsi" w:hAnsiTheme="minorHAnsi" w:cstheme="minorHAnsi"/>
                <w:color w:val="000000"/>
                <w:sz w:val="20"/>
                <w:szCs w:val="20"/>
              </w:rPr>
            </w:pPr>
            <w:r w:rsidRPr="00F8615B">
              <w:rPr>
                <w:rFonts w:asciiTheme="minorHAnsi" w:hAnsiTheme="minorHAnsi" w:cstheme="minorHAnsi"/>
                <w:color w:val="000000"/>
                <w:sz w:val="20"/>
                <w:szCs w:val="20"/>
              </w:rPr>
              <w:t>“Las Comunidades Campesinas y las Nativas tienen existencia legal y son personas jurídicas. Son autónomas en su organización, en el trabajo comunal y en el uso y la libre disposición de sus tierras, así como en lo económico y administrativo, dentro del marco que la ley establece. La propiedad de sus tierras es imprescriptible, salvo en el caso de abandono previsto en el artículo anterior. El Estado respeta la identidad cultural de las Comunidades Campesinas y Nativas”</w:t>
            </w:r>
          </w:p>
        </w:tc>
      </w:tr>
      <w:tr w:rsidR="009D0D6F" w:rsidRPr="00F8615B" w14:paraId="6AFB133C" w14:textId="77777777" w:rsidTr="00A85F62">
        <w:trPr>
          <w:trHeight w:val="20"/>
          <w:jc w:val="center"/>
        </w:trPr>
        <w:tc>
          <w:tcPr>
            <w:tcW w:w="1350" w:type="dxa"/>
            <w:tcBorders>
              <w:top w:val="nil"/>
              <w:left w:val="single" w:sz="4" w:space="0" w:color="000000"/>
              <w:bottom w:val="single" w:sz="4" w:space="0" w:color="000000"/>
              <w:right w:val="single" w:sz="4" w:space="0" w:color="000000"/>
            </w:tcBorders>
            <w:shd w:val="clear" w:color="auto" w:fill="auto"/>
            <w:vAlign w:val="center"/>
          </w:tcPr>
          <w:p w14:paraId="00000109" w14:textId="77777777" w:rsidR="009D0D6F" w:rsidRPr="00F8615B" w:rsidRDefault="0094762E" w:rsidP="00BC3528">
            <w:pPr>
              <w:jc w:val="center"/>
              <w:rPr>
                <w:rFonts w:asciiTheme="minorHAnsi" w:hAnsiTheme="minorHAnsi" w:cstheme="minorHAnsi"/>
                <w:color w:val="000000"/>
                <w:sz w:val="20"/>
                <w:szCs w:val="20"/>
              </w:rPr>
            </w:pPr>
            <w:r w:rsidRPr="00F8615B">
              <w:rPr>
                <w:rFonts w:asciiTheme="minorHAnsi" w:hAnsiTheme="minorHAnsi" w:cstheme="minorHAnsi"/>
                <w:color w:val="000000"/>
                <w:sz w:val="20"/>
                <w:szCs w:val="20"/>
              </w:rPr>
              <w:t>Art. 139.8°</w:t>
            </w:r>
          </w:p>
        </w:tc>
        <w:tc>
          <w:tcPr>
            <w:tcW w:w="7170" w:type="dxa"/>
            <w:tcBorders>
              <w:top w:val="nil"/>
              <w:left w:val="nil"/>
              <w:bottom w:val="single" w:sz="4" w:space="0" w:color="000000"/>
              <w:right w:val="single" w:sz="4" w:space="0" w:color="000000"/>
            </w:tcBorders>
            <w:shd w:val="clear" w:color="auto" w:fill="auto"/>
            <w:vAlign w:val="center"/>
          </w:tcPr>
          <w:p w14:paraId="0000010A" w14:textId="77777777" w:rsidR="009D0D6F" w:rsidRPr="00F8615B" w:rsidRDefault="0094762E" w:rsidP="00BC3528">
            <w:pPr>
              <w:rPr>
                <w:rFonts w:asciiTheme="minorHAnsi" w:hAnsiTheme="minorHAnsi" w:cstheme="minorHAnsi"/>
                <w:color w:val="000000"/>
                <w:sz w:val="20"/>
                <w:szCs w:val="20"/>
              </w:rPr>
            </w:pPr>
            <w:r w:rsidRPr="00F8615B">
              <w:rPr>
                <w:rFonts w:asciiTheme="minorHAnsi" w:hAnsiTheme="minorHAnsi" w:cstheme="minorHAnsi"/>
                <w:color w:val="000000"/>
                <w:sz w:val="20"/>
                <w:szCs w:val="20"/>
              </w:rPr>
              <w:t>“Son principios y derechos de la función jurisdiccional: (…) El principio de no dejar de administrar justicia por vacío o deficiencia de la ley (…)”.</w:t>
            </w:r>
          </w:p>
        </w:tc>
      </w:tr>
      <w:tr w:rsidR="009D0D6F" w:rsidRPr="00F8615B" w14:paraId="3D1DD843" w14:textId="77777777" w:rsidTr="00A85F62">
        <w:trPr>
          <w:trHeight w:val="20"/>
          <w:jc w:val="center"/>
        </w:trPr>
        <w:tc>
          <w:tcPr>
            <w:tcW w:w="1350" w:type="dxa"/>
            <w:tcBorders>
              <w:top w:val="nil"/>
              <w:left w:val="single" w:sz="4" w:space="0" w:color="000000"/>
              <w:bottom w:val="single" w:sz="4" w:space="0" w:color="000000"/>
              <w:right w:val="single" w:sz="4" w:space="0" w:color="000000"/>
            </w:tcBorders>
            <w:shd w:val="clear" w:color="auto" w:fill="auto"/>
            <w:vAlign w:val="center"/>
          </w:tcPr>
          <w:p w14:paraId="0000010B" w14:textId="77777777" w:rsidR="009D0D6F" w:rsidRPr="00F8615B" w:rsidRDefault="0094762E" w:rsidP="00BC3528">
            <w:pPr>
              <w:jc w:val="center"/>
              <w:rPr>
                <w:rFonts w:asciiTheme="minorHAnsi" w:hAnsiTheme="minorHAnsi" w:cstheme="minorHAnsi"/>
                <w:color w:val="000000"/>
                <w:sz w:val="20"/>
                <w:szCs w:val="20"/>
              </w:rPr>
            </w:pPr>
            <w:r w:rsidRPr="00F8615B">
              <w:rPr>
                <w:rFonts w:asciiTheme="minorHAnsi" w:hAnsiTheme="minorHAnsi" w:cstheme="minorHAnsi"/>
                <w:color w:val="000000"/>
                <w:sz w:val="20"/>
                <w:szCs w:val="20"/>
              </w:rPr>
              <w:t>Art. 149°</w:t>
            </w:r>
          </w:p>
        </w:tc>
        <w:tc>
          <w:tcPr>
            <w:tcW w:w="7170" w:type="dxa"/>
            <w:tcBorders>
              <w:top w:val="nil"/>
              <w:left w:val="nil"/>
              <w:bottom w:val="single" w:sz="4" w:space="0" w:color="000000"/>
              <w:right w:val="single" w:sz="4" w:space="0" w:color="000000"/>
            </w:tcBorders>
            <w:shd w:val="clear" w:color="auto" w:fill="auto"/>
            <w:vAlign w:val="center"/>
          </w:tcPr>
          <w:p w14:paraId="0000010C" w14:textId="77777777" w:rsidR="009D0D6F" w:rsidRPr="00F8615B" w:rsidRDefault="0094762E" w:rsidP="00BC3528">
            <w:pPr>
              <w:rPr>
                <w:rFonts w:asciiTheme="minorHAnsi" w:hAnsiTheme="minorHAnsi" w:cstheme="minorHAnsi"/>
                <w:color w:val="000000"/>
                <w:sz w:val="20"/>
                <w:szCs w:val="20"/>
              </w:rPr>
            </w:pPr>
            <w:r w:rsidRPr="00F8615B">
              <w:rPr>
                <w:rFonts w:asciiTheme="minorHAnsi" w:hAnsiTheme="minorHAnsi" w:cstheme="minorHAnsi"/>
                <w:color w:val="000000"/>
                <w:sz w:val="20"/>
                <w:szCs w:val="20"/>
              </w:rPr>
              <w:t>“Las autoridades de las comunidades campesinas y nativas, con el apoyo de las Rondas Campesinas, pueden ejercer las funciones jurisdiccionales dentro de su ámbito territorial de conformidad con el derecho consuetudinario, siempre que no violen los derechos fundamentales de la persona. La ley establece las formas de coordinación de dicha jurisdicción especial con los Juzgados de Paz y con las demás instancias del Poder Judicial”</w:t>
            </w:r>
          </w:p>
        </w:tc>
      </w:tr>
      <w:tr w:rsidR="009D0D6F" w:rsidRPr="00F8615B" w14:paraId="3CFE58BC" w14:textId="77777777" w:rsidTr="00A85F62">
        <w:trPr>
          <w:trHeight w:val="20"/>
          <w:jc w:val="center"/>
        </w:trPr>
        <w:tc>
          <w:tcPr>
            <w:tcW w:w="1350" w:type="dxa"/>
            <w:tcBorders>
              <w:top w:val="nil"/>
              <w:left w:val="single" w:sz="4" w:space="0" w:color="000000"/>
              <w:bottom w:val="single" w:sz="4" w:space="0" w:color="000000"/>
              <w:right w:val="single" w:sz="4" w:space="0" w:color="000000"/>
            </w:tcBorders>
            <w:shd w:val="clear" w:color="auto" w:fill="auto"/>
            <w:vAlign w:val="center"/>
          </w:tcPr>
          <w:p w14:paraId="0000010D" w14:textId="77777777" w:rsidR="009D0D6F" w:rsidRPr="00F8615B" w:rsidRDefault="0094762E" w:rsidP="00BC3528">
            <w:pPr>
              <w:jc w:val="center"/>
              <w:rPr>
                <w:rFonts w:asciiTheme="minorHAnsi" w:hAnsiTheme="minorHAnsi" w:cstheme="minorHAnsi"/>
                <w:color w:val="000000"/>
                <w:sz w:val="20"/>
                <w:szCs w:val="20"/>
              </w:rPr>
            </w:pPr>
            <w:r w:rsidRPr="00F8615B">
              <w:rPr>
                <w:rFonts w:asciiTheme="minorHAnsi" w:hAnsiTheme="minorHAnsi" w:cstheme="minorHAnsi"/>
                <w:color w:val="000000"/>
                <w:sz w:val="20"/>
                <w:szCs w:val="20"/>
              </w:rPr>
              <w:t>Art. 191°</w:t>
            </w:r>
          </w:p>
        </w:tc>
        <w:tc>
          <w:tcPr>
            <w:tcW w:w="7170" w:type="dxa"/>
            <w:tcBorders>
              <w:top w:val="nil"/>
              <w:left w:val="nil"/>
              <w:bottom w:val="single" w:sz="4" w:space="0" w:color="000000"/>
              <w:right w:val="single" w:sz="4" w:space="0" w:color="000000"/>
            </w:tcBorders>
            <w:shd w:val="clear" w:color="auto" w:fill="auto"/>
            <w:vAlign w:val="center"/>
          </w:tcPr>
          <w:p w14:paraId="0000010E" w14:textId="77777777" w:rsidR="009D0D6F" w:rsidRPr="00F8615B" w:rsidRDefault="0094762E" w:rsidP="00BC3528">
            <w:pPr>
              <w:rPr>
                <w:rFonts w:asciiTheme="minorHAnsi" w:hAnsiTheme="minorHAnsi" w:cstheme="minorHAnsi"/>
                <w:color w:val="000000"/>
                <w:sz w:val="20"/>
                <w:szCs w:val="20"/>
              </w:rPr>
            </w:pPr>
            <w:r w:rsidRPr="00F8615B">
              <w:rPr>
                <w:rFonts w:asciiTheme="minorHAnsi" w:hAnsiTheme="minorHAnsi" w:cstheme="minorHAnsi"/>
                <w:color w:val="000000"/>
                <w:sz w:val="20"/>
                <w:szCs w:val="20"/>
              </w:rPr>
              <w:t>“La ley establece porcentajes mínimos para hacer accesible la representación de género, comunidades campesinas y nativas, y pueblos originarios en los Consejos Regionales. Igual tratamiento se aplica para los Concejos Municipales”.</w:t>
            </w:r>
          </w:p>
        </w:tc>
      </w:tr>
      <w:tr w:rsidR="009D0D6F" w:rsidRPr="00F8615B" w14:paraId="049EE856" w14:textId="77777777" w:rsidTr="00A85F62">
        <w:trPr>
          <w:trHeight w:val="20"/>
          <w:jc w:val="center"/>
        </w:trPr>
        <w:tc>
          <w:tcPr>
            <w:tcW w:w="1350" w:type="dxa"/>
            <w:tcBorders>
              <w:top w:val="nil"/>
              <w:left w:val="single" w:sz="4" w:space="0" w:color="000000"/>
              <w:bottom w:val="single" w:sz="4" w:space="0" w:color="000000"/>
              <w:right w:val="single" w:sz="4" w:space="0" w:color="000000"/>
            </w:tcBorders>
            <w:shd w:val="clear" w:color="auto" w:fill="auto"/>
            <w:vAlign w:val="center"/>
          </w:tcPr>
          <w:p w14:paraId="0000010F" w14:textId="77777777" w:rsidR="009D0D6F" w:rsidRPr="00F8615B" w:rsidRDefault="0094762E" w:rsidP="00BC3528">
            <w:pPr>
              <w:jc w:val="center"/>
              <w:rPr>
                <w:rFonts w:asciiTheme="minorHAnsi" w:hAnsiTheme="minorHAnsi" w:cstheme="minorHAnsi"/>
                <w:color w:val="000000"/>
                <w:sz w:val="20"/>
                <w:szCs w:val="20"/>
              </w:rPr>
            </w:pPr>
            <w:r w:rsidRPr="00F8615B">
              <w:rPr>
                <w:rFonts w:asciiTheme="minorHAnsi" w:hAnsiTheme="minorHAnsi" w:cstheme="minorHAnsi"/>
                <w:color w:val="000000"/>
                <w:sz w:val="20"/>
                <w:szCs w:val="20"/>
              </w:rPr>
              <w:t>Art. 197°</w:t>
            </w:r>
          </w:p>
        </w:tc>
        <w:tc>
          <w:tcPr>
            <w:tcW w:w="7170" w:type="dxa"/>
            <w:tcBorders>
              <w:top w:val="nil"/>
              <w:left w:val="nil"/>
              <w:bottom w:val="single" w:sz="4" w:space="0" w:color="000000"/>
              <w:right w:val="single" w:sz="4" w:space="0" w:color="000000"/>
            </w:tcBorders>
            <w:shd w:val="clear" w:color="auto" w:fill="auto"/>
            <w:vAlign w:val="center"/>
          </w:tcPr>
          <w:p w14:paraId="00000110" w14:textId="77777777" w:rsidR="009D0D6F" w:rsidRPr="00F8615B" w:rsidRDefault="0094762E" w:rsidP="00BC3528">
            <w:pPr>
              <w:rPr>
                <w:rFonts w:asciiTheme="minorHAnsi" w:hAnsiTheme="minorHAnsi" w:cstheme="minorHAnsi"/>
                <w:color w:val="000000"/>
                <w:sz w:val="20"/>
                <w:szCs w:val="20"/>
              </w:rPr>
            </w:pPr>
            <w:r w:rsidRPr="00F8615B">
              <w:rPr>
                <w:rFonts w:asciiTheme="minorHAnsi" w:hAnsiTheme="minorHAnsi" w:cstheme="minorHAnsi"/>
                <w:color w:val="000000"/>
                <w:sz w:val="20"/>
                <w:szCs w:val="20"/>
              </w:rPr>
              <w:t>“Las municipalidades promueven, apoyan y reglamentan la participación vecinal en el desarrollo local. Asimismo, brindan servicios de seguridad ciudadana, con la cooperación de la Policía Nacional del Perú, conforme a ley”.</w:t>
            </w:r>
          </w:p>
        </w:tc>
      </w:tr>
    </w:tbl>
    <w:p w14:paraId="00000111" w14:textId="77777777" w:rsidR="009D0D6F" w:rsidRPr="000D5FF5" w:rsidRDefault="0094762E" w:rsidP="000D5FF5">
      <w:pPr>
        <w:widowControl w:val="0"/>
        <w:spacing w:after="120" w:line="276" w:lineRule="auto"/>
        <w:rPr>
          <w:rFonts w:asciiTheme="minorHAnsi" w:hAnsiTheme="minorHAnsi" w:cstheme="minorHAnsi"/>
          <w:sz w:val="18"/>
          <w:szCs w:val="18"/>
        </w:rPr>
      </w:pPr>
      <w:r w:rsidRPr="000D5FF5">
        <w:rPr>
          <w:rFonts w:asciiTheme="minorHAnsi" w:hAnsiTheme="minorHAnsi" w:cstheme="minorHAnsi"/>
          <w:sz w:val="18"/>
          <w:szCs w:val="18"/>
        </w:rPr>
        <w:t xml:space="preserve">Fuente: Constitución Política del Perú de 1993. </w:t>
      </w:r>
      <w:r w:rsidRPr="000D5FF5">
        <w:rPr>
          <w:rFonts w:asciiTheme="minorHAnsi" w:hAnsiTheme="minorHAnsi" w:cstheme="minorHAnsi"/>
          <w:color w:val="000000"/>
          <w:sz w:val="18"/>
          <w:szCs w:val="18"/>
        </w:rPr>
        <w:t>Elaboración: Ministerio de Cultura - Direcc</w:t>
      </w:r>
      <w:r w:rsidRPr="000D5FF5">
        <w:rPr>
          <w:rFonts w:asciiTheme="minorHAnsi" w:hAnsiTheme="minorHAnsi" w:cstheme="minorHAnsi"/>
          <w:sz w:val="18"/>
          <w:szCs w:val="18"/>
        </w:rPr>
        <w:t>ión General de Derechos de los Pueblos Indígenas (DGPI)</w:t>
      </w:r>
    </w:p>
    <w:p w14:paraId="50935A4D" w14:textId="71FC7BDA" w:rsidR="003346C8" w:rsidRPr="003346C8" w:rsidRDefault="003346C8" w:rsidP="000D5FF5">
      <w:pPr>
        <w:spacing w:before="120" w:line="240" w:lineRule="auto"/>
        <w:jc w:val="both"/>
        <w:rPr>
          <w:rFonts w:ascii="Times New Roman" w:eastAsia="Times New Roman" w:hAnsi="Times New Roman" w:cs="Times New Roman"/>
          <w:sz w:val="24"/>
          <w:szCs w:val="24"/>
        </w:rPr>
      </w:pPr>
      <w:bookmarkStart w:id="7" w:name="_Toc137233450"/>
      <w:r w:rsidRPr="003346C8">
        <w:rPr>
          <w:rFonts w:eastAsia="Times New Roman"/>
          <w:color w:val="000000"/>
        </w:rPr>
        <w:t>El segundo grupo de referentes normativos que sustentan la PNPI son las normas con rango de ley que regula el sector Cultura:</w:t>
      </w:r>
    </w:p>
    <w:p w14:paraId="3FFC0F12" w14:textId="5DB54660" w:rsidR="003346C8" w:rsidRPr="003346C8" w:rsidRDefault="003346C8" w:rsidP="003A41C1">
      <w:pPr>
        <w:numPr>
          <w:ilvl w:val="0"/>
          <w:numId w:val="23"/>
        </w:numPr>
        <w:spacing w:after="0" w:line="240" w:lineRule="auto"/>
        <w:ind w:left="462"/>
        <w:jc w:val="both"/>
        <w:textAlignment w:val="baseline"/>
        <w:rPr>
          <w:rFonts w:eastAsia="Times New Roman"/>
          <w:color w:val="000000"/>
        </w:rPr>
      </w:pPr>
      <w:r w:rsidRPr="003346C8">
        <w:rPr>
          <w:rFonts w:eastAsia="Times New Roman"/>
          <w:color w:val="000000"/>
        </w:rPr>
        <w:t xml:space="preserve">En primer lugar, se crea el Ministerio de Cultura mediante la Ley </w:t>
      </w:r>
      <w:proofErr w:type="spellStart"/>
      <w:r w:rsidRPr="003346C8">
        <w:rPr>
          <w:rFonts w:eastAsia="Times New Roman"/>
          <w:color w:val="000000"/>
        </w:rPr>
        <w:t>N</w:t>
      </w:r>
      <w:r w:rsidR="00513B67">
        <w:rPr>
          <w:rFonts w:eastAsia="Times New Roman"/>
          <w:color w:val="000000"/>
        </w:rPr>
        <w:t>°</w:t>
      </w:r>
      <w:proofErr w:type="spellEnd"/>
      <w:r w:rsidRPr="003346C8">
        <w:rPr>
          <w:rFonts w:eastAsia="Times New Roman"/>
          <w:color w:val="000000"/>
        </w:rPr>
        <w:t xml:space="preserve"> 29565 cuyas áreas programáticas de acción sobre las cuales ejerce sus competencias, funciones y atribuciones, es la pluralidad étnica y cultural de la Nación; a su vez, con la facultad de diseñar, establecer, ejecutar y supervisar políticas nacionales y sectoriales conforme a su rectoría, según el artículo 22 de la Ley </w:t>
      </w:r>
      <w:proofErr w:type="spellStart"/>
      <w:r w:rsidRPr="003346C8">
        <w:rPr>
          <w:rFonts w:eastAsia="Times New Roman"/>
          <w:color w:val="000000"/>
        </w:rPr>
        <w:t>N</w:t>
      </w:r>
      <w:r w:rsidR="00513B67">
        <w:rPr>
          <w:rFonts w:eastAsia="Times New Roman"/>
          <w:color w:val="000000"/>
        </w:rPr>
        <w:t>°</w:t>
      </w:r>
      <w:proofErr w:type="spellEnd"/>
      <w:r w:rsidRPr="003346C8">
        <w:rPr>
          <w:rFonts w:eastAsia="Times New Roman"/>
          <w:color w:val="000000"/>
        </w:rPr>
        <w:t xml:space="preserve"> 29158. Con posterioridad, se aprueba el Decreto Legislativo </w:t>
      </w:r>
      <w:proofErr w:type="spellStart"/>
      <w:r w:rsidRPr="003346C8">
        <w:rPr>
          <w:rFonts w:eastAsia="Times New Roman"/>
          <w:color w:val="000000"/>
        </w:rPr>
        <w:t>N</w:t>
      </w:r>
      <w:r w:rsidR="00513B67">
        <w:rPr>
          <w:rFonts w:eastAsia="Times New Roman"/>
          <w:color w:val="000000"/>
        </w:rPr>
        <w:t>°</w:t>
      </w:r>
      <w:proofErr w:type="spellEnd"/>
      <w:r w:rsidRPr="003346C8">
        <w:rPr>
          <w:rFonts w:eastAsia="Times New Roman"/>
          <w:color w:val="000000"/>
        </w:rPr>
        <w:t xml:space="preserve"> 1360 que precisa las funciones exclusivas de este Ministerio como ente rector en materia de pueblos indígenas u originarios. </w:t>
      </w:r>
    </w:p>
    <w:p w14:paraId="43DAE9E0" w14:textId="294FEB30" w:rsidR="003346C8" w:rsidRPr="003346C8" w:rsidRDefault="003346C8" w:rsidP="003A41C1">
      <w:pPr>
        <w:numPr>
          <w:ilvl w:val="0"/>
          <w:numId w:val="23"/>
        </w:numPr>
        <w:spacing w:before="120" w:after="120" w:line="240" w:lineRule="auto"/>
        <w:ind w:left="462"/>
        <w:jc w:val="both"/>
        <w:textAlignment w:val="baseline"/>
        <w:rPr>
          <w:rFonts w:eastAsia="Times New Roman"/>
          <w:color w:val="000000"/>
        </w:rPr>
      </w:pPr>
      <w:r w:rsidRPr="003346C8">
        <w:rPr>
          <w:rFonts w:eastAsia="Times New Roman"/>
          <w:color w:val="000000"/>
        </w:rPr>
        <w:t xml:space="preserve">En segundo lugar, el Ministerio de Cultura ejerce competencias compartidas con los gobiernos regionales y/o locales (Art. 6, Ley </w:t>
      </w:r>
      <w:proofErr w:type="spellStart"/>
      <w:r w:rsidRPr="003346C8">
        <w:rPr>
          <w:rFonts w:eastAsia="Times New Roman"/>
          <w:color w:val="000000"/>
        </w:rPr>
        <w:t>N</w:t>
      </w:r>
      <w:r w:rsidR="00513B67">
        <w:rPr>
          <w:rFonts w:eastAsia="Times New Roman"/>
          <w:color w:val="000000"/>
        </w:rPr>
        <w:t>°</w:t>
      </w:r>
      <w:proofErr w:type="spellEnd"/>
      <w:r w:rsidRPr="003346C8">
        <w:rPr>
          <w:rFonts w:eastAsia="Times New Roman"/>
          <w:color w:val="000000"/>
        </w:rPr>
        <w:t xml:space="preserve"> 29565), por lo que esta Política se elabora en concordancia con lo dispuesto en la Ley </w:t>
      </w:r>
      <w:proofErr w:type="spellStart"/>
      <w:r w:rsidRPr="003346C8">
        <w:rPr>
          <w:rFonts w:eastAsia="Times New Roman"/>
          <w:color w:val="000000"/>
        </w:rPr>
        <w:t>N</w:t>
      </w:r>
      <w:r w:rsidR="00513B67">
        <w:rPr>
          <w:rFonts w:eastAsia="Times New Roman"/>
          <w:color w:val="000000"/>
        </w:rPr>
        <w:t>°</w:t>
      </w:r>
      <w:proofErr w:type="spellEnd"/>
      <w:r w:rsidRPr="003346C8">
        <w:rPr>
          <w:rFonts w:eastAsia="Times New Roman"/>
          <w:color w:val="000000"/>
        </w:rPr>
        <w:t xml:space="preserve"> 27867, Ley Orgánica de Gobiernos Regionales, la Ley </w:t>
      </w:r>
      <w:proofErr w:type="spellStart"/>
      <w:r w:rsidRPr="003346C8">
        <w:rPr>
          <w:rFonts w:eastAsia="Times New Roman"/>
          <w:color w:val="000000"/>
        </w:rPr>
        <w:t>N</w:t>
      </w:r>
      <w:r w:rsidR="00513B67">
        <w:rPr>
          <w:rFonts w:eastAsia="Times New Roman"/>
          <w:color w:val="000000"/>
        </w:rPr>
        <w:t>°</w:t>
      </w:r>
      <w:proofErr w:type="spellEnd"/>
      <w:r w:rsidRPr="003346C8">
        <w:rPr>
          <w:rFonts w:eastAsia="Times New Roman"/>
          <w:color w:val="000000"/>
        </w:rPr>
        <w:t xml:space="preserve"> 27972, Ley Orgánica de Municipalidades, y la Ley </w:t>
      </w:r>
      <w:proofErr w:type="spellStart"/>
      <w:r w:rsidRPr="003346C8">
        <w:rPr>
          <w:rFonts w:eastAsia="Times New Roman"/>
          <w:color w:val="000000"/>
        </w:rPr>
        <w:t>N</w:t>
      </w:r>
      <w:r w:rsidR="00513B67">
        <w:rPr>
          <w:rFonts w:eastAsia="Times New Roman"/>
          <w:color w:val="000000"/>
        </w:rPr>
        <w:t>°</w:t>
      </w:r>
      <w:proofErr w:type="spellEnd"/>
      <w:r w:rsidRPr="003346C8">
        <w:rPr>
          <w:rFonts w:eastAsia="Times New Roman"/>
          <w:color w:val="000000"/>
        </w:rPr>
        <w:t xml:space="preserve"> 27783, Ley de Bases de Descentralización y sus modificatorias.</w:t>
      </w:r>
    </w:p>
    <w:p w14:paraId="3171CAD9" w14:textId="253DACAA" w:rsidR="003154A8" w:rsidRDefault="003346C8" w:rsidP="003A41C1">
      <w:pPr>
        <w:numPr>
          <w:ilvl w:val="0"/>
          <w:numId w:val="23"/>
        </w:numPr>
        <w:spacing w:before="120" w:after="120" w:line="240" w:lineRule="auto"/>
        <w:ind w:left="462"/>
        <w:jc w:val="both"/>
        <w:textAlignment w:val="baseline"/>
        <w:rPr>
          <w:rFonts w:eastAsia="Times New Roman"/>
          <w:color w:val="000000"/>
        </w:rPr>
      </w:pPr>
      <w:r w:rsidRPr="003346C8">
        <w:rPr>
          <w:rFonts w:eastAsia="Times New Roman"/>
          <w:color w:val="000000"/>
        </w:rPr>
        <w:t xml:space="preserve">En tercer </w:t>
      </w:r>
      <w:r w:rsidRPr="003346C8">
        <w:rPr>
          <w:rFonts w:eastAsia="Times New Roman"/>
          <w:color w:val="000000"/>
          <w:shd w:val="clear" w:color="auto" w:fill="FFFFFF"/>
        </w:rPr>
        <w:t xml:space="preserve">lugar, se exponen las principales leyes y normas con rango de ley que tienen </w:t>
      </w:r>
      <w:r w:rsidRPr="003346C8">
        <w:rPr>
          <w:rFonts w:eastAsia="Times New Roman"/>
          <w:color w:val="000000"/>
        </w:rPr>
        <w:t>efecto sobre los derechos colectivos de los pueblos indígenas u originarios:</w:t>
      </w:r>
    </w:p>
    <w:p w14:paraId="041C2743" w14:textId="77777777" w:rsidR="00532C36" w:rsidRPr="00CE266B" w:rsidRDefault="00532C36" w:rsidP="00CE266B">
      <w:pPr>
        <w:spacing w:before="120" w:after="120" w:line="240" w:lineRule="auto"/>
        <w:ind w:left="462"/>
        <w:jc w:val="both"/>
        <w:textAlignment w:val="baseline"/>
        <w:rPr>
          <w:rFonts w:eastAsia="Times New Roman"/>
          <w:color w:val="000000"/>
        </w:rPr>
      </w:pPr>
    </w:p>
    <w:p w14:paraId="66DECB85" w14:textId="3E13A7FD" w:rsidR="00746899" w:rsidRPr="00EE30E8" w:rsidRDefault="0074172C" w:rsidP="0074172C">
      <w:pPr>
        <w:pStyle w:val="Descripcin"/>
      </w:pPr>
      <w:bookmarkStart w:id="8" w:name="_Toc143624326"/>
      <w:bookmarkEnd w:id="7"/>
      <w:r>
        <w:t xml:space="preserve">Tabla </w:t>
      </w:r>
      <w:r w:rsidR="00000000">
        <w:fldChar w:fldCharType="begin"/>
      </w:r>
      <w:r w:rsidR="00000000">
        <w:instrText xml:space="preserve"> SEQ Tabla \* ARABIC </w:instrText>
      </w:r>
      <w:r w:rsidR="00000000">
        <w:fldChar w:fldCharType="separate"/>
      </w:r>
      <w:r w:rsidR="00740F56">
        <w:rPr>
          <w:noProof/>
        </w:rPr>
        <w:t>2</w:t>
      </w:r>
      <w:r w:rsidR="00000000">
        <w:rPr>
          <w:noProof/>
        </w:rPr>
        <w:fldChar w:fldCharType="end"/>
      </w:r>
      <w:r>
        <w:t>.</w:t>
      </w:r>
      <w:r w:rsidR="00CE266B" w:rsidRPr="00EE30E8">
        <w:t>Normas con rango de ley que sustentan la PNPI</w:t>
      </w:r>
      <w:bookmarkEnd w:id="8"/>
    </w:p>
    <w:tbl>
      <w:tblPr>
        <w:tblW w:w="8789" w:type="dxa"/>
        <w:tblInd w:w="-5" w:type="dxa"/>
        <w:tblLayout w:type="fixed"/>
        <w:tblLook w:val="0400" w:firstRow="0" w:lastRow="0" w:firstColumn="0" w:lastColumn="0" w:noHBand="0" w:noVBand="1"/>
      </w:tblPr>
      <w:tblGrid>
        <w:gridCol w:w="3402"/>
        <w:gridCol w:w="5387"/>
      </w:tblGrid>
      <w:tr w:rsidR="00EE30E8" w:rsidRPr="003809D1" w14:paraId="21ABF4DE" w14:textId="77777777" w:rsidTr="00BC3528">
        <w:trPr>
          <w:trHeight w:val="20"/>
          <w:tblHeader/>
        </w:trPr>
        <w:tc>
          <w:tcPr>
            <w:tcW w:w="8789" w:type="dxa"/>
            <w:gridSpan w:val="2"/>
            <w:tcBorders>
              <w:top w:val="single" w:sz="4" w:space="0" w:color="000000"/>
              <w:left w:val="single" w:sz="4" w:space="0" w:color="000000"/>
              <w:bottom w:val="nil"/>
              <w:right w:val="single" w:sz="8" w:space="0" w:color="000000"/>
            </w:tcBorders>
            <w:shd w:val="clear" w:color="auto" w:fill="006666"/>
            <w:vAlign w:val="center"/>
          </w:tcPr>
          <w:p w14:paraId="21C87136" w14:textId="77777777" w:rsidR="00EE30E8" w:rsidRPr="003809D1" w:rsidRDefault="00EE30E8" w:rsidP="00BC3528">
            <w:pPr>
              <w:spacing w:after="0"/>
              <w:jc w:val="center"/>
              <w:rPr>
                <w:rFonts w:asciiTheme="minorHAnsi" w:hAnsiTheme="minorHAnsi"/>
                <w:b/>
                <w:color w:val="4472C4" w:themeColor="accent1"/>
                <w:sz w:val="20"/>
                <w:szCs w:val="20"/>
              </w:rPr>
            </w:pPr>
            <w:r w:rsidRPr="003809D1">
              <w:rPr>
                <w:rFonts w:asciiTheme="minorHAnsi" w:hAnsiTheme="minorHAnsi"/>
                <w:b/>
                <w:color w:val="FFFFFF" w:themeColor="background1"/>
                <w:sz w:val="20"/>
                <w:szCs w:val="20"/>
              </w:rPr>
              <w:t>Normas con rango de Ley</w:t>
            </w:r>
          </w:p>
        </w:tc>
      </w:tr>
      <w:tr w:rsidR="00EE30E8" w:rsidRPr="003809D1" w14:paraId="6D9B81EE" w14:textId="77777777" w:rsidTr="00BC3528">
        <w:trPr>
          <w:trHeight w:val="20"/>
        </w:trPr>
        <w:tc>
          <w:tcPr>
            <w:tcW w:w="34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DDB0BA" w14:textId="77777777" w:rsidR="00EE30E8" w:rsidRPr="0029580B" w:rsidRDefault="00EE30E8" w:rsidP="00BC3528">
            <w:pPr>
              <w:spacing w:after="0" w:line="240" w:lineRule="auto"/>
              <w:jc w:val="both"/>
              <w:rPr>
                <w:rFonts w:asciiTheme="minorHAnsi" w:hAnsiTheme="minorHAnsi"/>
                <w:color w:val="000000"/>
                <w:sz w:val="20"/>
                <w:szCs w:val="20"/>
              </w:rPr>
            </w:pPr>
            <w:r w:rsidRPr="0029580B">
              <w:rPr>
                <w:rFonts w:asciiTheme="minorHAnsi" w:hAnsiTheme="minorHAnsi"/>
                <w:b/>
                <w:color w:val="000000"/>
                <w:sz w:val="20"/>
                <w:szCs w:val="20"/>
              </w:rPr>
              <w:t>Decreto Ley N°22175</w:t>
            </w:r>
            <w:r w:rsidRPr="0029580B">
              <w:rPr>
                <w:rFonts w:asciiTheme="minorHAnsi" w:hAnsiTheme="minorHAnsi"/>
                <w:color w:val="000000"/>
                <w:sz w:val="20"/>
                <w:szCs w:val="20"/>
              </w:rPr>
              <w:t xml:space="preserve"> - Ley de Comunidades Nativas y de desarrollo agrario de las regiones de la Selva y Ceja de Selva</w:t>
            </w:r>
          </w:p>
        </w:tc>
        <w:tc>
          <w:tcPr>
            <w:tcW w:w="5387" w:type="dxa"/>
            <w:tcBorders>
              <w:top w:val="single" w:sz="4" w:space="0" w:color="000000"/>
              <w:left w:val="single" w:sz="4" w:space="0" w:color="000000"/>
              <w:bottom w:val="single" w:sz="4" w:space="0" w:color="000000"/>
              <w:right w:val="single" w:sz="4" w:space="0" w:color="000000"/>
            </w:tcBorders>
            <w:vAlign w:val="center"/>
          </w:tcPr>
          <w:p w14:paraId="3FD1C5BC" w14:textId="77777777" w:rsidR="00EE30E8" w:rsidRPr="00F02CA6" w:rsidRDefault="00EE30E8" w:rsidP="00BC3528">
            <w:pPr>
              <w:spacing w:after="0" w:line="240" w:lineRule="auto"/>
              <w:jc w:val="both"/>
              <w:rPr>
                <w:rFonts w:asciiTheme="minorHAnsi" w:hAnsiTheme="minorHAnsi"/>
                <w:color w:val="000000"/>
                <w:sz w:val="20"/>
                <w:szCs w:val="20"/>
              </w:rPr>
            </w:pPr>
            <w:r w:rsidRPr="00F02CA6">
              <w:rPr>
                <w:rFonts w:asciiTheme="minorHAnsi" w:hAnsiTheme="minorHAnsi"/>
                <w:sz w:val="20"/>
                <w:szCs w:val="20"/>
              </w:rPr>
              <w:t>Establece una estructura agraria que contribuya al desarrollo integral de las regiones de Selva y Ceja de Selva.</w:t>
            </w:r>
          </w:p>
        </w:tc>
      </w:tr>
      <w:tr w:rsidR="00EE30E8" w:rsidRPr="003809D1" w14:paraId="18C9BDC7" w14:textId="77777777" w:rsidTr="00BC3528">
        <w:trPr>
          <w:trHeight w:val="20"/>
        </w:trPr>
        <w:tc>
          <w:tcPr>
            <w:tcW w:w="3402" w:type="dxa"/>
            <w:tcBorders>
              <w:top w:val="nil"/>
              <w:left w:val="single" w:sz="4" w:space="0" w:color="000000"/>
              <w:bottom w:val="single" w:sz="4" w:space="0" w:color="000000"/>
              <w:right w:val="single" w:sz="4" w:space="0" w:color="000000"/>
            </w:tcBorders>
            <w:shd w:val="clear" w:color="auto" w:fill="auto"/>
            <w:vAlign w:val="center"/>
          </w:tcPr>
          <w:p w14:paraId="01D46FFD" w14:textId="77777777" w:rsidR="00EE30E8" w:rsidRPr="0029580B" w:rsidRDefault="00EE30E8" w:rsidP="00BC3528">
            <w:pPr>
              <w:spacing w:after="0" w:line="240" w:lineRule="auto"/>
              <w:jc w:val="both"/>
              <w:rPr>
                <w:rFonts w:asciiTheme="minorHAnsi" w:hAnsiTheme="minorHAnsi"/>
                <w:color w:val="000000"/>
                <w:sz w:val="20"/>
                <w:szCs w:val="20"/>
              </w:rPr>
            </w:pPr>
            <w:r w:rsidRPr="0029580B">
              <w:rPr>
                <w:rFonts w:asciiTheme="minorHAnsi" w:hAnsiTheme="minorHAnsi"/>
                <w:b/>
                <w:color w:val="000000"/>
                <w:sz w:val="20"/>
                <w:szCs w:val="20"/>
              </w:rPr>
              <w:t>Ley N°24656</w:t>
            </w:r>
            <w:r w:rsidRPr="0029580B">
              <w:rPr>
                <w:rFonts w:asciiTheme="minorHAnsi" w:hAnsiTheme="minorHAnsi"/>
                <w:color w:val="000000"/>
                <w:sz w:val="20"/>
                <w:szCs w:val="20"/>
              </w:rPr>
              <w:t xml:space="preserve"> - Ley General de Comunidades Campesinas</w:t>
            </w:r>
          </w:p>
        </w:tc>
        <w:tc>
          <w:tcPr>
            <w:tcW w:w="5387" w:type="dxa"/>
            <w:tcBorders>
              <w:top w:val="nil"/>
              <w:left w:val="single" w:sz="4" w:space="0" w:color="000000"/>
              <w:bottom w:val="single" w:sz="4" w:space="0" w:color="000000"/>
              <w:right w:val="single" w:sz="4" w:space="0" w:color="000000"/>
            </w:tcBorders>
            <w:vAlign w:val="center"/>
          </w:tcPr>
          <w:p w14:paraId="4DD8FF5F" w14:textId="77777777" w:rsidR="00EE30E8" w:rsidRPr="00F02CA6" w:rsidRDefault="00EE30E8" w:rsidP="00BC3528">
            <w:pPr>
              <w:spacing w:after="0" w:line="240" w:lineRule="auto"/>
              <w:jc w:val="both"/>
              <w:rPr>
                <w:rFonts w:asciiTheme="minorHAnsi" w:hAnsiTheme="minorHAnsi"/>
                <w:color w:val="000000"/>
                <w:sz w:val="20"/>
                <w:szCs w:val="20"/>
              </w:rPr>
            </w:pPr>
            <w:r w:rsidRPr="00F02CA6">
              <w:rPr>
                <w:rFonts w:asciiTheme="minorHAnsi" w:hAnsiTheme="minorHAnsi"/>
                <w:color w:val="000000"/>
                <w:sz w:val="20"/>
                <w:szCs w:val="20"/>
              </w:rPr>
              <w:t xml:space="preserve">Declara la necesidad nacional e interés social y cultural el desarrollo integral de las comunidades campesinas, reconociéndolas </w:t>
            </w:r>
            <w:r>
              <w:rPr>
                <w:rFonts w:asciiTheme="minorHAnsi" w:hAnsiTheme="minorHAnsi"/>
                <w:color w:val="000000"/>
                <w:sz w:val="20"/>
                <w:szCs w:val="20"/>
              </w:rPr>
              <w:t xml:space="preserve">como instituciones democráticas, </w:t>
            </w:r>
            <w:r w:rsidRPr="00F02CA6">
              <w:rPr>
                <w:rFonts w:asciiTheme="minorHAnsi" w:hAnsiTheme="minorHAnsi"/>
                <w:color w:val="000000"/>
                <w:sz w:val="20"/>
                <w:szCs w:val="20"/>
              </w:rPr>
              <w:t>autónomas en su organización, trabajo comunal y uso de la tierra, así como en lo económico y administrativo.</w:t>
            </w:r>
          </w:p>
        </w:tc>
      </w:tr>
      <w:tr w:rsidR="00EE30E8" w:rsidRPr="003809D1" w14:paraId="6921A2C1" w14:textId="77777777" w:rsidTr="00BC3528">
        <w:trPr>
          <w:trHeight w:val="20"/>
        </w:trPr>
        <w:tc>
          <w:tcPr>
            <w:tcW w:w="3402" w:type="dxa"/>
            <w:tcBorders>
              <w:top w:val="nil"/>
              <w:left w:val="single" w:sz="4" w:space="0" w:color="000000"/>
              <w:bottom w:val="single" w:sz="4" w:space="0" w:color="000000"/>
              <w:right w:val="single" w:sz="4" w:space="0" w:color="000000"/>
            </w:tcBorders>
            <w:shd w:val="clear" w:color="auto" w:fill="auto"/>
            <w:vAlign w:val="center"/>
          </w:tcPr>
          <w:p w14:paraId="0E8232BE" w14:textId="77777777" w:rsidR="00EE30E8" w:rsidRPr="0029580B" w:rsidRDefault="00EE30E8" w:rsidP="00BC3528">
            <w:pPr>
              <w:spacing w:after="0" w:line="240" w:lineRule="auto"/>
              <w:jc w:val="both"/>
              <w:rPr>
                <w:rFonts w:asciiTheme="minorHAnsi" w:hAnsiTheme="minorHAnsi"/>
                <w:color w:val="000000"/>
                <w:sz w:val="20"/>
                <w:szCs w:val="20"/>
              </w:rPr>
            </w:pPr>
            <w:r w:rsidRPr="0029580B">
              <w:rPr>
                <w:rFonts w:asciiTheme="minorHAnsi" w:hAnsiTheme="minorHAnsi"/>
                <w:b/>
                <w:color w:val="000000"/>
                <w:sz w:val="20"/>
                <w:szCs w:val="20"/>
              </w:rPr>
              <w:t>Ley N°24657</w:t>
            </w:r>
            <w:r w:rsidRPr="0029580B">
              <w:rPr>
                <w:rFonts w:asciiTheme="minorHAnsi" w:hAnsiTheme="minorHAnsi"/>
                <w:color w:val="000000"/>
                <w:sz w:val="20"/>
                <w:szCs w:val="20"/>
              </w:rPr>
              <w:t xml:space="preserve"> - Ley que declara de necesidad e interés social el deslinde y titulación del Territorio de las Comunidades Campesinas</w:t>
            </w:r>
          </w:p>
        </w:tc>
        <w:tc>
          <w:tcPr>
            <w:tcW w:w="5387" w:type="dxa"/>
            <w:tcBorders>
              <w:top w:val="nil"/>
              <w:left w:val="single" w:sz="4" w:space="0" w:color="000000"/>
              <w:bottom w:val="single" w:sz="4" w:space="0" w:color="000000"/>
              <w:right w:val="single" w:sz="4" w:space="0" w:color="000000"/>
            </w:tcBorders>
            <w:vAlign w:val="center"/>
          </w:tcPr>
          <w:p w14:paraId="33E16663" w14:textId="77777777" w:rsidR="00EE30E8" w:rsidRPr="00F02CA6" w:rsidRDefault="00EE30E8" w:rsidP="00BC3528">
            <w:pPr>
              <w:spacing w:after="0" w:line="240" w:lineRule="auto"/>
              <w:jc w:val="both"/>
              <w:rPr>
                <w:rFonts w:asciiTheme="minorHAnsi" w:hAnsiTheme="minorHAnsi"/>
                <w:color w:val="000000"/>
                <w:sz w:val="20"/>
                <w:szCs w:val="20"/>
              </w:rPr>
            </w:pPr>
            <w:r w:rsidRPr="00F02CA6">
              <w:rPr>
                <w:rFonts w:asciiTheme="minorHAnsi" w:hAnsiTheme="minorHAnsi"/>
                <w:color w:val="000000"/>
                <w:sz w:val="20"/>
                <w:szCs w:val="20"/>
              </w:rPr>
              <w:t xml:space="preserve">Declara la necesidad nacional e interés social, el deslinde y titulación del territorio de las Comunidades Campesinas. </w:t>
            </w:r>
          </w:p>
        </w:tc>
      </w:tr>
      <w:tr w:rsidR="00EE30E8" w:rsidRPr="003809D1" w14:paraId="324BC76D" w14:textId="77777777" w:rsidTr="00BC3528">
        <w:trPr>
          <w:trHeight w:val="20"/>
        </w:trPr>
        <w:tc>
          <w:tcPr>
            <w:tcW w:w="3402" w:type="dxa"/>
            <w:tcBorders>
              <w:top w:val="nil"/>
              <w:left w:val="single" w:sz="4" w:space="0" w:color="000000"/>
              <w:bottom w:val="single" w:sz="4" w:space="0" w:color="000000"/>
              <w:right w:val="single" w:sz="4" w:space="0" w:color="000000"/>
            </w:tcBorders>
            <w:shd w:val="clear" w:color="auto" w:fill="auto"/>
            <w:vAlign w:val="center"/>
          </w:tcPr>
          <w:p w14:paraId="4A6DA832" w14:textId="77777777" w:rsidR="00EE30E8" w:rsidRPr="0029580B" w:rsidRDefault="00EE30E8" w:rsidP="00BC3528">
            <w:pPr>
              <w:spacing w:after="0" w:line="240" w:lineRule="auto"/>
              <w:jc w:val="both"/>
              <w:rPr>
                <w:rFonts w:asciiTheme="minorHAnsi" w:hAnsiTheme="minorHAnsi"/>
                <w:color w:val="000000"/>
                <w:sz w:val="20"/>
                <w:szCs w:val="20"/>
              </w:rPr>
            </w:pPr>
            <w:r w:rsidRPr="0029580B">
              <w:rPr>
                <w:rFonts w:asciiTheme="minorHAnsi" w:hAnsiTheme="minorHAnsi"/>
                <w:b/>
                <w:color w:val="000000"/>
                <w:sz w:val="20"/>
                <w:szCs w:val="20"/>
              </w:rPr>
              <w:t>Decreto Ley N°25891</w:t>
            </w:r>
            <w:r w:rsidRPr="0029580B">
              <w:rPr>
                <w:rFonts w:asciiTheme="minorHAnsi" w:hAnsiTheme="minorHAnsi"/>
                <w:color w:val="000000"/>
                <w:sz w:val="20"/>
                <w:szCs w:val="20"/>
              </w:rPr>
              <w:t xml:space="preserve"> - Transfieren las funciones y actividades comprendidas en la Ley General de Comunidades Campesinas y en la Ley de Comunidades Nativas y de Desarrollo Agrario de las Regiones de Selva y Ceja de Selva</w:t>
            </w:r>
          </w:p>
        </w:tc>
        <w:tc>
          <w:tcPr>
            <w:tcW w:w="5387" w:type="dxa"/>
            <w:tcBorders>
              <w:top w:val="nil"/>
              <w:left w:val="single" w:sz="4" w:space="0" w:color="000000"/>
              <w:bottom w:val="single" w:sz="4" w:space="0" w:color="000000"/>
              <w:right w:val="single" w:sz="4" w:space="0" w:color="000000"/>
            </w:tcBorders>
            <w:vAlign w:val="center"/>
          </w:tcPr>
          <w:p w14:paraId="6BDA5716" w14:textId="77777777" w:rsidR="00EE30E8" w:rsidRPr="00492EEE" w:rsidRDefault="00EE30E8" w:rsidP="00BC3528">
            <w:pPr>
              <w:spacing w:after="0" w:line="240" w:lineRule="auto"/>
              <w:jc w:val="both"/>
              <w:rPr>
                <w:rFonts w:asciiTheme="minorHAnsi" w:hAnsiTheme="minorHAnsi"/>
                <w:sz w:val="20"/>
                <w:szCs w:val="20"/>
              </w:rPr>
            </w:pPr>
            <w:r w:rsidRPr="00F02CA6">
              <w:rPr>
                <w:rFonts w:asciiTheme="minorHAnsi" w:hAnsiTheme="minorHAnsi"/>
                <w:sz w:val="20"/>
                <w:szCs w:val="20"/>
              </w:rPr>
              <w:t>Transfiere las funciones y activ</w:t>
            </w:r>
            <w:r>
              <w:rPr>
                <w:rFonts w:asciiTheme="minorHAnsi" w:hAnsiTheme="minorHAnsi"/>
                <w:sz w:val="20"/>
                <w:szCs w:val="20"/>
              </w:rPr>
              <w:t xml:space="preserve">idades comprendidas en la Ley </w:t>
            </w:r>
            <w:proofErr w:type="spellStart"/>
            <w:r>
              <w:rPr>
                <w:rFonts w:asciiTheme="minorHAnsi" w:hAnsiTheme="minorHAnsi"/>
                <w:sz w:val="20"/>
                <w:szCs w:val="20"/>
              </w:rPr>
              <w:t>N°</w:t>
            </w:r>
            <w:proofErr w:type="spellEnd"/>
            <w:r>
              <w:rPr>
                <w:rFonts w:asciiTheme="minorHAnsi" w:hAnsiTheme="minorHAnsi"/>
                <w:sz w:val="20"/>
                <w:szCs w:val="20"/>
              </w:rPr>
              <w:t xml:space="preserve"> </w:t>
            </w:r>
            <w:r w:rsidRPr="00F02CA6">
              <w:rPr>
                <w:rFonts w:asciiTheme="minorHAnsi" w:hAnsiTheme="minorHAnsi"/>
                <w:sz w:val="20"/>
                <w:szCs w:val="20"/>
              </w:rPr>
              <w:t>24656</w:t>
            </w:r>
            <w:r>
              <w:rPr>
                <w:rFonts w:asciiTheme="minorHAnsi" w:hAnsiTheme="minorHAnsi"/>
                <w:sz w:val="20"/>
                <w:szCs w:val="20"/>
              </w:rPr>
              <w:t xml:space="preserve"> y el </w:t>
            </w:r>
            <w:r w:rsidRPr="00F02CA6">
              <w:rPr>
                <w:rFonts w:asciiTheme="minorHAnsi" w:hAnsiTheme="minorHAnsi"/>
                <w:sz w:val="20"/>
                <w:szCs w:val="20"/>
              </w:rPr>
              <w:t xml:space="preserve">Decreto Ley </w:t>
            </w:r>
            <w:proofErr w:type="spellStart"/>
            <w:r w:rsidRPr="00F02CA6">
              <w:rPr>
                <w:rFonts w:asciiTheme="minorHAnsi" w:hAnsiTheme="minorHAnsi"/>
                <w:sz w:val="20"/>
                <w:szCs w:val="20"/>
              </w:rPr>
              <w:t>Nº</w:t>
            </w:r>
            <w:proofErr w:type="spellEnd"/>
            <w:r w:rsidRPr="00F02CA6">
              <w:rPr>
                <w:rFonts w:asciiTheme="minorHAnsi" w:hAnsiTheme="minorHAnsi"/>
                <w:sz w:val="20"/>
                <w:szCs w:val="20"/>
              </w:rPr>
              <w:t xml:space="preserve"> 22175</w:t>
            </w:r>
            <w:r>
              <w:rPr>
                <w:rFonts w:asciiTheme="minorHAnsi" w:hAnsiTheme="minorHAnsi"/>
                <w:sz w:val="20"/>
                <w:szCs w:val="20"/>
              </w:rPr>
              <w:t xml:space="preserve"> </w:t>
            </w:r>
            <w:r w:rsidRPr="00F02CA6">
              <w:rPr>
                <w:rFonts w:asciiTheme="minorHAnsi" w:hAnsiTheme="minorHAnsi"/>
                <w:sz w:val="20"/>
                <w:szCs w:val="20"/>
              </w:rPr>
              <w:t>a las Direcciones Regionales Agrarias</w:t>
            </w:r>
            <w:r>
              <w:rPr>
                <w:rFonts w:asciiTheme="minorHAnsi" w:hAnsiTheme="minorHAnsi"/>
                <w:sz w:val="20"/>
                <w:szCs w:val="20"/>
              </w:rPr>
              <w:t xml:space="preserve"> y a </w:t>
            </w:r>
            <w:r w:rsidRPr="00F02CA6">
              <w:rPr>
                <w:rFonts w:asciiTheme="minorHAnsi" w:hAnsiTheme="minorHAnsi"/>
                <w:sz w:val="20"/>
                <w:szCs w:val="20"/>
              </w:rPr>
              <w:t>las Direcciones Regionales y Subregionales de Agricultura del país</w:t>
            </w:r>
            <w:r>
              <w:rPr>
                <w:rFonts w:asciiTheme="minorHAnsi" w:hAnsiTheme="minorHAnsi"/>
                <w:sz w:val="20"/>
                <w:szCs w:val="20"/>
              </w:rPr>
              <w:t xml:space="preserve">, respectivamente. </w:t>
            </w:r>
          </w:p>
        </w:tc>
      </w:tr>
      <w:tr w:rsidR="00EE30E8" w:rsidRPr="003809D1" w14:paraId="7C5F637E" w14:textId="77777777" w:rsidTr="00BC3528">
        <w:trPr>
          <w:trHeight w:val="20"/>
        </w:trPr>
        <w:tc>
          <w:tcPr>
            <w:tcW w:w="3402" w:type="dxa"/>
            <w:tcBorders>
              <w:top w:val="nil"/>
              <w:left w:val="single" w:sz="4" w:space="0" w:color="000000"/>
              <w:bottom w:val="single" w:sz="4" w:space="0" w:color="000000"/>
              <w:right w:val="single" w:sz="4" w:space="0" w:color="000000"/>
            </w:tcBorders>
            <w:shd w:val="clear" w:color="auto" w:fill="auto"/>
            <w:vAlign w:val="center"/>
          </w:tcPr>
          <w:p w14:paraId="202E71BF" w14:textId="77777777" w:rsidR="00EE30E8" w:rsidRPr="0029580B" w:rsidRDefault="00EE30E8" w:rsidP="00BC3528">
            <w:pPr>
              <w:spacing w:after="0"/>
              <w:jc w:val="both"/>
              <w:rPr>
                <w:rFonts w:asciiTheme="minorHAnsi" w:hAnsiTheme="minorHAnsi"/>
                <w:color w:val="000000"/>
                <w:sz w:val="20"/>
                <w:szCs w:val="20"/>
              </w:rPr>
            </w:pPr>
            <w:r w:rsidRPr="0029580B">
              <w:rPr>
                <w:rFonts w:asciiTheme="minorHAnsi" w:hAnsiTheme="minorHAnsi"/>
                <w:b/>
                <w:color w:val="000000"/>
                <w:sz w:val="20"/>
                <w:szCs w:val="20"/>
              </w:rPr>
              <w:t>Ley N°26300</w:t>
            </w:r>
            <w:r w:rsidRPr="0029580B">
              <w:rPr>
                <w:rFonts w:asciiTheme="minorHAnsi" w:hAnsiTheme="minorHAnsi"/>
                <w:color w:val="000000"/>
                <w:sz w:val="20"/>
                <w:szCs w:val="20"/>
              </w:rPr>
              <w:t xml:space="preserve"> - Ley de los Derechos de Participación y Control Ciudadanos</w:t>
            </w:r>
          </w:p>
        </w:tc>
        <w:tc>
          <w:tcPr>
            <w:tcW w:w="5387" w:type="dxa"/>
            <w:tcBorders>
              <w:top w:val="nil"/>
              <w:left w:val="single" w:sz="4" w:space="0" w:color="000000"/>
              <w:bottom w:val="single" w:sz="4" w:space="0" w:color="000000"/>
              <w:right w:val="single" w:sz="4" w:space="0" w:color="000000"/>
            </w:tcBorders>
            <w:vAlign w:val="center"/>
          </w:tcPr>
          <w:p w14:paraId="30CE7B5D" w14:textId="77777777" w:rsidR="00EE30E8" w:rsidRPr="003809D1" w:rsidRDefault="00EE30E8" w:rsidP="00BC3528">
            <w:pPr>
              <w:spacing w:after="0"/>
              <w:jc w:val="both"/>
              <w:rPr>
                <w:rFonts w:asciiTheme="minorHAnsi" w:hAnsiTheme="minorHAnsi"/>
                <w:color w:val="000000"/>
                <w:sz w:val="20"/>
                <w:szCs w:val="20"/>
              </w:rPr>
            </w:pPr>
            <w:r w:rsidRPr="003809D1">
              <w:rPr>
                <w:rFonts w:asciiTheme="minorHAnsi" w:hAnsiTheme="minorHAnsi"/>
                <w:color w:val="000000"/>
                <w:sz w:val="20"/>
                <w:szCs w:val="20"/>
              </w:rPr>
              <w:t>Regula el ejercicio de los derechos de participación y control ciudadanos de conformidad con la Constitución.</w:t>
            </w:r>
          </w:p>
        </w:tc>
      </w:tr>
      <w:tr w:rsidR="00EE30E8" w:rsidRPr="003809D1" w14:paraId="24173D9F" w14:textId="77777777" w:rsidTr="00BC3528">
        <w:trPr>
          <w:trHeight w:val="20"/>
        </w:trPr>
        <w:tc>
          <w:tcPr>
            <w:tcW w:w="3402" w:type="dxa"/>
            <w:tcBorders>
              <w:top w:val="nil"/>
              <w:left w:val="single" w:sz="4" w:space="0" w:color="000000"/>
              <w:bottom w:val="single" w:sz="4" w:space="0" w:color="000000"/>
              <w:right w:val="single" w:sz="4" w:space="0" w:color="000000"/>
            </w:tcBorders>
            <w:shd w:val="clear" w:color="auto" w:fill="auto"/>
            <w:vAlign w:val="center"/>
          </w:tcPr>
          <w:p w14:paraId="7278C844" w14:textId="77777777" w:rsidR="00EE30E8" w:rsidRPr="0029580B" w:rsidRDefault="00EE30E8" w:rsidP="00BC3528">
            <w:pPr>
              <w:spacing w:after="0"/>
              <w:jc w:val="both"/>
              <w:rPr>
                <w:rFonts w:asciiTheme="minorHAnsi" w:hAnsiTheme="minorHAnsi"/>
                <w:color w:val="000000"/>
                <w:sz w:val="20"/>
                <w:szCs w:val="20"/>
              </w:rPr>
            </w:pPr>
            <w:r w:rsidRPr="0029580B">
              <w:rPr>
                <w:rFonts w:asciiTheme="minorHAnsi" w:hAnsiTheme="minorHAnsi"/>
                <w:b/>
                <w:color w:val="000000"/>
                <w:sz w:val="20"/>
                <w:szCs w:val="20"/>
              </w:rPr>
              <w:t>Ley N°26821</w:t>
            </w:r>
            <w:r w:rsidRPr="0029580B">
              <w:rPr>
                <w:rFonts w:asciiTheme="minorHAnsi" w:hAnsiTheme="minorHAnsi"/>
                <w:color w:val="000000"/>
                <w:sz w:val="20"/>
                <w:szCs w:val="20"/>
              </w:rPr>
              <w:t xml:space="preserve"> - Ley Orgánica para el Aprovechamiento Sostenible de los Recursos Naturales.</w:t>
            </w:r>
          </w:p>
        </w:tc>
        <w:tc>
          <w:tcPr>
            <w:tcW w:w="5387" w:type="dxa"/>
            <w:tcBorders>
              <w:top w:val="nil"/>
              <w:left w:val="single" w:sz="4" w:space="0" w:color="000000"/>
              <w:bottom w:val="single" w:sz="4" w:space="0" w:color="000000"/>
              <w:right w:val="single" w:sz="4" w:space="0" w:color="000000"/>
            </w:tcBorders>
            <w:vAlign w:val="center"/>
          </w:tcPr>
          <w:p w14:paraId="1EA7BD56" w14:textId="77777777" w:rsidR="00EE30E8" w:rsidRPr="003809D1" w:rsidRDefault="00EE30E8" w:rsidP="00BC3528">
            <w:pPr>
              <w:spacing w:after="0"/>
              <w:jc w:val="both"/>
              <w:rPr>
                <w:rFonts w:asciiTheme="minorHAnsi" w:hAnsiTheme="minorHAnsi"/>
                <w:color w:val="000000"/>
                <w:sz w:val="20"/>
                <w:szCs w:val="20"/>
              </w:rPr>
            </w:pPr>
            <w:r w:rsidRPr="003809D1">
              <w:rPr>
                <w:rFonts w:asciiTheme="minorHAnsi" w:hAnsiTheme="minorHAnsi"/>
                <w:color w:val="000000"/>
                <w:sz w:val="20"/>
                <w:szCs w:val="20"/>
              </w:rPr>
              <w:t>Regula el aprovechamiento sostenible de los recursos naturales, renovables y no renovables</w:t>
            </w:r>
            <w:r>
              <w:rPr>
                <w:rFonts w:asciiTheme="minorHAnsi" w:hAnsiTheme="minorHAnsi"/>
                <w:color w:val="000000"/>
                <w:sz w:val="20"/>
                <w:szCs w:val="20"/>
              </w:rPr>
              <w:t>.</w:t>
            </w:r>
          </w:p>
        </w:tc>
      </w:tr>
      <w:tr w:rsidR="00EE30E8" w:rsidRPr="003809D1" w14:paraId="7CB87483" w14:textId="77777777" w:rsidTr="00BC3528">
        <w:trPr>
          <w:trHeight w:val="20"/>
        </w:trPr>
        <w:tc>
          <w:tcPr>
            <w:tcW w:w="3402" w:type="dxa"/>
            <w:tcBorders>
              <w:top w:val="nil"/>
              <w:left w:val="single" w:sz="4" w:space="0" w:color="000000"/>
              <w:bottom w:val="single" w:sz="4" w:space="0" w:color="000000"/>
              <w:right w:val="single" w:sz="4" w:space="0" w:color="000000"/>
            </w:tcBorders>
            <w:shd w:val="clear" w:color="auto" w:fill="auto"/>
            <w:vAlign w:val="center"/>
          </w:tcPr>
          <w:p w14:paraId="2AA3CB23" w14:textId="77777777" w:rsidR="00EE30E8" w:rsidRPr="0029580B" w:rsidRDefault="00EE30E8" w:rsidP="00BC3528">
            <w:pPr>
              <w:spacing w:after="0"/>
              <w:jc w:val="both"/>
              <w:rPr>
                <w:rFonts w:asciiTheme="minorHAnsi" w:hAnsiTheme="minorHAnsi"/>
                <w:color w:val="000000"/>
                <w:sz w:val="20"/>
                <w:szCs w:val="20"/>
              </w:rPr>
            </w:pPr>
            <w:r w:rsidRPr="0029580B">
              <w:rPr>
                <w:rFonts w:asciiTheme="minorHAnsi" w:hAnsiTheme="minorHAnsi"/>
                <w:b/>
                <w:color w:val="000000"/>
                <w:sz w:val="20"/>
                <w:szCs w:val="20"/>
              </w:rPr>
              <w:t>Ley N°26834</w:t>
            </w:r>
            <w:r w:rsidRPr="0029580B">
              <w:rPr>
                <w:rFonts w:asciiTheme="minorHAnsi" w:hAnsiTheme="minorHAnsi"/>
                <w:color w:val="000000"/>
                <w:sz w:val="20"/>
                <w:szCs w:val="20"/>
              </w:rPr>
              <w:t xml:space="preserve"> - Ley de Áreas Naturales Protegidas</w:t>
            </w:r>
          </w:p>
        </w:tc>
        <w:tc>
          <w:tcPr>
            <w:tcW w:w="5387" w:type="dxa"/>
            <w:tcBorders>
              <w:top w:val="nil"/>
              <w:left w:val="single" w:sz="4" w:space="0" w:color="000000"/>
              <w:bottom w:val="single" w:sz="4" w:space="0" w:color="000000"/>
              <w:right w:val="single" w:sz="4" w:space="0" w:color="000000"/>
            </w:tcBorders>
            <w:vAlign w:val="center"/>
          </w:tcPr>
          <w:p w14:paraId="68B4D767" w14:textId="77777777" w:rsidR="00EE30E8" w:rsidRPr="003809D1" w:rsidRDefault="00EE30E8" w:rsidP="00BC3528">
            <w:pPr>
              <w:spacing w:after="0"/>
              <w:jc w:val="both"/>
              <w:rPr>
                <w:rFonts w:asciiTheme="minorHAnsi" w:hAnsiTheme="minorHAnsi"/>
                <w:color w:val="000000"/>
                <w:sz w:val="20"/>
                <w:szCs w:val="20"/>
              </w:rPr>
            </w:pPr>
            <w:r w:rsidRPr="003809D1">
              <w:rPr>
                <w:rFonts w:asciiTheme="minorHAnsi" w:hAnsiTheme="minorHAnsi"/>
                <w:color w:val="000000"/>
                <w:sz w:val="20"/>
                <w:szCs w:val="20"/>
              </w:rPr>
              <w:t xml:space="preserve">Regula los aspectos relacionados con la gestión de las Áreas Naturales Protegidas y su conservación. </w:t>
            </w:r>
          </w:p>
        </w:tc>
      </w:tr>
      <w:tr w:rsidR="00EE30E8" w:rsidRPr="003809D1" w14:paraId="5A339CC2" w14:textId="77777777" w:rsidTr="00BC3528">
        <w:trPr>
          <w:trHeight w:val="20"/>
        </w:trPr>
        <w:tc>
          <w:tcPr>
            <w:tcW w:w="3402" w:type="dxa"/>
            <w:tcBorders>
              <w:top w:val="nil"/>
              <w:left w:val="single" w:sz="4" w:space="0" w:color="000000"/>
              <w:bottom w:val="single" w:sz="4" w:space="0" w:color="000000"/>
              <w:right w:val="single" w:sz="4" w:space="0" w:color="000000"/>
            </w:tcBorders>
            <w:shd w:val="clear" w:color="auto" w:fill="auto"/>
            <w:vAlign w:val="center"/>
          </w:tcPr>
          <w:p w14:paraId="4B5ACD96" w14:textId="77777777" w:rsidR="00EE30E8" w:rsidRPr="0029580B" w:rsidRDefault="00EE30E8" w:rsidP="00BC3528">
            <w:pPr>
              <w:spacing w:after="0"/>
              <w:jc w:val="both"/>
              <w:rPr>
                <w:rFonts w:asciiTheme="minorHAnsi" w:hAnsiTheme="minorHAnsi"/>
                <w:color w:val="000000"/>
                <w:sz w:val="20"/>
                <w:szCs w:val="20"/>
              </w:rPr>
            </w:pPr>
            <w:r w:rsidRPr="0029580B">
              <w:rPr>
                <w:rFonts w:asciiTheme="minorHAnsi" w:hAnsiTheme="minorHAnsi"/>
                <w:b/>
                <w:color w:val="000000"/>
                <w:sz w:val="20"/>
                <w:szCs w:val="20"/>
              </w:rPr>
              <w:t>Ley N°26839</w:t>
            </w:r>
            <w:r w:rsidRPr="0029580B">
              <w:rPr>
                <w:rFonts w:asciiTheme="minorHAnsi" w:hAnsiTheme="minorHAnsi"/>
                <w:color w:val="000000"/>
                <w:sz w:val="20"/>
                <w:szCs w:val="20"/>
              </w:rPr>
              <w:t xml:space="preserve"> - Ley sobre la conservación y aprovechamiento sostenible de la diversidad biológica</w:t>
            </w:r>
          </w:p>
        </w:tc>
        <w:tc>
          <w:tcPr>
            <w:tcW w:w="5387" w:type="dxa"/>
            <w:tcBorders>
              <w:top w:val="nil"/>
              <w:left w:val="single" w:sz="4" w:space="0" w:color="000000"/>
              <w:bottom w:val="single" w:sz="4" w:space="0" w:color="000000"/>
              <w:right w:val="single" w:sz="4" w:space="0" w:color="000000"/>
            </w:tcBorders>
            <w:vAlign w:val="center"/>
          </w:tcPr>
          <w:p w14:paraId="758DC10A" w14:textId="77777777" w:rsidR="00EE30E8" w:rsidRPr="003809D1" w:rsidRDefault="00EE30E8" w:rsidP="00BC3528">
            <w:pPr>
              <w:spacing w:after="0"/>
              <w:jc w:val="both"/>
              <w:rPr>
                <w:rFonts w:asciiTheme="minorHAnsi" w:hAnsiTheme="minorHAnsi"/>
                <w:color w:val="000000"/>
                <w:sz w:val="20"/>
                <w:szCs w:val="20"/>
              </w:rPr>
            </w:pPr>
            <w:r w:rsidRPr="003809D1">
              <w:rPr>
                <w:rFonts w:asciiTheme="minorHAnsi" w:hAnsiTheme="minorHAnsi"/>
                <w:color w:val="000000"/>
                <w:sz w:val="20"/>
                <w:szCs w:val="20"/>
              </w:rPr>
              <w:t xml:space="preserve">Regula la conservación de la diversidad biológica y la utilización sostenible de sus competentes. </w:t>
            </w:r>
          </w:p>
        </w:tc>
      </w:tr>
      <w:tr w:rsidR="00EE30E8" w:rsidRPr="003809D1" w14:paraId="1158FF5D" w14:textId="77777777" w:rsidTr="00BC3528">
        <w:trPr>
          <w:trHeight w:val="20"/>
        </w:trPr>
        <w:tc>
          <w:tcPr>
            <w:tcW w:w="3402" w:type="dxa"/>
            <w:tcBorders>
              <w:top w:val="nil"/>
              <w:left w:val="single" w:sz="4" w:space="0" w:color="000000"/>
              <w:bottom w:val="single" w:sz="4" w:space="0" w:color="000000"/>
              <w:right w:val="single" w:sz="4" w:space="0" w:color="000000"/>
            </w:tcBorders>
            <w:shd w:val="clear" w:color="auto" w:fill="auto"/>
            <w:vAlign w:val="center"/>
          </w:tcPr>
          <w:p w14:paraId="0911AFB2" w14:textId="77777777" w:rsidR="00EE30E8" w:rsidRPr="0029580B" w:rsidRDefault="00EE30E8" w:rsidP="00BC3528">
            <w:pPr>
              <w:spacing w:after="0"/>
              <w:jc w:val="both"/>
              <w:rPr>
                <w:rFonts w:asciiTheme="minorHAnsi" w:hAnsiTheme="minorHAnsi"/>
                <w:color w:val="000000"/>
                <w:sz w:val="20"/>
                <w:szCs w:val="20"/>
              </w:rPr>
            </w:pPr>
            <w:r w:rsidRPr="0029580B">
              <w:rPr>
                <w:rFonts w:asciiTheme="minorHAnsi" w:hAnsiTheme="minorHAnsi"/>
                <w:b/>
                <w:color w:val="000000"/>
                <w:sz w:val="20"/>
                <w:szCs w:val="20"/>
              </w:rPr>
              <w:t>Ley N°27270</w:t>
            </w:r>
            <w:r w:rsidRPr="0029580B">
              <w:rPr>
                <w:rFonts w:asciiTheme="minorHAnsi" w:hAnsiTheme="minorHAnsi"/>
                <w:color w:val="000000"/>
                <w:sz w:val="20"/>
                <w:szCs w:val="20"/>
              </w:rPr>
              <w:t xml:space="preserve"> - Ley Contra Actos de Discriminación</w:t>
            </w:r>
          </w:p>
        </w:tc>
        <w:tc>
          <w:tcPr>
            <w:tcW w:w="5387" w:type="dxa"/>
            <w:tcBorders>
              <w:top w:val="nil"/>
              <w:left w:val="single" w:sz="4" w:space="0" w:color="000000"/>
              <w:bottom w:val="single" w:sz="4" w:space="0" w:color="000000"/>
              <w:right w:val="single" w:sz="4" w:space="0" w:color="000000"/>
            </w:tcBorders>
          </w:tcPr>
          <w:p w14:paraId="068E04C0" w14:textId="77777777" w:rsidR="00EE30E8" w:rsidRPr="003809D1" w:rsidRDefault="00EE30E8" w:rsidP="00BC3528">
            <w:pPr>
              <w:spacing w:after="0"/>
              <w:jc w:val="both"/>
              <w:rPr>
                <w:rFonts w:asciiTheme="minorHAnsi" w:hAnsiTheme="minorHAnsi"/>
                <w:color w:val="000000"/>
                <w:sz w:val="20"/>
                <w:szCs w:val="20"/>
              </w:rPr>
            </w:pPr>
            <w:r>
              <w:rPr>
                <w:rFonts w:asciiTheme="minorHAnsi" w:hAnsiTheme="minorHAnsi"/>
                <w:color w:val="000000"/>
                <w:sz w:val="20"/>
                <w:szCs w:val="20"/>
              </w:rPr>
              <w:t>Regula</w:t>
            </w:r>
            <w:r w:rsidRPr="003809D1">
              <w:rPr>
                <w:rFonts w:asciiTheme="minorHAnsi" w:hAnsiTheme="minorHAnsi"/>
                <w:color w:val="000000"/>
                <w:sz w:val="20"/>
                <w:szCs w:val="20"/>
              </w:rPr>
              <w:t xml:space="preserve"> </w:t>
            </w:r>
            <w:r>
              <w:rPr>
                <w:rFonts w:asciiTheme="minorHAnsi" w:hAnsiTheme="minorHAnsi"/>
                <w:color w:val="000000"/>
                <w:sz w:val="20"/>
                <w:szCs w:val="20"/>
              </w:rPr>
              <w:t>los supuestos</w:t>
            </w:r>
            <w:r w:rsidRPr="003809D1">
              <w:rPr>
                <w:rFonts w:asciiTheme="minorHAnsi" w:hAnsiTheme="minorHAnsi"/>
                <w:color w:val="000000"/>
                <w:sz w:val="20"/>
                <w:szCs w:val="20"/>
              </w:rPr>
              <w:t xml:space="preserve"> </w:t>
            </w:r>
            <w:r>
              <w:rPr>
                <w:rFonts w:asciiTheme="minorHAnsi" w:hAnsiTheme="minorHAnsi"/>
                <w:color w:val="000000"/>
                <w:sz w:val="20"/>
                <w:szCs w:val="20"/>
              </w:rPr>
              <w:t xml:space="preserve">de </w:t>
            </w:r>
            <w:r w:rsidRPr="003809D1">
              <w:rPr>
                <w:rFonts w:asciiTheme="minorHAnsi" w:hAnsiTheme="minorHAnsi"/>
                <w:color w:val="000000"/>
                <w:sz w:val="20"/>
                <w:szCs w:val="20"/>
              </w:rPr>
              <w:t>discriminación en el empleo o alteración de la igualdad de oportunidades o de trato y contempla las sanciones administrativas a dicho delito.</w:t>
            </w:r>
          </w:p>
        </w:tc>
      </w:tr>
      <w:tr w:rsidR="00EE30E8" w:rsidRPr="003809D1" w14:paraId="0330FECE" w14:textId="77777777" w:rsidTr="00BC3528">
        <w:trPr>
          <w:trHeight w:val="20"/>
        </w:trPr>
        <w:tc>
          <w:tcPr>
            <w:tcW w:w="3402" w:type="dxa"/>
            <w:tcBorders>
              <w:top w:val="nil"/>
              <w:left w:val="single" w:sz="4" w:space="0" w:color="000000"/>
              <w:bottom w:val="single" w:sz="4" w:space="0" w:color="000000"/>
              <w:right w:val="single" w:sz="4" w:space="0" w:color="000000"/>
            </w:tcBorders>
            <w:shd w:val="clear" w:color="auto" w:fill="auto"/>
            <w:vAlign w:val="center"/>
          </w:tcPr>
          <w:p w14:paraId="1E493C73" w14:textId="77777777" w:rsidR="00EE30E8" w:rsidRPr="0029580B" w:rsidRDefault="00EE30E8" w:rsidP="00BC3528">
            <w:pPr>
              <w:spacing w:after="0"/>
              <w:jc w:val="both"/>
              <w:rPr>
                <w:rFonts w:asciiTheme="minorHAnsi" w:hAnsiTheme="minorHAnsi"/>
                <w:color w:val="000000"/>
                <w:sz w:val="20"/>
                <w:szCs w:val="20"/>
              </w:rPr>
            </w:pPr>
            <w:r w:rsidRPr="0029580B">
              <w:rPr>
                <w:rFonts w:asciiTheme="minorHAnsi" w:hAnsiTheme="minorHAnsi"/>
                <w:b/>
                <w:color w:val="000000"/>
                <w:sz w:val="20"/>
                <w:szCs w:val="20"/>
              </w:rPr>
              <w:t>Ley N°27308</w:t>
            </w:r>
            <w:r w:rsidRPr="0029580B">
              <w:rPr>
                <w:rFonts w:asciiTheme="minorHAnsi" w:hAnsiTheme="minorHAnsi"/>
                <w:color w:val="000000"/>
                <w:sz w:val="20"/>
                <w:szCs w:val="20"/>
              </w:rPr>
              <w:t xml:space="preserve"> - Ley Forestal y de Fauna Silvestre</w:t>
            </w:r>
          </w:p>
        </w:tc>
        <w:tc>
          <w:tcPr>
            <w:tcW w:w="5387" w:type="dxa"/>
            <w:tcBorders>
              <w:top w:val="nil"/>
              <w:left w:val="single" w:sz="4" w:space="0" w:color="000000"/>
              <w:bottom w:val="single" w:sz="4" w:space="0" w:color="000000"/>
              <w:right w:val="single" w:sz="4" w:space="0" w:color="000000"/>
            </w:tcBorders>
            <w:vAlign w:val="center"/>
          </w:tcPr>
          <w:p w14:paraId="7AA0BAF3" w14:textId="77777777" w:rsidR="00EE30E8" w:rsidRPr="003809D1" w:rsidRDefault="00EE30E8" w:rsidP="00BC3528">
            <w:pPr>
              <w:spacing w:after="0"/>
              <w:jc w:val="both"/>
              <w:rPr>
                <w:rFonts w:asciiTheme="minorHAnsi" w:hAnsiTheme="minorHAnsi"/>
                <w:sz w:val="20"/>
                <w:szCs w:val="20"/>
              </w:rPr>
            </w:pPr>
            <w:r w:rsidRPr="003809D1">
              <w:rPr>
                <w:rFonts w:asciiTheme="minorHAnsi" w:hAnsiTheme="minorHAnsi"/>
                <w:sz w:val="20"/>
                <w:szCs w:val="20"/>
              </w:rPr>
              <w:t>Regula y supervisa el uso sostenible y la conservación de los recursos forestales</w:t>
            </w:r>
            <w:r>
              <w:rPr>
                <w:rFonts w:asciiTheme="minorHAnsi" w:hAnsiTheme="minorHAnsi"/>
                <w:sz w:val="20"/>
                <w:szCs w:val="20"/>
              </w:rPr>
              <w:t xml:space="preserve"> y de fauna silvestre del país.</w:t>
            </w:r>
          </w:p>
        </w:tc>
      </w:tr>
      <w:tr w:rsidR="00EE30E8" w:rsidRPr="003809D1" w14:paraId="4B8DE310" w14:textId="77777777" w:rsidTr="00BC3528">
        <w:trPr>
          <w:trHeight w:val="20"/>
        </w:trPr>
        <w:tc>
          <w:tcPr>
            <w:tcW w:w="3402" w:type="dxa"/>
            <w:tcBorders>
              <w:top w:val="nil"/>
              <w:left w:val="single" w:sz="4" w:space="0" w:color="000000"/>
              <w:bottom w:val="single" w:sz="4" w:space="0" w:color="000000"/>
              <w:right w:val="single" w:sz="4" w:space="0" w:color="000000"/>
            </w:tcBorders>
            <w:shd w:val="clear" w:color="auto" w:fill="auto"/>
            <w:vAlign w:val="center"/>
          </w:tcPr>
          <w:p w14:paraId="09ABE880" w14:textId="77777777" w:rsidR="00EE30E8" w:rsidRPr="0029580B" w:rsidRDefault="00EE30E8" w:rsidP="00BC3528">
            <w:pPr>
              <w:spacing w:after="0"/>
              <w:jc w:val="both"/>
              <w:rPr>
                <w:rFonts w:asciiTheme="minorHAnsi" w:hAnsiTheme="minorHAnsi"/>
                <w:color w:val="000000"/>
                <w:sz w:val="20"/>
                <w:szCs w:val="20"/>
              </w:rPr>
            </w:pPr>
            <w:r w:rsidRPr="0029580B">
              <w:rPr>
                <w:rFonts w:asciiTheme="minorHAnsi" w:hAnsiTheme="minorHAnsi"/>
                <w:b/>
                <w:color w:val="000000"/>
                <w:sz w:val="20"/>
                <w:szCs w:val="20"/>
              </w:rPr>
              <w:t>Ley N°27683</w:t>
            </w:r>
            <w:r w:rsidRPr="0029580B">
              <w:rPr>
                <w:rFonts w:asciiTheme="minorHAnsi" w:hAnsiTheme="minorHAnsi"/>
                <w:color w:val="000000"/>
                <w:sz w:val="20"/>
                <w:szCs w:val="20"/>
              </w:rPr>
              <w:t xml:space="preserve"> - Ley de Elecciones Regionales</w:t>
            </w:r>
          </w:p>
        </w:tc>
        <w:tc>
          <w:tcPr>
            <w:tcW w:w="5387" w:type="dxa"/>
            <w:tcBorders>
              <w:top w:val="nil"/>
              <w:left w:val="single" w:sz="4" w:space="0" w:color="000000"/>
              <w:bottom w:val="single" w:sz="4" w:space="0" w:color="000000"/>
              <w:right w:val="single" w:sz="4" w:space="0" w:color="000000"/>
            </w:tcBorders>
            <w:vAlign w:val="center"/>
          </w:tcPr>
          <w:p w14:paraId="23032ACE" w14:textId="77777777" w:rsidR="00EE30E8" w:rsidRPr="003809D1" w:rsidRDefault="00EE30E8" w:rsidP="00BC3528">
            <w:pPr>
              <w:spacing w:after="0"/>
              <w:jc w:val="both"/>
              <w:rPr>
                <w:rFonts w:asciiTheme="minorHAnsi" w:hAnsiTheme="minorHAnsi"/>
                <w:color w:val="000000"/>
                <w:sz w:val="20"/>
                <w:szCs w:val="20"/>
              </w:rPr>
            </w:pPr>
            <w:r w:rsidRPr="003809D1">
              <w:rPr>
                <w:rFonts w:asciiTheme="minorHAnsi" w:hAnsiTheme="minorHAnsi"/>
                <w:color w:val="000000"/>
                <w:sz w:val="20"/>
                <w:szCs w:val="20"/>
              </w:rPr>
              <w:t>Regula la organización y ejecución de las elecciones regionales.</w:t>
            </w:r>
          </w:p>
        </w:tc>
      </w:tr>
      <w:tr w:rsidR="00EE30E8" w:rsidRPr="003809D1" w14:paraId="22D86C63" w14:textId="77777777" w:rsidTr="00BC3528">
        <w:trPr>
          <w:trHeight w:val="20"/>
        </w:trPr>
        <w:tc>
          <w:tcPr>
            <w:tcW w:w="3402" w:type="dxa"/>
            <w:tcBorders>
              <w:top w:val="nil"/>
              <w:left w:val="single" w:sz="4" w:space="0" w:color="000000"/>
              <w:bottom w:val="single" w:sz="4" w:space="0" w:color="000000"/>
              <w:right w:val="single" w:sz="4" w:space="0" w:color="000000"/>
            </w:tcBorders>
            <w:shd w:val="clear" w:color="auto" w:fill="auto"/>
            <w:vAlign w:val="center"/>
          </w:tcPr>
          <w:p w14:paraId="1D4CBD49" w14:textId="77777777" w:rsidR="00EE30E8" w:rsidRPr="0029580B" w:rsidRDefault="00EE30E8" w:rsidP="00BC3528">
            <w:pPr>
              <w:spacing w:after="0"/>
              <w:jc w:val="both"/>
              <w:rPr>
                <w:rFonts w:asciiTheme="minorHAnsi" w:hAnsiTheme="minorHAnsi"/>
                <w:color w:val="000000"/>
                <w:sz w:val="20"/>
                <w:szCs w:val="20"/>
              </w:rPr>
            </w:pPr>
            <w:r w:rsidRPr="0029580B">
              <w:rPr>
                <w:rFonts w:asciiTheme="minorHAnsi" w:hAnsiTheme="minorHAnsi"/>
                <w:b/>
                <w:color w:val="000000"/>
                <w:sz w:val="20"/>
                <w:szCs w:val="20"/>
              </w:rPr>
              <w:t>Ley N°27811</w:t>
            </w:r>
            <w:r w:rsidRPr="0029580B">
              <w:rPr>
                <w:rFonts w:asciiTheme="minorHAnsi" w:hAnsiTheme="minorHAnsi"/>
                <w:color w:val="000000"/>
                <w:sz w:val="20"/>
                <w:szCs w:val="20"/>
              </w:rPr>
              <w:t xml:space="preserve"> - Ley que establece el Régimen de Protección de los Conocimientos Colectivos de los Pueblos Indígenas vinculados a los Recursos Biológicos.</w:t>
            </w:r>
          </w:p>
        </w:tc>
        <w:tc>
          <w:tcPr>
            <w:tcW w:w="5387" w:type="dxa"/>
            <w:tcBorders>
              <w:top w:val="nil"/>
              <w:left w:val="single" w:sz="4" w:space="0" w:color="000000"/>
              <w:bottom w:val="single" w:sz="4" w:space="0" w:color="000000"/>
              <w:right w:val="single" w:sz="4" w:space="0" w:color="000000"/>
            </w:tcBorders>
            <w:vAlign w:val="center"/>
          </w:tcPr>
          <w:p w14:paraId="24065ADC" w14:textId="77777777" w:rsidR="00EE30E8" w:rsidRPr="003809D1" w:rsidRDefault="00EE30E8" w:rsidP="00BC3528">
            <w:pPr>
              <w:spacing w:after="0"/>
              <w:jc w:val="both"/>
              <w:rPr>
                <w:rFonts w:asciiTheme="minorHAnsi" w:hAnsiTheme="minorHAnsi"/>
                <w:sz w:val="20"/>
                <w:szCs w:val="20"/>
              </w:rPr>
            </w:pPr>
            <w:r>
              <w:rPr>
                <w:rFonts w:asciiTheme="minorHAnsi" w:hAnsiTheme="minorHAnsi"/>
                <w:sz w:val="20"/>
                <w:szCs w:val="20"/>
              </w:rPr>
              <w:t>Establece</w:t>
            </w:r>
            <w:r w:rsidRPr="003809D1">
              <w:rPr>
                <w:rFonts w:asciiTheme="minorHAnsi" w:hAnsiTheme="minorHAnsi"/>
                <w:color w:val="000000"/>
                <w:sz w:val="20"/>
                <w:szCs w:val="20"/>
              </w:rPr>
              <w:t xml:space="preserve"> un régimen especial de protección de los conocimientos colectivos de los pueblos indígenas vinculados a los recursos biológicos.</w:t>
            </w:r>
          </w:p>
        </w:tc>
      </w:tr>
      <w:tr w:rsidR="00EE30E8" w:rsidRPr="003809D1" w14:paraId="640F6725" w14:textId="77777777" w:rsidTr="00BC3528">
        <w:trPr>
          <w:trHeight w:val="20"/>
        </w:trPr>
        <w:tc>
          <w:tcPr>
            <w:tcW w:w="3402" w:type="dxa"/>
            <w:tcBorders>
              <w:top w:val="nil"/>
              <w:left w:val="single" w:sz="4" w:space="0" w:color="000000"/>
              <w:bottom w:val="single" w:sz="4" w:space="0" w:color="000000"/>
              <w:right w:val="single" w:sz="4" w:space="0" w:color="000000"/>
            </w:tcBorders>
            <w:shd w:val="clear" w:color="auto" w:fill="auto"/>
            <w:vAlign w:val="center"/>
          </w:tcPr>
          <w:p w14:paraId="63C2C9DC" w14:textId="77777777" w:rsidR="00EE30E8" w:rsidRPr="0029580B" w:rsidRDefault="00EE30E8" w:rsidP="00BC3528">
            <w:pPr>
              <w:spacing w:after="0"/>
              <w:jc w:val="both"/>
              <w:rPr>
                <w:rFonts w:asciiTheme="minorHAnsi" w:hAnsiTheme="minorHAnsi"/>
                <w:color w:val="000000"/>
                <w:sz w:val="20"/>
                <w:szCs w:val="20"/>
              </w:rPr>
            </w:pPr>
            <w:r w:rsidRPr="0029580B">
              <w:rPr>
                <w:rFonts w:asciiTheme="minorHAnsi" w:hAnsiTheme="minorHAnsi"/>
                <w:b/>
                <w:color w:val="000000"/>
                <w:sz w:val="20"/>
                <w:szCs w:val="20"/>
              </w:rPr>
              <w:t>Ley N°28216</w:t>
            </w:r>
            <w:r w:rsidRPr="0029580B">
              <w:rPr>
                <w:rFonts w:asciiTheme="minorHAnsi" w:hAnsiTheme="minorHAnsi"/>
                <w:color w:val="000000"/>
                <w:sz w:val="20"/>
                <w:szCs w:val="20"/>
              </w:rPr>
              <w:t xml:space="preserve"> - Ley de protección al acceso a la diversidad biológica peruana y los conocimientos colectivos de los pueblos indígenas.</w:t>
            </w:r>
          </w:p>
        </w:tc>
        <w:tc>
          <w:tcPr>
            <w:tcW w:w="5387" w:type="dxa"/>
            <w:tcBorders>
              <w:top w:val="nil"/>
              <w:left w:val="single" w:sz="4" w:space="0" w:color="000000"/>
              <w:bottom w:val="single" w:sz="4" w:space="0" w:color="000000"/>
              <w:right w:val="single" w:sz="4" w:space="0" w:color="000000"/>
            </w:tcBorders>
            <w:vAlign w:val="center"/>
          </w:tcPr>
          <w:p w14:paraId="42C6EA18" w14:textId="77777777" w:rsidR="00EE30E8" w:rsidRPr="003809D1" w:rsidRDefault="00EE30E8" w:rsidP="00BC3528">
            <w:pPr>
              <w:spacing w:after="0"/>
              <w:jc w:val="both"/>
              <w:rPr>
                <w:rFonts w:asciiTheme="minorHAnsi" w:hAnsiTheme="minorHAnsi"/>
                <w:color w:val="000000"/>
                <w:sz w:val="20"/>
                <w:szCs w:val="20"/>
              </w:rPr>
            </w:pPr>
            <w:r w:rsidRPr="003809D1">
              <w:rPr>
                <w:rFonts w:asciiTheme="minorHAnsi" w:hAnsiTheme="minorHAnsi"/>
                <w:sz w:val="20"/>
                <w:szCs w:val="20"/>
              </w:rPr>
              <w:t>Otorga protección al acceso a la diversidad biológica peruana y a los conocimientos colectivos de los pueblos indígenas.</w:t>
            </w:r>
          </w:p>
        </w:tc>
      </w:tr>
      <w:tr w:rsidR="00EE30E8" w:rsidRPr="003809D1" w14:paraId="550B2619" w14:textId="77777777" w:rsidTr="00BC3528">
        <w:trPr>
          <w:trHeight w:val="20"/>
        </w:trPr>
        <w:tc>
          <w:tcPr>
            <w:tcW w:w="3402" w:type="dxa"/>
            <w:tcBorders>
              <w:top w:val="nil"/>
              <w:left w:val="single" w:sz="4" w:space="0" w:color="000000"/>
              <w:bottom w:val="single" w:sz="4" w:space="0" w:color="000000"/>
              <w:right w:val="single" w:sz="4" w:space="0" w:color="000000"/>
            </w:tcBorders>
            <w:shd w:val="clear" w:color="auto" w:fill="auto"/>
            <w:vAlign w:val="center"/>
          </w:tcPr>
          <w:p w14:paraId="3DF4DAC5" w14:textId="77777777" w:rsidR="00EE30E8" w:rsidRPr="0029580B" w:rsidRDefault="00EE30E8" w:rsidP="00BC3528">
            <w:pPr>
              <w:spacing w:after="0"/>
              <w:jc w:val="both"/>
              <w:rPr>
                <w:rFonts w:asciiTheme="minorHAnsi" w:hAnsiTheme="minorHAnsi"/>
                <w:color w:val="000000"/>
                <w:sz w:val="20"/>
                <w:szCs w:val="20"/>
              </w:rPr>
            </w:pPr>
            <w:r w:rsidRPr="0029580B">
              <w:rPr>
                <w:rFonts w:asciiTheme="minorHAnsi" w:hAnsiTheme="minorHAnsi"/>
                <w:b/>
                <w:color w:val="000000"/>
                <w:sz w:val="20"/>
                <w:szCs w:val="20"/>
              </w:rPr>
              <w:t>Ley N°28245</w:t>
            </w:r>
            <w:r w:rsidRPr="0029580B">
              <w:rPr>
                <w:rFonts w:asciiTheme="minorHAnsi" w:hAnsiTheme="minorHAnsi"/>
                <w:color w:val="000000"/>
                <w:sz w:val="20"/>
                <w:szCs w:val="20"/>
              </w:rPr>
              <w:t xml:space="preserve"> - Ley Marco del Sistema Nacional de Gestión Ambiental</w:t>
            </w:r>
          </w:p>
        </w:tc>
        <w:tc>
          <w:tcPr>
            <w:tcW w:w="5387" w:type="dxa"/>
            <w:tcBorders>
              <w:top w:val="nil"/>
              <w:left w:val="single" w:sz="4" w:space="0" w:color="000000"/>
              <w:bottom w:val="single" w:sz="4" w:space="0" w:color="000000"/>
              <w:right w:val="single" w:sz="4" w:space="0" w:color="000000"/>
            </w:tcBorders>
            <w:vAlign w:val="center"/>
          </w:tcPr>
          <w:p w14:paraId="757999B8" w14:textId="77777777" w:rsidR="00EE30E8" w:rsidRPr="003809D1" w:rsidRDefault="00EE30E8" w:rsidP="00BC3528">
            <w:pPr>
              <w:spacing w:after="0"/>
              <w:jc w:val="both"/>
              <w:rPr>
                <w:rFonts w:asciiTheme="minorHAnsi" w:hAnsiTheme="minorHAnsi"/>
                <w:color w:val="000000"/>
                <w:sz w:val="20"/>
                <w:szCs w:val="20"/>
              </w:rPr>
            </w:pPr>
            <w:r w:rsidRPr="003809D1">
              <w:rPr>
                <w:rFonts w:asciiTheme="minorHAnsi" w:hAnsiTheme="minorHAnsi"/>
                <w:color w:val="000000"/>
                <w:sz w:val="20"/>
                <w:szCs w:val="20"/>
              </w:rPr>
              <w:t>Asegura el cumplimiento de los objetivos ambient</w:t>
            </w:r>
            <w:r>
              <w:rPr>
                <w:rFonts w:asciiTheme="minorHAnsi" w:hAnsiTheme="minorHAnsi"/>
                <w:color w:val="000000"/>
                <w:sz w:val="20"/>
                <w:szCs w:val="20"/>
              </w:rPr>
              <w:t xml:space="preserve">ales de las entidades públicas y </w:t>
            </w:r>
            <w:r w:rsidRPr="003809D1">
              <w:rPr>
                <w:rFonts w:asciiTheme="minorHAnsi" w:hAnsiTheme="minorHAnsi"/>
                <w:color w:val="000000"/>
                <w:sz w:val="20"/>
                <w:szCs w:val="20"/>
              </w:rPr>
              <w:t xml:space="preserve">fortalece los mecanismos de </w:t>
            </w:r>
            <w:proofErr w:type="spellStart"/>
            <w:r w:rsidRPr="003809D1">
              <w:rPr>
                <w:rFonts w:asciiTheme="minorHAnsi" w:hAnsiTheme="minorHAnsi"/>
                <w:color w:val="000000"/>
                <w:sz w:val="20"/>
                <w:szCs w:val="20"/>
              </w:rPr>
              <w:t>transectorialidad</w:t>
            </w:r>
            <w:proofErr w:type="spellEnd"/>
            <w:r w:rsidRPr="003809D1">
              <w:rPr>
                <w:rFonts w:asciiTheme="minorHAnsi" w:hAnsiTheme="minorHAnsi"/>
                <w:color w:val="000000"/>
                <w:sz w:val="20"/>
                <w:szCs w:val="20"/>
              </w:rPr>
              <w:t xml:space="preserve"> en la gestión ambiental</w:t>
            </w:r>
            <w:r>
              <w:rPr>
                <w:rFonts w:asciiTheme="minorHAnsi" w:hAnsiTheme="minorHAnsi"/>
                <w:color w:val="000000"/>
                <w:sz w:val="20"/>
                <w:szCs w:val="20"/>
              </w:rPr>
              <w:t>.</w:t>
            </w:r>
            <w:r w:rsidRPr="003809D1">
              <w:rPr>
                <w:rFonts w:asciiTheme="minorHAnsi" w:hAnsiTheme="minorHAnsi"/>
                <w:color w:val="000000"/>
                <w:sz w:val="20"/>
                <w:szCs w:val="20"/>
              </w:rPr>
              <w:t xml:space="preserve"> </w:t>
            </w:r>
          </w:p>
        </w:tc>
      </w:tr>
      <w:tr w:rsidR="00EE30E8" w:rsidRPr="003809D1" w14:paraId="6118A874" w14:textId="77777777" w:rsidTr="00BC3528">
        <w:trPr>
          <w:trHeight w:val="20"/>
        </w:trPr>
        <w:tc>
          <w:tcPr>
            <w:tcW w:w="3402" w:type="dxa"/>
            <w:tcBorders>
              <w:top w:val="nil"/>
              <w:left w:val="single" w:sz="4" w:space="0" w:color="000000"/>
              <w:bottom w:val="single" w:sz="4" w:space="0" w:color="000000"/>
              <w:right w:val="single" w:sz="4" w:space="0" w:color="000000"/>
            </w:tcBorders>
            <w:shd w:val="clear" w:color="auto" w:fill="auto"/>
            <w:vAlign w:val="center"/>
          </w:tcPr>
          <w:p w14:paraId="27C16978" w14:textId="77777777" w:rsidR="00EE30E8" w:rsidRPr="0029580B" w:rsidRDefault="00EE30E8" w:rsidP="00BC3528">
            <w:pPr>
              <w:spacing w:after="0"/>
              <w:jc w:val="both"/>
              <w:rPr>
                <w:rFonts w:asciiTheme="minorHAnsi" w:hAnsiTheme="minorHAnsi"/>
                <w:color w:val="000000"/>
                <w:sz w:val="20"/>
                <w:szCs w:val="20"/>
              </w:rPr>
            </w:pPr>
            <w:r w:rsidRPr="0029580B">
              <w:rPr>
                <w:rFonts w:asciiTheme="minorHAnsi" w:hAnsiTheme="minorHAnsi"/>
                <w:b/>
                <w:color w:val="000000"/>
                <w:sz w:val="20"/>
                <w:szCs w:val="20"/>
              </w:rPr>
              <w:t>Ley N°28296</w:t>
            </w:r>
            <w:r w:rsidRPr="0029580B">
              <w:rPr>
                <w:rFonts w:asciiTheme="minorHAnsi" w:hAnsiTheme="minorHAnsi"/>
                <w:color w:val="000000"/>
                <w:sz w:val="20"/>
                <w:szCs w:val="20"/>
              </w:rPr>
              <w:t xml:space="preserve"> - Ley General del Patrimonio Cultural de la Nación</w:t>
            </w:r>
          </w:p>
        </w:tc>
        <w:tc>
          <w:tcPr>
            <w:tcW w:w="5387" w:type="dxa"/>
            <w:tcBorders>
              <w:top w:val="nil"/>
              <w:left w:val="single" w:sz="4" w:space="0" w:color="000000"/>
              <w:bottom w:val="single" w:sz="4" w:space="0" w:color="000000"/>
              <w:right w:val="single" w:sz="4" w:space="0" w:color="000000"/>
            </w:tcBorders>
            <w:vAlign w:val="center"/>
          </w:tcPr>
          <w:p w14:paraId="41F7F902" w14:textId="77777777" w:rsidR="00EE30E8" w:rsidRPr="003809D1" w:rsidRDefault="00EE30E8" w:rsidP="00BC3528">
            <w:pPr>
              <w:spacing w:after="0"/>
              <w:jc w:val="both"/>
              <w:rPr>
                <w:rFonts w:asciiTheme="minorHAnsi" w:hAnsiTheme="minorHAnsi"/>
                <w:color w:val="000000"/>
                <w:sz w:val="20"/>
                <w:szCs w:val="20"/>
              </w:rPr>
            </w:pPr>
            <w:r w:rsidRPr="003809D1">
              <w:rPr>
                <w:rFonts w:asciiTheme="minorHAnsi" w:hAnsiTheme="minorHAnsi"/>
                <w:color w:val="000000"/>
                <w:sz w:val="20"/>
                <w:szCs w:val="20"/>
              </w:rPr>
              <w:t>Establece políticas nacionales de defensa, protección, promoción, propiedad y régimen legal y el destino de los bienes que constituyen el Patrimonio Cultural de la Nación.</w:t>
            </w:r>
          </w:p>
        </w:tc>
      </w:tr>
      <w:tr w:rsidR="00EE30E8" w:rsidRPr="003809D1" w14:paraId="12B35A8C" w14:textId="77777777" w:rsidTr="00BC3528">
        <w:trPr>
          <w:trHeight w:val="20"/>
        </w:trPr>
        <w:tc>
          <w:tcPr>
            <w:tcW w:w="3402" w:type="dxa"/>
            <w:tcBorders>
              <w:top w:val="nil"/>
              <w:left w:val="single" w:sz="4" w:space="0" w:color="000000"/>
              <w:bottom w:val="single" w:sz="4" w:space="0" w:color="000000"/>
              <w:right w:val="single" w:sz="4" w:space="0" w:color="000000"/>
            </w:tcBorders>
            <w:shd w:val="clear" w:color="auto" w:fill="auto"/>
            <w:vAlign w:val="center"/>
          </w:tcPr>
          <w:p w14:paraId="0A03451B" w14:textId="77777777" w:rsidR="00EE30E8" w:rsidRPr="0029580B" w:rsidRDefault="00EE30E8" w:rsidP="00BC3528">
            <w:pPr>
              <w:spacing w:after="0"/>
              <w:jc w:val="both"/>
              <w:rPr>
                <w:rFonts w:asciiTheme="minorHAnsi" w:hAnsiTheme="minorHAnsi"/>
                <w:color w:val="000000"/>
                <w:sz w:val="20"/>
                <w:szCs w:val="20"/>
              </w:rPr>
            </w:pPr>
            <w:r w:rsidRPr="0029580B">
              <w:rPr>
                <w:rFonts w:asciiTheme="minorHAnsi" w:hAnsiTheme="minorHAnsi"/>
                <w:b/>
                <w:color w:val="000000"/>
                <w:sz w:val="20"/>
                <w:szCs w:val="20"/>
              </w:rPr>
              <w:t>Ley N°28611</w:t>
            </w:r>
            <w:r w:rsidRPr="0029580B">
              <w:rPr>
                <w:rFonts w:asciiTheme="minorHAnsi" w:hAnsiTheme="minorHAnsi"/>
                <w:color w:val="000000"/>
                <w:sz w:val="20"/>
                <w:szCs w:val="20"/>
              </w:rPr>
              <w:t xml:space="preserve"> - Ley General del Ambiente</w:t>
            </w:r>
          </w:p>
        </w:tc>
        <w:tc>
          <w:tcPr>
            <w:tcW w:w="5387" w:type="dxa"/>
            <w:tcBorders>
              <w:top w:val="nil"/>
              <w:left w:val="single" w:sz="4" w:space="0" w:color="000000"/>
              <w:bottom w:val="single" w:sz="4" w:space="0" w:color="000000"/>
              <w:right w:val="single" w:sz="4" w:space="0" w:color="000000"/>
            </w:tcBorders>
            <w:vAlign w:val="center"/>
          </w:tcPr>
          <w:p w14:paraId="3A7EE3EB" w14:textId="77777777" w:rsidR="00EE30E8" w:rsidRDefault="00EE30E8" w:rsidP="00BC3528">
            <w:pPr>
              <w:spacing w:after="0"/>
              <w:jc w:val="both"/>
              <w:rPr>
                <w:rFonts w:asciiTheme="minorHAnsi" w:hAnsiTheme="minorHAnsi"/>
                <w:color w:val="000000"/>
                <w:sz w:val="20"/>
                <w:szCs w:val="20"/>
              </w:rPr>
            </w:pPr>
            <w:r>
              <w:rPr>
                <w:rFonts w:asciiTheme="minorHAnsi" w:hAnsiTheme="minorHAnsi"/>
                <w:color w:val="000000"/>
                <w:sz w:val="20"/>
                <w:szCs w:val="20"/>
              </w:rPr>
              <w:t>Fomenta</w:t>
            </w:r>
            <w:r w:rsidRPr="003809D1">
              <w:rPr>
                <w:rFonts w:asciiTheme="minorHAnsi" w:hAnsiTheme="minorHAnsi"/>
                <w:color w:val="000000"/>
                <w:sz w:val="20"/>
                <w:szCs w:val="20"/>
              </w:rPr>
              <w:t xml:space="preserve"> el tratamiento de las aguas residuales con fines de su reutilización, considerando </w:t>
            </w:r>
          </w:p>
          <w:p w14:paraId="30FA704F" w14:textId="77777777" w:rsidR="00EE30E8" w:rsidRPr="003809D1" w:rsidRDefault="00EE30E8" w:rsidP="00BC3528">
            <w:pPr>
              <w:spacing w:after="0"/>
              <w:jc w:val="both"/>
              <w:rPr>
                <w:rFonts w:asciiTheme="minorHAnsi" w:hAnsiTheme="minorHAnsi"/>
                <w:color w:val="000000"/>
                <w:sz w:val="20"/>
                <w:szCs w:val="20"/>
              </w:rPr>
            </w:pPr>
            <w:r w:rsidRPr="003809D1">
              <w:rPr>
                <w:rFonts w:asciiTheme="minorHAnsi" w:hAnsiTheme="minorHAnsi"/>
                <w:color w:val="000000"/>
                <w:sz w:val="20"/>
                <w:szCs w:val="20"/>
              </w:rPr>
              <w:t>la obtención de la calidad necesaria para su reúso, sin perjudicar la salud humana, el ambiente o las actividades en las que se reutilizarán.</w:t>
            </w:r>
          </w:p>
        </w:tc>
      </w:tr>
      <w:tr w:rsidR="00EE30E8" w:rsidRPr="003809D1" w14:paraId="58FEDE13" w14:textId="77777777" w:rsidTr="00BC3528">
        <w:trPr>
          <w:trHeight w:val="20"/>
        </w:trPr>
        <w:tc>
          <w:tcPr>
            <w:tcW w:w="3402" w:type="dxa"/>
            <w:tcBorders>
              <w:top w:val="nil"/>
              <w:left w:val="single" w:sz="4" w:space="0" w:color="000000"/>
              <w:bottom w:val="single" w:sz="4" w:space="0" w:color="000000"/>
              <w:right w:val="single" w:sz="4" w:space="0" w:color="000000"/>
            </w:tcBorders>
            <w:shd w:val="clear" w:color="auto" w:fill="auto"/>
            <w:vAlign w:val="center"/>
          </w:tcPr>
          <w:p w14:paraId="05A56A28" w14:textId="77777777" w:rsidR="00EE30E8" w:rsidRPr="0029580B" w:rsidRDefault="00EE30E8" w:rsidP="00BC3528">
            <w:pPr>
              <w:spacing w:after="0"/>
              <w:jc w:val="both"/>
              <w:rPr>
                <w:rFonts w:asciiTheme="minorHAnsi" w:hAnsiTheme="minorHAnsi"/>
                <w:color w:val="000000"/>
                <w:sz w:val="20"/>
                <w:szCs w:val="20"/>
              </w:rPr>
            </w:pPr>
            <w:r w:rsidRPr="0029580B">
              <w:rPr>
                <w:rFonts w:asciiTheme="minorHAnsi" w:hAnsiTheme="minorHAnsi"/>
                <w:b/>
                <w:color w:val="000000"/>
                <w:sz w:val="20"/>
                <w:szCs w:val="20"/>
              </w:rPr>
              <w:t>Ley N°28736</w:t>
            </w:r>
            <w:r w:rsidRPr="0029580B">
              <w:rPr>
                <w:rFonts w:asciiTheme="minorHAnsi" w:hAnsiTheme="minorHAnsi"/>
                <w:color w:val="000000"/>
                <w:sz w:val="20"/>
                <w:szCs w:val="20"/>
              </w:rPr>
              <w:t xml:space="preserve"> - Ley para la protección de pueblos indígenas u originarios en situación de aislamiento y en situación de contacto inicial y su modificatoria.</w:t>
            </w:r>
          </w:p>
        </w:tc>
        <w:tc>
          <w:tcPr>
            <w:tcW w:w="5387" w:type="dxa"/>
            <w:tcBorders>
              <w:top w:val="nil"/>
              <w:left w:val="single" w:sz="4" w:space="0" w:color="000000"/>
              <w:bottom w:val="single" w:sz="4" w:space="0" w:color="000000"/>
              <w:right w:val="single" w:sz="4" w:space="0" w:color="000000"/>
            </w:tcBorders>
            <w:vAlign w:val="center"/>
          </w:tcPr>
          <w:p w14:paraId="35E623F9" w14:textId="77777777" w:rsidR="00EE30E8" w:rsidRPr="003809D1" w:rsidRDefault="00EE30E8" w:rsidP="00BC3528">
            <w:pPr>
              <w:spacing w:after="0"/>
              <w:jc w:val="both"/>
              <w:rPr>
                <w:rFonts w:asciiTheme="minorHAnsi" w:hAnsiTheme="minorHAnsi"/>
                <w:color w:val="000000"/>
                <w:sz w:val="20"/>
                <w:szCs w:val="20"/>
              </w:rPr>
            </w:pPr>
            <w:r w:rsidRPr="003809D1">
              <w:rPr>
                <w:rFonts w:asciiTheme="minorHAnsi" w:hAnsiTheme="minorHAnsi"/>
                <w:color w:val="000000"/>
                <w:sz w:val="20"/>
                <w:szCs w:val="20"/>
              </w:rPr>
              <w:t>Regula las acciones destinadas a la protección del ambiente que deben adoptarse en el desarrollo de todas las actividades humanas.</w:t>
            </w:r>
          </w:p>
        </w:tc>
      </w:tr>
      <w:tr w:rsidR="00EE30E8" w:rsidRPr="003809D1" w14:paraId="66FD895D" w14:textId="77777777" w:rsidTr="00BC3528">
        <w:trPr>
          <w:trHeight w:val="20"/>
        </w:trPr>
        <w:tc>
          <w:tcPr>
            <w:tcW w:w="3402" w:type="dxa"/>
            <w:tcBorders>
              <w:top w:val="nil"/>
              <w:left w:val="single" w:sz="4" w:space="0" w:color="000000"/>
              <w:bottom w:val="single" w:sz="4" w:space="0" w:color="000000"/>
              <w:right w:val="single" w:sz="4" w:space="0" w:color="000000"/>
            </w:tcBorders>
            <w:shd w:val="clear" w:color="auto" w:fill="auto"/>
            <w:vAlign w:val="center"/>
          </w:tcPr>
          <w:p w14:paraId="449A57D8" w14:textId="77777777" w:rsidR="00EE30E8" w:rsidRPr="0029580B" w:rsidRDefault="00EE30E8" w:rsidP="00BC3528">
            <w:pPr>
              <w:spacing w:after="0"/>
              <w:jc w:val="both"/>
              <w:rPr>
                <w:rFonts w:asciiTheme="minorHAnsi" w:hAnsiTheme="minorHAnsi"/>
                <w:color w:val="000000"/>
                <w:sz w:val="20"/>
                <w:szCs w:val="20"/>
              </w:rPr>
            </w:pPr>
            <w:r w:rsidRPr="0029580B">
              <w:rPr>
                <w:rFonts w:asciiTheme="minorHAnsi" w:hAnsiTheme="minorHAnsi"/>
                <w:b/>
                <w:color w:val="000000"/>
                <w:sz w:val="20"/>
                <w:szCs w:val="20"/>
              </w:rPr>
              <w:t>Ley N°28983</w:t>
            </w:r>
            <w:r w:rsidRPr="0029580B">
              <w:rPr>
                <w:rFonts w:asciiTheme="minorHAnsi" w:hAnsiTheme="minorHAnsi"/>
                <w:color w:val="000000"/>
                <w:sz w:val="20"/>
                <w:szCs w:val="20"/>
              </w:rPr>
              <w:t xml:space="preserve"> - Ley de Igualdad de oportunidades entre mujeres y hombres</w:t>
            </w:r>
          </w:p>
        </w:tc>
        <w:tc>
          <w:tcPr>
            <w:tcW w:w="5387" w:type="dxa"/>
            <w:tcBorders>
              <w:top w:val="nil"/>
              <w:left w:val="single" w:sz="4" w:space="0" w:color="000000"/>
              <w:bottom w:val="single" w:sz="4" w:space="0" w:color="000000"/>
              <w:right w:val="single" w:sz="4" w:space="0" w:color="000000"/>
            </w:tcBorders>
            <w:vAlign w:val="center"/>
          </w:tcPr>
          <w:p w14:paraId="7028C43F" w14:textId="77777777" w:rsidR="00EE30E8" w:rsidRPr="003809D1" w:rsidRDefault="00EE30E8" w:rsidP="00BC3528">
            <w:pPr>
              <w:spacing w:after="0"/>
              <w:jc w:val="both"/>
              <w:rPr>
                <w:rFonts w:asciiTheme="minorHAnsi" w:hAnsiTheme="minorHAnsi"/>
                <w:color w:val="000000"/>
                <w:sz w:val="20"/>
                <w:szCs w:val="20"/>
              </w:rPr>
            </w:pPr>
            <w:r w:rsidRPr="003809D1">
              <w:rPr>
                <w:rFonts w:asciiTheme="minorHAnsi" w:hAnsiTheme="minorHAnsi"/>
                <w:color w:val="000000"/>
                <w:sz w:val="20"/>
                <w:szCs w:val="20"/>
              </w:rPr>
              <w:t>Establece el marco normativo, institucional y de políticas públicas en los ámbitos nacional, regional y local para garantizar a mujeres y hombres el ejercicio de sus derechos a la igual</w:t>
            </w:r>
            <w:r>
              <w:rPr>
                <w:rFonts w:asciiTheme="minorHAnsi" w:hAnsiTheme="minorHAnsi"/>
                <w:color w:val="000000"/>
                <w:sz w:val="20"/>
                <w:szCs w:val="20"/>
              </w:rPr>
              <w:t xml:space="preserve">dad, </w:t>
            </w:r>
            <w:r w:rsidRPr="003809D1">
              <w:rPr>
                <w:rFonts w:asciiTheme="minorHAnsi" w:hAnsiTheme="minorHAnsi"/>
                <w:color w:val="000000"/>
                <w:sz w:val="20"/>
                <w:szCs w:val="20"/>
              </w:rPr>
              <w:t xml:space="preserve">libre desarrollo, bienestar y autonomía, impidiendo la discriminación en todas las esferas de su vida pública y privada. </w:t>
            </w:r>
          </w:p>
        </w:tc>
      </w:tr>
      <w:tr w:rsidR="00EE30E8" w:rsidRPr="003809D1" w14:paraId="520AEBEA" w14:textId="77777777" w:rsidTr="00BC3528">
        <w:trPr>
          <w:trHeight w:val="20"/>
        </w:trPr>
        <w:tc>
          <w:tcPr>
            <w:tcW w:w="3402" w:type="dxa"/>
            <w:tcBorders>
              <w:top w:val="nil"/>
              <w:left w:val="single" w:sz="4" w:space="0" w:color="000000"/>
              <w:bottom w:val="single" w:sz="4" w:space="0" w:color="000000"/>
              <w:right w:val="single" w:sz="4" w:space="0" w:color="000000"/>
            </w:tcBorders>
            <w:shd w:val="clear" w:color="auto" w:fill="auto"/>
            <w:vAlign w:val="center"/>
          </w:tcPr>
          <w:p w14:paraId="278BA4F4" w14:textId="77777777" w:rsidR="00EE30E8" w:rsidRPr="0029580B" w:rsidRDefault="00EE30E8" w:rsidP="00BC3528">
            <w:pPr>
              <w:spacing w:after="0"/>
              <w:jc w:val="both"/>
              <w:rPr>
                <w:rFonts w:asciiTheme="minorHAnsi" w:hAnsiTheme="minorHAnsi"/>
                <w:color w:val="000000"/>
                <w:sz w:val="20"/>
                <w:szCs w:val="20"/>
              </w:rPr>
            </w:pPr>
            <w:r w:rsidRPr="0029580B">
              <w:rPr>
                <w:rFonts w:asciiTheme="minorHAnsi" w:hAnsiTheme="minorHAnsi"/>
                <w:b/>
                <w:color w:val="000000"/>
                <w:sz w:val="20"/>
                <w:szCs w:val="20"/>
              </w:rPr>
              <w:t>Ley N°29338</w:t>
            </w:r>
            <w:r w:rsidRPr="0029580B">
              <w:rPr>
                <w:rFonts w:asciiTheme="minorHAnsi" w:hAnsiTheme="minorHAnsi"/>
                <w:color w:val="000000"/>
                <w:sz w:val="20"/>
                <w:szCs w:val="20"/>
              </w:rPr>
              <w:t xml:space="preserve"> - Ley de Recursos Hídricos.</w:t>
            </w:r>
          </w:p>
        </w:tc>
        <w:tc>
          <w:tcPr>
            <w:tcW w:w="5387" w:type="dxa"/>
            <w:tcBorders>
              <w:top w:val="nil"/>
              <w:left w:val="single" w:sz="4" w:space="0" w:color="000000"/>
              <w:bottom w:val="single" w:sz="4" w:space="0" w:color="000000"/>
              <w:right w:val="single" w:sz="4" w:space="0" w:color="000000"/>
            </w:tcBorders>
            <w:vAlign w:val="center"/>
          </w:tcPr>
          <w:p w14:paraId="3343FB42" w14:textId="77777777" w:rsidR="00EE30E8" w:rsidRPr="003809D1" w:rsidRDefault="00EE30E8" w:rsidP="00BC3528">
            <w:pPr>
              <w:spacing w:after="0"/>
              <w:jc w:val="both"/>
              <w:rPr>
                <w:rFonts w:asciiTheme="minorHAnsi" w:hAnsiTheme="minorHAnsi"/>
                <w:color w:val="000000"/>
                <w:sz w:val="20"/>
                <w:szCs w:val="20"/>
              </w:rPr>
            </w:pPr>
            <w:r w:rsidRPr="003809D1">
              <w:rPr>
                <w:rFonts w:asciiTheme="minorHAnsi" w:hAnsiTheme="minorHAnsi"/>
                <w:color w:val="000000"/>
                <w:sz w:val="20"/>
                <w:szCs w:val="20"/>
              </w:rPr>
              <w:t xml:space="preserve">Regula el uso y gestión de los recursos hídricos que comprende el agua superficial, subterránea, continental y los bienes asociados a esta. </w:t>
            </w:r>
          </w:p>
        </w:tc>
      </w:tr>
      <w:tr w:rsidR="00EE30E8" w:rsidRPr="003809D1" w14:paraId="4E166140" w14:textId="77777777" w:rsidTr="00BC3528">
        <w:trPr>
          <w:trHeight w:val="20"/>
        </w:trPr>
        <w:tc>
          <w:tcPr>
            <w:tcW w:w="3402" w:type="dxa"/>
            <w:tcBorders>
              <w:top w:val="nil"/>
              <w:left w:val="single" w:sz="4" w:space="0" w:color="000000"/>
              <w:bottom w:val="single" w:sz="4" w:space="0" w:color="000000"/>
              <w:right w:val="single" w:sz="4" w:space="0" w:color="000000"/>
            </w:tcBorders>
            <w:shd w:val="clear" w:color="auto" w:fill="auto"/>
            <w:vAlign w:val="center"/>
          </w:tcPr>
          <w:p w14:paraId="08096127" w14:textId="77777777" w:rsidR="00EE30E8" w:rsidRPr="0029580B" w:rsidRDefault="00EE30E8" w:rsidP="00BC3528">
            <w:pPr>
              <w:spacing w:after="0"/>
              <w:jc w:val="both"/>
              <w:rPr>
                <w:rFonts w:asciiTheme="minorHAnsi" w:hAnsiTheme="minorHAnsi"/>
                <w:color w:val="000000"/>
                <w:sz w:val="20"/>
                <w:szCs w:val="20"/>
              </w:rPr>
            </w:pPr>
            <w:r w:rsidRPr="0029580B">
              <w:rPr>
                <w:rFonts w:asciiTheme="minorHAnsi" w:hAnsiTheme="minorHAnsi"/>
                <w:b/>
                <w:color w:val="000000"/>
                <w:sz w:val="20"/>
                <w:szCs w:val="20"/>
              </w:rPr>
              <w:t>Ley N°29735 -</w:t>
            </w:r>
            <w:r w:rsidRPr="0029580B">
              <w:rPr>
                <w:rFonts w:asciiTheme="minorHAnsi" w:hAnsiTheme="minorHAnsi"/>
                <w:color w:val="000000"/>
                <w:sz w:val="20"/>
                <w:szCs w:val="20"/>
              </w:rPr>
              <w:t xml:space="preserve"> Ley que regula el uso, preservación, desarrollo, recuperación, fomento y difusión de las lenguas originarias del Perú.</w:t>
            </w:r>
          </w:p>
        </w:tc>
        <w:tc>
          <w:tcPr>
            <w:tcW w:w="5387" w:type="dxa"/>
            <w:tcBorders>
              <w:top w:val="nil"/>
              <w:left w:val="single" w:sz="4" w:space="0" w:color="000000"/>
              <w:bottom w:val="single" w:sz="4" w:space="0" w:color="000000"/>
              <w:right w:val="single" w:sz="4" w:space="0" w:color="000000"/>
            </w:tcBorders>
            <w:vAlign w:val="center"/>
          </w:tcPr>
          <w:p w14:paraId="6AE0D348" w14:textId="77777777" w:rsidR="00EE30E8" w:rsidRPr="003809D1" w:rsidRDefault="00EE30E8" w:rsidP="00BC3528">
            <w:pPr>
              <w:spacing w:after="0"/>
              <w:jc w:val="both"/>
              <w:rPr>
                <w:rFonts w:asciiTheme="minorHAnsi" w:hAnsiTheme="minorHAnsi"/>
                <w:color w:val="000000"/>
                <w:sz w:val="20"/>
                <w:szCs w:val="20"/>
              </w:rPr>
            </w:pPr>
            <w:r w:rsidRPr="003809D1">
              <w:rPr>
                <w:rFonts w:asciiTheme="minorHAnsi" w:hAnsiTheme="minorHAnsi"/>
                <w:sz w:val="20"/>
                <w:szCs w:val="20"/>
              </w:rPr>
              <w:t xml:space="preserve">Precisa el alcance de los derechos y garantías individuales y colectivas que, en materia lingüística. </w:t>
            </w:r>
          </w:p>
        </w:tc>
      </w:tr>
      <w:tr w:rsidR="00EE30E8" w:rsidRPr="003809D1" w14:paraId="5EE9F6CD" w14:textId="77777777" w:rsidTr="00BC3528">
        <w:trPr>
          <w:trHeight w:val="20"/>
        </w:trPr>
        <w:tc>
          <w:tcPr>
            <w:tcW w:w="3402" w:type="dxa"/>
            <w:tcBorders>
              <w:top w:val="nil"/>
              <w:left w:val="single" w:sz="4" w:space="0" w:color="000000"/>
              <w:bottom w:val="single" w:sz="4" w:space="0" w:color="000000"/>
              <w:right w:val="single" w:sz="4" w:space="0" w:color="000000"/>
            </w:tcBorders>
            <w:shd w:val="clear" w:color="auto" w:fill="auto"/>
            <w:vAlign w:val="center"/>
          </w:tcPr>
          <w:p w14:paraId="4B9DA3E6" w14:textId="77777777" w:rsidR="00EE30E8" w:rsidRPr="0029580B" w:rsidRDefault="00EE30E8" w:rsidP="00BC3528">
            <w:pPr>
              <w:spacing w:after="0"/>
              <w:jc w:val="both"/>
              <w:rPr>
                <w:rFonts w:asciiTheme="minorHAnsi" w:hAnsiTheme="minorHAnsi"/>
                <w:color w:val="000000"/>
                <w:sz w:val="20"/>
                <w:szCs w:val="20"/>
              </w:rPr>
            </w:pPr>
            <w:r w:rsidRPr="0029580B">
              <w:rPr>
                <w:rFonts w:asciiTheme="minorHAnsi" w:hAnsiTheme="minorHAnsi"/>
                <w:b/>
                <w:color w:val="000000"/>
                <w:sz w:val="20"/>
                <w:szCs w:val="20"/>
              </w:rPr>
              <w:t>Ley N°29785</w:t>
            </w:r>
            <w:r w:rsidRPr="0029580B">
              <w:rPr>
                <w:rFonts w:asciiTheme="minorHAnsi" w:hAnsiTheme="minorHAnsi"/>
                <w:color w:val="000000"/>
                <w:sz w:val="20"/>
                <w:szCs w:val="20"/>
              </w:rPr>
              <w:t xml:space="preserve"> - Ley de derecho a la consulta previa de los Pueblos Indígenas u originarios, reconocido en el Convenio 169 de la OIT y su reglamento.</w:t>
            </w:r>
          </w:p>
        </w:tc>
        <w:tc>
          <w:tcPr>
            <w:tcW w:w="5387" w:type="dxa"/>
            <w:tcBorders>
              <w:top w:val="nil"/>
              <w:left w:val="single" w:sz="4" w:space="0" w:color="000000"/>
              <w:bottom w:val="single" w:sz="4" w:space="0" w:color="000000"/>
              <w:right w:val="single" w:sz="4" w:space="0" w:color="000000"/>
            </w:tcBorders>
            <w:vAlign w:val="center"/>
          </w:tcPr>
          <w:p w14:paraId="79A58B9D" w14:textId="77777777" w:rsidR="00EE30E8" w:rsidRPr="003809D1" w:rsidRDefault="00EE30E8" w:rsidP="00BC3528">
            <w:pPr>
              <w:spacing w:after="0"/>
              <w:jc w:val="both"/>
              <w:rPr>
                <w:rFonts w:asciiTheme="minorHAnsi" w:hAnsiTheme="minorHAnsi"/>
                <w:color w:val="000000"/>
                <w:sz w:val="20"/>
                <w:szCs w:val="20"/>
              </w:rPr>
            </w:pPr>
            <w:r w:rsidRPr="003809D1">
              <w:rPr>
                <w:rFonts w:asciiTheme="minorHAnsi" w:hAnsiTheme="minorHAnsi"/>
                <w:color w:val="000000"/>
                <w:sz w:val="20"/>
                <w:szCs w:val="20"/>
              </w:rPr>
              <w:t xml:space="preserve">Desarrolla el contenido, los principios y el procedimiento del derecho a la consulta previa a los pueblos indígenas u originarios respecto a las medidas legislativas o administrativas que les afecten directamente. </w:t>
            </w:r>
          </w:p>
        </w:tc>
      </w:tr>
      <w:tr w:rsidR="00EE30E8" w:rsidRPr="003809D1" w14:paraId="4CC3E2E9" w14:textId="77777777" w:rsidTr="00BC3528">
        <w:trPr>
          <w:trHeight w:val="20"/>
        </w:trPr>
        <w:tc>
          <w:tcPr>
            <w:tcW w:w="3402" w:type="dxa"/>
            <w:tcBorders>
              <w:top w:val="nil"/>
              <w:left w:val="single" w:sz="4" w:space="0" w:color="000000"/>
              <w:bottom w:val="single" w:sz="4" w:space="0" w:color="000000"/>
              <w:right w:val="single" w:sz="4" w:space="0" w:color="000000"/>
            </w:tcBorders>
            <w:shd w:val="clear" w:color="auto" w:fill="auto"/>
            <w:vAlign w:val="center"/>
          </w:tcPr>
          <w:p w14:paraId="50ADFE8C" w14:textId="643528DF" w:rsidR="00EE30E8" w:rsidRPr="0029580B" w:rsidRDefault="00EE30E8" w:rsidP="00BC3528">
            <w:pPr>
              <w:spacing w:after="0"/>
              <w:jc w:val="both"/>
              <w:rPr>
                <w:rFonts w:asciiTheme="minorHAnsi" w:hAnsiTheme="minorHAnsi"/>
                <w:b/>
                <w:color w:val="000000"/>
                <w:sz w:val="20"/>
                <w:szCs w:val="20"/>
              </w:rPr>
            </w:pPr>
            <w:r w:rsidRPr="0029580B">
              <w:rPr>
                <w:rFonts w:asciiTheme="minorHAnsi" w:hAnsiTheme="minorHAnsi" w:cs="Arial"/>
                <w:b/>
                <w:color w:val="000000"/>
                <w:sz w:val="20"/>
                <w:szCs w:val="20"/>
              </w:rPr>
              <w:t xml:space="preserve">Ley </w:t>
            </w:r>
            <w:proofErr w:type="spellStart"/>
            <w:r w:rsidRPr="0029580B">
              <w:rPr>
                <w:rFonts w:asciiTheme="minorHAnsi" w:hAnsiTheme="minorHAnsi" w:cs="Arial"/>
                <w:b/>
                <w:color w:val="000000"/>
                <w:sz w:val="20"/>
                <w:szCs w:val="20"/>
              </w:rPr>
              <w:t>N°</w:t>
            </w:r>
            <w:proofErr w:type="spellEnd"/>
            <w:r w:rsidRPr="0029580B">
              <w:rPr>
                <w:rFonts w:asciiTheme="minorHAnsi" w:hAnsiTheme="minorHAnsi" w:cs="Arial"/>
                <w:b/>
                <w:color w:val="000000"/>
                <w:sz w:val="20"/>
                <w:szCs w:val="20"/>
              </w:rPr>
              <w:t xml:space="preserve"> 28736</w:t>
            </w:r>
            <w:r w:rsidRPr="0029580B">
              <w:rPr>
                <w:rFonts w:asciiTheme="minorHAnsi" w:hAnsiTheme="minorHAnsi" w:cs="Arial"/>
                <w:color w:val="000000"/>
                <w:sz w:val="20"/>
                <w:szCs w:val="20"/>
              </w:rPr>
              <w:t xml:space="preserve"> </w:t>
            </w:r>
            <w:r w:rsidR="00CE266B" w:rsidRPr="0029580B">
              <w:rPr>
                <w:rFonts w:asciiTheme="minorHAnsi" w:hAnsiTheme="minorHAnsi" w:cs="Arial"/>
                <w:color w:val="000000"/>
                <w:sz w:val="20"/>
                <w:szCs w:val="20"/>
              </w:rPr>
              <w:t>- Ley</w:t>
            </w:r>
            <w:r w:rsidRPr="0029580B">
              <w:rPr>
                <w:rFonts w:asciiTheme="minorHAnsi" w:hAnsiTheme="minorHAnsi" w:cs="Arial"/>
                <w:color w:val="000000"/>
                <w:sz w:val="20"/>
                <w:szCs w:val="20"/>
              </w:rPr>
              <w:t xml:space="preserve"> para la protección de </w:t>
            </w:r>
            <w:r w:rsidRPr="0029580B">
              <w:rPr>
                <w:rFonts w:asciiTheme="minorHAnsi" w:hAnsiTheme="minorHAnsi"/>
                <w:sz w:val="20"/>
                <w:szCs w:val="20"/>
              </w:rPr>
              <w:t>pueblos indígenas u originarios en situación de aislamiento y en situación de contacto inicial</w:t>
            </w:r>
          </w:p>
        </w:tc>
        <w:tc>
          <w:tcPr>
            <w:tcW w:w="5387" w:type="dxa"/>
            <w:tcBorders>
              <w:top w:val="nil"/>
              <w:left w:val="single" w:sz="4" w:space="0" w:color="000000"/>
              <w:bottom w:val="single" w:sz="4" w:space="0" w:color="000000"/>
              <w:right w:val="single" w:sz="4" w:space="0" w:color="000000"/>
            </w:tcBorders>
            <w:vAlign w:val="center"/>
          </w:tcPr>
          <w:p w14:paraId="3E0B262A" w14:textId="3AB23396" w:rsidR="00EE30E8" w:rsidRPr="003809D1" w:rsidRDefault="00CE266B" w:rsidP="00BC3528">
            <w:pPr>
              <w:spacing w:after="0"/>
              <w:jc w:val="both"/>
              <w:rPr>
                <w:rFonts w:asciiTheme="minorHAnsi" w:hAnsiTheme="minorHAnsi"/>
                <w:color w:val="000000"/>
                <w:sz w:val="20"/>
                <w:szCs w:val="20"/>
              </w:rPr>
            </w:pPr>
            <w:r w:rsidRPr="003809D1">
              <w:rPr>
                <w:rFonts w:asciiTheme="minorHAnsi" w:hAnsiTheme="minorHAnsi"/>
                <w:sz w:val="20"/>
                <w:szCs w:val="20"/>
              </w:rPr>
              <w:t>Establece el</w:t>
            </w:r>
            <w:r w:rsidR="00EE30E8" w:rsidRPr="003809D1">
              <w:rPr>
                <w:rFonts w:asciiTheme="minorHAnsi" w:hAnsiTheme="minorHAnsi"/>
                <w:sz w:val="20"/>
                <w:szCs w:val="20"/>
              </w:rPr>
              <w:t xml:space="preserve"> régimen especial transectorial de protección de los derechos de los pueblos indígenas de la Amazonía Peruana que se encuentren en situación de aislamiento o en situación de contacto inicial.</w:t>
            </w:r>
          </w:p>
        </w:tc>
      </w:tr>
      <w:tr w:rsidR="00EE30E8" w:rsidRPr="003809D1" w14:paraId="2D23D74B" w14:textId="77777777" w:rsidTr="00BC3528">
        <w:trPr>
          <w:trHeight w:val="20"/>
        </w:trPr>
        <w:tc>
          <w:tcPr>
            <w:tcW w:w="3402" w:type="dxa"/>
            <w:tcBorders>
              <w:top w:val="nil"/>
              <w:left w:val="single" w:sz="4" w:space="0" w:color="000000"/>
              <w:bottom w:val="single" w:sz="4" w:space="0" w:color="000000"/>
              <w:right w:val="single" w:sz="4" w:space="0" w:color="000000"/>
            </w:tcBorders>
            <w:shd w:val="clear" w:color="auto" w:fill="auto"/>
            <w:vAlign w:val="center"/>
          </w:tcPr>
          <w:p w14:paraId="11E4F3B1" w14:textId="77777777" w:rsidR="00EE30E8" w:rsidRPr="0029580B" w:rsidRDefault="00EE30E8" w:rsidP="00BC3528">
            <w:pPr>
              <w:spacing w:after="0"/>
              <w:jc w:val="both"/>
              <w:rPr>
                <w:rFonts w:asciiTheme="minorHAnsi" w:hAnsiTheme="minorHAnsi"/>
                <w:color w:val="000000"/>
                <w:sz w:val="20"/>
                <w:szCs w:val="20"/>
              </w:rPr>
            </w:pPr>
            <w:r w:rsidRPr="0029580B">
              <w:rPr>
                <w:rFonts w:asciiTheme="minorHAnsi" w:hAnsiTheme="minorHAnsi"/>
                <w:b/>
                <w:color w:val="000000"/>
                <w:sz w:val="20"/>
                <w:szCs w:val="20"/>
              </w:rPr>
              <w:t>Ley N°30355</w:t>
            </w:r>
            <w:r w:rsidRPr="0029580B">
              <w:rPr>
                <w:rFonts w:asciiTheme="minorHAnsi" w:hAnsiTheme="minorHAnsi"/>
                <w:color w:val="000000"/>
                <w:sz w:val="20"/>
                <w:szCs w:val="20"/>
              </w:rPr>
              <w:t xml:space="preserve"> - Ley de promoción y desarrollo de la agricultura familiar</w:t>
            </w:r>
          </w:p>
        </w:tc>
        <w:tc>
          <w:tcPr>
            <w:tcW w:w="5387" w:type="dxa"/>
            <w:tcBorders>
              <w:top w:val="nil"/>
              <w:left w:val="single" w:sz="4" w:space="0" w:color="000000"/>
              <w:bottom w:val="single" w:sz="4" w:space="0" w:color="000000"/>
              <w:right w:val="single" w:sz="4" w:space="0" w:color="000000"/>
            </w:tcBorders>
            <w:vAlign w:val="center"/>
          </w:tcPr>
          <w:p w14:paraId="1765881F" w14:textId="77777777" w:rsidR="00EE30E8" w:rsidRPr="003809D1" w:rsidRDefault="00EE30E8" w:rsidP="00BC3528">
            <w:pPr>
              <w:spacing w:after="0"/>
              <w:jc w:val="both"/>
              <w:rPr>
                <w:rFonts w:asciiTheme="minorHAnsi" w:hAnsiTheme="minorHAnsi"/>
                <w:color w:val="000000"/>
                <w:sz w:val="20"/>
                <w:szCs w:val="20"/>
              </w:rPr>
            </w:pPr>
            <w:r w:rsidRPr="003809D1">
              <w:rPr>
                <w:rFonts w:asciiTheme="minorHAnsi" w:hAnsiTheme="minorHAnsi"/>
                <w:color w:val="000000"/>
                <w:sz w:val="20"/>
                <w:szCs w:val="20"/>
              </w:rPr>
              <w:t>Establece las responsabilidades en la promoción y desarrollo de la agricultura familiar, a partir del reconocimiento de la agricultura familiar, así como la importancia de su rol en la seguridad alimentaria, en la conservación de la agrobiodiversidad, en el uso sostenible de los recursos naturales y en la dinamización de las economías locales.</w:t>
            </w:r>
          </w:p>
        </w:tc>
      </w:tr>
      <w:tr w:rsidR="00EE30E8" w:rsidRPr="003809D1" w14:paraId="3EF4F453" w14:textId="77777777" w:rsidTr="00BC3528">
        <w:trPr>
          <w:trHeight w:val="20"/>
        </w:trPr>
        <w:tc>
          <w:tcPr>
            <w:tcW w:w="3402" w:type="dxa"/>
            <w:tcBorders>
              <w:top w:val="nil"/>
              <w:left w:val="single" w:sz="4" w:space="0" w:color="000000"/>
              <w:bottom w:val="single" w:sz="4" w:space="0" w:color="000000"/>
              <w:right w:val="single" w:sz="4" w:space="0" w:color="000000"/>
            </w:tcBorders>
            <w:shd w:val="clear" w:color="auto" w:fill="auto"/>
            <w:vAlign w:val="center"/>
          </w:tcPr>
          <w:p w14:paraId="53071D67" w14:textId="77777777" w:rsidR="00EE30E8" w:rsidRPr="0029580B" w:rsidRDefault="00EE30E8" w:rsidP="00BC3528">
            <w:pPr>
              <w:spacing w:after="0"/>
              <w:jc w:val="both"/>
              <w:rPr>
                <w:rFonts w:asciiTheme="minorHAnsi" w:hAnsiTheme="minorHAnsi"/>
                <w:color w:val="000000"/>
                <w:sz w:val="20"/>
                <w:szCs w:val="20"/>
              </w:rPr>
            </w:pPr>
            <w:r w:rsidRPr="0029580B">
              <w:rPr>
                <w:rFonts w:asciiTheme="minorHAnsi" w:hAnsiTheme="minorHAnsi"/>
                <w:b/>
                <w:color w:val="000000"/>
                <w:sz w:val="20"/>
                <w:szCs w:val="20"/>
              </w:rPr>
              <w:t>Ley N°30364</w:t>
            </w:r>
            <w:r w:rsidRPr="0029580B">
              <w:rPr>
                <w:rFonts w:asciiTheme="minorHAnsi" w:hAnsiTheme="minorHAnsi"/>
                <w:color w:val="000000"/>
                <w:sz w:val="20"/>
                <w:szCs w:val="20"/>
              </w:rPr>
              <w:t xml:space="preserve"> - Ley para prevenir, sancionar y erradicarla violencia contra las mujeres y los integrantes del Grupo Familiar</w:t>
            </w:r>
          </w:p>
        </w:tc>
        <w:tc>
          <w:tcPr>
            <w:tcW w:w="5387" w:type="dxa"/>
            <w:tcBorders>
              <w:top w:val="nil"/>
              <w:left w:val="single" w:sz="4" w:space="0" w:color="000000"/>
              <w:bottom w:val="single" w:sz="4" w:space="0" w:color="000000"/>
              <w:right w:val="single" w:sz="4" w:space="0" w:color="000000"/>
            </w:tcBorders>
            <w:vAlign w:val="center"/>
          </w:tcPr>
          <w:p w14:paraId="52FFEB5B" w14:textId="77777777" w:rsidR="00EE30E8" w:rsidRPr="003809D1" w:rsidRDefault="00EE30E8" w:rsidP="00BC3528">
            <w:pPr>
              <w:spacing w:after="0"/>
              <w:jc w:val="both"/>
              <w:rPr>
                <w:rFonts w:asciiTheme="minorHAnsi" w:hAnsiTheme="minorHAnsi"/>
                <w:color w:val="000000"/>
                <w:sz w:val="20"/>
                <w:szCs w:val="20"/>
              </w:rPr>
            </w:pPr>
            <w:r w:rsidRPr="003809D1">
              <w:rPr>
                <w:rFonts w:asciiTheme="minorHAnsi" w:hAnsiTheme="minorHAnsi" w:cs="Arial"/>
                <w:color w:val="000000"/>
                <w:sz w:val="20"/>
                <w:szCs w:val="20"/>
                <w:shd w:val="clear" w:color="auto" w:fill="FFFFFF"/>
              </w:rPr>
              <w:t>Dirigido a prevenir, erradicar y sancionar toda forma de violencia producida en el ámbito público o privado contra las mujeres por su condición de tales, y contra los integrantes del grupo familiar.</w:t>
            </w:r>
          </w:p>
        </w:tc>
      </w:tr>
      <w:tr w:rsidR="00EE30E8" w:rsidRPr="003809D1" w14:paraId="16815932" w14:textId="77777777" w:rsidTr="00BC3528">
        <w:trPr>
          <w:trHeight w:val="20"/>
        </w:trPr>
        <w:tc>
          <w:tcPr>
            <w:tcW w:w="3402" w:type="dxa"/>
            <w:tcBorders>
              <w:top w:val="nil"/>
              <w:left w:val="single" w:sz="4" w:space="0" w:color="000000"/>
              <w:bottom w:val="single" w:sz="4" w:space="0" w:color="000000"/>
              <w:right w:val="single" w:sz="4" w:space="0" w:color="000000"/>
            </w:tcBorders>
            <w:shd w:val="clear" w:color="auto" w:fill="auto"/>
            <w:vAlign w:val="center"/>
          </w:tcPr>
          <w:p w14:paraId="564DEE11" w14:textId="77777777" w:rsidR="00EE30E8" w:rsidRPr="0029580B" w:rsidRDefault="00EE30E8" w:rsidP="00BC3528">
            <w:pPr>
              <w:spacing w:after="0"/>
              <w:jc w:val="both"/>
              <w:rPr>
                <w:rFonts w:asciiTheme="minorHAnsi" w:hAnsiTheme="minorHAnsi"/>
                <w:color w:val="000000"/>
                <w:sz w:val="20"/>
                <w:szCs w:val="20"/>
              </w:rPr>
            </w:pPr>
            <w:r w:rsidRPr="0029580B">
              <w:rPr>
                <w:rFonts w:asciiTheme="minorHAnsi" w:hAnsiTheme="minorHAnsi"/>
                <w:b/>
                <w:color w:val="000000"/>
                <w:sz w:val="20"/>
                <w:szCs w:val="20"/>
              </w:rPr>
              <w:t>Ley N°30754</w:t>
            </w:r>
            <w:r w:rsidRPr="0029580B">
              <w:rPr>
                <w:rFonts w:asciiTheme="minorHAnsi" w:hAnsiTheme="minorHAnsi"/>
                <w:color w:val="000000"/>
                <w:sz w:val="20"/>
                <w:szCs w:val="20"/>
              </w:rPr>
              <w:t xml:space="preserve"> - Ley Marco sobre Cambio Climático</w:t>
            </w:r>
          </w:p>
        </w:tc>
        <w:tc>
          <w:tcPr>
            <w:tcW w:w="5387" w:type="dxa"/>
            <w:tcBorders>
              <w:top w:val="nil"/>
              <w:left w:val="single" w:sz="4" w:space="0" w:color="000000"/>
              <w:bottom w:val="single" w:sz="4" w:space="0" w:color="000000"/>
              <w:right w:val="single" w:sz="4" w:space="0" w:color="000000"/>
            </w:tcBorders>
            <w:vAlign w:val="center"/>
          </w:tcPr>
          <w:p w14:paraId="06B2DAD2" w14:textId="77777777" w:rsidR="00EE30E8" w:rsidRPr="003809D1" w:rsidRDefault="00EE30E8" w:rsidP="00BC3528">
            <w:pPr>
              <w:spacing w:after="0"/>
              <w:jc w:val="both"/>
              <w:rPr>
                <w:rFonts w:asciiTheme="minorHAnsi" w:hAnsiTheme="minorHAnsi"/>
                <w:color w:val="000000"/>
                <w:sz w:val="20"/>
                <w:szCs w:val="20"/>
              </w:rPr>
            </w:pPr>
            <w:r w:rsidRPr="003809D1">
              <w:rPr>
                <w:rFonts w:asciiTheme="minorHAnsi" w:hAnsiTheme="minorHAnsi" w:cs="Arial"/>
                <w:color w:val="000000"/>
                <w:sz w:val="20"/>
                <w:szCs w:val="20"/>
                <w:shd w:val="clear" w:color="auto" w:fill="FFFFFF"/>
              </w:rPr>
              <w:t>Establece los principios, enfoques y disposiciones generales para la gestión integral, participativa y transparente de las medidas de adaptación y mitigación al cambio climático.</w:t>
            </w:r>
          </w:p>
        </w:tc>
      </w:tr>
      <w:tr w:rsidR="00EE30E8" w:rsidRPr="003809D1" w14:paraId="07521410" w14:textId="77777777" w:rsidTr="00BC3528">
        <w:trPr>
          <w:trHeight w:val="20"/>
        </w:trPr>
        <w:tc>
          <w:tcPr>
            <w:tcW w:w="3402" w:type="dxa"/>
            <w:tcBorders>
              <w:top w:val="nil"/>
              <w:left w:val="single" w:sz="4" w:space="0" w:color="000000"/>
              <w:bottom w:val="single" w:sz="4" w:space="0" w:color="000000"/>
              <w:right w:val="single" w:sz="4" w:space="0" w:color="000000"/>
            </w:tcBorders>
            <w:shd w:val="clear" w:color="auto" w:fill="auto"/>
            <w:vAlign w:val="center"/>
          </w:tcPr>
          <w:p w14:paraId="7B47A1C3" w14:textId="77777777" w:rsidR="00EE30E8" w:rsidRPr="0029580B" w:rsidRDefault="00EE30E8" w:rsidP="00BC3528">
            <w:pPr>
              <w:spacing w:after="0"/>
              <w:jc w:val="both"/>
              <w:rPr>
                <w:rFonts w:asciiTheme="minorHAnsi" w:hAnsiTheme="minorHAnsi"/>
                <w:color w:val="000000"/>
                <w:sz w:val="20"/>
                <w:szCs w:val="20"/>
              </w:rPr>
            </w:pPr>
            <w:r w:rsidRPr="0029580B">
              <w:rPr>
                <w:rFonts w:asciiTheme="minorHAnsi" w:hAnsiTheme="minorHAnsi"/>
                <w:b/>
                <w:color w:val="000000"/>
                <w:sz w:val="20"/>
                <w:szCs w:val="20"/>
              </w:rPr>
              <w:t>Ley N°30862</w:t>
            </w:r>
            <w:r w:rsidRPr="0029580B">
              <w:rPr>
                <w:rFonts w:asciiTheme="minorHAnsi" w:hAnsiTheme="minorHAnsi"/>
                <w:color w:val="000000"/>
                <w:sz w:val="20"/>
                <w:szCs w:val="20"/>
              </w:rPr>
              <w:t xml:space="preserve"> - Ley que fortalece diversas normas para prevenir, sancionar y erradicar la violencia contra las mujeres y los integrantes del grupo familiar.</w:t>
            </w:r>
          </w:p>
        </w:tc>
        <w:tc>
          <w:tcPr>
            <w:tcW w:w="5387" w:type="dxa"/>
            <w:tcBorders>
              <w:top w:val="nil"/>
              <w:left w:val="single" w:sz="4" w:space="0" w:color="000000"/>
              <w:bottom w:val="single" w:sz="4" w:space="0" w:color="000000"/>
              <w:right w:val="single" w:sz="4" w:space="0" w:color="000000"/>
            </w:tcBorders>
            <w:vAlign w:val="center"/>
          </w:tcPr>
          <w:p w14:paraId="0615A470" w14:textId="77777777" w:rsidR="00EE30E8" w:rsidRPr="003809D1" w:rsidRDefault="00EE30E8" w:rsidP="00BC3528">
            <w:pPr>
              <w:spacing w:after="0"/>
              <w:jc w:val="both"/>
              <w:rPr>
                <w:rFonts w:asciiTheme="minorHAnsi" w:hAnsiTheme="minorHAnsi"/>
                <w:color w:val="000000"/>
                <w:sz w:val="20"/>
                <w:szCs w:val="20"/>
              </w:rPr>
            </w:pPr>
            <w:r w:rsidRPr="003809D1">
              <w:rPr>
                <w:rFonts w:asciiTheme="minorHAnsi" w:hAnsiTheme="minorHAnsi" w:cs="Arial"/>
                <w:color w:val="000000"/>
                <w:sz w:val="20"/>
                <w:szCs w:val="20"/>
                <w:shd w:val="clear" w:color="auto" w:fill="FFFFFF"/>
              </w:rPr>
              <w:t xml:space="preserve">Establece el fortalecimiento de </w:t>
            </w:r>
            <w:hyperlink r:id="rId13" w:tgtFrame="_blank" w:history="1">
              <w:r w:rsidRPr="003809D1">
                <w:rPr>
                  <w:rFonts w:asciiTheme="minorHAnsi" w:hAnsiTheme="minorHAnsi" w:cs="Arial"/>
                  <w:color w:val="000000"/>
                  <w:sz w:val="20"/>
                  <w:szCs w:val="20"/>
                  <w:shd w:val="clear" w:color="auto" w:fill="FFFFFF"/>
                </w:rPr>
                <w:t xml:space="preserve">diversas normas para prevenir, sancionar y erradicar </w:t>
              </w:r>
              <w:proofErr w:type="spellStart"/>
              <w:r w:rsidRPr="003809D1">
                <w:rPr>
                  <w:rFonts w:asciiTheme="minorHAnsi" w:hAnsiTheme="minorHAnsi" w:cs="Arial"/>
                  <w:color w:val="000000"/>
                  <w:sz w:val="20"/>
                  <w:szCs w:val="20"/>
                  <w:shd w:val="clear" w:color="auto" w:fill="FFFFFF"/>
                </w:rPr>
                <w:t>a</w:t>
              </w:r>
              <w:proofErr w:type="spellEnd"/>
              <w:r w:rsidRPr="003809D1">
                <w:rPr>
                  <w:rFonts w:asciiTheme="minorHAnsi" w:hAnsiTheme="minorHAnsi" w:cs="Arial"/>
                  <w:color w:val="000000"/>
                  <w:sz w:val="20"/>
                  <w:szCs w:val="20"/>
                  <w:shd w:val="clear" w:color="auto" w:fill="FFFFFF"/>
                </w:rPr>
                <w:t xml:space="preserve"> violencia.</w:t>
              </w:r>
            </w:hyperlink>
          </w:p>
        </w:tc>
      </w:tr>
      <w:tr w:rsidR="00EE30E8" w:rsidRPr="003809D1" w14:paraId="0D86A70B" w14:textId="77777777" w:rsidTr="00BC3528">
        <w:trPr>
          <w:trHeight w:val="20"/>
        </w:trPr>
        <w:tc>
          <w:tcPr>
            <w:tcW w:w="3402" w:type="dxa"/>
            <w:tcBorders>
              <w:top w:val="nil"/>
              <w:left w:val="single" w:sz="4" w:space="0" w:color="000000"/>
              <w:bottom w:val="single" w:sz="4" w:space="0" w:color="000000"/>
              <w:right w:val="single" w:sz="4" w:space="0" w:color="000000"/>
            </w:tcBorders>
            <w:shd w:val="clear" w:color="auto" w:fill="auto"/>
            <w:vAlign w:val="center"/>
          </w:tcPr>
          <w:p w14:paraId="72D86634" w14:textId="77777777" w:rsidR="00EE30E8" w:rsidRPr="0029580B" w:rsidRDefault="00EE30E8" w:rsidP="00BC3528">
            <w:pPr>
              <w:spacing w:after="0"/>
              <w:jc w:val="both"/>
              <w:rPr>
                <w:rFonts w:asciiTheme="minorHAnsi" w:hAnsiTheme="minorHAnsi"/>
                <w:color w:val="000000"/>
                <w:sz w:val="20"/>
                <w:szCs w:val="20"/>
              </w:rPr>
            </w:pPr>
            <w:r w:rsidRPr="0029580B">
              <w:rPr>
                <w:rFonts w:asciiTheme="minorHAnsi" w:hAnsiTheme="minorHAnsi"/>
                <w:b/>
                <w:color w:val="000000"/>
                <w:sz w:val="20"/>
                <w:szCs w:val="20"/>
              </w:rPr>
              <w:t xml:space="preserve">Decreto Legislativo </w:t>
            </w:r>
            <w:proofErr w:type="spellStart"/>
            <w:r w:rsidRPr="0029580B">
              <w:rPr>
                <w:rFonts w:asciiTheme="minorHAnsi" w:hAnsiTheme="minorHAnsi"/>
                <w:b/>
                <w:color w:val="000000"/>
                <w:sz w:val="20"/>
                <w:szCs w:val="20"/>
              </w:rPr>
              <w:t>N°</w:t>
            </w:r>
            <w:proofErr w:type="spellEnd"/>
            <w:r w:rsidRPr="0029580B">
              <w:rPr>
                <w:rFonts w:asciiTheme="minorHAnsi" w:hAnsiTheme="minorHAnsi"/>
                <w:b/>
                <w:color w:val="000000"/>
                <w:sz w:val="20"/>
                <w:szCs w:val="20"/>
              </w:rPr>
              <w:t xml:space="preserve"> 1374</w:t>
            </w:r>
            <w:r w:rsidRPr="0029580B">
              <w:rPr>
                <w:rFonts w:asciiTheme="minorHAnsi" w:hAnsiTheme="minorHAnsi"/>
                <w:color w:val="000000"/>
                <w:sz w:val="20"/>
                <w:szCs w:val="20"/>
              </w:rPr>
              <w:t xml:space="preserve"> - Decreto Legislativo que establece el Régimen sancionador por incumplimiento de las disposiciones de la Ley </w:t>
            </w:r>
            <w:proofErr w:type="spellStart"/>
            <w:r w:rsidRPr="0029580B">
              <w:rPr>
                <w:rFonts w:asciiTheme="minorHAnsi" w:hAnsiTheme="minorHAnsi"/>
                <w:color w:val="000000"/>
                <w:sz w:val="20"/>
                <w:szCs w:val="20"/>
              </w:rPr>
              <w:t>N°</w:t>
            </w:r>
            <w:proofErr w:type="spellEnd"/>
            <w:r w:rsidRPr="0029580B">
              <w:rPr>
                <w:rFonts w:asciiTheme="minorHAnsi" w:hAnsiTheme="minorHAnsi"/>
                <w:color w:val="000000"/>
                <w:sz w:val="20"/>
                <w:szCs w:val="20"/>
              </w:rPr>
              <w:t xml:space="preserve"> 28736, Ley para la protección de PIACI.</w:t>
            </w:r>
          </w:p>
        </w:tc>
        <w:tc>
          <w:tcPr>
            <w:tcW w:w="5387" w:type="dxa"/>
            <w:tcBorders>
              <w:top w:val="nil"/>
              <w:left w:val="single" w:sz="4" w:space="0" w:color="000000"/>
              <w:bottom w:val="single" w:sz="4" w:space="0" w:color="000000"/>
              <w:right w:val="single" w:sz="4" w:space="0" w:color="000000"/>
            </w:tcBorders>
            <w:vAlign w:val="center"/>
          </w:tcPr>
          <w:p w14:paraId="72D5C229" w14:textId="77777777" w:rsidR="00EE30E8" w:rsidRPr="003809D1" w:rsidRDefault="00EE30E8" w:rsidP="00BC3528">
            <w:pPr>
              <w:spacing w:after="0"/>
              <w:jc w:val="both"/>
              <w:rPr>
                <w:rFonts w:asciiTheme="minorHAnsi" w:hAnsiTheme="minorHAnsi" w:cs="Arial"/>
                <w:color w:val="000000"/>
                <w:sz w:val="20"/>
                <w:szCs w:val="20"/>
              </w:rPr>
            </w:pPr>
            <w:r w:rsidRPr="003809D1">
              <w:rPr>
                <w:rFonts w:asciiTheme="minorHAnsi" w:hAnsiTheme="minorHAnsi" w:cs="Arial"/>
                <w:color w:val="000000"/>
                <w:sz w:val="20"/>
                <w:szCs w:val="20"/>
              </w:rPr>
              <w:t xml:space="preserve">Establece la potestad sancionadora del Ministerio de Cultura, así como el régimen sancionador por incumplimiento de la Ley </w:t>
            </w:r>
            <w:proofErr w:type="spellStart"/>
            <w:r w:rsidRPr="003809D1">
              <w:rPr>
                <w:rFonts w:asciiTheme="minorHAnsi" w:hAnsiTheme="minorHAnsi" w:cs="Arial"/>
                <w:color w:val="000000"/>
                <w:sz w:val="20"/>
                <w:szCs w:val="20"/>
              </w:rPr>
              <w:t>N°</w:t>
            </w:r>
            <w:proofErr w:type="spellEnd"/>
            <w:r w:rsidRPr="003809D1">
              <w:rPr>
                <w:rFonts w:asciiTheme="minorHAnsi" w:hAnsiTheme="minorHAnsi" w:cs="Arial"/>
                <w:color w:val="000000"/>
                <w:sz w:val="20"/>
                <w:szCs w:val="20"/>
              </w:rPr>
              <w:t xml:space="preserve"> 28736, Ley para la protección de los PIACI. </w:t>
            </w:r>
          </w:p>
        </w:tc>
      </w:tr>
      <w:tr w:rsidR="00EE30E8" w:rsidRPr="003809D1" w14:paraId="5F947E79" w14:textId="77777777" w:rsidTr="00BC3528">
        <w:trPr>
          <w:trHeight w:val="20"/>
        </w:trPr>
        <w:tc>
          <w:tcPr>
            <w:tcW w:w="3402" w:type="dxa"/>
            <w:tcBorders>
              <w:top w:val="nil"/>
              <w:left w:val="single" w:sz="4" w:space="0" w:color="000000"/>
              <w:bottom w:val="single" w:sz="4" w:space="0" w:color="000000"/>
              <w:right w:val="single" w:sz="4" w:space="0" w:color="000000"/>
            </w:tcBorders>
            <w:shd w:val="clear" w:color="auto" w:fill="auto"/>
            <w:vAlign w:val="center"/>
          </w:tcPr>
          <w:p w14:paraId="01C30620" w14:textId="77777777" w:rsidR="00EE30E8" w:rsidRPr="0029580B" w:rsidRDefault="00EE30E8" w:rsidP="00BC3528">
            <w:pPr>
              <w:spacing w:after="0"/>
              <w:jc w:val="both"/>
              <w:rPr>
                <w:rFonts w:asciiTheme="minorHAnsi" w:hAnsiTheme="minorHAnsi"/>
                <w:color w:val="000000"/>
                <w:sz w:val="20"/>
                <w:szCs w:val="20"/>
              </w:rPr>
            </w:pPr>
            <w:r w:rsidRPr="0029580B">
              <w:rPr>
                <w:rFonts w:asciiTheme="minorHAnsi" w:hAnsiTheme="minorHAnsi"/>
                <w:b/>
                <w:color w:val="000000"/>
                <w:sz w:val="20"/>
                <w:szCs w:val="20"/>
              </w:rPr>
              <w:t xml:space="preserve">Decreto Legislativo </w:t>
            </w:r>
            <w:proofErr w:type="spellStart"/>
            <w:r w:rsidRPr="0029580B">
              <w:rPr>
                <w:rFonts w:asciiTheme="minorHAnsi" w:hAnsiTheme="minorHAnsi"/>
                <w:b/>
                <w:color w:val="000000"/>
                <w:sz w:val="20"/>
                <w:szCs w:val="20"/>
              </w:rPr>
              <w:t>N°</w:t>
            </w:r>
            <w:proofErr w:type="spellEnd"/>
            <w:r w:rsidRPr="0029580B">
              <w:rPr>
                <w:rFonts w:asciiTheme="minorHAnsi" w:hAnsiTheme="minorHAnsi"/>
                <w:b/>
                <w:color w:val="000000"/>
                <w:sz w:val="20"/>
                <w:szCs w:val="20"/>
              </w:rPr>
              <w:t xml:space="preserve"> 1360</w:t>
            </w:r>
            <w:r w:rsidRPr="0029580B">
              <w:rPr>
                <w:rFonts w:asciiTheme="minorHAnsi" w:hAnsiTheme="minorHAnsi"/>
                <w:color w:val="000000"/>
                <w:sz w:val="20"/>
                <w:szCs w:val="20"/>
              </w:rPr>
              <w:t xml:space="preserve"> - Decreto legislativo que precisa funciones exclusivas del Ministerio de Cultura.</w:t>
            </w:r>
          </w:p>
        </w:tc>
        <w:tc>
          <w:tcPr>
            <w:tcW w:w="5387" w:type="dxa"/>
            <w:tcBorders>
              <w:top w:val="nil"/>
              <w:left w:val="single" w:sz="4" w:space="0" w:color="000000"/>
              <w:bottom w:val="single" w:sz="4" w:space="0" w:color="000000"/>
              <w:right w:val="single" w:sz="4" w:space="0" w:color="000000"/>
            </w:tcBorders>
            <w:vAlign w:val="center"/>
          </w:tcPr>
          <w:p w14:paraId="31CEA4C9" w14:textId="77777777" w:rsidR="00EE30E8" w:rsidRPr="003809D1" w:rsidRDefault="00EE30E8" w:rsidP="00BC3528">
            <w:pPr>
              <w:spacing w:after="0"/>
              <w:jc w:val="both"/>
              <w:rPr>
                <w:rFonts w:asciiTheme="minorHAnsi" w:hAnsiTheme="minorHAnsi" w:cs="Arial"/>
                <w:color w:val="000000"/>
                <w:sz w:val="20"/>
                <w:szCs w:val="20"/>
              </w:rPr>
            </w:pPr>
            <w:r w:rsidRPr="003809D1">
              <w:rPr>
                <w:rFonts w:asciiTheme="minorHAnsi" w:hAnsiTheme="minorHAnsi" w:cs="Arial"/>
                <w:color w:val="000000"/>
                <w:sz w:val="20"/>
                <w:szCs w:val="20"/>
                <w:shd w:val="clear" w:color="auto" w:fill="FFFFFF"/>
              </w:rPr>
              <w:t>Precisa las funciones exclusivas del Ministerio de Cultura como ente rector en materia de pueblos indígenas u originarios.</w:t>
            </w:r>
          </w:p>
        </w:tc>
      </w:tr>
    </w:tbl>
    <w:p w14:paraId="00000133" w14:textId="799EBD27" w:rsidR="009D0D6F" w:rsidRDefault="0094762E" w:rsidP="004E467F">
      <w:pPr>
        <w:widowControl w:val="0"/>
        <w:spacing w:after="0" w:line="240" w:lineRule="auto"/>
        <w:jc w:val="both"/>
        <w:rPr>
          <w:sz w:val="18"/>
          <w:szCs w:val="18"/>
        </w:rPr>
      </w:pPr>
      <w:r w:rsidRPr="000D5FF5">
        <w:rPr>
          <w:color w:val="000000"/>
          <w:sz w:val="18"/>
          <w:szCs w:val="18"/>
        </w:rPr>
        <w:t>Elaboración: Ministerio de Cultura - DGPI</w:t>
      </w:r>
      <w:r w:rsidRPr="000D5FF5">
        <w:rPr>
          <w:sz w:val="18"/>
          <w:szCs w:val="18"/>
        </w:rPr>
        <w:t>.</w:t>
      </w:r>
    </w:p>
    <w:p w14:paraId="0D74C2C3" w14:textId="2CD35D19" w:rsidR="00205269" w:rsidRDefault="00205269" w:rsidP="000D5FF5">
      <w:pPr>
        <w:widowControl w:val="0"/>
        <w:spacing w:after="0" w:line="240" w:lineRule="auto"/>
        <w:jc w:val="both"/>
        <w:rPr>
          <w:sz w:val="18"/>
          <w:szCs w:val="18"/>
        </w:rPr>
      </w:pPr>
    </w:p>
    <w:p w14:paraId="43A7412D" w14:textId="77777777" w:rsidR="00BC3528" w:rsidRDefault="00BC3528" w:rsidP="000D5FF5">
      <w:pPr>
        <w:widowControl w:val="0"/>
        <w:spacing w:after="0" w:line="240" w:lineRule="auto"/>
        <w:jc w:val="both"/>
        <w:rPr>
          <w:sz w:val="18"/>
          <w:szCs w:val="18"/>
        </w:rPr>
      </w:pPr>
    </w:p>
    <w:p w14:paraId="00000135" w14:textId="77777777" w:rsidR="009D0D6F" w:rsidRDefault="0094762E" w:rsidP="00BC3528">
      <w:pPr>
        <w:pStyle w:val="Ttulo2"/>
        <w:numPr>
          <w:ilvl w:val="1"/>
          <w:numId w:val="2"/>
        </w:numPr>
        <w:spacing w:before="0"/>
        <w:rPr>
          <w:color w:val="44546A" w:themeColor="text2"/>
        </w:rPr>
      </w:pPr>
      <w:bookmarkStart w:id="9" w:name="_Toc137231183"/>
      <w:bookmarkStart w:id="10" w:name="_Toc143624250"/>
      <w:r w:rsidRPr="00936A72">
        <w:rPr>
          <w:color w:val="44546A" w:themeColor="text2"/>
        </w:rPr>
        <w:t>Referentes normativos internacionales</w:t>
      </w:r>
      <w:bookmarkEnd w:id="9"/>
      <w:bookmarkEnd w:id="10"/>
    </w:p>
    <w:p w14:paraId="3E670878" w14:textId="77777777" w:rsidR="00205269" w:rsidRPr="00205269" w:rsidRDefault="00205269" w:rsidP="00BC3528"/>
    <w:p w14:paraId="50363B0B" w14:textId="4B1E88BD" w:rsidR="00EB6980" w:rsidRPr="000D5FF5" w:rsidRDefault="00000000" w:rsidP="00BC3528">
      <w:pPr>
        <w:widowControl w:val="0"/>
        <w:spacing w:after="120" w:line="276" w:lineRule="auto"/>
        <w:jc w:val="both"/>
        <w:rPr>
          <w:color w:val="000000"/>
        </w:rPr>
      </w:pPr>
      <w:sdt>
        <w:sdtPr>
          <w:tag w:val="goog_rdk_13"/>
          <w:id w:val="215015638"/>
        </w:sdtPr>
        <w:sdtContent/>
      </w:sdt>
      <w:sdt>
        <w:sdtPr>
          <w:tag w:val="goog_rdk_14"/>
          <w:id w:val="-808474020"/>
        </w:sdtPr>
        <w:sdtContent/>
      </w:sdt>
      <w:r w:rsidR="003346C8">
        <w:rPr>
          <w:color w:val="000000"/>
        </w:rPr>
        <w:t xml:space="preserve">Por otro lado, la PNPI se circunscribe en el marco de los instrumentos internacionales que el Estado peruano ha ratificado en materia de cultura y derechos colectivos. En primer lugar, el Perú ha suscrito las principales declaraciones, convenios y convenciones internacionales sobre diversidad cultural, promoción y protección de los derechos colectivos de los </w:t>
      </w:r>
      <w:r w:rsidR="003357A3">
        <w:rPr>
          <w:color w:val="000000"/>
        </w:rPr>
        <w:t>pueblos indígenas u originarios</w:t>
      </w:r>
      <w:r w:rsidR="00710BEA">
        <w:rPr>
          <w:color w:val="000000"/>
        </w:rPr>
        <w:t xml:space="preserve"> </w:t>
      </w:r>
      <w:r w:rsidR="003346C8">
        <w:rPr>
          <w:color w:val="000000"/>
        </w:rPr>
        <w:t>de organismos tales como la Organización de Naciones Unidas (ONU), la OIT, entre otros:</w:t>
      </w:r>
    </w:p>
    <w:p w14:paraId="6F4C9725" w14:textId="213C0A96" w:rsidR="00746899" w:rsidRPr="000D5FF5" w:rsidRDefault="00807CB5" w:rsidP="00807CB5">
      <w:pPr>
        <w:pStyle w:val="Descripcin"/>
        <w:rPr>
          <w:color w:val="000000" w:themeColor="text1"/>
        </w:rPr>
      </w:pPr>
      <w:bookmarkStart w:id="11" w:name="_Toc143624327"/>
      <w:r>
        <w:t xml:space="preserve">Tabla </w:t>
      </w:r>
      <w:r w:rsidR="00000000">
        <w:fldChar w:fldCharType="begin"/>
      </w:r>
      <w:r w:rsidR="00000000">
        <w:instrText xml:space="preserve"> SEQ Tabla \* ARABIC </w:instrText>
      </w:r>
      <w:r w:rsidR="00000000">
        <w:fldChar w:fldCharType="separate"/>
      </w:r>
      <w:r w:rsidR="00740F56">
        <w:rPr>
          <w:noProof/>
        </w:rPr>
        <w:t>3</w:t>
      </w:r>
      <w:r w:rsidR="00000000">
        <w:rPr>
          <w:noProof/>
        </w:rPr>
        <w:fldChar w:fldCharType="end"/>
      </w:r>
      <w:r w:rsidRPr="000D5FF5">
        <w:rPr>
          <w:color w:val="000000" w:themeColor="text1"/>
        </w:rPr>
        <w:t xml:space="preserve">. </w:t>
      </w:r>
      <w:r w:rsidRPr="00EE30E8">
        <w:t>Instrumentos normativos internacionales que sustentan la PNPI</w:t>
      </w:r>
      <w:bookmarkEnd w:id="11"/>
    </w:p>
    <w:tbl>
      <w:tblPr>
        <w:tblStyle w:val="a1"/>
        <w:tblW w:w="864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229"/>
      </w:tblGrid>
      <w:tr w:rsidR="00A85F62" w:rsidRPr="005F019A" w14:paraId="2A02B21B" w14:textId="77777777" w:rsidTr="00A85F62">
        <w:trPr>
          <w:trHeight w:val="20"/>
          <w:jc w:val="center"/>
        </w:trPr>
        <w:tc>
          <w:tcPr>
            <w:tcW w:w="1418" w:type="dxa"/>
            <w:tcBorders>
              <w:right w:val="single" w:sz="4" w:space="0" w:color="FFFFFF"/>
            </w:tcBorders>
            <w:shd w:val="clear" w:color="auto" w:fill="006666"/>
          </w:tcPr>
          <w:p w14:paraId="00000138" w14:textId="77777777" w:rsidR="009D0D6F" w:rsidRPr="005F019A" w:rsidRDefault="0094762E" w:rsidP="00BC3528">
            <w:pPr>
              <w:spacing w:line="242" w:lineRule="auto"/>
              <w:jc w:val="center"/>
              <w:rPr>
                <w:b/>
                <w:color w:val="FFFFFF"/>
                <w:sz w:val="20"/>
                <w:szCs w:val="20"/>
              </w:rPr>
            </w:pPr>
            <w:r w:rsidRPr="005F019A">
              <w:rPr>
                <w:b/>
                <w:color w:val="FFFFFF"/>
                <w:sz w:val="20"/>
                <w:szCs w:val="20"/>
              </w:rPr>
              <w:t>Organismo</w:t>
            </w:r>
          </w:p>
          <w:p w14:paraId="00000139" w14:textId="77777777" w:rsidR="009D0D6F" w:rsidRPr="005F019A" w:rsidRDefault="0094762E" w:rsidP="00BC3528">
            <w:pPr>
              <w:spacing w:line="223" w:lineRule="auto"/>
              <w:jc w:val="center"/>
              <w:rPr>
                <w:b/>
                <w:color w:val="FFFFFF"/>
                <w:sz w:val="20"/>
                <w:szCs w:val="20"/>
              </w:rPr>
            </w:pPr>
            <w:r w:rsidRPr="005F019A">
              <w:rPr>
                <w:b/>
                <w:color w:val="FFFFFF"/>
                <w:sz w:val="20"/>
                <w:szCs w:val="20"/>
              </w:rPr>
              <w:t>Internacional</w:t>
            </w:r>
          </w:p>
        </w:tc>
        <w:tc>
          <w:tcPr>
            <w:tcW w:w="7229" w:type="dxa"/>
            <w:tcBorders>
              <w:left w:val="single" w:sz="4" w:space="0" w:color="FFFFFF"/>
            </w:tcBorders>
            <w:shd w:val="clear" w:color="auto" w:fill="006666"/>
          </w:tcPr>
          <w:p w14:paraId="0000013A" w14:textId="77777777" w:rsidR="009D0D6F" w:rsidRPr="005F019A" w:rsidRDefault="00000000" w:rsidP="00BC3528">
            <w:pPr>
              <w:spacing w:before="121"/>
              <w:jc w:val="center"/>
              <w:rPr>
                <w:b/>
                <w:color w:val="FFFFFF"/>
                <w:sz w:val="20"/>
                <w:szCs w:val="20"/>
              </w:rPr>
            </w:pPr>
            <w:sdt>
              <w:sdtPr>
                <w:rPr>
                  <w:sz w:val="20"/>
                  <w:szCs w:val="20"/>
                </w:rPr>
                <w:tag w:val="goog_rdk_15"/>
                <w:id w:val="-1476056640"/>
              </w:sdtPr>
              <w:sdtContent/>
            </w:sdt>
            <w:sdt>
              <w:sdtPr>
                <w:rPr>
                  <w:sz w:val="20"/>
                  <w:szCs w:val="20"/>
                </w:rPr>
                <w:tag w:val="goog_rdk_16"/>
                <w:id w:val="-72277982"/>
              </w:sdtPr>
              <w:sdtContent/>
            </w:sdt>
            <w:r w:rsidR="0094762E" w:rsidRPr="005F019A">
              <w:rPr>
                <w:b/>
                <w:color w:val="FFFFFF"/>
                <w:sz w:val="20"/>
                <w:szCs w:val="20"/>
              </w:rPr>
              <w:t>Instrumentos normativos internacionales</w:t>
            </w:r>
          </w:p>
        </w:tc>
      </w:tr>
      <w:tr w:rsidR="009D0D6F" w:rsidRPr="005F019A" w14:paraId="44776C2A" w14:textId="77777777" w:rsidTr="00A85F62">
        <w:trPr>
          <w:trHeight w:val="20"/>
          <w:jc w:val="center"/>
        </w:trPr>
        <w:tc>
          <w:tcPr>
            <w:tcW w:w="1418" w:type="dxa"/>
          </w:tcPr>
          <w:p w14:paraId="0000013B" w14:textId="77777777" w:rsidR="009D0D6F" w:rsidRPr="005F019A" w:rsidRDefault="009D0D6F" w:rsidP="00BC3528">
            <w:pPr>
              <w:jc w:val="center"/>
              <w:rPr>
                <w:sz w:val="20"/>
                <w:szCs w:val="20"/>
              </w:rPr>
            </w:pPr>
          </w:p>
          <w:p w14:paraId="0000013C" w14:textId="77777777" w:rsidR="009D0D6F" w:rsidRPr="005F019A" w:rsidRDefault="009D0D6F" w:rsidP="00BC3528">
            <w:pPr>
              <w:jc w:val="center"/>
              <w:rPr>
                <w:sz w:val="20"/>
                <w:szCs w:val="20"/>
              </w:rPr>
            </w:pPr>
          </w:p>
          <w:p w14:paraId="0000013D" w14:textId="77777777" w:rsidR="009D0D6F" w:rsidRPr="005F019A" w:rsidRDefault="009D0D6F" w:rsidP="00BC3528">
            <w:pPr>
              <w:jc w:val="center"/>
              <w:rPr>
                <w:sz w:val="20"/>
                <w:szCs w:val="20"/>
              </w:rPr>
            </w:pPr>
          </w:p>
          <w:p w14:paraId="0000013E" w14:textId="77777777" w:rsidR="009D0D6F" w:rsidRPr="005F019A" w:rsidRDefault="009D0D6F" w:rsidP="00BC3528">
            <w:pPr>
              <w:spacing w:before="11"/>
              <w:jc w:val="center"/>
              <w:rPr>
                <w:sz w:val="20"/>
                <w:szCs w:val="20"/>
              </w:rPr>
            </w:pPr>
          </w:p>
          <w:p w14:paraId="0000013F" w14:textId="77777777" w:rsidR="009D0D6F" w:rsidRPr="005F019A" w:rsidRDefault="0094762E" w:rsidP="00BC3528">
            <w:pPr>
              <w:jc w:val="center"/>
              <w:rPr>
                <w:sz w:val="20"/>
                <w:szCs w:val="20"/>
              </w:rPr>
            </w:pPr>
            <w:r w:rsidRPr="005F019A">
              <w:rPr>
                <w:sz w:val="20"/>
                <w:szCs w:val="20"/>
              </w:rPr>
              <w:t>ONU</w:t>
            </w:r>
          </w:p>
        </w:tc>
        <w:tc>
          <w:tcPr>
            <w:tcW w:w="7229" w:type="dxa"/>
          </w:tcPr>
          <w:p w14:paraId="00000140" w14:textId="77777777" w:rsidR="009D0D6F" w:rsidRPr="005F019A" w:rsidRDefault="0094762E" w:rsidP="00BC3528">
            <w:pPr>
              <w:rPr>
                <w:sz w:val="20"/>
                <w:szCs w:val="20"/>
              </w:rPr>
            </w:pPr>
            <w:r w:rsidRPr="005F019A">
              <w:rPr>
                <w:sz w:val="20"/>
                <w:szCs w:val="20"/>
              </w:rPr>
              <w:t>-Declaración de las Naciones Unidas sobre los Derechos de los Pueblos Indígenas (ONU, 2007)</w:t>
            </w:r>
            <w:r w:rsidRPr="005F019A">
              <w:rPr>
                <w:sz w:val="20"/>
                <w:szCs w:val="20"/>
                <w:vertAlign w:val="superscript"/>
              </w:rPr>
              <w:t>23</w:t>
            </w:r>
            <w:r w:rsidRPr="005F019A">
              <w:rPr>
                <w:sz w:val="20"/>
                <w:szCs w:val="20"/>
              </w:rPr>
              <w:t>.</w:t>
            </w:r>
          </w:p>
          <w:p w14:paraId="00000141" w14:textId="77777777" w:rsidR="009D0D6F" w:rsidRPr="005F019A" w:rsidRDefault="0094762E" w:rsidP="00BC3528">
            <w:pPr>
              <w:rPr>
                <w:sz w:val="20"/>
                <w:szCs w:val="20"/>
              </w:rPr>
            </w:pPr>
            <w:r w:rsidRPr="005F019A">
              <w:rPr>
                <w:sz w:val="20"/>
                <w:szCs w:val="20"/>
              </w:rPr>
              <w:t>-Convención Internacional sobre la Eliminación de todas las Formas de Discriminación Racial (1963).</w:t>
            </w:r>
          </w:p>
          <w:p w14:paraId="00000142" w14:textId="77777777" w:rsidR="009D0D6F" w:rsidRPr="005F019A" w:rsidRDefault="0094762E" w:rsidP="00BC3528">
            <w:pPr>
              <w:rPr>
                <w:sz w:val="20"/>
                <w:szCs w:val="20"/>
              </w:rPr>
            </w:pPr>
            <w:r w:rsidRPr="005F019A">
              <w:rPr>
                <w:sz w:val="20"/>
                <w:szCs w:val="20"/>
              </w:rPr>
              <w:t>-Declaración sobre los derechos de las personas pertenecientes a minorías nacionales o étnicas, religiosas y lingüísticas (1992).</w:t>
            </w:r>
          </w:p>
          <w:p w14:paraId="00000143" w14:textId="77777777" w:rsidR="009D0D6F" w:rsidRPr="005F019A" w:rsidRDefault="0094762E" w:rsidP="00BC3528">
            <w:pPr>
              <w:spacing w:before="1"/>
              <w:ind w:right="14"/>
              <w:rPr>
                <w:sz w:val="20"/>
                <w:szCs w:val="20"/>
              </w:rPr>
            </w:pPr>
            <w:r w:rsidRPr="005F019A">
              <w:rPr>
                <w:sz w:val="20"/>
                <w:szCs w:val="20"/>
              </w:rPr>
              <w:t>-Convención sobre la Eliminación de todas las Formas de Discriminación contra la Mujer (CEDAW, 1971).</w:t>
            </w:r>
          </w:p>
          <w:p w14:paraId="00000144" w14:textId="77777777" w:rsidR="009D0D6F" w:rsidRPr="005F019A" w:rsidRDefault="0094762E" w:rsidP="00BC3528">
            <w:pPr>
              <w:spacing w:line="242" w:lineRule="auto"/>
              <w:rPr>
                <w:sz w:val="20"/>
                <w:szCs w:val="20"/>
              </w:rPr>
            </w:pPr>
            <w:r w:rsidRPr="005F019A">
              <w:rPr>
                <w:sz w:val="20"/>
                <w:szCs w:val="20"/>
              </w:rPr>
              <w:t>-Agenda 2030 y los Objetivos de Desarrollo Sostenible (ODS) (ver Alineamiento</w:t>
            </w:r>
          </w:p>
          <w:p w14:paraId="00000145" w14:textId="77777777" w:rsidR="009D0D6F" w:rsidRPr="005F019A" w:rsidRDefault="0094762E" w:rsidP="00BC3528">
            <w:pPr>
              <w:spacing w:line="225" w:lineRule="auto"/>
              <w:rPr>
                <w:sz w:val="20"/>
                <w:szCs w:val="20"/>
              </w:rPr>
            </w:pPr>
            <w:r w:rsidRPr="005F019A">
              <w:rPr>
                <w:sz w:val="20"/>
                <w:szCs w:val="20"/>
              </w:rPr>
              <w:t>Agenda 2030)</w:t>
            </w:r>
          </w:p>
        </w:tc>
      </w:tr>
      <w:tr w:rsidR="009D0D6F" w:rsidRPr="005F019A" w14:paraId="347D6435" w14:textId="77777777" w:rsidTr="00A85F62">
        <w:trPr>
          <w:trHeight w:val="20"/>
          <w:jc w:val="center"/>
        </w:trPr>
        <w:tc>
          <w:tcPr>
            <w:tcW w:w="1418" w:type="dxa"/>
          </w:tcPr>
          <w:p w14:paraId="00000146" w14:textId="77777777" w:rsidR="009D0D6F" w:rsidRPr="005F019A" w:rsidRDefault="0094762E" w:rsidP="00BC3528">
            <w:pPr>
              <w:spacing w:before="121"/>
              <w:jc w:val="center"/>
              <w:rPr>
                <w:sz w:val="20"/>
                <w:szCs w:val="20"/>
              </w:rPr>
            </w:pPr>
            <w:r w:rsidRPr="005F019A">
              <w:rPr>
                <w:sz w:val="20"/>
                <w:szCs w:val="20"/>
              </w:rPr>
              <w:t>OIT</w:t>
            </w:r>
          </w:p>
        </w:tc>
        <w:tc>
          <w:tcPr>
            <w:tcW w:w="7229" w:type="dxa"/>
          </w:tcPr>
          <w:p w14:paraId="00000147" w14:textId="77777777" w:rsidR="009D0D6F" w:rsidRPr="005F019A" w:rsidRDefault="0094762E" w:rsidP="00BC3528">
            <w:pPr>
              <w:spacing w:line="242" w:lineRule="auto"/>
              <w:rPr>
                <w:sz w:val="20"/>
                <w:szCs w:val="20"/>
              </w:rPr>
            </w:pPr>
            <w:r w:rsidRPr="005F019A">
              <w:rPr>
                <w:sz w:val="20"/>
                <w:szCs w:val="20"/>
              </w:rPr>
              <w:t>-Convenio N°169 de la OIT relativo a los pueblos indígenas y tribales en países</w:t>
            </w:r>
          </w:p>
          <w:p w14:paraId="00000148" w14:textId="77777777" w:rsidR="009D0D6F" w:rsidRPr="005F019A" w:rsidRDefault="0094762E" w:rsidP="00BC3528">
            <w:pPr>
              <w:spacing w:line="223" w:lineRule="auto"/>
              <w:rPr>
                <w:sz w:val="20"/>
                <w:szCs w:val="20"/>
              </w:rPr>
            </w:pPr>
            <w:r w:rsidRPr="005F019A">
              <w:rPr>
                <w:sz w:val="20"/>
                <w:szCs w:val="20"/>
              </w:rPr>
              <w:t>independientes</w:t>
            </w:r>
            <w:r w:rsidRPr="005F019A">
              <w:rPr>
                <w:sz w:val="20"/>
                <w:szCs w:val="20"/>
                <w:vertAlign w:val="superscript"/>
              </w:rPr>
              <w:t>24</w:t>
            </w:r>
            <w:r w:rsidRPr="005F019A">
              <w:rPr>
                <w:sz w:val="20"/>
                <w:szCs w:val="20"/>
              </w:rPr>
              <w:t>.</w:t>
            </w:r>
          </w:p>
        </w:tc>
      </w:tr>
      <w:tr w:rsidR="009D0D6F" w:rsidRPr="005F019A" w14:paraId="497A186D" w14:textId="77777777" w:rsidTr="00A85F62">
        <w:trPr>
          <w:trHeight w:val="20"/>
          <w:jc w:val="center"/>
        </w:trPr>
        <w:tc>
          <w:tcPr>
            <w:tcW w:w="1418" w:type="dxa"/>
          </w:tcPr>
          <w:p w14:paraId="0000014B" w14:textId="77777777" w:rsidR="009D0D6F" w:rsidRPr="005F019A" w:rsidRDefault="0094762E" w:rsidP="00BC3528">
            <w:pPr>
              <w:spacing w:before="122"/>
              <w:jc w:val="center"/>
              <w:rPr>
                <w:sz w:val="20"/>
                <w:szCs w:val="20"/>
              </w:rPr>
            </w:pPr>
            <w:r w:rsidRPr="005F019A">
              <w:rPr>
                <w:sz w:val="20"/>
                <w:szCs w:val="20"/>
              </w:rPr>
              <w:t>Organización de las Naciones Unidas para la Educación, la Ciencia y la Cultura (UNESCO)</w:t>
            </w:r>
          </w:p>
        </w:tc>
        <w:tc>
          <w:tcPr>
            <w:tcW w:w="7229" w:type="dxa"/>
          </w:tcPr>
          <w:p w14:paraId="170CE0F6" w14:textId="77777777" w:rsidR="004E467F" w:rsidRDefault="004E467F" w:rsidP="00BC3528">
            <w:pPr>
              <w:spacing w:before="1" w:line="242" w:lineRule="auto"/>
              <w:rPr>
                <w:sz w:val="20"/>
                <w:szCs w:val="20"/>
              </w:rPr>
            </w:pPr>
          </w:p>
          <w:p w14:paraId="0000014C" w14:textId="0E59688F" w:rsidR="009D0D6F" w:rsidRPr="005F019A" w:rsidRDefault="0094762E" w:rsidP="00BC3528">
            <w:pPr>
              <w:spacing w:before="1" w:line="242" w:lineRule="auto"/>
              <w:rPr>
                <w:sz w:val="20"/>
                <w:szCs w:val="20"/>
              </w:rPr>
            </w:pPr>
            <w:r w:rsidRPr="005F019A">
              <w:rPr>
                <w:sz w:val="20"/>
                <w:szCs w:val="20"/>
              </w:rPr>
              <w:t>-Declaración Universal de los Derechos Lingüísticos (1996)</w:t>
            </w:r>
          </w:p>
          <w:p w14:paraId="0000014D" w14:textId="77777777" w:rsidR="009D0D6F" w:rsidRPr="005F019A" w:rsidRDefault="0094762E" w:rsidP="00BC3528">
            <w:pPr>
              <w:rPr>
                <w:sz w:val="20"/>
                <w:szCs w:val="20"/>
              </w:rPr>
            </w:pPr>
            <w:r w:rsidRPr="005F019A">
              <w:rPr>
                <w:sz w:val="20"/>
                <w:szCs w:val="20"/>
              </w:rPr>
              <w:t>-Convención sobre la Protección del Patrimonio Mundial Cultural y Natural (1972).</w:t>
            </w:r>
          </w:p>
          <w:p w14:paraId="0000014E" w14:textId="77777777" w:rsidR="009D0D6F" w:rsidRPr="005F019A" w:rsidRDefault="0094762E" w:rsidP="00BC3528">
            <w:pPr>
              <w:spacing w:before="1" w:line="242" w:lineRule="auto"/>
              <w:rPr>
                <w:sz w:val="20"/>
                <w:szCs w:val="20"/>
              </w:rPr>
            </w:pPr>
            <w:r w:rsidRPr="005F019A">
              <w:rPr>
                <w:sz w:val="20"/>
                <w:szCs w:val="20"/>
              </w:rPr>
              <w:t>-Declaración Universal de la UNESCO sobre la Diversidad Cultural (2001).</w:t>
            </w:r>
          </w:p>
          <w:p w14:paraId="0000014F" w14:textId="77777777" w:rsidR="009D0D6F" w:rsidRPr="005F019A" w:rsidRDefault="0094762E" w:rsidP="00BC3528">
            <w:pPr>
              <w:spacing w:line="242" w:lineRule="auto"/>
              <w:rPr>
                <w:sz w:val="20"/>
                <w:szCs w:val="20"/>
              </w:rPr>
            </w:pPr>
            <w:r w:rsidRPr="005F019A">
              <w:rPr>
                <w:sz w:val="20"/>
                <w:szCs w:val="20"/>
              </w:rPr>
              <w:t>-Convención para la protección y la promoción de la diversidad de expresiones culturales (2005).</w:t>
            </w:r>
          </w:p>
        </w:tc>
      </w:tr>
      <w:tr w:rsidR="009D0D6F" w:rsidRPr="005F019A" w14:paraId="6C07D8E6" w14:textId="77777777" w:rsidTr="00A85F62">
        <w:trPr>
          <w:trHeight w:val="20"/>
          <w:jc w:val="center"/>
        </w:trPr>
        <w:tc>
          <w:tcPr>
            <w:tcW w:w="1418" w:type="dxa"/>
          </w:tcPr>
          <w:p w14:paraId="00000150" w14:textId="77777777" w:rsidR="009D0D6F" w:rsidRPr="005F019A" w:rsidRDefault="009D0D6F" w:rsidP="00BC3528">
            <w:pPr>
              <w:spacing w:before="12"/>
              <w:jc w:val="center"/>
              <w:rPr>
                <w:sz w:val="20"/>
                <w:szCs w:val="20"/>
              </w:rPr>
            </w:pPr>
          </w:p>
          <w:p w14:paraId="00000151" w14:textId="77777777" w:rsidR="009D0D6F" w:rsidRPr="005F019A" w:rsidRDefault="0094762E" w:rsidP="00BC3528">
            <w:pPr>
              <w:jc w:val="center"/>
              <w:rPr>
                <w:sz w:val="20"/>
                <w:szCs w:val="20"/>
              </w:rPr>
            </w:pPr>
            <w:r w:rsidRPr="005F019A">
              <w:rPr>
                <w:sz w:val="20"/>
                <w:szCs w:val="20"/>
              </w:rPr>
              <w:t>Organización de los Estados Americanos (OEA)</w:t>
            </w:r>
          </w:p>
        </w:tc>
        <w:tc>
          <w:tcPr>
            <w:tcW w:w="7229" w:type="dxa"/>
          </w:tcPr>
          <w:p w14:paraId="00000152" w14:textId="77777777" w:rsidR="009D0D6F" w:rsidRPr="005F019A" w:rsidRDefault="0094762E" w:rsidP="00BC3528">
            <w:pPr>
              <w:spacing w:line="242" w:lineRule="auto"/>
              <w:rPr>
                <w:sz w:val="20"/>
                <w:szCs w:val="20"/>
              </w:rPr>
            </w:pPr>
            <w:r w:rsidRPr="005F019A">
              <w:rPr>
                <w:sz w:val="20"/>
                <w:szCs w:val="20"/>
              </w:rPr>
              <w:t>-Convención Americana sobre Derechos Humanos.</w:t>
            </w:r>
          </w:p>
          <w:p w14:paraId="00000153" w14:textId="77777777" w:rsidR="009D0D6F" w:rsidRPr="005F019A" w:rsidRDefault="0094762E" w:rsidP="00BC3528">
            <w:pPr>
              <w:spacing w:line="242" w:lineRule="auto"/>
              <w:rPr>
                <w:sz w:val="20"/>
                <w:szCs w:val="20"/>
              </w:rPr>
            </w:pPr>
            <w:r w:rsidRPr="005F019A">
              <w:rPr>
                <w:sz w:val="20"/>
                <w:szCs w:val="20"/>
              </w:rPr>
              <w:t>Declaración Americana sobre los Derechos de los Pueblos Indígenas.</w:t>
            </w:r>
          </w:p>
          <w:p w14:paraId="00000154" w14:textId="77777777" w:rsidR="009D0D6F" w:rsidRPr="005F019A" w:rsidRDefault="0094762E" w:rsidP="00BC3528">
            <w:pPr>
              <w:spacing w:line="242" w:lineRule="auto"/>
              <w:rPr>
                <w:sz w:val="20"/>
                <w:szCs w:val="20"/>
              </w:rPr>
            </w:pPr>
            <w:r w:rsidRPr="005F019A">
              <w:rPr>
                <w:sz w:val="20"/>
                <w:szCs w:val="20"/>
              </w:rPr>
              <w:t>-Convención Interamericana para Prevenir, Sancionar y Erradicar la Violencia contra la Mujer “Convención de Belém do Pará”.</w:t>
            </w:r>
          </w:p>
        </w:tc>
      </w:tr>
    </w:tbl>
    <w:p w14:paraId="196A2223" w14:textId="3E506E14" w:rsidR="003154A8" w:rsidRDefault="0094762E" w:rsidP="005B45F0">
      <w:pPr>
        <w:widowControl w:val="0"/>
        <w:spacing w:after="0" w:line="240" w:lineRule="auto"/>
        <w:jc w:val="both"/>
        <w:rPr>
          <w:color w:val="000000"/>
          <w:sz w:val="18"/>
          <w:szCs w:val="18"/>
        </w:rPr>
      </w:pPr>
      <w:r w:rsidRPr="000D5FF5">
        <w:rPr>
          <w:color w:val="000000"/>
          <w:sz w:val="18"/>
          <w:szCs w:val="18"/>
        </w:rPr>
        <w:t xml:space="preserve">Elaboración: Ministerio de Cultura </w:t>
      </w:r>
      <w:r w:rsidR="003346C8" w:rsidRPr="000D5FF5">
        <w:rPr>
          <w:color w:val="000000"/>
          <w:sz w:val="18"/>
          <w:szCs w:val="18"/>
        </w:rPr>
        <w:t>–</w:t>
      </w:r>
      <w:r w:rsidRPr="000D5FF5">
        <w:rPr>
          <w:color w:val="000000"/>
          <w:sz w:val="18"/>
          <w:szCs w:val="18"/>
        </w:rPr>
        <w:t xml:space="preserve"> DGPI</w:t>
      </w:r>
    </w:p>
    <w:p w14:paraId="6C11048C" w14:textId="77777777" w:rsidR="00BC3528" w:rsidRDefault="00BC3528" w:rsidP="00BC3528">
      <w:pPr>
        <w:pStyle w:val="Ttulo1"/>
        <w:spacing w:before="0" w:after="0"/>
        <w:ind w:left="360"/>
        <w:rPr>
          <w:color w:val="44546A" w:themeColor="text2"/>
        </w:rPr>
      </w:pPr>
      <w:bookmarkStart w:id="12" w:name="_Toc137231184"/>
    </w:p>
    <w:p w14:paraId="62595C4B" w14:textId="6A9187BB" w:rsidR="00EB6980" w:rsidRDefault="0094762E" w:rsidP="00BC3528">
      <w:pPr>
        <w:pStyle w:val="Ttulo1"/>
        <w:numPr>
          <w:ilvl w:val="0"/>
          <w:numId w:val="2"/>
        </w:numPr>
        <w:spacing w:before="0" w:after="0"/>
        <w:rPr>
          <w:color w:val="44546A" w:themeColor="text2"/>
        </w:rPr>
      </w:pPr>
      <w:bookmarkStart w:id="13" w:name="_Toc143624251"/>
      <w:r w:rsidRPr="009B2453">
        <w:rPr>
          <w:color w:val="44546A" w:themeColor="text2"/>
        </w:rPr>
        <w:t>DIAGNÓSTICO</w:t>
      </w:r>
      <w:bookmarkEnd w:id="12"/>
      <w:bookmarkEnd w:id="13"/>
    </w:p>
    <w:p w14:paraId="03F9C49B" w14:textId="77777777" w:rsidR="009B2453" w:rsidRPr="009B2453" w:rsidRDefault="009B2453" w:rsidP="00BC3528"/>
    <w:p w14:paraId="00000158" w14:textId="77777777" w:rsidR="009D0D6F" w:rsidRPr="00936A72" w:rsidRDefault="0094762E" w:rsidP="00BC3528">
      <w:pPr>
        <w:pStyle w:val="Ttulo2"/>
        <w:numPr>
          <w:ilvl w:val="1"/>
          <w:numId w:val="2"/>
        </w:numPr>
        <w:spacing w:before="0" w:after="240"/>
        <w:rPr>
          <w:color w:val="44546A" w:themeColor="text2"/>
        </w:rPr>
      </w:pPr>
      <w:bookmarkStart w:id="14" w:name="_Enunciado_del_problema"/>
      <w:bookmarkStart w:id="15" w:name="_Toc137231185"/>
      <w:bookmarkStart w:id="16" w:name="_Toc143624252"/>
      <w:bookmarkEnd w:id="14"/>
      <w:r w:rsidRPr="00936A72">
        <w:rPr>
          <w:color w:val="44546A" w:themeColor="text2"/>
        </w:rPr>
        <w:t>Enunciado del problema público</w:t>
      </w:r>
      <w:bookmarkEnd w:id="15"/>
      <w:bookmarkEnd w:id="16"/>
    </w:p>
    <w:p w14:paraId="0000015A" w14:textId="438D1925" w:rsidR="009D0D6F" w:rsidRDefault="0094762E" w:rsidP="00BC3528">
      <w:pPr>
        <w:jc w:val="both"/>
      </w:pPr>
      <w:r w:rsidRPr="004E467F">
        <w:rPr>
          <w:color w:val="000000" w:themeColor="text1"/>
        </w:rPr>
        <w:t xml:space="preserve">La Declaración de las Naciones Unidas sobre los Derechos de los Pueblos Indígenas (2007) </w:t>
      </w:r>
      <w:r>
        <w:t>establece que todos los pueblos contribuyen a la diversidad y riqueza de las civilizaciones y culturas, reconociendo que son parte del patrimonio común de la humanidad. Sin embargo, también expresa una preocupación por el pasado histórico de los pueblos indígenas debido al impacto significativo en su capacidad para ejercer su derecho al desarrollo de acuerdo con sus propias necesidades e intereses.</w:t>
      </w:r>
    </w:p>
    <w:p w14:paraId="0000015B" w14:textId="77777777" w:rsidR="009D0D6F" w:rsidRDefault="00000000" w:rsidP="00BC3528">
      <w:pPr>
        <w:jc w:val="both"/>
      </w:pPr>
      <w:sdt>
        <w:sdtPr>
          <w:tag w:val="goog_rdk_18"/>
          <w:id w:val="1107631753"/>
        </w:sdtPr>
        <w:sdtContent/>
      </w:sdt>
      <w:r w:rsidR="0094762E">
        <w:t xml:space="preserve">En el Perú, un país culturalmente diverso, se ha observado a lo largo de la historia republicana una organización social que ha generado relaciones jerárquicas, discriminatorias y excluyentes (Ministerio de Cultura, 2014). </w:t>
      </w:r>
    </w:p>
    <w:p w14:paraId="0000015C" w14:textId="09A15C17" w:rsidR="009D0D6F" w:rsidRDefault="0094762E">
      <w:pPr>
        <w:jc w:val="both"/>
      </w:pPr>
      <w:r>
        <w:t xml:space="preserve">Estas formas de organización social han llevado a una </w:t>
      </w:r>
      <w:r w:rsidR="00710BEA">
        <w:t>subvaloración</w:t>
      </w:r>
      <w:r>
        <w:t xml:space="preserve"> de los pueblos indígenas u originarios, lo que se ha traducido en una falta de atención a sus demandas y de reconocimiento a sus aportes ancestrales y actuales a la sociedad nacional. </w:t>
      </w:r>
    </w:p>
    <w:p w14:paraId="0000015D" w14:textId="2A170AB3" w:rsidR="009D0D6F" w:rsidRDefault="0094762E">
      <w:pPr>
        <w:jc w:val="both"/>
      </w:pPr>
      <w:r>
        <w:t xml:space="preserve">Esta </w:t>
      </w:r>
      <w:r w:rsidR="00710BEA">
        <w:t>subvaloración</w:t>
      </w:r>
      <w:r>
        <w:t xml:space="preserve"> ha tenido consecuencias directas en la capacidad de los </w:t>
      </w:r>
      <w:r w:rsidR="003357A3">
        <w:t>pueblos indígenas u originarios</w:t>
      </w:r>
      <w:r w:rsidR="00AA3A9F">
        <w:t xml:space="preserve"> </w:t>
      </w:r>
      <w:r>
        <w:t>para ejercer sus derechos individuales y, especialmente, sus derechos colectivos actualmente reconocidos en la Constitución Política del Perú de 1993, el Convenio 169 de la OIT (1989) ratificado por Perú el año 1993 y con vigencia desde 1995 y la Declaración de las Naciones Unidas sobre los Derechos de los Pueblos Indígenas (2007).</w:t>
      </w:r>
    </w:p>
    <w:p w14:paraId="0000015E" w14:textId="77777777" w:rsidR="009D0D6F" w:rsidRDefault="0094762E">
      <w:pPr>
        <w:jc w:val="both"/>
      </w:pPr>
      <w:r>
        <w:t>En suma, a pesar de los avances en el marco normativo nacional e internacional, persisten barreras y obstáculos que impiden a los pueblos indígenas ejercer plenamente sus derechos colectivos.</w:t>
      </w:r>
    </w:p>
    <w:p w14:paraId="0000015F" w14:textId="29F58A64" w:rsidR="009D0D6F" w:rsidRDefault="00D47B50">
      <w:pPr>
        <w:spacing w:before="120" w:after="120" w:line="276" w:lineRule="auto"/>
        <w:jc w:val="both"/>
      </w:pPr>
      <w:r>
        <w:rPr>
          <w:noProof/>
        </w:rPr>
        <mc:AlternateContent>
          <mc:Choice Requires="wps">
            <w:drawing>
              <wp:anchor distT="45720" distB="45720" distL="114300" distR="114300" simplePos="0" relativeHeight="251659264" behindDoc="0" locked="0" layoutInCell="1" hidden="0" allowOverlap="1" wp14:anchorId="2D1CBE7C" wp14:editId="7243DB7F">
                <wp:simplePos x="0" y="0"/>
                <wp:positionH relativeFrom="column">
                  <wp:posOffset>15240</wp:posOffset>
                </wp:positionH>
                <wp:positionV relativeFrom="paragraph">
                  <wp:posOffset>481965</wp:posOffset>
                </wp:positionV>
                <wp:extent cx="5355590" cy="647700"/>
                <wp:effectExtent l="0" t="0" r="16510" b="19050"/>
                <wp:wrapTopAndBottom distT="45720" distB="45720"/>
                <wp:docPr id="1725869329" name="Rectángulo 1725869329"/>
                <wp:cNvGraphicFramePr/>
                <a:graphic xmlns:a="http://schemas.openxmlformats.org/drawingml/2006/main">
                  <a:graphicData uri="http://schemas.microsoft.com/office/word/2010/wordprocessingShape">
                    <wps:wsp>
                      <wps:cNvSpPr/>
                      <wps:spPr>
                        <a:xfrm>
                          <a:off x="0" y="0"/>
                          <a:ext cx="5355590" cy="647700"/>
                        </a:xfrm>
                        <a:prstGeom prst="rect">
                          <a:avLst/>
                        </a:prstGeom>
                        <a:solidFill>
                          <a:srgbClr val="F2F2F2"/>
                        </a:solidFill>
                        <a:ln w="9525" cap="flat" cmpd="sng">
                          <a:solidFill>
                            <a:srgbClr val="000000"/>
                          </a:solidFill>
                          <a:prstDash val="solid"/>
                          <a:miter lim="800000"/>
                          <a:headEnd type="none" w="sm" len="sm"/>
                          <a:tailEnd type="none" w="sm" len="sm"/>
                        </a:ln>
                      </wps:spPr>
                      <wps:txbx>
                        <w:txbxContent>
                          <w:p w14:paraId="4E93E0E1" w14:textId="4FBC7ACB" w:rsidR="000F4591" w:rsidRPr="00710BEA" w:rsidRDefault="000F4591">
                            <w:pPr>
                              <w:spacing w:before="120" w:after="120" w:line="275" w:lineRule="auto"/>
                              <w:jc w:val="center"/>
                              <w:textDirection w:val="btLr"/>
                              <w:rPr>
                                <w:b/>
                                <w:bCs/>
                                <w:sz w:val="28"/>
                                <w:szCs w:val="28"/>
                              </w:rPr>
                            </w:pPr>
                            <w:r w:rsidRPr="00710BEA">
                              <w:rPr>
                                <w:rFonts w:ascii="Arial Narrow" w:eastAsia="Arial Narrow" w:hAnsi="Arial Narrow" w:cs="Arial Narrow"/>
                                <w:b/>
                                <w:bCs/>
                                <w:color w:val="000000"/>
                                <w:sz w:val="28"/>
                                <w:szCs w:val="28"/>
                              </w:rPr>
                              <w:t>“Vulneración estructural de los derechos colectivos de los pueblos indígenas u originarios”</w:t>
                            </w:r>
                          </w:p>
                          <w:p w14:paraId="1A26F062" w14:textId="77777777" w:rsidR="000F4591" w:rsidRDefault="000F4591">
                            <w:pPr>
                              <w:spacing w:line="258"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1CBE7C" id="Rectángulo 1725869329" o:spid="_x0000_s1026" style="position:absolute;left:0;text-align:left;margin-left:1.2pt;margin-top:37.95pt;width:421.7pt;height:51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" fillcolor="#f2f2f2">
                <v:stroke startarrowwidth="narrow" startarrowlength="short" endarrowwidth="narrow" endarrowlength="short"/>
                <v:textbox inset="2.53958mm,1.2694mm,2.53958mm,1.2694mm">
                  <w:txbxContent>
                    <w:p w14:paraId="4E93E0E1" w14:textId="4FBC7ACB" w:rsidR="000F4591" w:rsidRPr="00710BEA" w:rsidRDefault="000F4591">
                      <w:pPr>
                        <w:spacing w:before="120" w:after="120" w:line="275" w:lineRule="auto"/>
                        <w:jc w:val="center"/>
                        <w:textDirection w:val="btLr"/>
                        <w:rPr>
                          <w:b/>
                          <w:bCs/>
                          <w:sz w:val="28"/>
                          <w:szCs w:val="28"/>
                        </w:rPr>
                      </w:pPr>
                      <w:r w:rsidRPr="00710BEA">
                        <w:rPr>
                          <w:rFonts w:ascii="Arial Narrow" w:eastAsia="Arial Narrow" w:hAnsi="Arial Narrow" w:cs="Arial Narrow"/>
                          <w:b/>
                          <w:bCs/>
                          <w:color w:val="000000"/>
                          <w:sz w:val="28"/>
                          <w:szCs w:val="28"/>
                        </w:rPr>
                        <w:t>“Vulneración estructural de los derechos colectivos de los pueblos indígenas u originarios”</w:t>
                      </w:r>
                    </w:p>
                    <w:p w14:paraId="1A26F062" w14:textId="77777777" w:rsidR="000F4591" w:rsidRDefault="000F4591">
                      <w:pPr>
                        <w:spacing w:line="258" w:lineRule="auto"/>
                        <w:textDirection w:val="btLr"/>
                      </w:pPr>
                    </w:p>
                  </w:txbxContent>
                </v:textbox>
                <w10:wrap type="topAndBottom"/>
              </v:rect>
            </w:pict>
          </mc:Fallback>
        </mc:AlternateContent>
      </w:r>
      <w:r w:rsidR="0094762E">
        <w:t>En esa perspectiva, desde la PNPI se abordará y atenderá el siguiente problema público</w:t>
      </w:r>
      <w:r w:rsidR="0094762E">
        <w:rPr>
          <w:i/>
          <w:vertAlign w:val="superscript"/>
        </w:rPr>
        <w:footnoteReference w:id="6"/>
      </w:r>
      <w:r w:rsidR="0094762E">
        <w:t>:</w:t>
      </w:r>
    </w:p>
    <w:p w14:paraId="09DEE302" w14:textId="77777777" w:rsidR="00E80819" w:rsidRDefault="00E80819" w:rsidP="00E80819">
      <w:pPr>
        <w:spacing w:after="0" w:line="240" w:lineRule="auto"/>
        <w:jc w:val="both"/>
      </w:pPr>
    </w:p>
    <w:p w14:paraId="3EE515BC" w14:textId="554094EC" w:rsidR="009B2453" w:rsidRPr="00936A72" w:rsidRDefault="00BE3FF7" w:rsidP="00BC3528">
      <w:pPr>
        <w:pStyle w:val="Ttulo2"/>
        <w:numPr>
          <w:ilvl w:val="1"/>
          <w:numId w:val="2"/>
        </w:numPr>
        <w:spacing w:before="0" w:after="240"/>
        <w:rPr>
          <w:color w:val="44546A" w:themeColor="text2"/>
        </w:rPr>
      </w:pPr>
      <w:bookmarkStart w:id="17" w:name="_Toc143624253"/>
      <w:r>
        <w:rPr>
          <w:color w:val="44546A" w:themeColor="text2"/>
        </w:rPr>
        <w:t>Delimitación</w:t>
      </w:r>
      <w:r w:rsidR="009B2453" w:rsidRPr="00936A72">
        <w:rPr>
          <w:color w:val="44546A" w:themeColor="text2"/>
        </w:rPr>
        <w:t xml:space="preserve"> del problema público</w:t>
      </w:r>
      <w:bookmarkEnd w:id="17"/>
    </w:p>
    <w:p w14:paraId="071D1ACE" w14:textId="29E99DC2" w:rsidR="00E80819" w:rsidRDefault="00E80819" w:rsidP="00E80819">
      <w:pPr>
        <w:spacing w:after="0" w:line="240" w:lineRule="auto"/>
        <w:jc w:val="both"/>
        <w:rPr>
          <w:color w:val="000000" w:themeColor="text1"/>
        </w:rPr>
      </w:pPr>
      <w:r w:rsidRPr="00E80819">
        <w:rPr>
          <w:color w:val="000000" w:themeColor="text1"/>
        </w:rPr>
        <w:t>El concepto de “vulneración estructural” se basa en el de</w:t>
      </w:r>
      <w:r w:rsidRPr="00E80819">
        <w:rPr>
          <w:rFonts w:asciiTheme="minorHAnsi" w:eastAsia="Times New Roman" w:hAnsiTheme="minorHAnsi" w:cs="Arial"/>
          <w:color w:val="000000" w:themeColor="text1"/>
          <w:shd w:val="clear" w:color="auto" w:fill="FFFFFF"/>
        </w:rPr>
        <w:t xml:space="preserve"> discriminación o desigualdad estructural, el mismo que es definido por Pelletier (2014) como el conjunto de desigualdades de derecho o de hecho </w:t>
      </w:r>
      <w:r w:rsidRPr="00E80819">
        <w:rPr>
          <w:color w:val="000000" w:themeColor="text1"/>
        </w:rPr>
        <w:t xml:space="preserve">como resultado de una situación de exclusión social o de sometimiento de grupos vulnerables, en forma sistemática y debido a complejas situaciones sociales, que incluyen prejuicios y acciones públicas. Asimismo, a partir del trabajo de Fredes (2020), se podría agregar que este actuar se encuentra justificado por un estándar cultural, presente en el contexto social en que se dan las vulneraciones, lo que permite la </w:t>
      </w:r>
      <w:proofErr w:type="spellStart"/>
      <w:r w:rsidRPr="00E80819">
        <w:rPr>
          <w:color w:val="000000" w:themeColor="text1"/>
        </w:rPr>
        <w:t>normalozación</w:t>
      </w:r>
      <w:proofErr w:type="spellEnd"/>
      <w:r w:rsidRPr="00E80819">
        <w:rPr>
          <w:color w:val="000000" w:themeColor="text1"/>
        </w:rPr>
        <w:t xml:space="preserve"> y/o </w:t>
      </w:r>
      <w:proofErr w:type="spellStart"/>
      <w:r w:rsidRPr="00E80819">
        <w:rPr>
          <w:color w:val="000000" w:themeColor="text1"/>
        </w:rPr>
        <w:t>invisibilización</w:t>
      </w:r>
      <w:proofErr w:type="spellEnd"/>
      <w:r w:rsidRPr="00E80819">
        <w:rPr>
          <w:color w:val="000000" w:themeColor="text1"/>
        </w:rPr>
        <w:t xml:space="preserve"> de la discriminación.</w:t>
      </w:r>
    </w:p>
    <w:p w14:paraId="0255DA6C" w14:textId="77777777" w:rsidR="00521832" w:rsidRPr="00E80819" w:rsidRDefault="00521832" w:rsidP="00E80819">
      <w:pPr>
        <w:spacing w:after="0" w:line="240" w:lineRule="auto"/>
        <w:jc w:val="both"/>
        <w:rPr>
          <w:rFonts w:asciiTheme="minorHAnsi" w:eastAsia="Times New Roman" w:hAnsiTheme="minorHAnsi" w:cs="Arial"/>
          <w:color w:val="000000" w:themeColor="text1"/>
          <w:shd w:val="clear" w:color="auto" w:fill="FFFFFF"/>
        </w:rPr>
      </w:pPr>
    </w:p>
    <w:p w14:paraId="1FE9DD4F" w14:textId="3E256D15" w:rsidR="00257CD2" w:rsidRPr="00257CD2" w:rsidRDefault="00201D29" w:rsidP="00257CD2">
      <w:pPr>
        <w:jc w:val="both"/>
        <w:rPr>
          <w:color w:val="000000" w:themeColor="text1"/>
        </w:rPr>
      </w:pPr>
      <w:r w:rsidRPr="00257CD2">
        <w:rPr>
          <w:color w:val="000000" w:themeColor="text1"/>
        </w:rPr>
        <w:t>Esta situación padecida por los pueblos indígenas del Perú se evidencia</w:t>
      </w:r>
      <w:r w:rsidR="00257CD2" w:rsidRPr="00257CD2">
        <w:rPr>
          <w:color w:val="000000" w:themeColor="text1"/>
        </w:rPr>
        <w:t>, por ejemplo,</w:t>
      </w:r>
      <w:r w:rsidR="00A616E4" w:rsidRPr="00257CD2">
        <w:rPr>
          <w:color w:val="000000" w:themeColor="text1"/>
        </w:rPr>
        <w:t xml:space="preserve"> en el impacto del </w:t>
      </w:r>
      <w:r w:rsidRPr="00257CD2">
        <w:rPr>
          <w:color w:val="000000" w:themeColor="text1"/>
        </w:rPr>
        <w:t>conflicto armado interno (1980-2</w:t>
      </w:r>
      <w:r w:rsidR="00A616E4" w:rsidRPr="00257CD2">
        <w:rPr>
          <w:color w:val="000000" w:themeColor="text1"/>
        </w:rPr>
        <w:t xml:space="preserve">000) en la población indígena puesto que el Informe Final de la Comisión de la Verdad y la Reconciliación </w:t>
      </w:r>
      <w:r w:rsidR="001C1863">
        <w:rPr>
          <w:color w:val="000000" w:themeColor="text1"/>
        </w:rPr>
        <w:t xml:space="preserve">– CVR </w:t>
      </w:r>
      <w:r w:rsidR="00A616E4" w:rsidRPr="00257CD2">
        <w:rPr>
          <w:color w:val="000000" w:themeColor="text1"/>
        </w:rPr>
        <w:t xml:space="preserve">(2003) estableció </w:t>
      </w:r>
      <w:r w:rsidR="00257CD2" w:rsidRPr="00257CD2">
        <w:rPr>
          <w:color w:val="000000" w:themeColor="text1"/>
        </w:rPr>
        <w:t>que,</w:t>
      </w:r>
      <w:r w:rsidR="00A616E4" w:rsidRPr="00257CD2">
        <w:rPr>
          <w:color w:val="000000" w:themeColor="text1"/>
        </w:rPr>
        <w:t xml:space="preserve"> durante este periodo, esta fue la población más desprotegida y marginada </w:t>
      </w:r>
      <w:r w:rsidR="00856E6A" w:rsidRPr="00257CD2">
        <w:rPr>
          <w:color w:val="000000" w:themeColor="text1"/>
        </w:rPr>
        <w:t xml:space="preserve">del país sufriendo la mayor cantidad </w:t>
      </w:r>
      <w:r w:rsidR="00257CD2" w:rsidRPr="00257CD2">
        <w:rPr>
          <w:color w:val="000000" w:themeColor="text1"/>
        </w:rPr>
        <w:t>de vulneraciones</w:t>
      </w:r>
      <w:r w:rsidRPr="00257CD2">
        <w:rPr>
          <w:color w:val="000000" w:themeColor="text1"/>
        </w:rPr>
        <w:t xml:space="preserve"> a los derechos humanos</w:t>
      </w:r>
      <w:r w:rsidR="00257CD2" w:rsidRPr="00257CD2">
        <w:rPr>
          <w:rStyle w:val="Refdenotaalpie"/>
          <w:color w:val="000000" w:themeColor="text1"/>
        </w:rPr>
        <w:footnoteReference w:id="7"/>
      </w:r>
      <w:r w:rsidRPr="00257CD2">
        <w:rPr>
          <w:color w:val="000000" w:themeColor="text1"/>
        </w:rPr>
        <w:t xml:space="preserve">, por tanto, el sector que debe recibir atención preferente por parte del Estado. </w:t>
      </w:r>
    </w:p>
    <w:p w14:paraId="30A9DEDB" w14:textId="4EEA012A" w:rsidR="00201D29" w:rsidRPr="00257CD2" w:rsidRDefault="00201D29" w:rsidP="00201D29">
      <w:pPr>
        <w:jc w:val="both"/>
        <w:rPr>
          <w:color w:val="000000" w:themeColor="text1"/>
        </w:rPr>
      </w:pPr>
      <w:commentRangeStart w:id="18"/>
      <w:r w:rsidRPr="00257CD2">
        <w:rPr>
          <w:color w:val="000000" w:themeColor="text1"/>
        </w:rPr>
        <w:t xml:space="preserve">Esta situación de desigualdad estructural </w:t>
      </w:r>
      <w:commentRangeEnd w:id="18"/>
      <w:r w:rsidR="00F01F5D">
        <w:rPr>
          <w:rStyle w:val="Refdecomentario"/>
          <w:rFonts w:eastAsiaTheme="minorHAnsi"/>
        </w:rPr>
        <w:commentReference w:id="18"/>
      </w:r>
      <w:r w:rsidRPr="00257CD2">
        <w:rPr>
          <w:color w:val="000000" w:themeColor="text1"/>
        </w:rPr>
        <w:t>demanda del Estado un rol activo para generar equilibrios sociales, lo que conlleva que el Estado cambie su ordinaria neutralidad para que con un diagnóstico implemente medidas urgentes y especiales de protección en favor de estos grupos sociales específicos en un momento histórico determinado (</w:t>
      </w:r>
      <w:proofErr w:type="spellStart"/>
      <w:r w:rsidRPr="00257CD2">
        <w:rPr>
          <w:color w:val="000000" w:themeColor="text1"/>
        </w:rPr>
        <w:t>Abramovich</w:t>
      </w:r>
      <w:proofErr w:type="spellEnd"/>
      <w:r w:rsidRPr="00257CD2">
        <w:rPr>
          <w:color w:val="000000" w:themeColor="text1"/>
        </w:rPr>
        <w:t>, 2009).</w:t>
      </w:r>
    </w:p>
    <w:p w14:paraId="00000161" w14:textId="648A4762" w:rsidR="009D0D6F" w:rsidRPr="004E467F" w:rsidRDefault="00201D29">
      <w:pPr>
        <w:pBdr>
          <w:top w:val="nil"/>
          <w:left w:val="nil"/>
          <w:bottom w:val="nil"/>
          <w:right w:val="nil"/>
          <w:between w:val="nil"/>
        </w:pBdr>
        <w:spacing w:before="120" w:after="120" w:line="276" w:lineRule="auto"/>
        <w:jc w:val="both"/>
      </w:pPr>
      <w:r w:rsidRPr="00257CD2">
        <w:rPr>
          <w:color w:val="000000" w:themeColor="text1"/>
        </w:rPr>
        <w:t>Por otra parte, el</w:t>
      </w:r>
      <w:r w:rsidR="0094762E" w:rsidRPr="00257CD2">
        <w:rPr>
          <w:color w:val="000000" w:themeColor="text1"/>
        </w:rPr>
        <w:t xml:space="preserve"> Ministerio de Cultura (2016), </w:t>
      </w:r>
      <w:r w:rsidR="00667E61" w:rsidRPr="00257CD2">
        <w:rPr>
          <w:color w:val="000000" w:themeColor="text1"/>
        </w:rPr>
        <w:t>señala que l</w:t>
      </w:r>
      <w:r w:rsidR="0094762E" w:rsidRPr="00257CD2">
        <w:rPr>
          <w:color w:val="000000" w:themeColor="text1"/>
        </w:rPr>
        <w:t xml:space="preserve">os derechos colectivos de los </w:t>
      </w:r>
      <w:r w:rsidR="003357A3" w:rsidRPr="00257CD2">
        <w:rPr>
          <w:color w:val="000000" w:themeColor="text1"/>
        </w:rPr>
        <w:t>pueblos indígenas u originarios</w:t>
      </w:r>
      <w:r w:rsidR="00AA3A9F" w:rsidRPr="00257CD2">
        <w:rPr>
          <w:color w:val="000000" w:themeColor="text1"/>
        </w:rPr>
        <w:t xml:space="preserve"> </w:t>
      </w:r>
      <w:r w:rsidR="00A71B26" w:rsidRPr="00257CD2">
        <w:rPr>
          <w:color w:val="000000" w:themeColor="text1"/>
        </w:rPr>
        <w:t>poseen dos</w:t>
      </w:r>
      <w:r w:rsidR="0094762E" w:rsidRPr="00257CD2">
        <w:rPr>
          <w:color w:val="000000" w:themeColor="text1"/>
        </w:rPr>
        <w:t xml:space="preserve"> características fundamentales. En primer lugar, son derechos que pertenecen a un grupo </w:t>
      </w:r>
      <w:r w:rsidR="0094762E" w:rsidRPr="004E467F">
        <w:t>o colectivo de personas, siendo el grupo mismo el sujeto titular de di</w:t>
      </w:r>
      <w:r w:rsidR="004E467F">
        <w:t>c</w:t>
      </w:r>
      <w:r w:rsidR="0094762E" w:rsidRPr="004E467F">
        <w:t>hos derechos. Esto implica que solo el colectivo, a través de sus miembros y representantes elegidos según sus propios procedimientos, puede ejercer y reclamar estos derechos frente a terceros, incluyendo el Estado y particulares. Como segunda característica se tiene que cada derecho colectivo tiene un contenido constitucionalmente protegido que le confiere una serie de facultades identificables y distinguibles. Aunque todos los derechos colectivos comparten las características generales mencionadas anteriormente, también tienen particularidades relacionadas con su contenido específico.</w:t>
      </w:r>
    </w:p>
    <w:p w14:paraId="00000162" w14:textId="51B89C4B" w:rsidR="009D0D6F" w:rsidRPr="004E467F" w:rsidRDefault="0094762E">
      <w:pPr>
        <w:pBdr>
          <w:top w:val="nil"/>
          <w:left w:val="nil"/>
          <w:bottom w:val="nil"/>
          <w:right w:val="nil"/>
          <w:between w:val="nil"/>
        </w:pBdr>
        <w:spacing w:before="120" w:after="120" w:line="276" w:lineRule="auto"/>
        <w:jc w:val="both"/>
      </w:pPr>
      <w:r w:rsidRPr="004E467F">
        <w:t xml:space="preserve">Es importante destacar que el reconocimiento de los derechos colectivos de los </w:t>
      </w:r>
      <w:r w:rsidR="003357A3">
        <w:t>pueblos indígenas u originarios</w:t>
      </w:r>
      <w:r w:rsidR="00AA3A9F">
        <w:t xml:space="preserve"> </w:t>
      </w:r>
      <w:r w:rsidRPr="004E467F">
        <w:t>no implica que sus miembros no puedan ejercer otros derechos fundamentales de manera individual. Por lo tanto, disfrutan de todos los derechos reconocidos y garantizados por la Constitución, como el derecho a la vida, dignidad, libertad personal, igualdad, acceso a la información pública, autodeterminación informativa, secreto bancario, libertad de contratación, integridad, salud, educación, seguridad social, pensión, trabajo, libertad de empresa, comercio e industria, protección de derechos e intereses como consumidores y usuarios, y protección judicial de sus derechos.</w:t>
      </w:r>
    </w:p>
    <w:p w14:paraId="07A48400" w14:textId="77777777" w:rsidR="00201D29" w:rsidRDefault="0094762E" w:rsidP="00201D29">
      <w:pPr>
        <w:pBdr>
          <w:top w:val="nil"/>
          <w:left w:val="nil"/>
          <w:bottom w:val="nil"/>
          <w:right w:val="nil"/>
          <w:between w:val="nil"/>
        </w:pBdr>
        <w:spacing w:before="120" w:after="120" w:line="276" w:lineRule="auto"/>
        <w:jc w:val="both"/>
      </w:pPr>
      <w:r w:rsidRPr="004E467F">
        <w:t>Estos derechos individuales se complementan y amplían mediante el reconocimiento y desarrollo que se da a nivel internacional, especialmente en el marco del Derecho Internacional de los Derechos Humanos, incluyendo las normas del Sistema Interamericano de Derechos Humanos.</w:t>
      </w:r>
    </w:p>
    <w:p w14:paraId="00000165" w14:textId="780F8D16" w:rsidR="009D0D6F" w:rsidRPr="004E467F" w:rsidRDefault="0094762E">
      <w:pPr>
        <w:pBdr>
          <w:top w:val="nil"/>
          <w:left w:val="nil"/>
          <w:bottom w:val="nil"/>
          <w:right w:val="nil"/>
          <w:between w:val="nil"/>
        </w:pBdr>
        <w:spacing w:after="0" w:line="276" w:lineRule="auto"/>
        <w:jc w:val="both"/>
      </w:pPr>
      <w:r w:rsidRPr="004E467F">
        <w:t xml:space="preserve">En relación con los derechos colectivos de los pueblos indígenas u originarios, </w:t>
      </w:r>
      <w:r w:rsidR="002B6C30">
        <w:t xml:space="preserve">estos </w:t>
      </w:r>
      <w:r w:rsidRPr="004E467F">
        <w:t>presentan las siguientes características</w:t>
      </w:r>
      <w:r w:rsidR="00BD3891">
        <w:t xml:space="preserve">. El </w:t>
      </w:r>
      <w:proofErr w:type="spellStart"/>
      <w:r w:rsidR="00BD3891">
        <w:t>Mincul</w:t>
      </w:r>
      <w:proofErr w:type="spellEnd"/>
      <w:r w:rsidR="00BD3891">
        <w:t xml:space="preserve"> (2016) indica que</w:t>
      </w:r>
      <w:r w:rsidRPr="004E467F">
        <w:t xml:space="preserve">: </w:t>
      </w:r>
    </w:p>
    <w:p w14:paraId="00000166" w14:textId="77777777" w:rsidR="009D0D6F" w:rsidRPr="004E467F" w:rsidRDefault="009D0D6F">
      <w:pPr>
        <w:pBdr>
          <w:top w:val="nil"/>
          <w:left w:val="nil"/>
          <w:bottom w:val="nil"/>
          <w:right w:val="nil"/>
          <w:between w:val="nil"/>
        </w:pBdr>
        <w:spacing w:after="0" w:line="276" w:lineRule="auto"/>
        <w:jc w:val="both"/>
      </w:pPr>
    </w:p>
    <w:p w14:paraId="00000167" w14:textId="0509D0B6" w:rsidR="009D0D6F" w:rsidRPr="004E467F" w:rsidRDefault="0094762E" w:rsidP="003A41C1">
      <w:pPr>
        <w:pStyle w:val="Prrafodelista"/>
        <w:numPr>
          <w:ilvl w:val="0"/>
          <w:numId w:val="18"/>
        </w:numPr>
        <w:pBdr>
          <w:top w:val="nil"/>
          <w:left w:val="nil"/>
          <w:bottom w:val="nil"/>
          <w:right w:val="nil"/>
          <w:between w:val="nil"/>
        </w:pBdr>
        <w:spacing w:after="0" w:line="276" w:lineRule="auto"/>
        <w:jc w:val="both"/>
      </w:pPr>
      <w:r w:rsidRPr="004E467F">
        <w:t>Tienen fuerza normativa y son de aplicación inmediata.</w:t>
      </w:r>
    </w:p>
    <w:p w14:paraId="00000168" w14:textId="4761FA03" w:rsidR="009D0D6F" w:rsidRPr="004E467F" w:rsidRDefault="0094762E" w:rsidP="003A41C1">
      <w:pPr>
        <w:pStyle w:val="Prrafodelista"/>
        <w:numPr>
          <w:ilvl w:val="0"/>
          <w:numId w:val="18"/>
        </w:numPr>
        <w:pBdr>
          <w:top w:val="nil"/>
          <w:left w:val="nil"/>
          <w:bottom w:val="nil"/>
          <w:right w:val="nil"/>
          <w:between w:val="nil"/>
        </w:pBdr>
        <w:spacing w:after="0" w:line="276" w:lineRule="auto"/>
        <w:jc w:val="both"/>
      </w:pPr>
      <w:r w:rsidRPr="004E467F">
        <w:t>Poseen eficacia tanto vertical como horizontal.</w:t>
      </w:r>
    </w:p>
    <w:p w14:paraId="00000169" w14:textId="08BA05A7" w:rsidR="009D0D6F" w:rsidRPr="004E467F" w:rsidRDefault="0094762E" w:rsidP="003A41C1">
      <w:pPr>
        <w:pStyle w:val="Prrafodelista"/>
        <w:numPr>
          <w:ilvl w:val="0"/>
          <w:numId w:val="18"/>
        </w:numPr>
        <w:pBdr>
          <w:top w:val="nil"/>
          <w:left w:val="nil"/>
          <w:bottom w:val="nil"/>
          <w:right w:val="nil"/>
          <w:between w:val="nil"/>
        </w:pBdr>
        <w:spacing w:after="0" w:line="276" w:lineRule="auto"/>
        <w:jc w:val="both"/>
      </w:pPr>
      <w:r w:rsidRPr="004E467F">
        <w:t>La regulación de su ejercicio está sujeta a reserva de ley y cuenta con la garantía del contenido esencial.</w:t>
      </w:r>
    </w:p>
    <w:p w14:paraId="0000016A" w14:textId="58ABE5D6" w:rsidR="009D0D6F" w:rsidRPr="004E467F" w:rsidRDefault="0094762E" w:rsidP="003A41C1">
      <w:pPr>
        <w:pStyle w:val="Prrafodelista"/>
        <w:numPr>
          <w:ilvl w:val="0"/>
          <w:numId w:val="18"/>
        </w:numPr>
        <w:pBdr>
          <w:top w:val="nil"/>
          <w:left w:val="nil"/>
          <w:bottom w:val="nil"/>
          <w:right w:val="nil"/>
          <w:between w:val="nil"/>
        </w:pBdr>
        <w:spacing w:after="0" w:line="276" w:lineRule="auto"/>
        <w:jc w:val="both"/>
      </w:pPr>
      <w:r w:rsidRPr="004E467F">
        <w:t>No son derechos absolutos y pueden ser limitados.</w:t>
      </w:r>
    </w:p>
    <w:p w14:paraId="0000016B" w14:textId="637BDFB9" w:rsidR="009D0D6F" w:rsidRPr="004E467F" w:rsidRDefault="0094762E" w:rsidP="003A41C1">
      <w:pPr>
        <w:pStyle w:val="Prrafodelista"/>
        <w:numPr>
          <w:ilvl w:val="0"/>
          <w:numId w:val="18"/>
        </w:numPr>
        <w:pBdr>
          <w:top w:val="nil"/>
          <w:left w:val="nil"/>
          <w:bottom w:val="nil"/>
          <w:right w:val="nil"/>
          <w:between w:val="nil"/>
        </w:pBdr>
        <w:spacing w:after="0" w:line="276" w:lineRule="auto"/>
        <w:jc w:val="both"/>
      </w:pPr>
      <w:r w:rsidRPr="004E467F">
        <w:t>Tienen una dimensión subjetiva y objetiva.</w:t>
      </w:r>
    </w:p>
    <w:p w14:paraId="0000016C" w14:textId="76A856B9" w:rsidR="009D0D6F" w:rsidRPr="004E467F" w:rsidRDefault="0094762E" w:rsidP="003A41C1">
      <w:pPr>
        <w:pStyle w:val="Prrafodelista"/>
        <w:numPr>
          <w:ilvl w:val="0"/>
          <w:numId w:val="18"/>
        </w:numPr>
        <w:pBdr>
          <w:top w:val="nil"/>
          <w:left w:val="nil"/>
          <w:bottom w:val="nil"/>
          <w:right w:val="nil"/>
          <w:between w:val="nil"/>
        </w:pBdr>
        <w:spacing w:after="0" w:line="276" w:lineRule="auto"/>
        <w:jc w:val="both"/>
      </w:pPr>
      <w:r w:rsidRPr="004E467F">
        <w:t xml:space="preserve">Los catálogos de derechos fundamentales no son listas cerradas, es decir, pueden ser ampliados y desarrollados a medida que avanza el reconocimiento y la protección de </w:t>
      </w:r>
      <w:r w:rsidR="001A1E4F" w:rsidRPr="004E467F">
        <w:t>estos</w:t>
      </w:r>
      <w:r w:rsidRPr="004E467F">
        <w:t>.</w:t>
      </w:r>
    </w:p>
    <w:p w14:paraId="0000016D" w14:textId="2EC54E76" w:rsidR="009D0D6F" w:rsidRPr="004E467F" w:rsidRDefault="0094762E">
      <w:pPr>
        <w:pBdr>
          <w:top w:val="nil"/>
          <w:left w:val="nil"/>
          <w:bottom w:val="nil"/>
          <w:right w:val="nil"/>
          <w:between w:val="nil"/>
        </w:pBdr>
        <w:spacing w:before="120" w:after="120" w:line="276" w:lineRule="auto"/>
        <w:jc w:val="both"/>
        <w:rPr>
          <w:color w:val="000000"/>
        </w:rPr>
      </w:pPr>
      <w:commentRangeStart w:id="19"/>
      <w:r w:rsidRPr="004E467F">
        <w:t>Por último, es</w:t>
      </w:r>
      <w:r w:rsidRPr="004E467F">
        <w:rPr>
          <w:color w:val="000000"/>
        </w:rPr>
        <w:t xml:space="preserve"> importante destacar que </w:t>
      </w:r>
      <w:r w:rsidRPr="004E467F">
        <w:t xml:space="preserve">el problema público abordado por esta política </w:t>
      </w:r>
      <w:r w:rsidRPr="004E467F">
        <w:rPr>
          <w:color w:val="000000"/>
        </w:rPr>
        <w:t>afecta a 5 millones 984 mil 708 personas (25,8 % del total de la población nacional) que</w:t>
      </w:r>
      <w:r w:rsidRPr="004E467F">
        <w:t xml:space="preserve"> </w:t>
      </w:r>
      <w:r w:rsidRPr="004E467F">
        <w:rPr>
          <w:color w:val="000000"/>
        </w:rPr>
        <w:t xml:space="preserve">se autoidentifican como integrante de población indígena u originaria. En términos específicos, el 22,3 % (5 millones 179 mil 774 </w:t>
      </w:r>
      <w:r w:rsidR="001A1E4F" w:rsidRPr="004E467F">
        <w:rPr>
          <w:color w:val="000000"/>
        </w:rPr>
        <w:t>personas) se</w:t>
      </w:r>
      <w:r w:rsidRPr="004E467F">
        <w:rPr>
          <w:color w:val="000000"/>
        </w:rPr>
        <w:t xml:space="preserve"> autoidentifican quechua</w:t>
      </w:r>
      <w:r w:rsidR="00FB3EBA">
        <w:rPr>
          <w:color w:val="000000"/>
        </w:rPr>
        <w:t>;</w:t>
      </w:r>
      <w:r w:rsidRPr="004E467F">
        <w:rPr>
          <w:color w:val="000000"/>
        </w:rPr>
        <w:t xml:space="preserve"> el 2,4 % (548 mil 311 personas) </w:t>
      </w:r>
      <w:r w:rsidR="00FB3EBA">
        <w:rPr>
          <w:color w:val="000000"/>
        </w:rPr>
        <w:t xml:space="preserve">como </w:t>
      </w:r>
      <w:proofErr w:type="spellStart"/>
      <w:r w:rsidR="00A804E0">
        <w:rPr>
          <w:color w:val="000000"/>
        </w:rPr>
        <w:t>Ay</w:t>
      </w:r>
      <w:r w:rsidR="00710BEA">
        <w:rPr>
          <w:color w:val="000000"/>
        </w:rPr>
        <w:t>mara</w:t>
      </w:r>
      <w:proofErr w:type="spellEnd"/>
      <w:r w:rsidRPr="004E467F">
        <w:rPr>
          <w:color w:val="000000"/>
        </w:rPr>
        <w:t xml:space="preserve"> y el 0,9 % (212 mil 823) </w:t>
      </w:r>
      <w:r w:rsidR="00FB3EBA">
        <w:rPr>
          <w:color w:val="000000"/>
        </w:rPr>
        <w:t xml:space="preserve">como </w:t>
      </w:r>
      <w:r w:rsidRPr="004E467F">
        <w:rPr>
          <w:color w:val="000000"/>
        </w:rPr>
        <w:t>nativo o indígena de la Amazonía</w:t>
      </w:r>
      <w:r w:rsidRPr="004E467F">
        <w:t xml:space="preserve"> (Instituto Nacional de Estadística e Informática [INEI], 2017). </w:t>
      </w:r>
    </w:p>
    <w:p w14:paraId="0000016E" w14:textId="5E08A3CB" w:rsidR="009D0D6F" w:rsidRDefault="0094762E">
      <w:pPr>
        <w:pBdr>
          <w:top w:val="nil"/>
          <w:left w:val="nil"/>
          <w:bottom w:val="nil"/>
          <w:right w:val="nil"/>
          <w:between w:val="nil"/>
        </w:pBdr>
        <w:spacing w:before="120" w:after="120" w:line="276" w:lineRule="auto"/>
        <w:jc w:val="both"/>
        <w:rPr>
          <w:color w:val="000000"/>
        </w:rPr>
      </w:pPr>
      <w:r w:rsidRPr="004E467F">
        <w:rPr>
          <w:color w:val="000000"/>
        </w:rPr>
        <w:t xml:space="preserve">Complementando </w:t>
      </w:r>
      <w:r w:rsidRPr="004E467F">
        <w:t>dicha data,</w:t>
      </w:r>
      <w:r w:rsidRPr="004E467F">
        <w:rPr>
          <w:color w:val="000000"/>
        </w:rPr>
        <w:t xml:space="preserve"> la Base de Datos Oficial de </w:t>
      </w:r>
      <w:r w:rsidR="003357A3">
        <w:rPr>
          <w:color w:val="000000"/>
        </w:rPr>
        <w:t>Pueblos indígenas u originarios</w:t>
      </w:r>
      <w:r w:rsidR="00AA3A9F">
        <w:rPr>
          <w:color w:val="000000"/>
        </w:rPr>
        <w:t xml:space="preserve"> </w:t>
      </w:r>
      <w:r w:rsidRPr="004E467F">
        <w:t>(BDPI)</w:t>
      </w:r>
      <w:r w:rsidRPr="004E467F">
        <w:rPr>
          <w:color w:val="000000"/>
        </w:rPr>
        <w:t xml:space="preserve"> del Ministerio de Cultura, identifica 55 </w:t>
      </w:r>
      <w:r w:rsidR="003357A3">
        <w:rPr>
          <w:color w:val="000000"/>
        </w:rPr>
        <w:t>pueblos indígenas u originarios</w:t>
      </w:r>
      <w:r w:rsidR="00AA3A9F">
        <w:rPr>
          <w:color w:val="000000"/>
        </w:rPr>
        <w:t xml:space="preserve"> </w:t>
      </w:r>
      <w:r w:rsidRPr="004E467F">
        <w:rPr>
          <w:color w:val="000000"/>
        </w:rPr>
        <w:t xml:space="preserve">en el Perú; de ellos, 51 son originarios de la Amazonía y </w:t>
      </w:r>
      <w:r w:rsidR="00F6111A">
        <w:rPr>
          <w:color w:val="000000"/>
        </w:rPr>
        <w:t>4</w:t>
      </w:r>
      <w:r w:rsidRPr="004E467F">
        <w:rPr>
          <w:color w:val="000000"/>
        </w:rPr>
        <w:t xml:space="preserve"> de los Andes. Se resalta además que, de la lista anterior, 20 son </w:t>
      </w:r>
      <w:r w:rsidRPr="004E467F">
        <w:t>P</w:t>
      </w:r>
      <w:r w:rsidRPr="004E467F">
        <w:rPr>
          <w:color w:val="000000"/>
        </w:rPr>
        <w:t xml:space="preserve">ueblos </w:t>
      </w:r>
      <w:r w:rsidRPr="004E467F">
        <w:t>I</w:t>
      </w:r>
      <w:r w:rsidRPr="004E467F">
        <w:rPr>
          <w:color w:val="000000"/>
        </w:rPr>
        <w:t xml:space="preserve">ndígenas en </w:t>
      </w:r>
      <w:r w:rsidRPr="004E467F">
        <w:t>S</w:t>
      </w:r>
      <w:r w:rsidRPr="004E467F">
        <w:rPr>
          <w:color w:val="000000"/>
        </w:rPr>
        <w:t xml:space="preserve">ituación de </w:t>
      </w:r>
      <w:r w:rsidRPr="004E467F">
        <w:t>A</w:t>
      </w:r>
      <w:r w:rsidRPr="004E467F">
        <w:rPr>
          <w:color w:val="000000"/>
        </w:rPr>
        <w:t xml:space="preserve">islamiento y </w:t>
      </w:r>
      <w:r w:rsidRPr="004E467F">
        <w:t>C</w:t>
      </w:r>
      <w:r w:rsidRPr="004E467F">
        <w:rPr>
          <w:color w:val="000000"/>
        </w:rPr>
        <w:t xml:space="preserve">ontacto </w:t>
      </w:r>
      <w:r w:rsidRPr="004E467F">
        <w:t>I</w:t>
      </w:r>
      <w:r w:rsidRPr="004E467F">
        <w:rPr>
          <w:color w:val="000000"/>
        </w:rPr>
        <w:t xml:space="preserve">nicial (PIACI) </w:t>
      </w:r>
      <w:r w:rsidRPr="004E467F">
        <w:t xml:space="preserve">conformados por </w:t>
      </w:r>
      <w:r w:rsidRPr="004E467F">
        <w:rPr>
          <w:color w:val="000000"/>
        </w:rPr>
        <w:t xml:space="preserve">aproximadamente 6 938 personas. De </w:t>
      </w:r>
      <w:r w:rsidRPr="004E467F">
        <w:t>dicho</w:t>
      </w:r>
      <w:r w:rsidRPr="004E467F">
        <w:rPr>
          <w:color w:val="000000"/>
        </w:rPr>
        <w:t xml:space="preserve"> total, cerca de 4 800 personas pertenecen a Pueblos Indígenas en situación de Aislamiento (PIA) y 2 138 a Pueblos Indígenas en situación de Contacto Inicial (PICI).</w:t>
      </w:r>
    </w:p>
    <w:p w14:paraId="09229481" w14:textId="0C8091F1" w:rsidR="00F6111A" w:rsidRPr="00F6111A" w:rsidRDefault="00F6111A" w:rsidP="00F6111A">
      <w:pPr>
        <w:spacing w:line="240" w:lineRule="auto"/>
        <w:jc w:val="both"/>
        <w:rPr>
          <w:rFonts w:ascii="Times New Roman" w:eastAsia="Times New Roman" w:hAnsi="Times New Roman" w:cs="Times New Roman"/>
          <w:sz w:val="24"/>
          <w:szCs w:val="24"/>
        </w:rPr>
      </w:pPr>
      <w:r w:rsidRPr="00F6111A">
        <w:rPr>
          <w:rFonts w:eastAsia="Times New Roman"/>
          <w:color w:val="000000"/>
        </w:rPr>
        <w:t xml:space="preserve">A nivel nacional, se han registrado un total de 9,080 localidades pertenecientes a estos </w:t>
      </w:r>
      <w:r w:rsidR="003357A3">
        <w:rPr>
          <w:rFonts w:eastAsia="Times New Roman"/>
          <w:color w:val="000000"/>
        </w:rPr>
        <w:t>pueblos indígenas u originarios</w:t>
      </w:r>
      <w:r w:rsidR="00AA3A9F">
        <w:rPr>
          <w:rFonts w:eastAsia="Times New Roman"/>
          <w:color w:val="000000"/>
        </w:rPr>
        <w:t xml:space="preserve"> </w:t>
      </w:r>
      <w:r w:rsidRPr="00F6111A">
        <w:rPr>
          <w:rFonts w:eastAsia="Times New Roman"/>
          <w:color w:val="000000"/>
        </w:rPr>
        <w:t>distribuidos en los Andes y Amazonía. </w:t>
      </w:r>
      <w:commentRangeEnd w:id="19"/>
      <w:r w:rsidR="005252CE">
        <w:rPr>
          <w:rStyle w:val="Refdecomentario"/>
          <w:rFonts w:eastAsiaTheme="minorHAnsi"/>
        </w:rPr>
        <w:commentReference w:id="19"/>
      </w:r>
    </w:p>
    <w:p w14:paraId="0000016F" w14:textId="77777777" w:rsidR="009D0D6F" w:rsidRDefault="0094762E">
      <w:pPr>
        <w:pBdr>
          <w:top w:val="nil"/>
          <w:left w:val="nil"/>
          <w:bottom w:val="nil"/>
          <w:right w:val="nil"/>
          <w:between w:val="nil"/>
        </w:pBdr>
        <w:spacing w:before="120" w:after="120" w:line="276" w:lineRule="auto"/>
        <w:jc w:val="both"/>
      </w:pPr>
      <w:r w:rsidRPr="004E467F">
        <w:t>En conclusión, salvaguardar los derechos colectivos de los pueblos indígenas es fundamental para reconocer la identidad cultural, garantizar la autodeterminación y participación en la toma de decisiones, proteger los territorios y recursos, y abordar las desigualdades históricas que han enfrentado millones de peruanos y peruanas. Esto implica respetar su autonomía, promover su consulta y participación activa, y asegurar que sus derechos estén protegidos y sean aplicables de manera inmediata.</w:t>
      </w:r>
    </w:p>
    <w:p w14:paraId="00000170" w14:textId="77777777" w:rsidR="009D0D6F" w:rsidRDefault="0094762E">
      <w:pPr>
        <w:pBdr>
          <w:top w:val="nil"/>
          <w:left w:val="nil"/>
          <w:bottom w:val="nil"/>
          <w:right w:val="nil"/>
          <w:between w:val="nil"/>
        </w:pBdr>
        <w:spacing w:before="120" w:after="120" w:line="276" w:lineRule="auto"/>
        <w:jc w:val="both"/>
        <w:rPr>
          <w:color w:val="000000"/>
        </w:rPr>
      </w:pPr>
      <w:commentRangeStart w:id="20"/>
      <w:r>
        <w:rPr>
          <w:color w:val="000000"/>
        </w:rPr>
        <w:t>A continuación, se detallan los derechos colectivos a los que hace referencia el problema público</w:t>
      </w:r>
      <w:commentRangeEnd w:id="20"/>
      <w:r w:rsidR="00D722A0">
        <w:rPr>
          <w:rStyle w:val="Refdecomentario"/>
          <w:rFonts w:eastAsiaTheme="minorHAnsi"/>
        </w:rPr>
        <w:commentReference w:id="20"/>
      </w:r>
      <w:r>
        <w:rPr>
          <w:color w:val="000000"/>
        </w:rPr>
        <w:t>:</w:t>
      </w:r>
    </w:p>
    <w:p w14:paraId="00000171" w14:textId="77777777" w:rsidR="009D0D6F" w:rsidRDefault="0094762E">
      <w:pPr>
        <w:pBdr>
          <w:top w:val="nil"/>
          <w:left w:val="nil"/>
          <w:bottom w:val="nil"/>
          <w:right w:val="nil"/>
          <w:between w:val="nil"/>
        </w:pBdr>
        <w:spacing w:before="120" w:after="120" w:line="276" w:lineRule="auto"/>
        <w:jc w:val="both"/>
        <w:rPr>
          <w:color w:val="000000"/>
        </w:rPr>
      </w:pPr>
      <w:r>
        <w:rPr>
          <w:b/>
          <w:color w:val="000000"/>
        </w:rPr>
        <w:t>Derecho a la libre autodeterminación o autonomía,</w:t>
      </w:r>
      <w:r>
        <w:rPr>
          <w:color w:val="000000"/>
        </w:rPr>
        <w:t xml:space="preserve"> implica el reconocimiento legal de los pueblos indígenas u originarios. La autonomía supone el reconocimiento del autogobierno a través de sus instituciones, tradiciones y procedimientos, dentro del marco de lo establecido por la Constitución y las leyes (Ministerio de Cultura, 2016). Sin embargo, no se otorga la facultad de desligarse del Estado, ni de los mandatos constitucionales (Ministerio de Cultura, 2016).</w:t>
      </w:r>
    </w:p>
    <w:p w14:paraId="5BC7C493" w14:textId="115CC646" w:rsidR="005B0E50" w:rsidRDefault="005B0E50">
      <w:pPr>
        <w:pBdr>
          <w:top w:val="nil"/>
          <w:left w:val="nil"/>
          <w:bottom w:val="nil"/>
          <w:right w:val="nil"/>
          <w:between w:val="nil"/>
        </w:pBdr>
        <w:spacing w:before="120" w:after="120" w:line="276" w:lineRule="auto"/>
        <w:jc w:val="both"/>
        <w:rPr>
          <w:color w:val="000000"/>
        </w:rPr>
      </w:pPr>
      <w:r>
        <w:rPr>
          <w:b/>
          <w:color w:val="000000"/>
        </w:rPr>
        <w:t>Derecho al no contacto,</w:t>
      </w:r>
      <w:r>
        <w:rPr>
          <w:color w:val="000000"/>
        </w:rPr>
        <w:t xml:space="preserve"> </w:t>
      </w:r>
      <w:r w:rsidR="006C50A4">
        <w:rPr>
          <w:color w:val="000000"/>
        </w:rPr>
        <w:t>según Mendoza (2021</w:t>
      </w:r>
      <w:r w:rsidR="001B1A48">
        <w:rPr>
          <w:color w:val="000000"/>
        </w:rPr>
        <w:t>, p. 48</w:t>
      </w:r>
      <w:r w:rsidR="006C50A4">
        <w:rPr>
          <w:color w:val="000000"/>
        </w:rPr>
        <w:t>), los</w:t>
      </w:r>
      <w:r w:rsidR="006C50A4" w:rsidRPr="006C50A4">
        <w:rPr>
          <w:color w:val="000000"/>
        </w:rPr>
        <w:t xml:space="preserve"> pueblos indígenas en situación de aislamiento y contacto inicial tienen los mismos derechos que se reconocen a todos los pueblos indígenas en el Derecho Internacional de los Derechos Humanos (DIDH). Sin embargo, estos derechos deben ser interpretados considerando su extrema vulnerabilidad y el alto riesgo de desaparición que enfrentan. En este contexto, uno de los derechos específicos reconocidos a estos grupos es el respeto a su decisión de permanecer aislados y mantener formas selectivas de interacción con la sociedad dominante. Esto representa una expresión concreta del derecho a la libre determinación </w:t>
      </w:r>
      <w:r w:rsidR="002D5F3C">
        <w:rPr>
          <w:color w:val="000000"/>
        </w:rPr>
        <w:t xml:space="preserve">o autonomía </w:t>
      </w:r>
      <w:r w:rsidR="006C50A4" w:rsidRPr="006C50A4">
        <w:rPr>
          <w:color w:val="000000"/>
        </w:rPr>
        <w:t>de los pueblos indígenas. Actualmente, esta manifestación se conoce como el principio de no contacto, el cual desempeña un papel fundamental en la supervivencia física y cultural de estos pueblos indígenas.</w:t>
      </w:r>
    </w:p>
    <w:p w14:paraId="00000172" w14:textId="3B6B934F" w:rsidR="009D0D6F" w:rsidRDefault="0094762E">
      <w:pPr>
        <w:pBdr>
          <w:top w:val="nil"/>
          <w:left w:val="nil"/>
          <w:bottom w:val="nil"/>
          <w:right w:val="nil"/>
          <w:between w:val="nil"/>
        </w:pBdr>
        <w:spacing w:before="120" w:after="120" w:line="276" w:lineRule="auto"/>
        <w:jc w:val="both"/>
        <w:rPr>
          <w:color w:val="000000"/>
        </w:rPr>
      </w:pPr>
      <w:r>
        <w:rPr>
          <w:b/>
          <w:color w:val="000000"/>
        </w:rPr>
        <w:t>Derecho a la identidad cultural</w:t>
      </w:r>
      <w:r>
        <w:rPr>
          <w:color w:val="000000"/>
        </w:rPr>
        <w:t xml:space="preserve">, es el derecho del pueblo indígena u originario a establecer su propia identidad colectiva y a expresarse y desarrollarse conforme ella lo determine. Los </w:t>
      </w:r>
      <w:r w:rsidR="003357A3">
        <w:rPr>
          <w:color w:val="000000"/>
        </w:rPr>
        <w:t>pueblos indígenas u originarios</w:t>
      </w:r>
      <w:r w:rsidR="00AA3A9F">
        <w:rPr>
          <w:color w:val="000000"/>
        </w:rPr>
        <w:t xml:space="preserve"> </w:t>
      </w:r>
      <w:r>
        <w:rPr>
          <w:color w:val="000000"/>
        </w:rPr>
        <w:t>tienen derecho a determinar su propia identidad o pertenencia conforme a sus costumbres y tradiciones.  Implica que los Estados respeten la integridad de sus valores, prácticas e instituciones, y además deberá reconocerse y protegerse los valores y prácticas sociales, culturales, religiosas y espirituales que les son propias, siempre que no vulneren ni contravengan otros derechos fundamentales (Ministerio de Cultura, 2016).</w:t>
      </w:r>
    </w:p>
    <w:p w14:paraId="00000173" w14:textId="599C2451" w:rsidR="009D0D6F" w:rsidRDefault="0094762E">
      <w:pPr>
        <w:pBdr>
          <w:top w:val="nil"/>
          <w:left w:val="nil"/>
          <w:bottom w:val="nil"/>
          <w:right w:val="nil"/>
          <w:between w:val="nil"/>
        </w:pBdr>
        <w:spacing w:before="120" w:after="120" w:line="276" w:lineRule="auto"/>
        <w:jc w:val="both"/>
        <w:rPr>
          <w:color w:val="000000"/>
        </w:rPr>
      </w:pPr>
      <w:r>
        <w:rPr>
          <w:b/>
          <w:color w:val="000000"/>
        </w:rPr>
        <w:t>Derecho a la participación</w:t>
      </w:r>
      <w:r>
        <w:rPr>
          <w:color w:val="000000"/>
        </w:rPr>
        <w:t xml:space="preserve">, busca asegurar la incorporación de las prioridades de los </w:t>
      </w:r>
      <w:r w:rsidR="003357A3">
        <w:rPr>
          <w:color w:val="000000"/>
        </w:rPr>
        <w:t>pueblos indígenas u originarios</w:t>
      </w:r>
      <w:r w:rsidR="00AA3A9F">
        <w:rPr>
          <w:color w:val="000000"/>
        </w:rPr>
        <w:t xml:space="preserve"> </w:t>
      </w:r>
      <w:r>
        <w:rPr>
          <w:color w:val="000000"/>
        </w:rPr>
        <w:t xml:space="preserve">en las políticas, planes y programas del Estado. La participación no se restringe al ámbito únicamente político. Requiere de instituciones y mecanismos apropiados que garanticen la participación de los </w:t>
      </w:r>
      <w:r w:rsidR="003357A3">
        <w:rPr>
          <w:color w:val="000000"/>
        </w:rPr>
        <w:t>pueblos indígenas u originarios</w:t>
      </w:r>
      <w:r w:rsidR="00AA3A9F">
        <w:rPr>
          <w:color w:val="000000"/>
        </w:rPr>
        <w:t xml:space="preserve"> </w:t>
      </w:r>
      <w:r>
        <w:rPr>
          <w:color w:val="000000"/>
        </w:rPr>
        <w:t>interesados, como colectivo (Ministerio de Cultura, 2016).</w:t>
      </w:r>
    </w:p>
    <w:p w14:paraId="00000174" w14:textId="77777777" w:rsidR="009D0D6F" w:rsidRDefault="0094762E">
      <w:pPr>
        <w:pBdr>
          <w:top w:val="nil"/>
          <w:left w:val="nil"/>
          <w:bottom w:val="nil"/>
          <w:right w:val="nil"/>
          <w:between w:val="nil"/>
        </w:pBdr>
        <w:spacing w:before="120" w:after="120" w:line="276" w:lineRule="auto"/>
        <w:jc w:val="both"/>
        <w:rPr>
          <w:color w:val="000000"/>
        </w:rPr>
      </w:pPr>
      <w:r>
        <w:rPr>
          <w:b/>
          <w:color w:val="000000"/>
        </w:rPr>
        <w:t>Derecho a la consulta</w:t>
      </w:r>
      <w:r>
        <w:rPr>
          <w:color w:val="000000"/>
        </w:rPr>
        <w:t>, implica su capacidad a decidir respecto de aquellas afectaciones ocasionadas por medidas estatales (legislativas o administrativas) que puedan tener incidencia, positiva o negativa, en sus derechos colectivos. Se debe garantizar que la consulta se efectúe con procedimientos apropiados, a través de sus instituciones representativas, de manera libre, informada, de buena fe y con la finalidad de llegar un acuerdo o lograr el consentimiento acerca de las medidas propuestas para gestionar las posibles afectaciones a sus derechos colectivos (Ministerio de Cultura, 2016).</w:t>
      </w:r>
    </w:p>
    <w:p w14:paraId="00000175" w14:textId="562A2352" w:rsidR="009D0D6F" w:rsidRDefault="0094762E">
      <w:pPr>
        <w:pBdr>
          <w:top w:val="nil"/>
          <w:left w:val="nil"/>
          <w:bottom w:val="nil"/>
          <w:right w:val="nil"/>
          <w:between w:val="nil"/>
        </w:pBdr>
        <w:spacing w:before="120" w:after="120" w:line="276" w:lineRule="auto"/>
        <w:jc w:val="both"/>
        <w:rPr>
          <w:color w:val="000000"/>
        </w:rPr>
      </w:pPr>
      <w:r>
        <w:rPr>
          <w:b/>
          <w:color w:val="000000"/>
        </w:rPr>
        <w:t>Derecho a decidir/elegir sus prioridades de desarrollo</w:t>
      </w:r>
      <w:r>
        <w:rPr>
          <w:color w:val="000000"/>
        </w:rPr>
        <w:t xml:space="preserve">, permite que los </w:t>
      </w:r>
      <w:r w:rsidR="003357A3">
        <w:rPr>
          <w:color w:val="000000"/>
        </w:rPr>
        <w:t>pueblos indígenas u originarios</w:t>
      </w:r>
      <w:r w:rsidR="00AA3A9F">
        <w:rPr>
          <w:color w:val="000000"/>
        </w:rPr>
        <w:t xml:space="preserve"> </w:t>
      </w:r>
      <w:r>
        <w:rPr>
          <w:color w:val="000000"/>
        </w:rPr>
        <w:t>puedan participar e incidir en las decisiones estatales, así como en la formulación, aplicación y evaluación de estrategias, planes y programas de desarrollo nacional y regional, con la finalidad que se respeten sus cosmovisiones, planes, prioridades sustentado en el derecho que tienen de controlar su propio desarrollo (Ministerio de Cultura, 2016).</w:t>
      </w:r>
    </w:p>
    <w:p w14:paraId="00000176" w14:textId="77777777" w:rsidR="009D0D6F" w:rsidRDefault="0094762E">
      <w:pPr>
        <w:pBdr>
          <w:top w:val="nil"/>
          <w:left w:val="nil"/>
          <w:bottom w:val="nil"/>
          <w:right w:val="nil"/>
          <w:between w:val="nil"/>
        </w:pBdr>
        <w:spacing w:before="120" w:after="120" w:line="276" w:lineRule="auto"/>
        <w:jc w:val="both"/>
        <w:rPr>
          <w:color w:val="000000"/>
        </w:rPr>
      </w:pPr>
      <w:r>
        <w:rPr>
          <w:b/>
          <w:color w:val="000000"/>
        </w:rPr>
        <w:t>Derecho a conservar sus costumbres e instituciones</w:t>
      </w:r>
      <w:r>
        <w:rPr>
          <w:color w:val="000000"/>
        </w:rPr>
        <w:t>, garantiza que puedan desarrollar sus propias instituciones sociales, económicas, culturales y políticas, incluyendo sus prácticas, costumbres, derecho consuetudinario y sistemas legales; siempre que estas no sean incompatibles con los derechos fundamentales (Ministerio de Cultura, 2016).</w:t>
      </w:r>
    </w:p>
    <w:p w14:paraId="00000177" w14:textId="77777777" w:rsidR="009D0D6F" w:rsidRDefault="0094762E">
      <w:pPr>
        <w:pBdr>
          <w:top w:val="nil"/>
          <w:left w:val="nil"/>
          <w:bottom w:val="nil"/>
          <w:right w:val="nil"/>
          <w:between w:val="nil"/>
        </w:pBdr>
        <w:spacing w:before="120" w:after="120" w:line="276" w:lineRule="auto"/>
        <w:jc w:val="both"/>
        <w:rPr>
          <w:color w:val="000000"/>
        </w:rPr>
      </w:pPr>
      <w:r>
        <w:rPr>
          <w:b/>
          <w:color w:val="000000"/>
        </w:rPr>
        <w:t>Derecho a la jurisdicción especial</w:t>
      </w:r>
      <w:r>
        <w:rPr>
          <w:color w:val="000000"/>
        </w:rPr>
        <w:t xml:space="preserve">, permite administrar justicia en el ámbito de su jurisdicción y de acuerdo a sus usos y costumbres, siempre que </w:t>
      </w:r>
      <w:r>
        <w:t>estas</w:t>
      </w:r>
      <w:r>
        <w:rPr>
          <w:color w:val="000000"/>
        </w:rPr>
        <w:t xml:space="preserve"> no sean incompatibles con los derechos fundamentales definidos por el sistema jurídico, ni con los derechos humanos internacionalmente reconocidos (Ministerio de Cultura, 2016).</w:t>
      </w:r>
    </w:p>
    <w:p w14:paraId="00000178" w14:textId="77777777" w:rsidR="009D0D6F" w:rsidRDefault="0094762E">
      <w:pPr>
        <w:pBdr>
          <w:top w:val="nil"/>
          <w:left w:val="nil"/>
          <w:bottom w:val="nil"/>
          <w:right w:val="nil"/>
          <w:between w:val="nil"/>
        </w:pBdr>
        <w:spacing w:before="120" w:after="120" w:line="276" w:lineRule="auto"/>
        <w:jc w:val="both"/>
        <w:rPr>
          <w:color w:val="000000"/>
        </w:rPr>
      </w:pPr>
      <w:r>
        <w:rPr>
          <w:b/>
          <w:color w:val="000000"/>
        </w:rPr>
        <w:t>Derecho de acceso a la justicia intercultural</w:t>
      </w:r>
      <w:r>
        <w:rPr>
          <w:color w:val="000000"/>
        </w:rPr>
        <w:t>, que la justicia ordinaria y los procedimientos legales cuenten con una protección efectiva contra la violación de los derechos de los pueblos indígenas, que tome en consideración su cultura, que se apliquen sanciones alternativas, que tengan defensa legal y al uso de sus lenguas indígenas mediante int</w:t>
      </w:r>
      <w:r>
        <w:t>é</w:t>
      </w:r>
      <w:r>
        <w:rPr>
          <w:color w:val="000000"/>
        </w:rPr>
        <w:t xml:space="preserve">rpretes u otros medios. </w:t>
      </w:r>
    </w:p>
    <w:p w14:paraId="00000179" w14:textId="77777777" w:rsidR="009D0D6F" w:rsidRDefault="0094762E">
      <w:pPr>
        <w:pBdr>
          <w:top w:val="nil"/>
          <w:left w:val="nil"/>
          <w:bottom w:val="nil"/>
          <w:right w:val="nil"/>
          <w:between w:val="nil"/>
        </w:pBdr>
        <w:spacing w:before="120" w:after="120" w:line="276" w:lineRule="auto"/>
        <w:jc w:val="both"/>
        <w:rPr>
          <w:color w:val="000000"/>
        </w:rPr>
      </w:pPr>
      <w:r>
        <w:rPr>
          <w:b/>
          <w:color w:val="000000"/>
        </w:rPr>
        <w:t>Derecho a la tierra y territorio</w:t>
      </w:r>
      <w:r>
        <w:rPr>
          <w:color w:val="000000"/>
        </w:rPr>
        <w:t>, supone el reconocimiento y protección efectiva de los derechos de propiedad y posesión sobre las tierras que tradicionalmente usan. Incluye la protección de tierras desocupadas que tradicionalmente son utilizadas en actividades tradicionales, temporales y de subsistencia (Ministerio de Cultura, 2016).</w:t>
      </w:r>
    </w:p>
    <w:p w14:paraId="0000017A" w14:textId="77777777" w:rsidR="009D0D6F" w:rsidRDefault="0094762E">
      <w:pPr>
        <w:pBdr>
          <w:top w:val="nil"/>
          <w:left w:val="nil"/>
          <w:bottom w:val="nil"/>
          <w:right w:val="nil"/>
          <w:between w:val="nil"/>
        </w:pBdr>
        <w:spacing w:before="120" w:after="120" w:line="276" w:lineRule="auto"/>
        <w:jc w:val="both"/>
        <w:rPr>
          <w:color w:val="000000"/>
        </w:rPr>
      </w:pPr>
      <w:r>
        <w:rPr>
          <w:b/>
          <w:color w:val="000000"/>
        </w:rPr>
        <w:t>Derecho a los recursos naturales</w:t>
      </w:r>
      <w:r>
        <w:rPr>
          <w:color w:val="000000"/>
        </w:rPr>
        <w:t>, comprende el uso, administración y conservación de los recursos naturales que se encuentren en su ámbito geográfico y que tradicionalmente utilizan para su subsistencia, así como participar, siempre que sea posible, de los beneficios de su explotación, en el marco de la legislación vigente (Ministerio de Cultura, 2016).</w:t>
      </w:r>
    </w:p>
    <w:p w14:paraId="0000017B" w14:textId="77777777" w:rsidR="009D0D6F" w:rsidRDefault="0094762E">
      <w:pPr>
        <w:pBdr>
          <w:top w:val="nil"/>
          <w:left w:val="nil"/>
          <w:bottom w:val="nil"/>
          <w:right w:val="nil"/>
          <w:between w:val="nil"/>
        </w:pBdr>
        <w:spacing w:before="120" w:after="120" w:line="276" w:lineRule="auto"/>
        <w:jc w:val="both"/>
        <w:rPr>
          <w:color w:val="000000"/>
        </w:rPr>
      </w:pPr>
      <w:r>
        <w:rPr>
          <w:b/>
          <w:color w:val="000000"/>
        </w:rPr>
        <w:t>Derecho a la salud intercultural</w:t>
      </w:r>
      <w:r>
        <w:rPr>
          <w:color w:val="000000"/>
        </w:rPr>
        <w:t>, consiste en que los servicios de salud, en territorios habitados por pueblos indígenas u originarios, deben organizarse a nivel comunitario y tomar en consideración los métodos de prevención, prácticas curativas y medicamentos tradicionales (Ministerio de Cultura, 2016).</w:t>
      </w:r>
    </w:p>
    <w:p w14:paraId="283D1DF7" w14:textId="0618E7B9" w:rsidR="00B54BD7" w:rsidRDefault="0094762E">
      <w:pPr>
        <w:pBdr>
          <w:top w:val="nil"/>
          <w:left w:val="nil"/>
          <w:bottom w:val="nil"/>
          <w:right w:val="nil"/>
          <w:between w:val="nil"/>
        </w:pBdr>
        <w:spacing w:before="120" w:after="120" w:line="276" w:lineRule="auto"/>
        <w:jc w:val="both"/>
        <w:rPr>
          <w:color w:val="000000"/>
        </w:rPr>
      </w:pPr>
      <w:r>
        <w:rPr>
          <w:b/>
          <w:color w:val="000000"/>
        </w:rPr>
        <w:t>Derecho a la educación intercultural y a la lengua/idioma</w:t>
      </w:r>
      <w:r>
        <w:rPr>
          <w:color w:val="000000"/>
        </w:rPr>
        <w:t>, consiste en recibir educación teniendo en cuenta las necesidades especiales de los pueblos indígenas u originarios. Los programas y servicios de educación deben adaptarse con el objetivo de responder a sus necesidades y deberán abarcar su historia, conocimientos y técnicas, sistemas de valores y aspiraciones sociales, económicas y culturales (Ministerio de Cultura, 2016).</w:t>
      </w:r>
    </w:p>
    <w:p w14:paraId="0000017D" w14:textId="0564D8D4" w:rsidR="009D0D6F" w:rsidRPr="00936A72" w:rsidRDefault="0094762E" w:rsidP="009B2453">
      <w:pPr>
        <w:pStyle w:val="Ttulo2"/>
        <w:numPr>
          <w:ilvl w:val="1"/>
          <w:numId w:val="2"/>
        </w:numPr>
        <w:spacing w:after="240"/>
        <w:rPr>
          <w:color w:val="44546A" w:themeColor="text2"/>
        </w:rPr>
      </w:pPr>
      <w:bookmarkStart w:id="21" w:name="_Toc137231186"/>
      <w:bookmarkStart w:id="22" w:name="_Toc143624254"/>
      <w:r w:rsidRPr="00936A72">
        <w:rPr>
          <w:color w:val="44546A" w:themeColor="text2"/>
        </w:rPr>
        <w:t>C</w:t>
      </w:r>
      <w:commentRangeStart w:id="23"/>
      <w:r w:rsidRPr="00936A72">
        <w:rPr>
          <w:color w:val="44546A" w:themeColor="text2"/>
        </w:rPr>
        <w:t>onceptos clave</w:t>
      </w:r>
      <w:bookmarkEnd w:id="21"/>
      <w:bookmarkEnd w:id="22"/>
      <w:commentRangeEnd w:id="23"/>
      <w:r w:rsidR="00F9533D">
        <w:rPr>
          <w:rStyle w:val="Refdecomentario"/>
          <w:rFonts w:ascii="Calibri" w:eastAsiaTheme="minorHAnsi" w:hAnsi="Calibri" w:cs="Calibri"/>
          <w:color w:val="auto"/>
        </w:rPr>
        <w:commentReference w:id="23"/>
      </w:r>
    </w:p>
    <w:p w14:paraId="0000017F" w14:textId="23F81E64" w:rsidR="009D0D6F" w:rsidRDefault="0094762E">
      <w:pPr>
        <w:jc w:val="both"/>
      </w:pPr>
      <w:r>
        <w:t xml:space="preserve">Este apartado contiene las definiciones de las variables conceptuales más importantes del problema público. Su propósito es facilitar la comprensión del enunciado del problema público bajo un marco </w:t>
      </w:r>
      <w:r w:rsidR="005C735D">
        <w:t>conceptual</w:t>
      </w:r>
      <w:r>
        <w:t xml:space="preserve"> sobre </w:t>
      </w:r>
      <w:r w:rsidR="00D744B2">
        <w:t xml:space="preserve">el </w:t>
      </w:r>
      <w:r>
        <w:t xml:space="preserve">que se formulará la política nacional. A continuación, se presentan los conceptos clave vinculados con el problema público “Vulneración </w:t>
      </w:r>
      <w:r w:rsidR="00D32327">
        <w:t xml:space="preserve">estructural </w:t>
      </w:r>
      <w:r>
        <w:t>de los derechos colectivos de los pueblos indígenas y originarios”.</w:t>
      </w:r>
    </w:p>
    <w:p w14:paraId="00000180" w14:textId="78ABEE6C" w:rsidR="009D0D6F" w:rsidRDefault="0094762E" w:rsidP="003A41C1">
      <w:pPr>
        <w:numPr>
          <w:ilvl w:val="0"/>
          <w:numId w:val="5"/>
        </w:numPr>
        <w:jc w:val="both"/>
      </w:pPr>
      <w:r>
        <w:rPr>
          <w:b/>
        </w:rPr>
        <w:t xml:space="preserve">Autoidentificación étnica: </w:t>
      </w:r>
      <w:r>
        <w:t xml:space="preserve">Hace referencia al auto reconocimiento de una persona como parte de un grupo étnico en específico. Esto quiere decir, cómo se identifican o se sienten las personas de doce (12) años a más, </w:t>
      </w:r>
      <w:r w:rsidR="00CE266B">
        <w:t>de acuerdo con</w:t>
      </w:r>
      <w:r>
        <w:t xml:space="preserve"> sus costumbres, tradiciones o antepasados y familia. Se debe tener en cuenta que el color de la piel, la forma de hablar, de vestir, o el lugar donde vivimos no necesariamente determina la pertenencia de una persona a un grupo étnico (Decreto Supremo </w:t>
      </w:r>
      <w:proofErr w:type="spellStart"/>
      <w:r>
        <w:t>N</w:t>
      </w:r>
      <w:r w:rsidR="00513B67">
        <w:t>°</w:t>
      </w:r>
      <w:proofErr w:type="spellEnd"/>
      <w:r>
        <w:t xml:space="preserve"> 010-2021-MC, 2021).</w:t>
      </w:r>
    </w:p>
    <w:p w14:paraId="00000181" w14:textId="77777777" w:rsidR="009D0D6F" w:rsidRDefault="0094762E" w:rsidP="003A41C1">
      <w:pPr>
        <w:numPr>
          <w:ilvl w:val="0"/>
          <w:numId w:val="5"/>
        </w:numPr>
        <w:jc w:val="both"/>
      </w:pPr>
      <w:r>
        <w:rPr>
          <w:b/>
        </w:rPr>
        <w:t>Autonomía:</w:t>
      </w:r>
      <w:r>
        <w:t xml:space="preserve"> Capacidad de las personas para tomar decisiones libres e informadas sobre sus vidas, de manera de poder ser y hacer en función de sus propias aspiraciones y deseos en el contexto histórico que las hace posibles (Comisión Económica para América Latina y el Caribe [CEPAL], 2011, p. 9).</w:t>
      </w:r>
    </w:p>
    <w:p w14:paraId="00000182" w14:textId="2549638F" w:rsidR="009D0D6F" w:rsidRDefault="0094762E" w:rsidP="003A41C1">
      <w:pPr>
        <w:numPr>
          <w:ilvl w:val="0"/>
          <w:numId w:val="5"/>
        </w:numPr>
        <w:jc w:val="both"/>
      </w:pPr>
      <w:r>
        <w:rPr>
          <w:b/>
        </w:rPr>
        <w:t xml:space="preserve">Ciudadanía Intercultural: </w:t>
      </w:r>
      <w:r>
        <w:t xml:space="preserve">Tipo de ciudadanía donde hombres y mujeres asumen la interculturalidad en forma positiva, respetando y valorando como igualmente valiosas todas las culturas que conviven en un territorio, desarrollando diálogos horizontales y relaciones armoniosas (Decreto Supremo </w:t>
      </w:r>
      <w:proofErr w:type="spellStart"/>
      <w:r>
        <w:t>N</w:t>
      </w:r>
      <w:r w:rsidR="00513B67">
        <w:t>°</w:t>
      </w:r>
      <w:proofErr w:type="spellEnd"/>
      <w:r>
        <w:t xml:space="preserve"> 009-2020-MC, 2020)</w:t>
      </w:r>
    </w:p>
    <w:p w14:paraId="00000183" w14:textId="77777777" w:rsidR="009D0D6F" w:rsidRDefault="0094762E" w:rsidP="003A41C1">
      <w:pPr>
        <w:numPr>
          <w:ilvl w:val="0"/>
          <w:numId w:val="5"/>
        </w:numPr>
        <w:jc w:val="both"/>
      </w:pPr>
      <w:r>
        <w:rPr>
          <w:b/>
        </w:rPr>
        <w:t xml:space="preserve">Conocimientos tradicionales: </w:t>
      </w:r>
      <w:r>
        <w:t>Conjunto de conocimientos, saberes y prácticas de los grupos étnico-culturales de naturaleza colectiva, dinámica, vinculados a sus valores culturales, espirituales y normas consuetudinarias, transmitidos de generación en generación, reconocidos por ellos como parte de su cultura, historia e identidad (Ministerio de Cultura, 2023, p. 33).</w:t>
      </w:r>
    </w:p>
    <w:p w14:paraId="00000184" w14:textId="5D6EAD9B" w:rsidR="009D0D6F" w:rsidRDefault="0094762E" w:rsidP="003A41C1">
      <w:pPr>
        <w:numPr>
          <w:ilvl w:val="0"/>
          <w:numId w:val="5"/>
        </w:numPr>
        <w:jc w:val="both"/>
      </w:pPr>
      <w:r>
        <w:rPr>
          <w:b/>
        </w:rPr>
        <w:t xml:space="preserve">Competencia intercultural: </w:t>
      </w:r>
      <w:r>
        <w:t xml:space="preserve">Conjunto de habilidades, conocimientos y actitudes que le permiten a una persona comunicarse e interactuar apropiadamente con personas de diferentes culturas y entender sus cosmovisiones. Implica el aprendizaje de nuevos patrones de comportamiento, de aprender a mirarse y mirar al otro con respeto (Decreto Supremo </w:t>
      </w:r>
      <w:proofErr w:type="spellStart"/>
      <w:r>
        <w:t>N</w:t>
      </w:r>
      <w:r w:rsidR="00513B67">
        <w:t>°</w:t>
      </w:r>
      <w:proofErr w:type="spellEnd"/>
      <w:r>
        <w:t xml:space="preserve"> 009-2020-MC, 2020).</w:t>
      </w:r>
    </w:p>
    <w:p w14:paraId="00000185" w14:textId="7B032B97" w:rsidR="009D0D6F" w:rsidRDefault="0094762E" w:rsidP="003A41C1">
      <w:pPr>
        <w:numPr>
          <w:ilvl w:val="0"/>
          <w:numId w:val="5"/>
        </w:numPr>
        <w:jc w:val="both"/>
      </w:pPr>
      <w:r>
        <w:rPr>
          <w:b/>
        </w:rPr>
        <w:t>Comunidad campesina:</w:t>
      </w:r>
      <w:r>
        <w:t xml:space="preserve"> Las comunidades campesinas son organizaciones de interés público con existencia legal y personería jurídica, integradas por familias que habitan y controlan determinados territorios, ligadas por vínculos ancestrales, sociales, económicos y culturales, expresados en la propiedad comunal de la tierra, el trabajo comunal, la ayuda  mutua, el gobierno democrático y el desarrollo de actividades multisectoriales cuyos fines se orientan a la realización plena de sus miembros y del país (Ley </w:t>
      </w:r>
      <w:proofErr w:type="spellStart"/>
      <w:r>
        <w:t>N</w:t>
      </w:r>
      <w:r w:rsidR="00513B67">
        <w:t>°</w:t>
      </w:r>
      <w:proofErr w:type="spellEnd"/>
      <w:r>
        <w:t xml:space="preserve"> 24656).</w:t>
      </w:r>
    </w:p>
    <w:p w14:paraId="00000186" w14:textId="3E95FA10" w:rsidR="009D0D6F" w:rsidRDefault="0094762E">
      <w:pPr>
        <w:ind w:left="720"/>
        <w:jc w:val="both"/>
      </w:pPr>
      <w:r>
        <w:t xml:space="preserve">Las comunidades campesinas pueden ser identificadas también como pueblos indígenas u originarios, conforme a los criterios señalados en la ley </w:t>
      </w:r>
      <w:proofErr w:type="spellStart"/>
      <w:r>
        <w:t>N</w:t>
      </w:r>
      <w:r w:rsidR="00513B67">
        <w:t>°</w:t>
      </w:r>
      <w:proofErr w:type="spellEnd"/>
      <w:r>
        <w:t xml:space="preserve"> 29785, Ley del derecho a la consulta previa a los pueblos indígenas u originarios, reconocido en el Convenio 169 de la OIT).</w:t>
      </w:r>
    </w:p>
    <w:p w14:paraId="00000187" w14:textId="17069DB6" w:rsidR="009D0D6F" w:rsidRDefault="0094762E" w:rsidP="003A41C1">
      <w:pPr>
        <w:numPr>
          <w:ilvl w:val="0"/>
          <w:numId w:val="5"/>
        </w:numPr>
        <w:jc w:val="both"/>
      </w:pPr>
      <w:r>
        <w:rPr>
          <w:b/>
        </w:rPr>
        <w:t>Comunidad nativa:</w:t>
      </w:r>
      <w:r>
        <w:t xml:space="preserve"> Las comunidades nativas tienen origen en los grupos tribales de la selva y ceja de selva y están constituidas por conjuntos de familias vinculadas por los siguientes elementos principales: idioma o dialecto; características culturales y sociales; y tenencia y usufructo común y permanente de un mismo territorio con asentamiento nucleado o disperso. (Artículo 8). Estas son reconocidas mediante Resolución Directoral emitida por la Dirección Regional Agraria correspondiente, en concordancia con la Ley </w:t>
      </w:r>
      <w:proofErr w:type="spellStart"/>
      <w:r>
        <w:t>N</w:t>
      </w:r>
      <w:r w:rsidR="00513B67">
        <w:t>°</w:t>
      </w:r>
      <w:proofErr w:type="spellEnd"/>
      <w:r>
        <w:t xml:space="preserve"> 27867, Ley Orgánica de los Gobiernos Regionales (Ley 22175).</w:t>
      </w:r>
    </w:p>
    <w:p w14:paraId="00000188" w14:textId="77777777" w:rsidR="009D0D6F" w:rsidRDefault="0094762E" w:rsidP="003A41C1">
      <w:pPr>
        <w:numPr>
          <w:ilvl w:val="0"/>
          <w:numId w:val="5"/>
        </w:numPr>
        <w:jc w:val="both"/>
      </w:pPr>
      <w:r>
        <w:rPr>
          <w:b/>
        </w:rPr>
        <w:t xml:space="preserve">Conocimientos tradicionales: </w:t>
      </w:r>
      <w:r>
        <w:t>Conjunto de conocimientos, saberes y prácticas de los grupos étnico-culturales de naturaleza colectiva, dinámica, vinculados a sus valores culturales, espirituales y normas consuetudinarias, transmitidos de generación en generación, reconocidos por ellos como parte de su cultura, historia e identidad (Ministerio de Cultura, 2023, p.33).</w:t>
      </w:r>
    </w:p>
    <w:p w14:paraId="00000189" w14:textId="77777777" w:rsidR="009D0D6F" w:rsidRDefault="0094762E" w:rsidP="003A41C1">
      <w:pPr>
        <w:numPr>
          <w:ilvl w:val="0"/>
          <w:numId w:val="5"/>
        </w:numPr>
        <w:jc w:val="both"/>
      </w:pPr>
      <w:r>
        <w:rPr>
          <w:b/>
        </w:rPr>
        <w:t xml:space="preserve">Consulta previa: </w:t>
      </w:r>
      <w:r>
        <w:t>La consulta previa es un diálogo entre el Estado y los pueblos indígenas u originarios, cuya finalidad es llegar a acuerdos en torno a medidas administrativas o legislativas que pudieran afectar sus derechos colectivos.</w:t>
      </w:r>
    </w:p>
    <w:p w14:paraId="0000018A" w14:textId="77777777" w:rsidR="009D0D6F" w:rsidRDefault="0094762E">
      <w:pPr>
        <w:ind w:left="720"/>
        <w:jc w:val="both"/>
      </w:pPr>
      <w:r>
        <w:t>Se consultan aquellas propuestas del Estado que podrían afectar directamente los derechos colectivos de los pueblos indígenas u originarios. Es decir, que pudieran producir cambios positivos o negativos en la situación jurídica o en el ejercicio de sus derechos, tales como el derecho a la tierra y al territorio, a la lengua, a la identidad cultural y otros (Ministerio de Cultura, 2015, p. 9).</w:t>
      </w:r>
    </w:p>
    <w:p w14:paraId="0000018B" w14:textId="047687D4" w:rsidR="009D0D6F" w:rsidRDefault="0094762E">
      <w:pPr>
        <w:ind w:left="720"/>
        <w:jc w:val="both"/>
      </w:pPr>
      <w:r>
        <w:t xml:space="preserve">Derechos colectivos de los pueblos indígenas u originarios. Derechos que tienen por sujeto a los pueblos indígenas, reconocidos en la Constitución Política del Perú, en el Convenio 169 de la OIT, así como por los tratados internacionales ratificados por el Perú y la legislación nacional, tales como el Derecho a la consulta previa, a la identidad cultural, derecho a la tierra, territorio y recursos naturales, derecho a la participación, elegir sus prioridades de desarrollo, a la jurisdicción especial, a conservar sus costumbres, entre otros (Directiva </w:t>
      </w:r>
      <w:proofErr w:type="spellStart"/>
      <w:r>
        <w:t>N</w:t>
      </w:r>
      <w:r w:rsidR="00513B67">
        <w:t>°</w:t>
      </w:r>
      <w:proofErr w:type="spellEnd"/>
      <w:r>
        <w:t xml:space="preserve"> 001-2022 VMI-MC, 2022).</w:t>
      </w:r>
    </w:p>
    <w:p w14:paraId="0000018C" w14:textId="77777777" w:rsidR="009D0D6F" w:rsidRDefault="0094762E" w:rsidP="003A41C1">
      <w:pPr>
        <w:numPr>
          <w:ilvl w:val="0"/>
          <w:numId w:val="5"/>
        </w:numPr>
        <w:jc w:val="both"/>
      </w:pPr>
      <w:r>
        <w:rPr>
          <w:b/>
        </w:rPr>
        <w:t xml:space="preserve">Discriminación de la mujer: </w:t>
      </w:r>
      <w:r>
        <w:t>Toda distinción, exclusión a restricción basada en el sexo que tenga por objeto o por resultado, menoscabar o anular el reconocimiento, goce o ejercicio por la mujer, independientemente de su estado civil, sobre la base de la igualdad del hombre y la mujer, de los derechos humanos y las libertades fundamentales en las esferas política, económica, social, cultural y civil o en cualquier otra esfera (Ministerio de la Mujer y Poblaciones Vulnerables[MIMP], 2019, p. 43).</w:t>
      </w:r>
    </w:p>
    <w:p w14:paraId="0000018D" w14:textId="77777777" w:rsidR="009D0D6F" w:rsidRDefault="0094762E" w:rsidP="003A41C1">
      <w:pPr>
        <w:numPr>
          <w:ilvl w:val="0"/>
          <w:numId w:val="5"/>
        </w:numPr>
        <w:jc w:val="both"/>
      </w:pPr>
      <w:r>
        <w:rPr>
          <w:b/>
        </w:rPr>
        <w:t xml:space="preserve">Discriminación étnico – racial: </w:t>
      </w:r>
      <w:r>
        <w:t>Trato diferenciado, excluyente o restrictivo basado en el origen étnico-cultural de las personas (hábitos, costumbres, indumentaria, símbolos, formas de vida, sentido de pertenencia, idioma y creencias de un grupo social determinado), y/o en sus características físicas (color de piel, facciones, estatura, color de cabello, etc.) que tenga como objetivo anular o menoscabar el reconocimiento, goce o ejercicio de los derechos y libertades fundamentales de las personas en la esfera política, económica, social y cultural (Ministerio de Cultura, 2020, p. 133).</w:t>
      </w:r>
    </w:p>
    <w:p w14:paraId="0000018E" w14:textId="77777777" w:rsidR="009D0D6F" w:rsidRDefault="0094762E" w:rsidP="003A41C1">
      <w:pPr>
        <w:numPr>
          <w:ilvl w:val="0"/>
          <w:numId w:val="5"/>
        </w:numPr>
        <w:tabs>
          <w:tab w:val="left" w:pos="284"/>
        </w:tabs>
        <w:jc w:val="both"/>
      </w:pPr>
      <w:r>
        <w:rPr>
          <w:b/>
        </w:rPr>
        <w:t xml:space="preserve">Discriminación estructural: </w:t>
      </w:r>
      <w:r>
        <w:t>Conjunto de prácticas reproducidas por patrones socioculturales instalados en las personas, las instituciones y la sociedad en general. Esta discriminación se expresa en prácticas y discursos excluyentes y violentos que son avalados por el orden social, donde hombres y mujeres se relacionan a nivel social, político, económico y ético. Así también, esta discriminación se evidencia en las diferentes oportunidades de desarrollo y de consecución de planes de vida de las personas debido al hecho biológico de ser hombres o mujeres (MIMP, 2019).</w:t>
      </w:r>
    </w:p>
    <w:p w14:paraId="0000018F" w14:textId="51143BF6" w:rsidR="009D0D6F" w:rsidRDefault="0094762E" w:rsidP="003A41C1">
      <w:pPr>
        <w:numPr>
          <w:ilvl w:val="0"/>
          <w:numId w:val="5"/>
        </w:numPr>
        <w:jc w:val="both"/>
      </w:pPr>
      <w:r>
        <w:rPr>
          <w:b/>
        </w:rPr>
        <w:t xml:space="preserve">Discriminación por uso de lenguas indígenas u originarias: </w:t>
      </w:r>
      <w:r>
        <w:t xml:space="preserve">Es todo trato diferenciado, excluyente o restrictivo, que no responde a criterios objetivos y razonables, que se produce por el uso de una lengua indígena u originaria, o por la manifestación de rasgos lingüísticos de esta lengua en otra lengua no indígena u originaria, como hablar una lengua en la manera particular de su zona de origen, y que tenga por objeto o por resultado, anular o menoscabar el reconocimiento, goce o ejercicio de los derechos de la persona humana y de su dignidad (Decreto Supremo </w:t>
      </w:r>
      <w:proofErr w:type="spellStart"/>
      <w:r>
        <w:t>N</w:t>
      </w:r>
      <w:r w:rsidR="00513B67">
        <w:t>°</w:t>
      </w:r>
      <w:proofErr w:type="spellEnd"/>
      <w:r>
        <w:t xml:space="preserve"> 012-2021-MC, 2021).</w:t>
      </w:r>
    </w:p>
    <w:p w14:paraId="00000190" w14:textId="77777777" w:rsidR="009D0D6F" w:rsidRDefault="0094762E" w:rsidP="003A41C1">
      <w:pPr>
        <w:numPr>
          <w:ilvl w:val="0"/>
          <w:numId w:val="5"/>
        </w:numPr>
        <w:jc w:val="both"/>
      </w:pPr>
      <w:r>
        <w:rPr>
          <w:b/>
        </w:rPr>
        <w:t xml:space="preserve">Enfoque étnico – racial: </w:t>
      </w:r>
      <w:r>
        <w:t>Este enfoque surge del análisis de las formas de subordinación y exclusión prevalentes basadas en diferencias de origen étnico-racial, e indica que es necesario visibilizarlas y promover activamente su transformación para garantizar el acceso a derechos e igualdad de oportunidades para todas las personas sin distinción.</w:t>
      </w:r>
    </w:p>
    <w:p w14:paraId="00000191" w14:textId="7A8053C5" w:rsidR="009D0D6F" w:rsidRDefault="0094762E">
      <w:pPr>
        <w:ind w:left="720"/>
        <w:jc w:val="both"/>
      </w:pPr>
      <w:r>
        <w:t xml:space="preserve">Asimismo, contribuye a identificar, analizar, estudiar y explicar las condiciones por las cuales se reproducen las relaciones de subordinación que tienen como resultado la generación de inequidad y desigualdad que afecta a los grupos étnicos históricamente excluidos en comparación con el resto de la población, problematizando temas como la construcción de la identidad, los derechos colectivos, la pobreza y exclusión, la participación política y el ejercicio pleno de sus derechos humanos (Decreto Supremo </w:t>
      </w:r>
      <w:proofErr w:type="spellStart"/>
      <w:r>
        <w:t>N</w:t>
      </w:r>
      <w:r w:rsidR="00513B67">
        <w:t>°</w:t>
      </w:r>
      <w:proofErr w:type="spellEnd"/>
      <w:r>
        <w:t xml:space="preserve"> 005-2022-MC, 2022).</w:t>
      </w:r>
    </w:p>
    <w:p w14:paraId="00000192" w14:textId="1EA87E40" w:rsidR="009D0D6F" w:rsidRDefault="0094762E" w:rsidP="003A41C1">
      <w:pPr>
        <w:numPr>
          <w:ilvl w:val="0"/>
          <w:numId w:val="5"/>
        </w:numPr>
        <w:jc w:val="both"/>
      </w:pPr>
      <w:r>
        <w:rPr>
          <w:b/>
        </w:rPr>
        <w:t xml:space="preserve">Enfoque Intercultural: </w:t>
      </w:r>
      <w:r>
        <w:t xml:space="preserve">Establece el reconocimiento de las diferencias culturales como uno de los pilares de la construcción de una sociedad democrática, fundamentada en el establecimiento de relaciones de equidad e igualdad de oportunidades y derechos. El enfoque intercultural en la gestión pública es el proceso de adaptación de las diferentes instituciones, a nivel normativo, administrativo y del servicio civil del Estado, para atender de manera pertinente las necesidades culturales y sociales de los diferentes grupos étnico-culturales del país (Decreto Supremo </w:t>
      </w:r>
      <w:proofErr w:type="spellStart"/>
      <w:r>
        <w:t>N</w:t>
      </w:r>
      <w:r w:rsidR="00513B67">
        <w:t>°</w:t>
      </w:r>
      <w:proofErr w:type="spellEnd"/>
      <w:r>
        <w:t xml:space="preserve"> 009-2020-MC, 2020).</w:t>
      </w:r>
    </w:p>
    <w:p w14:paraId="00000193" w14:textId="3F59EA05" w:rsidR="009D0D6F" w:rsidRDefault="0094762E" w:rsidP="003A41C1">
      <w:pPr>
        <w:numPr>
          <w:ilvl w:val="0"/>
          <w:numId w:val="5"/>
        </w:numPr>
        <w:jc w:val="both"/>
      </w:pPr>
      <w:r>
        <w:rPr>
          <w:b/>
        </w:rPr>
        <w:t xml:space="preserve">Estado intercultural: </w:t>
      </w:r>
      <w:r>
        <w:t xml:space="preserve">El Estado Intercultural implica la promoción de la diversidad cultural, garantizando los derechos de los diversos grupos étnico-culturales para promover la gestión pública intercultural (Decreto Supremo </w:t>
      </w:r>
      <w:proofErr w:type="spellStart"/>
      <w:r>
        <w:t>N</w:t>
      </w:r>
      <w:r w:rsidR="00513B67">
        <w:t>°</w:t>
      </w:r>
      <w:proofErr w:type="spellEnd"/>
      <w:r>
        <w:t xml:space="preserve"> 164-2021-PCM, 2021).</w:t>
      </w:r>
    </w:p>
    <w:p w14:paraId="00000194" w14:textId="29D6A5D1" w:rsidR="009D0D6F" w:rsidRDefault="0094762E" w:rsidP="003A41C1">
      <w:pPr>
        <w:numPr>
          <w:ilvl w:val="0"/>
          <w:numId w:val="5"/>
        </w:numPr>
        <w:jc w:val="both"/>
      </w:pPr>
      <w:r>
        <w:rPr>
          <w:b/>
        </w:rPr>
        <w:t xml:space="preserve">Identidad cultural: </w:t>
      </w:r>
      <w:r>
        <w:t xml:space="preserve">Sentido de pertenencia a una cultura con características propias que la hace única y diferente con respecto a otras culturas. Expresa la forma de ser y pertenecer a una cultura (Decreto Supremo </w:t>
      </w:r>
      <w:proofErr w:type="spellStart"/>
      <w:r>
        <w:t>N</w:t>
      </w:r>
      <w:r w:rsidR="00513B67">
        <w:t>°</w:t>
      </w:r>
      <w:proofErr w:type="spellEnd"/>
      <w:r>
        <w:t xml:space="preserve"> 010-2021-MC, 2021).</w:t>
      </w:r>
    </w:p>
    <w:p w14:paraId="00000195" w14:textId="71B4821E" w:rsidR="009D0D6F" w:rsidRDefault="0094762E" w:rsidP="003A41C1">
      <w:pPr>
        <w:numPr>
          <w:ilvl w:val="0"/>
          <w:numId w:val="5"/>
        </w:numPr>
        <w:jc w:val="both"/>
      </w:pPr>
      <w:r>
        <w:rPr>
          <w:b/>
        </w:rPr>
        <w:t xml:space="preserve">Interculturalidad: </w:t>
      </w:r>
      <w:r>
        <w:t xml:space="preserve">La interculturalidad es el reconocimiento de las diferencias culturales, visiones culturales y concepciones de bienestar como uno de los pilares de la construcción de una sociedad democrática que busca generar un espacio de equidad e igualdad de oportunidades y derechos entre los grupos étnico-culturales (Decreto Supremo </w:t>
      </w:r>
      <w:proofErr w:type="spellStart"/>
      <w:r>
        <w:t>N</w:t>
      </w:r>
      <w:r w:rsidR="00513B67">
        <w:t>°</w:t>
      </w:r>
      <w:proofErr w:type="spellEnd"/>
      <w:r>
        <w:t xml:space="preserve"> 009-2020-MC).</w:t>
      </w:r>
    </w:p>
    <w:p w14:paraId="00000196" w14:textId="09D88644" w:rsidR="009D0D6F" w:rsidRDefault="0094762E" w:rsidP="003A41C1">
      <w:pPr>
        <w:numPr>
          <w:ilvl w:val="0"/>
          <w:numId w:val="5"/>
        </w:numPr>
        <w:jc w:val="both"/>
      </w:pPr>
      <w:r>
        <w:rPr>
          <w:b/>
        </w:rPr>
        <w:t xml:space="preserve">Localidades de pueblos indígenas u originarios: </w:t>
      </w:r>
      <w:r>
        <w:t xml:space="preserve">Corresponde a los espacios geográficos donde habitan y/o ejercen sus derechos colectivos el o los pueblos indígenas u originarios, sea en propiedad o </w:t>
      </w:r>
      <w:r w:rsidR="00CE266B">
        <w:t>debido a</w:t>
      </w:r>
      <w:r>
        <w:t xml:space="preserve"> otros derechos reconocidos por el Estado o que usan u ocupan tradicionalmente. Dichos espacios pueden recibir diferentes denominaciones, entre las cuales destacan las siguientes: anexo, asentamiento, barrio, caserío, comunidad campesina, comunidad nativa, entre otros (Ministerio de Cultura, 2023, pág. 77).</w:t>
      </w:r>
    </w:p>
    <w:p w14:paraId="00000197" w14:textId="77777777" w:rsidR="009D0D6F" w:rsidRDefault="0094762E" w:rsidP="003A41C1">
      <w:pPr>
        <w:numPr>
          <w:ilvl w:val="0"/>
          <w:numId w:val="5"/>
        </w:numPr>
        <w:jc w:val="both"/>
      </w:pPr>
      <w:r>
        <w:rPr>
          <w:b/>
        </w:rPr>
        <w:t xml:space="preserve">Multiculturalidad: </w:t>
      </w:r>
      <w:r>
        <w:t>Existencia de diferentes grupos culturales en un mismo territorio, que se muestran respeto, pero no promueven situaciones de intercambio, en otras palabras, una situación multicultural supone la existencia de muchas culturas unidas en lo espacial pero no en lo social. De modo que no supone un enriquecimiento cultural o personal porque no implica contacto social entre culturas, situación que sí se produce con la Interculturalidad que se comenta seguidamente (Bernabé M., 2012, p. 69).</w:t>
      </w:r>
    </w:p>
    <w:p w14:paraId="00000198" w14:textId="118CB11C" w:rsidR="009D0D6F" w:rsidRDefault="0094762E" w:rsidP="003A41C1">
      <w:pPr>
        <w:numPr>
          <w:ilvl w:val="0"/>
          <w:numId w:val="5"/>
        </w:numPr>
        <w:jc w:val="both"/>
      </w:pPr>
      <w:r>
        <w:rPr>
          <w:b/>
        </w:rPr>
        <w:t xml:space="preserve">Ordenamiento territorial: </w:t>
      </w:r>
      <w:r>
        <w:t xml:space="preserve">Es un proceso político y técnico-administrativo destinado a orientar la ocupación ordenada y uso sostenible del territorio, sobre la base de la identificación de potencialidades y limitaciones, considerando criterios económicos, socioculturales, ambientales e institucionales (Art. 22°, Ley </w:t>
      </w:r>
      <w:proofErr w:type="spellStart"/>
      <w:r>
        <w:t>N</w:t>
      </w:r>
      <w:r w:rsidR="00513B67">
        <w:t>°</w:t>
      </w:r>
      <w:proofErr w:type="spellEnd"/>
      <w:r>
        <w:t xml:space="preserve"> 30230).</w:t>
      </w:r>
    </w:p>
    <w:p w14:paraId="00000199" w14:textId="28DDAB4C" w:rsidR="009D0D6F" w:rsidRDefault="0094762E" w:rsidP="003A41C1">
      <w:pPr>
        <w:numPr>
          <w:ilvl w:val="0"/>
          <w:numId w:val="5"/>
        </w:numPr>
        <w:jc w:val="both"/>
      </w:pPr>
      <w:r>
        <w:rPr>
          <w:b/>
        </w:rPr>
        <w:t xml:space="preserve">Pluriculturalidad: </w:t>
      </w:r>
      <w:r>
        <w:t xml:space="preserve">Término que hace referencia al reconocimiento por parte del Estado de la existencia de diversos grupos étnicos dentro de su territorio (Decreto Supremo </w:t>
      </w:r>
      <w:proofErr w:type="spellStart"/>
      <w:r>
        <w:t>N</w:t>
      </w:r>
      <w:r w:rsidR="00513B67">
        <w:t>°</w:t>
      </w:r>
      <w:proofErr w:type="spellEnd"/>
      <w:r>
        <w:t xml:space="preserve"> 009-2020-MC, 2020).</w:t>
      </w:r>
    </w:p>
    <w:p w14:paraId="0000019A" w14:textId="0270E7F5" w:rsidR="009D0D6F" w:rsidRDefault="0094762E" w:rsidP="003A41C1">
      <w:pPr>
        <w:numPr>
          <w:ilvl w:val="0"/>
          <w:numId w:val="5"/>
        </w:numPr>
        <w:jc w:val="both"/>
      </w:pPr>
      <w:r>
        <w:rPr>
          <w:b/>
        </w:rPr>
        <w:t>Pueblos indígenas u originarios</w:t>
      </w:r>
      <w:r>
        <w:rPr>
          <w:b/>
          <w:vertAlign w:val="superscript"/>
        </w:rPr>
        <w:footnoteReference w:id="8"/>
      </w:r>
      <w:r>
        <w:rPr>
          <w:b/>
        </w:rPr>
        <w:t xml:space="preserve">: </w:t>
      </w:r>
      <w:r>
        <w:t xml:space="preserve">Son aquellos colectivos que tienen su origen en tiempos anteriores al Estado, que tienen lugar en este país o región, conservan todas o parte de sus instituciones distintivas, y que, además, presentan la conciencia colectiva de poseer una identidad indígena u originaria.  El Perú ha contado con diversas figuras jurídicas previstas a nivel Constitucional para garantizar el ejercicio de los derechos colectivos de los </w:t>
      </w:r>
      <w:r w:rsidR="003357A3">
        <w:t>pueblos indígenas u originarios</w:t>
      </w:r>
      <w:r w:rsidR="004748BF">
        <w:t xml:space="preserve"> </w:t>
      </w:r>
      <w:r>
        <w:t>frente al Estado y terceros, como es el caso de las denominaciones de “comunidades campesinas” y “comunidades nativas”.</w:t>
      </w:r>
    </w:p>
    <w:p w14:paraId="0000019B" w14:textId="594552FF" w:rsidR="009D0D6F" w:rsidRDefault="0094762E" w:rsidP="003A41C1">
      <w:pPr>
        <w:numPr>
          <w:ilvl w:val="0"/>
          <w:numId w:val="5"/>
        </w:numPr>
        <w:jc w:val="both"/>
      </w:pPr>
      <w:r>
        <w:rPr>
          <w:b/>
        </w:rPr>
        <w:t xml:space="preserve">Pueblos indígenas en situación de aislamiento: </w:t>
      </w:r>
      <w:r>
        <w:t xml:space="preserve">Pueblo indígena, o parte de él, que no desarrolla relaciones sociales sostenidas con los demás integrantes de la sociedad nacional o que, habiéndolo hecho, ha optado por discontinuarlas (Decreto Supremo </w:t>
      </w:r>
      <w:proofErr w:type="spellStart"/>
      <w:r>
        <w:t>N</w:t>
      </w:r>
      <w:r w:rsidR="00513B67">
        <w:t>°</w:t>
      </w:r>
      <w:proofErr w:type="spellEnd"/>
      <w:r>
        <w:t xml:space="preserve"> 008-2016-MC, 2016).</w:t>
      </w:r>
    </w:p>
    <w:p w14:paraId="0000019C" w14:textId="088F779E" w:rsidR="009D0D6F" w:rsidRDefault="0094762E" w:rsidP="003A41C1">
      <w:pPr>
        <w:numPr>
          <w:ilvl w:val="0"/>
          <w:numId w:val="5"/>
        </w:numPr>
        <w:jc w:val="both"/>
      </w:pPr>
      <w:r>
        <w:rPr>
          <w:b/>
        </w:rPr>
        <w:t>Pueblos en situación de contacto inicial:</w:t>
      </w:r>
      <w:r>
        <w:t xml:space="preserve"> Pueblo indígena, o parte de él, que, con base en su decisión, se encuentra dentro de un proceso de interrelación con los demás integrantes de la sociedad nacional (Decreto Supremo </w:t>
      </w:r>
      <w:proofErr w:type="spellStart"/>
      <w:r>
        <w:t>N</w:t>
      </w:r>
      <w:r w:rsidR="00513B67">
        <w:t>°</w:t>
      </w:r>
      <w:proofErr w:type="spellEnd"/>
      <w:r>
        <w:t xml:space="preserve"> 008-2016-MC, 2016).</w:t>
      </w:r>
    </w:p>
    <w:p w14:paraId="0000019D" w14:textId="4CEAB21A" w:rsidR="009D0D6F" w:rsidRDefault="0094762E" w:rsidP="003A41C1">
      <w:pPr>
        <w:numPr>
          <w:ilvl w:val="0"/>
          <w:numId w:val="5"/>
        </w:numPr>
        <w:jc w:val="both"/>
      </w:pPr>
      <w:r>
        <w:rPr>
          <w:b/>
        </w:rPr>
        <w:t>Pueblos en situación de aislamiento y contacto inicial:</w:t>
      </w:r>
      <w:r>
        <w:t xml:space="preserve"> Este término hacer referencia a los PIA y PICI. Para entender la situación de los PIACI es necesario tener en cuenta la diferencia que existe entre quienes se encuentran en situación de aislamiento y quienes se encuentran en situación de contacto inicial. Estas dos situaciones representan a grupos de poblaciones que se enfrentan a distintas amenazas con diferentes niveles de vulnerabilidad, por lo que requieren distintas políticas y distintos enfoques cuando se trata de velar por su protección (Decreto Supremo </w:t>
      </w:r>
      <w:proofErr w:type="spellStart"/>
      <w:r>
        <w:t>N</w:t>
      </w:r>
      <w:r w:rsidR="00513B67">
        <w:t>°</w:t>
      </w:r>
      <w:proofErr w:type="spellEnd"/>
      <w:r>
        <w:t xml:space="preserve"> 008-2016-MC, 2016).</w:t>
      </w:r>
    </w:p>
    <w:p w14:paraId="0000019E" w14:textId="77777777" w:rsidR="009D0D6F" w:rsidRDefault="0094762E" w:rsidP="003A41C1">
      <w:pPr>
        <w:numPr>
          <w:ilvl w:val="0"/>
          <w:numId w:val="5"/>
        </w:numPr>
        <w:jc w:val="both"/>
      </w:pPr>
      <w:r>
        <w:rPr>
          <w:b/>
        </w:rPr>
        <w:t xml:space="preserve">Racismo: </w:t>
      </w:r>
      <w:r>
        <w:t>Ideología basada en que los seres humanos podemos ser categorizados en razas. Esta categorización se fundamenta únicamente en características físicas y/o biológicas de los seres, y postula que dentro de ella existen algunas razas que son superiores a otras (Ministerio de Cultura, s.f.).</w:t>
      </w:r>
    </w:p>
    <w:p w14:paraId="0000019F" w14:textId="66D4C00F" w:rsidR="009D0D6F" w:rsidRDefault="0094762E" w:rsidP="003A41C1">
      <w:pPr>
        <w:numPr>
          <w:ilvl w:val="0"/>
          <w:numId w:val="5"/>
        </w:numPr>
        <w:jc w:val="both"/>
      </w:pPr>
      <w:r>
        <w:rPr>
          <w:b/>
        </w:rPr>
        <w:t xml:space="preserve">Reserva indígena: </w:t>
      </w:r>
      <w:r>
        <w:t xml:space="preserve">Tierras delimitadas por el Estado peruano, de intangibilidad transitoria, a favor de los pueblos indígenas en situación de aislamiento o en situación de contacto inicial, y en tanto mantengan tal situación, para proteger sus derechos, su hábitat y las condiciones que aseguren su existencia e integridad como pueblos (Ley </w:t>
      </w:r>
      <w:proofErr w:type="spellStart"/>
      <w:r>
        <w:t>N</w:t>
      </w:r>
      <w:r w:rsidR="00513B67">
        <w:t>°</w:t>
      </w:r>
      <w:proofErr w:type="spellEnd"/>
      <w:r>
        <w:t xml:space="preserve"> 28736).</w:t>
      </w:r>
    </w:p>
    <w:p w14:paraId="000001A0" w14:textId="4A753512" w:rsidR="009D0D6F" w:rsidRDefault="0094762E" w:rsidP="003A41C1">
      <w:pPr>
        <w:numPr>
          <w:ilvl w:val="0"/>
          <w:numId w:val="5"/>
        </w:numPr>
        <w:jc w:val="both"/>
      </w:pPr>
      <w:r>
        <w:rPr>
          <w:b/>
        </w:rPr>
        <w:t xml:space="preserve">Reserva territorial: </w:t>
      </w:r>
      <w:r>
        <w:t xml:space="preserve">Tierras delimitadas por el Estado peruano, en el marco de lo dispuesto por la Segunda Disposición Transitoria del Decreto Legislativo </w:t>
      </w:r>
      <w:proofErr w:type="spellStart"/>
      <w:r>
        <w:t>N</w:t>
      </w:r>
      <w:r w:rsidR="00513B67">
        <w:t>°</w:t>
      </w:r>
      <w:proofErr w:type="spellEnd"/>
      <w:r>
        <w:t xml:space="preserve"> 22175, Ley de Comunidades Nativas y de Desarrollo Agrario de la Selva y Ceja de Selva, de intangibilidad transitoria, a favor de los pueblos indígenas en situación de aislamiento o en situación de contacto inicial, y en tanto mantengan tal situación, para proteger sus derechos, su hábitat y las condiciones que aseguren su existencia e integridad como pueblos. Hasta que se culmine con el proceso de adecuación a Reserva Indígena, tienen el mismo nivel de protección que el establecido para una Reserva Indígena (Decreto Legislativo </w:t>
      </w:r>
      <w:proofErr w:type="spellStart"/>
      <w:r>
        <w:t>N</w:t>
      </w:r>
      <w:r w:rsidR="00513B67">
        <w:t>°</w:t>
      </w:r>
      <w:proofErr w:type="spellEnd"/>
      <w:r>
        <w:t xml:space="preserve"> 1374).</w:t>
      </w:r>
    </w:p>
    <w:p w14:paraId="000001A1" w14:textId="6F7AE74E" w:rsidR="009D0D6F" w:rsidRDefault="0094762E" w:rsidP="003A41C1">
      <w:pPr>
        <w:numPr>
          <w:ilvl w:val="0"/>
          <w:numId w:val="5"/>
        </w:numPr>
        <w:jc w:val="both"/>
      </w:pPr>
      <w:r>
        <w:rPr>
          <w:b/>
        </w:rPr>
        <w:t xml:space="preserve">Revalorización: </w:t>
      </w:r>
      <w:r>
        <w:t xml:space="preserve">Es el proceso de reconocimiento de la importancia de los conocimientos tradicionales y su puesta en valor para los </w:t>
      </w:r>
      <w:r w:rsidR="003357A3">
        <w:t>pueblos indígenas u originarios</w:t>
      </w:r>
      <w:r w:rsidR="004748BF">
        <w:t xml:space="preserve"> </w:t>
      </w:r>
      <w:r>
        <w:t xml:space="preserve">y para la sociedad en su conjunto. Esto implica que el aporte de los pueblos sea reconocido, compensado, que cuente con su consentimiento y que participen en los beneficios que su utilización reporte (Ministerio de Cultura, 2017). </w:t>
      </w:r>
    </w:p>
    <w:p w14:paraId="000001A2" w14:textId="45C829E5" w:rsidR="009D0D6F" w:rsidRDefault="0094762E" w:rsidP="003A41C1">
      <w:pPr>
        <w:numPr>
          <w:ilvl w:val="0"/>
          <w:numId w:val="5"/>
        </w:numPr>
        <w:jc w:val="both"/>
      </w:pPr>
      <w:r>
        <w:rPr>
          <w:b/>
        </w:rPr>
        <w:t xml:space="preserve">Salvaguardia: </w:t>
      </w:r>
      <w:r>
        <w:t xml:space="preserve">Son las medidas encaminadas a garantizar la viabilidad del patrimonio cultural inmaterial, comprendidas la identificación, documentación, investigación, preservación, protección, promoción, valorización, transmisión –básicamente a través de la enseñanza formal y no formal– y revitalización de este patrimonio en sus distintos aspectos (Decreto Supremo </w:t>
      </w:r>
      <w:proofErr w:type="spellStart"/>
      <w:r>
        <w:t>N</w:t>
      </w:r>
      <w:r w:rsidR="00513B67">
        <w:t>°</w:t>
      </w:r>
      <w:proofErr w:type="spellEnd"/>
      <w:r>
        <w:t xml:space="preserve"> 005-2017-MC).</w:t>
      </w:r>
    </w:p>
    <w:p w14:paraId="000001A3" w14:textId="77777777" w:rsidR="009D0D6F" w:rsidRDefault="0094762E" w:rsidP="003A41C1">
      <w:pPr>
        <w:numPr>
          <w:ilvl w:val="0"/>
          <w:numId w:val="5"/>
        </w:numPr>
        <w:jc w:val="both"/>
      </w:pPr>
      <w:r>
        <w:rPr>
          <w:b/>
        </w:rPr>
        <w:t xml:space="preserve">Seguridad alimentaria nutricional: </w:t>
      </w:r>
      <w:r>
        <w:t>Existe cuando las personas tienen, en todo momento, acceso físico y económico a suficientes alimentos inocuos y nutritivos para satisfacer sus necesidades alimenticias y sus preferencias, con el objeto de llevar una vida activa y sana (Organización de las Naciones Unidas para la Alimentación y la Agricultura [FAO], s.f.).</w:t>
      </w:r>
    </w:p>
    <w:p w14:paraId="000001A4" w14:textId="7548FCFA" w:rsidR="009D0D6F" w:rsidRDefault="0094762E" w:rsidP="003A41C1">
      <w:pPr>
        <w:numPr>
          <w:ilvl w:val="0"/>
          <w:numId w:val="5"/>
        </w:numPr>
        <w:jc w:val="both"/>
      </w:pPr>
      <w:r>
        <w:rPr>
          <w:b/>
        </w:rPr>
        <w:t xml:space="preserve">Servicios públicos con pertinencia cultural: </w:t>
      </w:r>
      <w:r>
        <w:t xml:space="preserve">Actividades o prestaciones brindadas por la administración pública que tienen la finalidad de satisfacer las necesidades de la población y que, para ello, han sido diseñadas tomando en cuenta características particulares de los grupos de población, de las localidades donde se interviene y se brinda prestación. Para ello, se adapta el servicio de acuerdo a las características culturales, lingüísticas, socioeconómicas, geográficas y ambientales de sus usuarios. Además, incorporan sus cosmovisiones y concepciones sobre desarrollo y bienestar, así como sus expectativas de servicio, </w:t>
      </w:r>
      <w:r w:rsidR="00EE30E8">
        <w:t>de acuerdo con</w:t>
      </w:r>
      <w:r>
        <w:t xml:space="preserve"> los estándares internacionales de derechos humanos (Decreto Supremo </w:t>
      </w:r>
      <w:proofErr w:type="spellStart"/>
      <w:r>
        <w:t>N</w:t>
      </w:r>
      <w:r w:rsidR="00513B67">
        <w:t>°</w:t>
      </w:r>
      <w:proofErr w:type="spellEnd"/>
      <w:r>
        <w:t xml:space="preserve"> 009-2020-MC, 2020).</w:t>
      </w:r>
    </w:p>
    <w:p w14:paraId="0E44F07B" w14:textId="1B59241C" w:rsidR="00BE3FF7" w:rsidRDefault="0094762E" w:rsidP="003A41C1">
      <w:pPr>
        <w:numPr>
          <w:ilvl w:val="0"/>
          <w:numId w:val="5"/>
        </w:numPr>
        <w:jc w:val="both"/>
      </w:pPr>
      <w:r>
        <w:rPr>
          <w:b/>
        </w:rPr>
        <w:t xml:space="preserve">Servicios públicos libres de discriminación: </w:t>
      </w:r>
      <w:r>
        <w:t xml:space="preserve">Servicios públicos que brindan trato igualitario y de respeto a todas las personas, independientemente de sus características (Decreto Supremo </w:t>
      </w:r>
      <w:proofErr w:type="spellStart"/>
      <w:r>
        <w:t>N</w:t>
      </w:r>
      <w:r w:rsidR="00513B67">
        <w:t>°</w:t>
      </w:r>
      <w:proofErr w:type="spellEnd"/>
      <w:r>
        <w:t xml:space="preserve"> 009-2020-MC, 2020).</w:t>
      </w:r>
      <w:bookmarkStart w:id="24" w:name="_Toc137231187"/>
    </w:p>
    <w:p w14:paraId="45CAF680" w14:textId="77777777" w:rsidR="00BC3528" w:rsidRDefault="00BC3528" w:rsidP="00BC3528">
      <w:pPr>
        <w:ind w:left="720"/>
        <w:jc w:val="both"/>
      </w:pPr>
    </w:p>
    <w:p w14:paraId="000001A7" w14:textId="4AD7FBF1" w:rsidR="009D0D6F" w:rsidRPr="00936A72" w:rsidRDefault="0094762E" w:rsidP="00BC3528">
      <w:pPr>
        <w:pStyle w:val="Ttulo2"/>
        <w:numPr>
          <w:ilvl w:val="1"/>
          <w:numId w:val="2"/>
        </w:numPr>
        <w:spacing w:after="240"/>
        <w:rPr>
          <w:color w:val="44546A" w:themeColor="text2"/>
        </w:rPr>
      </w:pPr>
      <w:bookmarkStart w:id="25" w:name="_Toc143624255"/>
      <w:r w:rsidRPr="00936A72">
        <w:rPr>
          <w:color w:val="44546A" w:themeColor="text2"/>
        </w:rPr>
        <w:t>Modelo del problema público</w:t>
      </w:r>
      <w:bookmarkEnd w:id="24"/>
      <w:bookmarkEnd w:id="25"/>
    </w:p>
    <w:p w14:paraId="000001A9" w14:textId="77777777" w:rsidR="009D0D6F" w:rsidRDefault="0094762E">
      <w:pPr>
        <w:jc w:val="both"/>
      </w:pPr>
      <w:r>
        <w:t>El Centro Nacional de Planeamiento Estratégico [</w:t>
      </w:r>
      <w:sdt>
        <w:sdtPr>
          <w:tag w:val="goog_rdk_23"/>
          <w:id w:val="-1574582578"/>
        </w:sdtPr>
        <w:sdtContent/>
      </w:sdt>
      <w:r>
        <w:t>CEPLAN] (2023) refiere que el modelo del problema público describe las relaciones de causalidad y los efectos del problema, basándose en evidencia científica. Permite comprender, explicar y predecir los elementos del problema, así como para organizar propuestas de acciones futuras.</w:t>
      </w:r>
    </w:p>
    <w:p w14:paraId="000001AA" w14:textId="77777777" w:rsidR="009D0D6F" w:rsidRDefault="0094762E">
      <w:pPr>
        <w:jc w:val="both"/>
      </w:pPr>
      <w:r>
        <w:t>El análisis de este modelo implica examinar la evidencia disponible sobre los componentes del problema y comprender las partes sustanciales que conforman y explican el problema. Esto incluye identificar las principales causas directas e indirectas y los efectos del problema público, presentando datos cuantitativos y cualitativos que respalden lo propuesto y permitan una comprensión integral del problema.</w:t>
      </w:r>
    </w:p>
    <w:p w14:paraId="000001AB" w14:textId="77777777" w:rsidR="009D0D6F" w:rsidRDefault="0094762E">
      <w:pPr>
        <w:jc w:val="both"/>
      </w:pPr>
      <w:r>
        <w:t>Es importante considerar a las personas afectadas por el problema y su situación en cada uno de los componentes. Esto implica comprender cómo el problema y sus componentes afectan el bienestar de las personas, particularmente en grupos específicos. Se deben responder preguntas sobre quiénes se ven afectados, en qué medida y desde cuándo. También se debe analizar cómo el problema afecta de manera diferente a diferentes grupos, como hombres y mujeres, según su etnicidad, territorio, entre otros.</w:t>
      </w:r>
    </w:p>
    <w:p w14:paraId="000001AC" w14:textId="77777777" w:rsidR="009D0D6F" w:rsidRDefault="0094762E">
      <w:pPr>
        <w:jc w:val="both"/>
      </w:pPr>
      <w:r>
        <w:t>Además, se debe examinar las acciones previas realizadas en relación con el problema público y sus componentes, así como los enfoques transversales pertinentes, pues permiten comprender cómo el problema público afecta a diferentes grupos de la sociedad y son relevantes para adoptar medidas de políticas adecuadas.</w:t>
      </w:r>
    </w:p>
    <w:p w14:paraId="506D7056" w14:textId="028532BF" w:rsidR="005A5BAE" w:rsidRDefault="0094762E">
      <w:pPr>
        <w:jc w:val="both"/>
      </w:pPr>
      <w:r>
        <w:t xml:space="preserve">En resumen, el modelo del problema público es una forma simplificada de representar el problema y sus partes, mostrando cómo están relacionados y qué efectos tienen. Se basa en data cualitativa y cuantitativa y nos ayuda a entender, explicar y prever el problema, además de ayudarnos a planificar acciones futuras. </w:t>
      </w:r>
    </w:p>
    <w:p w14:paraId="000001AE" w14:textId="60E12662" w:rsidR="009D0D6F" w:rsidRPr="00936A72" w:rsidRDefault="0094762E" w:rsidP="00F840CC">
      <w:pPr>
        <w:pStyle w:val="Ttulo3"/>
        <w:spacing w:after="240"/>
        <w:ind w:left="851"/>
        <w:rPr>
          <w:color w:val="44546A" w:themeColor="text2"/>
        </w:rPr>
      </w:pPr>
      <w:bookmarkStart w:id="26" w:name="_Toc137231188"/>
      <w:bookmarkStart w:id="27" w:name="_Toc143624256"/>
      <w:r w:rsidRPr="00936A72">
        <w:rPr>
          <w:color w:val="44546A" w:themeColor="text2"/>
        </w:rPr>
        <w:t>2.</w:t>
      </w:r>
      <w:r w:rsidR="008D6C2D">
        <w:rPr>
          <w:color w:val="44546A" w:themeColor="text2"/>
        </w:rPr>
        <w:t>4</w:t>
      </w:r>
      <w:r w:rsidRPr="00936A72">
        <w:rPr>
          <w:color w:val="44546A" w:themeColor="text2"/>
        </w:rPr>
        <w:t xml:space="preserve">.1. </w:t>
      </w:r>
      <w:bookmarkEnd w:id="26"/>
      <w:r w:rsidR="005B180A">
        <w:rPr>
          <w:color w:val="44546A" w:themeColor="text2"/>
        </w:rPr>
        <w:t>Descripción de las causas y efectos del modelo del problema público</w:t>
      </w:r>
      <w:bookmarkEnd w:id="27"/>
    </w:p>
    <w:p w14:paraId="000001B0" w14:textId="15AC2C7C" w:rsidR="009D0D6F" w:rsidRDefault="0094762E">
      <w:pPr>
        <w:spacing w:after="0" w:line="276" w:lineRule="auto"/>
        <w:jc w:val="both"/>
      </w:pPr>
      <w:r>
        <w:rPr>
          <w:color w:val="000000"/>
        </w:rPr>
        <w:t xml:space="preserve">El problema público de la Política Nacional de </w:t>
      </w:r>
      <w:r w:rsidR="003357A3">
        <w:rPr>
          <w:color w:val="000000"/>
        </w:rPr>
        <w:t>Pueblos indígenas u originarios</w:t>
      </w:r>
      <w:r w:rsidR="00D85CFD">
        <w:rPr>
          <w:color w:val="000000"/>
        </w:rPr>
        <w:t xml:space="preserve"> </w:t>
      </w:r>
      <w:r>
        <w:rPr>
          <w:color w:val="000000"/>
        </w:rPr>
        <w:t xml:space="preserve">plantea la vulneración </w:t>
      </w:r>
      <w:commentRangeStart w:id="28"/>
      <w:r>
        <w:rPr>
          <w:color w:val="000000"/>
        </w:rPr>
        <w:t>de</w:t>
      </w:r>
      <w:commentRangeEnd w:id="28"/>
      <w:r w:rsidR="007B383D">
        <w:rPr>
          <w:rStyle w:val="Refdecomentario"/>
          <w:rFonts w:eastAsiaTheme="minorHAnsi"/>
        </w:rPr>
        <w:commentReference w:id="28"/>
      </w:r>
      <w:r>
        <w:rPr>
          <w:color w:val="000000"/>
        </w:rPr>
        <w:t xml:space="preserve"> los derechos colectivos de los pueblos indígenas y originarios; el cual tiene su razón de ser en</w:t>
      </w:r>
      <w:sdt>
        <w:sdtPr>
          <w:tag w:val="goog_rdk_24"/>
          <w:id w:val="-1974743705"/>
        </w:sdtPr>
        <w:sdtContent/>
      </w:sdt>
      <w:r>
        <w:rPr>
          <w:color w:val="000000"/>
        </w:rPr>
        <w:t xml:space="preserve"> nueve causas directas, acompañadas de sus respectivas causas indirectas y los efectos de acuerdo con el detalle siguiente:</w:t>
      </w:r>
    </w:p>
    <w:p w14:paraId="000001B1" w14:textId="77777777" w:rsidR="009D0D6F" w:rsidRDefault="009D0D6F">
      <w:pPr>
        <w:spacing w:after="0" w:line="276" w:lineRule="auto"/>
        <w:jc w:val="both"/>
      </w:pPr>
    </w:p>
    <w:p w14:paraId="385C0AD2" w14:textId="77777777" w:rsidR="00C315F5" w:rsidRDefault="0094762E" w:rsidP="003A41C1">
      <w:pPr>
        <w:numPr>
          <w:ilvl w:val="0"/>
          <w:numId w:val="12"/>
        </w:numPr>
        <w:spacing w:after="0" w:line="276" w:lineRule="auto"/>
        <w:jc w:val="both"/>
        <w:rPr>
          <w:b/>
        </w:rPr>
      </w:pPr>
      <w:r w:rsidRPr="00FF41C9">
        <w:rPr>
          <w:b/>
        </w:rPr>
        <w:t xml:space="preserve">Causa directa 1. </w:t>
      </w:r>
      <w:r w:rsidR="00AA700A" w:rsidRPr="00FF41C9">
        <w:rPr>
          <w:b/>
        </w:rPr>
        <w:t>Deficiente seguridad jurídica de las tierras y territorios ancestrales, colectivos e integrales de los pueblos indígenas u originarios</w:t>
      </w:r>
    </w:p>
    <w:p w14:paraId="3B85F927" w14:textId="1630A997" w:rsidR="00031A91" w:rsidRPr="00031A91" w:rsidRDefault="00BB4389" w:rsidP="00C315F5">
      <w:pPr>
        <w:spacing w:after="0" w:line="276" w:lineRule="auto"/>
        <w:jc w:val="both"/>
        <w:rPr>
          <w:b/>
        </w:rPr>
      </w:pPr>
      <w:r w:rsidRPr="00BB4389">
        <w:rPr>
          <w:bCs/>
        </w:rPr>
        <w:t>E</w:t>
      </w:r>
      <w:r w:rsidR="0094762E">
        <w:t xml:space="preserve">n esta causa se </w:t>
      </w:r>
      <w:r w:rsidR="0017082D">
        <w:t xml:space="preserve">tratan asuntos relacionados con la necesidad de incrementar procesos de </w:t>
      </w:r>
      <w:r w:rsidR="0017082D" w:rsidRPr="0017082D">
        <w:t>reconocimiento, titulación, ampliación</w:t>
      </w:r>
      <w:r w:rsidR="0017082D">
        <w:t xml:space="preserve"> y</w:t>
      </w:r>
      <w:r w:rsidR="0017082D" w:rsidRPr="0017082D">
        <w:t xml:space="preserve"> georreferenciación</w:t>
      </w:r>
      <w:r w:rsidR="0017082D">
        <w:t xml:space="preserve">, así como </w:t>
      </w:r>
      <w:r w:rsidR="000B0967">
        <w:t xml:space="preserve">de </w:t>
      </w:r>
      <w:r w:rsidR="0017082D">
        <w:t>una</w:t>
      </w:r>
      <w:r w:rsidR="0017082D" w:rsidRPr="0017082D">
        <w:t xml:space="preserve"> inscripción oportuna, </w:t>
      </w:r>
      <w:r w:rsidR="0017082D">
        <w:t>célere</w:t>
      </w:r>
      <w:r w:rsidR="0017082D" w:rsidRPr="0017082D">
        <w:t xml:space="preserve"> y adecuada de las comunidades nativas y campesinas pertenecientes a pueblos indígenas u originarios</w:t>
      </w:r>
      <w:r w:rsidR="008C6AE5">
        <w:t xml:space="preserve">; </w:t>
      </w:r>
      <w:r w:rsidR="00FF41C9">
        <w:t xml:space="preserve">asimismo, </w:t>
      </w:r>
      <w:r w:rsidR="00BB07F1">
        <w:t xml:space="preserve">es una causa que aborda </w:t>
      </w:r>
      <w:r w:rsidR="00FF41C9">
        <w:t xml:space="preserve">temas relacionados a la reivindicación del territorio colectivo e integral de los </w:t>
      </w:r>
      <w:r w:rsidR="003357A3">
        <w:t>pueblos indígenas u originarios</w:t>
      </w:r>
      <w:r w:rsidR="00D85CFD">
        <w:t xml:space="preserve"> </w:t>
      </w:r>
      <w:r w:rsidR="00FF41C9" w:rsidRPr="008C6AE5">
        <w:t>conforme a la normativa nacional e internacional</w:t>
      </w:r>
      <w:r w:rsidR="00FF41C9">
        <w:t xml:space="preserve">; además, </w:t>
      </w:r>
      <w:r w:rsidR="00BB07F1">
        <w:t xml:space="preserve">se plantean </w:t>
      </w:r>
      <w:r w:rsidR="000C4496">
        <w:t xml:space="preserve">cuestiones relacionadas al pedido de respeto y garantía de territorios indígenas u originarios, así como a la necesidad de una respuesta </w:t>
      </w:r>
      <w:r w:rsidR="00BB07F1">
        <w:t xml:space="preserve">eficaz </w:t>
      </w:r>
      <w:r w:rsidR="000C4496">
        <w:t xml:space="preserve">del Estado frente a </w:t>
      </w:r>
      <w:r w:rsidR="00BB07F1">
        <w:t xml:space="preserve">los </w:t>
      </w:r>
      <w:r w:rsidR="000C4496">
        <w:t>despojo</w:t>
      </w:r>
      <w:r w:rsidR="00BB07F1">
        <w:t>s</w:t>
      </w:r>
      <w:r w:rsidR="000C4496">
        <w:t xml:space="preserve"> territorial</w:t>
      </w:r>
      <w:r w:rsidR="00BB07F1">
        <w:t>es</w:t>
      </w:r>
      <w:r w:rsidR="000C4496">
        <w:t xml:space="preserve">; </w:t>
      </w:r>
      <w:r w:rsidR="0085742B" w:rsidRPr="00F30382">
        <w:t>por último, se abordan problemáticas relacionad</w:t>
      </w:r>
      <w:r w:rsidR="00031A91" w:rsidRPr="00F30382">
        <w:t xml:space="preserve">as a lo que se percibe como un </w:t>
      </w:r>
      <w:r w:rsidR="0085742B" w:rsidRPr="00F30382">
        <w:t xml:space="preserve"> </w:t>
      </w:r>
      <w:r w:rsidR="00031A91" w:rsidRPr="00F30382">
        <w:t>e</w:t>
      </w:r>
      <w:r w:rsidR="0085742B" w:rsidRPr="00F30382">
        <w:t xml:space="preserve">scaso </w:t>
      </w:r>
      <w:r w:rsidR="00031A91" w:rsidRPr="00F30382">
        <w:t xml:space="preserve">respeto hacia las formas de gobernanza y autonomía, arraigadas en la cosmovisión y autodeterminación de los pueblos indígenas u originarios, en lo que respecta a </w:t>
      </w:r>
      <w:r w:rsidR="00F30382" w:rsidRPr="00F30382">
        <w:t>sus</w:t>
      </w:r>
      <w:r w:rsidR="00031A91" w:rsidRPr="00F30382">
        <w:t xml:space="preserve"> territorios colectivos.</w:t>
      </w:r>
    </w:p>
    <w:p w14:paraId="428868C9" w14:textId="77777777" w:rsidR="008756E0" w:rsidRDefault="008756E0" w:rsidP="006A4579">
      <w:pPr>
        <w:spacing w:after="0" w:line="276" w:lineRule="auto"/>
        <w:ind w:left="720"/>
        <w:jc w:val="both"/>
      </w:pPr>
    </w:p>
    <w:p w14:paraId="3A9ED02E" w14:textId="006014AB" w:rsidR="00C315F5" w:rsidRDefault="0094762E" w:rsidP="003A41C1">
      <w:pPr>
        <w:numPr>
          <w:ilvl w:val="0"/>
          <w:numId w:val="12"/>
        </w:numPr>
        <w:spacing w:after="0" w:line="276" w:lineRule="auto"/>
        <w:jc w:val="both"/>
        <w:rPr>
          <w:rFonts w:asciiTheme="minorHAnsi" w:hAnsiTheme="minorHAnsi" w:cstheme="minorHAnsi"/>
          <w:b/>
        </w:rPr>
      </w:pPr>
      <w:r w:rsidRPr="006A4579">
        <w:rPr>
          <w:rFonts w:asciiTheme="minorHAnsi" w:hAnsiTheme="minorHAnsi" w:cstheme="minorHAnsi"/>
          <w:b/>
        </w:rPr>
        <w:t xml:space="preserve">Causa directa 2. </w:t>
      </w:r>
      <w:r w:rsidR="00AA700A" w:rsidRPr="006A4579">
        <w:rPr>
          <w:rFonts w:asciiTheme="minorHAnsi" w:hAnsiTheme="minorHAnsi" w:cstheme="minorHAnsi"/>
          <w:b/>
        </w:rPr>
        <w:t>Degradación del medio ambiente (madre tierra) que afecta</w:t>
      </w:r>
      <w:del w:id="29" w:author="Franco Gustavo Arroyo Gonzales" w:date="2023-08-31T17:16:00Z">
        <w:r w:rsidR="00AA700A" w:rsidRPr="006A4579" w:rsidDel="00EE1B76">
          <w:rPr>
            <w:rFonts w:asciiTheme="minorHAnsi" w:hAnsiTheme="minorHAnsi" w:cstheme="minorHAnsi"/>
            <w:b/>
          </w:rPr>
          <w:delText>n</w:delText>
        </w:r>
      </w:del>
      <w:r w:rsidR="00AA700A" w:rsidRPr="006A4579">
        <w:rPr>
          <w:rFonts w:asciiTheme="minorHAnsi" w:hAnsiTheme="minorHAnsi" w:cstheme="minorHAnsi"/>
          <w:b/>
        </w:rPr>
        <w:t xml:space="preserve"> a los pueblos </w:t>
      </w:r>
      <w:r w:rsidR="00710BEA" w:rsidRPr="006A4579">
        <w:rPr>
          <w:rFonts w:asciiTheme="minorHAnsi" w:hAnsiTheme="minorHAnsi" w:cstheme="minorHAnsi"/>
          <w:b/>
        </w:rPr>
        <w:t>indígenas</w:t>
      </w:r>
      <w:r w:rsidR="00AA700A" w:rsidRPr="006A4579">
        <w:rPr>
          <w:rFonts w:asciiTheme="minorHAnsi" w:hAnsiTheme="minorHAnsi" w:cstheme="minorHAnsi"/>
          <w:b/>
        </w:rPr>
        <w:t xml:space="preserve"> u originarios, sus medios de vida y profundizan la</w:t>
      </w:r>
      <w:r w:rsidR="008756E0" w:rsidRPr="006A4579">
        <w:rPr>
          <w:rFonts w:asciiTheme="minorHAnsi" w:hAnsiTheme="minorHAnsi" w:cstheme="minorHAnsi"/>
          <w:b/>
        </w:rPr>
        <w:t xml:space="preserve"> </w:t>
      </w:r>
      <w:r w:rsidR="00AA700A" w:rsidRPr="006A4579">
        <w:rPr>
          <w:rFonts w:asciiTheme="minorHAnsi" w:hAnsiTheme="minorHAnsi" w:cstheme="minorHAnsi"/>
          <w:b/>
        </w:rPr>
        <w:t>crisis climática</w:t>
      </w:r>
    </w:p>
    <w:p w14:paraId="4AB6F4D9" w14:textId="227DFF1C" w:rsidR="003C06E5" w:rsidRPr="00AE662A" w:rsidRDefault="00C315F5" w:rsidP="00C315F5">
      <w:pPr>
        <w:spacing w:after="0" w:line="276" w:lineRule="auto"/>
        <w:jc w:val="both"/>
        <w:rPr>
          <w:rFonts w:asciiTheme="minorHAnsi" w:hAnsiTheme="minorHAnsi" w:cstheme="minorHAnsi"/>
          <w:b/>
        </w:rPr>
      </w:pPr>
      <w:r w:rsidRPr="00BB4389">
        <w:rPr>
          <w:rFonts w:asciiTheme="minorHAnsi" w:hAnsiTheme="minorHAnsi" w:cstheme="minorHAnsi"/>
          <w:bCs/>
        </w:rPr>
        <w:t>E</w:t>
      </w:r>
      <w:r w:rsidR="006D5769" w:rsidRPr="006A4579">
        <w:rPr>
          <w:rFonts w:asciiTheme="minorHAnsi" w:hAnsiTheme="minorHAnsi" w:cstheme="minorHAnsi"/>
          <w:color w:val="000000" w:themeColor="text1"/>
        </w:rPr>
        <w:t xml:space="preserve">n esta causa se tratan asuntos relacionados con la necesidad de mejorar la gestión y articulación para preservar la diversidad biológica, ciclos y servicios ecosistémicos de los territorios de los pueblos indígenas u originarios; asimismo, es una causa que aborda temas relacionados </w:t>
      </w:r>
      <w:r w:rsidR="006A4579" w:rsidRPr="006A4579">
        <w:rPr>
          <w:rFonts w:asciiTheme="minorHAnsi" w:hAnsiTheme="minorHAnsi" w:cstheme="minorHAnsi"/>
          <w:color w:val="000000" w:themeColor="text1"/>
        </w:rPr>
        <w:t xml:space="preserve">a la alta </w:t>
      </w:r>
      <w:r w:rsidR="006D5769" w:rsidRPr="006A4579">
        <w:rPr>
          <w:rFonts w:asciiTheme="minorHAnsi" w:hAnsiTheme="minorHAnsi" w:cstheme="minorHAnsi"/>
          <w:color w:val="000000" w:themeColor="text1"/>
        </w:rPr>
        <w:t xml:space="preserve">vulnerabilidad de los </w:t>
      </w:r>
      <w:r w:rsidR="003357A3">
        <w:rPr>
          <w:rFonts w:asciiTheme="minorHAnsi" w:hAnsiTheme="minorHAnsi" w:cstheme="minorHAnsi"/>
          <w:color w:val="000000" w:themeColor="text1"/>
        </w:rPr>
        <w:t>pueblos indígenas u originarios</w:t>
      </w:r>
      <w:r w:rsidR="00D85CFD">
        <w:rPr>
          <w:rFonts w:asciiTheme="minorHAnsi" w:hAnsiTheme="minorHAnsi" w:cstheme="minorHAnsi"/>
          <w:color w:val="000000" w:themeColor="text1"/>
        </w:rPr>
        <w:t xml:space="preserve"> </w:t>
      </w:r>
      <w:r w:rsidR="006D5769" w:rsidRPr="006A4579">
        <w:rPr>
          <w:rFonts w:asciiTheme="minorHAnsi" w:hAnsiTheme="minorHAnsi" w:cstheme="minorHAnsi"/>
          <w:color w:val="000000" w:themeColor="text1"/>
        </w:rPr>
        <w:t>y del medio ambiente (madre tierra) ante la contaminación ambiental causada por actividades extractivas lícitas e ilícitas y monocultivos</w:t>
      </w:r>
      <w:r w:rsidR="006A4579" w:rsidRPr="006A4579">
        <w:rPr>
          <w:rFonts w:asciiTheme="minorHAnsi" w:hAnsiTheme="minorHAnsi" w:cstheme="minorHAnsi"/>
          <w:color w:val="000000" w:themeColor="text1"/>
        </w:rPr>
        <w:t xml:space="preserve">; además, se plantean cuestiones relacionadas a la necesidad de promover el reconocimiento y valoración efectiva de los conocimientos tradicionales, ciencia y tecnología ancestral de los </w:t>
      </w:r>
      <w:r w:rsidR="003357A3">
        <w:rPr>
          <w:rFonts w:asciiTheme="minorHAnsi" w:hAnsiTheme="minorHAnsi" w:cstheme="minorHAnsi"/>
          <w:color w:val="000000" w:themeColor="text1"/>
        </w:rPr>
        <w:t>pueblos indígenas u originarios</w:t>
      </w:r>
      <w:r w:rsidR="00D85CFD">
        <w:rPr>
          <w:rFonts w:asciiTheme="minorHAnsi" w:hAnsiTheme="minorHAnsi" w:cstheme="minorHAnsi"/>
          <w:color w:val="000000" w:themeColor="text1"/>
        </w:rPr>
        <w:t xml:space="preserve"> </w:t>
      </w:r>
      <w:r w:rsidR="006A4579" w:rsidRPr="006A4579">
        <w:rPr>
          <w:rFonts w:asciiTheme="minorHAnsi" w:hAnsiTheme="minorHAnsi" w:cstheme="minorHAnsi"/>
          <w:color w:val="000000" w:themeColor="text1"/>
        </w:rPr>
        <w:t xml:space="preserve">en la gestión ambiental y global del cambio climático; finalmente, se abordan problemáticas relacionadas a los limitados espacios y condiciones que garanticen la participación representativa y efectiva de los </w:t>
      </w:r>
      <w:r w:rsidR="003357A3">
        <w:rPr>
          <w:rFonts w:asciiTheme="minorHAnsi" w:hAnsiTheme="minorHAnsi" w:cstheme="minorHAnsi"/>
          <w:color w:val="000000" w:themeColor="text1"/>
        </w:rPr>
        <w:t>pueblos indígenas u originarios</w:t>
      </w:r>
      <w:r w:rsidR="00D85CFD">
        <w:rPr>
          <w:rFonts w:asciiTheme="minorHAnsi" w:hAnsiTheme="minorHAnsi" w:cstheme="minorHAnsi"/>
          <w:color w:val="000000" w:themeColor="text1"/>
        </w:rPr>
        <w:t xml:space="preserve"> </w:t>
      </w:r>
      <w:r w:rsidR="006A4579" w:rsidRPr="006A4579">
        <w:rPr>
          <w:rFonts w:asciiTheme="minorHAnsi" w:hAnsiTheme="minorHAnsi" w:cstheme="minorHAnsi"/>
          <w:color w:val="000000" w:themeColor="text1"/>
        </w:rPr>
        <w:t>en la toma de decisiones sobre la gestión ambiental e integral del cambio climático.</w:t>
      </w:r>
    </w:p>
    <w:p w14:paraId="233793C4" w14:textId="77777777" w:rsidR="008756E0" w:rsidRDefault="008756E0" w:rsidP="008756E0">
      <w:pPr>
        <w:spacing w:after="0" w:line="276" w:lineRule="auto"/>
        <w:ind w:left="720"/>
        <w:jc w:val="both"/>
      </w:pPr>
    </w:p>
    <w:p w14:paraId="78BB1552" w14:textId="77777777" w:rsidR="00C315F5" w:rsidRPr="00C315F5" w:rsidRDefault="0094762E" w:rsidP="003A41C1">
      <w:pPr>
        <w:pStyle w:val="Prrafodelista"/>
        <w:numPr>
          <w:ilvl w:val="0"/>
          <w:numId w:val="24"/>
        </w:numPr>
        <w:spacing w:after="0" w:line="276" w:lineRule="auto"/>
        <w:jc w:val="both"/>
      </w:pPr>
      <w:r w:rsidRPr="00D85C7E">
        <w:rPr>
          <w:b/>
        </w:rPr>
        <w:t xml:space="preserve">Causa directa 3. </w:t>
      </w:r>
      <w:r w:rsidR="000726CB" w:rsidRPr="00D85C7E">
        <w:rPr>
          <w:b/>
        </w:rPr>
        <w:t>Pérdida continua de los conocimientos tradicionales, ciencia y tecnología ancestral de los pueblos indígenas u originarios</w:t>
      </w:r>
    </w:p>
    <w:p w14:paraId="5A1FC91B" w14:textId="4C6CB321" w:rsidR="00D85C7E" w:rsidRDefault="00C315F5" w:rsidP="00C315F5">
      <w:pPr>
        <w:spacing w:after="0" w:line="276" w:lineRule="auto"/>
        <w:jc w:val="both"/>
      </w:pPr>
      <w:r>
        <w:rPr>
          <w:rFonts w:asciiTheme="minorHAnsi" w:hAnsiTheme="minorHAnsi" w:cstheme="minorHAnsi"/>
          <w:color w:val="000000" w:themeColor="text1"/>
        </w:rPr>
        <w:t>E</w:t>
      </w:r>
      <w:r w:rsidR="001F4E23" w:rsidRPr="00C315F5">
        <w:rPr>
          <w:rFonts w:asciiTheme="minorHAnsi" w:hAnsiTheme="minorHAnsi" w:cstheme="minorHAnsi"/>
          <w:color w:val="000000" w:themeColor="text1"/>
        </w:rPr>
        <w:t xml:space="preserve">n esta causa se tratan asuntos relacionados con </w:t>
      </w:r>
      <w:r w:rsidR="00D85C7E" w:rsidRPr="00C315F5">
        <w:rPr>
          <w:rFonts w:asciiTheme="minorHAnsi" w:hAnsiTheme="minorHAnsi" w:cstheme="minorHAnsi"/>
          <w:color w:val="000000" w:themeColor="text1"/>
        </w:rPr>
        <w:t xml:space="preserve">el limitado </w:t>
      </w:r>
      <w:r w:rsidR="00D85C7E">
        <w:t>reconocimiento, valoración, promoción y salvaguardia de los conocimientos tradicionales y ancestrales de los pueblos indígenas u originarios</w:t>
      </w:r>
      <w:r w:rsidR="001F4E23" w:rsidRPr="00C315F5">
        <w:rPr>
          <w:rFonts w:asciiTheme="minorHAnsi" w:hAnsiTheme="minorHAnsi" w:cstheme="minorHAnsi"/>
          <w:color w:val="000000" w:themeColor="text1"/>
        </w:rPr>
        <w:t>;</w:t>
      </w:r>
      <w:r w:rsidR="00D85C7E" w:rsidRPr="00C315F5">
        <w:rPr>
          <w:rFonts w:asciiTheme="minorHAnsi" w:hAnsiTheme="minorHAnsi" w:cstheme="minorHAnsi"/>
          <w:color w:val="000000" w:themeColor="text1"/>
        </w:rPr>
        <w:t xml:space="preserve"> </w:t>
      </w:r>
      <w:r w:rsidR="001F4E23" w:rsidRPr="00C315F5">
        <w:rPr>
          <w:rFonts w:asciiTheme="minorHAnsi" w:hAnsiTheme="minorHAnsi" w:cstheme="minorHAnsi"/>
          <w:color w:val="000000" w:themeColor="text1"/>
        </w:rPr>
        <w:t>asimismo, es una causa que aborda temas relacionados a</w:t>
      </w:r>
      <w:r w:rsidR="00D85C7E" w:rsidRPr="00C315F5">
        <w:rPr>
          <w:rFonts w:asciiTheme="minorHAnsi" w:hAnsiTheme="minorHAnsi" w:cstheme="minorHAnsi"/>
          <w:color w:val="000000" w:themeColor="text1"/>
        </w:rPr>
        <w:t xml:space="preserve"> lo que </w:t>
      </w:r>
      <w:r w:rsidR="00902FFF">
        <w:rPr>
          <w:rFonts w:asciiTheme="minorHAnsi" w:hAnsiTheme="minorHAnsi" w:cstheme="minorHAnsi"/>
          <w:color w:val="000000" w:themeColor="text1"/>
        </w:rPr>
        <w:t>reconoce</w:t>
      </w:r>
      <w:r w:rsidR="00D85C7E" w:rsidRPr="00C315F5">
        <w:rPr>
          <w:rFonts w:asciiTheme="minorHAnsi" w:hAnsiTheme="minorHAnsi" w:cstheme="minorHAnsi"/>
          <w:color w:val="000000" w:themeColor="text1"/>
        </w:rPr>
        <w:t xml:space="preserve"> como una escasa </w:t>
      </w:r>
      <w:r w:rsidR="00D85C7E">
        <w:t>protección de los conocimientos tradicionales</w:t>
      </w:r>
      <w:r w:rsidR="00453811">
        <w:t xml:space="preserve"> y</w:t>
      </w:r>
      <w:r w:rsidR="00D85C7E">
        <w:t xml:space="preserve"> ancestrales de los sabios y sabias de los pueblos indígenas u originarios</w:t>
      </w:r>
      <w:r w:rsidR="001F4E23">
        <w:t xml:space="preserve">; </w:t>
      </w:r>
      <w:r w:rsidR="001F4E23" w:rsidRPr="00F30382">
        <w:t xml:space="preserve">por último, se abordan problemáticas relacionadas a </w:t>
      </w:r>
      <w:r w:rsidR="00D85C7E">
        <w:t>las escasas medidas de recuperación de los conocimientos tradicionales y ancestrales de los pueblos indígenas u originarios.</w:t>
      </w:r>
    </w:p>
    <w:p w14:paraId="000001B7" w14:textId="77777777" w:rsidR="009D0D6F" w:rsidRDefault="009D0D6F">
      <w:pPr>
        <w:spacing w:after="0" w:line="276" w:lineRule="auto"/>
        <w:jc w:val="both"/>
      </w:pPr>
    </w:p>
    <w:p w14:paraId="183E0660" w14:textId="77777777" w:rsidR="00C315F5" w:rsidRPr="00C315F5" w:rsidRDefault="0094762E" w:rsidP="003A41C1">
      <w:pPr>
        <w:pStyle w:val="Prrafodelista"/>
        <w:numPr>
          <w:ilvl w:val="0"/>
          <w:numId w:val="24"/>
        </w:numPr>
        <w:spacing w:after="0" w:line="276" w:lineRule="auto"/>
        <w:jc w:val="both"/>
        <w:rPr>
          <w:bCs/>
        </w:rPr>
      </w:pPr>
      <w:r w:rsidRPr="008F6F4A">
        <w:rPr>
          <w:b/>
        </w:rPr>
        <w:t xml:space="preserve">Causa directa 4. </w:t>
      </w:r>
      <w:r w:rsidR="000726CB" w:rsidRPr="008F6F4A">
        <w:rPr>
          <w:b/>
        </w:rPr>
        <w:t xml:space="preserve">Deficiente implementación del derecho colectivo de participación, consulta y consentimiento previo, libre e informado de los pueblos indígenas u </w:t>
      </w:r>
      <w:r w:rsidR="000726CB" w:rsidRPr="00BB0C46">
        <w:rPr>
          <w:rFonts w:asciiTheme="minorHAnsi" w:hAnsiTheme="minorHAnsi" w:cstheme="minorHAnsi"/>
          <w:b/>
        </w:rPr>
        <w:t>originarios</w:t>
      </w:r>
    </w:p>
    <w:p w14:paraId="67B60E74" w14:textId="4DF59449" w:rsidR="008F6F4A" w:rsidRPr="00C315F5" w:rsidRDefault="00C315F5" w:rsidP="00C315F5">
      <w:pPr>
        <w:spacing w:after="0" w:line="276" w:lineRule="auto"/>
        <w:jc w:val="both"/>
        <w:rPr>
          <w:bCs/>
        </w:rPr>
      </w:pPr>
      <w:r>
        <w:rPr>
          <w:rFonts w:asciiTheme="minorHAnsi" w:hAnsiTheme="minorHAnsi" w:cstheme="minorHAnsi"/>
          <w:color w:val="000000" w:themeColor="text1"/>
        </w:rPr>
        <w:t>E</w:t>
      </w:r>
      <w:r w:rsidR="008F6F4A" w:rsidRPr="00C315F5">
        <w:rPr>
          <w:rFonts w:asciiTheme="minorHAnsi" w:hAnsiTheme="minorHAnsi" w:cstheme="minorHAnsi"/>
          <w:color w:val="000000" w:themeColor="text1"/>
        </w:rPr>
        <w:t xml:space="preserve">n esta causa se abordan asuntos vinculados a la necesidad de ajustar la normativa correspondiente a los derechos de participación, consulta y consentimiento previo, libre e informado a los estándares internacionales; asimismo, es una causa que aborda temas relacionados a </w:t>
      </w:r>
      <w:r w:rsidR="00BB0C46" w:rsidRPr="00C315F5">
        <w:rPr>
          <w:rFonts w:asciiTheme="minorHAnsi" w:hAnsiTheme="minorHAnsi" w:cstheme="minorHAnsi"/>
        </w:rPr>
        <w:t xml:space="preserve">lo que se </w:t>
      </w:r>
      <w:r w:rsidR="009E7044">
        <w:rPr>
          <w:rFonts w:asciiTheme="minorHAnsi" w:hAnsiTheme="minorHAnsi" w:cstheme="minorHAnsi"/>
        </w:rPr>
        <w:t>reconoce</w:t>
      </w:r>
      <w:r w:rsidR="00BB0C46" w:rsidRPr="00C315F5">
        <w:rPr>
          <w:rFonts w:asciiTheme="minorHAnsi" w:hAnsiTheme="minorHAnsi" w:cstheme="minorHAnsi"/>
        </w:rPr>
        <w:t xml:space="preserve"> como una i</w:t>
      </w:r>
      <w:r w:rsidR="008F6F4A" w:rsidRPr="00C315F5">
        <w:rPr>
          <w:rFonts w:asciiTheme="minorHAnsi" w:hAnsiTheme="minorHAnsi" w:cstheme="minorHAnsi"/>
          <w:color w:val="343541"/>
        </w:rPr>
        <w:t xml:space="preserve">nadecuada identificación, desarrollo y seguimiento de los procesos de consulta previa, libre e informada </w:t>
      </w:r>
      <w:r w:rsidR="00BB0C46" w:rsidRPr="00C315F5">
        <w:rPr>
          <w:rFonts w:asciiTheme="minorHAnsi" w:hAnsiTheme="minorHAnsi" w:cstheme="minorHAnsi"/>
          <w:color w:val="343541"/>
        </w:rPr>
        <w:t xml:space="preserve">de parte del Estado; </w:t>
      </w:r>
      <w:r w:rsidR="008F6F4A" w:rsidRPr="00C315F5">
        <w:rPr>
          <w:rFonts w:asciiTheme="minorHAnsi" w:hAnsiTheme="minorHAnsi" w:cstheme="minorHAnsi"/>
          <w:color w:val="343541"/>
        </w:rPr>
        <w:t xml:space="preserve"> </w:t>
      </w:r>
      <w:r w:rsidR="00BB0C46" w:rsidRPr="00C315F5">
        <w:rPr>
          <w:rFonts w:asciiTheme="minorHAnsi" w:hAnsiTheme="minorHAnsi" w:cstheme="minorHAnsi"/>
          <w:color w:val="000000" w:themeColor="text1"/>
        </w:rPr>
        <w:t xml:space="preserve">además, se plantean cuestiones relacionadas a la necesidad de aplicar el derecho al consentimiento previo, libre e informado de los </w:t>
      </w:r>
      <w:r w:rsidR="003357A3">
        <w:rPr>
          <w:rFonts w:asciiTheme="minorHAnsi" w:hAnsiTheme="minorHAnsi" w:cstheme="minorHAnsi"/>
          <w:color w:val="000000" w:themeColor="text1"/>
        </w:rPr>
        <w:t>pueblos indígenas u originarios</w:t>
      </w:r>
      <w:r w:rsidR="00D85CFD">
        <w:rPr>
          <w:rFonts w:asciiTheme="minorHAnsi" w:hAnsiTheme="minorHAnsi" w:cstheme="minorHAnsi"/>
          <w:color w:val="000000" w:themeColor="text1"/>
        </w:rPr>
        <w:t xml:space="preserve"> </w:t>
      </w:r>
      <w:r w:rsidR="00BB0C46" w:rsidRPr="00C315F5">
        <w:rPr>
          <w:rFonts w:asciiTheme="minorHAnsi" w:hAnsiTheme="minorHAnsi" w:cstheme="minorHAnsi"/>
          <w:color w:val="000000" w:themeColor="text1"/>
        </w:rPr>
        <w:t xml:space="preserve">de acuerdo con la normativa internacional; también, </w:t>
      </w:r>
      <w:r w:rsidR="002F189F" w:rsidRPr="00C315F5">
        <w:rPr>
          <w:rFonts w:asciiTheme="minorHAnsi" w:hAnsiTheme="minorHAnsi" w:cstheme="minorHAnsi"/>
          <w:color w:val="000000" w:themeColor="text1"/>
        </w:rPr>
        <w:t xml:space="preserve">esta causa busca abordar los desafíos surgidos de las limitaciones que existen en relación a los conocimientos y capacidades de actores estatales para asegurar las condiciones adecuadas en el diálogo con un enfoque intercultural, respetando los principios de autonomía y libre determinación de los pueblos indígenas u originarios; de igual manera, la causa </w:t>
      </w:r>
      <w:r w:rsidR="009F67B0" w:rsidRPr="00C315F5">
        <w:rPr>
          <w:rFonts w:asciiTheme="minorHAnsi" w:hAnsiTheme="minorHAnsi" w:cstheme="minorHAnsi"/>
          <w:color w:val="000000" w:themeColor="text1"/>
        </w:rPr>
        <w:t xml:space="preserve">lleva a reflexionar sobre la necesidad de </w:t>
      </w:r>
      <w:r w:rsidR="009F67B0" w:rsidRPr="00C25490">
        <w:t xml:space="preserve">crear condiciones propicias para la participación efectiva de los </w:t>
      </w:r>
      <w:r w:rsidR="003357A3">
        <w:t>pueblos indígenas u originarios</w:t>
      </w:r>
      <w:r w:rsidR="00D85CFD">
        <w:t xml:space="preserve"> </w:t>
      </w:r>
      <w:r w:rsidR="009F67B0" w:rsidRPr="00C25490">
        <w:t>en los espacios de toma de decisiones estatales, respetando su derecho a la autonomía y libre determinación, superando así las limitaciones actuales</w:t>
      </w:r>
      <w:r w:rsidR="009F67B0" w:rsidRPr="00C315F5">
        <w:rPr>
          <w:rFonts w:asciiTheme="minorHAnsi" w:hAnsiTheme="minorHAnsi" w:cstheme="minorHAnsi"/>
          <w:color w:val="000000" w:themeColor="text1"/>
        </w:rPr>
        <w:t xml:space="preserve">; finalmente, se abordan problemáticas relacionadas a lo que se </w:t>
      </w:r>
      <w:r w:rsidR="009E7044">
        <w:rPr>
          <w:rFonts w:asciiTheme="minorHAnsi" w:hAnsiTheme="minorHAnsi" w:cstheme="minorHAnsi"/>
          <w:color w:val="000000" w:themeColor="text1"/>
        </w:rPr>
        <w:t>identifica c</w:t>
      </w:r>
      <w:r w:rsidR="009F67B0" w:rsidRPr="00C315F5">
        <w:rPr>
          <w:rFonts w:asciiTheme="minorHAnsi" w:hAnsiTheme="minorHAnsi" w:cstheme="minorHAnsi"/>
          <w:color w:val="000000" w:themeColor="text1"/>
        </w:rPr>
        <w:t xml:space="preserve">omo una limitada </w:t>
      </w:r>
      <w:r w:rsidR="002F189F" w:rsidRPr="00C25490">
        <w:t xml:space="preserve">participación de la institucionalidad indígena con autonomía organizativa, económica, administrativa, política y presupuestal en la </w:t>
      </w:r>
      <w:r w:rsidR="009F67B0" w:rsidRPr="00C25490">
        <w:t>estructura</w:t>
      </w:r>
      <w:r w:rsidR="002F189F" w:rsidRPr="00C25490">
        <w:t xml:space="preserve"> del Estado.</w:t>
      </w:r>
    </w:p>
    <w:p w14:paraId="6D0228F2" w14:textId="77777777" w:rsidR="008756E0" w:rsidRDefault="008756E0" w:rsidP="008756E0">
      <w:pPr>
        <w:spacing w:after="0" w:line="276" w:lineRule="auto"/>
        <w:jc w:val="both"/>
      </w:pPr>
    </w:p>
    <w:p w14:paraId="59643973" w14:textId="61469866" w:rsidR="00F07FDC" w:rsidRPr="00AE662A" w:rsidRDefault="0094762E" w:rsidP="003A41C1">
      <w:pPr>
        <w:numPr>
          <w:ilvl w:val="0"/>
          <w:numId w:val="12"/>
        </w:numPr>
        <w:spacing w:after="0" w:line="276" w:lineRule="auto"/>
        <w:jc w:val="both"/>
      </w:pPr>
      <w:r w:rsidRPr="008756E0">
        <w:rPr>
          <w:b/>
        </w:rPr>
        <w:t xml:space="preserve">Causa directa 5. </w:t>
      </w:r>
      <w:r w:rsidR="000726CB" w:rsidRPr="008756E0">
        <w:rPr>
          <w:b/>
        </w:rPr>
        <w:t xml:space="preserve">Vulneración a los derechos de los </w:t>
      </w:r>
      <w:r w:rsidR="003357A3">
        <w:rPr>
          <w:b/>
        </w:rPr>
        <w:t>pueblos indígenas u originarios</w:t>
      </w:r>
      <w:r w:rsidR="00D85CFD">
        <w:rPr>
          <w:b/>
        </w:rPr>
        <w:t xml:space="preserve"> </w:t>
      </w:r>
      <w:r w:rsidR="000726CB" w:rsidRPr="008756E0">
        <w:rPr>
          <w:b/>
        </w:rPr>
        <w:t>en situación de aislamiento y contacto inicial (PIACI)</w:t>
      </w:r>
    </w:p>
    <w:p w14:paraId="52374F91" w14:textId="7BC66C08" w:rsidR="005261D7" w:rsidRPr="005320E8" w:rsidRDefault="00C315F5" w:rsidP="005261D7">
      <w:pPr>
        <w:spacing w:after="0" w:line="276" w:lineRule="auto"/>
        <w:jc w:val="both"/>
        <w:rPr>
          <w:bCs/>
        </w:rPr>
      </w:pPr>
      <w:r w:rsidRPr="005320E8">
        <w:rPr>
          <w:bCs/>
        </w:rPr>
        <w:t>E</w:t>
      </w:r>
      <w:r w:rsidR="00294030" w:rsidRPr="005320E8">
        <w:rPr>
          <w:rFonts w:asciiTheme="minorHAnsi" w:hAnsiTheme="minorHAnsi" w:cstheme="minorHAnsi"/>
          <w:bCs/>
          <w:color w:val="000000" w:themeColor="text1"/>
        </w:rPr>
        <w:t>n esta causa se tratan asuntos relacionados con la</w:t>
      </w:r>
      <w:r w:rsidR="005261D7" w:rsidRPr="005320E8">
        <w:rPr>
          <w:rFonts w:asciiTheme="minorHAnsi" w:hAnsiTheme="minorHAnsi" w:cstheme="minorHAnsi"/>
          <w:bCs/>
          <w:color w:val="000000" w:themeColor="text1"/>
        </w:rPr>
        <w:t xml:space="preserve"> v</w:t>
      </w:r>
      <w:r w:rsidR="005261D7" w:rsidRPr="005320E8">
        <w:rPr>
          <w:bCs/>
        </w:rPr>
        <w:t>ulneración del territorio de los PIACI y sus medios de vida, de acuerdo a su libre determinación</w:t>
      </w:r>
      <w:r w:rsidR="00294030" w:rsidRPr="005320E8">
        <w:rPr>
          <w:rFonts w:asciiTheme="minorHAnsi" w:hAnsiTheme="minorHAnsi" w:cstheme="minorHAnsi"/>
          <w:bCs/>
          <w:color w:val="000000" w:themeColor="text1"/>
        </w:rPr>
        <w:t>;  asimismo, es una causa que aborda temas relacionados a</w:t>
      </w:r>
      <w:r w:rsidR="005261D7" w:rsidRPr="005320E8">
        <w:rPr>
          <w:rFonts w:asciiTheme="minorHAnsi" w:hAnsiTheme="minorHAnsi" w:cstheme="minorHAnsi"/>
          <w:bCs/>
          <w:color w:val="000000" w:themeColor="text1"/>
        </w:rPr>
        <w:t xml:space="preserve"> lo que se </w:t>
      </w:r>
      <w:r w:rsidR="00A03B91" w:rsidRPr="005320E8">
        <w:rPr>
          <w:rFonts w:asciiTheme="minorHAnsi" w:hAnsiTheme="minorHAnsi" w:cstheme="minorHAnsi"/>
          <w:bCs/>
          <w:color w:val="000000" w:themeColor="text1"/>
        </w:rPr>
        <w:t>reconoce como</w:t>
      </w:r>
      <w:r w:rsidR="005261D7" w:rsidRPr="005320E8">
        <w:rPr>
          <w:rFonts w:asciiTheme="minorHAnsi" w:hAnsiTheme="minorHAnsi" w:cstheme="minorHAnsi"/>
          <w:bCs/>
          <w:color w:val="000000" w:themeColor="text1"/>
        </w:rPr>
        <w:t xml:space="preserve"> una e</w:t>
      </w:r>
      <w:r w:rsidR="005261D7" w:rsidRPr="005320E8">
        <w:rPr>
          <w:bCs/>
        </w:rPr>
        <w:t>scasa educación, promoción y difusión sobre las vulnerabilidades y derechos de los PIACI</w:t>
      </w:r>
      <w:r w:rsidR="00294030" w:rsidRPr="005320E8">
        <w:rPr>
          <w:bCs/>
        </w:rPr>
        <w:t>; por último, se aborda</w:t>
      </w:r>
      <w:r w:rsidR="005261D7" w:rsidRPr="005320E8">
        <w:rPr>
          <w:bCs/>
        </w:rPr>
        <w:t xml:space="preserve"> la necesidad de mejorar los mecanismos de atención y protección de los PIACI, así como de garantizar la aplicación efectiva del régimen sancionador por parte del Estado.</w:t>
      </w:r>
    </w:p>
    <w:p w14:paraId="7AFDC18D" w14:textId="77777777" w:rsidR="008756E0" w:rsidRDefault="008756E0" w:rsidP="008756E0">
      <w:pPr>
        <w:spacing w:after="0" w:line="276" w:lineRule="auto"/>
        <w:jc w:val="both"/>
      </w:pPr>
    </w:p>
    <w:p w14:paraId="37C16F82" w14:textId="56EA99E5" w:rsidR="001056CF" w:rsidRPr="001056CF" w:rsidRDefault="0094762E" w:rsidP="003A41C1">
      <w:pPr>
        <w:numPr>
          <w:ilvl w:val="0"/>
          <w:numId w:val="12"/>
        </w:numPr>
        <w:spacing w:after="0" w:line="276" w:lineRule="auto"/>
        <w:jc w:val="both"/>
      </w:pPr>
      <w:r>
        <w:rPr>
          <w:b/>
        </w:rPr>
        <w:t xml:space="preserve">Causa directa 6. </w:t>
      </w:r>
      <w:r w:rsidR="006B03B5" w:rsidRPr="006B03B5">
        <w:rPr>
          <w:b/>
        </w:rPr>
        <w:t>Limitadas condiciones para el ejercicio de los derechos de las niñas, adolescentes</w:t>
      </w:r>
      <w:r w:rsidR="00A72483">
        <w:rPr>
          <w:b/>
        </w:rPr>
        <w:t xml:space="preserve"> y</w:t>
      </w:r>
      <w:r w:rsidR="006B03B5" w:rsidRPr="006B03B5">
        <w:rPr>
          <w:b/>
        </w:rPr>
        <w:t xml:space="preserve"> jóvenes mujeres indígenas u originarias</w:t>
      </w:r>
    </w:p>
    <w:p w14:paraId="20888D52" w14:textId="18649A3C" w:rsidR="0017591B" w:rsidRDefault="0017591B" w:rsidP="0017591B">
      <w:pPr>
        <w:spacing w:after="0" w:line="276" w:lineRule="auto"/>
        <w:jc w:val="both"/>
        <w:rPr>
          <w:bCs/>
        </w:rPr>
      </w:pPr>
      <w:r w:rsidRPr="0017591B">
        <w:rPr>
          <w:bCs/>
        </w:rPr>
        <w:t xml:space="preserve">En esta causa, se abordan asuntos que se centran en los patrones socioculturales y estructurales que mantienen la discriminación, subordinación y violencia hacia las </w:t>
      </w:r>
      <w:r w:rsidRPr="00A72483">
        <w:rPr>
          <w:rFonts w:asciiTheme="minorHAnsi" w:hAnsiTheme="minorHAnsi" w:cstheme="minorHAnsi"/>
          <w:color w:val="000000" w:themeColor="text1"/>
        </w:rPr>
        <w:t>mujeres indígenas u originarias</w:t>
      </w:r>
      <w:r w:rsidRPr="0017591B">
        <w:rPr>
          <w:bCs/>
        </w:rPr>
        <w:t>, sin importar su edad</w:t>
      </w:r>
      <w:r w:rsidR="00294030" w:rsidRPr="0009494C">
        <w:rPr>
          <w:rFonts w:asciiTheme="minorHAnsi" w:hAnsiTheme="minorHAnsi" w:cstheme="minorHAnsi"/>
          <w:bCs/>
          <w:color w:val="000000" w:themeColor="text1"/>
        </w:rPr>
        <w:t>; asimismo, es una causa que aborda temas relacionados a</w:t>
      </w:r>
      <w:r>
        <w:rPr>
          <w:rFonts w:asciiTheme="minorHAnsi" w:hAnsiTheme="minorHAnsi" w:cstheme="minorHAnsi"/>
          <w:bCs/>
          <w:color w:val="000000" w:themeColor="text1"/>
        </w:rPr>
        <w:t xml:space="preserve"> la reducida autonomía</w:t>
      </w:r>
      <w:r w:rsidRPr="00A72483">
        <w:rPr>
          <w:rFonts w:asciiTheme="minorHAnsi" w:hAnsiTheme="minorHAnsi" w:cstheme="minorHAnsi"/>
          <w:color w:val="000000" w:themeColor="text1"/>
        </w:rPr>
        <w:t xml:space="preserve">, espacios de capacitación, oportunidades y empoderamiento económico de las mujeres indígenas u originarias, respetando </w:t>
      </w:r>
      <w:r>
        <w:rPr>
          <w:rFonts w:asciiTheme="minorHAnsi" w:hAnsiTheme="minorHAnsi" w:cstheme="minorHAnsi"/>
          <w:color w:val="000000" w:themeColor="text1"/>
        </w:rPr>
        <w:t xml:space="preserve">su </w:t>
      </w:r>
      <w:r w:rsidRPr="00A72483">
        <w:rPr>
          <w:rFonts w:asciiTheme="minorHAnsi" w:hAnsiTheme="minorHAnsi" w:cstheme="minorHAnsi"/>
          <w:color w:val="000000" w:themeColor="text1"/>
        </w:rPr>
        <w:t>autonomía y formas propias de organización</w:t>
      </w:r>
      <w:r w:rsidR="00294030" w:rsidRPr="0009494C">
        <w:rPr>
          <w:bCs/>
        </w:rPr>
        <w:t>; además, se plantean cuestiones relacionadas a</w:t>
      </w:r>
      <w:r>
        <w:rPr>
          <w:bCs/>
        </w:rPr>
        <w:t xml:space="preserve"> la limitada </w:t>
      </w:r>
      <w:r w:rsidRPr="00A72483">
        <w:rPr>
          <w:rFonts w:asciiTheme="minorHAnsi" w:hAnsiTheme="minorHAnsi" w:cstheme="minorHAnsi"/>
          <w:color w:val="000000" w:themeColor="text1"/>
        </w:rPr>
        <w:t>participación comunitaria, política y ciudadana de las mujeres indígenas y originarias en espacios para la toma de decisiones</w:t>
      </w:r>
      <w:r>
        <w:rPr>
          <w:rFonts w:asciiTheme="minorHAnsi" w:hAnsiTheme="minorHAnsi" w:cstheme="minorHAnsi"/>
          <w:color w:val="000000" w:themeColor="text1"/>
        </w:rPr>
        <w:t xml:space="preserve"> y; finalmente, s</w:t>
      </w:r>
      <w:r w:rsidRPr="0009494C">
        <w:rPr>
          <w:rFonts w:asciiTheme="minorHAnsi" w:hAnsiTheme="minorHAnsi" w:cstheme="minorHAnsi"/>
          <w:bCs/>
          <w:color w:val="000000" w:themeColor="text1"/>
        </w:rPr>
        <w:t xml:space="preserve">e abordan problemáticas relacionadas a </w:t>
      </w:r>
      <w:r>
        <w:rPr>
          <w:rFonts w:asciiTheme="minorHAnsi" w:hAnsiTheme="minorHAnsi" w:cstheme="minorHAnsi"/>
          <w:bCs/>
          <w:color w:val="000000" w:themeColor="text1"/>
        </w:rPr>
        <w:t xml:space="preserve">lo que se </w:t>
      </w:r>
      <w:r w:rsidR="00186204">
        <w:rPr>
          <w:rFonts w:asciiTheme="minorHAnsi" w:hAnsiTheme="minorHAnsi" w:cstheme="minorHAnsi"/>
          <w:bCs/>
          <w:color w:val="000000" w:themeColor="text1"/>
        </w:rPr>
        <w:t xml:space="preserve">identifica </w:t>
      </w:r>
      <w:r>
        <w:rPr>
          <w:rFonts w:asciiTheme="minorHAnsi" w:hAnsiTheme="minorHAnsi" w:cstheme="minorHAnsi"/>
          <w:bCs/>
          <w:color w:val="000000" w:themeColor="text1"/>
        </w:rPr>
        <w:t>como un</w:t>
      </w:r>
      <w:r w:rsidR="001D5656">
        <w:rPr>
          <w:rFonts w:asciiTheme="minorHAnsi" w:hAnsiTheme="minorHAnsi" w:cstheme="minorHAnsi"/>
          <w:bCs/>
          <w:color w:val="000000" w:themeColor="text1"/>
        </w:rPr>
        <w:t xml:space="preserve"> deficiente </w:t>
      </w:r>
      <w:r w:rsidRPr="00A72483">
        <w:rPr>
          <w:rFonts w:asciiTheme="minorHAnsi" w:hAnsiTheme="minorHAnsi" w:cstheme="minorHAnsi"/>
          <w:color w:val="000000" w:themeColor="text1"/>
        </w:rPr>
        <w:t>acceso a la justicia de las mujeres indígenas</w:t>
      </w:r>
      <w:r>
        <w:rPr>
          <w:rFonts w:asciiTheme="minorHAnsi" w:hAnsiTheme="minorHAnsi" w:cstheme="minorHAnsi"/>
          <w:color w:val="000000" w:themeColor="text1"/>
        </w:rPr>
        <w:t xml:space="preserve"> u originarias</w:t>
      </w:r>
      <w:r w:rsidRPr="00A72483">
        <w:rPr>
          <w:rFonts w:asciiTheme="minorHAnsi" w:hAnsiTheme="minorHAnsi" w:cstheme="minorHAnsi"/>
          <w:color w:val="000000" w:themeColor="text1"/>
        </w:rPr>
        <w:t xml:space="preserve"> frente a las múltiples violencias que enfrentan</w:t>
      </w:r>
      <w:r>
        <w:rPr>
          <w:bCs/>
        </w:rPr>
        <w:t>.</w:t>
      </w:r>
    </w:p>
    <w:p w14:paraId="521065D2" w14:textId="4AFC4CE8" w:rsidR="009B7F6E" w:rsidRPr="0017591B" w:rsidRDefault="009B7F6E" w:rsidP="0017591B">
      <w:pPr>
        <w:spacing w:after="0" w:line="276" w:lineRule="auto"/>
        <w:jc w:val="both"/>
        <w:rPr>
          <w:bCs/>
        </w:rPr>
      </w:pPr>
    </w:p>
    <w:p w14:paraId="1668B630" w14:textId="77777777" w:rsidR="0009494C" w:rsidRPr="0009494C" w:rsidRDefault="0094762E" w:rsidP="003A41C1">
      <w:pPr>
        <w:numPr>
          <w:ilvl w:val="0"/>
          <w:numId w:val="12"/>
        </w:numPr>
        <w:spacing w:after="0" w:line="276" w:lineRule="auto"/>
        <w:jc w:val="both"/>
      </w:pPr>
      <w:r w:rsidRPr="008756E0">
        <w:rPr>
          <w:b/>
        </w:rPr>
        <w:t xml:space="preserve">Causa directa 7. </w:t>
      </w:r>
      <w:r w:rsidR="00F45200" w:rsidRPr="008756E0">
        <w:rPr>
          <w:b/>
        </w:rPr>
        <w:t xml:space="preserve">Insuficientes condiciones para el desarrollo social </w:t>
      </w:r>
      <w:del w:id="30" w:author="Carmen del Rosario Bahamonde Quinteros" w:date="2023-09-04T18:11:00Z">
        <w:r w:rsidR="00F45200" w:rsidRPr="008756E0">
          <w:rPr>
            <w:b/>
          </w:rPr>
          <w:delText xml:space="preserve">en su libre determinación </w:delText>
        </w:r>
      </w:del>
      <w:r w:rsidR="00F45200" w:rsidRPr="008756E0">
        <w:rPr>
          <w:b/>
        </w:rPr>
        <w:t>de los pueblos indígenas u originarios</w:t>
      </w:r>
      <w:ins w:id="31" w:author="Carmen del Rosario Bahamonde Quinteros" w:date="2023-09-04T18:11:00Z">
        <w:r w:rsidR="008F69ED">
          <w:rPr>
            <w:b/>
          </w:rPr>
          <w:t xml:space="preserve">, </w:t>
        </w:r>
        <w:r w:rsidR="008F69ED" w:rsidRPr="008756E0">
          <w:rPr>
            <w:b/>
          </w:rPr>
          <w:t>en su libre determinación</w:t>
        </w:r>
        <w:r w:rsidR="002F0BAC">
          <w:rPr>
            <w:b/>
          </w:rPr>
          <w:t>.</w:t>
        </w:r>
      </w:ins>
    </w:p>
    <w:p w14:paraId="2DB057DA" w14:textId="2067ABE3" w:rsidR="00A72483" w:rsidRDefault="00B142CA" w:rsidP="009F6008">
      <w:pPr>
        <w:spacing w:after="0" w:line="276" w:lineRule="auto"/>
        <w:jc w:val="both"/>
      </w:pPr>
      <w:r>
        <w:rPr>
          <w:bCs/>
        </w:rPr>
        <w:t xml:space="preserve">En primer lugar, esta causa aborda temas relacionados con las </w:t>
      </w:r>
      <w:r>
        <w:t xml:space="preserve">limitadas </w:t>
      </w:r>
      <w:r w:rsidR="00A72483">
        <w:t xml:space="preserve">condiciones para la adecuada </w:t>
      </w:r>
      <w:r>
        <w:t>implementación de</w:t>
      </w:r>
      <w:r w:rsidR="00A72483">
        <w:t xml:space="preserve"> la educación básica, técnica</w:t>
      </w:r>
      <w:r w:rsidR="00692577">
        <w:t xml:space="preserve"> y</w:t>
      </w:r>
      <w:r w:rsidR="00A72483">
        <w:t xml:space="preserve"> superior intercultural y bilingüe de los pueblos indígenas u originarios, acorde a sus realidades y contextos culturales</w:t>
      </w:r>
      <w:r w:rsidR="00AC4241">
        <w:t>; luego, la causa directa plantea temas problemáticas relacionadas a las e</w:t>
      </w:r>
      <w:r w:rsidR="00A72483">
        <w:t>scasas condiciones para el acceso y la conclusión oportuna y de calidad de la educación básica, técnica y superior de los pueblos indígenas u originarios, acorde a sus realidades y contextos culturales</w:t>
      </w:r>
      <w:r w:rsidR="00AC4241">
        <w:t>; seguidamente, se tratan asuntos relacionados a los a</w:t>
      </w:r>
      <w:r w:rsidR="00A72483">
        <w:t>ltos niveles de mortalidad y morbilidad de los pueblos indígenas u originarios</w:t>
      </w:r>
      <w:r w:rsidR="00AC4241">
        <w:t>; como cuarto punto, la causa se enfoca en el  l</w:t>
      </w:r>
      <w:r w:rsidR="00A72483">
        <w:t>imitado acceso a servicios de salud con pertinencia cultural y deficiente implementación de la salud intercultural que incorpora conocimientos tradicionales,  saberes y medicinas ancestrales de los pueblos indígenas u originarios</w:t>
      </w:r>
      <w:r w:rsidR="00AC4241">
        <w:t>; como siguiente punto, se abordan problemáticas relacionadas a la l</w:t>
      </w:r>
      <w:r w:rsidR="00A72483">
        <w:t>imitada soberanía  y seguridad alimentaria y nutricional de los pueblos indígenas u originarios</w:t>
      </w:r>
      <w:r w:rsidR="00AC4241">
        <w:t xml:space="preserve">; en sexto lugar se analizan temas relacionados a lo que se </w:t>
      </w:r>
      <w:r w:rsidR="00627325">
        <w:t>reconoce como</w:t>
      </w:r>
      <w:r w:rsidR="00AC4241">
        <w:t xml:space="preserve"> un insuficiente </w:t>
      </w:r>
      <w:r w:rsidR="00A72483">
        <w:t xml:space="preserve">respeto </w:t>
      </w:r>
      <w:r w:rsidR="00AC4241">
        <w:t>por</w:t>
      </w:r>
      <w:r w:rsidR="00A72483">
        <w:t xml:space="preserve"> la jurisdicción especial indígena</w:t>
      </w:r>
      <w:r w:rsidR="00627325">
        <w:t xml:space="preserve">; </w:t>
      </w:r>
      <w:r w:rsidR="00207255">
        <w:t>esta causa también analiza el l</w:t>
      </w:r>
      <w:r w:rsidR="00A72483">
        <w:t xml:space="preserve">imitado acceso de los pueblos indígenas u originarias  a la justicia con pertinencia cultural y </w:t>
      </w:r>
      <w:r w:rsidR="00207255">
        <w:t xml:space="preserve">lo que se </w:t>
      </w:r>
      <w:r w:rsidR="009F6008">
        <w:t xml:space="preserve">estima como una </w:t>
      </w:r>
      <w:r w:rsidR="00A72483">
        <w:t>deficiente implementación de un sistema de justicia intercultural</w:t>
      </w:r>
      <w:r w:rsidR="009F6008">
        <w:t xml:space="preserve">; como </w:t>
      </w:r>
      <w:r w:rsidR="00B82928">
        <w:t>octava</w:t>
      </w:r>
      <w:r w:rsidR="009F6008">
        <w:t xml:space="preserve"> causa indirecta se tiene aquella que trata el l</w:t>
      </w:r>
      <w:r w:rsidR="00A72483">
        <w:t>imitado acceso a los servicios públicos básicos (agua y alcantarillado, energía eléctrica, conectividad y otros), acordes a las realidades de los pueblos indígenas u originarios</w:t>
      </w:r>
      <w:r w:rsidR="009F6008">
        <w:t xml:space="preserve">; por último, se abordan problemáticas relacionadas a lo que se </w:t>
      </w:r>
      <w:r w:rsidR="00CA0C16">
        <w:t>identifica</w:t>
      </w:r>
      <w:r w:rsidR="009F6008">
        <w:t xml:space="preserve"> como una l</w:t>
      </w:r>
      <w:r w:rsidR="00A72483">
        <w:t>imitada implementación de las prioridades de desarrollo (Planes de vida y similares) de los Pueblos Indígenas u originarios</w:t>
      </w:r>
      <w:r w:rsidR="00FF283F">
        <w:t>.</w:t>
      </w:r>
    </w:p>
    <w:p w14:paraId="0DF4B31A" w14:textId="77777777" w:rsidR="008756E0" w:rsidRDefault="008756E0" w:rsidP="008756E0">
      <w:pPr>
        <w:spacing w:after="0" w:line="276" w:lineRule="auto"/>
        <w:jc w:val="both"/>
      </w:pPr>
    </w:p>
    <w:p w14:paraId="6F1FA7A4" w14:textId="77777777" w:rsidR="0009494C" w:rsidRPr="0009494C" w:rsidRDefault="0094762E" w:rsidP="003A41C1">
      <w:pPr>
        <w:numPr>
          <w:ilvl w:val="0"/>
          <w:numId w:val="12"/>
        </w:numPr>
        <w:spacing w:after="0" w:line="276" w:lineRule="auto"/>
        <w:jc w:val="both"/>
      </w:pPr>
      <w:r w:rsidRPr="00294030">
        <w:rPr>
          <w:b/>
        </w:rPr>
        <w:t xml:space="preserve">Causa directa 8. </w:t>
      </w:r>
      <w:r w:rsidR="009C3B86" w:rsidRPr="00294030">
        <w:rPr>
          <w:b/>
        </w:rPr>
        <w:t>Limitadas condiciones para el desarrollo económico sostenible y solidario de los pueblos indígenas u originarios</w:t>
      </w:r>
    </w:p>
    <w:p w14:paraId="02D5CFAC" w14:textId="0353A93D" w:rsidR="008756E0" w:rsidRDefault="0009494C" w:rsidP="00164501">
      <w:pPr>
        <w:spacing w:after="0" w:line="276" w:lineRule="auto"/>
        <w:jc w:val="both"/>
      </w:pPr>
      <w:r w:rsidRPr="00164501">
        <w:rPr>
          <w:rFonts w:asciiTheme="minorHAnsi" w:hAnsiTheme="minorHAnsi" w:cstheme="minorHAnsi"/>
          <w:bCs/>
        </w:rPr>
        <w:t>E</w:t>
      </w:r>
      <w:r w:rsidR="00294030" w:rsidRPr="00164501">
        <w:rPr>
          <w:rFonts w:asciiTheme="minorHAnsi" w:hAnsiTheme="minorHAnsi" w:cstheme="minorHAnsi"/>
          <w:bCs/>
          <w:color w:val="000000" w:themeColor="text1"/>
        </w:rPr>
        <w:t xml:space="preserve">n </w:t>
      </w:r>
      <w:r w:rsidR="00294030" w:rsidRPr="00164501">
        <w:rPr>
          <w:rFonts w:asciiTheme="minorHAnsi" w:hAnsiTheme="minorHAnsi" w:cstheme="minorHAnsi"/>
          <w:color w:val="000000" w:themeColor="text1"/>
        </w:rPr>
        <w:t>esta causa se tratan asuntos relacionados con</w:t>
      </w:r>
      <w:r w:rsidR="00CA0C16" w:rsidRPr="00164501">
        <w:rPr>
          <w:rFonts w:asciiTheme="minorHAnsi" w:hAnsiTheme="minorHAnsi" w:cstheme="minorHAnsi"/>
          <w:color w:val="000000" w:themeColor="text1"/>
        </w:rPr>
        <w:t xml:space="preserve"> </w:t>
      </w:r>
      <w:r w:rsidR="008739F7" w:rsidRPr="00164501">
        <w:rPr>
          <w:rFonts w:asciiTheme="minorHAnsi" w:hAnsiTheme="minorHAnsi" w:cstheme="minorHAnsi"/>
          <w:color w:val="000000" w:themeColor="text1"/>
        </w:rPr>
        <w:t xml:space="preserve">la necesidad de desarrollar un diseño adecuado, así como mecanismos </w:t>
      </w:r>
      <w:r w:rsidR="008739F7" w:rsidRPr="00164501">
        <w:rPr>
          <w:rFonts w:asciiTheme="minorHAnsi" w:hAnsiTheme="minorHAnsi" w:cstheme="minorHAnsi"/>
        </w:rPr>
        <w:t xml:space="preserve">e iniciativas productivas sostenibles (programas y proyectos) acorde a las realidades, prioridades y actividades económicas de los pueblos indígenas u originarios, con el objetivo de promover una soberanía económica sostenible y solidaria; </w:t>
      </w:r>
      <w:r w:rsidR="008739F7" w:rsidRPr="00164501">
        <w:rPr>
          <w:rFonts w:asciiTheme="minorHAnsi" w:hAnsiTheme="minorHAnsi" w:cstheme="minorHAnsi"/>
          <w:color w:val="000000" w:themeColor="text1"/>
        </w:rPr>
        <w:t>asimismo, es una causa que aborda temas relacionados a lo que se reconoce como una l</w:t>
      </w:r>
      <w:r w:rsidR="008739F7">
        <w:t>imitada producción, transformación</w:t>
      </w:r>
      <w:r w:rsidR="00AE1E37">
        <w:t xml:space="preserve"> (procesamiento)</w:t>
      </w:r>
      <w:r w:rsidR="008739F7">
        <w:t xml:space="preserve"> y comercialización de productos priorizados por los </w:t>
      </w:r>
      <w:r w:rsidR="003357A3">
        <w:t>pueblos indígenas u originarios</w:t>
      </w:r>
      <w:r w:rsidR="00D85CFD">
        <w:t xml:space="preserve"> </w:t>
      </w:r>
      <w:r w:rsidR="00AE1E37">
        <w:t xml:space="preserve">con una suficiente y adecuada </w:t>
      </w:r>
      <w:r w:rsidR="008739F7">
        <w:t>articulación a mercados nacionales e internacionales</w:t>
      </w:r>
      <w:r w:rsidR="00AE1E37">
        <w:t>; además, se plantean cuestiones relacionadas a lo que se identifica como escasas oportunidades para el fortalecimiento de las capacidades técnico -productivas, de gestión comercial y de innovación tecnológica acordes a la cosmovisión, realidad y prioridades de los pueblos indígenas u originarios</w:t>
      </w:r>
      <w:r w:rsidR="00AE1E37" w:rsidRPr="00164501">
        <w:rPr>
          <w:rFonts w:asciiTheme="minorHAnsi" w:hAnsiTheme="minorHAnsi" w:cstheme="minorHAnsi"/>
          <w:color w:val="000000" w:themeColor="text1"/>
        </w:rPr>
        <w:t>; finalmente, se abordan problemáticas</w:t>
      </w:r>
      <w:r w:rsidR="00164501" w:rsidRPr="00164501">
        <w:rPr>
          <w:rFonts w:asciiTheme="minorHAnsi" w:hAnsiTheme="minorHAnsi" w:cstheme="minorHAnsi"/>
          <w:color w:val="000000" w:themeColor="text1"/>
        </w:rPr>
        <w:t xml:space="preserve"> relacionadas a las </w:t>
      </w:r>
      <w:r w:rsidR="00164501">
        <w:rPr>
          <w:rFonts w:asciiTheme="minorHAnsi" w:hAnsiTheme="minorHAnsi" w:cstheme="minorHAnsi"/>
          <w:color w:val="000000" w:themeColor="text1"/>
        </w:rPr>
        <w:t xml:space="preserve">limitadas </w:t>
      </w:r>
      <w:r w:rsidR="00164501">
        <w:t>oportunidades para el acceso al mercado laboral seguro y decente, acorde a la realidad y las potencialidades de los pueblos indígenas u originarios.</w:t>
      </w:r>
    </w:p>
    <w:p w14:paraId="22EBBDCF" w14:textId="1644BFCD" w:rsidR="00164501" w:rsidRDefault="00164501" w:rsidP="00164501">
      <w:pPr>
        <w:spacing w:after="0" w:line="276" w:lineRule="auto"/>
        <w:jc w:val="both"/>
      </w:pPr>
    </w:p>
    <w:p w14:paraId="05F88074" w14:textId="77777777" w:rsidR="00932D08" w:rsidRDefault="0094762E" w:rsidP="003A41C1">
      <w:pPr>
        <w:numPr>
          <w:ilvl w:val="0"/>
          <w:numId w:val="12"/>
        </w:numPr>
        <w:spacing w:after="0" w:line="276" w:lineRule="auto"/>
        <w:jc w:val="both"/>
      </w:pPr>
      <w:r w:rsidRPr="008756E0">
        <w:rPr>
          <w:b/>
        </w:rPr>
        <w:t xml:space="preserve">Causa directa 9. </w:t>
      </w:r>
      <w:r w:rsidR="009C3B86" w:rsidRPr="008756E0">
        <w:rPr>
          <w:b/>
        </w:rPr>
        <w:t xml:space="preserve">Permanente discriminación étnico-racial y racismo hacia los </w:t>
      </w:r>
      <w:r w:rsidR="003357A3">
        <w:rPr>
          <w:b/>
        </w:rPr>
        <w:t>pueblos indígenas u originarios</w:t>
      </w:r>
      <w:r w:rsidR="00D85CFD">
        <w:rPr>
          <w:b/>
        </w:rPr>
        <w:t xml:space="preserve"> </w:t>
      </w:r>
      <w:r w:rsidR="009C3B86" w:rsidRPr="008756E0">
        <w:rPr>
          <w:b/>
        </w:rPr>
        <w:t>de parte del Estado y sociedad</w:t>
      </w:r>
    </w:p>
    <w:p w14:paraId="37E47E47" w14:textId="3C76F93F" w:rsidR="00166F0A" w:rsidRDefault="00206A0D" w:rsidP="00166F0A">
      <w:pPr>
        <w:spacing w:after="0" w:line="276" w:lineRule="auto"/>
        <w:jc w:val="both"/>
        <w:rPr>
          <w:bCs/>
        </w:rPr>
      </w:pPr>
      <w:r w:rsidRPr="00932D08">
        <w:rPr>
          <w:bCs/>
        </w:rPr>
        <w:t xml:space="preserve">La primera causa indirecta aborda los asuntos relacionados con la discriminación y el racismo, propios de un sistema de rasgo colonial, persistentes hacia los </w:t>
      </w:r>
      <w:r w:rsidR="003357A3" w:rsidRPr="00932D08">
        <w:rPr>
          <w:bCs/>
        </w:rPr>
        <w:t>pueblos indígenas u originarios</w:t>
      </w:r>
      <w:r w:rsidR="00D85CFD" w:rsidRPr="00932D08">
        <w:rPr>
          <w:bCs/>
        </w:rPr>
        <w:t xml:space="preserve"> </w:t>
      </w:r>
      <w:r w:rsidRPr="00932D08">
        <w:rPr>
          <w:bCs/>
        </w:rPr>
        <w:t xml:space="preserve">en los ámbitos público y privado; como siguiente causa indirecta se </w:t>
      </w:r>
      <w:r w:rsidR="00294030" w:rsidRPr="00932D08">
        <w:rPr>
          <w:bCs/>
        </w:rPr>
        <w:t>plantean cuestiones relacionadas a</w:t>
      </w:r>
      <w:r w:rsidRPr="00932D08">
        <w:rPr>
          <w:bCs/>
        </w:rPr>
        <w:t xml:space="preserve"> lo que se reconoce como una escasa valoración de la identidad y diversidad cultural de los pueblos indígenas u originarios</w:t>
      </w:r>
      <w:r w:rsidR="00294030" w:rsidRPr="00932D08">
        <w:rPr>
          <w:bCs/>
        </w:rPr>
        <w:t>; por último, se abordan problemáticas relacionadas</w:t>
      </w:r>
      <w:r w:rsidRPr="00932D08">
        <w:rPr>
          <w:bCs/>
        </w:rPr>
        <w:t xml:space="preserve"> a la normalización e impunidad (en términos de penas y sanciones) </w:t>
      </w:r>
      <w:r w:rsidR="0009494C" w:rsidRPr="00932D08">
        <w:rPr>
          <w:bCs/>
        </w:rPr>
        <w:t>de los actos de discriminación y violencia étnico racial</w:t>
      </w:r>
      <w:r w:rsidR="00807CB5">
        <w:rPr>
          <w:bCs/>
        </w:rPr>
        <w:t>.</w:t>
      </w:r>
    </w:p>
    <w:p w14:paraId="775B312E" w14:textId="77777777" w:rsidR="00166F0A" w:rsidRDefault="00166F0A" w:rsidP="00166F0A">
      <w:pPr>
        <w:spacing w:after="0" w:line="276" w:lineRule="auto"/>
        <w:jc w:val="both"/>
        <w:rPr>
          <w:bCs/>
        </w:rPr>
      </w:pPr>
    </w:p>
    <w:p w14:paraId="7B532683" w14:textId="20C6B36F" w:rsidR="00BB4389" w:rsidRDefault="0094762E" w:rsidP="00166F0A">
      <w:pPr>
        <w:spacing w:after="0" w:line="276" w:lineRule="auto"/>
        <w:jc w:val="both"/>
        <w:rPr>
          <w:rFonts w:asciiTheme="minorHAnsi" w:hAnsiTheme="minorHAnsi" w:cstheme="minorHAnsi"/>
          <w:bCs/>
        </w:rPr>
      </w:pPr>
      <w:r w:rsidRPr="00A02A51">
        <w:rPr>
          <w:rFonts w:asciiTheme="minorHAnsi" w:hAnsiTheme="minorHAnsi" w:cstheme="minorHAnsi"/>
          <w:bCs/>
        </w:rPr>
        <w:t>Los efectos derivados del análisis del problema público y sus causas directas son los siguientes:</w:t>
      </w:r>
    </w:p>
    <w:p w14:paraId="01DE7229" w14:textId="77777777" w:rsidR="00A02A51" w:rsidRPr="00A02A51" w:rsidRDefault="00A02A51" w:rsidP="00166F0A">
      <w:pPr>
        <w:spacing w:after="0" w:line="276" w:lineRule="auto"/>
        <w:jc w:val="both"/>
      </w:pPr>
    </w:p>
    <w:p w14:paraId="000001CA" w14:textId="4EEAF5CF" w:rsidR="009D0D6F" w:rsidRPr="00A02A51" w:rsidRDefault="0094762E" w:rsidP="003A41C1">
      <w:pPr>
        <w:numPr>
          <w:ilvl w:val="0"/>
          <w:numId w:val="12"/>
        </w:numPr>
        <w:spacing w:after="0" w:line="276" w:lineRule="auto"/>
        <w:jc w:val="both"/>
        <w:rPr>
          <w:b/>
        </w:rPr>
      </w:pPr>
      <w:r w:rsidRPr="00A02A51">
        <w:rPr>
          <w:b/>
        </w:rPr>
        <w:t xml:space="preserve">Efecto 1: Permanente </w:t>
      </w:r>
      <w:commentRangeStart w:id="32"/>
      <w:r w:rsidRPr="00A02A51">
        <w:rPr>
          <w:b/>
        </w:rPr>
        <w:t>desprotección</w:t>
      </w:r>
      <w:commentRangeEnd w:id="32"/>
      <w:r w:rsidR="00FF4250">
        <w:rPr>
          <w:rStyle w:val="Refdecomentario"/>
          <w:rFonts w:eastAsiaTheme="minorHAnsi"/>
        </w:rPr>
        <w:commentReference w:id="32"/>
      </w:r>
      <w:r w:rsidRPr="00A02A51">
        <w:rPr>
          <w:b/>
        </w:rPr>
        <w:t xml:space="preserve"> de las tierras y territorios de los </w:t>
      </w:r>
      <w:r w:rsidR="003357A3" w:rsidRPr="00A02A51">
        <w:rPr>
          <w:b/>
        </w:rPr>
        <w:t>pueblos indígenas u originarios</w:t>
      </w:r>
    </w:p>
    <w:p w14:paraId="000001CB" w14:textId="13A86162" w:rsidR="009D0D6F" w:rsidRDefault="0094762E" w:rsidP="00BB4389">
      <w:pPr>
        <w:spacing w:after="120" w:line="276" w:lineRule="auto"/>
        <w:jc w:val="both"/>
      </w:pPr>
      <w:r>
        <w:t xml:space="preserve">A pesar de los esfuerzos realizados en el reconocimiento y titulación de comunidades indígenas, estos han sido insuficientes para satisfacer la demanda existente (Defensoría del Pueblo, 2018). Además, se presentan dificultades en la ejecución, seguimiento y reporte de avances en la entrega de reconocimientos y títulos de propiedad, así como otros títulos habilitantes asignados a los Gobiernos Regionales. Según Garra y </w:t>
      </w:r>
      <w:proofErr w:type="spellStart"/>
      <w:r>
        <w:t>Riol</w:t>
      </w:r>
      <w:proofErr w:type="spellEnd"/>
      <w:r>
        <w:t xml:space="preserve"> (2014), el modelo actual de “comunidad nativa” resulta inadecuado para proteger el derecho al territorio de los pueblos indígenas frente a los nuevos actores e intereses presentes en la Amazonía.</w:t>
      </w:r>
    </w:p>
    <w:p w14:paraId="000001CC" w14:textId="32E88FBF" w:rsidR="009D0D6F" w:rsidRDefault="0094762E">
      <w:pPr>
        <w:spacing w:before="240" w:after="120" w:line="276" w:lineRule="auto"/>
        <w:jc w:val="both"/>
      </w:pPr>
      <w:r>
        <w:t xml:space="preserve">Estas limitaciones reflejan las diferencias de perspectivas que existen sobre la noción de territorio a nivel estatal e indígena, para lo cual los planes de vida plena, que algunos colectivos indígenas están elaborando, representan una herramienta para lograr una aproximación, sobre todo </w:t>
      </w:r>
      <w:r w:rsidRPr="005349E5">
        <w:rPr>
          <w:color w:val="000000" w:themeColor="text1"/>
        </w:rPr>
        <w:t>conceptual (Ministerio de Cultura, A</w:t>
      </w:r>
      <w:r w:rsidR="000D5FF5">
        <w:rPr>
          <w:color w:val="000000" w:themeColor="text1"/>
        </w:rPr>
        <w:t>IDESEP</w:t>
      </w:r>
      <w:r w:rsidRPr="005349E5">
        <w:rPr>
          <w:color w:val="000000" w:themeColor="text1"/>
        </w:rPr>
        <w:t xml:space="preserve"> y C</w:t>
      </w:r>
      <w:r w:rsidR="000D5FF5">
        <w:rPr>
          <w:color w:val="000000" w:themeColor="text1"/>
        </w:rPr>
        <w:t>ONAP</w:t>
      </w:r>
      <w:r w:rsidRPr="005349E5">
        <w:rPr>
          <w:color w:val="000000" w:themeColor="text1"/>
        </w:rPr>
        <w:t xml:space="preserve">, 2016). </w:t>
      </w:r>
      <w:r>
        <w:t xml:space="preserve">Además, es importante considerar que el problema territorial también está vinculado a temas estructurales de discriminación, lo que resulta en la falta de reconocimiento de las formas de autogobierno en los propios territorios </w:t>
      </w:r>
      <w:r w:rsidRPr="005349E5">
        <w:rPr>
          <w:color w:val="000000" w:themeColor="text1"/>
        </w:rPr>
        <w:t xml:space="preserve">indígenas (González </w:t>
      </w:r>
      <w:proofErr w:type="spellStart"/>
      <w:r w:rsidRPr="005349E5">
        <w:rPr>
          <w:color w:val="000000" w:themeColor="text1"/>
        </w:rPr>
        <w:t>et.al</w:t>
      </w:r>
      <w:proofErr w:type="spellEnd"/>
      <w:r w:rsidRPr="005349E5">
        <w:rPr>
          <w:color w:val="000000" w:themeColor="text1"/>
        </w:rPr>
        <w:t>., 2010 y Gómez, 2018)</w:t>
      </w:r>
      <w:r w:rsidRPr="005349E5">
        <w:rPr>
          <w:color w:val="000000" w:themeColor="text1"/>
          <w:u w:val="single"/>
        </w:rPr>
        <w:t xml:space="preserve"> </w:t>
      </w:r>
      <w:bookmarkStart w:id="33" w:name="_Hlk137466073"/>
      <w:r>
        <w:t xml:space="preserve">Aunque con el paso de los años estas formas se han fortalecido de alguna manera, </w:t>
      </w:r>
      <w:sdt>
        <w:sdtPr>
          <w:tag w:val="goog_rdk_28"/>
          <w:id w:val="1804726337"/>
        </w:sdtPr>
        <w:sdtContent/>
      </w:sdt>
      <w:r>
        <w:t>aún existe una necesidad de reconocimiento generalizada.</w:t>
      </w:r>
    </w:p>
    <w:p w14:paraId="57532FDA" w14:textId="4AE85C05" w:rsidR="001C663C" w:rsidRPr="001C663C" w:rsidRDefault="001C663C" w:rsidP="001C663C">
      <w:pPr>
        <w:pStyle w:val="Default"/>
        <w:jc w:val="both"/>
        <w:rPr>
          <w:rFonts w:asciiTheme="minorHAnsi" w:hAnsiTheme="minorHAnsi" w:cstheme="minorHAnsi"/>
          <w:color w:val="000000" w:themeColor="text1"/>
          <w:sz w:val="22"/>
          <w:szCs w:val="22"/>
          <w:shd w:val="clear" w:color="auto" w:fill="FFFFFF"/>
        </w:rPr>
      </w:pPr>
      <w:commentRangeStart w:id="34"/>
      <w:r w:rsidRPr="0080647C">
        <w:rPr>
          <w:rFonts w:asciiTheme="minorHAnsi" w:hAnsiTheme="minorHAnsi" w:cstheme="minorHAnsi"/>
          <w:color w:val="000000" w:themeColor="text1"/>
          <w:sz w:val="22"/>
          <w:szCs w:val="22"/>
        </w:rPr>
        <w:t xml:space="preserve">En ese sentido, los derechos colectivos que se ven </w:t>
      </w:r>
      <w:r w:rsidR="000D3C1D">
        <w:rPr>
          <w:rFonts w:asciiTheme="minorHAnsi" w:hAnsiTheme="minorHAnsi" w:cstheme="minorHAnsi"/>
          <w:color w:val="000000" w:themeColor="text1"/>
          <w:sz w:val="22"/>
          <w:szCs w:val="22"/>
        </w:rPr>
        <w:t xml:space="preserve">principalmente </w:t>
      </w:r>
      <w:r w:rsidRPr="0080647C">
        <w:rPr>
          <w:rFonts w:asciiTheme="minorHAnsi" w:hAnsiTheme="minorHAnsi" w:cstheme="minorHAnsi"/>
          <w:color w:val="000000" w:themeColor="text1"/>
          <w:sz w:val="22"/>
          <w:szCs w:val="22"/>
        </w:rPr>
        <w:t>afectados son</w:t>
      </w:r>
      <w:r w:rsidR="000D3C1D">
        <w:rPr>
          <w:rFonts w:asciiTheme="minorHAnsi" w:hAnsiTheme="minorHAnsi" w:cstheme="minorHAnsi"/>
          <w:color w:val="000000" w:themeColor="text1"/>
          <w:sz w:val="22"/>
          <w:szCs w:val="22"/>
        </w:rPr>
        <w:t xml:space="preserve"> el d</w:t>
      </w:r>
      <w:r w:rsidRPr="0080647C">
        <w:rPr>
          <w:rFonts w:asciiTheme="minorHAnsi" w:hAnsiTheme="minorHAnsi" w:cstheme="minorHAnsi"/>
          <w:color w:val="000000" w:themeColor="text1"/>
          <w:sz w:val="22"/>
          <w:szCs w:val="22"/>
          <w:shd w:val="clear" w:color="auto" w:fill="FFFFFF"/>
        </w:rPr>
        <w:t xml:space="preserve">erecho a la libre autodeterminación o autonomía, </w:t>
      </w:r>
      <w:r w:rsidR="000D3C1D">
        <w:rPr>
          <w:rFonts w:asciiTheme="minorHAnsi" w:hAnsiTheme="minorHAnsi" w:cstheme="minorHAnsi"/>
          <w:color w:val="000000" w:themeColor="text1"/>
          <w:sz w:val="22"/>
          <w:szCs w:val="22"/>
          <w:shd w:val="clear" w:color="auto" w:fill="FFFFFF"/>
        </w:rPr>
        <w:t>el derecho</w:t>
      </w:r>
      <w:r w:rsidRPr="0080647C">
        <w:rPr>
          <w:rFonts w:asciiTheme="minorHAnsi" w:hAnsiTheme="minorHAnsi" w:cstheme="minorHAnsi"/>
          <w:color w:val="000000" w:themeColor="text1"/>
          <w:sz w:val="22"/>
          <w:szCs w:val="22"/>
          <w:shd w:val="clear" w:color="auto" w:fill="FFFFFF"/>
        </w:rPr>
        <w:t xml:space="preserve"> a la tierra y al territorio y </w:t>
      </w:r>
      <w:r w:rsidR="000D3C1D">
        <w:rPr>
          <w:rFonts w:asciiTheme="minorHAnsi" w:hAnsiTheme="minorHAnsi" w:cstheme="minorHAnsi"/>
          <w:color w:val="000000" w:themeColor="text1"/>
          <w:sz w:val="22"/>
          <w:szCs w:val="22"/>
          <w:shd w:val="clear" w:color="auto" w:fill="FFFFFF"/>
        </w:rPr>
        <w:t>el d</w:t>
      </w:r>
      <w:r w:rsidRPr="0080647C">
        <w:rPr>
          <w:rFonts w:asciiTheme="minorHAnsi" w:hAnsiTheme="minorHAnsi" w:cstheme="minorHAnsi"/>
          <w:color w:val="000000" w:themeColor="text1"/>
          <w:sz w:val="22"/>
          <w:szCs w:val="22"/>
          <w:shd w:val="clear" w:color="auto" w:fill="FFFFFF"/>
        </w:rPr>
        <w:t xml:space="preserve">erecho a los recursos naturales. </w:t>
      </w:r>
      <w:commentRangeEnd w:id="34"/>
      <w:r w:rsidR="00621D78">
        <w:rPr>
          <w:rStyle w:val="Refdecomentario"/>
          <w:rFonts w:eastAsiaTheme="minorHAnsi"/>
          <w:color w:val="auto"/>
        </w:rPr>
        <w:commentReference w:id="34"/>
      </w:r>
    </w:p>
    <w:bookmarkEnd w:id="33"/>
    <w:p w14:paraId="1EAF96DF" w14:textId="2C45751C" w:rsidR="00BB4389" w:rsidRDefault="0094762E" w:rsidP="004C14B5">
      <w:pPr>
        <w:pBdr>
          <w:top w:val="nil"/>
          <w:left w:val="nil"/>
          <w:bottom w:val="nil"/>
          <w:right w:val="nil"/>
          <w:between w:val="nil"/>
        </w:pBdr>
        <w:spacing w:before="120" w:after="0" w:line="276" w:lineRule="auto"/>
        <w:jc w:val="both"/>
      </w:pPr>
      <w:r w:rsidRPr="004A102A">
        <w:t xml:space="preserve">En resumen, </w:t>
      </w:r>
      <w:r w:rsidR="000D3C1D" w:rsidRPr="004A102A">
        <w:t xml:space="preserve">la deficiente seguridad jurídica de las tierras y territorios ancestrales, colectivos e integrales de los </w:t>
      </w:r>
      <w:r w:rsidR="003357A3">
        <w:t>pueblos indígenas u originarios</w:t>
      </w:r>
      <w:r w:rsidR="0051047C">
        <w:t xml:space="preserve"> </w:t>
      </w:r>
      <w:r w:rsidR="000D3C1D" w:rsidRPr="004A102A">
        <w:t>deviene en una permanente desprotección de las tierras y territorios de los pueblos indígenas u originarios</w:t>
      </w:r>
      <w:r w:rsidR="004A102A" w:rsidRPr="004A102A">
        <w:t xml:space="preserve">, lo cual afecta derechos colectivos concretos. </w:t>
      </w:r>
    </w:p>
    <w:p w14:paraId="7FAA71BC" w14:textId="77777777" w:rsidR="00A02A51" w:rsidRPr="008A09CE" w:rsidRDefault="00A02A51" w:rsidP="008A09CE">
      <w:pPr>
        <w:spacing w:after="0" w:line="276" w:lineRule="auto"/>
        <w:ind w:left="720"/>
        <w:jc w:val="both"/>
        <w:rPr>
          <w:b/>
        </w:rPr>
      </w:pPr>
    </w:p>
    <w:p w14:paraId="000001CF" w14:textId="77777777" w:rsidR="009D0D6F" w:rsidRPr="008A09CE" w:rsidRDefault="0094762E" w:rsidP="003A41C1">
      <w:pPr>
        <w:numPr>
          <w:ilvl w:val="0"/>
          <w:numId w:val="12"/>
        </w:numPr>
        <w:spacing w:after="0" w:line="276" w:lineRule="auto"/>
        <w:jc w:val="both"/>
        <w:rPr>
          <w:b/>
        </w:rPr>
      </w:pPr>
      <w:r w:rsidRPr="008A09CE">
        <w:rPr>
          <w:b/>
        </w:rPr>
        <w:t>Efecto 2</w:t>
      </w:r>
      <w:r>
        <w:rPr>
          <w:b/>
        </w:rPr>
        <w:t>:</w:t>
      </w:r>
      <w:r w:rsidRPr="008A09CE">
        <w:rPr>
          <w:b/>
        </w:rPr>
        <w:t xml:space="preserve"> </w:t>
      </w:r>
      <w:r>
        <w:rPr>
          <w:b/>
        </w:rPr>
        <w:t>Pérdida de los medios de vida de los pueblos indígenas u originarios</w:t>
      </w:r>
    </w:p>
    <w:p w14:paraId="000001D1" w14:textId="1EDA4026" w:rsidR="009D0D6F" w:rsidRDefault="0094762E">
      <w:pPr>
        <w:spacing w:after="120" w:line="276" w:lineRule="auto"/>
        <w:jc w:val="both"/>
      </w:pPr>
      <w:r>
        <w:t xml:space="preserve">La contaminación de los territorios y recursos debido a las actividades extractivas, así como los efectos del cambio climático, están generando graves consecuencias para los pueblos indígenas y originarios. Según la Defensoría del Pueblo (2023), el 64% de los conflictos sociales en enero del 2023 fueron de naturaleza socioambiental, y el 66.7% de ellos estaban relacionados con la actividad minera, mientras que el 19.9% se vinculaba a la actividad </w:t>
      </w:r>
      <w:proofErr w:type="spellStart"/>
      <w:r>
        <w:t>hidrocarburífera</w:t>
      </w:r>
      <w:proofErr w:type="spellEnd"/>
      <w:r>
        <w:t xml:space="preserve">. Además, el 68.6% de estos conflictos seguían activos. </w:t>
      </w:r>
    </w:p>
    <w:p w14:paraId="000001D3" w14:textId="2AA786A4" w:rsidR="009D0D6F" w:rsidRDefault="0094762E">
      <w:pPr>
        <w:spacing w:after="120" w:line="276" w:lineRule="auto"/>
        <w:jc w:val="both"/>
      </w:pPr>
      <w:r>
        <w:t>Por su parte, el Ministerio del Ambiente [MINAM] (2021) informa que durante el 2020 se perdieron 203,272 hectáreas de bosques húmedos amazónicos, lo que representa un incremento del 37% en comparación con el año 2019. Además, se registró una pérdida promedio anual de 131,829 hectáreas de bosques húmedos amazónicos entre 2001 y 2020. Es relevante destacar que la superficie de bosques húmedos amazónicos restante en 2020 fue de 68,070,889 hectáreas.</w:t>
      </w:r>
    </w:p>
    <w:p w14:paraId="000001D4" w14:textId="77777777" w:rsidR="009D0D6F" w:rsidRDefault="0094762E">
      <w:pPr>
        <w:spacing w:after="120" w:line="276" w:lineRule="auto"/>
        <w:jc w:val="both"/>
      </w:pPr>
      <w:r>
        <w:t xml:space="preserve">Ante esta situación, se evidencia que el presupuesto público asignado para prevenir </w:t>
      </w:r>
      <w:commentRangeStart w:id="35"/>
      <w:r>
        <w:t>delitos</w:t>
      </w:r>
      <w:commentRangeEnd w:id="35"/>
      <w:r w:rsidR="00CC37D4">
        <w:rPr>
          <w:rStyle w:val="Refdecomentario"/>
          <w:rFonts w:eastAsiaTheme="minorHAnsi"/>
        </w:rPr>
        <w:commentReference w:id="35"/>
      </w:r>
      <w:r>
        <w:t xml:space="preserve"> y emergencias ambientales, así como la capacidad de respuesta del Estado frente a estos delitos, resultan insuficientes. Esto se refleja en el alarmante incremento del 600% en los delitos ambientales entre 2009 y 2019, según el Ministerio de Justicia y Derechos Humanos (MINJUS). En este sentido, se recomienda adoptar una postura preventiva en relación con estos delitos ambientales, tal como señala USAID e INTE-PUCP (2021).</w:t>
      </w:r>
    </w:p>
    <w:p w14:paraId="000001D5" w14:textId="650E206F" w:rsidR="009D0D6F" w:rsidRDefault="0094762E">
      <w:pPr>
        <w:spacing w:after="120" w:line="276" w:lineRule="auto"/>
        <w:jc w:val="both"/>
      </w:pPr>
      <w:r>
        <w:t xml:space="preserve">Por otro lado, el cambio climático tiene efectos potenciales </w:t>
      </w:r>
      <w:commentRangeStart w:id="36"/>
      <w:r>
        <w:t>indirectos</w:t>
      </w:r>
      <w:commentRangeEnd w:id="36"/>
      <w:r w:rsidR="005111E0">
        <w:rPr>
          <w:rStyle w:val="Refdecomentario"/>
          <w:rFonts w:eastAsiaTheme="minorHAnsi"/>
        </w:rPr>
        <w:commentReference w:id="36"/>
      </w:r>
      <w:r>
        <w:t xml:space="preserve"> en los bosques, los peces, la salud, las fuentes de agua y la agricultura de los territorios indígenas. En este sentido, la Ley de Mecanismos de Retribución por Servicios Ecosistémicos (MRSE) - Ley </w:t>
      </w:r>
      <w:proofErr w:type="spellStart"/>
      <w:r w:rsidR="00B711AE">
        <w:rPr>
          <w:color w:val="000000"/>
        </w:rPr>
        <w:t>n</w:t>
      </w:r>
      <w:r w:rsidR="00513B67">
        <w:rPr>
          <w:color w:val="000000"/>
        </w:rPr>
        <w:t>°</w:t>
      </w:r>
      <w:proofErr w:type="spellEnd"/>
      <w:r w:rsidR="00B711AE">
        <w:rPr>
          <w:color w:val="000000"/>
        </w:rPr>
        <w:t xml:space="preserve"> </w:t>
      </w:r>
      <w:r>
        <w:t>30215 y la adhesión a las Metas de Aichi, parte del Plan Estratégico para la Diversidad Biológica 2011-2020, aprobado en 2010 por la décima reunión de la Conferencia de las Partes en el Convenio sobre la Diversidad Biológica, representan avances importantes. Sin embargo, es necesario crear mecanismos que detengan la pérdida de los medios de vida de los pueblos indígenas y originarios sin generar conflictos con la población, como ocurre en la actualidad con la creación de Áreas Naturales Protegidas (ANP) y Áreas de Conservación Regional (ACR) y los derechos territoriales indígenas.</w:t>
      </w:r>
    </w:p>
    <w:p w14:paraId="0E636742" w14:textId="5C8C87DC" w:rsidR="000143D6" w:rsidRDefault="000143D6" w:rsidP="000143D6">
      <w:pPr>
        <w:pStyle w:val="Default"/>
        <w:jc w:val="both"/>
        <w:rPr>
          <w:color w:val="000000" w:themeColor="text1"/>
          <w:sz w:val="22"/>
          <w:szCs w:val="22"/>
          <w:shd w:val="clear" w:color="auto" w:fill="FFFFFF"/>
        </w:rPr>
      </w:pPr>
      <w:r w:rsidRPr="0080647C">
        <w:rPr>
          <w:rFonts w:asciiTheme="minorHAnsi" w:hAnsiTheme="minorHAnsi" w:cstheme="minorHAnsi"/>
          <w:color w:val="000000" w:themeColor="text1"/>
          <w:sz w:val="22"/>
          <w:szCs w:val="22"/>
        </w:rPr>
        <w:t xml:space="preserve">En ese sentido, los derechos colectivos que se ven </w:t>
      </w:r>
      <w:r>
        <w:rPr>
          <w:rFonts w:asciiTheme="minorHAnsi" w:hAnsiTheme="minorHAnsi" w:cstheme="minorHAnsi"/>
          <w:color w:val="000000" w:themeColor="text1"/>
          <w:sz w:val="22"/>
          <w:szCs w:val="22"/>
        </w:rPr>
        <w:t xml:space="preserve">principalmente </w:t>
      </w:r>
      <w:r w:rsidRPr="0080647C">
        <w:rPr>
          <w:rFonts w:asciiTheme="minorHAnsi" w:hAnsiTheme="minorHAnsi" w:cstheme="minorHAnsi"/>
          <w:color w:val="000000" w:themeColor="text1"/>
          <w:sz w:val="22"/>
          <w:szCs w:val="22"/>
        </w:rPr>
        <w:t>afectados son</w:t>
      </w:r>
      <w:r>
        <w:rPr>
          <w:rFonts w:asciiTheme="minorHAnsi" w:hAnsiTheme="minorHAnsi" w:cstheme="minorHAnsi"/>
          <w:color w:val="000000" w:themeColor="text1"/>
        </w:rPr>
        <w:t xml:space="preserve"> </w:t>
      </w:r>
      <w:r>
        <w:rPr>
          <w:color w:val="000000" w:themeColor="text1"/>
          <w:sz w:val="22"/>
          <w:szCs w:val="22"/>
          <w:shd w:val="clear" w:color="auto" w:fill="FFFFFF"/>
        </w:rPr>
        <w:t>el d</w:t>
      </w:r>
      <w:r w:rsidRPr="009E283F">
        <w:rPr>
          <w:color w:val="000000" w:themeColor="text1"/>
          <w:sz w:val="22"/>
          <w:szCs w:val="22"/>
          <w:shd w:val="clear" w:color="auto" w:fill="FFFFFF"/>
        </w:rPr>
        <w:t xml:space="preserve">erecho a la tierra y al territorio, </w:t>
      </w:r>
      <w:r>
        <w:rPr>
          <w:color w:val="000000" w:themeColor="text1"/>
          <w:sz w:val="22"/>
          <w:szCs w:val="22"/>
          <w:shd w:val="clear" w:color="auto" w:fill="FFFFFF"/>
        </w:rPr>
        <w:t>el d</w:t>
      </w:r>
      <w:r w:rsidRPr="009E283F">
        <w:rPr>
          <w:color w:val="000000" w:themeColor="text1"/>
          <w:sz w:val="22"/>
          <w:szCs w:val="22"/>
          <w:shd w:val="clear" w:color="auto" w:fill="FFFFFF"/>
        </w:rPr>
        <w:t xml:space="preserve">erecho a los recursos naturales </w:t>
      </w:r>
      <w:r>
        <w:rPr>
          <w:color w:val="000000" w:themeColor="text1"/>
          <w:sz w:val="22"/>
          <w:szCs w:val="22"/>
          <w:shd w:val="clear" w:color="auto" w:fill="FFFFFF"/>
        </w:rPr>
        <w:t xml:space="preserve">y el derecho a la identidad cultural. </w:t>
      </w:r>
    </w:p>
    <w:p w14:paraId="025552DA" w14:textId="77777777" w:rsidR="000143D6" w:rsidRPr="000143D6" w:rsidRDefault="000143D6" w:rsidP="000143D6">
      <w:pPr>
        <w:pStyle w:val="Default"/>
        <w:jc w:val="both"/>
        <w:rPr>
          <w:color w:val="000000" w:themeColor="text1"/>
          <w:sz w:val="22"/>
          <w:szCs w:val="22"/>
          <w:shd w:val="clear" w:color="auto" w:fill="FFFFFF"/>
        </w:rPr>
      </w:pPr>
    </w:p>
    <w:p w14:paraId="000001D7" w14:textId="30BA3970" w:rsidR="009D0D6F" w:rsidRDefault="0094762E">
      <w:pPr>
        <w:spacing w:after="120" w:line="276" w:lineRule="auto"/>
        <w:jc w:val="both"/>
      </w:pPr>
      <w:r>
        <w:t xml:space="preserve">En conclusión, si bien existen avances como la creación del Fondo de Contingencia para la Remediación Ambiental </w:t>
      </w:r>
      <w:r w:rsidRPr="00DF282C">
        <w:rPr>
          <w:color w:val="000000" w:themeColor="text1"/>
        </w:rPr>
        <w:t xml:space="preserve">(Congreso de la República, 2015), que se presenten altos desafíos en su implementación (Programa de las Naciones Unidas para el Desarrollo (PNUD), 2018; </w:t>
      </w:r>
      <w:proofErr w:type="spellStart"/>
      <w:r w:rsidRPr="00DF282C">
        <w:rPr>
          <w:color w:val="000000" w:themeColor="text1"/>
        </w:rPr>
        <w:t>Profonanpe</w:t>
      </w:r>
      <w:proofErr w:type="spellEnd"/>
      <w:r w:rsidRPr="00DF282C">
        <w:rPr>
          <w:color w:val="000000" w:themeColor="text1"/>
        </w:rPr>
        <w:t>, 2021, pp. 48-49 y PNUD, 2022</w:t>
      </w:r>
      <w:hyperlink r:id="rId18">
        <w:r w:rsidRPr="00DF282C">
          <w:rPr>
            <w:color w:val="000000" w:themeColor="text1"/>
          </w:rPr>
          <w:t>)</w:t>
        </w:r>
      </w:hyperlink>
      <w:r w:rsidRPr="00DF282C">
        <w:rPr>
          <w:color w:val="000000" w:themeColor="text1"/>
        </w:rPr>
        <w:t>,</w:t>
      </w:r>
      <w:r>
        <w:t xml:space="preserve"> subraya la necesidad de un compromiso continuo para garantizar el derecho a los recursos naturales con valoración cultural e identitaria de los pueblos indígenas y originarios.</w:t>
      </w:r>
    </w:p>
    <w:p w14:paraId="56DD973B" w14:textId="77777777" w:rsidR="00BB4389" w:rsidRPr="008A09CE" w:rsidRDefault="00BB4389" w:rsidP="008A09CE">
      <w:pPr>
        <w:spacing w:after="0" w:line="276" w:lineRule="auto"/>
        <w:ind w:left="720"/>
        <w:jc w:val="both"/>
        <w:rPr>
          <w:b/>
        </w:rPr>
      </w:pPr>
    </w:p>
    <w:p w14:paraId="000001D8" w14:textId="77777777" w:rsidR="009D0D6F" w:rsidRPr="008A09CE" w:rsidRDefault="0094762E" w:rsidP="003A41C1">
      <w:pPr>
        <w:numPr>
          <w:ilvl w:val="0"/>
          <w:numId w:val="12"/>
        </w:numPr>
        <w:spacing w:after="0" w:line="276" w:lineRule="auto"/>
        <w:jc w:val="both"/>
        <w:rPr>
          <w:b/>
        </w:rPr>
      </w:pPr>
      <w:r>
        <w:rPr>
          <w:b/>
        </w:rPr>
        <w:t>Efecto 3: Pérdida del Patrimonio Cultural Inmaterial de los pueblos indígenas u originarios</w:t>
      </w:r>
    </w:p>
    <w:p w14:paraId="000001D9" w14:textId="139ECF9A" w:rsidR="009D0D6F" w:rsidRPr="00DF282C" w:rsidRDefault="0094762E" w:rsidP="00BB4389">
      <w:pPr>
        <w:pBdr>
          <w:top w:val="nil"/>
          <w:left w:val="nil"/>
          <w:bottom w:val="nil"/>
          <w:right w:val="nil"/>
          <w:between w:val="nil"/>
        </w:pBdr>
        <w:spacing w:after="0" w:line="276" w:lineRule="auto"/>
        <w:jc w:val="both"/>
        <w:rPr>
          <w:color w:val="000000" w:themeColor="text1"/>
        </w:rPr>
      </w:pPr>
      <w:r>
        <w:t xml:space="preserve">Los conocimientos tradicionales y ancestrales de los pueblos indígenas y originarios están intrínsecamente ligados al patrimonio cultural inmaterial, el cual debe mantenerse relevante para sus comunidades, ser continuamente recreado y transmitido de una generación a otra para su </w:t>
      </w:r>
      <w:r w:rsidRPr="00DF282C">
        <w:rPr>
          <w:color w:val="000000" w:themeColor="text1"/>
        </w:rPr>
        <w:t>preservación (UNESCO, s.f.). Salvaguardar este patrimonio implica la transferencia de conocimientos, técnicas y significados que son fundamentales para su identidad cultural.</w:t>
      </w:r>
    </w:p>
    <w:p w14:paraId="000001DB" w14:textId="561AFEC9" w:rsidR="009D0D6F" w:rsidRPr="0051047C" w:rsidRDefault="0094762E">
      <w:pPr>
        <w:pBdr>
          <w:top w:val="nil"/>
          <w:left w:val="nil"/>
          <w:bottom w:val="nil"/>
          <w:right w:val="nil"/>
          <w:between w:val="nil"/>
        </w:pBdr>
        <w:spacing w:before="120" w:after="0" w:line="276" w:lineRule="auto"/>
        <w:jc w:val="both"/>
        <w:rPr>
          <w:color w:val="000000" w:themeColor="text1"/>
        </w:rPr>
      </w:pPr>
      <w:r w:rsidRPr="00DF282C">
        <w:rPr>
          <w:color w:val="000000" w:themeColor="text1"/>
        </w:rPr>
        <w:t>Estos conocimientos tradicionales aportan de manera significativa en diversos aspectos, especialmente en la gestión del entorno natural, permitiendo una respuesta más efectiva frente a los riesgos y el impacto de los cambios climáticos y los fenómenos extremos (Fondo Internacional de Desarrollo Agrícola [FIDA], 2016). Además, abarcan áreas como las lenguas y tradiciones orales, las festividades y rituales, la música y las danzas, las expresiones artísticas y plásticas, las costumbres y normativas tradicionales, las estructuras organizativas y las autoridades tradicionales, las prácticas y tecnologías productivas, los conocimientos, saberes y prácticas relacionadas con la medicina tradicional y la gastronomía, así como los espacios culturales que permiten la representación y realización de prácticas culturales (Ministerio de Cultura, 2017).</w:t>
      </w:r>
    </w:p>
    <w:p w14:paraId="000001DD" w14:textId="404F419D" w:rsidR="009D0D6F" w:rsidRDefault="0094762E">
      <w:pPr>
        <w:pBdr>
          <w:top w:val="nil"/>
          <w:left w:val="nil"/>
          <w:bottom w:val="nil"/>
          <w:right w:val="nil"/>
          <w:between w:val="nil"/>
        </w:pBdr>
        <w:spacing w:before="120" w:after="0" w:line="276" w:lineRule="auto"/>
        <w:jc w:val="both"/>
      </w:pPr>
      <w:r>
        <w:t xml:space="preserve">Sin embargo, los pueblos indígenas del Perú enfrentan la problemática de la apropiación indebida de sus conocimientos tradicionales por parte de terceros, lo cual afecta a los pueblos indígenas en aspectos sociales, culturales, económicos, políticos y legales (Instituto Nacional de Defensa de la Competencia y de la Protección de la Propiedad Intelectual </w:t>
      </w:r>
      <w:r w:rsidRPr="0042709D">
        <w:rPr>
          <w:color w:val="000000" w:themeColor="text1"/>
        </w:rPr>
        <w:t>[</w:t>
      </w:r>
      <w:hyperlink r:id="rId19">
        <w:r w:rsidRPr="0042709D">
          <w:rPr>
            <w:color w:val="000000" w:themeColor="text1"/>
          </w:rPr>
          <w:t>INDECOPI], s.f.</w:t>
        </w:r>
      </w:hyperlink>
      <w:r w:rsidRPr="0042709D">
        <w:rPr>
          <w:color w:val="000000" w:themeColor="text1"/>
        </w:rPr>
        <w:t>;</w:t>
      </w:r>
      <w:hyperlink r:id="rId20">
        <w:r w:rsidRPr="0042709D">
          <w:rPr>
            <w:color w:val="000000" w:themeColor="text1"/>
          </w:rPr>
          <w:t xml:space="preserve"> </w:t>
        </w:r>
      </w:hyperlink>
      <w:hyperlink r:id="rId21">
        <w:r w:rsidRPr="0042709D">
          <w:rPr>
            <w:color w:val="000000" w:themeColor="text1"/>
          </w:rPr>
          <w:t>INDECOPI, 2020</w:t>
        </w:r>
      </w:hyperlink>
      <w:r w:rsidRPr="0042709D">
        <w:rPr>
          <w:color w:val="000000" w:themeColor="text1"/>
        </w:rPr>
        <w:t>). A pesar de que actualmente se valora cada vez más el potencial de los conocimientos tradicionales  (</w:t>
      </w:r>
      <w:hyperlink r:id="rId22">
        <w:r w:rsidRPr="0042709D">
          <w:rPr>
            <w:color w:val="000000" w:themeColor="text1"/>
          </w:rPr>
          <w:t>Naciones Unidas, 2010</w:t>
        </w:r>
      </w:hyperlink>
      <w:r w:rsidRPr="0042709D">
        <w:rPr>
          <w:color w:val="000000" w:themeColor="text1"/>
        </w:rPr>
        <w:t>)</w:t>
      </w:r>
      <w:r>
        <w:t>, existe la percepción de que las medidas tomadas en relación con estos conocimientos ancestrales y sus portadores y portadoras son insuficientes. Por lo tanto, resulta imprescindible incrementar estas medidas con el objetivo de mejorar</w:t>
      </w:r>
      <w:r w:rsidR="00EA4187">
        <w:t xml:space="preserve">, sobre todo, </w:t>
      </w:r>
      <w:r>
        <w:t xml:space="preserve">el ejercicio del derecho a la identidad cultural de los pueblos indígenas, fomentando su participación activa en la preservación y difusión de su patrimonio cultural. </w:t>
      </w:r>
    </w:p>
    <w:p w14:paraId="35F32692" w14:textId="77777777" w:rsidR="00BB4389" w:rsidRPr="008D2539" w:rsidRDefault="00BB4389" w:rsidP="008D2539">
      <w:pPr>
        <w:spacing w:after="0" w:line="276" w:lineRule="auto"/>
        <w:ind w:left="720"/>
        <w:jc w:val="both"/>
        <w:rPr>
          <w:b/>
        </w:rPr>
      </w:pPr>
    </w:p>
    <w:p w14:paraId="000001DE" w14:textId="59A014D4" w:rsidR="009D0D6F" w:rsidRPr="008A09CE" w:rsidRDefault="00000000" w:rsidP="003A41C1">
      <w:pPr>
        <w:numPr>
          <w:ilvl w:val="0"/>
          <w:numId w:val="12"/>
        </w:numPr>
        <w:spacing w:after="0" w:line="276" w:lineRule="auto"/>
        <w:jc w:val="both"/>
        <w:rPr>
          <w:b/>
        </w:rPr>
      </w:pPr>
      <w:sdt>
        <w:sdtPr>
          <w:rPr>
            <w:b/>
          </w:rPr>
          <w:tag w:val="goog_rdk_31"/>
          <w:id w:val="-351569636"/>
          <w:showingPlcHdr/>
        </w:sdtPr>
        <w:sdtContent>
          <w:r w:rsidR="008D2539">
            <w:rPr>
              <w:b/>
            </w:rPr>
            <w:t xml:space="preserve">     </w:t>
          </w:r>
        </w:sdtContent>
      </w:sdt>
      <w:r w:rsidR="0094762E" w:rsidRPr="008A09CE">
        <w:rPr>
          <w:b/>
        </w:rPr>
        <w:t xml:space="preserve">Efecto </w:t>
      </w:r>
      <w:r w:rsidR="0094762E">
        <w:rPr>
          <w:b/>
        </w:rPr>
        <w:t>4: Peligro de desaparición de los pueblos indígenas en situación de aislamiento y contacto inicial (PIACI)</w:t>
      </w:r>
    </w:p>
    <w:p w14:paraId="000001E0" w14:textId="03B75A5A" w:rsidR="009D0D6F" w:rsidRPr="0042709D" w:rsidRDefault="0094762E" w:rsidP="00BB4389">
      <w:pPr>
        <w:spacing w:after="120" w:line="276" w:lineRule="auto"/>
        <w:jc w:val="both"/>
        <w:rPr>
          <w:color w:val="000000" w:themeColor="text1"/>
        </w:rPr>
      </w:pPr>
      <w:r w:rsidRPr="0042709D">
        <w:rPr>
          <w:color w:val="000000" w:themeColor="text1"/>
        </w:rPr>
        <w:t>Los PIACI se encuentran en una situación de extrema vulnerabilidad, principalmente debido al contacto forzado. Esta situación no solo viola su derecho al no contacto, sino que también provoca la destrucción irreversible de su sistema de creencias, tradiciones y supuestos fundamentales en los que han basado su vida y su cultura (Ministerio de Cultura, 2016).</w:t>
      </w:r>
    </w:p>
    <w:p w14:paraId="000001E1" w14:textId="252D11FB" w:rsidR="009D0D6F" w:rsidRPr="0042709D" w:rsidRDefault="0094762E">
      <w:pPr>
        <w:spacing w:before="120" w:after="120" w:line="276" w:lineRule="auto"/>
        <w:jc w:val="both"/>
        <w:rPr>
          <w:color w:val="000000" w:themeColor="text1"/>
        </w:rPr>
      </w:pPr>
      <w:r w:rsidRPr="0042709D">
        <w:rPr>
          <w:color w:val="000000" w:themeColor="text1"/>
        </w:rPr>
        <w:t xml:space="preserve">Como señala Leslie (2022), los PIACI están enfrentando riesgos graves que amenazan su supervivencia. Por lo tanto, es imprescindible tomar medidas para salvaguardar el marco institucional que se ha desarrollado en los últimos dieciséis años en el Perú y fortalecer la estrategia de protección y reconocimiento de los derechos de los pueblos indígenas aislados (Sociedad Peruana de Derecho Ambiental [SPDA], 2022). </w:t>
      </w:r>
    </w:p>
    <w:p w14:paraId="000001E2" w14:textId="19ACA906" w:rsidR="009D0D6F" w:rsidRPr="0042709D" w:rsidRDefault="0094762E">
      <w:pPr>
        <w:spacing w:before="120" w:after="120" w:line="276" w:lineRule="auto"/>
        <w:jc w:val="both"/>
        <w:rPr>
          <w:color w:val="000000" w:themeColor="text1"/>
        </w:rPr>
      </w:pPr>
      <w:r w:rsidRPr="0042709D">
        <w:rPr>
          <w:color w:val="000000" w:themeColor="text1"/>
        </w:rPr>
        <w:t>Además, es importante destacar que los PIACI se componen de grupos pequeños, lo que hace que cualquier alteración demográfica o desplazamiento de población sea una amenaza potencial que puede perturbar los roles sociales de sus miembros y conducir a su extinción (Ministerio de Cultura, 2016).</w:t>
      </w:r>
    </w:p>
    <w:p w14:paraId="752BFD2E" w14:textId="322D680B" w:rsidR="004D5B56" w:rsidRDefault="0094762E">
      <w:pPr>
        <w:spacing w:before="120" w:after="120" w:line="276" w:lineRule="auto"/>
        <w:jc w:val="both"/>
        <w:rPr>
          <w:color w:val="000000" w:themeColor="text1"/>
        </w:rPr>
      </w:pPr>
      <w:r w:rsidRPr="0042709D">
        <w:rPr>
          <w:color w:val="000000" w:themeColor="text1"/>
        </w:rPr>
        <w:t>Ante dicha situación, es necesario tomar medidas urgentes y efectivas, pero también integrales, que promuevan el respeto al derecho al no contacto, a los recursos naturales, al territorio y a la autonomía de los PIACI.</w:t>
      </w:r>
    </w:p>
    <w:p w14:paraId="000001E6" w14:textId="3B0BA5CE" w:rsidR="009D0D6F" w:rsidRPr="008D2539" w:rsidRDefault="0094762E" w:rsidP="003A41C1">
      <w:pPr>
        <w:numPr>
          <w:ilvl w:val="0"/>
          <w:numId w:val="12"/>
        </w:numPr>
        <w:spacing w:after="0" w:line="276" w:lineRule="auto"/>
        <w:jc w:val="both"/>
        <w:rPr>
          <w:b/>
        </w:rPr>
      </w:pPr>
      <w:r w:rsidRPr="008D2539">
        <w:rPr>
          <w:b/>
        </w:rPr>
        <w:t>Efecto 5</w:t>
      </w:r>
      <w:r>
        <w:rPr>
          <w:b/>
        </w:rPr>
        <w:t>:</w:t>
      </w:r>
      <w:r w:rsidRPr="008D2539">
        <w:rPr>
          <w:b/>
        </w:rPr>
        <w:t xml:space="preserve"> </w:t>
      </w:r>
      <w:r>
        <w:rPr>
          <w:b/>
        </w:rPr>
        <w:t xml:space="preserve">Exclusión de los </w:t>
      </w:r>
      <w:r w:rsidR="003357A3">
        <w:rPr>
          <w:b/>
        </w:rPr>
        <w:t>pueblos indígenas u originarios</w:t>
      </w:r>
      <w:r w:rsidR="0051047C">
        <w:rPr>
          <w:b/>
        </w:rPr>
        <w:t xml:space="preserve"> </w:t>
      </w:r>
      <w:r>
        <w:rPr>
          <w:b/>
        </w:rPr>
        <w:t>en los procesos de toma de decisiones</w:t>
      </w:r>
    </w:p>
    <w:p w14:paraId="000001E7" w14:textId="77777777" w:rsidR="009D0D6F" w:rsidRPr="008D2539" w:rsidRDefault="0094762E" w:rsidP="008D2539">
      <w:pPr>
        <w:spacing w:after="120" w:line="276" w:lineRule="auto"/>
        <w:jc w:val="both"/>
        <w:rPr>
          <w:color w:val="000000" w:themeColor="text1"/>
        </w:rPr>
      </w:pPr>
      <w:r w:rsidRPr="008D2539">
        <w:rPr>
          <w:color w:val="000000" w:themeColor="text1"/>
        </w:rPr>
        <w:t>La participación de los pueblos indígenas en la toma de decisiones es crucial para el desarrollo pleno de sus vidas y el ejercicio de sus derechos. Su participación no solo impacta directamente en el disfrute efectivo de otros derechos fundamentales, sino que también fortalece su capacidad de autogobierno, promoviendo así la construcción de sociedades más inclusivas y equitativas (CEPAL, 2014).</w:t>
      </w:r>
    </w:p>
    <w:p w14:paraId="000001E8" w14:textId="77777777" w:rsidR="009D0D6F" w:rsidRDefault="0094762E">
      <w:pPr>
        <w:pBdr>
          <w:top w:val="nil"/>
          <w:left w:val="nil"/>
          <w:bottom w:val="nil"/>
          <w:right w:val="nil"/>
          <w:between w:val="nil"/>
        </w:pBdr>
        <w:spacing w:before="120" w:after="120" w:line="276" w:lineRule="auto"/>
        <w:jc w:val="both"/>
      </w:pPr>
      <w:r>
        <w:t xml:space="preserve">Si bien en el contexto peruano, existen espacios institucionalizados de participación indígena, estos no han permitido garantizar una participación efectiva, ya que se ha seguido limitando a los pueblos indígenas con requisitos de alta complejidad técnica-normativa, adaptado a estándares occidentales y con una predominancia del castellano (Chuecas, 2007). </w:t>
      </w:r>
    </w:p>
    <w:p w14:paraId="000001E9" w14:textId="7825EE55" w:rsidR="009D0D6F" w:rsidRDefault="0094762E">
      <w:pPr>
        <w:pBdr>
          <w:top w:val="nil"/>
          <w:left w:val="nil"/>
          <w:bottom w:val="nil"/>
          <w:right w:val="nil"/>
          <w:between w:val="nil"/>
        </w:pBdr>
        <w:spacing w:before="120" w:after="120" w:line="276" w:lineRule="auto"/>
        <w:jc w:val="both"/>
      </w:pPr>
      <w:r>
        <w:t xml:space="preserve">Luego, aunque el sistema electoral peruano ha implementado la cuota indígena en las elecciones </w:t>
      </w:r>
      <w:r w:rsidR="000D5FF5">
        <w:t>subnacionales</w:t>
      </w:r>
      <w:r>
        <w:t xml:space="preserve"> desde el 2006, esta medida no ha sido suficiente para garantizar la elección de candidaturas indígenas, pues en la práctica se ha observado que estas candidaturas suelen ser ubicadas en posiciones desfavorables dentro de las listas electorales, lo que reduce sus posibilidades de ser </w:t>
      </w:r>
      <w:ins w:id="37" w:author="Carmen del Rosario Bahamonde Quinteros" w:date="2023-09-12T15:20:00Z">
        <w:r>
          <w:t>elec</w:t>
        </w:r>
      </w:ins>
      <w:ins w:id="38" w:author="Carmen del Rosario Bahamonde Quinteros" w:date="2023-09-04T18:23:00Z">
        <w:r w:rsidR="00F52ABF">
          <w:t>tos</w:t>
        </w:r>
      </w:ins>
      <w:del w:id="39" w:author="Carmen del Rosario Bahamonde Quinteros" w:date="2023-09-04T18:23:00Z">
        <w:r w:rsidDel="00F52ABF">
          <w:delText>ción</w:delText>
        </w:r>
      </w:del>
      <w:del w:id="40" w:author="Carmen del Rosario Bahamonde Quinteros" w:date="2023-09-12T15:20:00Z">
        <w:r>
          <w:delText>elección</w:delText>
        </w:r>
      </w:del>
      <w:r>
        <w:t xml:space="preserve"> (CEPAL, 2014).</w:t>
      </w:r>
    </w:p>
    <w:p w14:paraId="000001EB" w14:textId="09CED4B3" w:rsidR="009D0D6F" w:rsidRDefault="0094762E">
      <w:pPr>
        <w:pBdr>
          <w:top w:val="nil"/>
          <w:left w:val="nil"/>
          <w:bottom w:val="nil"/>
          <w:right w:val="nil"/>
          <w:between w:val="nil"/>
        </w:pBdr>
        <w:spacing w:before="120" w:after="120" w:line="276" w:lineRule="auto"/>
        <w:jc w:val="both"/>
      </w:pPr>
      <w:r>
        <w:t>En conclusión, es necesaria una revisión de los espacios de participación existentes, con el objetivo de asegurar la plena inclusión, adecuación cultural y accesibilidad para los pueblos indígenas en el ejercicio de sus derechos de participación y consulta</w:t>
      </w:r>
      <w:r w:rsidR="00D309E5">
        <w:t xml:space="preserve"> principalmente. </w:t>
      </w:r>
    </w:p>
    <w:p w14:paraId="5EC28CD3" w14:textId="77777777" w:rsidR="008D2539" w:rsidRDefault="008D2539">
      <w:pPr>
        <w:pBdr>
          <w:top w:val="nil"/>
          <w:left w:val="nil"/>
          <w:bottom w:val="nil"/>
          <w:right w:val="nil"/>
          <w:between w:val="nil"/>
        </w:pBdr>
        <w:spacing w:before="120" w:after="120" w:line="276" w:lineRule="auto"/>
        <w:jc w:val="both"/>
      </w:pPr>
    </w:p>
    <w:p w14:paraId="000001ED" w14:textId="154B3AA6" w:rsidR="009D0D6F" w:rsidRPr="008D2539" w:rsidRDefault="0094762E" w:rsidP="003A41C1">
      <w:pPr>
        <w:numPr>
          <w:ilvl w:val="0"/>
          <w:numId w:val="12"/>
        </w:numPr>
        <w:spacing w:after="0" w:line="276" w:lineRule="auto"/>
        <w:jc w:val="both"/>
        <w:rPr>
          <w:b/>
        </w:rPr>
      </w:pPr>
      <w:r w:rsidRPr="008D2539">
        <w:rPr>
          <w:b/>
        </w:rPr>
        <w:t xml:space="preserve">Efecto </w:t>
      </w:r>
      <w:r>
        <w:rPr>
          <w:b/>
        </w:rPr>
        <w:t>6:</w:t>
      </w:r>
      <w:r w:rsidRPr="008D2539">
        <w:rPr>
          <w:b/>
        </w:rPr>
        <w:t xml:space="preserve"> </w:t>
      </w:r>
      <w:r>
        <w:rPr>
          <w:b/>
        </w:rPr>
        <w:t>Insuficiente desarrollo integral de las mujeres indígenas y poblaciones en situación de vulnerabilidad</w:t>
      </w:r>
    </w:p>
    <w:p w14:paraId="000001EE" w14:textId="2F250248" w:rsidR="009D0D6F" w:rsidRDefault="00360AD7">
      <w:pPr>
        <w:pBdr>
          <w:top w:val="nil"/>
          <w:left w:val="nil"/>
          <w:bottom w:val="nil"/>
          <w:right w:val="nil"/>
          <w:between w:val="nil"/>
        </w:pBdr>
        <w:spacing w:before="120" w:after="120" w:line="276" w:lineRule="auto"/>
        <w:jc w:val="both"/>
        <w:rPr>
          <w:highlight w:val="white"/>
        </w:rPr>
      </w:pPr>
      <w:r>
        <w:rPr>
          <w:color w:val="000000" w:themeColor="text1"/>
          <w:highlight w:val="white"/>
        </w:rPr>
        <w:t xml:space="preserve">El </w:t>
      </w:r>
      <w:r w:rsidR="0094762E" w:rsidRPr="00E375A4">
        <w:rPr>
          <w:color w:val="000000" w:themeColor="text1"/>
          <w:highlight w:val="white"/>
        </w:rPr>
        <w:t xml:space="preserve">Grupo de Trabajo Internacional para Asuntos Indígenas </w:t>
      </w:r>
      <w:r>
        <w:rPr>
          <w:color w:val="000000" w:themeColor="text1"/>
          <w:highlight w:val="white"/>
        </w:rPr>
        <w:t>(</w:t>
      </w:r>
      <w:r w:rsidR="0094762E" w:rsidRPr="00E375A4">
        <w:rPr>
          <w:color w:val="000000" w:themeColor="text1"/>
          <w:highlight w:val="white"/>
        </w:rPr>
        <w:t>IWGIA</w:t>
      </w:r>
      <w:r>
        <w:rPr>
          <w:color w:val="000000" w:themeColor="text1"/>
          <w:highlight w:val="white"/>
        </w:rPr>
        <w:t>)</w:t>
      </w:r>
      <w:r w:rsidR="0094762E" w:rsidRPr="00E375A4">
        <w:rPr>
          <w:color w:val="000000" w:themeColor="text1"/>
          <w:highlight w:val="white"/>
        </w:rPr>
        <w:t xml:space="preserve"> </w:t>
      </w:r>
      <w:r w:rsidR="0094762E">
        <w:rPr>
          <w:highlight w:val="white"/>
        </w:rPr>
        <w:t>indica que al 2023 ha habido avances significativos en el reconocimiento y la protección de los derechos de las mujeres indígenas. Sin embargo, persisten desafíos importantes, como la discriminación y la violencia de género que enfrentan estas mujeres, así como las dificultades para acceder a la justicia y a recursos económicos. La falta de reconocimiento y respeto a sus derechos culturales, territoriales y reproductivos también continúa siendo una barrera para su pleno desarrollo y empoderamiento.</w:t>
      </w:r>
    </w:p>
    <w:p w14:paraId="000001EF" w14:textId="0F769200" w:rsidR="009D0D6F" w:rsidRDefault="0094762E">
      <w:pPr>
        <w:pBdr>
          <w:top w:val="nil"/>
          <w:left w:val="nil"/>
          <w:bottom w:val="nil"/>
          <w:right w:val="nil"/>
          <w:between w:val="nil"/>
        </w:pBdr>
        <w:spacing w:before="120" w:after="120" w:line="276" w:lineRule="auto"/>
        <w:jc w:val="both"/>
        <w:rPr>
          <w:highlight w:val="white"/>
        </w:rPr>
      </w:pPr>
      <w:r>
        <w:rPr>
          <w:highlight w:val="white"/>
        </w:rPr>
        <w:t>En Perú, la exclusión política, social y económica a la que están sometidas las mujeres indígenas</w:t>
      </w:r>
      <w:ins w:id="41" w:author="Carmen del Rosario Bahamonde Quinteros" w:date="2023-09-04T18:28:00Z">
        <w:r w:rsidR="00837E49">
          <w:rPr>
            <w:highlight w:val="white"/>
          </w:rPr>
          <w:t>,</w:t>
        </w:r>
      </w:ins>
      <w:r>
        <w:rPr>
          <w:highlight w:val="white"/>
        </w:rPr>
        <w:t xml:space="preserve"> </w:t>
      </w:r>
      <w:r w:rsidR="00360AD7">
        <w:rPr>
          <w:highlight w:val="white"/>
        </w:rPr>
        <w:t>de toda edad</w:t>
      </w:r>
      <w:ins w:id="42" w:author="Carmen del Rosario Bahamonde Quinteros" w:date="2023-09-04T18:28:00Z">
        <w:r w:rsidR="00837E49">
          <w:rPr>
            <w:highlight w:val="white"/>
          </w:rPr>
          <w:t>,</w:t>
        </w:r>
      </w:ins>
      <w:r w:rsidR="00360AD7">
        <w:rPr>
          <w:highlight w:val="white"/>
        </w:rPr>
        <w:t xml:space="preserve"> </w:t>
      </w:r>
      <w:r>
        <w:rPr>
          <w:highlight w:val="white"/>
        </w:rPr>
        <w:t xml:space="preserve">perpetúa patrones socioculturales que fomentan la discriminación y violencia y que están arraigados en la sociedad, convirtiéndolas en una población vulnerable (MIMP, 2019). Esta discriminación se manifiesta en diversas áreas, como el mercado laboral, donde se enfrentan a barreras para acceder a empleos dignos; el limitado acceso al sistema de salud; </w:t>
      </w:r>
      <w:r w:rsidR="00360AD7">
        <w:rPr>
          <w:highlight w:val="white"/>
        </w:rPr>
        <w:t xml:space="preserve">las </w:t>
      </w:r>
      <w:r>
        <w:rPr>
          <w:highlight w:val="white"/>
        </w:rPr>
        <w:t xml:space="preserve">altas tasas de analfabetismo; </w:t>
      </w:r>
      <w:r w:rsidR="00360AD7">
        <w:rPr>
          <w:highlight w:val="white"/>
        </w:rPr>
        <w:t xml:space="preserve">las </w:t>
      </w:r>
      <w:r>
        <w:rPr>
          <w:highlight w:val="white"/>
        </w:rPr>
        <w:t>dificultades para acceder a alimentos y agua;</w:t>
      </w:r>
      <w:r w:rsidR="00360AD7">
        <w:rPr>
          <w:highlight w:val="white"/>
        </w:rPr>
        <w:t xml:space="preserve"> la</w:t>
      </w:r>
      <w:r>
        <w:rPr>
          <w:highlight w:val="white"/>
        </w:rPr>
        <w:t xml:space="preserve"> falta de respeto a sus derechos culturales; y la situación de p</w:t>
      </w:r>
      <w:r w:rsidR="00F840CC">
        <w:rPr>
          <w:highlight w:val="white"/>
        </w:rPr>
        <w:t xml:space="preserve">obreza y exclusión social que les </w:t>
      </w:r>
      <w:r>
        <w:rPr>
          <w:highlight w:val="white"/>
        </w:rPr>
        <w:t xml:space="preserve">afecta de manera desproporcionada. En general, las </w:t>
      </w:r>
      <w:r w:rsidR="00360AD7">
        <w:rPr>
          <w:highlight w:val="white"/>
        </w:rPr>
        <w:t xml:space="preserve">niñas y </w:t>
      </w:r>
      <w:r>
        <w:rPr>
          <w:highlight w:val="white"/>
        </w:rPr>
        <w:t xml:space="preserve">mujeres indígenas </w:t>
      </w:r>
      <w:r w:rsidR="005437C5">
        <w:rPr>
          <w:highlight w:val="white"/>
        </w:rPr>
        <w:t xml:space="preserve">de </w:t>
      </w:r>
      <w:r w:rsidR="00E97A74">
        <w:rPr>
          <w:highlight w:val="white"/>
        </w:rPr>
        <w:t xml:space="preserve">los diferentes grupos </w:t>
      </w:r>
      <w:proofErr w:type="spellStart"/>
      <w:r w:rsidR="00E97A74">
        <w:rPr>
          <w:highlight w:val="white"/>
        </w:rPr>
        <w:t>etáreos</w:t>
      </w:r>
      <w:proofErr w:type="spellEnd"/>
      <w:r w:rsidR="00E97A74">
        <w:rPr>
          <w:highlight w:val="white"/>
        </w:rPr>
        <w:t xml:space="preserve"> </w:t>
      </w:r>
      <w:r>
        <w:rPr>
          <w:highlight w:val="white"/>
        </w:rPr>
        <w:t>enfrentan múltiples desafíos debido a su menor acceso a la educación y al empleo (CEPAL, 2013).</w:t>
      </w:r>
    </w:p>
    <w:p w14:paraId="000001F0" w14:textId="77777777" w:rsidR="009D0D6F" w:rsidRDefault="0094762E">
      <w:pPr>
        <w:pBdr>
          <w:top w:val="nil"/>
          <w:left w:val="nil"/>
          <w:bottom w:val="nil"/>
          <w:right w:val="nil"/>
          <w:between w:val="nil"/>
        </w:pBdr>
        <w:spacing w:before="120" w:after="120" w:line="276" w:lineRule="auto"/>
        <w:jc w:val="both"/>
        <w:rPr>
          <w:highlight w:val="white"/>
        </w:rPr>
      </w:pPr>
      <w:r>
        <w:rPr>
          <w:highlight w:val="white"/>
        </w:rPr>
        <w:t>Otro aspecto crítico para las mujeres indígenas es la participación política. Por un lado, en las comunidades persisten patrones que limitan la participación de las mujeres, asignando roles desiguales, no valoran o subestiman sus aportes. Por otro, se presentan obstáculos para acceder a espacios de participación política debido a la falta de condiciones básicas, como la carencia de documentos de identidad o los requisitos de experiencia en asuntos políticos y/o educativos (MIMP, 2019).</w:t>
      </w:r>
    </w:p>
    <w:p w14:paraId="112CAC11" w14:textId="100822D9" w:rsidR="00BB4389" w:rsidRPr="00BB4389" w:rsidRDefault="0094762E">
      <w:pPr>
        <w:pBdr>
          <w:top w:val="nil"/>
          <w:left w:val="nil"/>
          <w:bottom w:val="nil"/>
          <w:right w:val="nil"/>
          <w:between w:val="nil"/>
        </w:pBdr>
        <w:spacing w:before="120" w:after="120" w:line="276" w:lineRule="auto"/>
        <w:jc w:val="both"/>
        <w:rPr>
          <w:highlight w:val="white"/>
        </w:rPr>
      </w:pPr>
      <w:r>
        <w:rPr>
          <w:highlight w:val="white"/>
        </w:rPr>
        <w:t xml:space="preserve">Ante esta problemática, se requiere promover una mayor inclusión y reconocimiento de los derechos y rol de las mujeres indígenas en sus sociedades. Esto implica la implementación de políticas y programas que aborden las desigualdades y discriminaciones a las que se enfrentan, fomentando el acceso a la educación, la generación de oportunidades económicas y el fortalecimiento de su participación política (CEPAL, 2013). </w:t>
      </w:r>
    </w:p>
    <w:p w14:paraId="000001F3" w14:textId="77777777" w:rsidR="009D0D6F" w:rsidRPr="008D2539" w:rsidRDefault="00000000" w:rsidP="003A41C1">
      <w:pPr>
        <w:numPr>
          <w:ilvl w:val="0"/>
          <w:numId w:val="8"/>
        </w:numPr>
        <w:pBdr>
          <w:top w:val="nil"/>
          <w:left w:val="nil"/>
          <w:bottom w:val="nil"/>
          <w:right w:val="nil"/>
          <w:between w:val="nil"/>
        </w:pBdr>
        <w:spacing w:before="120" w:after="120" w:line="276" w:lineRule="auto"/>
        <w:ind w:left="714" w:hanging="357"/>
        <w:jc w:val="both"/>
        <w:rPr>
          <w:b/>
        </w:rPr>
      </w:pPr>
      <w:sdt>
        <w:sdtPr>
          <w:tag w:val="goog_rdk_36"/>
          <w:id w:val="1645924323"/>
        </w:sdtPr>
        <w:sdtContent/>
      </w:sdt>
      <w:sdt>
        <w:sdtPr>
          <w:tag w:val="goog_rdk_37"/>
          <w:id w:val="-1649513424"/>
        </w:sdtPr>
        <w:sdtContent/>
      </w:sdt>
      <w:r w:rsidR="0094762E" w:rsidRPr="008D2539">
        <w:rPr>
          <w:b/>
        </w:rPr>
        <w:t xml:space="preserve">Efecto </w:t>
      </w:r>
      <w:r w:rsidR="0094762E">
        <w:rPr>
          <w:b/>
        </w:rPr>
        <w:t>7:</w:t>
      </w:r>
      <w:r w:rsidR="0094762E" w:rsidRPr="008D2539">
        <w:rPr>
          <w:b/>
        </w:rPr>
        <w:t xml:space="preserve"> </w:t>
      </w:r>
      <w:r w:rsidR="0094762E">
        <w:rPr>
          <w:b/>
        </w:rPr>
        <w:t>Persistencia de exclusión social y la desigualdad económica de los pueblos indígenas u originarios</w:t>
      </w:r>
    </w:p>
    <w:p w14:paraId="000001F5" w14:textId="77777777" w:rsidR="009D0D6F" w:rsidRDefault="0094762E" w:rsidP="00BB4389">
      <w:pPr>
        <w:pBdr>
          <w:top w:val="nil"/>
          <w:left w:val="nil"/>
          <w:bottom w:val="nil"/>
          <w:right w:val="nil"/>
          <w:between w:val="nil"/>
        </w:pBdr>
        <w:spacing w:after="120" w:line="276" w:lineRule="auto"/>
        <w:jc w:val="both"/>
      </w:pPr>
      <w:r>
        <w:t>La exclusión social, entendida como los mecanismos estructurales que limitan la plena participación de ciertos grupos en todas las esferas de la sociedad, tiene graves consecuencias para los pueblos indígenas. La falta de acceso adecuado al mercado laboral, a servicios básicos como agua, vivienda, salud y educación, así como a espacios de representación política, afecta negativamente el bienestar y el desarrollo de las comunidades indígenas, ampliando las brechas existentes (Valdivia, et al., 2007).</w:t>
      </w:r>
    </w:p>
    <w:p w14:paraId="75BD5468" w14:textId="77777777" w:rsidR="00F840CC" w:rsidRDefault="0094762E" w:rsidP="00BB4389">
      <w:pPr>
        <w:pBdr>
          <w:top w:val="nil"/>
          <w:left w:val="nil"/>
          <w:bottom w:val="nil"/>
          <w:right w:val="nil"/>
          <w:between w:val="nil"/>
        </w:pBdr>
        <w:spacing w:before="120" w:after="120" w:line="276" w:lineRule="auto"/>
        <w:jc w:val="both"/>
      </w:pPr>
      <w:r>
        <w:t>América Latina y el Caribe son regiones donde la discriminación y el racismo son problemas estructurales arraigados, que han generado y perpetuado la pobreza, la desigualdad y la exclusión de las poblaciones indígenas históricamente vulnerables. Si bien estas prácticas tienen sus raíces en la época colonial, continúan manifestándose en la actualidad debido al funcionamiento de las estructuras sociales y económicas v</w:t>
      </w:r>
      <w:r w:rsidR="00F840CC">
        <w:t>igentes (Bello y Rangel, 2002).</w:t>
      </w:r>
    </w:p>
    <w:p w14:paraId="2EAA30EE" w14:textId="248A62D5" w:rsidR="00DE3917" w:rsidRDefault="00166F0A" w:rsidP="00BB4389">
      <w:pPr>
        <w:pBdr>
          <w:top w:val="nil"/>
          <w:left w:val="nil"/>
          <w:bottom w:val="nil"/>
          <w:right w:val="nil"/>
          <w:between w:val="nil"/>
        </w:pBdr>
        <w:spacing w:before="120" w:after="120" w:line="276" w:lineRule="auto"/>
        <w:jc w:val="both"/>
        <w:rPr>
          <w:color w:val="000000" w:themeColor="text1"/>
          <w:shd w:val="clear" w:color="auto" w:fill="FFFFFF"/>
        </w:rPr>
      </w:pPr>
      <w:r>
        <w:t>S</w:t>
      </w:r>
      <w:r w:rsidR="0094762E">
        <w:t xml:space="preserve">egún </w:t>
      </w:r>
      <w:r w:rsidR="0094762E" w:rsidRPr="00E375A4">
        <w:rPr>
          <w:color w:val="000000" w:themeColor="text1"/>
        </w:rPr>
        <w:t xml:space="preserve">IWGIA (2023), </w:t>
      </w:r>
      <w:r w:rsidR="0094762E">
        <w:t xml:space="preserve">actualmente los pueblos indígenas enfrentan desafíos en medio de la crisis climática, un reciente término de la pandemia de COVID-19 y la creciente inequidad económica. Aunque se reconoce su papel como protectores de la naturaleza, muchas iniciativas de conservación no respetan sus derechos ni su conocimiento. En ese sentido, </w:t>
      </w:r>
      <w:del w:id="43" w:author="Carmen del Rosario Bahamonde Quinteros" w:date="2023-09-04T18:37:00Z">
        <w:r w:rsidR="0094762E">
          <w:delText>Los</w:delText>
        </w:r>
        <w:r w:rsidR="0094762E" w:rsidDel="00CC0319">
          <w:delText xml:space="preserve"> </w:delText>
        </w:r>
      </w:del>
      <w:ins w:id="44" w:author="Carmen del Rosario Bahamonde Quinteros" w:date="2023-09-04T18:37:00Z">
        <w:r w:rsidR="00CC0319">
          <w:t>los</w:t>
        </w:r>
        <w:r w:rsidR="0094762E">
          <w:t xml:space="preserve"> </w:t>
        </w:r>
      </w:ins>
      <w:r w:rsidR="0094762E">
        <w:t>logros de las agendas indígenas al 2030 están en peligro. Ante esta realidad, es necesario promover políticas públicas que fomenten la igualdad, la inclusión y el respeto a la diversidad cultural, garantizando el acceso equitativo a los recursos y servicios básicos, así como el reconocimiento y fortalecimiento de los derechos de los pueblos indígenas (Valdivia, et al., 2007; Bello y Rangel, 2002).</w:t>
      </w:r>
      <w:r w:rsidR="00CB16EE">
        <w:t xml:space="preserve"> Esto garantizaría el fortalecimiento de los derechos </w:t>
      </w:r>
      <w:r w:rsidR="00CB16EE" w:rsidRPr="008064E0">
        <w:rPr>
          <w:color w:val="000000" w:themeColor="text1"/>
          <w:shd w:val="clear" w:color="auto" w:fill="FFFFFF"/>
        </w:rPr>
        <w:t>a la libre autodeterminación o autonomía, a la participación, a conservar costumbres e instituciones, a la jurisdicción especial</w:t>
      </w:r>
      <w:r w:rsidR="00CB16EE">
        <w:rPr>
          <w:color w:val="000000" w:themeColor="text1"/>
          <w:shd w:val="clear" w:color="auto" w:fill="FFFFFF"/>
        </w:rPr>
        <w:t xml:space="preserve">, </w:t>
      </w:r>
      <w:r w:rsidR="00CB16EE" w:rsidRPr="008064E0">
        <w:rPr>
          <w:color w:val="000000" w:themeColor="text1"/>
          <w:shd w:val="clear" w:color="auto" w:fill="FFFFFF"/>
        </w:rPr>
        <w:t>a la salud intercultural</w:t>
      </w:r>
      <w:r w:rsidR="00CB16EE">
        <w:rPr>
          <w:color w:val="000000" w:themeColor="text1"/>
          <w:shd w:val="clear" w:color="auto" w:fill="FFFFFF"/>
        </w:rPr>
        <w:t xml:space="preserve"> y a </w:t>
      </w:r>
      <w:r w:rsidR="00CB16EE" w:rsidRPr="00976E76">
        <w:rPr>
          <w:color w:val="000000" w:themeColor="text1"/>
          <w:shd w:val="clear" w:color="auto" w:fill="FFFFFF"/>
        </w:rPr>
        <w:t xml:space="preserve">decidir/elegir </w:t>
      </w:r>
      <w:r w:rsidR="00CB16EE">
        <w:rPr>
          <w:color w:val="000000" w:themeColor="text1"/>
          <w:shd w:val="clear" w:color="auto" w:fill="FFFFFF"/>
        </w:rPr>
        <w:t>propias</w:t>
      </w:r>
      <w:r w:rsidR="00CB16EE" w:rsidRPr="00976E76">
        <w:rPr>
          <w:color w:val="000000" w:themeColor="text1"/>
          <w:shd w:val="clear" w:color="auto" w:fill="FFFFFF"/>
        </w:rPr>
        <w:t xml:space="preserve"> prioridades de desarrollo.</w:t>
      </w:r>
    </w:p>
    <w:p w14:paraId="6BFE58D9" w14:textId="77777777" w:rsidR="00DE3917" w:rsidRDefault="00DE3917" w:rsidP="00BB4389">
      <w:pPr>
        <w:pBdr>
          <w:top w:val="nil"/>
          <w:left w:val="nil"/>
          <w:bottom w:val="nil"/>
          <w:right w:val="nil"/>
          <w:between w:val="nil"/>
        </w:pBdr>
        <w:spacing w:before="120" w:after="120" w:line="276" w:lineRule="auto"/>
        <w:jc w:val="both"/>
        <w:rPr>
          <w:color w:val="000000" w:themeColor="text1"/>
          <w:shd w:val="clear" w:color="auto" w:fill="FFFFFF"/>
        </w:rPr>
      </w:pPr>
    </w:p>
    <w:p w14:paraId="1910F0CF" w14:textId="1B8EB7C1" w:rsidR="00847A2D" w:rsidRDefault="009B381C" w:rsidP="00BB4389">
      <w:pPr>
        <w:pBdr>
          <w:top w:val="nil"/>
          <w:left w:val="nil"/>
          <w:bottom w:val="nil"/>
          <w:right w:val="nil"/>
          <w:between w:val="nil"/>
        </w:pBdr>
        <w:spacing w:before="120" w:after="120" w:line="276" w:lineRule="auto"/>
        <w:jc w:val="both"/>
        <w:rPr>
          <w:color w:val="000000" w:themeColor="text1"/>
          <w:shd w:val="clear" w:color="auto" w:fill="FFFFFF"/>
        </w:rPr>
      </w:pPr>
      <w:r>
        <w:rPr>
          <w:color w:val="000000" w:themeColor="text1"/>
          <w:shd w:val="clear" w:color="auto" w:fill="FFFFFF"/>
        </w:rPr>
        <w:t xml:space="preserve">En </w:t>
      </w:r>
      <w:r w:rsidR="00967DA1">
        <w:rPr>
          <w:color w:val="000000" w:themeColor="text1"/>
          <w:shd w:val="clear" w:color="auto" w:fill="FFFFFF"/>
        </w:rPr>
        <w:t xml:space="preserve">virtud de lo expuesto, se </w:t>
      </w:r>
      <w:r w:rsidR="004E34AD">
        <w:rPr>
          <w:color w:val="000000" w:themeColor="text1"/>
          <w:shd w:val="clear" w:color="auto" w:fill="FFFFFF"/>
        </w:rPr>
        <w:t>presentan las siguientes ilustraciones que reflejan el modelo del problema público y que reflejan además las temáticas abordadas en la presente Política Nacional</w:t>
      </w:r>
      <w:r w:rsidR="004E34AD">
        <w:rPr>
          <w:rStyle w:val="Refdenotaalpie"/>
          <w:color w:val="000000" w:themeColor="text1"/>
          <w:shd w:val="clear" w:color="auto" w:fill="FFFFFF"/>
        </w:rPr>
        <w:footnoteReference w:id="9"/>
      </w:r>
      <w:r w:rsidR="004E34AD">
        <w:rPr>
          <w:color w:val="000000" w:themeColor="text1"/>
          <w:shd w:val="clear" w:color="auto" w:fill="FFFFFF"/>
        </w:rPr>
        <w:t>:</w:t>
      </w:r>
    </w:p>
    <w:p w14:paraId="601264E2" w14:textId="3CDA8ED4" w:rsidR="00847A2D" w:rsidRDefault="00847A2D" w:rsidP="00BB4389">
      <w:pPr>
        <w:pBdr>
          <w:top w:val="nil"/>
          <w:left w:val="nil"/>
          <w:bottom w:val="nil"/>
          <w:right w:val="nil"/>
          <w:between w:val="nil"/>
        </w:pBdr>
        <w:spacing w:before="120" w:after="120" w:line="276" w:lineRule="auto"/>
        <w:jc w:val="both"/>
        <w:rPr>
          <w:color w:val="000000" w:themeColor="text1"/>
          <w:shd w:val="clear" w:color="auto" w:fill="FFFFFF"/>
        </w:rPr>
      </w:pPr>
    </w:p>
    <w:p w14:paraId="27A62426" w14:textId="77777777" w:rsidR="00847A2D" w:rsidRDefault="00847A2D" w:rsidP="00BB4389">
      <w:pPr>
        <w:pBdr>
          <w:top w:val="nil"/>
          <w:left w:val="nil"/>
          <w:bottom w:val="nil"/>
          <w:right w:val="nil"/>
          <w:between w:val="nil"/>
        </w:pBdr>
        <w:spacing w:before="120" w:after="120" w:line="276" w:lineRule="auto"/>
        <w:jc w:val="both"/>
        <w:sectPr w:rsidR="00847A2D" w:rsidSect="00807CB5">
          <w:headerReference w:type="even" r:id="rId23"/>
          <w:headerReference w:type="default" r:id="rId24"/>
          <w:footerReference w:type="default" r:id="rId25"/>
          <w:headerReference w:type="first" r:id="rId26"/>
          <w:type w:val="continuous"/>
          <w:pgSz w:w="11906" w:h="16838"/>
          <w:pgMar w:top="1411" w:right="1699" w:bottom="1411" w:left="1699" w:header="720" w:footer="720" w:gutter="0"/>
          <w:cols w:space="720"/>
        </w:sectPr>
      </w:pPr>
    </w:p>
    <w:p w14:paraId="2B713DE5" w14:textId="59B1594E" w:rsidR="000862C3" w:rsidRPr="009C190C" w:rsidRDefault="0074172C" w:rsidP="0074172C">
      <w:pPr>
        <w:pStyle w:val="Descripcin"/>
      </w:pPr>
      <w:bookmarkStart w:id="45" w:name="_Toc143202984"/>
      <w:r>
        <w:t xml:space="preserve">Ilustración </w:t>
      </w:r>
      <w:r w:rsidR="00000000">
        <w:fldChar w:fldCharType="begin"/>
      </w:r>
      <w:r w:rsidR="00000000">
        <w:instrText xml:space="preserve"> SEQ Ilustración \* ARABIC </w:instrText>
      </w:r>
      <w:r w:rsidR="00000000">
        <w:fldChar w:fldCharType="separate"/>
      </w:r>
      <w:r w:rsidR="00740F56">
        <w:rPr>
          <w:noProof/>
        </w:rPr>
        <w:t>1</w:t>
      </w:r>
      <w:r w:rsidR="00000000">
        <w:rPr>
          <w:noProof/>
        </w:rPr>
        <w:fldChar w:fldCharType="end"/>
      </w:r>
      <w:r w:rsidR="000862C3" w:rsidRPr="009C190C">
        <w:t xml:space="preserve">. Árbol de problemas actualizado a julio del </w:t>
      </w:r>
      <w:commentRangeStart w:id="46"/>
      <w:r w:rsidR="000862C3" w:rsidRPr="009C190C">
        <w:t>2023</w:t>
      </w:r>
      <w:bookmarkEnd w:id="45"/>
      <w:commentRangeEnd w:id="46"/>
      <w:r w:rsidR="00435101">
        <w:rPr>
          <w:rStyle w:val="Refdecomentario"/>
          <w:rFonts w:eastAsiaTheme="minorHAnsi"/>
          <w:b w:val="0"/>
          <w:bCs w:val="0"/>
          <w:smallCaps w:val="0"/>
          <w:color w:val="auto"/>
        </w:rPr>
        <w:commentReference w:id="46"/>
      </w:r>
    </w:p>
    <w:p w14:paraId="32604FFC" w14:textId="71C34C18" w:rsidR="000862C3" w:rsidRDefault="005252CE" w:rsidP="000862C3">
      <w:pPr>
        <w:jc w:val="center"/>
      </w:pPr>
      <w:commentRangeStart w:id="47"/>
      <w:commentRangeEnd w:id="47"/>
      <w:r>
        <w:rPr>
          <w:rStyle w:val="Refdecomentario"/>
          <w:rFonts w:eastAsiaTheme="minorHAnsi"/>
        </w:rPr>
        <w:commentReference w:id="47"/>
      </w:r>
    </w:p>
    <w:p w14:paraId="33E94F90" w14:textId="18553D43" w:rsidR="000862C3" w:rsidRPr="00281DFB" w:rsidRDefault="000862C3" w:rsidP="000862C3">
      <w:pPr>
        <w:sectPr w:rsidR="000862C3" w:rsidRPr="00281DFB" w:rsidSect="005C040F">
          <w:pgSz w:w="16838" w:h="11906" w:orient="landscape"/>
          <w:pgMar w:top="1701" w:right="1417" w:bottom="1701" w:left="1417" w:header="720" w:footer="720" w:gutter="0"/>
          <w:cols w:space="720"/>
          <w:docGrid w:linePitch="299"/>
        </w:sectPr>
      </w:pPr>
      <w:r w:rsidRPr="00632568">
        <w:rPr>
          <w:sz w:val="18"/>
          <w:szCs w:val="18"/>
        </w:rPr>
        <w:t>Elaboración: Ministerio de Cultura</w:t>
      </w:r>
      <w:r>
        <w:rPr>
          <w:sz w:val="18"/>
          <w:szCs w:val="18"/>
        </w:rPr>
        <w:t xml:space="preserve"> - DGPI</w:t>
      </w:r>
      <w:r w:rsidR="00A85F62">
        <w:rPr>
          <w:noProof/>
        </w:rPr>
        <w:drawing>
          <wp:inline distT="0" distB="0" distL="0" distR="0" wp14:anchorId="191BE253" wp14:editId="5DC6395B">
            <wp:extent cx="8692173" cy="4835237"/>
            <wp:effectExtent l="0" t="0" r="0" b="3810"/>
            <wp:docPr id="450330827" name="Imagen 45033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30827" name="Imagen 450330827"/>
                    <pic:cNvPicPr/>
                  </pic:nvPicPr>
                  <pic:blipFill rotWithShape="1">
                    <a:blip r:embed="rId27" cstate="hqprint">
                      <a:extLst>
                        <a:ext uri="{28A0092B-C50C-407E-A947-70E740481C1C}">
                          <a14:useLocalDpi xmlns:a14="http://schemas.microsoft.com/office/drawing/2010/main" val="0"/>
                        </a:ext>
                      </a:extLst>
                    </a:blip>
                    <a:srcRect t="10776" b="10623"/>
                    <a:stretch/>
                  </pic:blipFill>
                  <pic:spPr bwMode="auto">
                    <a:xfrm>
                      <a:off x="0" y="0"/>
                      <a:ext cx="8726986" cy="4854602"/>
                    </a:xfrm>
                    <a:prstGeom prst="rect">
                      <a:avLst/>
                    </a:prstGeom>
                    <a:ln>
                      <a:noFill/>
                    </a:ln>
                    <a:extLst>
                      <a:ext uri="{53640926-AAD7-44D8-BBD7-CCE9431645EC}">
                        <a14:shadowObscured xmlns:a14="http://schemas.microsoft.com/office/drawing/2010/main"/>
                      </a:ext>
                    </a:extLst>
                  </pic:spPr>
                </pic:pic>
              </a:graphicData>
            </a:graphic>
          </wp:inline>
        </w:drawing>
      </w:r>
    </w:p>
    <w:p w14:paraId="6D64934F" w14:textId="43B82739" w:rsidR="00E3146C" w:rsidRDefault="00807CB5" w:rsidP="00807CB5">
      <w:pPr>
        <w:pStyle w:val="Descripcin"/>
      </w:pPr>
      <w:bookmarkStart w:id="48" w:name="_Toc143202985"/>
      <w:r>
        <w:t xml:space="preserve">Ilustración </w:t>
      </w:r>
      <w:r w:rsidR="00000000">
        <w:fldChar w:fldCharType="begin"/>
      </w:r>
      <w:r w:rsidR="00000000">
        <w:instrText xml:space="preserve"> SEQ Ilustración \* ARABIC </w:instrText>
      </w:r>
      <w:r w:rsidR="00000000">
        <w:fldChar w:fldCharType="separate"/>
      </w:r>
      <w:r w:rsidR="00740F56">
        <w:rPr>
          <w:noProof/>
        </w:rPr>
        <w:t>2</w:t>
      </w:r>
      <w:r w:rsidR="00000000">
        <w:rPr>
          <w:noProof/>
        </w:rPr>
        <w:fldChar w:fldCharType="end"/>
      </w:r>
      <w:r>
        <w:t>. Modelo de problema público</w:t>
      </w:r>
      <w:bookmarkEnd w:id="48"/>
    </w:p>
    <w:p w14:paraId="2BF8D432" w14:textId="77777777" w:rsidR="0068315E" w:rsidRDefault="0068315E" w:rsidP="0068315E"/>
    <w:p w14:paraId="11393E18" w14:textId="77777777" w:rsidR="0068315E" w:rsidRDefault="0068315E" w:rsidP="0068315E">
      <w:pPr>
        <w:jc w:val="center"/>
      </w:pPr>
      <w:r>
        <w:rPr>
          <w:noProof/>
        </w:rPr>
        <w:drawing>
          <wp:inline distT="0" distB="0" distL="0" distR="0" wp14:anchorId="3DC7908B" wp14:editId="01376AA9">
            <wp:extent cx="6281530" cy="4457623"/>
            <wp:effectExtent l="0" t="0" r="5080" b="635"/>
            <wp:docPr id="63572077" name="Imagen 6357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2077" name="Imagen 63572077"/>
                    <pic:cNvPicPr/>
                  </pic:nvPicPr>
                  <pic:blipFill rotWithShape="1">
                    <a:blip r:embed="rId28">
                      <a:extLst>
                        <a:ext uri="{28A0092B-C50C-407E-A947-70E740481C1C}">
                          <a14:useLocalDpi xmlns:a14="http://schemas.microsoft.com/office/drawing/2010/main" val="0"/>
                        </a:ext>
                      </a:extLst>
                    </a:blip>
                    <a:srcRect l="3213" r="17523"/>
                    <a:stretch/>
                  </pic:blipFill>
                  <pic:spPr bwMode="auto">
                    <a:xfrm>
                      <a:off x="0" y="0"/>
                      <a:ext cx="6293085" cy="4465823"/>
                    </a:xfrm>
                    <a:prstGeom prst="rect">
                      <a:avLst/>
                    </a:prstGeom>
                    <a:ln>
                      <a:noFill/>
                    </a:ln>
                    <a:extLst>
                      <a:ext uri="{53640926-AAD7-44D8-BBD7-CCE9431645EC}">
                        <a14:shadowObscured xmlns:a14="http://schemas.microsoft.com/office/drawing/2010/main"/>
                      </a:ext>
                    </a:extLst>
                  </pic:spPr>
                </pic:pic>
              </a:graphicData>
            </a:graphic>
          </wp:inline>
        </w:drawing>
      </w:r>
    </w:p>
    <w:p w14:paraId="072588C5" w14:textId="464391F9" w:rsidR="000D5FF5" w:rsidRPr="00187E99" w:rsidRDefault="000D5FF5" w:rsidP="00BB4389">
      <w:pPr>
        <w:rPr>
          <w:sz w:val="20"/>
          <w:szCs w:val="20"/>
        </w:rPr>
        <w:sectPr w:rsidR="000D5FF5" w:rsidRPr="00187E99" w:rsidSect="00E3146C">
          <w:pgSz w:w="16838" w:h="11906" w:orient="landscape"/>
          <w:pgMar w:top="1701" w:right="1417" w:bottom="1701" w:left="1417" w:header="720" w:footer="720" w:gutter="0"/>
          <w:cols w:space="720"/>
          <w:docGrid w:linePitch="299"/>
        </w:sectPr>
      </w:pPr>
      <w:r w:rsidRPr="000D5FF5">
        <w:rPr>
          <w:bCs/>
          <w:sz w:val="18"/>
          <w:szCs w:val="18"/>
        </w:rPr>
        <w:t>Elaboraci</w:t>
      </w:r>
      <w:r w:rsidR="00187E99">
        <w:rPr>
          <w:bCs/>
          <w:sz w:val="18"/>
          <w:szCs w:val="18"/>
        </w:rPr>
        <w:t>ón: Ministerio de Cultura - DGPI</w:t>
      </w:r>
    </w:p>
    <w:p w14:paraId="000001F9" w14:textId="0D781C53" w:rsidR="009D0D6F" w:rsidRPr="005D44B4" w:rsidRDefault="0094762E" w:rsidP="00166F0A">
      <w:pPr>
        <w:pStyle w:val="Ttulo2"/>
        <w:numPr>
          <w:ilvl w:val="1"/>
          <w:numId w:val="2"/>
        </w:numPr>
        <w:spacing w:after="240"/>
        <w:rPr>
          <w:color w:val="44546A" w:themeColor="text2"/>
        </w:rPr>
      </w:pPr>
      <w:bookmarkStart w:id="49" w:name="_Situación_actual_del"/>
      <w:bookmarkStart w:id="50" w:name="_Toc143624257"/>
      <w:bookmarkStart w:id="51" w:name="_Toc137231190"/>
      <w:bookmarkEnd w:id="49"/>
      <w:r w:rsidRPr="005653BA">
        <w:rPr>
          <w:color w:val="44546A" w:themeColor="text2"/>
        </w:rPr>
        <w:t>Situación actual del problema público</w:t>
      </w:r>
      <w:bookmarkEnd w:id="50"/>
      <w:r w:rsidRPr="005D44B4">
        <w:rPr>
          <w:color w:val="44546A" w:themeColor="text2"/>
        </w:rPr>
        <w:t xml:space="preserve"> </w:t>
      </w:r>
      <w:bookmarkEnd w:id="51"/>
    </w:p>
    <w:p w14:paraId="4A44BEDB" w14:textId="5B155467" w:rsidR="0019252A" w:rsidRDefault="0094762E" w:rsidP="00BB4389">
      <w:pPr>
        <w:spacing w:after="0"/>
        <w:jc w:val="both"/>
      </w:pPr>
      <w:r>
        <w:t xml:space="preserve">A </w:t>
      </w:r>
      <w:r w:rsidR="00530A15">
        <w:t>continuación,</w:t>
      </w:r>
      <w:r>
        <w:t xml:space="preserve"> se presenta la situación actual del problema público a partir del modelo construido por el CEPLAN (2023), el cual se basa en evidencia científica y describe las relaciones de causalidad y los efectos del problema. En este análisis se caracterizará a la población afectada por el problema público planteado y se desarrollarán las causas directas e indirectas. Además, se consideran las acciones previas y los enfoques transversales pertinentes para adoptar medidas de políticas adecuadas. El objetivo de este apartado es comprender y explicar el problema público denominado “Vulneración de los derechos colectivos de los pueblos indígenas y originarios”.</w:t>
      </w:r>
    </w:p>
    <w:p w14:paraId="5C53DB44" w14:textId="77777777" w:rsidR="00F840CC" w:rsidRPr="00530A15" w:rsidRDefault="00F840CC" w:rsidP="00BB4389">
      <w:pPr>
        <w:spacing w:after="0"/>
        <w:jc w:val="both"/>
      </w:pPr>
    </w:p>
    <w:p w14:paraId="000001FD" w14:textId="19066150" w:rsidR="009D0D6F" w:rsidRDefault="0094762E" w:rsidP="009B2453">
      <w:pPr>
        <w:pStyle w:val="Ttulo3"/>
        <w:numPr>
          <w:ilvl w:val="2"/>
          <w:numId w:val="2"/>
        </w:numPr>
        <w:spacing w:after="240"/>
        <w:ind w:left="1701" w:hanging="850"/>
        <w:jc w:val="both"/>
        <w:rPr>
          <w:color w:val="44546A" w:themeColor="text2"/>
        </w:rPr>
      </w:pPr>
      <w:bookmarkStart w:id="52" w:name="_Caracterización_de_la"/>
      <w:bookmarkStart w:id="53" w:name="_Toc137231191"/>
      <w:bookmarkStart w:id="54" w:name="_Toc143624258"/>
      <w:bookmarkEnd w:id="52"/>
      <w:commentRangeStart w:id="55"/>
      <w:r w:rsidRPr="004E646B">
        <w:rPr>
          <w:color w:val="44546A" w:themeColor="text2"/>
        </w:rPr>
        <w:t>Caracterización de la población afectada por el problema público</w:t>
      </w:r>
      <w:bookmarkEnd w:id="53"/>
      <w:bookmarkEnd w:id="54"/>
      <w:commentRangeEnd w:id="55"/>
      <w:r w:rsidR="00D722A0">
        <w:rPr>
          <w:rStyle w:val="Refdecomentario"/>
          <w:rFonts w:ascii="Calibri" w:eastAsiaTheme="minorHAnsi" w:hAnsi="Calibri" w:cs="Calibri"/>
          <w:color w:val="auto"/>
        </w:rPr>
        <w:commentReference w:id="55"/>
      </w:r>
    </w:p>
    <w:p w14:paraId="140B53F0" w14:textId="77777777" w:rsidR="0019252A" w:rsidRDefault="0019252A" w:rsidP="00BB4389">
      <w:pPr>
        <w:spacing w:after="120" w:line="276" w:lineRule="auto"/>
        <w:jc w:val="both"/>
      </w:pPr>
      <w:r>
        <w:rPr>
          <w:color w:val="000000"/>
        </w:rPr>
        <w:t xml:space="preserve">De acuerdo con los resultados del Censo Nacional de Población y Vivienda 2017, en el Perú se censaron a 29,381,884 personas. De ese total, 5,984,708 personas se autoidentificaron como integrantes de la población indígena u originaria, las cuales representan el 25,8% de la población total de 12 y más </w:t>
      </w:r>
      <w:r>
        <w:t>años de edad</w:t>
      </w:r>
      <w:r>
        <w:rPr>
          <w:vertAlign w:val="superscript"/>
        </w:rPr>
        <w:footnoteReference w:id="10"/>
      </w:r>
      <w:r>
        <w:rPr>
          <w:color w:val="000000"/>
        </w:rPr>
        <w:t>.</w:t>
      </w:r>
    </w:p>
    <w:p w14:paraId="119FD15E" w14:textId="65B8C406" w:rsidR="0019252A" w:rsidRPr="00EE30E8" w:rsidRDefault="0074172C" w:rsidP="0074172C">
      <w:pPr>
        <w:pStyle w:val="Descripcin"/>
      </w:pPr>
      <w:bookmarkStart w:id="56" w:name="_Toc143624328"/>
      <w:r>
        <w:t xml:space="preserve">Tabla </w:t>
      </w:r>
      <w:r w:rsidR="00000000">
        <w:fldChar w:fldCharType="begin"/>
      </w:r>
      <w:r w:rsidR="00000000">
        <w:instrText xml:space="preserve"> SEQ Tabla \* ARABIC </w:instrText>
      </w:r>
      <w:r w:rsidR="00000000">
        <w:fldChar w:fldCharType="separate"/>
      </w:r>
      <w:r w:rsidR="00740F56">
        <w:rPr>
          <w:noProof/>
        </w:rPr>
        <w:t>4</w:t>
      </w:r>
      <w:r w:rsidR="00000000">
        <w:rPr>
          <w:noProof/>
        </w:rPr>
        <w:fldChar w:fldCharType="end"/>
      </w:r>
      <w:r w:rsidR="00807CB5" w:rsidRPr="000D5FF5">
        <w:rPr>
          <w:color w:val="000000" w:themeColor="text1"/>
        </w:rPr>
        <w:t xml:space="preserve"> </w:t>
      </w:r>
      <w:r>
        <w:rPr>
          <w:color w:val="000000" w:themeColor="text1"/>
        </w:rPr>
        <w:t>.</w:t>
      </w:r>
      <w:r w:rsidR="00807CB5" w:rsidRPr="00EE30E8">
        <w:t>Perú: Población de 12 y más años según autoidentificación étnica, 2017 (en miles de personas y porcentaje)</w:t>
      </w:r>
      <w:bookmarkEnd w:id="56"/>
    </w:p>
    <w:tbl>
      <w:tblPr>
        <w:tblW w:w="759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94"/>
        <w:gridCol w:w="1219"/>
        <w:gridCol w:w="2478"/>
      </w:tblGrid>
      <w:tr w:rsidR="0019252A" w:rsidRPr="00530A15" w14:paraId="30E68303" w14:textId="77777777" w:rsidTr="00807CB5">
        <w:trPr>
          <w:trHeight w:val="20"/>
          <w:jc w:val="center"/>
        </w:trPr>
        <w:tc>
          <w:tcPr>
            <w:tcW w:w="3894" w:type="dxa"/>
            <w:shd w:val="clear" w:color="auto" w:fill="006666"/>
            <w:vAlign w:val="center"/>
          </w:tcPr>
          <w:p w14:paraId="3B2FB8F3" w14:textId="77777777" w:rsidR="0019252A" w:rsidRPr="00530A15" w:rsidRDefault="0019252A" w:rsidP="00F840CC">
            <w:pPr>
              <w:spacing w:after="0"/>
              <w:jc w:val="center"/>
              <w:rPr>
                <w:b/>
                <w:color w:val="FFFFFF"/>
                <w:sz w:val="20"/>
                <w:szCs w:val="20"/>
              </w:rPr>
            </w:pPr>
            <w:r w:rsidRPr="00530A15">
              <w:rPr>
                <w:b/>
                <w:color w:val="FFFFFF"/>
                <w:sz w:val="20"/>
                <w:szCs w:val="20"/>
              </w:rPr>
              <w:t>Por sus costumbres y sus antepasados Ud. se considera:</w:t>
            </w:r>
          </w:p>
        </w:tc>
        <w:tc>
          <w:tcPr>
            <w:tcW w:w="1219" w:type="dxa"/>
            <w:shd w:val="clear" w:color="auto" w:fill="006666"/>
            <w:vAlign w:val="center"/>
          </w:tcPr>
          <w:p w14:paraId="30D705CA" w14:textId="77777777" w:rsidR="0019252A" w:rsidRPr="00530A15" w:rsidRDefault="0019252A" w:rsidP="00F840CC">
            <w:pPr>
              <w:spacing w:after="0"/>
              <w:jc w:val="center"/>
              <w:rPr>
                <w:b/>
                <w:color w:val="FFFFFF"/>
                <w:sz w:val="20"/>
                <w:szCs w:val="20"/>
              </w:rPr>
            </w:pPr>
            <w:r w:rsidRPr="00530A15">
              <w:rPr>
                <w:b/>
                <w:color w:val="FFFFFF"/>
                <w:sz w:val="20"/>
                <w:szCs w:val="20"/>
              </w:rPr>
              <w:t>Número de personas</w:t>
            </w:r>
          </w:p>
        </w:tc>
        <w:tc>
          <w:tcPr>
            <w:tcW w:w="2478" w:type="dxa"/>
            <w:shd w:val="clear" w:color="auto" w:fill="006666"/>
            <w:vAlign w:val="center"/>
          </w:tcPr>
          <w:p w14:paraId="4405E31C" w14:textId="77777777" w:rsidR="0019252A" w:rsidRPr="00530A15" w:rsidRDefault="0019252A" w:rsidP="00F840CC">
            <w:pPr>
              <w:spacing w:after="0"/>
              <w:jc w:val="center"/>
              <w:rPr>
                <w:b/>
                <w:color w:val="FFFFFF"/>
                <w:sz w:val="20"/>
                <w:szCs w:val="20"/>
              </w:rPr>
            </w:pPr>
            <w:r w:rsidRPr="00530A15">
              <w:rPr>
                <w:b/>
                <w:color w:val="FFFFFF"/>
                <w:sz w:val="20"/>
                <w:szCs w:val="20"/>
              </w:rPr>
              <w:t>Porcentaje sobre el total de población de 12 y más años de edad</w:t>
            </w:r>
          </w:p>
        </w:tc>
      </w:tr>
      <w:tr w:rsidR="0019252A" w:rsidRPr="00530A15" w14:paraId="751B7925" w14:textId="77777777" w:rsidTr="00807CB5">
        <w:trPr>
          <w:trHeight w:val="20"/>
          <w:jc w:val="center"/>
        </w:trPr>
        <w:tc>
          <w:tcPr>
            <w:tcW w:w="3894" w:type="dxa"/>
            <w:shd w:val="clear" w:color="auto" w:fill="E2EFD9" w:themeFill="accent6" w:themeFillTint="33"/>
          </w:tcPr>
          <w:p w14:paraId="163CDBC4" w14:textId="77777777" w:rsidR="0019252A" w:rsidRPr="00530A15" w:rsidRDefault="0019252A" w:rsidP="00F840CC">
            <w:pPr>
              <w:spacing w:after="0"/>
              <w:rPr>
                <w:sz w:val="20"/>
                <w:szCs w:val="20"/>
              </w:rPr>
            </w:pPr>
            <w:r w:rsidRPr="00530A15">
              <w:rPr>
                <w:sz w:val="20"/>
                <w:szCs w:val="20"/>
              </w:rPr>
              <w:t>Población de 12 y más años</w:t>
            </w:r>
          </w:p>
        </w:tc>
        <w:tc>
          <w:tcPr>
            <w:tcW w:w="1219" w:type="dxa"/>
            <w:shd w:val="clear" w:color="auto" w:fill="E2EFD9" w:themeFill="accent6" w:themeFillTint="33"/>
          </w:tcPr>
          <w:p w14:paraId="37C7A13B" w14:textId="77777777" w:rsidR="0019252A" w:rsidRPr="00530A15" w:rsidRDefault="0019252A" w:rsidP="00F840CC">
            <w:pPr>
              <w:spacing w:after="0"/>
              <w:jc w:val="right"/>
              <w:rPr>
                <w:sz w:val="20"/>
                <w:szCs w:val="20"/>
              </w:rPr>
            </w:pPr>
            <w:r w:rsidRPr="00530A15">
              <w:rPr>
                <w:sz w:val="20"/>
                <w:szCs w:val="20"/>
              </w:rPr>
              <w:t>23 196 391</w:t>
            </w:r>
          </w:p>
        </w:tc>
        <w:tc>
          <w:tcPr>
            <w:tcW w:w="2478" w:type="dxa"/>
            <w:shd w:val="clear" w:color="auto" w:fill="E2EFD9" w:themeFill="accent6" w:themeFillTint="33"/>
          </w:tcPr>
          <w:p w14:paraId="008122AA" w14:textId="77777777" w:rsidR="0019252A" w:rsidRPr="00530A15" w:rsidRDefault="0019252A" w:rsidP="00F840CC">
            <w:pPr>
              <w:spacing w:after="0"/>
              <w:ind w:left="720" w:hanging="720"/>
              <w:jc w:val="center"/>
              <w:rPr>
                <w:sz w:val="20"/>
                <w:szCs w:val="20"/>
              </w:rPr>
            </w:pPr>
            <w:r w:rsidRPr="00530A15">
              <w:rPr>
                <w:sz w:val="20"/>
                <w:szCs w:val="20"/>
              </w:rPr>
              <w:t>100.0</w:t>
            </w:r>
          </w:p>
        </w:tc>
      </w:tr>
      <w:tr w:rsidR="0019252A" w:rsidRPr="00530A15" w14:paraId="6CF46479" w14:textId="77777777" w:rsidTr="00807CB5">
        <w:trPr>
          <w:trHeight w:val="20"/>
          <w:jc w:val="center"/>
        </w:trPr>
        <w:tc>
          <w:tcPr>
            <w:tcW w:w="3894" w:type="dxa"/>
            <w:shd w:val="clear" w:color="auto" w:fill="E2EFD9" w:themeFill="accent6" w:themeFillTint="33"/>
          </w:tcPr>
          <w:p w14:paraId="3A0372C9" w14:textId="77777777" w:rsidR="0019252A" w:rsidRPr="00530A15" w:rsidRDefault="0019252A" w:rsidP="00F840CC">
            <w:pPr>
              <w:spacing w:after="0"/>
              <w:rPr>
                <w:b/>
                <w:sz w:val="20"/>
                <w:szCs w:val="20"/>
              </w:rPr>
            </w:pPr>
            <w:r w:rsidRPr="00530A15">
              <w:rPr>
                <w:sz w:val="20"/>
                <w:szCs w:val="20"/>
              </w:rPr>
              <w:t>Población indígena u originaria</w:t>
            </w:r>
          </w:p>
        </w:tc>
        <w:tc>
          <w:tcPr>
            <w:tcW w:w="1219" w:type="dxa"/>
            <w:shd w:val="clear" w:color="auto" w:fill="E2EFD9" w:themeFill="accent6" w:themeFillTint="33"/>
          </w:tcPr>
          <w:p w14:paraId="31574F14" w14:textId="77777777" w:rsidR="0019252A" w:rsidRPr="00530A15" w:rsidRDefault="0019252A" w:rsidP="00F840CC">
            <w:pPr>
              <w:spacing w:after="0"/>
              <w:jc w:val="right"/>
              <w:rPr>
                <w:b/>
                <w:sz w:val="20"/>
                <w:szCs w:val="20"/>
              </w:rPr>
            </w:pPr>
            <w:r w:rsidRPr="00530A15">
              <w:rPr>
                <w:sz w:val="20"/>
                <w:szCs w:val="20"/>
              </w:rPr>
              <w:t>5 984 708</w:t>
            </w:r>
          </w:p>
        </w:tc>
        <w:tc>
          <w:tcPr>
            <w:tcW w:w="2478" w:type="dxa"/>
            <w:shd w:val="clear" w:color="auto" w:fill="E2EFD9" w:themeFill="accent6" w:themeFillTint="33"/>
          </w:tcPr>
          <w:p w14:paraId="7D8185BB" w14:textId="77777777" w:rsidR="0019252A" w:rsidRPr="00530A15" w:rsidRDefault="0019252A" w:rsidP="00F840CC">
            <w:pPr>
              <w:spacing w:after="0"/>
              <w:ind w:left="720" w:hanging="720"/>
              <w:jc w:val="center"/>
              <w:rPr>
                <w:b/>
                <w:sz w:val="20"/>
                <w:szCs w:val="20"/>
              </w:rPr>
            </w:pPr>
            <w:r w:rsidRPr="00530A15">
              <w:rPr>
                <w:sz w:val="20"/>
                <w:szCs w:val="20"/>
              </w:rPr>
              <w:t>25.8</w:t>
            </w:r>
          </w:p>
        </w:tc>
      </w:tr>
      <w:tr w:rsidR="0019252A" w:rsidRPr="00530A15" w14:paraId="2E29E0EB" w14:textId="77777777" w:rsidTr="00BB4389">
        <w:trPr>
          <w:trHeight w:val="20"/>
          <w:jc w:val="center"/>
        </w:trPr>
        <w:tc>
          <w:tcPr>
            <w:tcW w:w="3894" w:type="dxa"/>
            <w:shd w:val="clear" w:color="auto" w:fill="auto"/>
          </w:tcPr>
          <w:p w14:paraId="76BF5470" w14:textId="77777777" w:rsidR="0019252A" w:rsidRPr="00530A15" w:rsidRDefault="0019252A" w:rsidP="00F840CC">
            <w:pPr>
              <w:spacing w:after="0"/>
              <w:rPr>
                <w:b/>
                <w:sz w:val="20"/>
                <w:szCs w:val="20"/>
              </w:rPr>
            </w:pPr>
            <w:r w:rsidRPr="00530A15">
              <w:rPr>
                <w:b/>
                <w:sz w:val="20"/>
                <w:szCs w:val="20"/>
              </w:rPr>
              <w:t>Población indígena de los Andes</w:t>
            </w:r>
          </w:p>
        </w:tc>
        <w:tc>
          <w:tcPr>
            <w:tcW w:w="1219" w:type="dxa"/>
            <w:shd w:val="clear" w:color="auto" w:fill="auto"/>
          </w:tcPr>
          <w:p w14:paraId="25174ED7" w14:textId="77777777" w:rsidR="0019252A" w:rsidRPr="00530A15" w:rsidRDefault="0019252A" w:rsidP="00F840CC">
            <w:pPr>
              <w:spacing w:after="0"/>
              <w:jc w:val="right"/>
              <w:rPr>
                <w:b/>
                <w:sz w:val="20"/>
                <w:szCs w:val="20"/>
              </w:rPr>
            </w:pPr>
            <w:r w:rsidRPr="00530A15">
              <w:rPr>
                <w:sz w:val="20"/>
                <w:szCs w:val="20"/>
              </w:rPr>
              <w:t>5 771 885</w:t>
            </w:r>
          </w:p>
        </w:tc>
        <w:tc>
          <w:tcPr>
            <w:tcW w:w="2478" w:type="dxa"/>
            <w:shd w:val="clear" w:color="auto" w:fill="auto"/>
          </w:tcPr>
          <w:p w14:paraId="0A385537" w14:textId="77777777" w:rsidR="0019252A" w:rsidRPr="00530A15" w:rsidRDefault="0019252A" w:rsidP="00F840CC">
            <w:pPr>
              <w:spacing w:after="0"/>
              <w:ind w:left="720" w:hanging="720"/>
              <w:jc w:val="center"/>
              <w:rPr>
                <w:b/>
                <w:sz w:val="20"/>
                <w:szCs w:val="20"/>
              </w:rPr>
            </w:pPr>
            <w:r w:rsidRPr="00530A15">
              <w:rPr>
                <w:sz w:val="20"/>
                <w:szCs w:val="20"/>
              </w:rPr>
              <w:t>24.9</w:t>
            </w:r>
          </w:p>
        </w:tc>
      </w:tr>
      <w:tr w:rsidR="0019252A" w:rsidRPr="00530A15" w14:paraId="2488916F" w14:textId="77777777" w:rsidTr="00BB4389">
        <w:trPr>
          <w:trHeight w:val="20"/>
          <w:jc w:val="center"/>
        </w:trPr>
        <w:tc>
          <w:tcPr>
            <w:tcW w:w="3894" w:type="dxa"/>
          </w:tcPr>
          <w:p w14:paraId="17A66B38" w14:textId="77777777" w:rsidR="0019252A" w:rsidRPr="00530A15" w:rsidRDefault="0019252A" w:rsidP="00F840CC">
            <w:pPr>
              <w:spacing w:after="0"/>
              <w:rPr>
                <w:b/>
                <w:sz w:val="20"/>
                <w:szCs w:val="20"/>
              </w:rPr>
            </w:pPr>
            <w:r w:rsidRPr="00530A15">
              <w:rPr>
                <w:sz w:val="20"/>
                <w:szCs w:val="20"/>
              </w:rPr>
              <w:t xml:space="preserve">        Quechuas</w:t>
            </w:r>
          </w:p>
        </w:tc>
        <w:tc>
          <w:tcPr>
            <w:tcW w:w="1219" w:type="dxa"/>
          </w:tcPr>
          <w:p w14:paraId="666C00A2" w14:textId="77777777" w:rsidR="0019252A" w:rsidRPr="00530A15" w:rsidRDefault="0019252A" w:rsidP="00F840CC">
            <w:pPr>
              <w:spacing w:after="0"/>
              <w:jc w:val="right"/>
              <w:rPr>
                <w:b/>
                <w:sz w:val="20"/>
                <w:szCs w:val="20"/>
              </w:rPr>
            </w:pPr>
            <w:r w:rsidRPr="00530A15">
              <w:rPr>
                <w:sz w:val="20"/>
                <w:szCs w:val="20"/>
              </w:rPr>
              <w:t>5 179 774</w:t>
            </w:r>
          </w:p>
        </w:tc>
        <w:tc>
          <w:tcPr>
            <w:tcW w:w="2478" w:type="dxa"/>
          </w:tcPr>
          <w:p w14:paraId="58613705" w14:textId="77777777" w:rsidR="0019252A" w:rsidRPr="00530A15" w:rsidRDefault="0019252A" w:rsidP="00F840CC">
            <w:pPr>
              <w:spacing w:after="0"/>
              <w:ind w:left="720" w:hanging="720"/>
              <w:jc w:val="center"/>
              <w:rPr>
                <w:b/>
                <w:sz w:val="20"/>
                <w:szCs w:val="20"/>
              </w:rPr>
            </w:pPr>
            <w:r w:rsidRPr="00530A15">
              <w:rPr>
                <w:sz w:val="20"/>
                <w:szCs w:val="20"/>
              </w:rPr>
              <w:t>22.3</w:t>
            </w:r>
          </w:p>
        </w:tc>
      </w:tr>
      <w:tr w:rsidR="0019252A" w:rsidRPr="00530A15" w14:paraId="73A116FC" w14:textId="77777777" w:rsidTr="00BB4389">
        <w:trPr>
          <w:trHeight w:val="20"/>
          <w:jc w:val="center"/>
        </w:trPr>
        <w:tc>
          <w:tcPr>
            <w:tcW w:w="3894" w:type="dxa"/>
          </w:tcPr>
          <w:p w14:paraId="26402844" w14:textId="193C1DA8" w:rsidR="0019252A" w:rsidRPr="00530A15" w:rsidRDefault="0019252A" w:rsidP="00F840CC">
            <w:pPr>
              <w:spacing w:after="0"/>
              <w:rPr>
                <w:b/>
                <w:sz w:val="20"/>
                <w:szCs w:val="20"/>
              </w:rPr>
            </w:pPr>
            <w:r w:rsidRPr="00530A15">
              <w:rPr>
                <w:sz w:val="20"/>
                <w:szCs w:val="20"/>
              </w:rPr>
              <w:t xml:space="preserve">        </w:t>
            </w:r>
            <w:proofErr w:type="spellStart"/>
            <w:r w:rsidR="002919DA">
              <w:rPr>
                <w:sz w:val="20"/>
                <w:szCs w:val="20"/>
              </w:rPr>
              <w:t>Aymara</w:t>
            </w:r>
            <w:proofErr w:type="spellEnd"/>
          </w:p>
        </w:tc>
        <w:tc>
          <w:tcPr>
            <w:tcW w:w="1219" w:type="dxa"/>
          </w:tcPr>
          <w:p w14:paraId="0655837C" w14:textId="77777777" w:rsidR="0019252A" w:rsidRPr="00530A15" w:rsidRDefault="0019252A" w:rsidP="00F840CC">
            <w:pPr>
              <w:spacing w:after="0"/>
              <w:jc w:val="right"/>
              <w:rPr>
                <w:b/>
                <w:sz w:val="20"/>
                <w:szCs w:val="20"/>
              </w:rPr>
            </w:pPr>
            <w:r w:rsidRPr="00530A15">
              <w:rPr>
                <w:sz w:val="20"/>
                <w:szCs w:val="20"/>
              </w:rPr>
              <w:t>548 311</w:t>
            </w:r>
          </w:p>
        </w:tc>
        <w:tc>
          <w:tcPr>
            <w:tcW w:w="2478" w:type="dxa"/>
          </w:tcPr>
          <w:p w14:paraId="19A1EA2A" w14:textId="77777777" w:rsidR="0019252A" w:rsidRPr="00530A15" w:rsidRDefault="0019252A" w:rsidP="00F840CC">
            <w:pPr>
              <w:spacing w:after="0"/>
              <w:ind w:left="720" w:hanging="720"/>
              <w:jc w:val="center"/>
              <w:rPr>
                <w:b/>
                <w:sz w:val="20"/>
                <w:szCs w:val="20"/>
              </w:rPr>
            </w:pPr>
            <w:r w:rsidRPr="00530A15">
              <w:rPr>
                <w:sz w:val="20"/>
                <w:szCs w:val="20"/>
              </w:rPr>
              <w:t>2.4</w:t>
            </w:r>
          </w:p>
        </w:tc>
      </w:tr>
      <w:tr w:rsidR="0019252A" w:rsidRPr="00530A15" w14:paraId="0271D2AB" w14:textId="77777777" w:rsidTr="00BB4389">
        <w:trPr>
          <w:trHeight w:val="20"/>
          <w:jc w:val="center"/>
        </w:trPr>
        <w:tc>
          <w:tcPr>
            <w:tcW w:w="3894" w:type="dxa"/>
          </w:tcPr>
          <w:p w14:paraId="05FBB790" w14:textId="77777777" w:rsidR="0019252A" w:rsidRPr="00530A15" w:rsidRDefault="0019252A" w:rsidP="00F840CC">
            <w:pPr>
              <w:spacing w:after="0"/>
              <w:rPr>
                <w:b/>
                <w:sz w:val="20"/>
                <w:szCs w:val="20"/>
              </w:rPr>
            </w:pPr>
            <w:r w:rsidRPr="00530A15">
              <w:rPr>
                <w:sz w:val="20"/>
                <w:szCs w:val="20"/>
              </w:rPr>
              <w:t xml:space="preserve">        Parte de otro pueblo indígena u originario</w:t>
            </w:r>
            <w:r w:rsidRPr="00530A15">
              <w:rPr>
                <w:sz w:val="20"/>
                <w:szCs w:val="20"/>
                <w:vertAlign w:val="superscript"/>
              </w:rPr>
              <w:footnoteReference w:id="11"/>
            </w:r>
          </w:p>
        </w:tc>
        <w:tc>
          <w:tcPr>
            <w:tcW w:w="1219" w:type="dxa"/>
          </w:tcPr>
          <w:p w14:paraId="24BDC616" w14:textId="77777777" w:rsidR="0019252A" w:rsidRPr="00530A15" w:rsidRDefault="0019252A" w:rsidP="00F840CC">
            <w:pPr>
              <w:spacing w:after="0"/>
              <w:jc w:val="right"/>
              <w:rPr>
                <w:b/>
                <w:sz w:val="20"/>
                <w:szCs w:val="20"/>
              </w:rPr>
            </w:pPr>
            <w:r w:rsidRPr="00530A15">
              <w:rPr>
                <w:sz w:val="20"/>
                <w:szCs w:val="20"/>
              </w:rPr>
              <w:t>43 800</w:t>
            </w:r>
          </w:p>
        </w:tc>
        <w:tc>
          <w:tcPr>
            <w:tcW w:w="2478" w:type="dxa"/>
          </w:tcPr>
          <w:p w14:paraId="1F650B5E" w14:textId="77777777" w:rsidR="0019252A" w:rsidRPr="00530A15" w:rsidRDefault="0019252A" w:rsidP="00F840CC">
            <w:pPr>
              <w:spacing w:after="0"/>
              <w:ind w:left="720" w:hanging="720"/>
              <w:jc w:val="center"/>
              <w:rPr>
                <w:b/>
                <w:sz w:val="20"/>
                <w:szCs w:val="20"/>
              </w:rPr>
            </w:pPr>
            <w:r w:rsidRPr="00530A15">
              <w:rPr>
                <w:sz w:val="20"/>
                <w:szCs w:val="20"/>
              </w:rPr>
              <w:t>0.2</w:t>
            </w:r>
          </w:p>
        </w:tc>
      </w:tr>
      <w:tr w:rsidR="0019252A" w:rsidRPr="00530A15" w14:paraId="4694AD11" w14:textId="77777777" w:rsidTr="00BB4389">
        <w:trPr>
          <w:trHeight w:val="20"/>
          <w:jc w:val="center"/>
        </w:trPr>
        <w:tc>
          <w:tcPr>
            <w:tcW w:w="3894" w:type="dxa"/>
            <w:shd w:val="clear" w:color="auto" w:fill="auto"/>
          </w:tcPr>
          <w:p w14:paraId="63ABA277" w14:textId="77777777" w:rsidR="0019252A" w:rsidRPr="00530A15" w:rsidRDefault="0019252A" w:rsidP="00F840CC">
            <w:pPr>
              <w:spacing w:after="0"/>
              <w:rPr>
                <w:b/>
                <w:sz w:val="20"/>
                <w:szCs w:val="20"/>
              </w:rPr>
            </w:pPr>
            <w:r w:rsidRPr="00530A15">
              <w:rPr>
                <w:b/>
                <w:sz w:val="20"/>
                <w:szCs w:val="20"/>
              </w:rPr>
              <w:t>Población indígena de la Amazonía</w:t>
            </w:r>
          </w:p>
        </w:tc>
        <w:tc>
          <w:tcPr>
            <w:tcW w:w="1219" w:type="dxa"/>
            <w:shd w:val="clear" w:color="auto" w:fill="auto"/>
          </w:tcPr>
          <w:p w14:paraId="4A849FDA" w14:textId="77777777" w:rsidR="0019252A" w:rsidRPr="00530A15" w:rsidRDefault="0019252A" w:rsidP="00F840CC">
            <w:pPr>
              <w:spacing w:after="0"/>
              <w:jc w:val="right"/>
              <w:rPr>
                <w:b/>
                <w:sz w:val="20"/>
                <w:szCs w:val="20"/>
              </w:rPr>
            </w:pPr>
            <w:r w:rsidRPr="00530A15">
              <w:rPr>
                <w:sz w:val="20"/>
                <w:szCs w:val="20"/>
              </w:rPr>
              <w:t>212 823</w:t>
            </w:r>
          </w:p>
        </w:tc>
        <w:tc>
          <w:tcPr>
            <w:tcW w:w="2478" w:type="dxa"/>
            <w:shd w:val="clear" w:color="auto" w:fill="auto"/>
          </w:tcPr>
          <w:p w14:paraId="5CF538E6" w14:textId="77777777" w:rsidR="0019252A" w:rsidRPr="00530A15" w:rsidRDefault="0019252A" w:rsidP="00F840CC">
            <w:pPr>
              <w:spacing w:after="0"/>
              <w:ind w:left="720" w:hanging="720"/>
              <w:jc w:val="center"/>
              <w:rPr>
                <w:b/>
                <w:sz w:val="20"/>
                <w:szCs w:val="20"/>
              </w:rPr>
            </w:pPr>
            <w:r w:rsidRPr="00530A15">
              <w:rPr>
                <w:sz w:val="20"/>
                <w:szCs w:val="20"/>
              </w:rPr>
              <w:t>0.9</w:t>
            </w:r>
          </w:p>
        </w:tc>
      </w:tr>
      <w:tr w:rsidR="0019252A" w:rsidRPr="00530A15" w14:paraId="2BC37650" w14:textId="77777777" w:rsidTr="00BB4389">
        <w:trPr>
          <w:trHeight w:val="20"/>
          <w:jc w:val="center"/>
        </w:trPr>
        <w:tc>
          <w:tcPr>
            <w:tcW w:w="3894" w:type="dxa"/>
            <w:shd w:val="clear" w:color="auto" w:fill="auto"/>
          </w:tcPr>
          <w:p w14:paraId="50C03307" w14:textId="77777777" w:rsidR="0019252A" w:rsidRPr="00530A15" w:rsidRDefault="0019252A" w:rsidP="00F840CC">
            <w:pPr>
              <w:spacing w:after="0"/>
              <w:rPr>
                <w:b/>
                <w:sz w:val="20"/>
                <w:szCs w:val="20"/>
              </w:rPr>
            </w:pPr>
            <w:r w:rsidRPr="00530A15">
              <w:rPr>
                <w:sz w:val="20"/>
                <w:szCs w:val="20"/>
              </w:rPr>
              <w:t xml:space="preserve">         Nativo o indígena de la Amazonía</w:t>
            </w:r>
          </w:p>
        </w:tc>
        <w:tc>
          <w:tcPr>
            <w:tcW w:w="1219" w:type="dxa"/>
            <w:shd w:val="clear" w:color="auto" w:fill="auto"/>
          </w:tcPr>
          <w:p w14:paraId="787262D0" w14:textId="77777777" w:rsidR="0019252A" w:rsidRPr="00530A15" w:rsidRDefault="0019252A" w:rsidP="00F840CC">
            <w:pPr>
              <w:spacing w:after="0"/>
              <w:jc w:val="right"/>
              <w:rPr>
                <w:b/>
                <w:sz w:val="20"/>
                <w:szCs w:val="20"/>
              </w:rPr>
            </w:pPr>
            <w:r w:rsidRPr="00530A15">
              <w:rPr>
                <w:sz w:val="20"/>
                <w:szCs w:val="20"/>
              </w:rPr>
              <w:t>212 823</w:t>
            </w:r>
          </w:p>
        </w:tc>
        <w:tc>
          <w:tcPr>
            <w:tcW w:w="2478" w:type="dxa"/>
            <w:shd w:val="clear" w:color="auto" w:fill="auto"/>
          </w:tcPr>
          <w:p w14:paraId="5745CC82" w14:textId="77777777" w:rsidR="0019252A" w:rsidRPr="00530A15" w:rsidRDefault="0019252A" w:rsidP="00F840CC">
            <w:pPr>
              <w:spacing w:after="0"/>
              <w:ind w:left="720" w:hanging="720"/>
              <w:jc w:val="center"/>
              <w:rPr>
                <w:b/>
                <w:sz w:val="20"/>
                <w:szCs w:val="20"/>
              </w:rPr>
            </w:pPr>
            <w:r w:rsidRPr="00530A15">
              <w:rPr>
                <w:sz w:val="20"/>
                <w:szCs w:val="20"/>
              </w:rPr>
              <w:t>0.9</w:t>
            </w:r>
          </w:p>
        </w:tc>
      </w:tr>
    </w:tbl>
    <w:p w14:paraId="54B1D491" w14:textId="77777777" w:rsidR="0019252A" w:rsidRPr="000D5FF5" w:rsidRDefault="0019252A" w:rsidP="0019252A">
      <w:pPr>
        <w:spacing w:after="0"/>
        <w:jc w:val="both"/>
        <w:rPr>
          <w:bCs/>
          <w:sz w:val="18"/>
          <w:szCs w:val="18"/>
        </w:rPr>
      </w:pPr>
      <w:r w:rsidRPr="000D5FF5">
        <w:rPr>
          <w:bCs/>
          <w:sz w:val="18"/>
          <w:szCs w:val="18"/>
        </w:rPr>
        <w:t xml:space="preserve">Fuente: INEI - Censos Nacionales 2017: XII de Población, VII de Vivienda y III de Comunidades Nativas y Comunidades Campesinas. Elaboración: Ministerio de Cultura - BDPI </w:t>
      </w:r>
    </w:p>
    <w:p w14:paraId="3B9BC55E" w14:textId="77777777" w:rsidR="00063E32" w:rsidRDefault="00063E32" w:rsidP="0019252A">
      <w:pPr>
        <w:spacing w:before="120" w:after="120" w:line="276" w:lineRule="auto"/>
        <w:jc w:val="both"/>
      </w:pPr>
    </w:p>
    <w:p w14:paraId="3C0CA910" w14:textId="0617015B" w:rsidR="00BC4B1C" w:rsidRDefault="0019252A" w:rsidP="0019252A">
      <w:pPr>
        <w:spacing w:before="120" w:after="120" w:line="276" w:lineRule="auto"/>
        <w:jc w:val="both"/>
      </w:pPr>
      <w:r>
        <w:t xml:space="preserve">Por otro lado, según la Base de Datos Oficial de </w:t>
      </w:r>
      <w:r w:rsidR="003357A3">
        <w:t>Pueblos indígenas u originarios</w:t>
      </w:r>
      <w:r w:rsidR="00C44BA8">
        <w:t xml:space="preserve"> </w:t>
      </w:r>
      <w:r>
        <w:t xml:space="preserve">del Ministerio de Cultura, a la fecha se cuenta con </w:t>
      </w:r>
      <w:r>
        <w:rPr>
          <w:color w:val="222222"/>
        </w:rPr>
        <w:t xml:space="preserve">información respecto 9,080 localidades </w:t>
      </w:r>
      <w:r>
        <w:t>de 55 pueblos indígenas u originarios. De ellos, 51 son originarios de la Amazonía y 4 de los Andes. Asimismo, estos pueblos tienen como lengua materna a 48 lenguas indígenas u originarias, de las cuales 4 se hablan en los Andes, y 44 en la Amazonía</w:t>
      </w:r>
      <w:r>
        <w:rPr>
          <w:vertAlign w:val="superscript"/>
        </w:rPr>
        <w:footnoteReference w:id="12"/>
      </w:r>
      <w:r>
        <w:t>.</w:t>
      </w:r>
    </w:p>
    <w:p w14:paraId="5542243D" w14:textId="72329DDA" w:rsidR="0019252A" w:rsidRPr="00EE30E8" w:rsidRDefault="0074172C" w:rsidP="0074172C">
      <w:pPr>
        <w:pStyle w:val="Descripcin"/>
      </w:pPr>
      <w:bookmarkStart w:id="57" w:name="_Toc143624329"/>
      <w:r>
        <w:t xml:space="preserve">Tabla </w:t>
      </w:r>
      <w:r w:rsidR="00000000">
        <w:fldChar w:fldCharType="begin"/>
      </w:r>
      <w:r w:rsidR="00000000">
        <w:instrText xml:space="preserve"> SEQ Tabla \* ARABIC </w:instrText>
      </w:r>
      <w:r w:rsidR="00000000">
        <w:fldChar w:fldCharType="separate"/>
      </w:r>
      <w:r w:rsidR="00740F56">
        <w:rPr>
          <w:noProof/>
        </w:rPr>
        <w:t>5</w:t>
      </w:r>
      <w:r w:rsidR="00000000">
        <w:rPr>
          <w:noProof/>
        </w:rPr>
        <w:fldChar w:fldCharType="end"/>
      </w:r>
      <w:r w:rsidR="00EE30E8" w:rsidRPr="000D5FF5">
        <w:rPr>
          <w:color w:val="000000" w:themeColor="text1"/>
        </w:rPr>
        <w:t xml:space="preserve">. </w:t>
      </w:r>
      <w:r w:rsidR="00EE30E8" w:rsidRPr="00EE30E8">
        <w:t>Perú: Lista de pueblos indígenas u originarios</w:t>
      </w:r>
      <w:bookmarkEnd w:id="57"/>
    </w:p>
    <w:tbl>
      <w:tblPr>
        <w:tblW w:w="9780" w:type="dxa"/>
        <w:tblInd w:w="-157" w:type="dxa"/>
        <w:tblLayout w:type="fixed"/>
        <w:tblLook w:val="0400" w:firstRow="0" w:lastRow="0" w:firstColumn="0" w:lastColumn="0" w:noHBand="0" w:noVBand="1"/>
      </w:tblPr>
      <w:tblGrid>
        <w:gridCol w:w="436"/>
        <w:gridCol w:w="1134"/>
        <w:gridCol w:w="1417"/>
        <w:gridCol w:w="1168"/>
        <w:gridCol w:w="1100"/>
        <w:gridCol w:w="1134"/>
        <w:gridCol w:w="993"/>
        <w:gridCol w:w="928"/>
        <w:gridCol w:w="1470"/>
      </w:tblGrid>
      <w:tr w:rsidR="0019252A" w:rsidRPr="00286386" w14:paraId="4CE08FB1" w14:textId="77777777" w:rsidTr="00F840CC">
        <w:trPr>
          <w:trHeight w:val="20"/>
          <w:tblHeader/>
        </w:trPr>
        <w:tc>
          <w:tcPr>
            <w:tcW w:w="436"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65751A04" w14:textId="77777777" w:rsidR="0019252A" w:rsidRPr="00286386" w:rsidRDefault="0019252A" w:rsidP="00F840CC">
            <w:pPr>
              <w:spacing w:after="0"/>
              <w:jc w:val="center"/>
              <w:rPr>
                <w:b/>
                <w:color w:val="FFFFFF"/>
                <w:sz w:val="20"/>
                <w:szCs w:val="20"/>
              </w:rPr>
            </w:pPr>
            <w:proofErr w:type="spellStart"/>
            <w:r w:rsidRPr="00286386">
              <w:rPr>
                <w:b/>
                <w:color w:val="FFFFFF"/>
                <w:sz w:val="20"/>
                <w:szCs w:val="20"/>
              </w:rPr>
              <w:t>N°</w:t>
            </w:r>
            <w:proofErr w:type="spellEnd"/>
          </w:p>
        </w:tc>
        <w:tc>
          <w:tcPr>
            <w:tcW w:w="1134" w:type="dxa"/>
            <w:tcBorders>
              <w:top w:val="single" w:sz="4" w:space="0" w:color="000000"/>
              <w:left w:val="nil"/>
              <w:bottom w:val="single" w:sz="4" w:space="0" w:color="000000"/>
              <w:right w:val="single" w:sz="4" w:space="0" w:color="000000"/>
            </w:tcBorders>
            <w:shd w:val="clear" w:color="auto" w:fill="006666"/>
            <w:vAlign w:val="center"/>
          </w:tcPr>
          <w:p w14:paraId="5873EDD5" w14:textId="77777777" w:rsidR="0019252A" w:rsidRPr="00286386" w:rsidRDefault="0019252A" w:rsidP="00F840CC">
            <w:pPr>
              <w:spacing w:after="0"/>
              <w:jc w:val="center"/>
              <w:rPr>
                <w:b/>
                <w:color w:val="FFFFFF"/>
                <w:sz w:val="20"/>
                <w:szCs w:val="20"/>
              </w:rPr>
            </w:pPr>
            <w:r w:rsidRPr="00286386">
              <w:rPr>
                <w:b/>
                <w:color w:val="FFFFFF"/>
                <w:sz w:val="20"/>
                <w:szCs w:val="20"/>
              </w:rPr>
              <w:t>Pueblo</w:t>
            </w:r>
          </w:p>
        </w:tc>
        <w:tc>
          <w:tcPr>
            <w:tcW w:w="1417" w:type="dxa"/>
            <w:tcBorders>
              <w:top w:val="single" w:sz="4" w:space="0" w:color="000000"/>
              <w:left w:val="nil"/>
              <w:bottom w:val="single" w:sz="4" w:space="0" w:color="000000"/>
              <w:right w:val="single" w:sz="4" w:space="0" w:color="000000"/>
            </w:tcBorders>
            <w:shd w:val="clear" w:color="auto" w:fill="006666"/>
            <w:vAlign w:val="center"/>
          </w:tcPr>
          <w:p w14:paraId="7277F12C" w14:textId="77777777" w:rsidR="0019252A" w:rsidRPr="00286386" w:rsidRDefault="0019252A" w:rsidP="00F840CC">
            <w:pPr>
              <w:spacing w:after="0"/>
              <w:jc w:val="center"/>
              <w:rPr>
                <w:b/>
                <w:color w:val="FFFFFF"/>
                <w:sz w:val="20"/>
                <w:szCs w:val="20"/>
              </w:rPr>
            </w:pPr>
            <w:r w:rsidRPr="00286386">
              <w:rPr>
                <w:b/>
                <w:color w:val="FFFFFF"/>
                <w:sz w:val="20"/>
                <w:szCs w:val="20"/>
              </w:rPr>
              <w:t>Otras denominaciones</w:t>
            </w:r>
          </w:p>
        </w:tc>
        <w:tc>
          <w:tcPr>
            <w:tcW w:w="1168" w:type="dxa"/>
            <w:tcBorders>
              <w:top w:val="single" w:sz="4" w:space="0" w:color="000000"/>
              <w:left w:val="nil"/>
              <w:bottom w:val="single" w:sz="4" w:space="0" w:color="000000"/>
              <w:right w:val="single" w:sz="4" w:space="0" w:color="000000"/>
            </w:tcBorders>
            <w:shd w:val="clear" w:color="auto" w:fill="006666"/>
            <w:vAlign w:val="center"/>
          </w:tcPr>
          <w:p w14:paraId="7E6C1B4B" w14:textId="77777777" w:rsidR="0019252A" w:rsidRPr="00286386" w:rsidRDefault="0019252A" w:rsidP="00F840CC">
            <w:pPr>
              <w:spacing w:after="0"/>
              <w:jc w:val="center"/>
              <w:rPr>
                <w:b/>
                <w:color w:val="FFFFFF"/>
                <w:sz w:val="20"/>
                <w:szCs w:val="20"/>
              </w:rPr>
            </w:pPr>
            <w:r w:rsidRPr="00286386">
              <w:rPr>
                <w:b/>
                <w:color w:val="FFFFFF"/>
                <w:sz w:val="20"/>
                <w:szCs w:val="20"/>
              </w:rPr>
              <w:t>Lengua</w:t>
            </w:r>
          </w:p>
        </w:tc>
        <w:tc>
          <w:tcPr>
            <w:tcW w:w="1100" w:type="dxa"/>
            <w:tcBorders>
              <w:top w:val="single" w:sz="4" w:space="0" w:color="000000"/>
              <w:left w:val="nil"/>
              <w:bottom w:val="single" w:sz="4" w:space="0" w:color="000000"/>
              <w:right w:val="single" w:sz="4" w:space="0" w:color="000000"/>
            </w:tcBorders>
            <w:shd w:val="clear" w:color="auto" w:fill="006666"/>
            <w:vAlign w:val="center"/>
          </w:tcPr>
          <w:p w14:paraId="14600542" w14:textId="77777777" w:rsidR="0019252A" w:rsidRPr="00286386" w:rsidRDefault="0019252A" w:rsidP="00F840CC">
            <w:pPr>
              <w:spacing w:after="0"/>
              <w:jc w:val="center"/>
              <w:rPr>
                <w:b/>
                <w:color w:val="FFFFFF"/>
                <w:sz w:val="20"/>
                <w:szCs w:val="20"/>
              </w:rPr>
            </w:pPr>
            <w:r w:rsidRPr="00286386">
              <w:rPr>
                <w:b/>
                <w:color w:val="FFFFFF"/>
                <w:sz w:val="20"/>
                <w:szCs w:val="20"/>
              </w:rPr>
              <w:t>Familia Lingüística</w:t>
            </w:r>
          </w:p>
        </w:tc>
        <w:tc>
          <w:tcPr>
            <w:tcW w:w="1134" w:type="dxa"/>
            <w:tcBorders>
              <w:top w:val="single" w:sz="4" w:space="0" w:color="000000"/>
              <w:left w:val="nil"/>
              <w:bottom w:val="single" w:sz="4" w:space="0" w:color="000000"/>
              <w:right w:val="single" w:sz="4" w:space="0" w:color="000000"/>
            </w:tcBorders>
            <w:shd w:val="clear" w:color="auto" w:fill="006666"/>
            <w:vAlign w:val="center"/>
          </w:tcPr>
          <w:p w14:paraId="42B675F1" w14:textId="77777777" w:rsidR="0019252A" w:rsidRPr="00286386" w:rsidRDefault="0019252A" w:rsidP="00F840CC">
            <w:pPr>
              <w:spacing w:after="0"/>
              <w:jc w:val="center"/>
              <w:rPr>
                <w:b/>
                <w:color w:val="FFFFFF"/>
                <w:sz w:val="20"/>
                <w:szCs w:val="20"/>
              </w:rPr>
            </w:pPr>
            <w:r w:rsidRPr="00286386">
              <w:rPr>
                <w:b/>
                <w:color w:val="FFFFFF"/>
                <w:sz w:val="20"/>
                <w:szCs w:val="20"/>
              </w:rPr>
              <w:t>Ámbito del Pueblo Indígena u Originario</w:t>
            </w:r>
          </w:p>
        </w:tc>
        <w:tc>
          <w:tcPr>
            <w:tcW w:w="993" w:type="dxa"/>
            <w:tcBorders>
              <w:top w:val="single" w:sz="4" w:space="0" w:color="000000"/>
              <w:left w:val="nil"/>
              <w:bottom w:val="single" w:sz="4" w:space="0" w:color="000000"/>
              <w:right w:val="single" w:sz="4" w:space="0" w:color="000000"/>
            </w:tcBorders>
            <w:shd w:val="clear" w:color="auto" w:fill="006666"/>
            <w:vAlign w:val="center"/>
          </w:tcPr>
          <w:p w14:paraId="6CD76488" w14:textId="77777777" w:rsidR="0019252A" w:rsidRPr="00286386" w:rsidRDefault="0019252A" w:rsidP="00F840CC">
            <w:pPr>
              <w:spacing w:after="0"/>
              <w:jc w:val="center"/>
              <w:rPr>
                <w:b/>
                <w:color w:val="FFFFFF"/>
                <w:sz w:val="20"/>
                <w:szCs w:val="20"/>
              </w:rPr>
            </w:pPr>
            <w:r w:rsidRPr="00286386">
              <w:rPr>
                <w:b/>
                <w:color w:val="FFFFFF"/>
                <w:sz w:val="20"/>
                <w:szCs w:val="20"/>
              </w:rPr>
              <w:t xml:space="preserve">Pueblo Indígena en situación de aislamiento </w:t>
            </w:r>
          </w:p>
        </w:tc>
        <w:tc>
          <w:tcPr>
            <w:tcW w:w="928" w:type="dxa"/>
            <w:tcBorders>
              <w:top w:val="single" w:sz="4" w:space="0" w:color="000000"/>
              <w:left w:val="nil"/>
              <w:bottom w:val="single" w:sz="4" w:space="0" w:color="000000"/>
              <w:right w:val="single" w:sz="4" w:space="0" w:color="000000"/>
            </w:tcBorders>
            <w:shd w:val="clear" w:color="auto" w:fill="006666"/>
            <w:vAlign w:val="center"/>
          </w:tcPr>
          <w:p w14:paraId="1E38A846" w14:textId="77777777" w:rsidR="0019252A" w:rsidRPr="00286386" w:rsidRDefault="0019252A" w:rsidP="00F840CC">
            <w:pPr>
              <w:spacing w:after="0"/>
              <w:jc w:val="center"/>
              <w:rPr>
                <w:b/>
                <w:color w:val="FFFFFF"/>
                <w:sz w:val="20"/>
                <w:szCs w:val="20"/>
              </w:rPr>
            </w:pPr>
            <w:r w:rsidRPr="00286386">
              <w:rPr>
                <w:b/>
                <w:color w:val="FFFFFF"/>
                <w:sz w:val="20"/>
                <w:szCs w:val="20"/>
              </w:rPr>
              <w:t>Pueblo Indígena en situación de contacto inicial</w:t>
            </w:r>
          </w:p>
        </w:tc>
        <w:tc>
          <w:tcPr>
            <w:tcW w:w="1470" w:type="dxa"/>
            <w:tcBorders>
              <w:top w:val="single" w:sz="4" w:space="0" w:color="000000"/>
              <w:left w:val="nil"/>
              <w:bottom w:val="single" w:sz="4" w:space="0" w:color="000000"/>
              <w:right w:val="single" w:sz="4" w:space="0" w:color="000000"/>
            </w:tcBorders>
            <w:shd w:val="clear" w:color="auto" w:fill="006666"/>
            <w:vAlign w:val="center"/>
          </w:tcPr>
          <w:p w14:paraId="7E9C4A6F" w14:textId="77777777" w:rsidR="0019252A" w:rsidRPr="00286386" w:rsidRDefault="0019252A" w:rsidP="00F840CC">
            <w:pPr>
              <w:spacing w:after="0"/>
              <w:jc w:val="center"/>
              <w:rPr>
                <w:b/>
                <w:color w:val="FFFFFF"/>
                <w:sz w:val="20"/>
                <w:szCs w:val="20"/>
              </w:rPr>
            </w:pPr>
            <w:r w:rsidRPr="00286386">
              <w:rPr>
                <w:b/>
                <w:color w:val="FFFFFF"/>
                <w:sz w:val="20"/>
                <w:szCs w:val="20"/>
              </w:rPr>
              <w:t>Presencia en Departamentos</w:t>
            </w:r>
            <w:r w:rsidRPr="00286386">
              <w:rPr>
                <w:b/>
                <w:color w:val="FFFFFF"/>
                <w:sz w:val="20"/>
                <w:szCs w:val="20"/>
                <w:vertAlign w:val="superscript"/>
              </w:rPr>
              <w:footnoteReference w:id="13"/>
            </w:r>
          </w:p>
        </w:tc>
      </w:tr>
      <w:tr w:rsidR="0019252A" w:rsidRPr="00286386" w14:paraId="04909920"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5DF54D72" w14:textId="77777777" w:rsidR="0019252A" w:rsidRPr="00286386" w:rsidRDefault="0019252A" w:rsidP="00F840CC">
            <w:pPr>
              <w:spacing w:after="0"/>
              <w:jc w:val="center"/>
              <w:rPr>
                <w:color w:val="000000"/>
                <w:sz w:val="20"/>
                <w:szCs w:val="20"/>
              </w:rPr>
            </w:pPr>
            <w:r w:rsidRPr="00286386">
              <w:rPr>
                <w:color w:val="000000"/>
                <w:sz w:val="20"/>
                <w:szCs w:val="20"/>
              </w:rPr>
              <w:t>1</w:t>
            </w:r>
          </w:p>
        </w:tc>
        <w:tc>
          <w:tcPr>
            <w:tcW w:w="1134" w:type="dxa"/>
            <w:tcBorders>
              <w:top w:val="nil"/>
              <w:left w:val="nil"/>
              <w:bottom w:val="single" w:sz="4" w:space="0" w:color="000000"/>
              <w:right w:val="single" w:sz="4" w:space="0" w:color="000000"/>
            </w:tcBorders>
            <w:shd w:val="clear" w:color="auto" w:fill="auto"/>
            <w:vAlign w:val="center"/>
          </w:tcPr>
          <w:p w14:paraId="26A8E795" w14:textId="77777777" w:rsidR="0019252A" w:rsidRPr="00286386" w:rsidRDefault="0019252A" w:rsidP="00F840CC">
            <w:pPr>
              <w:spacing w:after="0"/>
              <w:jc w:val="center"/>
              <w:rPr>
                <w:color w:val="000000"/>
                <w:sz w:val="20"/>
                <w:szCs w:val="20"/>
              </w:rPr>
            </w:pPr>
            <w:r w:rsidRPr="00286386">
              <w:rPr>
                <w:color w:val="000000"/>
                <w:sz w:val="20"/>
                <w:szCs w:val="20"/>
              </w:rPr>
              <w:t>Achuar</w:t>
            </w:r>
          </w:p>
        </w:tc>
        <w:tc>
          <w:tcPr>
            <w:tcW w:w="1417" w:type="dxa"/>
            <w:tcBorders>
              <w:top w:val="nil"/>
              <w:left w:val="nil"/>
              <w:bottom w:val="single" w:sz="4" w:space="0" w:color="000000"/>
              <w:right w:val="single" w:sz="4" w:space="0" w:color="000000"/>
            </w:tcBorders>
            <w:shd w:val="clear" w:color="auto" w:fill="auto"/>
            <w:vAlign w:val="center"/>
          </w:tcPr>
          <w:p w14:paraId="38C8F873"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Achual</w:t>
            </w:r>
            <w:proofErr w:type="spellEnd"/>
            <w:r w:rsidRPr="00286386">
              <w:rPr>
                <w:color w:val="000000"/>
                <w:sz w:val="20"/>
                <w:szCs w:val="20"/>
              </w:rPr>
              <w:t xml:space="preserve">, </w:t>
            </w:r>
            <w:proofErr w:type="spellStart"/>
            <w:r w:rsidRPr="00286386">
              <w:rPr>
                <w:color w:val="000000"/>
                <w:sz w:val="20"/>
                <w:szCs w:val="20"/>
              </w:rPr>
              <w:t>Achuale</w:t>
            </w:r>
            <w:proofErr w:type="spellEnd"/>
            <w:r w:rsidRPr="00286386">
              <w:rPr>
                <w:color w:val="000000"/>
                <w:sz w:val="20"/>
                <w:szCs w:val="20"/>
              </w:rPr>
              <w:t xml:space="preserve">, </w:t>
            </w:r>
            <w:proofErr w:type="spellStart"/>
            <w:r w:rsidRPr="00286386">
              <w:rPr>
                <w:color w:val="000000"/>
                <w:sz w:val="20"/>
                <w:szCs w:val="20"/>
              </w:rPr>
              <w:t>Achuare</w:t>
            </w:r>
            <w:proofErr w:type="spellEnd"/>
          </w:p>
        </w:tc>
        <w:tc>
          <w:tcPr>
            <w:tcW w:w="1168" w:type="dxa"/>
            <w:tcBorders>
              <w:top w:val="nil"/>
              <w:left w:val="nil"/>
              <w:bottom w:val="single" w:sz="4" w:space="0" w:color="000000"/>
              <w:right w:val="single" w:sz="4" w:space="0" w:color="000000"/>
            </w:tcBorders>
            <w:shd w:val="clear" w:color="auto" w:fill="auto"/>
            <w:vAlign w:val="center"/>
          </w:tcPr>
          <w:p w14:paraId="10F02BE5" w14:textId="77777777" w:rsidR="0019252A" w:rsidRPr="00286386" w:rsidRDefault="0019252A" w:rsidP="00F840CC">
            <w:pPr>
              <w:spacing w:after="0"/>
              <w:jc w:val="center"/>
              <w:rPr>
                <w:color w:val="000000"/>
                <w:sz w:val="20"/>
                <w:szCs w:val="20"/>
              </w:rPr>
            </w:pPr>
            <w:r w:rsidRPr="00286386">
              <w:rPr>
                <w:color w:val="000000"/>
                <w:sz w:val="20"/>
                <w:szCs w:val="20"/>
              </w:rPr>
              <w:t>Achuar</w:t>
            </w:r>
          </w:p>
        </w:tc>
        <w:tc>
          <w:tcPr>
            <w:tcW w:w="1100" w:type="dxa"/>
            <w:tcBorders>
              <w:top w:val="nil"/>
              <w:left w:val="nil"/>
              <w:bottom w:val="single" w:sz="4" w:space="0" w:color="000000"/>
              <w:right w:val="single" w:sz="4" w:space="0" w:color="000000"/>
            </w:tcBorders>
            <w:shd w:val="clear" w:color="auto" w:fill="auto"/>
            <w:vAlign w:val="center"/>
          </w:tcPr>
          <w:p w14:paraId="68D0BB0B" w14:textId="77777777" w:rsidR="0019252A" w:rsidRPr="00286386" w:rsidRDefault="0019252A" w:rsidP="00F840CC">
            <w:pPr>
              <w:spacing w:after="0"/>
              <w:jc w:val="center"/>
              <w:rPr>
                <w:color w:val="000000"/>
                <w:sz w:val="20"/>
                <w:szCs w:val="20"/>
              </w:rPr>
            </w:pPr>
            <w:r w:rsidRPr="00286386">
              <w:rPr>
                <w:color w:val="000000"/>
                <w:sz w:val="20"/>
                <w:szCs w:val="20"/>
              </w:rPr>
              <w:t>Jíbaro</w:t>
            </w:r>
          </w:p>
        </w:tc>
        <w:tc>
          <w:tcPr>
            <w:tcW w:w="1134" w:type="dxa"/>
            <w:tcBorders>
              <w:top w:val="nil"/>
              <w:left w:val="nil"/>
              <w:bottom w:val="single" w:sz="4" w:space="0" w:color="000000"/>
              <w:right w:val="single" w:sz="4" w:space="0" w:color="000000"/>
            </w:tcBorders>
            <w:shd w:val="clear" w:color="auto" w:fill="auto"/>
            <w:vAlign w:val="center"/>
          </w:tcPr>
          <w:p w14:paraId="2AA48072"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03E05B07"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5110C534"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0B6A356F" w14:textId="77777777" w:rsidR="0019252A" w:rsidRPr="00286386" w:rsidRDefault="0019252A" w:rsidP="00F840CC">
            <w:pPr>
              <w:spacing w:after="0"/>
              <w:jc w:val="center"/>
              <w:rPr>
                <w:color w:val="000000"/>
                <w:sz w:val="20"/>
                <w:szCs w:val="20"/>
              </w:rPr>
            </w:pPr>
            <w:r w:rsidRPr="00286386">
              <w:rPr>
                <w:color w:val="000000"/>
                <w:sz w:val="20"/>
                <w:szCs w:val="20"/>
              </w:rPr>
              <w:t>Loreto</w:t>
            </w:r>
          </w:p>
        </w:tc>
      </w:tr>
      <w:tr w:rsidR="0019252A" w:rsidRPr="00286386" w14:paraId="4F05832F"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3A4F2423" w14:textId="77777777" w:rsidR="0019252A" w:rsidRPr="00286386" w:rsidRDefault="0019252A" w:rsidP="00F840CC">
            <w:pPr>
              <w:spacing w:after="0"/>
              <w:jc w:val="center"/>
              <w:rPr>
                <w:color w:val="000000"/>
                <w:sz w:val="20"/>
                <w:szCs w:val="20"/>
              </w:rPr>
            </w:pPr>
            <w:r w:rsidRPr="00286386">
              <w:rPr>
                <w:color w:val="000000"/>
                <w:sz w:val="20"/>
                <w:szCs w:val="20"/>
              </w:rPr>
              <w:t>2</w:t>
            </w:r>
          </w:p>
        </w:tc>
        <w:tc>
          <w:tcPr>
            <w:tcW w:w="1134" w:type="dxa"/>
            <w:tcBorders>
              <w:top w:val="nil"/>
              <w:left w:val="nil"/>
              <w:bottom w:val="single" w:sz="4" w:space="0" w:color="000000"/>
              <w:right w:val="single" w:sz="4" w:space="0" w:color="000000"/>
            </w:tcBorders>
            <w:shd w:val="clear" w:color="auto" w:fill="auto"/>
            <w:vAlign w:val="center"/>
          </w:tcPr>
          <w:p w14:paraId="092A1F72" w14:textId="6ED20E76" w:rsidR="0019252A" w:rsidRPr="00286386" w:rsidRDefault="002919DA" w:rsidP="00F840CC">
            <w:pPr>
              <w:spacing w:after="0"/>
              <w:jc w:val="center"/>
              <w:rPr>
                <w:color w:val="000000"/>
                <w:sz w:val="20"/>
                <w:szCs w:val="20"/>
              </w:rPr>
            </w:pPr>
            <w:proofErr w:type="spellStart"/>
            <w:r>
              <w:rPr>
                <w:color w:val="000000"/>
                <w:sz w:val="20"/>
                <w:szCs w:val="20"/>
              </w:rPr>
              <w:t>Aymara</w:t>
            </w:r>
            <w:proofErr w:type="spellEnd"/>
          </w:p>
        </w:tc>
        <w:tc>
          <w:tcPr>
            <w:tcW w:w="1417" w:type="dxa"/>
            <w:tcBorders>
              <w:top w:val="nil"/>
              <w:left w:val="nil"/>
              <w:bottom w:val="single" w:sz="4" w:space="0" w:color="000000"/>
              <w:right w:val="single" w:sz="4" w:space="0" w:color="000000"/>
            </w:tcBorders>
            <w:shd w:val="clear" w:color="auto" w:fill="auto"/>
            <w:vAlign w:val="center"/>
          </w:tcPr>
          <w:p w14:paraId="30050BE4" w14:textId="09E2B2C7" w:rsidR="0019252A" w:rsidRPr="00286386" w:rsidRDefault="0019252A" w:rsidP="00F840CC">
            <w:pPr>
              <w:spacing w:after="0"/>
              <w:jc w:val="center"/>
              <w:rPr>
                <w:color w:val="000000"/>
                <w:sz w:val="20"/>
                <w:szCs w:val="20"/>
              </w:rPr>
            </w:pPr>
            <w:proofErr w:type="spellStart"/>
            <w:r w:rsidRPr="00286386">
              <w:rPr>
                <w:color w:val="000000"/>
                <w:sz w:val="20"/>
                <w:szCs w:val="20"/>
              </w:rPr>
              <w:t>Aru</w:t>
            </w:r>
            <w:proofErr w:type="spellEnd"/>
            <w:r w:rsidRPr="00286386">
              <w:rPr>
                <w:color w:val="000000"/>
                <w:sz w:val="20"/>
                <w:szCs w:val="20"/>
              </w:rPr>
              <w:t xml:space="preserve">, </w:t>
            </w:r>
            <w:proofErr w:type="spellStart"/>
            <w:r w:rsidR="002919DA">
              <w:rPr>
                <w:color w:val="000000"/>
                <w:sz w:val="20"/>
                <w:szCs w:val="20"/>
              </w:rPr>
              <w:t>Aymara</w:t>
            </w:r>
            <w:proofErr w:type="spellEnd"/>
          </w:p>
        </w:tc>
        <w:tc>
          <w:tcPr>
            <w:tcW w:w="1168" w:type="dxa"/>
            <w:tcBorders>
              <w:top w:val="nil"/>
              <w:left w:val="nil"/>
              <w:bottom w:val="single" w:sz="4" w:space="0" w:color="000000"/>
              <w:right w:val="single" w:sz="4" w:space="0" w:color="000000"/>
            </w:tcBorders>
            <w:shd w:val="clear" w:color="auto" w:fill="auto"/>
            <w:vAlign w:val="center"/>
          </w:tcPr>
          <w:p w14:paraId="4CA5FB80" w14:textId="35D1209D" w:rsidR="0019252A" w:rsidRPr="00286386" w:rsidRDefault="002919DA" w:rsidP="00F840CC">
            <w:pPr>
              <w:spacing w:after="0"/>
              <w:jc w:val="center"/>
              <w:rPr>
                <w:color w:val="000000"/>
                <w:sz w:val="20"/>
                <w:szCs w:val="20"/>
              </w:rPr>
            </w:pPr>
            <w:proofErr w:type="spellStart"/>
            <w:r>
              <w:rPr>
                <w:color w:val="000000"/>
                <w:sz w:val="20"/>
                <w:szCs w:val="20"/>
              </w:rPr>
              <w:t>Aymara</w:t>
            </w:r>
            <w:proofErr w:type="spellEnd"/>
          </w:p>
        </w:tc>
        <w:tc>
          <w:tcPr>
            <w:tcW w:w="1100" w:type="dxa"/>
            <w:tcBorders>
              <w:top w:val="nil"/>
              <w:left w:val="nil"/>
              <w:bottom w:val="single" w:sz="4" w:space="0" w:color="000000"/>
              <w:right w:val="single" w:sz="4" w:space="0" w:color="000000"/>
            </w:tcBorders>
            <w:shd w:val="clear" w:color="auto" w:fill="auto"/>
            <w:vAlign w:val="center"/>
          </w:tcPr>
          <w:p w14:paraId="16AE36E4"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Aru</w:t>
            </w:r>
            <w:proofErr w:type="spellEnd"/>
          </w:p>
        </w:tc>
        <w:tc>
          <w:tcPr>
            <w:tcW w:w="1134" w:type="dxa"/>
            <w:tcBorders>
              <w:top w:val="nil"/>
              <w:left w:val="nil"/>
              <w:bottom w:val="single" w:sz="4" w:space="0" w:color="000000"/>
              <w:right w:val="single" w:sz="4" w:space="0" w:color="000000"/>
            </w:tcBorders>
            <w:shd w:val="clear" w:color="auto" w:fill="auto"/>
            <w:vAlign w:val="center"/>
          </w:tcPr>
          <w:p w14:paraId="347C970E" w14:textId="77777777" w:rsidR="0019252A" w:rsidRPr="00286386" w:rsidRDefault="0019252A" w:rsidP="00F840CC">
            <w:pPr>
              <w:spacing w:after="0"/>
              <w:jc w:val="center"/>
              <w:rPr>
                <w:color w:val="000000"/>
                <w:sz w:val="20"/>
                <w:szCs w:val="20"/>
              </w:rPr>
            </w:pPr>
            <w:r w:rsidRPr="00286386">
              <w:rPr>
                <w:color w:val="000000"/>
                <w:sz w:val="20"/>
                <w:szCs w:val="20"/>
              </w:rPr>
              <w:t>Andino</w:t>
            </w:r>
          </w:p>
        </w:tc>
        <w:tc>
          <w:tcPr>
            <w:tcW w:w="993" w:type="dxa"/>
            <w:tcBorders>
              <w:top w:val="nil"/>
              <w:left w:val="nil"/>
              <w:bottom w:val="single" w:sz="4" w:space="0" w:color="000000"/>
              <w:right w:val="single" w:sz="4" w:space="0" w:color="000000"/>
            </w:tcBorders>
            <w:shd w:val="clear" w:color="auto" w:fill="auto"/>
            <w:vAlign w:val="center"/>
          </w:tcPr>
          <w:p w14:paraId="2ABBBFD7"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7FBB6714"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536E7183" w14:textId="77777777" w:rsidR="0019252A" w:rsidRPr="00286386" w:rsidRDefault="0019252A" w:rsidP="00F840CC">
            <w:pPr>
              <w:spacing w:after="0"/>
              <w:jc w:val="center"/>
              <w:rPr>
                <w:color w:val="000000"/>
                <w:sz w:val="20"/>
                <w:szCs w:val="20"/>
              </w:rPr>
            </w:pPr>
            <w:r w:rsidRPr="00286386">
              <w:rPr>
                <w:color w:val="000000"/>
                <w:sz w:val="20"/>
                <w:szCs w:val="20"/>
              </w:rPr>
              <w:t>Moquegua, Puno, Tacna</w:t>
            </w:r>
          </w:p>
        </w:tc>
      </w:tr>
      <w:tr w:rsidR="0019252A" w:rsidRPr="00286386" w14:paraId="74FAA3B9"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21867EB0" w14:textId="77777777" w:rsidR="0019252A" w:rsidRPr="00286386" w:rsidRDefault="0019252A" w:rsidP="00F840CC">
            <w:pPr>
              <w:spacing w:after="0"/>
              <w:jc w:val="center"/>
              <w:rPr>
                <w:color w:val="000000"/>
                <w:sz w:val="20"/>
                <w:szCs w:val="20"/>
              </w:rPr>
            </w:pPr>
            <w:r w:rsidRPr="00286386">
              <w:rPr>
                <w:color w:val="000000"/>
                <w:sz w:val="20"/>
                <w:szCs w:val="20"/>
              </w:rPr>
              <w:t>3</w:t>
            </w:r>
          </w:p>
        </w:tc>
        <w:tc>
          <w:tcPr>
            <w:tcW w:w="1134" w:type="dxa"/>
            <w:tcBorders>
              <w:top w:val="nil"/>
              <w:left w:val="nil"/>
              <w:bottom w:val="single" w:sz="4" w:space="0" w:color="000000"/>
              <w:right w:val="single" w:sz="4" w:space="0" w:color="000000"/>
            </w:tcBorders>
            <w:shd w:val="clear" w:color="auto" w:fill="auto"/>
            <w:vAlign w:val="center"/>
          </w:tcPr>
          <w:p w14:paraId="3FB6ECE5"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Amahuaca</w:t>
            </w:r>
            <w:proofErr w:type="spellEnd"/>
          </w:p>
        </w:tc>
        <w:tc>
          <w:tcPr>
            <w:tcW w:w="1417" w:type="dxa"/>
            <w:tcBorders>
              <w:top w:val="nil"/>
              <w:left w:val="nil"/>
              <w:bottom w:val="single" w:sz="4" w:space="0" w:color="000000"/>
              <w:right w:val="single" w:sz="4" w:space="0" w:color="000000"/>
            </w:tcBorders>
            <w:shd w:val="clear" w:color="auto" w:fill="auto"/>
            <w:vAlign w:val="center"/>
          </w:tcPr>
          <w:p w14:paraId="67AAE78E"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Amunvaka</w:t>
            </w:r>
            <w:proofErr w:type="spellEnd"/>
            <w:r w:rsidRPr="00286386">
              <w:rPr>
                <w:color w:val="000000"/>
                <w:sz w:val="20"/>
                <w:szCs w:val="20"/>
              </w:rPr>
              <w:t xml:space="preserve">, </w:t>
            </w:r>
            <w:proofErr w:type="spellStart"/>
            <w:r w:rsidRPr="00286386">
              <w:rPr>
                <w:color w:val="000000"/>
                <w:sz w:val="20"/>
                <w:szCs w:val="20"/>
              </w:rPr>
              <w:t>Yora</w:t>
            </w:r>
            <w:proofErr w:type="spellEnd"/>
          </w:p>
        </w:tc>
        <w:tc>
          <w:tcPr>
            <w:tcW w:w="1168" w:type="dxa"/>
            <w:tcBorders>
              <w:top w:val="nil"/>
              <w:left w:val="nil"/>
              <w:bottom w:val="single" w:sz="4" w:space="0" w:color="000000"/>
              <w:right w:val="single" w:sz="4" w:space="0" w:color="000000"/>
            </w:tcBorders>
            <w:shd w:val="clear" w:color="auto" w:fill="auto"/>
            <w:vAlign w:val="center"/>
          </w:tcPr>
          <w:p w14:paraId="22820EAD"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Amahuaca</w:t>
            </w:r>
            <w:proofErr w:type="spellEnd"/>
          </w:p>
        </w:tc>
        <w:tc>
          <w:tcPr>
            <w:tcW w:w="1100" w:type="dxa"/>
            <w:tcBorders>
              <w:top w:val="nil"/>
              <w:left w:val="nil"/>
              <w:bottom w:val="single" w:sz="4" w:space="0" w:color="000000"/>
              <w:right w:val="single" w:sz="4" w:space="0" w:color="000000"/>
            </w:tcBorders>
            <w:shd w:val="clear" w:color="auto" w:fill="auto"/>
            <w:vAlign w:val="center"/>
          </w:tcPr>
          <w:p w14:paraId="7279BF63" w14:textId="77777777" w:rsidR="0019252A" w:rsidRPr="00286386" w:rsidRDefault="0019252A" w:rsidP="00F840CC">
            <w:pPr>
              <w:spacing w:after="0"/>
              <w:jc w:val="center"/>
              <w:rPr>
                <w:color w:val="000000"/>
                <w:sz w:val="20"/>
                <w:szCs w:val="20"/>
              </w:rPr>
            </w:pPr>
            <w:r w:rsidRPr="00286386">
              <w:rPr>
                <w:color w:val="000000"/>
                <w:sz w:val="20"/>
                <w:szCs w:val="20"/>
              </w:rPr>
              <w:t>Pano</w:t>
            </w:r>
          </w:p>
        </w:tc>
        <w:tc>
          <w:tcPr>
            <w:tcW w:w="1134" w:type="dxa"/>
            <w:tcBorders>
              <w:top w:val="nil"/>
              <w:left w:val="nil"/>
              <w:bottom w:val="single" w:sz="4" w:space="0" w:color="000000"/>
              <w:right w:val="single" w:sz="4" w:space="0" w:color="000000"/>
            </w:tcBorders>
            <w:shd w:val="clear" w:color="auto" w:fill="auto"/>
            <w:vAlign w:val="center"/>
          </w:tcPr>
          <w:p w14:paraId="43B0302D"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593507E3"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627C6BA0" w14:textId="77777777" w:rsidR="0019252A" w:rsidRPr="00286386" w:rsidRDefault="0019252A" w:rsidP="00F840CC">
            <w:pPr>
              <w:spacing w:after="0"/>
              <w:jc w:val="center"/>
              <w:rPr>
                <w:color w:val="000000"/>
                <w:sz w:val="20"/>
                <w:szCs w:val="20"/>
              </w:rPr>
            </w:pPr>
            <w:r w:rsidRPr="00286386">
              <w:rPr>
                <w:color w:val="000000"/>
                <w:sz w:val="20"/>
                <w:szCs w:val="20"/>
              </w:rPr>
              <w:t>Sí</w:t>
            </w:r>
          </w:p>
        </w:tc>
        <w:tc>
          <w:tcPr>
            <w:tcW w:w="1470" w:type="dxa"/>
            <w:tcBorders>
              <w:top w:val="nil"/>
              <w:left w:val="nil"/>
              <w:bottom w:val="single" w:sz="4" w:space="0" w:color="000000"/>
              <w:right w:val="single" w:sz="4" w:space="0" w:color="000000"/>
            </w:tcBorders>
            <w:shd w:val="clear" w:color="auto" w:fill="auto"/>
            <w:vAlign w:val="center"/>
          </w:tcPr>
          <w:p w14:paraId="5A39C2FF" w14:textId="77777777" w:rsidR="0019252A" w:rsidRPr="00286386" w:rsidRDefault="0019252A" w:rsidP="00F840CC">
            <w:pPr>
              <w:spacing w:after="0"/>
              <w:jc w:val="center"/>
              <w:rPr>
                <w:color w:val="000000"/>
                <w:sz w:val="20"/>
                <w:szCs w:val="20"/>
              </w:rPr>
            </w:pPr>
            <w:r w:rsidRPr="00286386">
              <w:rPr>
                <w:color w:val="000000"/>
                <w:sz w:val="20"/>
                <w:szCs w:val="20"/>
              </w:rPr>
              <w:t>Madre de Dios, Ucayali</w:t>
            </w:r>
          </w:p>
        </w:tc>
      </w:tr>
      <w:tr w:rsidR="0019252A" w:rsidRPr="00286386" w14:paraId="4A3CF5BE"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4E67F069" w14:textId="77777777" w:rsidR="0019252A" w:rsidRPr="00286386" w:rsidRDefault="0019252A" w:rsidP="00F840CC">
            <w:pPr>
              <w:spacing w:after="0"/>
              <w:jc w:val="center"/>
              <w:rPr>
                <w:color w:val="000000"/>
                <w:sz w:val="20"/>
                <w:szCs w:val="20"/>
              </w:rPr>
            </w:pPr>
            <w:r w:rsidRPr="00286386">
              <w:rPr>
                <w:color w:val="000000"/>
                <w:sz w:val="20"/>
                <w:szCs w:val="20"/>
              </w:rPr>
              <w:t>4</w:t>
            </w:r>
          </w:p>
        </w:tc>
        <w:tc>
          <w:tcPr>
            <w:tcW w:w="1134" w:type="dxa"/>
            <w:tcBorders>
              <w:top w:val="nil"/>
              <w:left w:val="nil"/>
              <w:bottom w:val="single" w:sz="4" w:space="0" w:color="000000"/>
              <w:right w:val="single" w:sz="4" w:space="0" w:color="000000"/>
            </w:tcBorders>
            <w:shd w:val="clear" w:color="auto" w:fill="auto"/>
            <w:vAlign w:val="center"/>
          </w:tcPr>
          <w:p w14:paraId="047EBDE5" w14:textId="77777777" w:rsidR="0019252A" w:rsidRPr="00286386" w:rsidRDefault="0019252A" w:rsidP="00F840CC">
            <w:pPr>
              <w:spacing w:after="0"/>
              <w:jc w:val="center"/>
              <w:rPr>
                <w:color w:val="000000"/>
                <w:sz w:val="20"/>
                <w:szCs w:val="20"/>
              </w:rPr>
            </w:pPr>
            <w:r w:rsidRPr="00286386">
              <w:rPr>
                <w:color w:val="000000"/>
                <w:sz w:val="20"/>
                <w:szCs w:val="20"/>
              </w:rPr>
              <w:t>Arabela</w:t>
            </w:r>
          </w:p>
        </w:tc>
        <w:tc>
          <w:tcPr>
            <w:tcW w:w="1417" w:type="dxa"/>
            <w:tcBorders>
              <w:top w:val="nil"/>
              <w:left w:val="nil"/>
              <w:bottom w:val="single" w:sz="4" w:space="0" w:color="000000"/>
              <w:right w:val="single" w:sz="4" w:space="0" w:color="000000"/>
            </w:tcBorders>
            <w:shd w:val="clear" w:color="auto" w:fill="auto"/>
            <w:vAlign w:val="center"/>
          </w:tcPr>
          <w:p w14:paraId="0D47B430"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Chiripuno</w:t>
            </w:r>
            <w:proofErr w:type="spellEnd"/>
            <w:r w:rsidRPr="00286386">
              <w:rPr>
                <w:color w:val="000000"/>
                <w:sz w:val="20"/>
                <w:szCs w:val="20"/>
              </w:rPr>
              <w:t xml:space="preserve">, </w:t>
            </w:r>
            <w:proofErr w:type="spellStart"/>
            <w:r w:rsidRPr="00286386">
              <w:rPr>
                <w:color w:val="000000"/>
                <w:sz w:val="20"/>
                <w:szCs w:val="20"/>
              </w:rPr>
              <w:t>Tapueyocuaca</w:t>
            </w:r>
            <w:proofErr w:type="spellEnd"/>
          </w:p>
        </w:tc>
        <w:tc>
          <w:tcPr>
            <w:tcW w:w="1168" w:type="dxa"/>
            <w:tcBorders>
              <w:top w:val="nil"/>
              <w:left w:val="nil"/>
              <w:bottom w:val="single" w:sz="4" w:space="0" w:color="000000"/>
              <w:right w:val="single" w:sz="4" w:space="0" w:color="000000"/>
            </w:tcBorders>
            <w:shd w:val="clear" w:color="auto" w:fill="auto"/>
            <w:vAlign w:val="center"/>
          </w:tcPr>
          <w:p w14:paraId="12D85F8B" w14:textId="77777777" w:rsidR="0019252A" w:rsidRPr="00286386" w:rsidRDefault="0019252A" w:rsidP="00F840CC">
            <w:pPr>
              <w:spacing w:after="0"/>
              <w:jc w:val="center"/>
              <w:rPr>
                <w:color w:val="000000"/>
                <w:sz w:val="20"/>
                <w:szCs w:val="20"/>
              </w:rPr>
            </w:pPr>
            <w:r w:rsidRPr="00286386">
              <w:rPr>
                <w:color w:val="000000"/>
                <w:sz w:val="20"/>
                <w:szCs w:val="20"/>
              </w:rPr>
              <w:t>Arabela</w:t>
            </w:r>
          </w:p>
        </w:tc>
        <w:tc>
          <w:tcPr>
            <w:tcW w:w="1100" w:type="dxa"/>
            <w:tcBorders>
              <w:top w:val="nil"/>
              <w:left w:val="nil"/>
              <w:bottom w:val="single" w:sz="4" w:space="0" w:color="000000"/>
              <w:right w:val="single" w:sz="4" w:space="0" w:color="000000"/>
            </w:tcBorders>
            <w:shd w:val="clear" w:color="auto" w:fill="auto"/>
            <w:vAlign w:val="center"/>
          </w:tcPr>
          <w:p w14:paraId="11D623A0"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Záparo</w:t>
            </w:r>
            <w:proofErr w:type="spellEnd"/>
          </w:p>
        </w:tc>
        <w:tc>
          <w:tcPr>
            <w:tcW w:w="1134" w:type="dxa"/>
            <w:tcBorders>
              <w:top w:val="nil"/>
              <w:left w:val="nil"/>
              <w:bottom w:val="single" w:sz="4" w:space="0" w:color="000000"/>
              <w:right w:val="single" w:sz="4" w:space="0" w:color="000000"/>
            </w:tcBorders>
            <w:shd w:val="clear" w:color="auto" w:fill="auto"/>
            <w:vAlign w:val="center"/>
          </w:tcPr>
          <w:p w14:paraId="5F217994"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22421568"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5C3C0D2C"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06D23B63" w14:textId="77777777" w:rsidR="0019252A" w:rsidRPr="00286386" w:rsidRDefault="0019252A" w:rsidP="00F840CC">
            <w:pPr>
              <w:spacing w:after="0"/>
              <w:jc w:val="center"/>
              <w:rPr>
                <w:color w:val="000000"/>
                <w:sz w:val="20"/>
                <w:szCs w:val="20"/>
              </w:rPr>
            </w:pPr>
            <w:r w:rsidRPr="00286386">
              <w:rPr>
                <w:color w:val="000000"/>
                <w:sz w:val="20"/>
                <w:szCs w:val="20"/>
              </w:rPr>
              <w:t>Loreto</w:t>
            </w:r>
          </w:p>
        </w:tc>
      </w:tr>
      <w:tr w:rsidR="0019252A" w:rsidRPr="00286386" w14:paraId="7657EFF6"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1FAC5D61" w14:textId="77777777" w:rsidR="0019252A" w:rsidRPr="00286386" w:rsidRDefault="0019252A" w:rsidP="00F840CC">
            <w:pPr>
              <w:spacing w:after="0"/>
              <w:jc w:val="center"/>
              <w:rPr>
                <w:color w:val="000000"/>
                <w:sz w:val="20"/>
                <w:szCs w:val="20"/>
              </w:rPr>
            </w:pPr>
            <w:r w:rsidRPr="00286386">
              <w:rPr>
                <w:color w:val="000000"/>
                <w:sz w:val="20"/>
                <w:szCs w:val="20"/>
              </w:rPr>
              <w:t>5</w:t>
            </w:r>
          </w:p>
        </w:tc>
        <w:tc>
          <w:tcPr>
            <w:tcW w:w="1134" w:type="dxa"/>
            <w:tcBorders>
              <w:top w:val="nil"/>
              <w:left w:val="nil"/>
              <w:bottom w:val="single" w:sz="4" w:space="0" w:color="000000"/>
              <w:right w:val="single" w:sz="4" w:space="0" w:color="000000"/>
            </w:tcBorders>
            <w:shd w:val="clear" w:color="auto" w:fill="auto"/>
            <w:vAlign w:val="center"/>
          </w:tcPr>
          <w:p w14:paraId="32872689"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Ashaninka</w:t>
            </w:r>
            <w:proofErr w:type="spellEnd"/>
          </w:p>
        </w:tc>
        <w:tc>
          <w:tcPr>
            <w:tcW w:w="1417" w:type="dxa"/>
            <w:tcBorders>
              <w:top w:val="nil"/>
              <w:left w:val="nil"/>
              <w:bottom w:val="single" w:sz="4" w:space="0" w:color="000000"/>
              <w:right w:val="single" w:sz="4" w:space="0" w:color="000000"/>
            </w:tcBorders>
            <w:shd w:val="clear" w:color="auto" w:fill="auto"/>
            <w:vAlign w:val="center"/>
          </w:tcPr>
          <w:p w14:paraId="05DE1683"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Asháninka</w:t>
            </w:r>
            <w:proofErr w:type="spellEnd"/>
          </w:p>
        </w:tc>
        <w:tc>
          <w:tcPr>
            <w:tcW w:w="1168" w:type="dxa"/>
            <w:tcBorders>
              <w:top w:val="nil"/>
              <w:left w:val="nil"/>
              <w:bottom w:val="single" w:sz="4" w:space="0" w:color="000000"/>
              <w:right w:val="single" w:sz="4" w:space="0" w:color="000000"/>
            </w:tcBorders>
            <w:shd w:val="clear" w:color="auto" w:fill="auto"/>
            <w:vAlign w:val="center"/>
          </w:tcPr>
          <w:p w14:paraId="341250AB"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Ashaninka</w:t>
            </w:r>
            <w:proofErr w:type="spellEnd"/>
          </w:p>
        </w:tc>
        <w:tc>
          <w:tcPr>
            <w:tcW w:w="1100" w:type="dxa"/>
            <w:tcBorders>
              <w:top w:val="nil"/>
              <w:left w:val="nil"/>
              <w:bottom w:val="single" w:sz="4" w:space="0" w:color="000000"/>
              <w:right w:val="single" w:sz="4" w:space="0" w:color="000000"/>
            </w:tcBorders>
            <w:shd w:val="clear" w:color="auto" w:fill="auto"/>
            <w:vAlign w:val="center"/>
          </w:tcPr>
          <w:p w14:paraId="3DAD88FD"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Arawak</w:t>
            </w:r>
            <w:proofErr w:type="spellEnd"/>
          </w:p>
        </w:tc>
        <w:tc>
          <w:tcPr>
            <w:tcW w:w="1134" w:type="dxa"/>
            <w:tcBorders>
              <w:top w:val="nil"/>
              <w:left w:val="nil"/>
              <w:bottom w:val="single" w:sz="4" w:space="0" w:color="000000"/>
              <w:right w:val="single" w:sz="4" w:space="0" w:color="000000"/>
            </w:tcBorders>
            <w:shd w:val="clear" w:color="auto" w:fill="auto"/>
            <w:vAlign w:val="center"/>
          </w:tcPr>
          <w:p w14:paraId="456D15B8"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04E71C73"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313B0AC5"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4118FABD" w14:textId="77777777" w:rsidR="0019252A" w:rsidRPr="00286386" w:rsidRDefault="0019252A" w:rsidP="00F840CC">
            <w:pPr>
              <w:spacing w:after="0"/>
              <w:jc w:val="center"/>
              <w:rPr>
                <w:color w:val="000000"/>
                <w:sz w:val="20"/>
                <w:szCs w:val="20"/>
              </w:rPr>
            </w:pPr>
            <w:r w:rsidRPr="00286386">
              <w:rPr>
                <w:color w:val="000000"/>
                <w:sz w:val="20"/>
                <w:szCs w:val="20"/>
              </w:rPr>
              <w:t>Ayacucho, Cusco, Huánuco, Junín, Loreto, Madre de Dios, Pasco, Ucayali</w:t>
            </w:r>
          </w:p>
        </w:tc>
      </w:tr>
      <w:tr w:rsidR="0019252A" w:rsidRPr="00286386" w14:paraId="5464BA25"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269D9F43" w14:textId="77777777" w:rsidR="0019252A" w:rsidRPr="00286386" w:rsidRDefault="0019252A" w:rsidP="00F840CC">
            <w:pPr>
              <w:spacing w:after="0"/>
              <w:jc w:val="center"/>
              <w:rPr>
                <w:color w:val="000000"/>
                <w:sz w:val="20"/>
                <w:szCs w:val="20"/>
              </w:rPr>
            </w:pPr>
            <w:r w:rsidRPr="00286386">
              <w:rPr>
                <w:color w:val="000000"/>
                <w:sz w:val="20"/>
                <w:szCs w:val="20"/>
              </w:rPr>
              <w:t>6</w:t>
            </w:r>
          </w:p>
        </w:tc>
        <w:tc>
          <w:tcPr>
            <w:tcW w:w="1134" w:type="dxa"/>
            <w:tcBorders>
              <w:top w:val="nil"/>
              <w:left w:val="nil"/>
              <w:bottom w:val="single" w:sz="4" w:space="0" w:color="000000"/>
              <w:right w:val="single" w:sz="4" w:space="0" w:color="000000"/>
            </w:tcBorders>
            <w:shd w:val="clear" w:color="auto" w:fill="auto"/>
            <w:vAlign w:val="center"/>
          </w:tcPr>
          <w:p w14:paraId="07F3A097"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Asheninka</w:t>
            </w:r>
            <w:proofErr w:type="spellEnd"/>
          </w:p>
        </w:tc>
        <w:tc>
          <w:tcPr>
            <w:tcW w:w="1417" w:type="dxa"/>
            <w:tcBorders>
              <w:top w:val="nil"/>
              <w:left w:val="nil"/>
              <w:bottom w:val="single" w:sz="4" w:space="0" w:color="000000"/>
              <w:right w:val="single" w:sz="4" w:space="0" w:color="000000"/>
            </w:tcBorders>
            <w:shd w:val="clear" w:color="auto" w:fill="auto"/>
            <w:vAlign w:val="center"/>
          </w:tcPr>
          <w:p w14:paraId="28646CC4"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Ashaninka</w:t>
            </w:r>
            <w:proofErr w:type="spellEnd"/>
            <w:r w:rsidRPr="00286386">
              <w:rPr>
                <w:color w:val="000000"/>
                <w:sz w:val="20"/>
                <w:szCs w:val="20"/>
              </w:rPr>
              <w:t xml:space="preserve"> del Gran Pajonal</w:t>
            </w:r>
          </w:p>
        </w:tc>
        <w:tc>
          <w:tcPr>
            <w:tcW w:w="1168" w:type="dxa"/>
            <w:tcBorders>
              <w:top w:val="nil"/>
              <w:left w:val="nil"/>
              <w:bottom w:val="single" w:sz="4" w:space="0" w:color="000000"/>
              <w:right w:val="single" w:sz="4" w:space="0" w:color="000000"/>
            </w:tcBorders>
            <w:shd w:val="clear" w:color="auto" w:fill="auto"/>
            <w:vAlign w:val="center"/>
          </w:tcPr>
          <w:p w14:paraId="2FAD5F9D"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Asheninka</w:t>
            </w:r>
            <w:proofErr w:type="spellEnd"/>
          </w:p>
        </w:tc>
        <w:tc>
          <w:tcPr>
            <w:tcW w:w="1100" w:type="dxa"/>
            <w:tcBorders>
              <w:top w:val="nil"/>
              <w:left w:val="nil"/>
              <w:bottom w:val="single" w:sz="4" w:space="0" w:color="000000"/>
              <w:right w:val="single" w:sz="4" w:space="0" w:color="000000"/>
            </w:tcBorders>
            <w:shd w:val="clear" w:color="auto" w:fill="auto"/>
            <w:vAlign w:val="center"/>
          </w:tcPr>
          <w:p w14:paraId="2939DDA8"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Arawak</w:t>
            </w:r>
            <w:proofErr w:type="spellEnd"/>
          </w:p>
        </w:tc>
        <w:tc>
          <w:tcPr>
            <w:tcW w:w="1134" w:type="dxa"/>
            <w:tcBorders>
              <w:top w:val="nil"/>
              <w:left w:val="nil"/>
              <w:bottom w:val="single" w:sz="4" w:space="0" w:color="000000"/>
              <w:right w:val="single" w:sz="4" w:space="0" w:color="000000"/>
            </w:tcBorders>
            <w:shd w:val="clear" w:color="auto" w:fill="auto"/>
            <w:vAlign w:val="center"/>
          </w:tcPr>
          <w:p w14:paraId="2BF944C8"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14D082D4"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1E37AE26"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5920A4F2" w14:textId="77777777" w:rsidR="0019252A" w:rsidRPr="00286386" w:rsidRDefault="0019252A" w:rsidP="00F840CC">
            <w:pPr>
              <w:spacing w:after="0"/>
              <w:jc w:val="center"/>
              <w:rPr>
                <w:color w:val="000000"/>
                <w:sz w:val="20"/>
                <w:szCs w:val="20"/>
              </w:rPr>
            </w:pPr>
            <w:r w:rsidRPr="00286386">
              <w:rPr>
                <w:color w:val="000000"/>
                <w:sz w:val="20"/>
                <w:szCs w:val="20"/>
              </w:rPr>
              <w:t>Loreto, Pasco, Ucayali</w:t>
            </w:r>
          </w:p>
        </w:tc>
      </w:tr>
      <w:tr w:rsidR="0019252A" w:rsidRPr="00286386" w14:paraId="3A05A6E3"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3745FC4D" w14:textId="77777777" w:rsidR="0019252A" w:rsidRPr="00286386" w:rsidRDefault="0019252A" w:rsidP="00F840CC">
            <w:pPr>
              <w:spacing w:after="0"/>
              <w:jc w:val="center"/>
              <w:rPr>
                <w:color w:val="000000"/>
                <w:sz w:val="20"/>
                <w:szCs w:val="20"/>
              </w:rPr>
            </w:pPr>
            <w:r w:rsidRPr="00286386">
              <w:rPr>
                <w:color w:val="000000"/>
                <w:sz w:val="20"/>
                <w:szCs w:val="20"/>
              </w:rPr>
              <w:t>7</w:t>
            </w:r>
          </w:p>
        </w:tc>
        <w:tc>
          <w:tcPr>
            <w:tcW w:w="1134" w:type="dxa"/>
            <w:tcBorders>
              <w:top w:val="nil"/>
              <w:left w:val="nil"/>
              <w:bottom w:val="single" w:sz="4" w:space="0" w:color="000000"/>
              <w:right w:val="single" w:sz="4" w:space="0" w:color="000000"/>
            </w:tcBorders>
            <w:shd w:val="clear" w:color="auto" w:fill="auto"/>
            <w:vAlign w:val="center"/>
          </w:tcPr>
          <w:p w14:paraId="12ECEE2B"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Awajún</w:t>
            </w:r>
            <w:proofErr w:type="spellEnd"/>
          </w:p>
        </w:tc>
        <w:tc>
          <w:tcPr>
            <w:tcW w:w="1417" w:type="dxa"/>
            <w:tcBorders>
              <w:top w:val="nil"/>
              <w:left w:val="nil"/>
              <w:bottom w:val="single" w:sz="4" w:space="0" w:color="000000"/>
              <w:right w:val="single" w:sz="4" w:space="0" w:color="000000"/>
            </w:tcBorders>
            <w:shd w:val="clear" w:color="auto" w:fill="auto"/>
            <w:vAlign w:val="center"/>
          </w:tcPr>
          <w:p w14:paraId="26799315"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Aents</w:t>
            </w:r>
            <w:proofErr w:type="spellEnd"/>
            <w:r w:rsidRPr="00286386">
              <w:rPr>
                <w:color w:val="000000"/>
                <w:sz w:val="20"/>
                <w:szCs w:val="20"/>
              </w:rPr>
              <w:t xml:space="preserve">, Aguaruna, </w:t>
            </w:r>
            <w:proofErr w:type="spellStart"/>
            <w:r w:rsidRPr="00286386">
              <w:rPr>
                <w:color w:val="000000"/>
                <w:sz w:val="20"/>
                <w:szCs w:val="20"/>
              </w:rPr>
              <w:t>Ahuajun</w:t>
            </w:r>
            <w:proofErr w:type="spellEnd"/>
          </w:p>
        </w:tc>
        <w:tc>
          <w:tcPr>
            <w:tcW w:w="1168" w:type="dxa"/>
            <w:tcBorders>
              <w:top w:val="nil"/>
              <w:left w:val="nil"/>
              <w:bottom w:val="single" w:sz="4" w:space="0" w:color="000000"/>
              <w:right w:val="single" w:sz="4" w:space="0" w:color="000000"/>
            </w:tcBorders>
            <w:shd w:val="clear" w:color="auto" w:fill="auto"/>
            <w:vAlign w:val="center"/>
          </w:tcPr>
          <w:p w14:paraId="210C4D98"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Awajún</w:t>
            </w:r>
            <w:proofErr w:type="spellEnd"/>
          </w:p>
        </w:tc>
        <w:tc>
          <w:tcPr>
            <w:tcW w:w="1100" w:type="dxa"/>
            <w:tcBorders>
              <w:top w:val="nil"/>
              <w:left w:val="nil"/>
              <w:bottom w:val="single" w:sz="4" w:space="0" w:color="000000"/>
              <w:right w:val="single" w:sz="4" w:space="0" w:color="000000"/>
            </w:tcBorders>
            <w:shd w:val="clear" w:color="auto" w:fill="auto"/>
            <w:vAlign w:val="center"/>
          </w:tcPr>
          <w:p w14:paraId="70098633" w14:textId="77777777" w:rsidR="0019252A" w:rsidRPr="00286386" w:rsidRDefault="0019252A" w:rsidP="00F840CC">
            <w:pPr>
              <w:spacing w:after="0"/>
              <w:jc w:val="center"/>
              <w:rPr>
                <w:color w:val="000000"/>
                <w:sz w:val="20"/>
                <w:szCs w:val="20"/>
              </w:rPr>
            </w:pPr>
            <w:r w:rsidRPr="00286386">
              <w:rPr>
                <w:color w:val="000000"/>
                <w:sz w:val="20"/>
                <w:szCs w:val="20"/>
              </w:rPr>
              <w:t>Jíbaro</w:t>
            </w:r>
          </w:p>
        </w:tc>
        <w:tc>
          <w:tcPr>
            <w:tcW w:w="1134" w:type="dxa"/>
            <w:tcBorders>
              <w:top w:val="nil"/>
              <w:left w:val="nil"/>
              <w:bottom w:val="single" w:sz="4" w:space="0" w:color="000000"/>
              <w:right w:val="single" w:sz="4" w:space="0" w:color="000000"/>
            </w:tcBorders>
            <w:shd w:val="clear" w:color="auto" w:fill="auto"/>
            <w:vAlign w:val="center"/>
          </w:tcPr>
          <w:p w14:paraId="386E4565"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7968F8B2"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4B19D008"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384E970D" w14:textId="77777777" w:rsidR="0019252A" w:rsidRPr="00286386" w:rsidRDefault="0019252A" w:rsidP="00F840CC">
            <w:pPr>
              <w:spacing w:after="0"/>
              <w:jc w:val="center"/>
              <w:rPr>
                <w:color w:val="000000"/>
                <w:sz w:val="20"/>
                <w:szCs w:val="20"/>
              </w:rPr>
            </w:pPr>
            <w:r w:rsidRPr="00286386">
              <w:rPr>
                <w:color w:val="000000"/>
                <w:sz w:val="20"/>
                <w:szCs w:val="20"/>
              </w:rPr>
              <w:t>Amazonas, Cajamarca, Loreto, San Martín, Ucayali</w:t>
            </w:r>
          </w:p>
        </w:tc>
      </w:tr>
      <w:tr w:rsidR="0019252A" w:rsidRPr="00286386" w14:paraId="13B493D9"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05E03227" w14:textId="77777777" w:rsidR="0019252A" w:rsidRPr="00286386" w:rsidRDefault="0019252A" w:rsidP="00F840CC">
            <w:pPr>
              <w:spacing w:after="0"/>
              <w:jc w:val="center"/>
              <w:rPr>
                <w:color w:val="000000"/>
                <w:sz w:val="20"/>
                <w:szCs w:val="20"/>
              </w:rPr>
            </w:pPr>
            <w:r w:rsidRPr="00286386">
              <w:rPr>
                <w:color w:val="000000"/>
                <w:sz w:val="20"/>
                <w:szCs w:val="20"/>
              </w:rPr>
              <w:t>8</w:t>
            </w:r>
          </w:p>
        </w:tc>
        <w:tc>
          <w:tcPr>
            <w:tcW w:w="1134" w:type="dxa"/>
            <w:tcBorders>
              <w:top w:val="nil"/>
              <w:left w:val="nil"/>
              <w:bottom w:val="single" w:sz="4" w:space="0" w:color="000000"/>
              <w:right w:val="single" w:sz="4" w:space="0" w:color="000000"/>
            </w:tcBorders>
            <w:shd w:val="clear" w:color="auto" w:fill="auto"/>
            <w:vAlign w:val="center"/>
          </w:tcPr>
          <w:p w14:paraId="04F0B3ED" w14:textId="77777777" w:rsidR="0019252A" w:rsidRPr="00286386" w:rsidRDefault="0019252A" w:rsidP="00F840CC">
            <w:pPr>
              <w:spacing w:after="0"/>
              <w:jc w:val="center"/>
              <w:rPr>
                <w:color w:val="000000"/>
                <w:sz w:val="20"/>
                <w:szCs w:val="20"/>
              </w:rPr>
            </w:pPr>
            <w:r w:rsidRPr="00286386">
              <w:rPr>
                <w:color w:val="000000"/>
                <w:sz w:val="20"/>
                <w:szCs w:val="20"/>
              </w:rPr>
              <w:t>Bora</w:t>
            </w:r>
          </w:p>
        </w:tc>
        <w:tc>
          <w:tcPr>
            <w:tcW w:w="1417" w:type="dxa"/>
            <w:tcBorders>
              <w:top w:val="nil"/>
              <w:left w:val="nil"/>
              <w:bottom w:val="single" w:sz="4" w:space="0" w:color="000000"/>
              <w:right w:val="single" w:sz="4" w:space="0" w:color="000000"/>
            </w:tcBorders>
            <w:shd w:val="clear" w:color="auto" w:fill="auto"/>
            <w:vAlign w:val="center"/>
          </w:tcPr>
          <w:p w14:paraId="21332F97"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Booraa</w:t>
            </w:r>
            <w:proofErr w:type="spellEnd"/>
            <w:r w:rsidRPr="00286386">
              <w:rPr>
                <w:color w:val="000000"/>
                <w:sz w:val="20"/>
                <w:szCs w:val="20"/>
              </w:rPr>
              <w:t xml:space="preserve">, Boro, </w:t>
            </w:r>
            <w:proofErr w:type="spellStart"/>
            <w:r w:rsidRPr="00286386">
              <w:rPr>
                <w:color w:val="000000"/>
                <w:sz w:val="20"/>
                <w:szCs w:val="20"/>
              </w:rPr>
              <w:t>Miamuna</w:t>
            </w:r>
            <w:proofErr w:type="spellEnd"/>
            <w:r w:rsidRPr="00286386">
              <w:rPr>
                <w:color w:val="000000"/>
                <w:sz w:val="20"/>
                <w:szCs w:val="20"/>
              </w:rPr>
              <w:t xml:space="preserve">, </w:t>
            </w:r>
            <w:proofErr w:type="spellStart"/>
            <w:r w:rsidRPr="00286386">
              <w:rPr>
                <w:color w:val="000000"/>
                <w:sz w:val="20"/>
                <w:szCs w:val="20"/>
              </w:rPr>
              <w:t>Miranha</w:t>
            </w:r>
            <w:proofErr w:type="spellEnd"/>
            <w:r w:rsidRPr="00286386">
              <w:rPr>
                <w:color w:val="000000"/>
                <w:sz w:val="20"/>
                <w:szCs w:val="20"/>
              </w:rPr>
              <w:t xml:space="preserve">, </w:t>
            </w:r>
            <w:proofErr w:type="spellStart"/>
            <w:r w:rsidRPr="00286386">
              <w:rPr>
                <w:color w:val="000000"/>
                <w:sz w:val="20"/>
                <w:szCs w:val="20"/>
              </w:rPr>
              <w:t>Miranya</w:t>
            </w:r>
            <w:proofErr w:type="spellEnd"/>
            <w:r w:rsidRPr="00286386">
              <w:rPr>
                <w:color w:val="000000"/>
                <w:sz w:val="20"/>
                <w:szCs w:val="20"/>
              </w:rPr>
              <w:t xml:space="preserve">, </w:t>
            </w:r>
            <w:proofErr w:type="spellStart"/>
            <w:r w:rsidRPr="00286386">
              <w:rPr>
                <w:color w:val="000000"/>
                <w:sz w:val="20"/>
                <w:szCs w:val="20"/>
              </w:rPr>
              <w:t>Miraña-Carapaña-Tapuyo</w:t>
            </w:r>
            <w:proofErr w:type="spellEnd"/>
          </w:p>
        </w:tc>
        <w:tc>
          <w:tcPr>
            <w:tcW w:w="1168" w:type="dxa"/>
            <w:tcBorders>
              <w:top w:val="nil"/>
              <w:left w:val="nil"/>
              <w:bottom w:val="single" w:sz="4" w:space="0" w:color="000000"/>
              <w:right w:val="single" w:sz="4" w:space="0" w:color="000000"/>
            </w:tcBorders>
            <w:shd w:val="clear" w:color="auto" w:fill="auto"/>
            <w:vAlign w:val="center"/>
          </w:tcPr>
          <w:p w14:paraId="43B578F1" w14:textId="77777777" w:rsidR="0019252A" w:rsidRPr="00286386" w:rsidRDefault="0019252A" w:rsidP="00F840CC">
            <w:pPr>
              <w:spacing w:after="0"/>
              <w:jc w:val="center"/>
              <w:rPr>
                <w:color w:val="000000"/>
                <w:sz w:val="20"/>
                <w:szCs w:val="20"/>
              </w:rPr>
            </w:pPr>
            <w:r w:rsidRPr="00286386">
              <w:rPr>
                <w:color w:val="000000"/>
                <w:sz w:val="20"/>
                <w:szCs w:val="20"/>
              </w:rPr>
              <w:t>Bora</w:t>
            </w:r>
          </w:p>
        </w:tc>
        <w:tc>
          <w:tcPr>
            <w:tcW w:w="1100" w:type="dxa"/>
            <w:tcBorders>
              <w:top w:val="nil"/>
              <w:left w:val="nil"/>
              <w:bottom w:val="single" w:sz="4" w:space="0" w:color="000000"/>
              <w:right w:val="single" w:sz="4" w:space="0" w:color="000000"/>
            </w:tcBorders>
            <w:shd w:val="clear" w:color="auto" w:fill="auto"/>
            <w:vAlign w:val="center"/>
          </w:tcPr>
          <w:p w14:paraId="23ED7B29" w14:textId="77777777" w:rsidR="0019252A" w:rsidRPr="00286386" w:rsidRDefault="0019252A" w:rsidP="00F840CC">
            <w:pPr>
              <w:spacing w:after="0"/>
              <w:jc w:val="center"/>
              <w:rPr>
                <w:color w:val="000000"/>
                <w:sz w:val="20"/>
                <w:szCs w:val="20"/>
              </w:rPr>
            </w:pPr>
            <w:r w:rsidRPr="00286386">
              <w:rPr>
                <w:color w:val="000000"/>
                <w:sz w:val="20"/>
                <w:szCs w:val="20"/>
              </w:rPr>
              <w:t>Bora</w:t>
            </w:r>
          </w:p>
        </w:tc>
        <w:tc>
          <w:tcPr>
            <w:tcW w:w="1134" w:type="dxa"/>
            <w:tcBorders>
              <w:top w:val="nil"/>
              <w:left w:val="nil"/>
              <w:bottom w:val="single" w:sz="4" w:space="0" w:color="000000"/>
              <w:right w:val="single" w:sz="4" w:space="0" w:color="000000"/>
            </w:tcBorders>
            <w:shd w:val="clear" w:color="auto" w:fill="auto"/>
            <w:vAlign w:val="center"/>
          </w:tcPr>
          <w:p w14:paraId="689AA3EA"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0F8F47EA"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06C691CF"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0AD475B7" w14:textId="77777777" w:rsidR="0019252A" w:rsidRPr="00286386" w:rsidRDefault="0019252A" w:rsidP="00F840CC">
            <w:pPr>
              <w:spacing w:after="0"/>
              <w:jc w:val="center"/>
              <w:rPr>
                <w:color w:val="000000"/>
                <w:sz w:val="20"/>
                <w:szCs w:val="20"/>
              </w:rPr>
            </w:pPr>
            <w:r w:rsidRPr="00286386">
              <w:rPr>
                <w:color w:val="000000"/>
                <w:sz w:val="20"/>
                <w:szCs w:val="20"/>
              </w:rPr>
              <w:t>Loreto</w:t>
            </w:r>
          </w:p>
        </w:tc>
      </w:tr>
      <w:tr w:rsidR="0019252A" w:rsidRPr="00286386" w14:paraId="5580DD9E"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11989F50" w14:textId="77777777" w:rsidR="0019252A" w:rsidRPr="00286386" w:rsidRDefault="0019252A" w:rsidP="00F840CC">
            <w:pPr>
              <w:spacing w:after="0"/>
              <w:jc w:val="center"/>
              <w:rPr>
                <w:color w:val="000000"/>
                <w:sz w:val="20"/>
                <w:szCs w:val="20"/>
              </w:rPr>
            </w:pPr>
            <w:r w:rsidRPr="00286386">
              <w:rPr>
                <w:color w:val="000000"/>
                <w:sz w:val="20"/>
                <w:szCs w:val="20"/>
              </w:rPr>
              <w:t>9</w:t>
            </w:r>
          </w:p>
        </w:tc>
        <w:tc>
          <w:tcPr>
            <w:tcW w:w="1134" w:type="dxa"/>
            <w:tcBorders>
              <w:top w:val="nil"/>
              <w:left w:val="nil"/>
              <w:bottom w:val="single" w:sz="4" w:space="0" w:color="000000"/>
              <w:right w:val="single" w:sz="4" w:space="0" w:color="000000"/>
            </w:tcBorders>
            <w:shd w:val="clear" w:color="auto" w:fill="auto"/>
            <w:vAlign w:val="center"/>
          </w:tcPr>
          <w:p w14:paraId="27246B5F"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Cashinahua</w:t>
            </w:r>
            <w:proofErr w:type="spellEnd"/>
          </w:p>
        </w:tc>
        <w:tc>
          <w:tcPr>
            <w:tcW w:w="1417" w:type="dxa"/>
            <w:tcBorders>
              <w:top w:val="nil"/>
              <w:left w:val="nil"/>
              <w:bottom w:val="single" w:sz="4" w:space="0" w:color="000000"/>
              <w:right w:val="single" w:sz="4" w:space="0" w:color="000000"/>
            </w:tcBorders>
            <w:shd w:val="clear" w:color="auto" w:fill="auto"/>
            <w:vAlign w:val="center"/>
          </w:tcPr>
          <w:p w14:paraId="3B37F4E7"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Caxinahua</w:t>
            </w:r>
            <w:proofErr w:type="spellEnd"/>
            <w:r w:rsidRPr="00286386">
              <w:rPr>
                <w:color w:val="000000"/>
                <w:sz w:val="20"/>
                <w:szCs w:val="20"/>
              </w:rPr>
              <w:t xml:space="preserve">, </w:t>
            </w:r>
            <w:proofErr w:type="spellStart"/>
            <w:r w:rsidRPr="00286386">
              <w:rPr>
                <w:color w:val="000000"/>
                <w:sz w:val="20"/>
                <w:szCs w:val="20"/>
              </w:rPr>
              <w:t>Huni</w:t>
            </w:r>
            <w:proofErr w:type="spellEnd"/>
            <w:r w:rsidRPr="00286386">
              <w:rPr>
                <w:color w:val="000000"/>
                <w:sz w:val="20"/>
                <w:szCs w:val="20"/>
              </w:rPr>
              <w:t xml:space="preserve"> </w:t>
            </w:r>
            <w:proofErr w:type="spellStart"/>
            <w:r w:rsidRPr="00286386">
              <w:rPr>
                <w:color w:val="000000"/>
                <w:sz w:val="20"/>
                <w:szCs w:val="20"/>
              </w:rPr>
              <w:t>Kuin</w:t>
            </w:r>
            <w:proofErr w:type="spellEnd"/>
            <w:r w:rsidRPr="00286386">
              <w:rPr>
                <w:color w:val="000000"/>
                <w:sz w:val="20"/>
                <w:szCs w:val="20"/>
              </w:rPr>
              <w:t xml:space="preserve">, </w:t>
            </w:r>
            <w:proofErr w:type="spellStart"/>
            <w:r w:rsidRPr="00286386">
              <w:rPr>
                <w:color w:val="000000"/>
                <w:sz w:val="20"/>
                <w:szCs w:val="20"/>
              </w:rPr>
              <w:t>Kachinahua</w:t>
            </w:r>
            <w:proofErr w:type="spellEnd"/>
          </w:p>
        </w:tc>
        <w:tc>
          <w:tcPr>
            <w:tcW w:w="1168" w:type="dxa"/>
            <w:tcBorders>
              <w:top w:val="nil"/>
              <w:left w:val="nil"/>
              <w:bottom w:val="single" w:sz="4" w:space="0" w:color="000000"/>
              <w:right w:val="single" w:sz="4" w:space="0" w:color="000000"/>
            </w:tcBorders>
            <w:shd w:val="clear" w:color="auto" w:fill="auto"/>
            <w:vAlign w:val="center"/>
          </w:tcPr>
          <w:p w14:paraId="6CBB1024"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Cashinahua</w:t>
            </w:r>
            <w:proofErr w:type="spellEnd"/>
          </w:p>
        </w:tc>
        <w:tc>
          <w:tcPr>
            <w:tcW w:w="1100" w:type="dxa"/>
            <w:tcBorders>
              <w:top w:val="nil"/>
              <w:left w:val="nil"/>
              <w:bottom w:val="single" w:sz="4" w:space="0" w:color="000000"/>
              <w:right w:val="single" w:sz="4" w:space="0" w:color="000000"/>
            </w:tcBorders>
            <w:shd w:val="clear" w:color="auto" w:fill="auto"/>
            <w:vAlign w:val="center"/>
          </w:tcPr>
          <w:p w14:paraId="5F672731" w14:textId="77777777" w:rsidR="0019252A" w:rsidRPr="00286386" w:rsidRDefault="0019252A" w:rsidP="00F840CC">
            <w:pPr>
              <w:spacing w:after="0"/>
              <w:jc w:val="center"/>
              <w:rPr>
                <w:color w:val="000000"/>
                <w:sz w:val="20"/>
                <w:szCs w:val="20"/>
              </w:rPr>
            </w:pPr>
            <w:r w:rsidRPr="00286386">
              <w:rPr>
                <w:color w:val="000000"/>
                <w:sz w:val="20"/>
                <w:szCs w:val="20"/>
              </w:rPr>
              <w:t>Pano</w:t>
            </w:r>
          </w:p>
        </w:tc>
        <w:tc>
          <w:tcPr>
            <w:tcW w:w="1134" w:type="dxa"/>
            <w:tcBorders>
              <w:top w:val="nil"/>
              <w:left w:val="nil"/>
              <w:bottom w:val="single" w:sz="4" w:space="0" w:color="000000"/>
              <w:right w:val="single" w:sz="4" w:space="0" w:color="000000"/>
            </w:tcBorders>
            <w:shd w:val="clear" w:color="auto" w:fill="auto"/>
            <w:vAlign w:val="center"/>
          </w:tcPr>
          <w:p w14:paraId="13577538"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1D38A6D5"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216509C7"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3C34ED50" w14:textId="77777777" w:rsidR="0019252A" w:rsidRPr="00286386" w:rsidRDefault="0019252A" w:rsidP="00F840CC">
            <w:pPr>
              <w:spacing w:after="0"/>
              <w:jc w:val="center"/>
              <w:rPr>
                <w:color w:val="000000"/>
                <w:sz w:val="20"/>
                <w:szCs w:val="20"/>
              </w:rPr>
            </w:pPr>
            <w:r w:rsidRPr="00286386">
              <w:rPr>
                <w:color w:val="000000"/>
                <w:sz w:val="20"/>
                <w:szCs w:val="20"/>
              </w:rPr>
              <w:t>Ucayali</w:t>
            </w:r>
          </w:p>
        </w:tc>
      </w:tr>
      <w:tr w:rsidR="0019252A" w:rsidRPr="00286386" w14:paraId="07752016"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4BC2E225" w14:textId="77777777" w:rsidR="0019252A" w:rsidRPr="00286386" w:rsidRDefault="0019252A" w:rsidP="00F840CC">
            <w:pPr>
              <w:spacing w:after="0"/>
              <w:jc w:val="center"/>
              <w:rPr>
                <w:color w:val="000000"/>
                <w:sz w:val="20"/>
                <w:szCs w:val="20"/>
              </w:rPr>
            </w:pPr>
            <w:r w:rsidRPr="00286386">
              <w:rPr>
                <w:color w:val="000000"/>
                <w:sz w:val="20"/>
                <w:szCs w:val="20"/>
              </w:rPr>
              <w:t>10</w:t>
            </w:r>
          </w:p>
        </w:tc>
        <w:tc>
          <w:tcPr>
            <w:tcW w:w="1134" w:type="dxa"/>
            <w:tcBorders>
              <w:top w:val="nil"/>
              <w:left w:val="nil"/>
              <w:bottom w:val="single" w:sz="4" w:space="0" w:color="000000"/>
              <w:right w:val="single" w:sz="4" w:space="0" w:color="000000"/>
            </w:tcBorders>
            <w:shd w:val="clear" w:color="auto" w:fill="auto"/>
            <w:vAlign w:val="center"/>
          </w:tcPr>
          <w:p w14:paraId="0E6A86ED" w14:textId="77777777" w:rsidR="0019252A" w:rsidRPr="00286386" w:rsidRDefault="0019252A" w:rsidP="00F840CC">
            <w:pPr>
              <w:spacing w:after="0"/>
              <w:jc w:val="center"/>
              <w:rPr>
                <w:color w:val="000000"/>
                <w:sz w:val="20"/>
                <w:szCs w:val="20"/>
              </w:rPr>
            </w:pPr>
            <w:r w:rsidRPr="00286386">
              <w:rPr>
                <w:color w:val="000000"/>
                <w:sz w:val="20"/>
                <w:szCs w:val="20"/>
              </w:rPr>
              <w:t>Chamicuro</w:t>
            </w:r>
          </w:p>
        </w:tc>
        <w:tc>
          <w:tcPr>
            <w:tcW w:w="1417" w:type="dxa"/>
            <w:tcBorders>
              <w:top w:val="nil"/>
              <w:left w:val="nil"/>
              <w:bottom w:val="single" w:sz="4" w:space="0" w:color="000000"/>
              <w:right w:val="single" w:sz="4" w:space="0" w:color="000000"/>
            </w:tcBorders>
            <w:shd w:val="clear" w:color="auto" w:fill="auto"/>
            <w:vAlign w:val="center"/>
          </w:tcPr>
          <w:p w14:paraId="27C6F1A3"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Camikódlo</w:t>
            </w:r>
            <w:proofErr w:type="spellEnd"/>
            <w:r w:rsidRPr="00286386">
              <w:rPr>
                <w:color w:val="000000"/>
                <w:sz w:val="20"/>
                <w:szCs w:val="20"/>
              </w:rPr>
              <w:t xml:space="preserve">, </w:t>
            </w:r>
            <w:proofErr w:type="spellStart"/>
            <w:r w:rsidRPr="00286386">
              <w:rPr>
                <w:color w:val="000000"/>
                <w:sz w:val="20"/>
                <w:szCs w:val="20"/>
              </w:rPr>
              <w:t>Chamicolos</w:t>
            </w:r>
            <w:proofErr w:type="spellEnd"/>
            <w:r w:rsidRPr="00286386">
              <w:rPr>
                <w:color w:val="000000"/>
                <w:sz w:val="20"/>
                <w:szCs w:val="20"/>
              </w:rPr>
              <w:t xml:space="preserve">, </w:t>
            </w:r>
            <w:proofErr w:type="spellStart"/>
            <w:r w:rsidRPr="00286386">
              <w:rPr>
                <w:color w:val="000000"/>
                <w:sz w:val="20"/>
                <w:szCs w:val="20"/>
              </w:rPr>
              <w:t>Chamicura</w:t>
            </w:r>
            <w:proofErr w:type="spellEnd"/>
          </w:p>
        </w:tc>
        <w:tc>
          <w:tcPr>
            <w:tcW w:w="1168" w:type="dxa"/>
            <w:tcBorders>
              <w:top w:val="nil"/>
              <w:left w:val="nil"/>
              <w:bottom w:val="single" w:sz="4" w:space="0" w:color="000000"/>
              <w:right w:val="single" w:sz="4" w:space="0" w:color="000000"/>
            </w:tcBorders>
            <w:shd w:val="clear" w:color="auto" w:fill="auto"/>
            <w:vAlign w:val="center"/>
          </w:tcPr>
          <w:p w14:paraId="1630D541"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Chamikuro</w:t>
            </w:r>
            <w:proofErr w:type="spellEnd"/>
          </w:p>
        </w:tc>
        <w:tc>
          <w:tcPr>
            <w:tcW w:w="1100" w:type="dxa"/>
            <w:tcBorders>
              <w:top w:val="nil"/>
              <w:left w:val="nil"/>
              <w:bottom w:val="single" w:sz="4" w:space="0" w:color="000000"/>
              <w:right w:val="single" w:sz="4" w:space="0" w:color="000000"/>
            </w:tcBorders>
            <w:shd w:val="clear" w:color="auto" w:fill="auto"/>
            <w:vAlign w:val="center"/>
          </w:tcPr>
          <w:p w14:paraId="6A71ECB0"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Arawak</w:t>
            </w:r>
            <w:proofErr w:type="spellEnd"/>
          </w:p>
        </w:tc>
        <w:tc>
          <w:tcPr>
            <w:tcW w:w="1134" w:type="dxa"/>
            <w:tcBorders>
              <w:top w:val="nil"/>
              <w:left w:val="nil"/>
              <w:bottom w:val="single" w:sz="4" w:space="0" w:color="000000"/>
              <w:right w:val="single" w:sz="4" w:space="0" w:color="000000"/>
            </w:tcBorders>
            <w:shd w:val="clear" w:color="auto" w:fill="auto"/>
            <w:vAlign w:val="center"/>
          </w:tcPr>
          <w:p w14:paraId="2F92001E"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0F1B531F"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26508609"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7A32BC77" w14:textId="77777777" w:rsidR="0019252A" w:rsidRPr="00286386" w:rsidRDefault="0019252A" w:rsidP="00F840CC">
            <w:pPr>
              <w:spacing w:after="0"/>
              <w:jc w:val="center"/>
              <w:rPr>
                <w:color w:val="000000"/>
                <w:sz w:val="20"/>
                <w:szCs w:val="20"/>
              </w:rPr>
            </w:pPr>
            <w:r w:rsidRPr="00286386">
              <w:rPr>
                <w:color w:val="000000"/>
                <w:sz w:val="20"/>
                <w:szCs w:val="20"/>
              </w:rPr>
              <w:t>Loreto</w:t>
            </w:r>
          </w:p>
        </w:tc>
      </w:tr>
      <w:tr w:rsidR="0019252A" w:rsidRPr="00286386" w14:paraId="405E6E8B"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335CB366" w14:textId="77777777" w:rsidR="0019252A" w:rsidRPr="00286386" w:rsidRDefault="0019252A" w:rsidP="00F840CC">
            <w:pPr>
              <w:spacing w:after="0"/>
              <w:jc w:val="center"/>
              <w:rPr>
                <w:color w:val="000000"/>
                <w:sz w:val="20"/>
                <w:szCs w:val="20"/>
              </w:rPr>
            </w:pPr>
            <w:r w:rsidRPr="00286386">
              <w:rPr>
                <w:color w:val="000000"/>
                <w:sz w:val="20"/>
                <w:szCs w:val="20"/>
              </w:rPr>
              <w:t>11</w:t>
            </w:r>
          </w:p>
        </w:tc>
        <w:tc>
          <w:tcPr>
            <w:tcW w:w="1134" w:type="dxa"/>
            <w:tcBorders>
              <w:top w:val="nil"/>
              <w:left w:val="nil"/>
              <w:bottom w:val="single" w:sz="4" w:space="0" w:color="000000"/>
              <w:right w:val="single" w:sz="4" w:space="0" w:color="000000"/>
            </w:tcBorders>
            <w:shd w:val="clear" w:color="auto" w:fill="auto"/>
            <w:vAlign w:val="center"/>
          </w:tcPr>
          <w:p w14:paraId="065B2DDE"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Chapra</w:t>
            </w:r>
            <w:proofErr w:type="spellEnd"/>
          </w:p>
        </w:tc>
        <w:tc>
          <w:tcPr>
            <w:tcW w:w="1417" w:type="dxa"/>
            <w:tcBorders>
              <w:top w:val="nil"/>
              <w:left w:val="nil"/>
              <w:bottom w:val="single" w:sz="4" w:space="0" w:color="000000"/>
              <w:right w:val="single" w:sz="4" w:space="0" w:color="000000"/>
            </w:tcBorders>
            <w:shd w:val="clear" w:color="auto" w:fill="auto"/>
            <w:vAlign w:val="center"/>
          </w:tcPr>
          <w:p w14:paraId="72FB6102"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Shapra</w:t>
            </w:r>
            <w:proofErr w:type="spellEnd"/>
          </w:p>
        </w:tc>
        <w:tc>
          <w:tcPr>
            <w:tcW w:w="1168" w:type="dxa"/>
            <w:tcBorders>
              <w:top w:val="nil"/>
              <w:left w:val="nil"/>
              <w:bottom w:val="single" w:sz="4" w:space="0" w:color="000000"/>
              <w:right w:val="single" w:sz="4" w:space="0" w:color="000000"/>
            </w:tcBorders>
            <w:shd w:val="clear" w:color="auto" w:fill="auto"/>
            <w:vAlign w:val="center"/>
          </w:tcPr>
          <w:p w14:paraId="30C56EE2"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Kandozi-Chapra</w:t>
            </w:r>
            <w:proofErr w:type="spellEnd"/>
          </w:p>
        </w:tc>
        <w:tc>
          <w:tcPr>
            <w:tcW w:w="1100" w:type="dxa"/>
            <w:tcBorders>
              <w:top w:val="nil"/>
              <w:left w:val="nil"/>
              <w:bottom w:val="single" w:sz="4" w:space="0" w:color="000000"/>
              <w:right w:val="single" w:sz="4" w:space="0" w:color="000000"/>
            </w:tcBorders>
            <w:shd w:val="clear" w:color="auto" w:fill="auto"/>
            <w:vAlign w:val="center"/>
          </w:tcPr>
          <w:p w14:paraId="213B8FF9"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Kandozi</w:t>
            </w:r>
            <w:proofErr w:type="spellEnd"/>
          </w:p>
        </w:tc>
        <w:tc>
          <w:tcPr>
            <w:tcW w:w="1134" w:type="dxa"/>
            <w:tcBorders>
              <w:top w:val="nil"/>
              <w:left w:val="nil"/>
              <w:bottom w:val="single" w:sz="4" w:space="0" w:color="000000"/>
              <w:right w:val="single" w:sz="4" w:space="0" w:color="000000"/>
            </w:tcBorders>
            <w:shd w:val="clear" w:color="auto" w:fill="auto"/>
            <w:vAlign w:val="center"/>
          </w:tcPr>
          <w:p w14:paraId="050EFBF5"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2AE497D5"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1EA19834"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3858C3DB" w14:textId="77777777" w:rsidR="0019252A" w:rsidRPr="00286386" w:rsidRDefault="0019252A" w:rsidP="00F840CC">
            <w:pPr>
              <w:spacing w:after="0"/>
              <w:jc w:val="center"/>
              <w:rPr>
                <w:color w:val="000000"/>
                <w:sz w:val="20"/>
                <w:szCs w:val="20"/>
              </w:rPr>
            </w:pPr>
            <w:r w:rsidRPr="00286386">
              <w:rPr>
                <w:color w:val="000000"/>
                <w:sz w:val="20"/>
                <w:szCs w:val="20"/>
              </w:rPr>
              <w:t>Loreto</w:t>
            </w:r>
          </w:p>
        </w:tc>
      </w:tr>
      <w:tr w:rsidR="0019252A" w:rsidRPr="00286386" w14:paraId="58C535AA"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01C39701" w14:textId="77777777" w:rsidR="0019252A" w:rsidRPr="00286386" w:rsidRDefault="0019252A" w:rsidP="00F840CC">
            <w:pPr>
              <w:spacing w:after="0"/>
              <w:jc w:val="center"/>
              <w:rPr>
                <w:color w:val="000000"/>
                <w:sz w:val="20"/>
                <w:szCs w:val="20"/>
              </w:rPr>
            </w:pPr>
            <w:r w:rsidRPr="00286386">
              <w:rPr>
                <w:color w:val="000000"/>
                <w:sz w:val="20"/>
                <w:szCs w:val="20"/>
              </w:rPr>
              <w:t>12</w:t>
            </w:r>
          </w:p>
        </w:tc>
        <w:tc>
          <w:tcPr>
            <w:tcW w:w="1134" w:type="dxa"/>
            <w:tcBorders>
              <w:top w:val="nil"/>
              <w:left w:val="nil"/>
              <w:bottom w:val="single" w:sz="4" w:space="0" w:color="000000"/>
              <w:right w:val="single" w:sz="4" w:space="0" w:color="000000"/>
            </w:tcBorders>
            <w:shd w:val="clear" w:color="auto" w:fill="auto"/>
            <w:vAlign w:val="center"/>
          </w:tcPr>
          <w:p w14:paraId="47849FEF"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Chitonahua</w:t>
            </w:r>
            <w:proofErr w:type="spellEnd"/>
          </w:p>
        </w:tc>
        <w:tc>
          <w:tcPr>
            <w:tcW w:w="1417" w:type="dxa"/>
            <w:tcBorders>
              <w:top w:val="nil"/>
              <w:left w:val="nil"/>
              <w:bottom w:val="single" w:sz="4" w:space="0" w:color="000000"/>
              <w:right w:val="single" w:sz="4" w:space="0" w:color="000000"/>
            </w:tcBorders>
            <w:shd w:val="clear" w:color="auto" w:fill="auto"/>
            <w:vAlign w:val="center"/>
          </w:tcPr>
          <w:p w14:paraId="45F871DD"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Murunahua</w:t>
            </w:r>
            <w:proofErr w:type="spellEnd"/>
            <w:r w:rsidRPr="00286386">
              <w:rPr>
                <w:color w:val="000000"/>
                <w:sz w:val="20"/>
                <w:szCs w:val="20"/>
              </w:rPr>
              <w:t xml:space="preserve">, </w:t>
            </w:r>
            <w:proofErr w:type="spellStart"/>
            <w:r w:rsidRPr="00286386">
              <w:rPr>
                <w:color w:val="000000"/>
                <w:sz w:val="20"/>
                <w:szCs w:val="20"/>
              </w:rPr>
              <w:t>Yora</w:t>
            </w:r>
            <w:proofErr w:type="spellEnd"/>
          </w:p>
        </w:tc>
        <w:tc>
          <w:tcPr>
            <w:tcW w:w="1168" w:type="dxa"/>
            <w:tcBorders>
              <w:top w:val="nil"/>
              <w:left w:val="nil"/>
              <w:bottom w:val="single" w:sz="4" w:space="0" w:color="000000"/>
              <w:right w:val="single" w:sz="4" w:space="0" w:color="000000"/>
            </w:tcBorders>
            <w:shd w:val="clear" w:color="auto" w:fill="auto"/>
            <w:vAlign w:val="center"/>
          </w:tcPr>
          <w:p w14:paraId="6734F430"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Yaminahua</w:t>
            </w:r>
            <w:proofErr w:type="spellEnd"/>
          </w:p>
        </w:tc>
        <w:tc>
          <w:tcPr>
            <w:tcW w:w="1100" w:type="dxa"/>
            <w:tcBorders>
              <w:top w:val="nil"/>
              <w:left w:val="nil"/>
              <w:bottom w:val="single" w:sz="4" w:space="0" w:color="000000"/>
              <w:right w:val="single" w:sz="4" w:space="0" w:color="000000"/>
            </w:tcBorders>
            <w:shd w:val="clear" w:color="auto" w:fill="auto"/>
            <w:vAlign w:val="center"/>
          </w:tcPr>
          <w:p w14:paraId="7588CB86" w14:textId="77777777" w:rsidR="0019252A" w:rsidRPr="00286386" w:rsidRDefault="0019252A" w:rsidP="00F840CC">
            <w:pPr>
              <w:spacing w:after="0"/>
              <w:jc w:val="center"/>
              <w:rPr>
                <w:color w:val="000000"/>
                <w:sz w:val="20"/>
                <w:szCs w:val="20"/>
              </w:rPr>
            </w:pPr>
            <w:r w:rsidRPr="00286386">
              <w:rPr>
                <w:color w:val="000000"/>
                <w:sz w:val="20"/>
                <w:szCs w:val="20"/>
              </w:rPr>
              <w:t>Pano</w:t>
            </w:r>
          </w:p>
        </w:tc>
        <w:tc>
          <w:tcPr>
            <w:tcW w:w="1134" w:type="dxa"/>
            <w:tcBorders>
              <w:top w:val="nil"/>
              <w:left w:val="nil"/>
              <w:bottom w:val="single" w:sz="4" w:space="0" w:color="000000"/>
              <w:right w:val="single" w:sz="4" w:space="0" w:color="000000"/>
            </w:tcBorders>
            <w:shd w:val="clear" w:color="auto" w:fill="auto"/>
            <w:vAlign w:val="center"/>
          </w:tcPr>
          <w:p w14:paraId="1BF4B7B6"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1638877A" w14:textId="77777777" w:rsidR="0019252A" w:rsidRPr="00286386" w:rsidRDefault="0019252A" w:rsidP="00F840CC">
            <w:pPr>
              <w:spacing w:after="0"/>
              <w:jc w:val="center"/>
              <w:rPr>
                <w:color w:val="000000"/>
                <w:sz w:val="20"/>
                <w:szCs w:val="20"/>
              </w:rPr>
            </w:pPr>
            <w:r w:rsidRPr="00286386">
              <w:rPr>
                <w:color w:val="000000"/>
                <w:sz w:val="20"/>
                <w:szCs w:val="20"/>
              </w:rPr>
              <w:t>Sí</w:t>
            </w:r>
          </w:p>
        </w:tc>
        <w:tc>
          <w:tcPr>
            <w:tcW w:w="928" w:type="dxa"/>
            <w:tcBorders>
              <w:top w:val="nil"/>
              <w:left w:val="nil"/>
              <w:bottom w:val="single" w:sz="4" w:space="0" w:color="000000"/>
              <w:right w:val="single" w:sz="4" w:space="0" w:color="000000"/>
            </w:tcBorders>
            <w:shd w:val="clear" w:color="auto" w:fill="auto"/>
            <w:vAlign w:val="center"/>
          </w:tcPr>
          <w:p w14:paraId="11B21C4E" w14:textId="77777777" w:rsidR="0019252A" w:rsidRPr="00286386" w:rsidRDefault="0019252A" w:rsidP="00F840CC">
            <w:pPr>
              <w:spacing w:after="0"/>
              <w:jc w:val="center"/>
              <w:rPr>
                <w:color w:val="000000"/>
                <w:sz w:val="20"/>
                <w:szCs w:val="20"/>
              </w:rPr>
            </w:pPr>
            <w:r w:rsidRPr="00286386">
              <w:rPr>
                <w:color w:val="000000"/>
                <w:sz w:val="20"/>
                <w:szCs w:val="20"/>
              </w:rPr>
              <w:t>Sí</w:t>
            </w:r>
          </w:p>
        </w:tc>
        <w:tc>
          <w:tcPr>
            <w:tcW w:w="1470" w:type="dxa"/>
            <w:tcBorders>
              <w:top w:val="nil"/>
              <w:left w:val="nil"/>
              <w:bottom w:val="single" w:sz="4" w:space="0" w:color="000000"/>
              <w:right w:val="single" w:sz="4" w:space="0" w:color="000000"/>
            </w:tcBorders>
            <w:shd w:val="clear" w:color="auto" w:fill="auto"/>
            <w:vAlign w:val="center"/>
          </w:tcPr>
          <w:p w14:paraId="78F48CA9" w14:textId="77777777" w:rsidR="0019252A" w:rsidRPr="00286386" w:rsidRDefault="0019252A" w:rsidP="00F840CC">
            <w:pPr>
              <w:spacing w:after="0"/>
              <w:jc w:val="center"/>
              <w:rPr>
                <w:color w:val="000000"/>
                <w:sz w:val="20"/>
                <w:szCs w:val="20"/>
              </w:rPr>
            </w:pPr>
            <w:r w:rsidRPr="00286386">
              <w:rPr>
                <w:color w:val="000000"/>
                <w:sz w:val="20"/>
                <w:szCs w:val="20"/>
              </w:rPr>
              <w:t>Ucayali</w:t>
            </w:r>
          </w:p>
        </w:tc>
      </w:tr>
      <w:tr w:rsidR="0019252A" w:rsidRPr="00286386" w14:paraId="25C07B54"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20A8A7C8" w14:textId="77777777" w:rsidR="0019252A" w:rsidRPr="00286386" w:rsidRDefault="0019252A" w:rsidP="00F840CC">
            <w:pPr>
              <w:spacing w:after="0"/>
              <w:jc w:val="center"/>
              <w:rPr>
                <w:color w:val="000000"/>
                <w:sz w:val="20"/>
                <w:szCs w:val="20"/>
              </w:rPr>
            </w:pPr>
            <w:r w:rsidRPr="00286386">
              <w:rPr>
                <w:color w:val="000000"/>
                <w:sz w:val="20"/>
                <w:szCs w:val="20"/>
              </w:rPr>
              <w:t>13</w:t>
            </w:r>
          </w:p>
        </w:tc>
        <w:tc>
          <w:tcPr>
            <w:tcW w:w="1134" w:type="dxa"/>
            <w:tcBorders>
              <w:top w:val="nil"/>
              <w:left w:val="nil"/>
              <w:bottom w:val="single" w:sz="4" w:space="0" w:color="000000"/>
              <w:right w:val="single" w:sz="4" w:space="0" w:color="000000"/>
            </w:tcBorders>
            <w:shd w:val="clear" w:color="auto" w:fill="auto"/>
            <w:vAlign w:val="center"/>
          </w:tcPr>
          <w:p w14:paraId="01396227" w14:textId="77777777" w:rsidR="0019252A" w:rsidRPr="00286386" w:rsidRDefault="0019252A" w:rsidP="00F840CC">
            <w:pPr>
              <w:spacing w:after="0"/>
              <w:jc w:val="center"/>
              <w:rPr>
                <w:color w:val="000000"/>
                <w:sz w:val="20"/>
                <w:szCs w:val="20"/>
              </w:rPr>
            </w:pPr>
            <w:r w:rsidRPr="00286386">
              <w:rPr>
                <w:color w:val="000000"/>
                <w:sz w:val="20"/>
                <w:szCs w:val="20"/>
              </w:rPr>
              <w:t xml:space="preserve">Ese </w:t>
            </w:r>
            <w:proofErr w:type="spellStart"/>
            <w:r w:rsidRPr="00286386">
              <w:rPr>
                <w:color w:val="000000"/>
                <w:sz w:val="20"/>
                <w:szCs w:val="20"/>
              </w:rPr>
              <w:t>Eja</w:t>
            </w:r>
            <w:proofErr w:type="spellEnd"/>
          </w:p>
        </w:tc>
        <w:tc>
          <w:tcPr>
            <w:tcW w:w="1417" w:type="dxa"/>
            <w:tcBorders>
              <w:top w:val="nil"/>
              <w:left w:val="nil"/>
              <w:bottom w:val="single" w:sz="4" w:space="0" w:color="000000"/>
              <w:right w:val="single" w:sz="4" w:space="0" w:color="000000"/>
            </w:tcBorders>
            <w:shd w:val="clear" w:color="auto" w:fill="auto"/>
            <w:vAlign w:val="center"/>
          </w:tcPr>
          <w:p w14:paraId="11771204"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Ese’ejja</w:t>
            </w:r>
            <w:proofErr w:type="spellEnd"/>
            <w:r w:rsidRPr="00286386">
              <w:rPr>
                <w:color w:val="000000"/>
                <w:sz w:val="20"/>
                <w:szCs w:val="20"/>
              </w:rPr>
              <w:t xml:space="preserve">, </w:t>
            </w:r>
            <w:proofErr w:type="spellStart"/>
            <w:r w:rsidRPr="00286386">
              <w:rPr>
                <w:color w:val="000000"/>
                <w:sz w:val="20"/>
                <w:szCs w:val="20"/>
              </w:rPr>
              <w:t>Huarayo</w:t>
            </w:r>
            <w:proofErr w:type="spellEnd"/>
            <w:r w:rsidRPr="00286386">
              <w:rPr>
                <w:color w:val="000000"/>
                <w:sz w:val="20"/>
                <w:szCs w:val="20"/>
              </w:rPr>
              <w:t xml:space="preserve">, </w:t>
            </w:r>
            <w:proofErr w:type="spellStart"/>
            <w:r w:rsidRPr="00286386">
              <w:rPr>
                <w:color w:val="000000"/>
                <w:sz w:val="20"/>
                <w:szCs w:val="20"/>
              </w:rPr>
              <w:t>Tiatinagua</w:t>
            </w:r>
            <w:proofErr w:type="spellEnd"/>
          </w:p>
        </w:tc>
        <w:tc>
          <w:tcPr>
            <w:tcW w:w="1168" w:type="dxa"/>
            <w:tcBorders>
              <w:top w:val="nil"/>
              <w:left w:val="nil"/>
              <w:bottom w:val="single" w:sz="4" w:space="0" w:color="000000"/>
              <w:right w:val="single" w:sz="4" w:space="0" w:color="000000"/>
            </w:tcBorders>
            <w:shd w:val="clear" w:color="auto" w:fill="auto"/>
            <w:vAlign w:val="center"/>
          </w:tcPr>
          <w:p w14:paraId="1FFADE80" w14:textId="77777777" w:rsidR="0019252A" w:rsidRPr="00286386" w:rsidRDefault="0019252A" w:rsidP="00F840CC">
            <w:pPr>
              <w:spacing w:after="0"/>
              <w:jc w:val="center"/>
              <w:rPr>
                <w:color w:val="000000"/>
                <w:sz w:val="20"/>
                <w:szCs w:val="20"/>
              </w:rPr>
            </w:pPr>
            <w:r w:rsidRPr="00286386">
              <w:rPr>
                <w:color w:val="000000"/>
                <w:sz w:val="20"/>
                <w:szCs w:val="20"/>
              </w:rPr>
              <w:t xml:space="preserve">Ese </w:t>
            </w:r>
            <w:proofErr w:type="spellStart"/>
            <w:r w:rsidRPr="00286386">
              <w:rPr>
                <w:color w:val="000000"/>
                <w:sz w:val="20"/>
                <w:szCs w:val="20"/>
              </w:rPr>
              <w:t>Eja</w:t>
            </w:r>
            <w:proofErr w:type="spellEnd"/>
          </w:p>
        </w:tc>
        <w:tc>
          <w:tcPr>
            <w:tcW w:w="1100" w:type="dxa"/>
            <w:tcBorders>
              <w:top w:val="nil"/>
              <w:left w:val="nil"/>
              <w:bottom w:val="single" w:sz="4" w:space="0" w:color="000000"/>
              <w:right w:val="single" w:sz="4" w:space="0" w:color="000000"/>
            </w:tcBorders>
            <w:shd w:val="clear" w:color="auto" w:fill="auto"/>
            <w:vAlign w:val="center"/>
          </w:tcPr>
          <w:p w14:paraId="76369892" w14:textId="77777777" w:rsidR="0019252A" w:rsidRPr="00286386" w:rsidRDefault="0019252A" w:rsidP="00F840CC">
            <w:pPr>
              <w:spacing w:after="0"/>
              <w:jc w:val="center"/>
              <w:rPr>
                <w:color w:val="000000"/>
                <w:sz w:val="20"/>
                <w:szCs w:val="20"/>
              </w:rPr>
            </w:pPr>
            <w:r w:rsidRPr="00286386">
              <w:rPr>
                <w:color w:val="000000"/>
                <w:sz w:val="20"/>
                <w:szCs w:val="20"/>
              </w:rPr>
              <w:t>Tacana</w:t>
            </w:r>
          </w:p>
        </w:tc>
        <w:tc>
          <w:tcPr>
            <w:tcW w:w="1134" w:type="dxa"/>
            <w:tcBorders>
              <w:top w:val="nil"/>
              <w:left w:val="nil"/>
              <w:bottom w:val="single" w:sz="4" w:space="0" w:color="000000"/>
              <w:right w:val="single" w:sz="4" w:space="0" w:color="000000"/>
            </w:tcBorders>
            <w:shd w:val="clear" w:color="auto" w:fill="auto"/>
            <w:vAlign w:val="center"/>
          </w:tcPr>
          <w:p w14:paraId="278806D9"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287B80FC"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25100855"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731C74F9" w14:textId="77777777" w:rsidR="0019252A" w:rsidRPr="00286386" w:rsidRDefault="0019252A" w:rsidP="00F840CC">
            <w:pPr>
              <w:spacing w:after="0"/>
              <w:jc w:val="center"/>
              <w:rPr>
                <w:color w:val="000000"/>
                <w:sz w:val="20"/>
                <w:szCs w:val="20"/>
              </w:rPr>
            </w:pPr>
            <w:r w:rsidRPr="00286386">
              <w:rPr>
                <w:color w:val="000000"/>
                <w:sz w:val="20"/>
                <w:szCs w:val="20"/>
              </w:rPr>
              <w:t>Madre de Dios</w:t>
            </w:r>
          </w:p>
        </w:tc>
      </w:tr>
      <w:tr w:rsidR="0019252A" w:rsidRPr="00286386" w14:paraId="42225812"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64481D8E" w14:textId="77777777" w:rsidR="0019252A" w:rsidRPr="00286386" w:rsidRDefault="0019252A" w:rsidP="00F840CC">
            <w:pPr>
              <w:spacing w:after="0"/>
              <w:jc w:val="center"/>
              <w:rPr>
                <w:color w:val="000000"/>
                <w:sz w:val="20"/>
                <w:szCs w:val="20"/>
              </w:rPr>
            </w:pPr>
            <w:r w:rsidRPr="00286386">
              <w:rPr>
                <w:color w:val="000000"/>
                <w:sz w:val="20"/>
                <w:szCs w:val="20"/>
              </w:rPr>
              <w:t>14</w:t>
            </w:r>
          </w:p>
        </w:tc>
        <w:tc>
          <w:tcPr>
            <w:tcW w:w="1134" w:type="dxa"/>
            <w:tcBorders>
              <w:top w:val="nil"/>
              <w:left w:val="nil"/>
              <w:bottom w:val="single" w:sz="4" w:space="0" w:color="000000"/>
              <w:right w:val="single" w:sz="4" w:space="0" w:color="000000"/>
            </w:tcBorders>
            <w:shd w:val="clear" w:color="auto" w:fill="auto"/>
            <w:vAlign w:val="center"/>
          </w:tcPr>
          <w:p w14:paraId="3DA2BAD6"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Harakbut</w:t>
            </w:r>
            <w:proofErr w:type="spellEnd"/>
          </w:p>
        </w:tc>
        <w:tc>
          <w:tcPr>
            <w:tcW w:w="1417" w:type="dxa"/>
            <w:tcBorders>
              <w:top w:val="nil"/>
              <w:left w:val="nil"/>
              <w:bottom w:val="single" w:sz="4" w:space="0" w:color="000000"/>
              <w:right w:val="single" w:sz="4" w:space="0" w:color="000000"/>
            </w:tcBorders>
            <w:shd w:val="clear" w:color="auto" w:fill="auto"/>
            <w:vAlign w:val="center"/>
          </w:tcPr>
          <w:p w14:paraId="26E66CF3"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Amarakaeri</w:t>
            </w:r>
            <w:proofErr w:type="spellEnd"/>
            <w:r w:rsidRPr="00286386">
              <w:rPr>
                <w:color w:val="000000"/>
                <w:sz w:val="20"/>
                <w:szCs w:val="20"/>
              </w:rPr>
              <w:t xml:space="preserve">, </w:t>
            </w:r>
            <w:proofErr w:type="spellStart"/>
            <w:r w:rsidRPr="00286386">
              <w:rPr>
                <w:color w:val="000000"/>
                <w:sz w:val="20"/>
                <w:szCs w:val="20"/>
              </w:rPr>
              <w:t>Arasaeri</w:t>
            </w:r>
            <w:proofErr w:type="spellEnd"/>
            <w:r w:rsidRPr="00286386">
              <w:rPr>
                <w:color w:val="000000"/>
                <w:sz w:val="20"/>
                <w:szCs w:val="20"/>
              </w:rPr>
              <w:t xml:space="preserve">, </w:t>
            </w:r>
            <w:proofErr w:type="spellStart"/>
            <w:r w:rsidRPr="00286386">
              <w:rPr>
                <w:color w:val="000000"/>
                <w:sz w:val="20"/>
                <w:szCs w:val="20"/>
              </w:rPr>
              <w:t>Arasairi</w:t>
            </w:r>
            <w:proofErr w:type="spellEnd"/>
            <w:r w:rsidRPr="00286386">
              <w:rPr>
                <w:color w:val="000000"/>
                <w:sz w:val="20"/>
                <w:szCs w:val="20"/>
              </w:rPr>
              <w:t xml:space="preserve">, </w:t>
            </w:r>
            <w:proofErr w:type="spellStart"/>
            <w:r w:rsidRPr="00286386">
              <w:rPr>
                <w:color w:val="000000"/>
                <w:sz w:val="20"/>
                <w:szCs w:val="20"/>
              </w:rPr>
              <w:t>Arazaeri</w:t>
            </w:r>
            <w:proofErr w:type="spellEnd"/>
            <w:r w:rsidRPr="00286386">
              <w:rPr>
                <w:color w:val="000000"/>
                <w:sz w:val="20"/>
                <w:szCs w:val="20"/>
              </w:rPr>
              <w:t xml:space="preserve">, </w:t>
            </w:r>
            <w:proofErr w:type="spellStart"/>
            <w:r w:rsidRPr="00286386">
              <w:rPr>
                <w:color w:val="000000"/>
                <w:sz w:val="20"/>
                <w:szCs w:val="20"/>
              </w:rPr>
              <w:t>Huachipaeri</w:t>
            </w:r>
            <w:proofErr w:type="spellEnd"/>
            <w:r w:rsidRPr="00286386">
              <w:rPr>
                <w:color w:val="000000"/>
                <w:sz w:val="20"/>
                <w:szCs w:val="20"/>
              </w:rPr>
              <w:t xml:space="preserve">, </w:t>
            </w:r>
            <w:proofErr w:type="spellStart"/>
            <w:r w:rsidRPr="00286386">
              <w:rPr>
                <w:color w:val="000000"/>
                <w:sz w:val="20"/>
                <w:szCs w:val="20"/>
              </w:rPr>
              <w:t>Huachipayri</w:t>
            </w:r>
            <w:proofErr w:type="spellEnd"/>
            <w:r w:rsidRPr="00286386">
              <w:rPr>
                <w:color w:val="000000"/>
                <w:sz w:val="20"/>
                <w:szCs w:val="20"/>
              </w:rPr>
              <w:t xml:space="preserve">, </w:t>
            </w:r>
            <w:proofErr w:type="spellStart"/>
            <w:r w:rsidRPr="00286386">
              <w:rPr>
                <w:color w:val="000000"/>
                <w:sz w:val="20"/>
                <w:szCs w:val="20"/>
              </w:rPr>
              <w:t>Kisamberi</w:t>
            </w:r>
            <w:proofErr w:type="spellEnd"/>
            <w:r w:rsidRPr="00286386">
              <w:rPr>
                <w:color w:val="000000"/>
                <w:sz w:val="20"/>
                <w:szCs w:val="20"/>
              </w:rPr>
              <w:t xml:space="preserve">, </w:t>
            </w:r>
            <w:proofErr w:type="spellStart"/>
            <w:r w:rsidRPr="00286386">
              <w:rPr>
                <w:color w:val="000000"/>
                <w:sz w:val="20"/>
                <w:szCs w:val="20"/>
              </w:rPr>
              <w:t>Pukirieri</w:t>
            </w:r>
            <w:proofErr w:type="spellEnd"/>
            <w:r w:rsidRPr="00286386">
              <w:rPr>
                <w:color w:val="000000"/>
                <w:sz w:val="20"/>
                <w:szCs w:val="20"/>
              </w:rPr>
              <w:t xml:space="preserve">, </w:t>
            </w:r>
            <w:proofErr w:type="spellStart"/>
            <w:r w:rsidRPr="00286386">
              <w:rPr>
                <w:color w:val="000000"/>
                <w:sz w:val="20"/>
                <w:szCs w:val="20"/>
              </w:rPr>
              <w:t>Puncuri</w:t>
            </w:r>
            <w:proofErr w:type="spellEnd"/>
            <w:r w:rsidRPr="00286386">
              <w:rPr>
                <w:color w:val="000000"/>
                <w:sz w:val="20"/>
                <w:szCs w:val="20"/>
              </w:rPr>
              <w:t xml:space="preserve">, </w:t>
            </w:r>
            <w:proofErr w:type="spellStart"/>
            <w:r w:rsidRPr="00286386">
              <w:rPr>
                <w:color w:val="000000"/>
                <w:sz w:val="20"/>
                <w:szCs w:val="20"/>
              </w:rPr>
              <w:t>Qachipaeri</w:t>
            </w:r>
            <w:proofErr w:type="spellEnd"/>
            <w:r w:rsidRPr="00286386">
              <w:rPr>
                <w:color w:val="000000"/>
                <w:sz w:val="20"/>
                <w:szCs w:val="20"/>
              </w:rPr>
              <w:t xml:space="preserve">, </w:t>
            </w:r>
            <w:proofErr w:type="spellStart"/>
            <w:r w:rsidRPr="00286386">
              <w:rPr>
                <w:color w:val="000000"/>
                <w:sz w:val="20"/>
                <w:szCs w:val="20"/>
              </w:rPr>
              <w:t>Sapiteri</w:t>
            </w:r>
            <w:proofErr w:type="spellEnd"/>
            <w:r w:rsidRPr="00286386">
              <w:rPr>
                <w:color w:val="000000"/>
                <w:sz w:val="20"/>
                <w:szCs w:val="20"/>
              </w:rPr>
              <w:t xml:space="preserve">, </w:t>
            </w:r>
            <w:proofErr w:type="spellStart"/>
            <w:r w:rsidRPr="00286386">
              <w:rPr>
                <w:color w:val="000000"/>
                <w:sz w:val="20"/>
                <w:szCs w:val="20"/>
              </w:rPr>
              <w:t>Toioeri</w:t>
            </w:r>
            <w:proofErr w:type="spellEnd"/>
            <w:r w:rsidRPr="00286386">
              <w:rPr>
                <w:color w:val="000000"/>
                <w:sz w:val="20"/>
                <w:szCs w:val="20"/>
              </w:rPr>
              <w:t xml:space="preserve">, </w:t>
            </w:r>
            <w:proofErr w:type="spellStart"/>
            <w:r w:rsidRPr="00286386">
              <w:rPr>
                <w:color w:val="000000"/>
                <w:sz w:val="20"/>
                <w:szCs w:val="20"/>
              </w:rPr>
              <w:t>Toyeri</w:t>
            </w:r>
            <w:proofErr w:type="spellEnd"/>
            <w:r w:rsidRPr="00286386">
              <w:rPr>
                <w:color w:val="000000"/>
                <w:sz w:val="20"/>
                <w:szCs w:val="20"/>
              </w:rPr>
              <w:t xml:space="preserve">, </w:t>
            </w:r>
            <w:proofErr w:type="spellStart"/>
            <w:r w:rsidRPr="00286386">
              <w:rPr>
                <w:color w:val="000000"/>
                <w:sz w:val="20"/>
                <w:szCs w:val="20"/>
              </w:rPr>
              <w:t>Toyoeri</w:t>
            </w:r>
            <w:proofErr w:type="spellEnd"/>
            <w:r w:rsidRPr="00286386">
              <w:rPr>
                <w:color w:val="000000"/>
                <w:sz w:val="20"/>
                <w:szCs w:val="20"/>
              </w:rPr>
              <w:t xml:space="preserve">, </w:t>
            </w:r>
            <w:proofErr w:type="spellStart"/>
            <w:r w:rsidRPr="00286386">
              <w:rPr>
                <w:color w:val="000000"/>
                <w:sz w:val="20"/>
                <w:szCs w:val="20"/>
              </w:rPr>
              <w:t>Tuyuneri</w:t>
            </w:r>
            <w:proofErr w:type="spellEnd"/>
            <w:r w:rsidRPr="00286386">
              <w:rPr>
                <w:color w:val="000000"/>
                <w:sz w:val="20"/>
                <w:szCs w:val="20"/>
              </w:rPr>
              <w:t xml:space="preserve">, </w:t>
            </w:r>
            <w:proofErr w:type="spellStart"/>
            <w:r w:rsidRPr="00286386">
              <w:rPr>
                <w:color w:val="000000"/>
                <w:sz w:val="20"/>
                <w:szCs w:val="20"/>
              </w:rPr>
              <w:t>Wachipaeri</w:t>
            </w:r>
            <w:proofErr w:type="spellEnd"/>
            <w:r w:rsidRPr="00286386">
              <w:rPr>
                <w:color w:val="000000"/>
                <w:sz w:val="20"/>
                <w:szCs w:val="20"/>
              </w:rPr>
              <w:t xml:space="preserve">, </w:t>
            </w:r>
            <w:proofErr w:type="spellStart"/>
            <w:r w:rsidRPr="00286386">
              <w:rPr>
                <w:color w:val="000000"/>
                <w:sz w:val="20"/>
                <w:szCs w:val="20"/>
              </w:rPr>
              <w:t>Wacipairi</w:t>
            </w:r>
            <w:proofErr w:type="spellEnd"/>
          </w:p>
        </w:tc>
        <w:tc>
          <w:tcPr>
            <w:tcW w:w="1168" w:type="dxa"/>
            <w:tcBorders>
              <w:top w:val="nil"/>
              <w:left w:val="nil"/>
              <w:bottom w:val="single" w:sz="4" w:space="0" w:color="000000"/>
              <w:right w:val="single" w:sz="4" w:space="0" w:color="000000"/>
            </w:tcBorders>
            <w:shd w:val="clear" w:color="auto" w:fill="auto"/>
            <w:vAlign w:val="center"/>
          </w:tcPr>
          <w:p w14:paraId="70EE6B82"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Harakbut</w:t>
            </w:r>
            <w:proofErr w:type="spellEnd"/>
          </w:p>
        </w:tc>
        <w:tc>
          <w:tcPr>
            <w:tcW w:w="1100" w:type="dxa"/>
            <w:tcBorders>
              <w:top w:val="nil"/>
              <w:left w:val="nil"/>
              <w:bottom w:val="single" w:sz="4" w:space="0" w:color="000000"/>
              <w:right w:val="single" w:sz="4" w:space="0" w:color="000000"/>
            </w:tcBorders>
            <w:shd w:val="clear" w:color="auto" w:fill="auto"/>
            <w:vAlign w:val="center"/>
          </w:tcPr>
          <w:p w14:paraId="059F5424"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Harakbut</w:t>
            </w:r>
            <w:proofErr w:type="spellEnd"/>
          </w:p>
        </w:tc>
        <w:tc>
          <w:tcPr>
            <w:tcW w:w="1134" w:type="dxa"/>
            <w:tcBorders>
              <w:top w:val="nil"/>
              <w:left w:val="nil"/>
              <w:bottom w:val="single" w:sz="4" w:space="0" w:color="000000"/>
              <w:right w:val="single" w:sz="4" w:space="0" w:color="000000"/>
            </w:tcBorders>
            <w:shd w:val="clear" w:color="auto" w:fill="auto"/>
            <w:vAlign w:val="center"/>
          </w:tcPr>
          <w:p w14:paraId="4C6B8A92"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54AFE44C"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7AD6089B"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001509B7" w14:textId="77777777" w:rsidR="0019252A" w:rsidRPr="00286386" w:rsidRDefault="0019252A" w:rsidP="00F840CC">
            <w:pPr>
              <w:spacing w:after="0"/>
              <w:jc w:val="center"/>
              <w:rPr>
                <w:color w:val="000000"/>
                <w:sz w:val="20"/>
                <w:szCs w:val="20"/>
              </w:rPr>
            </w:pPr>
            <w:r w:rsidRPr="00286386">
              <w:rPr>
                <w:color w:val="000000"/>
                <w:sz w:val="20"/>
                <w:szCs w:val="20"/>
              </w:rPr>
              <w:t>Cusco, Madre de Dios</w:t>
            </w:r>
          </w:p>
        </w:tc>
      </w:tr>
      <w:tr w:rsidR="0019252A" w:rsidRPr="00286386" w14:paraId="019DEEC1"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3A9972EC" w14:textId="77777777" w:rsidR="0019252A" w:rsidRPr="00286386" w:rsidRDefault="0019252A" w:rsidP="00F840CC">
            <w:pPr>
              <w:spacing w:after="0"/>
              <w:jc w:val="center"/>
              <w:rPr>
                <w:color w:val="000000"/>
                <w:sz w:val="20"/>
                <w:szCs w:val="20"/>
              </w:rPr>
            </w:pPr>
            <w:r w:rsidRPr="00286386">
              <w:rPr>
                <w:color w:val="000000"/>
                <w:sz w:val="20"/>
                <w:szCs w:val="20"/>
              </w:rPr>
              <w:t>15</w:t>
            </w:r>
          </w:p>
        </w:tc>
        <w:tc>
          <w:tcPr>
            <w:tcW w:w="1134" w:type="dxa"/>
            <w:tcBorders>
              <w:top w:val="nil"/>
              <w:left w:val="nil"/>
              <w:bottom w:val="single" w:sz="4" w:space="0" w:color="000000"/>
              <w:right w:val="single" w:sz="4" w:space="0" w:color="000000"/>
            </w:tcBorders>
            <w:shd w:val="clear" w:color="auto" w:fill="auto"/>
            <w:vAlign w:val="center"/>
          </w:tcPr>
          <w:p w14:paraId="2BDA9AAE"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Ikitu</w:t>
            </w:r>
            <w:proofErr w:type="spellEnd"/>
          </w:p>
        </w:tc>
        <w:tc>
          <w:tcPr>
            <w:tcW w:w="1417" w:type="dxa"/>
            <w:tcBorders>
              <w:top w:val="nil"/>
              <w:left w:val="nil"/>
              <w:bottom w:val="single" w:sz="4" w:space="0" w:color="000000"/>
              <w:right w:val="single" w:sz="4" w:space="0" w:color="000000"/>
            </w:tcBorders>
            <w:shd w:val="clear" w:color="auto" w:fill="auto"/>
            <w:vAlign w:val="center"/>
          </w:tcPr>
          <w:p w14:paraId="7C6CE1F8"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Amacacore</w:t>
            </w:r>
            <w:proofErr w:type="spellEnd"/>
            <w:r w:rsidRPr="00286386">
              <w:rPr>
                <w:color w:val="000000"/>
                <w:sz w:val="20"/>
                <w:szCs w:val="20"/>
              </w:rPr>
              <w:t xml:space="preserve">, </w:t>
            </w:r>
            <w:proofErr w:type="spellStart"/>
            <w:r w:rsidRPr="00286386">
              <w:rPr>
                <w:color w:val="000000"/>
                <w:sz w:val="20"/>
                <w:szCs w:val="20"/>
              </w:rPr>
              <w:t>Ikito</w:t>
            </w:r>
            <w:proofErr w:type="spellEnd"/>
            <w:r w:rsidRPr="00286386">
              <w:rPr>
                <w:color w:val="000000"/>
                <w:sz w:val="20"/>
                <w:szCs w:val="20"/>
              </w:rPr>
              <w:t xml:space="preserve">, </w:t>
            </w:r>
            <w:proofErr w:type="spellStart"/>
            <w:r w:rsidRPr="00286386">
              <w:rPr>
                <w:color w:val="000000"/>
                <w:sz w:val="20"/>
                <w:szCs w:val="20"/>
              </w:rPr>
              <w:t>Iquito</w:t>
            </w:r>
            <w:proofErr w:type="spellEnd"/>
            <w:r w:rsidRPr="00286386">
              <w:rPr>
                <w:color w:val="000000"/>
                <w:sz w:val="20"/>
                <w:szCs w:val="20"/>
              </w:rPr>
              <w:t xml:space="preserve">, </w:t>
            </w:r>
            <w:proofErr w:type="spellStart"/>
            <w:r w:rsidRPr="00286386">
              <w:rPr>
                <w:color w:val="000000"/>
                <w:sz w:val="20"/>
                <w:szCs w:val="20"/>
              </w:rPr>
              <w:t>Quiturran</w:t>
            </w:r>
            <w:proofErr w:type="spellEnd"/>
          </w:p>
        </w:tc>
        <w:tc>
          <w:tcPr>
            <w:tcW w:w="1168" w:type="dxa"/>
            <w:tcBorders>
              <w:top w:val="nil"/>
              <w:left w:val="nil"/>
              <w:bottom w:val="single" w:sz="4" w:space="0" w:color="000000"/>
              <w:right w:val="single" w:sz="4" w:space="0" w:color="000000"/>
            </w:tcBorders>
            <w:shd w:val="clear" w:color="auto" w:fill="auto"/>
            <w:vAlign w:val="center"/>
          </w:tcPr>
          <w:p w14:paraId="7825E259"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Ikitu</w:t>
            </w:r>
            <w:proofErr w:type="spellEnd"/>
          </w:p>
        </w:tc>
        <w:tc>
          <w:tcPr>
            <w:tcW w:w="1100" w:type="dxa"/>
            <w:tcBorders>
              <w:top w:val="nil"/>
              <w:left w:val="nil"/>
              <w:bottom w:val="single" w:sz="4" w:space="0" w:color="000000"/>
              <w:right w:val="single" w:sz="4" w:space="0" w:color="000000"/>
            </w:tcBorders>
            <w:shd w:val="clear" w:color="auto" w:fill="auto"/>
            <w:vAlign w:val="center"/>
          </w:tcPr>
          <w:p w14:paraId="606968E4"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Záparo</w:t>
            </w:r>
            <w:proofErr w:type="spellEnd"/>
          </w:p>
        </w:tc>
        <w:tc>
          <w:tcPr>
            <w:tcW w:w="1134" w:type="dxa"/>
            <w:tcBorders>
              <w:top w:val="nil"/>
              <w:left w:val="nil"/>
              <w:bottom w:val="single" w:sz="4" w:space="0" w:color="000000"/>
              <w:right w:val="single" w:sz="4" w:space="0" w:color="000000"/>
            </w:tcBorders>
            <w:shd w:val="clear" w:color="auto" w:fill="auto"/>
            <w:vAlign w:val="center"/>
          </w:tcPr>
          <w:p w14:paraId="46E9D6B5"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13DEBC77"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62F0EB7C"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4F86CE1C" w14:textId="77777777" w:rsidR="0019252A" w:rsidRPr="00286386" w:rsidRDefault="0019252A" w:rsidP="00F840CC">
            <w:pPr>
              <w:spacing w:after="0"/>
              <w:jc w:val="center"/>
              <w:rPr>
                <w:color w:val="000000"/>
                <w:sz w:val="20"/>
                <w:szCs w:val="20"/>
              </w:rPr>
            </w:pPr>
            <w:r w:rsidRPr="00286386">
              <w:rPr>
                <w:color w:val="000000"/>
                <w:sz w:val="20"/>
                <w:szCs w:val="20"/>
              </w:rPr>
              <w:t>Loreto</w:t>
            </w:r>
          </w:p>
        </w:tc>
      </w:tr>
      <w:tr w:rsidR="0019252A" w:rsidRPr="00286386" w14:paraId="28E8436A"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22DD08C7" w14:textId="77777777" w:rsidR="0019252A" w:rsidRPr="00286386" w:rsidRDefault="0019252A" w:rsidP="00F840CC">
            <w:pPr>
              <w:spacing w:after="0"/>
              <w:jc w:val="center"/>
              <w:rPr>
                <w:color w:val="000000"/>
                <w:sz w:val="20"/>
                <w:szCs w:val="20"/>
              </w:rPr>
            </w:pPr>
            <w:r w:rsidRPr="00286386">
              <w:rPr>
                <w:color w:val="000000"/>
                <w:sz w:val="20"/>
                <w:szCs w:val="20"/>
              </w:rPr>
              <w:t>16</w:t>
            </w:r>
          </w:p>
        </w:tc>
        <w:tc>
          <w:tcPr>
            <w:tcW w:w="1134" w:type="dxa"/>
            <w:tcBorders>
              <w:top w:val="nil"/>
              <w:left w:val="nil"/>
              <w:bottom w:val="single" w:sz="4" w:space="0" w:color="000000"/>
              <w:right w:val="single" w:sz="4" w:space="0" w:color="000000"/>
            </w:tcBorders>
            <w:shd w:val="clear" w:color="auto" w:fill="auto"/>
            <w:vAlign w:val="center"/>
          </w:tcPr>
          <w:p w14:paraId="14A689A5" w14:textId="77777777" w:rsidR="0019252A" w:rsidRPr="00286386" w:rsidRDefault="0019252A" w:rsidP="00F840CC">
            <w:pPr>
              <w:spacing w:after="0"/>
              <w:jc w:val="center"/>
              <w:rPr>
                <w:color w:val="000000"/>
                <w:sz w:val="20"/>
                <w:szCs w:val="20"/>
              </w:rPr>
            </w:pPr>
            <w:r w:rsidRPr="00286386">
              <w:rPr>
                <w:color w:val="000000"/>
                <w:sz w:val="20"/>
                <w:szCs w:val="20"/>
              </w:rPr>
              <w:t>Iñapari</w:t>
            </w:r>
          </w:p>
        </w:tc>
        <w:tc>
          <w:tcPr>
            <w:tcW w:w="1417" w:type="dxa"/>
            <w:tcBorders>
              <w:top w:val="nil"/>
              <w:left w:val="nil"/>
              <w:bottom w:val="single" w:sz="4" w:space="0" w:color="000000"/>
              <w:right w:val="single" w:sz="4" w:space="0" w:color="000000"/>
            </w:tcBorders>
            <w:shd w:val="clear" w:color="auto" w:fill="auto"/>
            <w:vAlign w:val="center"/>
          </w:tcPr>
          <w:p w14:paraId="53FB4BA1"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Inapari</w:t>
            </w:r>
            <w:proofErr w:type="spellEnd"/>
            <w:r w:rsidRPr="00286386">
              <w:rPr>
                <w:color w:val="000000"/>
                <w:sz w:val="20"/>
                <w:szCs w:val="20"/>
              </w:rPr>
              <w:t xml:space="preserve">, </w:t>
            </w:r>
            <w:proofErr w:type="spellStart"/>
            <w:r w:rsidRPr="00286386">
              <w:rPr>
                <w:color w:val="000000"/>
                <w:sz w:val="20"/>
                <w:szCs w:val="20"/>
              </w:rPr>
              <w:t>Inamari</w:t>
            </w:r>
            <w:proofErr w:type="spellEnd"/>
            <w:r w:rsidRPr="00286386">
              <w:rPr>
                <w:color w:val="000000"/>
                <w:sz w:val="20"/>
                <w:szCs w:val="20"/>
              </w:rPr>
              <w:t xml:space="preserve">, </w:t>
            </w:r>
            <w:proofErr w:type="spellStart"/>
            <w:r w:rsidRPr="00286386">
              <w:rPr>
                <w:color w:val="000000"/>
                <w:sz w:val="20"/>
                <w:szCs w:val="20"/>
              </w:rPr>
              <w:t>Kushitireni</w:t>
            </w:r>
            <w:proofErr w:type="spellEnd"/>
          </w:p>
        </w:tc>
        <w:tc>
          <w:tcPr>
            <w:tcW w:w="1168" w:type="dxa"/>
            <w:tcBorders>
              <w:top w:val="nil"/>
              <w:left w:val="nil"/>
              <w:bottom w:val="single" w:sz="4" w:space="0" w:color="000000"/>
              <w:right w:val="single" w:sz="4" w:space="0" w:color="000000"/>
            </w:tcBorders>
            <w:shd w:val="clear" w:color="auto" w:fill="auto"/>
            <w:vAlign w:val="center"/>
          </w:tcPr>
          <w:p w14:paraId="6A914906" w14:textId="77777777" w:rsidR="0019252A" w:rsidRPr="00286386" w:rsidRDefault="0019252A" w:rsidP="00F840CC">
            <w:pPr>
              <w:spacing w:after="0"/>
              <w:jc w:val="center"/>
              <w:rPr>
                <w:color w:val="000000"/>
                <w:sz w:val="20"/>
                <w:szCs w:val="20"/>
              </w:rPr>
            </w:pPr>
            <w:r w:rsidRPr="00286386">
              <w:rPr>
                <w:color w:val="000000"/>
                <w:sz w:val="20"/>
                <w:szCs w:val="20"/>
              </w:rPr>
              <w:t>Iñapari</w:t>
            </w:r>
          </w:p>
        </w:tc>
        <w:tc>
          <w:tcPr>
            <w:tcW w:w="1100" w:type="dxa"/>
            <w:tcBorders>
              <w:top w:val="nil"/>
              <w:left w:val="nil"/>
              <w:bottom w:val="single" w:sz="4" w:space="0" w:color="000000"/>
              <w:right w:val="single" w:sz="4" w:space="0" w:color="000000"/>
            </w:tcBorders>
            <w:shd w:val="clear" w:color="auto" w:fill="auto"/>
            <w:vAlign w:val="center"/>
          </w:tcPr>
          <w:p w14:paraId="62AB5221"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Arawak</w:t>
            </w:r>
            <w:proofErr w:type="spellEnd"/>
          </w:p>
        </w:tc>
        <w:tc>
          <w:tcPr>
            <w:tcW w:w="1134" w:type="dxa"/>
            <w:tcBorders>
              <w:top w:val="nil"/>
              <w:left w:val="nil"/>
              <w:bottom w:val="single" w:sz="4" w:space="0" w:color="000000"/>
              <w:right w:val="single" w:sz="4" w:space="0" w:color="000000"/>
            </w:tcBorders>
            <w:shd w:val="clear" w:color="auto" w:fill="auto"/>
            <w:vAlign w:val="center"/>
          </w:tcPr>
          <w:p w14:paraId="617AABDB"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3A1FD1AB"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71BB502E"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39FFE45B" w14:textId="77777777" w:rsidR="0019252A" w:rsidRPr="00286386" w:rsidRDefault="0019252A" w:rsidP="00F840CC">
            <w:pPr>
              <w:spacing w:after="0"/>
              <w:jc w:val="center"/>
              <w:rPr>
                <w:color w:val="000000"/>
                <w:sz w:val="20"/>
                <w:szCs w:val="20"/>
              </w:rPr>
            </w:pPr>
            <w:r w:rsidRPr="00286386">
              <w:rPr>
                <w:color w:val="000000"/>
                <w:sz w:val="20"/>
                <w:szCs w:val="20"/>
              </w:rPr>
              <w:t>Madre de Dios</w:t>
            </w:r>
          </w:p>
        </w:tc>
      </w:tr>
      <w:tr w:rsidR="0019252A" w:rsidRPr="00286386" w14:paraId="5CDF9A3A"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716EF081" w14:textId="77777777" w:rsidR="0019252A" w:rsidRPr="00286386" w:rsidRDefault="0019252A" w:rsidP="00F840CC">
            <w:pPr>
              <w:spacing w:after="0"/>
              <w:jc w:val="center"/>
              <w:rPr>
                <w:color w:val="000000"/>
                <w:sz w:val="20"/>
                <w:szCs w:val="20"/>
              </w:rPr>
            </w:pPr>
            <w:r w:rsidRPr="00286386">
              <w:rPr>
                <w:color w:val="000000"/>
                <w:sz w:val="20"/>
                <w:szCs w:val="20"/>
              </w:rPr>
              <w:t>17</w:t>
            </w:r>
          </w:p>
        </w:tc>
        <w:tc>
          <w:tcPr>
            <w:tcW w:w="1134" w:type="dxa"/>
            <w:tcBorders>
              <w:top w:val="nil"/>
              <w:left w:val="nil"/>
              <w:bottom w:val="single" w:sz="4" w:space="0" w:color="000000"/>
              <w:right w:val="single" w:sz="4" w:space="0" w:color="000000"/>
            </w:tcBorders>
            <w:shd w:val="clear" w:color="auto" w:fill="auto"/>
            <w:vAlign w:val="center"/>
          </w:tcPr>
          <w:p w14:paraId="480D6B24"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Iskonawa</w:t>
            </w:r>
            <w:proofErr w:type="spellEnd"/>
          </w:p>
        </w:tc>
        <w:tc>
          <w:tcPr>
            <w:tcW w:w="1417" w:type="dxa"/>
            <w:tcBorders>
              <w:top w:val="nil"/>
              <w:left w:val="nil"/>
              <w:bottom w:val="single" w:sz="4" w:space="0" w:color="000000"/>
              <w:right w:val="single" w:sz="4" w:space="0" w:color="000000"/>
            </w:tcBorders>
            <w:shd w:val="clear" w:color="auto" w:fill="auto"/>
            <w:vAlign w:val="center"/>
          </w:tcPr>
          <w:p w14:paraId="45D41BAB"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Isconahua</w:t>
            </w:r>
            <w:proofErr w:type="spellEnd"/>
            <w:r w:rsidRPr="00286386">
              <w:rPr>
                <w:color w:val="000000"/>
                <w:sz w:val="20"/>
                <w:szCs w:val="20"/>
              </w:rPr>
              <w:t xml:space="preserve">, </w:t>
            </w:r>
            <w:proofErr w:type="spellStart"/>
            <w:r w:rsidRPr="00286386">
              <w:rPr>
                <w:color w:val="000000"/>
                <w:sz w:val="20"/>
                <w:szCs w:val="20"/>
              </w:rPr>
              <w:t>Iskobakebo</w:t>
            </w:r>
            <w:proofErr w:type="spellEnd"/>
          </w:p>
        </w:tc>
        <w:tc>
          <w:tcPr>
            <w:tcW w:w="1168" w:type="dxa"/>
            <w:tcBorders>
              <w:top w:val="nil"/>
              <w:left w:val="nil"/>
              <w:bottom w:val="single" w:sz="4" w:space="0" w:color="000000"/>
              <w:right w:val="single" w:sz="4" w:space="0" w:color="000000"/>
            </w:tcBorders>
            <w:shd w:val="clear" w:color="auto" w:fill="auto"/>
            <w:vAlign w:val="center"/>
          </w:tcPr>
          <w:p w14:paraId="753655EB"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Iskonawa</w:t>
            </w:r>
            <w:proofErr w:type="spellEnd"/>
          </w:p>
        </w:tc>
        <w:tc>
          <w:tcPr>
            <w:tcW w:w="1100" w:type="dxa"/>
            <w:tcBorders>
              <w:top w:val="nil"/>
              <w:left w:val="nil"/>
              <w:bottom w:val="single" w:sz="4" w:space="0" w:color="000000"/>
              <w:right w:val="single" w:sz="4" w:space="0" w:color="000000"/>
            </w:tcBorders>
            <w:shd w:val="clear" w:color="auto" w:fill="auto"/>
            <w:vAlign w:val="center"/>
          </w:tcPr>
          <w:p w14:paraId="408B20AA" w14:textId="77777777" w:rsidR="0019252A" w:rsidRPr="00286386" w:rsidRDefault="0019252A" w:rsidP="00F840CC">
            <w:pPr>
              <w:spacing w:after="0"/>
              <w:jc w:val="center"/>
              <w:rPr>
                <w:color w:val="000000"/>
                <w:sz w:val="20"/>
                <w:szCs w:val="20"/>
              </w:rPr>
            </w:pPr>
            <w:r w:rsidRPr="00286386">
              <w:rPr>
                <w:color w:val="000000"/>
                <w:sz w:val="20"/>
                <w:szCs w:val="20"/>
              </w:rPr>
              <w:t>Pano</w:t>
            </w:r>
          </w:p>
        </w:tc>
        <w:tc>
          <w:tcPr>
            <w:tcW w:w="1134" w:type="dxa"/>
            <w:tcBorders>
              <w:top w:val="nil"/>
              <w:left w:val="nil"/>
              <w:bottom w:val="single" w:sz="4" w:space="0" w:color="000000"/>
              <w:right w:val="single" w:sz="4" w:space="0" w:color="000000"/>
            </w:tcBorders>
            <w:shd w:val="clear" w:color="auto" w:fill="auto"/>
            <w:vAlign w:val="center"/>
          </w:tcPr>
          <w:p w14:paraId="3471032F"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6E93EB5A" w14:textId="77777777" w:rsidR="0019252A" w:rsidRPr="00286386" w:rsidRDefault="0019252A" w:rsidP="00F840CC">
            <w:pPr>
              <w:spacing w:after="0"/>
              <w:jc w:val="center"/>
              <w:rPr>
                <w:color w:val="000000"/>
                <w:sz w:val="20"/>
                <w:szCs w:val="20"/>
              </w:rPr>
            </w:pPr>
            <w:r w:rsidRPr="00286386">
              <w:rPr>
                <w:color w:val="000000"/>
                <w:sz w:val="20"/>
                <w:szCs w:val="20"/>
              </w:rPr>
              <w:t>Sí</w:t>
            </w:r>
          </w:p>
        </w:tc>
        <w:tc>
          <w:tcPr>
            <w:tcW w:w="928" w:type="dxa"/>
            <w:tcBorders>
              <w:top w:val="nil"/>
              <w:left w:val="nil"/>
              <w:bottom w:val="single" w:sz="4" w:space="0" w:color="000000"/>
              <w:right w:val="single" w:sz="4" w:space="0" w:color="000000"/>
            </w:tcBorders>
            <w:shd w:val="clear" w:color="auto" w:fill="auto"/>
            <w:vAlign w:val="center"/>
          </w:tcPr>
          <w:p w14:paraId="3BB8CE43" w14:textId="77777777" w:rsidR="0019252A" w:rsidRPr="00286386" w:rsidRDefault="0019252A" w:rsidP="00F840CC">
            <w:pPr>
              <w:spacing w:after="0"/>
              <w:jc w:val="center"/>
              <w:rPr>
                <w:color w:val="000000"/>
                <w:sz w:val="20"/>
                <w:szCs w:val="20"/>
              </w:rPr>
            </w:pPr>
            <w:r w:rsidRPr="00286386">
              <w:rPr>
                <w:color w:val="000000"/>
                <w:sz w:val="20"/>
                <w:szCs w:val="20"/>
              </w:rPr>
              <w:t>Sí</w:t>
            </w:r>
          </w:p>
        </w:tc>
        <w:tc>
          <w:tcPr>
            <w:tcW w:w="1470" w:type="dxa"/>
            <w:tcBorders>
              <w:top w:val="nil"/>
              <w:left w:val="nil"/>
              <w:bottom w:val="single" w:sz="4" w:space="0" w:color="000000"/>
              <w:right w:val="single" w:sz="4" w:space="0" w:color="000000"/>
            </w:tcBorders>
            <w:shd w:val="clear" w:color="auto" w:fill="auto"/>
            <w:vAlign w:val="center"/>
          </w:tcPr>
          <w:p w14:paraId="3BCDAFD7" w14:textId="77777777" w:rsidR="0019252A" w:rsidRPr="00286386" w:rsidRDefault="0019252A" w:rsidP="00F840CC">
            <w:pPr>
              <w:spacing w:after="0"/>
              <w:jc w:val="center"/>
              <w:rPr>
                <w:color w:val="000000"/>
                <w:sz w:val="20"/>
                <w:szCs w:val="20"/>
              </w:rPr>
            </w:pPr>
            <w:r w:rsidRPr="00286386">
              <w:rPr>
                <w:color w:val="000000"/>
                <w:sz w:val="20"/>
                <w:szCs w:val="20"/>
              </w:rPr>
              <w:t>Ucayali</w:t>
            </w:r>
          </w:p>
        </w:tc>
      </w:tr>
      <w:tr w:rsidR="0019252A" w:rsidRPr="00286386" w14:paraId="3A751E77"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092C9C15" w14:textId="77777777" w:rsidR="0019252A" w:rsidRPr="00286386" w:rsidRDefault="0019252A" w:rsidP="00F840CC">
            <w:pPr>
              <w:spacing w:after="0"/>
              <w:jc w:val="center"/>
              <w:rPr>
                <w:color w:val="000000"/>
                <w:sz w:val="20"/>
                <w:szCs w:val="20"/>
              </w:rPr>
            </w:pPr>
            <w:r w:rsidRPr="00286386">
              <w:rPr>
                <w:color w:val="000000"/>
                <w:sz w:val="20"/>
                <w:szCs w:val="20"/>
              </w:rPr>
              <w:t>18</w:t>
            </w:r>
          </w:p>
        </w:tc>
        <w:tc>
          <w:tcPr>
            <w:tcW w:w="1134" w:type="dxa"/>
            <w:tcBorders>
              <w:top w:val="nil"/>
              <w:left w:val="nil"/>
              <w:bottom w:val="single" w:sz="4" w:space="0" w:color="000000"/>
              <w:right w:val="single" w:sz="4" w:space="0" w:color="000000"/>
            </w:tcBorders>
            <w:shd w:val="clear" w:color="auto" w:fill="auto"/>
            <w:vAlign w:val="center"/>
          </w:tcPr>
          <w:p w14:paraId="0F6C9285"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Jaqaru</w:t>
            </w:r>
            <w:proofErr w:type="spellEnd"/>
          </w:p>
        </w:tc>
        <w:tc>
          <w:tcPr>
            <w:tcW w:w="1417" w:type="dxa"/>
            <w:tcBorders>
              <w:top w:val="nil"/>
              <w:left w:val="nil"/>
              <w:bottom w:val="single" w:sz="4" w:space="0" w:color="000000"/>
              <w:right w:val="single" w:sz="4" w:space="0" w:color="000000"/>
            </w:tcBorders>
            <w:shd w:val="clear" w:color="auto" w:fill="auto"/>
            <w:vAlign w:val="center"/>
          </w:tcPr>
          <w:p w14:paraId="533DB755" w14:textId="7F71A8FB" w:rsidR="0019252A" w:rsidRPr="00286386" w:rsidRDefault="008655D8" w:rsidP="00F840CC">
            <w:pPr>
              <w:spacing w:after="0"/>
              <w:jc w:val="center"/>
              <w:rPr>
                <w:color w:val="000000"/>
                <w:sz w:val="20"/>
                <w:szCs w:val="20"/>
              </w:rPr>
            </w:pPr>
            <w:proofErr w:type="spellStart"/>
            <w:r>
              <w:rPr>
                <w:color w:val="000000"/>
                <w:sz w:val="20"/>
                <w:szCs w:val="20"/>
              </w:rPr>
              <w:t>Aymara</w:t>
            </w:r>
            <w:proofErr w:type="spellEnd"/>
            <w:r w:rsidR="0019252A" w:rsidRPr="00286386">
              <w:rPr>
                <w:color w:val="000000"/>
                <w:sz w:val="20"/>
                <w:szCs w:val="20"/>
              </w:rPr>
              <w:t xml:space="preserve"> Central, </w:t>
            </w:r>
            <w:proofErr w:type="spellStart"/>
            <w:r>
              <w:rPr>
                <w:color w:val="000000"/>
                <w:sz w:val="20"/>
                <w:szCs w:val="20"/>
              </w:rPr>
              <w:t>Aymara</w:t>
            </w:r>
            <w:proofErr w:type="spellEnd"/>
            <w:r w:rsidR="0019252A" w:rsidRPr="00286386">
              <w:rPr>
                <w:color w:val="000000"/>
                <w:sz w:val="20"/>
                <w:szCs w:val="20"/>
              </w:rPr>
              <w:t xml:space="preserve"> Tupino, </w:t>
            </w:r>
            <w:proofErr w:type="spellStart"/>
            <w:r w:rsidR="0019252A" w:rsidRPr="00286386">
              <w:rPr>
                <w:color w:val="000000"/>
                <w:sz w:val="20"/>
                <w:szCs w:val="20"/>
              </w:rPr>
              <w:t>Aru</w:t>
            </w:r>
            <w:proofErr w:type="spellEnd"/>
          </w:p>
        </w:tc>
        <w:tc>
          <w:tcPr>
            <w:tcW w:w="1168" w:type="dxa"/>
            <w:tcBorders>
              <w:top w:val="nil"/>
              <w:left w:val="nil"/>
              <w:bottom w:val="single" w:sz="4" w:space="0" w:color="000000"/>
              <w:right w:val="single" w:sz="4" w:space="0" w:color="000000"/>
            </w:tcBorders>
            <w:shd w:val="clear" w:color="auto" w:fill="auto"/>
            <w:vAlign w:val="center"/>
          </w:tcPr>
          <w:p w14:paraId="01AF0882"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Jaqaru</w:t>
            </w:r>
            <w:proofErr w:type="spellEnd"/>
          </w:p>
        </w:tc>
        <w:tc>
          <w:tcPr>
            <w:tcW w:w="1100" w:type="dxa"/>
            <w:tcBorders>
              <w:top w:val="nil"/>
              <w:left w:val="nil"/>
              <w:bottom w:val="single" w:sz="4" w:space="0" w:color="000000"/>
              <w:right w:val="single" w:sz="4" w:space="0" w:color="000000"/>
            </w:tcBorders>
            <w:shd w:val="clear" w:color="auto" w:fill="auto"/>
            <w:vAlign w:val="center"/>
          </w:tcPr>
          <w:p w14:paraId="32E6016C"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Aru</w:t>
            </w:r>
            <w:proofErr w:type="spellEnd"/>
          </w:p>
        </w:tc>
        <w:tc>
          <w:tcPr>
            <w:tcW w:w="1134" w:type="dxa"/>
            <w:tcBorders>
              <w:top w:val="nil"/>
              <w:left w:val="nil"/>
              <w:bottom w:val="single" w:sz="4" w:space="0" w:color="000000"/>
              <w:right w:val="single" w:sz="4" w:space="0" w:color="000000"/>
            </w:tcBorders>
            <w:shd w:val="clear" w:color="auto" w:fill="auto"/>
            <w:vAlign w:val="center"/>
          </w:tcPr>
          <w:p w14:paraId="3CD16DCB" w14:textId="77777777" w:rsidR="0019252A" w:rsidRPr="00286386" w:rsidRDefault="0019252A" w:rsidP="00F840CC">
            <w:pPr>
              <w:spacing w:after="0"/>
              <w:jc w:val="center"/>
              <w:rPr>
                <w:color w:val="000000"/>
                <w:sz w:val="20"/>
                <w:szCs w:val="20"/>
              </w:rPr>
            </w:pPr>
            <w:r w:rsidRPr="00286386">
              <w:rPr>
                <w:color w:val="000000"/>
                <w:sz w:val="20"/>
                <w:szCs w:val="20"/>
              </w:rPr>
              <w:t>Andino</w:t>
            </w:r>
          </w:p>
        </w:tc>
        <w:tc>
          <w:tcPr>
            <w:tcW w:w="993" w:type="dxa"/>
            <w:tcBorders>
              <w:top w:val="nil"/>
              <w:left w:val="nil"/>
              <w:bottom w:val="single" w:sz="4" w:space="0" w:color="000000"/>
              <w:right w:val="single" w:sz="4" w:space="0" w:color="000000"/>
            </w:tcBorders>
            <w:shd w:val="clear" w:color="auto" w:fill="auto"/>
            <w:vAlign w:val="center"/>
          </w:tcPr>
          <w:p w14:paraId="496DE242"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178DCBD4"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35D1534A" w14:textId="77777777" w:rsidR="0019252A" w:rsidRPr="00286386" w:rsidRDefault="0019252A" w:rsidP="00F840CC">
            <w:pPr>
              <w:spacing w:after="0"/>
              <w:jc w:val="center"/>
              <w:rPr>
                <w:color w:val="000000"/>
                <w:sz w:val="20"/>
                <w:szCs w:val="20"/>
              </w:rPr>
            </w:pPr>
            <w:r w:rsidRPr="00286386">
              <w:rPr>
                <w:color w:val="000000"/>
                <w:sz w:val="20"/>
                <w:szCs w:val="20"/>
              </w:rPr>
              <w:t>Lima</w:t>
            </w:r>
          </w:p>
        </w:tc>
      </w:tr>
      <w:tr w:rsidR="0019252A" w:rsidRPr="00286386" w14:paraId="1913EB45"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3A1E9A3D" w14:textId="77777777" w:rsidR="0019252A" w:rsidRPr="00286386" w:rsidRDefault="0019252A" w:rsidP="00F840CC">
            <w:pPr>
              <w:spacing w:after="0"/>
              <w:jc w:val="center"/>
              <w:rPr>
                <w:color w:val="000000"/>
                <w:sz w:val="20"/>
                <w:szCs w:val="20"/>
              </w:rPr>
            </w:pPr>
            <w:r w:rsidRPr="00286386">
              <w:rPr>
                <w:color w:val="000000"/>
                <w:sz w:val="20"/>
                <w:szCs w:val="20"/>
              </w:rPr>
              <w:t>19</w:t>
            </w:r>
          </w:p>
        </w:tc>
        <w:tc>
          <w:tcPr>
            <w:tcW w:w="1134" w:type="dxa"/>
            <w:tcBorders>
              <w:top w:val="nil"/>
              <w:left w:val="nil"/>
              <w:bottom w:val="single" w:sz="4" w:space="0" w:color="000000"/>
              <w:right w:val="single" w:sz="4" w:space="0" w:color="000000"/>
            </w:tcBorders>
            <w:shd w:val="clear" w:color="auto" w:fill="auto"/>
            <w:vAlign w:val="center"/>
          </w:tcPr>
          <w:p w14:paraId="430FFC4A" w14:textId="77777777" w:rsidR="0019252A" w:rsidRPr="00286386" w:rsidRDefault="0019252A" w:rsidP="00F840CC">
            <w:pPr>
              <w:spacing w:after="0"/>
              <w:jc w:val="center"/>
              <w:rPr>
                <w:color w:val="000000"/>
                <w:sz w:val="20"/>
                <w:szCs w:val="20"/>
              </w:rPr>
            </w:pPr>
            <w:r w:rsidRPr="00286386">
              <w:rPr>
                <w:color w:val="000000"/>
                <w:sz w:val="20"/>
                <w:szCs w:val="20"/>
              </w:rPr>
              <w:t>Jíbaro</w:t>
            </w:r>
          </w:p>
        </w:tc>
        <w:tc>
          <w:tcPr>
            <w:tcW w:w="1417" w:type="dxa"/>
            <w:tcBorders>
              <w:top w:val="nil"/>
              <w:left w:val="nil"/>
              <w:bottom w:val="single" w:sz="4" w:space="0" w:color="000000"/>
              <w:right w:val="single" w:sz="4" w:space="0" w:color="000000"/>
            </w:tcBorders>
            <w:shd w:val="clear" w:color="auto" w:fill="auto"/>
            <w:vAlign w:val="center"/>
          </w:tcPr>
          <w:p w14:paraId="574E6C76"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Chivari</w:t>
            </w:r>
            <w:proofErr w:type="spellEnd"/>
            <w:r w:rsidRPr="00286386">
              <w:rPr>
                <w:color w:val="000000"/>
                <w:sz w:val="20"/>
                <w:szCs w:val="20"/>
              </w:rPr>
              <w:t xml:space="preserve">, </w:t>
            </w:r>
            <w:proofErr w:type="spellStart"/>
            <w:r w:rsidRPr="00286386">
              <w:rPr>
                <w:color w:val="000000"/>
                <w:sz w:val="20"/>
                <w:szCs w:val="20"/>
              </w:rPr>
              <w:t>Chiwaro</w:t>
            </w:r>
            <w:proofErr w:type="spellEnd"/>
            <w:r w:rsidRPr="00286386">
              <w:rPr>
                <w:color w:val="000000"/>
                <w:sz w:val="20"/>
                <w:szCs w:val="20"/>
              </w:rPr>
              <w:t xml:space="preserve">, Jibaro del Río Corrientes, </w:t>
            </w:r>
            <w:proofErr w:type="spellStart"/>
            <w:r w:rsidRPr="00286386">
              <w:rPr>
                <w:color w:val="000000"/>
                <w:sz w:val="20"/>
                <w:szCs w:val="20"/>
              </w:rPr>
              <w:t>Siwaro</w:t>
            </w:r>
            <w:proofErr w:type="spellEnd"/>
            <w:r w:rsidRPr="00286386">
              <w:rPr>
                <w:color w:val="000000"/>
                <w:sz w:val="20"/>
                <w:szCs w:val="20"/>
              </w:rPr>
              <w:t xml:space="preserve">, </w:t>
            </w:r>
            <w:proofErr w:type="spellStart"/>
            <w:r w:rsidRPr="00286386">
              <w:rPr>
                <w:color w:val="000000"/>
                <w:sz w:val="20"/>
                <w:szCs w:val="20"/>
              </w:rPr>
              <w:t>Shiwiar</w:t>
            </w:r>
            <w:proofErr w:type="spellEnd"/>
          </w:p>
        </w:tc>
        <w:tc>
          <w:tcPr>
            <w:tcW w:w="1168" w:type="dxa"/>
            <w:tcBorders>
              <w:top w:val="nil"/>
              <w:left w:val="nil"/>
              <w:bottom w:val="single" w:sz="4" w:space="0" w:color="000000"/>
              <w:right w:val="single" w:sz="4" w:space="0" w:color="000000"/>
            </w:tcBorders>
            <w:shd w:val="clear" w:color="auto" w:fill="auto"/>
            <w:vAlign w:val="center"/>
          </w:tcPr>
          <w:p w14:paraId="76A3D2F1" w14:textId="77777777" w:rsidR="0019252A" w:rsidRPr="00286386" w:rsidRDefault="0019252A" w:rsidP="00F840CC">
            <w:pPr>
              <w:spacing w:after="0"/>
              <w:jc w:val="center"/>
              <w:rPr>
                <w:color w:val="000000"/>
                <w:sz w:val="20"/>
                <w:szCs w:val="20"/>
              </w:rPr>
            </w:pPr>
            <w:r w:rsidRPr="00286386">
              <w:rPr>
                <w:color w:val="000000"/>
                <w:sz w:val="20"/>
                <w:szCs w:val="20"/>
              </w:rPr>
              <w:t>Achuar</w:t>
            </w:r>
          </w:p>
        </w:tc>
        <w:tc>
          <w:tcPr>
            <w:tcW w:w="1100" w:type="dxa"/>
            <w:tcBorders>
              <w:top w:val="nil"/>
              <w:left w:val="nil"/>
              <w:bottom w:val="single" w:sz="4" w:space="0" w:color="000000"/>
              <w:right w:val="single" w:sz="4" w:space="0" w:color="000000"/>
            </w:tcBorders>
            <w:shd w:val="clear" w:color="auto" w:fill="auto"/>
            <w:vAlign w:val="center"/>
          </w:tcPr>
          <w:p w14:paraId="05E04CDC" w14:textId="77777777" w:rsidR="0019252A" w:rsidRPr="00286386" w:rsidRDefault="0019252A" w:rsidP="00F840CC">
            <w:pPr>
              <w:spacing w:after="0"/>
              <w:jc w:val="center"/>
              <w:rPr>
                <w:color w:val="000000"/>
                <w:sz w:val="20"/>
                <w:szCs w:val="20"/>
              </w:rPr>
            </w:pPr>
            <w:r w:rsidRPr="00286386">
              <w:rPr>
                <w:color w:val="000000"/>
                <w:sz w:val="20"/>
                <w:szCs w:val="20"/>
              </w:rPr>
              <w:t>Jíbaro</w:t>
            </w:r>
          </w:p>
        </w:tc>
        <w:tc>
          <w:tcPr>
            <w:tcW w:w="1134" w:type="dxa"/>
            <w:tcBorders>
              <w:top w:val="nil"/>
              <w:left w:val="nil"/>
              <w:bottom w:val="single" w:sz="4" w:space="0" w:color="000000"/>
              <w:right w:val="single" w:sz="4" w:space="0" w:color="000000"/>
            </w:tcBorders>
            <w:shd w:val="clear" w:color="auto" w:fill="auto"/>
            <w:vAlign w:val="center"/>
          </w:tcPr>
          <w:p w14:paraId="08F13737"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28E001AA"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34AC9194"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5B59A4CB" w14:textId="77777777" w:rsidR="0019252A" w:rsidRPr="00286386" w:rsidRDefault="0019252A" w:rsidP="00F840CC">
            <w:pPr>
              <w:spacing w:after="0"/>
              <w:jc w:val="center"/>
              <w:rPr>
                <w:color w:val="000000"/>
                <w:sz w:val="20"/>
                <w:szCs w:val="20"/>
              </w:rPr>
            </w:pPr>
            <w:r w:rsidRPr="00286386">
              <w:rPr>
                <w:color w:val="000000"/>
                <w:sz w:val="20"/>
                <w:szCs w:val="20"/>
              </w:rPr>
              <w:t>Loreto</w:t>
            </w:r>
          </w:p>
        </w:tc>
      </w:tr>
      <w:tr w:rsidR="0019252A" w:rsidRPr="00286386" w14:paraId="0BB6F8D0"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2C3582A5" w14:textId="77777777" w:rsidR="0019252A" w:rsidRPr="00286386" w:rsidRDefault="0019252A" w:rsidP="00F840CC">
            <w:pPr>
              <w:spacing w:after="0"/>
              <w:jc w:val="center"/>
              <w:rPr>
                <w:color w:val="000000"/>
                <w:sz w:val="20"/>
                <w:szCs w:val="20"/>
              </w:rPr>
            </w:pPr>
            <w:r w:rsidRPr="00286386">
              <w:rPr>
                <w:color w:val="000000"/>
                <w:sz w:val="20"/>
                <w:szCs w:val="20"/>
              </w:rPr>
              <w:t>20</w:t>
            </w:r>
          </w:p>
        </w:tc>
        <w:tc>
          <w:tcPr>
            <w:tcW w:w="1134" w:type="dxa"/>
            <w:tcBorders>
              <w:top w:val="nil"/>
              <w:left w:val="nil"/>
              <w:bottom w:val="single" w:sz="4" w:space="0" w:color="000000"/>
              <w:right w:val="single" w:sz="4" w:space="0" w:color="000000"/>
            </w:tcBorders>
            <w:shd w:val="clear" w:color="auto" w:fill="auto"/>
            <w:vAlign w:val="center"/>
          </w:tcPr>
          <w:p w14:paraId="1BE1BFD9"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Kakataibo</w:t>
            </w:r>
            <w:proofErr w:type="spellEnd"/>
          </w:p>
        </w:tc>
        <w:tc>
          <w:tcPr>
            <w:tcW w:w="1417" w:type="dxa"/>
            <w:tcBorders>
              <w:top w:val="nil"/>
              <w:left w:val="nil"/>
              <w:bottom w:val="single" w:sz="4" w:space="0" w:color="000000"/>
              <w:right w:val="single" w:sz="4" w:space="0" w:color="000000"/>
            </w:tcBorders>
            <w:shd w:val="clear" w:color="auto" w:fill="auto"/>
            <w:vAlign w:val="center"/>
          </w:tcPr>
          <w:p w14:paraId="3E899B62"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Cashibo-Cacataibo</w:t>
            </w:r>
            <w:proofErr w:type="spellEnd"/>
            <w:r w:rsidRPr="00286386">
              <w:rPr>
                <w:color w:val="000000"/>
                <w:sz w:val="20"/>
                <w:szCs w:val="20"/>
              </w:rPr>
              <w:t xml:space="preserve">, </w:t>
            </w:r>
            <w:proofErr w:type="spellStart"/>
            <w:r w:rsidRPr="00286386">
              <w:rPr>
                <w:color w:val="000000"/>
                <w:sz w:val="20"/>
                <w:szCs w:val="20"/>
              </w:rPr>
              <w:t>Uni</w:t>
            </w:r>
            <w:proofErr w:type="spellEnd"/>
            <w:r w:rsidRPr="00286386">
              <w:rPr>
                <w:color w:val="000000"/>
                <w:sz w:val="20"/>
                <w:szCs w:val="20"/>
              </w:rPr>
              <w:t xml:space="preserve">, </w:t>
            </w:r>
            <w:proofErr w:type="spellStart"/>
            <w:r w:rsidRPr="00286386">
              <w:rPr>
                <w:color w:val="000000"/>
                <w:sz w:val="20"/>
                <w:szCs w:val="20"/>
              </w:rPr>
              <w:t>Unibo</w:t>
            </w:r>
            <w:proofErr w:type="spellEnd"/>
          </w:p>
        </w:tc>
        <w:tc>
          <w:tcPr>
            <w:tcW w:w="1168" w:type="dxa"/>
            <w:tcBorders>
              <w:top w:val="nil"/>
              <w:left w:val="nil"/>
              <w:bottom w:val="single" w:sz="4" w:space="0" w:color="000000"/>
              <w:right w:val="single" w:sz="4" w:space="0" w:color="000000"/>
            </w:tcBorders>
            <w:shd w:val="clear" w:color="auto" w:fill="auto"/>
            <w:vAlign w:val="center"/>
          </w:tcPr>
          <w:p w14:paraId="401AD73E"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Kakataibo</w:t>
            </w:r>
            <w:proofErr w:type="spellEnd"/>
          </w:p>
        </w:tc>
        <w:tc>
          <w:tcPr>
            <w:tcW w:w="1100" w:type="dxa"/>
            <w:tcBorders>
              <w:top w:val="nil"/>
              <w:left w:val="nil"/>
              <w:bottom w:val="single" w:sz="4" w:space="0" w:color="000000"/>
              <w:right w:val="single" w:sz="4" w:space="0" w:color="000000"/>
            </w:tcBorders>
            <w:shd w:val="clear" w:color="auto" w:fill="auto"/>
            <w:vAlign w:val="center"/>
          </w:tcPr>
          <w:p w14:paraId="60C03ACA" w14:textId="77777777" w:rsidR="0019252A" w:rsidRPr="00286386" w:rsidRDefault="0019252A" w:rsidP="00F840CC">
            <w:pPr>
              <w:spacing w:after="0"/>
              <w:jc w:val="center"/>
              <w:rPr>
                <w:color w:val="000000"/>
                <w:sz w:val="20"/>
                <w:szCs w:val="20"/>
              </w:rPr>
            </w:pPr>
            <w:r w:rsidRPr="00286386">
              <w:rPr>
                <w:color w:val="000000"/>
                <w:sz w:val="20"/>
                <w:szCs w:val="20"/>
              </w:rPr>
              <w:t>Pano</w:t>
            </w:r>
          </w:p>
        </w:tc>
        <w:tc>
          <w:tcPr>
            <w:tcW w:w="1134" w:type="dxa"/>
            <w:tcBorders>
              <w:top w:val="nil"/>
              <w:left w:val="nil"/>
              <w:bottom w:val="single" w:sz="4" w:space="0" w:color="000000"/>
              <w:right w:val="single" w:sz="4" w:space="0" w:color="000000"/>
            </w:tcBorders>
            <w:shd w:val="clear" w:color="auto" w:fill="auto"/>
            <w:vAlign w:val="center"/>
          </w:tcPr>
          <w:p w14:paraId="499C4C58"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0C29BA91" w14:textId="77777777" w:rsidR="0019252A" w:rsidRPr="00286386" w:rsidRDefault="0019252A" w:rsidP="00F840CC">
            <w:pPr>
              <w:spacing w:after="0"/>
              <w:jc w:val="center"/>
              <w:rPr>
                <w:color w:val="000000"/>
                <w:sz w:val="20"/>
                <w:szCs w:val="20"/>
              </w:rPr>
            </w:pPr>
            <w:r w:rsidRPr="00286386">
              <w:rPr>
                <w:color w:val="000000"/>
                <w:sz w:val="20"/>
                <w:szCs w:val="20"/>
              </w:rPr>
              <w:t>Sí</w:t>
            </w:r>
          </w:p>
        </w:tc>
        <w:tc>
          <w:tcPr>
            <w:tcW w:w="928" w:type="dxa"/>
            <w:tcBorders>
              <w:top w:val="nil"/>
              <w:left w:val="nil"/>
              <w:bottom w:val="single" w:sz="4" w:space="0" w:color="000000"/>
              <w:right w:val="single" w:sz="4" w:space="0" w:color="000000"/>
            </w:tcBorders>
            <w:shd w:val="clear" w:color="auto" w:fill="auto"/>
            <w:vAlign w:val="center"/>
          </w:tcPr>
          <w:p w14:paraId="37E7040C"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3493231E" w14:textId="77777777" w:rsidR="0019252A" w:rsidRPr="00286386" w:rsidRDefault="0019252A" w:rsidP="00F840CC">
            <w:pPr>
              <w:spacing w:after="0"/>
              <w:jc w:val="center"/>
              <w:rPr>
                <w:color w:val="000000"/>
                <w:sz w:val="20"/>
                <w:szCs w:val="20"/>
              </w:rPr>
            </w:pPr>
            <w:r w:rsidRPr="00286386">
              <w:rPr>
                <w:color w:val="000000"/>
                <w:sz w:val="20"/>
                <w:szCs w:val="20"/>
              </w:rPr>
              <w:t>Huánuco, Ucayali</w:t>
            </w:r>
          </w:p>
        </w:tc>
      </w:tr>
      <w:tr w:rsidR="0019252A" w:rsidRPr="00286386" w14:paraId="5587DCE7"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0573FEE9" w14:textId="77777777" w:rsidR="0019252A" w:rsidRPr="00286386" w:rsidRDefault="0019252A" w:rsidP="00F840CC">
            <w:pPr>
              <w:spacing w:after="0"/>
              <w:jc w:val="center"/>
              <w:rPr>
                <w:color w:val="000000"/>
                <w:sz w:val="20"/>
                <w:szCs w:val="20"/>
              </w:rPr>
            </w:pPr>
            <w:r w:rsidRPr="00286386">
              <w:rPr>
                <w:color w:val="000000"/>
                <w:sz w:val="20"/>
                <w:szCs w:val="20"/>
              </w:rPr>
              <w:t>21</w:t>
            </w:r>
          </w:p>
        </w:tc>
        <w:tc>
          <w:tcPr>
            <w:tcW w:w="1134" w:type="dxa"/>
            <w:tcBorders>
              <w:top w:val="nil"/>
              <w:left w:val="nil"/>
              <w:bottom w:val="single" w:sz="4" w:space="0" w:color="000000"/>
              <w:right w:val="single" w:sz="4" w:space="0" w:color="000000"/>
            </w:tcBorders>
            <w:shd w:val="clear" w:color="auto" w:fill="auto"/>
            <w:vAlign w:val="center"/>
          </w:tcPr>
          <w:p w14:paraId="4E06DEBA"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Kakinte</w:t>
            </w:r>
            <w:proofErr w:type="spellEnd"/>
          </w:p>
        </w:tc>
        <w:tc>
          <w:tcPr>
            <w:tcW w:w="1417" w:type="dxa"/>
            <w:tcBorders>
              <w:top w:val="nil"/>
              <w:left w:val="nil"/>
              <w:bottom w:val="single" w:sz="4" w:space="0" w:color="000000"/>
              <w:right w:val="single" w:sz="4" w:space="0" w:color="000000"/>
            </w:tcBorders>
            <w:shd w:val="clear" w:color="auto" w:fill="auto"/>
            <w:vAlign w:val="center"/>
          </w:tcPr>
          <w:p w14:paraId="789B543E"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Caquinte</w:t>
            </w:r>
            <w:proofErr w:type="spellEnd"/>
            <w:r w:rsidRPr="00286386">
              <w:rPr>
                <w:color w:val="000000"/>
                <w:sz w:val="20"/>
                <w:szCs w:val="20"/>
              </w:rPr>
              <w:t xml:space="preserve">, </w:t>
            </w:r>
            <w:proofErr w:type="spellStart"/>
            <w:r w:rsidRPr="00286386">
              <w:rPr>
                <w:color w:val="000000"/>
                <w:sz w:val="20"/>
                <w:szCs w:val="20"/>
              </w:rPr>
              <w:t>Poyenisati</w:t>
            </w:r>
            <w:proofErr w:type="spellEnd"/>
          </w:p>
        </w:tc>
        <w:tc>
          <w:tcPr>
            <w:tcW w:w="1168" w:type="dxa"/>
            <w:tcBorders>
              <w:top w:val="nil"/>
              <w:left w:val="nil"/>
              <w:bottom w:val="single" w:sz="4" w:space="0" w:color="000000"/>
              <w:right w:val="single" w:sz="4" w:space="0" w:color="000000"/>
            </w:tcBorders>
            <w:shd w:val="clear" w:color="auto" w:fill="auto"/>
            <w:vAlign w:val="center"/>
          </w:tcPr>
          <w:p w14:paraId="79FBC415"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Kakinte</w:t>
            </w:r>
            <w:proofErr w:type="spellEnd"/>
          </w:p>
        </w:tc>
        <w:tc>
          <w:tcPr>
            <w:tcW w:w="1100" w:type="dxa"/>
            <w:tcBorders>
              <w:top w:val="nil"/>
              <w:left w:val="nil"/>
              <w:bottom w:val="single" w:sz="4" w:space="0" w:color="000000"/>
              <w:right w:val="single" w:sz="4" w:space="0" w:color="000000"/>
            </w:tcBorders>
            <w:shd w:val="clear" w:color="auto" w:fill="auto"/>
            <w:vAlign w:val="center"/>
          </w:tcPr>
          <w:p w14:paraId="4A9E59AE"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Arawak</w:t>
            </w:r>
            <w:proofErr w:type="spellEnd"/>
          </w:p>
        </w:tc>
        <w:tc>
          <w:tcPr>
            <w:tcW w:w="1134" w:type="dxa"/>
            <w:tcBorders>
              <w:top w:val="nil"/>
              <w:left w:val="nil"/>
              <w:bottom w:val="single" w:sz="4" w:space="0" w:color="000000"/>
              <w:right w:val="single" w:sz="4" w:space="0" w:color="000000"/>
            </w:tcBorders>
            <w:shd w:val="clear" w:color="auto" w:fill="auto"/>
            <w:vAlign w:val="center"/>
          </w:tcPr>
          <w:p w14:paraId="37E35263"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26DC6234"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6FB02E3E"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54EAFA0E" w14:textId="77777777" w:rsidR="0019252A" w:rsidRPr="00286386" w:rsidRDefault="0019252A" w:rsidP="00F840CC">
            <w:pPr>
              <w:spacing w:after="0"/>
              <w:jc w:val="center"/>
              <w:rPr>
                <w:color w:val="000000"/>
                <w:sz w:val="20"/>
                <w:szCs w:val="20"/>
              </w:rPr>
            </w:pPr>
            <w:r w:rsidRPr="00286386">
              <w:rPr>
                <w:color w:val="000000"/>
                <w:sz w:val="20"/>
                <w:szCs w:val="20"/>
              </w:rPr>
              <w:t>Cusco, Junín</w:t>
            </w:r>
          </w:p>
        </w:tc>
      </w:tr>
      <w:tr w:rsidR="0019252A" w:rsidRPr="00286386" w14:paraId="29276003"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58326062" w14:textId="77777777" w:rsidR="0019252A" w:rsidRPr="00286386" w:rsidRDefault="0019252A" w:rsidP="00F840CC">
            <w:pPr>
              <w:spacing w:after="0"/>
              <w:jc w:val="center"/>
              <w:rPr>
                <w:color w:val="000000"/>
                <w:sz w:val="20"/>
                <w:szCs w:val="20"/>
              </w:rPr>
            </w:pPr>
            <w:r w:rsidRPr="00286386">
              <w:rPr>
                <w:color w:val="000000"/>
                <w:sz w:val="20"/>
                <w:szCs w:val="20"/>
              </w:rPr>
              <w:t>22</w:t>
            </w:r>
          </w:p>
        </w:tc>
        <w:tc>
          <w:tcPr>
            <w:tcW w:w="1134" w:type="dxa"/>
            <w:tcBorders>
              <w:top w:val="nil"/>
              <w:left w:val="nil"/>
              <w:bottom w:val="single" w:sz="4" w:space="0" w:color="000000"/>
              <w:right w:val="single" w:sz="4" w:space="0" w:color="000000"/>
            </w:tcBorders>
            <w:shd w:val="clear" w:color="auto" w:fill="auto"/>
            <w:vAlign w:val="center"/>
          </w:tcPr>
          <w:p w14:paraId="1FA880F8"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Kandozi</w:t>
            </w:r>
            <w:proofErr w:type="spellEnd"/>
          </w:p>
        </w:tc>
        <w:tc>
          <w:tcPr>
            <w:tcW w:w="1417" w:type="dxa"/>
            <w:tcBorders>
              <w:top w:val="nil"/>
              <w:left w:val="nil"/>
              <w:bottom w:val="single" w:sz="4" w:space="0" w:color="000000"/>
              <w:right w:val="single" w:sz="4" w:space="0" w:color="000000"/>
            </w:tcBorders>
            <w:shd w:val="clear" w:color="auto" w:fill="auto"/>
            <w:vAlign w:val="center"/>
          </w:tcPr>
          <w:p w14:paraId="1E687D1E"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Candoshi</w:t>
            </w:r>
            <w:proofErr w:type="spellEnd"/>
            <w:r w:rsidRPr="00286386">
              <w:rPr>
                <w:color w:val="000000"/>
                <w:sz w:val="20"/>
                <w:szCs w:val="20"/>
              </w:rPr>
              <w:t xml:space="preserve">, Chapara, </w:t>
            </w:r>
            <w:proofErr w:type="spellStart"/>
            <w:r w:rsidRPr="00286386">
              <w:rPr>
                <w:color w:val="000000"/>
                <w:sz w:val="20"/>
                <w:szCs w:val="20"/>
              </w:rPr>
              <w:t>Chapra</w:t>
            </w:r>
            <w:proofErr w:type="spellEnd"/>
            <w:r w:rsidRPr="00286386">
              <w:rPr>
                <w:color w:val="000000"/>
                <w:sz w:val="20"/>
                <w:szCs w:val="20"/>
              </w:rPr>
              <w:t xml:space="preserve">, </w:t>
            </w:r>
            <w:proofErr w:type="spellStart"/>
            <w:r w:rsidRPr="00286386">
              <w:rPr>
                <w:color w:val="000000"/>
                <w:sz w:val="20"/>
                <w:szCs w:val="20"/>
              </w:rPr>
              <w:t>Murato</w:t>
            </w:r>
            <w:proofErr w:type="spellEnd"/>
            <w:r w:rsidRPr="00286386">
              <w:rPr>
                <w:color w:val="000000"/>
                <w:sz w:val="20"/>
                <w:szCs w:val="20"/>
              </w:rPr>
              <w:t xml:space="preserve">, </w:t>
            </w:r>
            <w:proofErr w:type="spellStart"/>
            <w:r w:rsidRPr="00286386">
              <w:rPr>
                <w:color w:val="000000"/>
                <w:sz w:val="20"/>
                <w:szCs w:val="20"/>
              </w:rPr>
              <w:t>Shapra</w:t>
            </w:r>
            <w:proofErr w:type="spellEnd"/>
          </w:p>
        </w:tc>
        <w:tc>
          <w:tcPr>
            <w:tcW w:w="1168" w:type="dxa"/>
            <w:tcBorders>
              <w:top w:val="nil"/>
              <w:left w:val="nil"/>
              <w:bottom w:val="single" w:sz="4" w:space="0" w:color="000000"/>
              <w:right w:val="single" w:sz="4" w:space="0" w:color="000000"/>
            </w:tcBorders>
            <w:shd w:val="clear" w:color="auto" w:fill="auto"/>
            <w:vAlign w:val="center"/>
          </w:tcPr>
          <w:p w14:paraId="2994A544"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Kandozi-Chapra</w:t>
            </w:r>
            <w:proofErr w:type="spellEnd"/>
          </w:p>
        </w:tc>
        <w:tc>
          <w:tcPr>
            <w:tcW w:w="1100" w:type="dxa"/>
            <w:tcBorders>
              <w:top w:val="nil"/>
              <w:left w:val="nil"/>
              <w:bottom w:val="single" w:sz="4" w:space="0" w:color="000000"/>
              <w:right w:val="single" w:sz="4" w:space="0" w:color="000000"/>
            </w:tcBorders>
            <w:shd w:val="clear" w:color="auto" w:fill="auto"/>
            <w:vAlign w:val="center"/>
          </w:tcPr>
          <w:p w14:paraId="4694F27A"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Kandozi</w:t>
            </w:r>
            <w:proofErr w:type="spellEnd"/>
          </w:p>
        </w:tc>
        <w:tc>
          <w:tcPr>
            <w:tcW w:w="1134" w:type="dxa"/>
            <w:tcBorders>
              <w:top w:val="nil"/>
              <w:left w:val="nil"/>
              <w:bottom w:val="single" w:sz="4" w:space="0" w:color="000000"/>
              <w:right w:val="single" w:sz="4" w:space="0" w:color="000000"/>
            </w:tcBorders>
            <w:shd w:val="clear" w:color="auto" w:fill="auto"/>
            <w:vAlign w:val="center"/>
          </w:tcPr>
          <w:p w14:paraId="5B2704D1"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02F09F3F"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6419D4C7"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4E04CC88" w14:textId="77777777" w:rsidR="0019252A" w:rsidRPr="00286386" w:rsidRDefault="0019252A" w:rsidP="00F840CC">
            <w:pPr>
              <w:spacing w:after="0"/>
              <w:jc w:val="center"/>
              <w:rPr>
                <w:color w:val="000000"/>
                <w:sz w:val="20"/>
                <w:szCs w:val="20"/>
              </w:rPr>
            </w:pPr>
            <w:r w:rsidRPr="00286386">
              <w:rPr>
                <w:color w:val="000000"/>
                <w:sz w:val="20"/>
                <w:szCs w:val="20"/>
              </w:rPr>
              <w:t>Loreto</w:t>
            </w:r>
          </w:p>
        </w:tc>
      </w:tr>
      <w:tr w:rsidR="0019252A" w:rsidRPr="00286386" w14:paraId="44BCF849"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669B2E6D" w14:textId="77777777" w:rsidR="0019252A" w:rsidRPr="00286386" w:rsidRDefault="0019252A" w:rsidP="00F840CC">
            <w:pPr>
              <w:spacing w:after="0"/>
              <w:jc w:val="center"/>
              <w:rPr>
                <w:color w:val="000000"/>
                <w:sz w:val="20"/>
                <w:szCs w:val="20"/>
              </w:rPr>
            </w:pPr>
            <w:r w:rsidRPr="00286386">
              <w:rPr>
                <w:color w:val="000000"/>
                <w:sz w:val="20"/>
                <w:szCs w:val="20"/>
              </w:rPr>
              <w:t>23</w:t>
            </w:r>
          </w:p>
        </w:tc>
        <w:tc>
          <w:tcPr>
            <w:tcW w:w="1134" w:type="dxa"/>
            <w:tcBorders>
              <w:top w:val="nil"/>
              <w:left w:val="nil"/>
              <w:bottom w:val="single" w:sz="4" w:space="0" w:color="000000"/>
              <w:right w:val="single" w:sz="4" w:space="0" w:color="000000"/>
            </w:tcBorders>
            <w:shd w:val="clear" w:color="auto" w:fill="auto"/>
            <w:vAlign w:val="center"/>
          </w:tcPr>
          <w:p w14:paraId="6A50F58B"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Kapanawa</w:t>
            </w:r>
            <w:proofErr w:type="spellEnd"/>
          </w:p>
        </w:tc>
        <w:tc>
          <w:tcPr>
            <w:tcW w:w="1417" w:type="dxa"/>
            <w:tcBorders>
              <w:top w:val="nil"/>
              <w:left w:val="nil"/>
              <w:bottom w:val="single" w:sz="4" w:space="0" w:color="000000"/>
              <w:right w:val="single" w:sz="4" w:space="0" w:color="000000"/>
            </w:tcBorders>
            <w:shd w:val="clear" w:color="auto" w:fill="auto"/>
            <w:vAlign w:val="center"/>
          </w:tcPr>
          <w:p w14:paraId="3EE8CF8E"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Buskipani</w:t>
            </w:r>
            <w:proofErr w:type="spellEnd"/>
            <w:r w:rsidRPr="00286386">
              <w:rPr>
                <w:color w:val="000000"/>
                <w:sz w:val="20"/>
                <w:szCs w:val="20"/>
              </w:rPr>
              <w:t xml:space="preserve">, </w:t>
            </w:r>
            <w:proofErr w:type="spellStart"/>
            <w:r w:rsidRPr="00286386">
              <w:rPr>
                <w:color w:val="000000"/>
                <w:sz w:val="20"/>
                <w:szCs w:val="20"/>
              </w:rPr>
              <w:t>Capanahua</w:t>
            </w:r>
            <w:proofErr w:type="spellEnd"/>
            <w:r w:rsidRPr="00286386">
              <w:rPr>
                <w:color w:val="000000"/>
                <w:sz w:val="20"/>
                <w:szCs w:val="20"/>
              </w:rPr>
              <w:t xml:space="preserve">, </w:t>
            </w:r>
            <w:proofErr w:type="spellStart"/>
            <w:r w:rsidRPr="00286386">
              <w:rPr>
                <w:color w:val="000000"/>
                <w:sz w:val="20"/>
                <w:szCs w:val="20"/>
              </w:rPr>
              <w:t>Nuquencaibo</w:t>
            </w:r>
            <w:proofErr w:type="spellEnd"/>
          </w:p>
        </w:tc>
        <w:tc>
          <w:tcPr>
            <w:tcW w:w="1168" w:type="dxa"/>
            <w:tcBorders>
              <w:top w:val="nil"/>
              <w:left w:val="nil"/>
              <w:bottom w:val="single" w:sz="4" w:space="0" w:color="000000"/>
              <w:right w:val="single" w:sz="4" w:space="0" w:color="000000"/>
            </w:tcBorders>
            <w:shd w:val="clear" w:color="auto" w:fill="auto"/>
            <w:vAlign w:val="center"/>
          </w:tcPr>
          <w:p w14:paraId="046F504F"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Kapanawa</w:t>
            </w:r>
            <w:proofErr w:type="spellEnd"/>
          </w:p>
        </w:tc>
        <w:tc>
          <w:tcPr>
            <w:tcW w:w="1100" w:type="dxa"/>
            <w:tcBorders>
              <w:top w:val="nil"/>
              <w:left w:val="nil"/>
              <w:bottom w:val="single" w:sz="4" w:space="0" w:color="000000"/>
              <w:right w:val="single" w:sz="4" w:space="0" w:color="000000"/>
            </w:tcBorders>
            <w:shd w:val="clear" w:color="auto" w:fill="auto"/>
            <w:vAlign w:val="center"/>
          </w:tcPr>
          <w:p w14:paraId="3D689262" w14:textId="77777777" w:rsidR="0019252A" w:rsidRPr="00286386" w:rsidRDefault="0019252A" w:rsidP="00F840CC">
            <w:pPr>
              <w:spacing w:after="0"/>
              <w:jc w:val="center"/>
              <w:rPr>
                <w:color w:val="000000"/>
                <w:sz w:val="20"/>
                <w:szCs w:val="20"/>
              </w:rPr>
            </w:pPr>
            <w:r w:rsidRPr="00286386">
              <w:rPr>
                <w:color w:val="000000"/>
                <w:sz w:val="20"/>
                <w:szCs w:val="20"/>
              </w:rPr>
              <w:t>Pano</w:t>
            </w:r>
          </w:p>
        </w:tc>
        <w:tc>
          <w:tcPr>
            <w:tcW w:w="1134" w:type="dxa"/>
            <w:tcBorders>
              <w:top w:val="nil"/>
              <w:left w:val="nil"/>
              <w:bottom w:val="single" w:sz="4" w:space="0" w:color="000000"/>
              <w:right w:val="single" w:sz="4" w:space="0" w:color="000000"/>
            </w:tcBorders>
            <w:shd w:val="clear" w:color="auto" w:fill="auto"/>
            <w:vAlign w:val="center"/>
          </w:tcPr>
          <w:p w14:paraId="6FC48F77"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62C0CE93" w14:textId="77777777" w:rsidR="0019252A" w:rsidRPr="00286386" w:rsidRDefault="0019252A" w:rsidP="00F840CC">
            <w:pPr>
              <w:spacing w:after="0"/>
              <w:jc w:val="center"/>
              <w:rPr>
                <w:color w:val="000000"/>
                <w:sz w:val="20"/>
                <w:szCs w:val="20"/>
              </w:rPr>
            </w:pPr>
            <w:r w:rsidRPr="00286386">
              <w:rPr>
                <w:color w:val="000000"/>
                <w:sz w:val="20"/>
                <w:szCs w:val="20"/>
              </w:rPr>
              <w:t>Sí</w:t>
            </w:r>
          </w:p>
        </w:tc>
        <w:tc>
          <w:tcPr>
            <w:tcW w:w="928" w:type="dxa"/>
            <w:tcBorders>
              <w:top w:val="nil"/>
              <w:left w:val="nil"/>
              <w:bottom w:val="single" w:sz="4" w:space="0" w:color="000000"/>
              <w:right w:val="single" w:sz="4" w:space="0" w:color="000000"/>
            </w:tcBorders>
            <w:shd w:val="clear" w:color="auto" w:fill="auto"/>
            <w:vAlign w:val="center"/>
          </w:tcPr>
          <w:p w14:paraId="19C1D178"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3B8DA9EF" w14:textId="77777777" w:rsidR="0019252A" w:rsidRPr="00286386" w:rsidRDefault="0019252A" w:rsidP="00F840CC">
            <w:pPr>
              <w:spacing w:after="0"/>
              <w:jc w:val="center"/>
              <w:rPr>
                <w:color w:val="000000"/>
                <w:sz w:val="20"/>
                <w:szCs w:val="20"/>
              </w:rPr>
            </w:pPr>
            <w:r w:rsidRPr="00286386">
              <w:rPr>
                <w:color w:val="000000"/>
                <w:sz w:val="20"/>
                <w:szCs w:val="20"/>
              </w:rPr>
              <w:t>Loreto</w:t>
            </w:r>
          </w:p>
        </w:tc>
      </w:tr>
      <w:tr w:rsidR="0019252A" w:rsidRPr="00286386" w14:paraId="20F69A97"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208DE6C8" w14:textId="77777777" w:rsidR="0019252A" w:rsidRPr="00286386" w:rsidRDefault="0019252A" w:rsidP="00F840CC">
            <w:pPr>
              <w:spacing w:after="0"/>
              <w:jc w:val="center"/>
              <w:rPr>
                <w:color w:val="000000"/>
                <w:sz w:val="20"/>
                <w:szCs w:val="20"/>
              </w:rPr>
            </w:pPr>
            <w:r w:rsidRPr="00286386">
              <w:rPr>
                <w:color w:val="000000"/>
                <w:sz w:val="20"/>
                <w:szCs w:val="20"/>
              </w:rPr>
              <w:t>24</w:t>
            </w:r>
          </w:p>
        </w:tc>
        <w:tc>
          <w:tcPr>
            <w:tcW w:w="1134" w:type="dxa"/>
            <w:tcBorders>
              <w:top w:val="nil"/>
              <w:left w:val="nil"/>
              <w:bottom w:val="single" w:sz="4" w:space="0" w:color="000000"/>
              <w:right w:val="single" w:sz="4" w:space="0" w:color="000000"/>
            </w:tcBorders>
            <w:shd w:val="clear" w:color="auto" w:fill="auto"/>
            <w:vAlign w:val="center"/>
          </w:tcPr>
          <w:p w14:paraId="7EDB4D76"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Kichwa</w:t>
            </w:r>
            <w:proofErr w:type="spellEnd"/>
          </w:p>
        </w:tc>
        <w:tc>
          <w:tcPr>
            <w:tcW w:w="1417" w:type="dxa"/>
            <w:tcBorders>
              <w:top w:val="nil"/>
              <w:left w:val="nil"/>
              <w:bottom w:val="single" w:sz="4" w:space="0" w:color="000000"/>
              <w:right w:val="single" w:sz="4" w:space="0" w:color="000000"/>
            </w:tcBorders>
            <w:shd w:val="clear" w:color="auto" w:fill="auto"/>
            <w:vAlign w:val="center"/>
          </w:tcPr>
          <w:p w14:paraId="3E379AA8" w14:textId="77777777" w:rsidR="0019252A" w:rsidRPr="00286386" w:rsidRDefault="0019252A" w:rsidP="00F840CC">
            <w:pPr>
              <w:spacing w:after="0"/>
              <w:jc w:val="center"/>
              <w:rPr>
                <w:color w:val="000000"/>
                <w:sz w:val="20"/>
                <w:szCs w:val="20"/>
              </w:rPr>
            </w:pPr>
            <w:r w:rsidRPr="00286386">
              <w:rPr>
                <w:color w:val="000000"/>
                <w:sz w:val="20"/>
                <w:szCs w:val="20"/>
              </w:rPr>
              <w:t xml:space="preserve">Inga, </w:t>
            </w:r>
            <w:proofErr w:type="spellStart"/>
            <w:r w:rsidRPr="00286386">
              <w:rPr>
                <w:color w:val="000000"/>
                <w:sz w:val="20"/>
                <w:szCs w:val="20"/>
              </w:rPr>
              <w:t>Kichwa</w:t>
            </w:r>
            <w:proofErr w:type="spellEnd"/>
            <w:r w:rsidRPr="00286386">
              <w:rPr>
                <w:color w:val="000000"/>
                <w:sz w:val="20"/>
                <w:szCs w:val="20"/>
              </w:rPr>
              <w:t xml:space="preserve"> del Napo, </w:t>
            </w:r>
            <w:proofErr w:type="spellStart"/>
            <w:r w:rsidRPr="00286386">
              <w:rPr>
                <w:color w:val="000000"/>
                <w:sz w:val="20"/>
                <w:szCs w:val="20"/>
              </w:rPr>
              <w:t>Kichwaruna</w:t>
            </w:r>
            <w:proofErr w:type="spellEnd"/>
            <w:r w:rsidRPr="00286386">
              <w:rPr>
                <w:color w:val="000000"/>
                <w:sz w:val="20"/>
                <w:szCs w:val="20"/>
              </w:rPr>
              <w:t xml:space="preserve">, Lamas, </w:t>
            </w:r>
            <w:proofErr w:type="spellStart"/>
            <w:r w:rsidRPr="00286386">
              <w:rPr>
                <w:color w:val="000000"/>
                <w:sz w:val="20"/>
                <w:szCs w:val="20"/>
              </w:rPr>
              <w:t>Llacuash</w:t>
            </w:r>
            <w:proofErr w:type="spellEnd"/>
            <w:r w:rsidRPr="00286386">
              <w:rPr>
                <w:color w:val="000000"/>
                <w:sz w:val="20"/>
                <w:szCs w:val="20"/>
              </w:rPr>
              <w:t xml:space="preserve">, Quechuas del Pastaza, Quichua, </w:t>
            </w:r>
            <w:proofErr w:type="spellStart"/>
            <w:r w:rsidRPr="00286386">
              <w:rPr>
                <w:color w:val="000000"/>
                <w:sz w:val="20"/>
                <w:szCs w:val="20"/>
              </w:rPr>
              <w:t>Santarrosinos</w:t>
            </w:r>
            <w:proofErr w:type="spellEnd"/>
          </w:p>
        </w:tc>
        <w:tc>
          <w:tcPr>
            <w:tcW w:w="1168" w:type="dxa"/>
            <w:tcBorders>
              <w:top w:val="nil"/>
              <w:left w:val="nil"/>
              <w:bottom w:val="single" w:sz="4" w:space="0" w:color="000000"/>
              <w:right w:val="single" w:sz="4" w:space="0" w:color="000000"/>
            </w:tcBorders>
            <w:shd w:val="clear" w:color="auto" w:fill="auto"/>
            <w:vAlign w:val="center"/>
          </w:tcPr>
          <w:p w14:paraId="7635035B" w14:textId="77777777" w:rsidR="0019252A" w:rsidRPr="00286386" w:rsidRDefault="0019252A" w:rsidP="00F840CC">
            <w:pPr>
              <w:spacing w:after="0"/>
              <w:jc w:val="center"/>
              <w:rPr>
                <w:color w:val="000000"/>
                <w:sz w:val="20"/>
                <w:szCs w:val="20"/>
              </w:rPr>
            </w:pPr>
            <w:r w:rsidRPr="00286386">
              <w:rPr>
                <w:color w:val="000000"/>
                <w:sz w:val="20"/>
                <w:szCs w:val="20"/>
              </w:rPr>
              <w:t>Quechua</w:t>
            </w:r>
          </w:p>
        </w:tc>
        <w:tc>
          <w:tcPr>
            <w:tcW w:w="1100" w:type="dxa"/>
            <w:tcBorders>
              <w:top w:val="nil"/>
              <w:left w:val="nil"/>
              <w:bottom w:val="single" w:sz="4" w:space="0" w:color="000000"/>
              <w:right w:val="single" w:sz="4" w:space="0" w:color="000000"/>
            </w:tcBorders>
            <w:shd w:val="clear" w:color="auto" w:fill="auto"/>
            <w:vAlign w:val="center"/>
          </w:tcPr>
          <w:p w14:paraId="6ACEC293" w14:textId="77777777" w:rsidR="0019252A" w:rsidRPr="00286386" w:rsidRDefault="0019252A" w:rsidP="00F840CC">
            <w:pPr>
              <w:spacing w:after="0"/>
              <w:jc w:val="center"/>
              <w:rPr>
                <w:color w:val="000000"/>
                <w:sz w:val="20"/>
                <w:szCs w:val="20"/>
              </w:rPr>
            </w:pPr>
            <w:r w:rsidRPr="00286386">
              <w:rPr>
                <w:color w:val="000000"/>
                <w:sz w:val="20"/>
                <w:szCs w:val="20"/>
              </w:rPr>
              <w:t>Quechua</w:t>
            </w:r>
          </w:p>
        </w:tc>
        <w:tc>
          <w:tcPr>
            <w:tcW w:w="1134" w:type="dxa"/>
            <w:tcBorders>
              <w:top w:val="nil"/>
              <w:left w:val="nil"/>
              <w:bottom w:val="single" w:sz="4" w:space="0" w:color="000000"/>
              <w:right w:val="single" w:sz="4" w:space="0" w:color="000000"/>
            </w:tcBorders>
            <w:shd w:val="clear" w:color="auto" w:fill="auto"/>
            <w:vAlign w:val="center"/>
          </w:tcPr>
          <w:p w14:paraId="190B7FCF"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6932EC28"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619AB111"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0687C0A8" w14:textId="77777777" w:rsidR="0019252A" w:rsidRPr="00286386" w:rsidRDefault="0019252A" w:rsidP="00F840CC">
            <w:pPr>
              <w:spacing w:after="0"/>
              <w:jc w:val="center"/>
              <w:rPr>
                <w:color w:val="000000"/>
                <w:sz w:val="20"/>
                <w:szCs w:val="20"/>
              </w:rPr>
            </w:pPr>
            <w:r w:rsidRPr="00286386">
              <w:rPr>
                <w:color w:val="000000"/>
                <w:sz w:val="20"/>
                <w:szCs w:val="20"/>
              </w:rPr>
              <w:t>Cusco, Huánuco, Loreto, Madre de Dios, San Martín, Ucayali</w:t>
            </w:r>
          </w:p>
        </w:tc>
      </w:tr>
      <w:tr w:rsidR="0019252A" w:rsidRPr="00286386" w14:paraId="1E7E0EAD"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2F95571E" w14:textId="77777777" w:rsidR="0019252A" w:rsidRPr="00286386" w:rsidRDefault="0019252A" w:rsidP="00F840CC">
            <w:pPr>
              <w:spacing w:after="0"/>
              <w:jc w:val="center"/>
              <w:rPr>
                <w:color w:val="000000"/>
                <w:sz w:val="20"/>
                <w:szCs w:val="20"/>
              </w:rPr>
            </w:pPr>
            <w:r w:rsidRPr="00286386">
              <w:rPr>
                <w:color w:val="000000"/>
                <w:sz w:val="20"/>
                <w:szCs w:val="20"/>
              </w:rPr>
              <w:t>25</w:t>
            </w:r>
          </w:p>
        </w:tc>
        <w:tc>
          <w:tcPr>
            <w:tcW w:w="1134" w:type="dxa"/>
            <w:tcBorders>
              <w:top w:val="nil"/>
              <w:left w:val="nil"/>
              <w:bottom w:val="single" w:sz="4" w:space="0" w:color="000000"/>
              <w:right w:val="single" w:sz="4" w:space="0" w:color="000000"/>
            </w:tcBorders>
            <w:shd w:val="clear" w:color="auto" w:fill="auto"/>
            <w:vAlign w:val="center"/>
          </w:tcPr>
          <w:p w14:paraId="0F3BDF96"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Kukama</w:t>
            </w:r>
            <w:proofErr w:type="spellEnd"/>
            <w:r w:rsidRPr="00286386">
              <w:rPr>
                <w:color w:val="000000"/>
                <w:sz w:val="20"/>
                <w:szCs w:val="20"/>
              </w:rPr>
              <w:t xml:space="preserve"> </w:t>
            </w:r>
            <w:proofErr w:type="spellStart"/>
            <w:r w:rsidRPr="00286386">
              <w:rPr>
                <w:color w:val="000000"/>
                <w:sz w:val="20"/>
                <w:szCs w:val="20"/>
              </w:rPr>
              <w:t>Kukamiria</w:t>
            </w:r>
            <w:proofErr w:type="spellEnd"/>
          </w:p>
        </w:tc>
        <w:tc>
          <w:tcPr>
            <w:tcW w:w="1417" w:type="dxa"/>
            <w:tcBorders>
              <w:top w:val="nil"/>
              <w:left w:val="nil"/>
              <w:bottom w:val="single" w:sz="4" w:space="0" w:color="000000"/>
              <w:right w:val="single" w:sz="4" w:space="0" w:color="000000"/>
            </w:tcBorders>
            <w:shd w:val="clear" w:color="auto" w:fill="auto"/>
            <w:vAlign w:val="center"/>
          </w:tcPr>
          <w:p w14:paraId="06FD2E20" w14:textId="77777777" w:rsidR="0019252A" w:rsidRPr="00286386" w:rsidRDefault="0019252A" w:rsidP="00F840CC">
            <w:pPr>
              <w:spacing w:after="0"/>
              <w:jc w:val="center"/>
              <w:rPr>
                <w:color w:val="000000"/>
                <w:sz w:val="20"/>
                <w:szCs w:val="20"/>
              </w:rPr>
            </w:pPr>
            <w:r w:rsidRPr="00286386">
              <w:rPr>
                <w:color w:val="000000"/>
                <w:sz w:val="20"/>
                <w:szCs w:val="20"/>
              </w:rPr>
              <w:t xml:space="preserve">Cocama </w:t>
            </w:r>
            <w:proofErr w:type="spellStart"/>
            <w:r w:rsidRPr="00286386">
              <w:rPr>
                <w:color w:val="000000"/>
                <w:sz w:val="20"/>
                <w:szCs w:val="20"/>
              </w:rPr>
              <w:t>Cocamilla</w:t>
            </w:r>
            <w:proofErr w:type="spellEnd"/>
            <w:r w:rsidRPr="00286386">
              <w:rPr>
                <w:color w:val="000000"/>
                <w:sz w:val="20"/>
                <w:szCs w:val="20"/>
              </w:rPr>
              <w:t xml:space="preserve">, Ucayali, </w:t>
            </w:r>
            <w:proofErr w:type="spellStart"/>
            <w:r w:rsidRPr="00286386">
              <w:rPr>
                <w:color w:val="000000"/>
                <w:sz w:val="20"/>
                <w:szCs w:val="20"/>
              </w:rPr>
              <w:t>Xibitaona</w:t>
            </w:r>
            <w:proofErr w:type="spellEnd"/>
          </w:p>
        </w:tc>
        <w:tc>
          <w:tcPr>
            <w:tcW w:w="1168" w:type="dxa"/>
            <w:tcBorders>
              <w:top w:val="nil"/>
              <w:left w:val="nil"/>
              <w:bottom w:val="single" w:sz="4" w:space="0" w:color="000000"/>
              <w:right w:val="single" w:sz="4" w:space="0" w:color="000000"/>
            </w:tcBorders>
            <w:shd w:val="clear" w:color="auto" w:fill="auto"/>
            <w:vAlign w:val="center"/>
          </w:tcPr>
          <w:p w14:paraId="39DF30AE"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Kukama</w:t>
            </w:r>
            <w:proofErr w:type="spellEnd"/>
            <w:r w:rsidRPr="00286386">
              <w:rPr>
                <w:color w:val="000000"/>
                <w:sz w:val="20"/>
                <w:szCs w:val="20"/>
              </w:rPr>
              <w:t xml:space="preserve"> </w:t>
            </w:r>
            <w:proofErr w:type="spellStart"/>
            <w:r w:rsidRPr="00286386">
              <w:rPr>
                <w:color w:val="000000"/>
                <w:sz w:val="20"/>
                <w:szCs w:val="20"/>
              </w:rPr>
              <w:t>Kukamiria</w:t>
            </w:r>
            <w:proofErr w:type="spellEnd"/>
          </w:p>
        </w:tc>
        <w:tc>
          <w:tcPr>
            <w:tcW w:w="1100" w:type="dxa"/>
            <w:tcBorders>
              <w:top w:val="nil"/>
              <w:left w:val="nil"/>
              <w:bottom w:val="single" w:sz="4" w:space="0" w:color="000000"/>
              <w:right w:val="single" w:sz="4" w:space="0" w:color="000000"/>
            </w:tcBorders>
            <w:shd w:val="clear" w:color="auto" w:fill="auto"/>
            <w:vAlign w:val="center"/>
          </w:tcPr>
          <w:p w14:paraId="425B5FBF" w14:textId="77777777" w:rsidR="0019252A" w:rsidRPr="00286386" w:rsidRDefault="0019252A" w:rsidP="00F840CC">
            <w:pPr>
              <w:spacing w:after="0"/>
              <w:jc w:val="center"/>
              <w:rPr>
                <w:color w:val="000000"/>
                <w:sz w:val="20"/>
                <w:szCs w:val="20"/>
              </w:rPr>
            </w:pPr>
            <w:r w:rsidRPr="00286386">
              <w:rPr>
                <w:color w:val="000000"/>
                <w:sz w:val="20"/>
                <w:szCs w:val="20"/>
              </w:rPr>
              <w:t>Tupí-guaraní</w:t>
            </w:r>
          </w:p>
        </w:tc>
        <w:tc>
          <w:tcPr>
            <w:tcW w:w="1134" w:type="dxa"/>
            <w:tcBorders>
              <w:top w:val="nil"/>
              <w:left w:val="nil"/>
              <w:bottom w:val="single" w:sz="4" w:space="0" w:color="000000"/>
              <w:right w:val="single" w:sz="4" w:space="0" w:color="000000"/>
            </w:tcBorders>
            <w:shd w:val="clear" w:color="auto" w:fill="auto"/>
            <w:vAlign w:val="center"/>
          </w:tcPr>
          <w:p w14:paraId="467508BD"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12DD1926"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471A7C27"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5E19CA98" w14:textId="77777777" w:rsidR="0019252A" w:rsidRPr="00286386" w:rsidRDefault="0019252A" w:rsidP="00F840CC">
            <w:pPr>
              <w:spacing w:after="0"/>
              <w:jc w:val="center"/>
              <w:rPr>
                <w:color w:val="000000"/>
                <w:sz w:val="20"/>
                <w:szCs w:val="20"/>
              </w:rPr>
            </w:pPr>
            <w:r w:rsidRPr="00286386">
              <w:rPr>
                <w:color w:val="000000"/>
                <w:sz w:val="20"/>
                <w:szCs w:val="20"/>
              </w:rPr>
              <w:t>Loreto, Ucayali</w:t>
            </w:r>
          </w:p>
        </w:tc>
      </w:tr>
      <w:tr w:rsidR="0019252A" w:rsidRPr="00286386" w14:paraId="4138ACF1"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6505B413" w14:textId="77777777" w:rsidR="0019252A" w:rsidRPr="00286386" w:rsidRDefault="0019252A" w:rsidP="00F840CC">
            <w:pPr>
              <w:spacing w:after="0"/>
              <w:jc w:val="center"/>
              <w:rPr>
                <w:color w:val="000000"/>
                <w:sz w:val="20"/>
                <w:szCs w:val="20"/>
              </w:rPr>
            </w:pPr>
            <w:r w:rsidRPr="00286386">
              <w:rPr>
                <w:color w:val="000000"/>
                <w:sz w:val="20"/>
                <w:szCs w:val="20"/>
              </w:rPr>
              <w:t>26</w:t>
            </w:r>
          </w:p>
        </w:tc>
        <w:tc>
          <w:tcPr>
            <w:tcW w:w="1134" w:type="dxa"/>
            <w:tcBorders>
              <w:top w:val="nil"/>
              <w:left w:val="nil"/>
              <w:bottom w:val="single" w:sz="4" w:space="0" w:color="000000"/>
              <w:right w:val="single" w:sz="4" w:space="0" w:color="000000"/>
            </w:tcBorders>
            <w:shd w:val="clear" w:color="auto" w:fill="auto"/>
            <w:vAlign w:val="center"/>
          </w:tcPr>
          <w:p w14:paraId="26DA23B5"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Madija</w:t>
            </w:r>
            <w:proofErr w:type="spellEnd"/>
          </w:p>
        </w:tc>
        <w:tc>
          <w:tcPr>
            <w:tcW w:w="1417" w:type="dxa"/>
            <w:tcBorders>
              <w:top w:val="nil"/>
              <w:left w:val="nil"/>
              <w:bottom w:val="single" w:sz="4" w:space="0" w:color="000000"/>
              <w:right w:val="single" w:sz="4" w:space="0" w:color="000000"/>
            </w:tcBorders>
            <w:shd w:val="clear" w:color="auto" w:fill="auto"/>
            <w:vAlign w:val="center"/>
          </w:tcPr>
          <w:p w14:paraId="19989253"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Culina</w:t>
            </w:r>
            <w:proofErr w:type="spellEnd"/>
            <w:r w:rsidRPr="00286386">
              <w:rPr>
                <w:color w:val="000000"/>
                <w:sz w:val="20"/>
                <w:szCs w:val="20"/>
              </w:rPr>
              <w:t xml:space="preserve">, Karina, </w:t>
            </w:r>
            <w:proofErr w:type="spellStart"/>
            <w:r w:rsidRPr="00286386">
              <w:rPr>
                <w:color w:val="000000"/>
                <w:sz w:val="20"/>
                <w:szCs w:val="20"/>
              </w:rPr>
              <w:t>Kolina</w:t>
            </w:r>
            <w:proofErr w:type="spellEnd"/>
            <w:r w:rsidRPr="00286386">
              <w:rPr>
                <w:color w:val="000000"/>
                <w:sz w:val="20"/>
                <w:szCs w:val="20"/>
              </w:rPr>
              <w:t xml:space="preserve">, </w:t>
            </w:r>
            <w:proofErr w:type="spellStart"/>
            <w:r w:rsidRPr="00286386">
              <w:rPr>
                <w:color w:val="000000"/>
                <w:sz w:val="20"/>
                <w:szCs w:val="20"/>
              </w:rPr>
              <w:t>Kollina</w:t>
            </w:r>
            <w:proofErr w:type="spellEnd"/>
            <w:r w:rsidRPr="00286386">
              <w:rPr>
                <w:color w:val="000000"/>
                <w:sz w:val="20"/>
                <w:szCs w:val="20"/>
              </w:rPr>
              <w:t xml:space="preserve">, </w:t>
            </w:r>
            <w:proofErr w:type="spellStart"/>
            <w:r w:rsidRPr="00286386">
              <w:rPr>
                <w:color w:val="000000"/>
                <w:sz w:val="20"/>
                <w:szCs w:val="20"/>
              </w:rPr>
              <w:t>Kulino</w:t>
            </w:r>
            <w:proofErr w:type="spellEnd"/>
            <w:r w:rsidRPr="00286386">
              <w:rPr>
                <w:color w:val="000000"/>
                <w:sz w:val="20"/>
                <w:szCs w:val="20"/>
              </w:rPr>
              <w:t xml:space="preserve">, </w:t>
            </w:r>
            <w:proofErr w:type="spellStart"/>
            <w:r w:rsidRPr="00286386">
              <w:rPr>
                <w:color w:val="000000"/>
                <w:sz w:val="20"/>
                <w:szCs w:val="20"/>
              </w:rPr>
              <w:t>Madiha</w:t>
            </w:r>
            <w:proofErr w:type="spellEnd"/>
          </w:p>
        </w:tc>
        <w:tc>
          <w:tcPr>
            <w:tcW w:w="1168" w:type="dxa"/>
            <w:tcBorders>
              <w:top w:val="nil"/>
              <w:left w:val="nil"/>
              <w:bottom w:val="single" w:sz="4" w:space="0" w:color="000000"/>
              <w:right w:val="single" w:sz="4" w:space="0" w:color="000000"/>
            </w:tcBorders>
            <w:shd w:val="clear" w:color="auto" w:fill="auto"/>
            <w:vAlign w:val="center"/>
          </w:tcPr>
          <w:p w14:paraId="0D323D24"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Madija</w:t>
            </w:r>
            <w:proofErr w:type="spellEnd"/>
          </w:p>
        </w:tc>
        <w:tc>
          <w:tcPr>
            <w:tcW w:w="1100" w:type="dxa"/>
            <w:tcBorders>
              <w:top w:val="nil"/>
              <w:left w:val="nil"/>
              <w:bottom w:val="single" w:sz="4" w:space="0" w:color="000000"/>
              <w:right w:val="single" w:sz="4" w:space="0" w:color="000000"/>
            </w:tcBorders>
            <w:shd w:val="clear" w:color="auto" w:fill="auto"/>
            <w:vAlign w:val="center"/>
          </w:tcPr>
          <w:p w14:paraId="5B605063"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Arawa</w:t>
            </w:r>
            <w:proofErr w:type="spellEnd"/>
          </w:p>
        </w:tc>
        <w:tc>
          <w:tcPr>
            <w:tcW w:w="1134" w:type="dxa"/>
            <w:tcBorders>
              <w:top w:val="nil"/>
              <w:left w:val="nil"/>
              <w:bottom w:val="single" w:sz="4" w:space="0" w:color="000000"/>
              <w:right w:val="single" w:sz="4" w:space="0" w:color="000000"/>
            </w:tcBorders>
            <w:shd w:val="clear" w:color="auto" w:fill="auto"/>
            <w:vAlign w:val="center"/>
          </w:tcPr>
          <w:p w14:paraId="18F8DCA7"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1E35C1B8"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0F557B86"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5D7088B0" w14:textId="77777777" w:rsidR="0019252A" w:rsidRPr="00286386" w:rsidRDefault="0019252A" w:rsidP="00F840CC">
            <w:pPr>
              <w:spacing w:after="0"/>
              <w:jc w:val="center"/>
              <w:rPr>
                <w:color w:val="000000"/>
                <w:sz w:val="20"/>
                <w:szCs w:val="20"/>
              </w:rPr>
            </w:pPr>
            <w:r w:rsidRPr="00286386">
              <w:rPr>
                <w:color w:val="000000"/>
                <w:sz w:val="20"/>
                <w:szCs w:val="20"/>
              </w:rPr>
              <w:t>Ucayali</w:t>
            </w:r>
          </w:p>
        </w:tc>
      </w:tr>
      <w:tr w:rsidR="0019252A" w:rsidRPr="00286386" w14:paraId="0510F8C8"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364F6DB2" w14:textId="77777777" w:rsidR="0019252A" w:rsidRPr="00286386" w:rsidRDefault="0019252A" w:rsidP="00F840CC">
            <w:pPr>
              <w:spacing w:after="0"/>
              <w:jc w:val="center"/>
              <w:rPr>
                <w:color w:val="000000"/>
                <w:sz w:val="20"/>
                <w:szCs w:val="20"/>
              </w:rPr>
            </w:pPr>
            <w:r w:rsidRPr="00286386">
              <w:rPr>
                <w:color w:val="000000"/>
                <w:sz w:val="20"/>
                <w:szCs w:val="20"/>
              </w:rPr>
              <w:t>27</w:t>
            </w:r>
          </w:p>
        </w:tc>
        <w:tc>
          <w:tcPr>
            <w:tcW w:w="1134" w:type="dxa"/>
            <w:tcBorders>
              <w:top w:val="nil"/>
              <w:left w:val="nil"/>
              <w:bottom w:val="single" w:sz="4" w:space="0" w:color="000000"/>
              <w:right w:val="single" w:sz="4" w:space="0" w:color="000000"/>
            </w:tcBorders>
            <w:shd w:val="clear" w:color="auto" w:fill="auto"/>
            <w:vAlign w:val="center"/>
          </w:tcPr>
          <w:p w14:paraId="20301ED5"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Maijuna</w:t>
            </w:r>
            <w:proofErr w:type="spellEnd"/>
          </w:p>
        </w:tc>
        <w:tc>
          <w:tcPr>
            <w:tcW w:w="1417" w:type="dxa"/>
            <w:tcBorders>
              <w:top w:val="nil"/>
              <w:left w:val="nil"/>
              <w:bottom w:val="single" w:sz="4" w:space="0" w:color="000000"/>
              <w:right w:val="single" w:sz="4" w:space="0" w:color="000000"/>
            </w:tcBorders>
            <w:shd w:val="clear" w:color="auto" w:fill="auto"/>
            <w:vAlign w:val="center"/>
          </w:tcPr>
          <w:p w14:paraId="711B8AB2"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Maijɨki</w:t>
            </w:r>
            <w:proofErr w:type="spellEnd"/>
            <w:r w:rsidRPr="00286386">
              <w:rPr>
                <w:color w:val="000000"/>
                <w:sz w:val="20"/>
                <w:szCs w:val="20"/>
              </w:rPr>
              <w:t>, Orejón</w:t>
            </w:r>
          </w:p>
        </w:tc>
        <w:tc>
          <w:tcPr>
            <w:tcW w:w="1168" w:type="dxa"/>
            <w:tcBorders>
              <w:top w:val="nil"/>
              <w:left w:val="nil"/>
              <w:bottom w:val="single" w:sz="4" w:space="0" w:color="000000"/>
              <w:right w:val="single" w:sz="4" w:space="0" w:color="000000"/>
            </w:tcBorders>
            <w:shd w:val="clear" w:color="auto" w:fill="auto"/>
            <w:vAlign w:val="center"/>
          </w:tcPr>
          <w:p w14:paraId="48A4CD25"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Maijɨki</w:t>
            </w:r>
            <w:proofErr w:type="spellEnd"/>
          </w:p>
        </w:tc>
        <w:tc>
          <w:tcPr>
            <w:tcW w:w="1100" w:type="dxa"/>
            <w:tcBorders>
              <w:top w:val="nil"/>
              <w:left w:val="nil"/>
              <w:bottom w:val="single" w:sz="4" w:space="0" w:color="000000"/>
              <w:right w:val="single" w:sz="4" w:space="0" w:color="000000"/>
            </w:tcBorders>
            <w:shd w:val="clear" w:color="auto" w:fill="auto"/>
            <w:vAlign w:val="center"/>
          </w:tcPr>
          <w:p w14:paraId="755ECF4B"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Tucano</w:t>
            </w:r>
            <w:proofErr w:type="spellEnd"/>
          </w:p>
        </w:tc>
        <w:tc>
          <w:tcPr>
            <w:tcW w:w="1134" w:type="dxa"/>
            <w:tcBorders>
              <w:top w:val="nil"/>
              <w:left w:val="nil"/>
              <w:bottom w:val="single" w:sz="4" w:space="0" w:color="000000"/>
              <w:right w:val="single" w:sz="4" w:space="0" w:color="000000"/>
            </w:tcBorders>
            <w:shd w:val="clear" w:color="auto" w:fill="auto"/>
            <w:vAlign w:val="center"/>
          </w:tcPr>
          <w:p w14:paraId="51435BB1"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2021816D"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406EEA32"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7A1B5175" w14:textId="77777777" w:rsidR="0019252A" w:rsidRPr="00286386" w:rsidRDefault="0019252A" w:rsidP="00F840CC">
            <w:pPr>
              <w:spacing w:after="0"/>
              <w:jc w:val="center"/>
              <w:rPr>
                <w:color w:val="000000"/>
                <w:sz w:val="20"/>
                <w:szCs w:val="20"/>
              </w:rPr>
            </w:pPr>
            <w:r w:rsidRPr="00286386">
              <w:rPr>
                <w:color w:val="000000"/>
                <w:sz w:val="20"/>
                <w:szCs w:val="20"/>
              </w:rPr>
              <w:t>Loreto</w:t>
            </w:r>
          </w:p>
        </w:tc>
      </w:tr>
      <w:tr w:rsidR="0019252A" w:rsidRPr="00286386" w14:paraId="2DA37C2D"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7724CD1F" w14:textId="77777777" w:rsidR="0019252A" w:rsidRPr="00286386" w:rsidRDefault="0019252A" w:rsidP="00F840CC">
            <w:pPr>
              <w:spacing w:after="0"/>
              <w:jc w:val="center"/>
              <w:rPr>
                <w:color w:val="000000"/>
                <w:sz w:val="20"/>
                <w:szCs w:val="20"/>
              </w:rPr>
            </w:pPr>
            <w:r w:rsidRPr="00286386">
              <w:rPr>
                <w:color w:val="000000"/>
                <w:sz w:val="20"/>
                <w:szCs w:val="20"/>
              </w:rPr>
              <w:t>28</w:t>
            </w:r>
          </w:p>
        </w:tc>
        <w:tc>
          <w:tcPr>
            <w:tcW w:w="1134" w:type="dxa"/>
            <w:tcBorders>
              <w:top w:val="nil"/>
              <w:left w:val="nil"/>
              <w:bottom w:val="single" w:sz="4" w:space="0" w:color="000000"/>
              <w:right w:val="single" w:sz="4" w:space="0" w:color="000000"/>
            </w:tcBorders>
            <w:shd w:val="clear" w:color="auto" w:fill="auto"/>
            <w:vAlign w:val="center"/>
          </w:tcPr>
          <w:p w14:paraId="59DE0E81"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Marinahua</w:t>
            </w:r>
            <w:proofErr w:type="spellEnd"/>
          </w:p>
        </w:tc>
        <w:tc>
          <w:tcPr>
            <w:tcW w:w="1417" w:type="dxa"/>
            <w:tcBorders>
              <w:top w:val="nil"/>
              <w:left w:val="nil"/>
              <w:bottom w:val="single" w:sz="4" w:space="0" w:color="000000"/>
              <w:right w:val="single" w:sz="4" w:space="0" w:color="000000"/>
            </w:tcBorders>
            <w:shd w:val="clear" w:color="auto" w:fill="auto"/>
            <w:vAlign w:val="center"/>
          </w:tcPr>
          <w:p w14:paraId="36DF4899"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Onocoin</w:t>
            </w:r>
            <w:proofErr w:type="spellEnd"/>
            <w:r w:rsidRPr="00286386">
              <w:rPr>
                <w:color w:val="000000"/>
                <w:sz w:val="20"/>
                <w:szCs w:val="20"/>
              </w:rPr>
              <w:t xml:space="preserve">, </w:t>
            </w:r>
            <w:proofErr w:type="spellStart"/>
            <w:r w:rsidRPr="00286386">
              <w:rPr>
                <w:color w:val="000000"/>
                <w:sz w:val="20"/>
                <w:szCs w:val="20"/>
              </w:rPr>
              <w:t>Yora</w:t>
            </w:r>
            <w:proofErr w:type="spellEnd"/>
          </w:p>
        </w:tc>
        <w:tc>
          <w:tcPr>
            <w:tcW w:w="1168" w:type="dxa"/>
            <w:tcBorders>
              <w:top w:val="nil"/>
              <w:left w:val="nil"/>
              <w:bottom w:val="single" w:sz="4" w:space="0" w:color="000000"/>
              <w:right w:val="single" w:sz="4" w:space="0" w:color="000000"/>
            </w:tcBorders>
            <w:shd w:val="clear" w:color="auto" w:fill="auto"/>
            <w:vAlign w:val="center"/>
          </w:tcPr>
          <w:p w14:paraId="2EF0F857"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Sharanahua</w:t>
            </w:r>
            <w:proofErr w:type="spellEnd"/>
          </w:p>
        </w:tc>
        <w:tc>
          <w:tcPr>
            <w:tcW w:w="1100" w:type="dxa"/>
            <w:tcBorders>
              <w:top w:val="nil"/>
              <w:left w:val="nil"/>
              <w:bottom w:val="single" w:sz="4" w:space="0" w:color="000000"/>
              <w:right w:val="single" w:sz="4" w:space="0" w:color="000000"/>
            </w:tcBorders>
            <w:shd w:val="clear" w:color="auto" w:fill="auto"/>
            <w:vAlign w:val="center"/>
          </w:tcPr>
          <w:p w14:paraId="6D73E484" w14:textId="77777777" w:rsidR="0019252A" w:rsidRPr="00286386" w:rsidRDefault="0019252A" w:rsidP="00F840CC">
            <w:pPr>
              <w:spacing w:after="0"/>
              <w:jc w:val="center"/>
              <w:rPr>
                <w:color w:val="000000"/>
                <w:sz w:val="20"/>
                <w:szCs w:val="20"/>
              </w:rPr>
            </w:pPr>
            <w:r w:rsidRPr="00286386">
              <w:rPr>
                <w:color w:val="000000"/>
                <w:sz w:val="20"/>
                <w:szCs w:val="20"/>
              </w:rPr>
              <w:t>Pano</w:t>
            </w:r>
          </w:p>
        </w:tc>
        <w:tc>
          <w:tcPr>
            <w:tcW w:w="1134" w:type="dxa"/>
            <w:tcBorders>
              <w:top w:val="nil"/>
              <w:left w:val="nil"/>
              <w:bottom w:val="single" w:sz="4" w:space="0" w:color="000000"/>
              <w:right w:val="single" w:sz="4" w:space="0" w:color="000000"/>
            </w:tcBorders>
            <w:shd w:val="clear" w:color="auto" w:fill="auto"/>
            <w:vAlign w:val="center"/>
          </w:tcPr>
          <w:p w14:paraId="12127DAA"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6A6B90D6"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3BA056C8"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112E05DC" w14:textId="77777777" w:rsidR="0019252A" w:rsidRPr="00286386" w:rsidRDefault="0019252A" w:rsidP="00F840CC">
            <w:pPr>
              <w:spacing w:after="0"/>
              <w:jc w:val="center"/>
              <w:rPr>
                <w:color w:val="000000"/>
                <w:sz w:val="20"/>
                <w:szCs w:val="20"/>
              </w:rPr>
            </w:pPr>
            <w:r w:rsidRPr="00286386">
              <w:rPr>
                <w:color w:val="000000"/>
                <w:sz w:val="20"/>
                <w:szCs w:val="20"/>
              </w:rPr>
              <w:t>Ucayali</w:t>
            </w:r>
          </w:p>
        </w:tc>
      </w:tr>
      <w:tr w:rsidR="0019252A" w:rsidRPr="00286386" w14:paraId="1921DB8B"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73DF871D" w14:textId="77777777" w:rsidR="0019252A" w:rsidRPr="00286386" w:rsidRDefault="0019252A" w:rsidP="00F840CC">
            <w:pPr>
              <w:spacing w:after="0"/>
              <w:jc w:val="center"/>
              <w:rPr>
                <w:color w:val="000000"/>
                <w:sz w:val="20"/>
                <w:szCs w:val="20"/>
              </w:rPr>
            </w:pPr>
            <w:r w:rsidRPr="00286386">
              <w:rPr>
                <w:color w:val="000000"/>
                <w:sz w:val="20"/>
                <w:szCs w:val="20"/>
              </w:rPr>
              <w:t>29</w:t>
            </w:r>
          </w:p>
        </w:tc>
        <w:tc>
          <w:tcPr>
            <w:tcW w:w="1134" w:type="dxa"/>
            <w:tcBorders>
              <w:top w:val="nil"/>
              <w:left w:val="nil"/>
              <w:bottom w:val="single" w:sz="4" w:space="0" w:color="000000"/>
              <w:right w:val="single" w:sz="4" w:space="0" w:color="000000"/>
            </w:tcBorders>
            <w:shd w:val="clear" w:color="auto" w:fill="auto"/>
            <w:vAlign w:val="center"/>
          </w:tcPr>
          <w:p w14:paraId="614F4949"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Mashco</w:t>
            </w:r>
            <w:proofErr w:type="spellEnd"/>
            <w:r w:rsidRPr="00286386">
              <w:rPr>
                <w:color w:val="000000"/>
                <w:sz w:val="20"/>
                <w:szCs w:val="20"/>
              </w:rPr>
              <w:t xml:space="preserve"> Piro</w:t>
            </w:r>
          </w:p>
        </w:tc>
        <w:tc>
          <w:tcPr>
            <w:tcW w:w="1417" w:type="dxa"/>
            <w:tcBorders>
              <w:top w:val="nil"/>
              <w:left w:val="nil"/>
              <w:bottom w:val="single" w:sz="4" w:space="0" w:color="000000"/>
              <w:right w:val="single" w:sz="4" w:space="0" w:color="000000"/>
            </w:tcBorders>
            <w:shd w:val="clear" w:color="auto" w:fill="auto"/>
            <w:vAlign w:val="center"/>
          </w:tcPr>
          <w:p w14:paraId="39BB6922"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Mashco</w:t>
            </w:r>
            <w:proofErr w:type="spellEnd"/>
            <w:r w:rsidRPr="00286386">
              <w:rPr>
                <w:color w:val="000000"/>
                <w:sz w:val="20"/>
                <w:szCs w:val="20"/>
              </w:rPr>
              <w:t xml:space="preserve">, Piro </w:t>
            </w:r>
            <w:proofErr w:type="spellStart"/>
            <w:r w:rsidRPr="00286386">
              <w:rPr>
                <w:color w:val="000000"/>
                <w:sz w:val="20"/>
                <w:szCs w:val="20"/>
              </w:rPr>
              <w:t>Mashco</w:t>
            </w:r>
            <w:proofErr w:type="spellEnd"/>
          </w:p>
        </w:tc>
        <w:tc>
          <w:tcPr>
            <w:tcW w:w="1168" w:type="dxa"/>
            <w:tcBorders>
              <w:top w:val="nil"/>
              <w:left w:val="nil"/>
              <w:bottom w:val="single" w:sz="4" w:space="0" w:color="000000"/>
              <w:right w:val="single" w:sz="4" w:space="0" w:color="000000"/>
            </w:tcBorders>
            <w:shd w:val="clear" w:color="auto" w:fill="auto"/>
            <w:vAlign w:val="center"/>
          </w:tcPr>
          <w:p w14:paraId="65BD219B"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Yine</w:t>
            </w:r>
            <w:proofErr w:type="spellEnd"/>
          </w:p>
        </w:tc>
        <w:tc>
          <w:tcPr>
            <w:tcW w:w="1100" w:type="dxa"/>
            <w:tcBorders>
              <w:top w:val="nil"/>
              <w:left w:val="nil"/>
              <w:bottom w:val="single" w:sz="4" w:space="0" w:color="000000"/>
              <w:right w:val="single" w:sz="4" w:space="0" w:color="000000"/>
            </w:tcBorders>
            <w:shd w:val="clear" w:color="auto" w:fill="auto"/>
            <w:vAlign w:val="center"/>
          </w:tcPr>
          <w:p w14:paraId="23BF1280"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Arawak</w:t>
            </w:r>
            <w:proofErr w:type="spellEnd"/>
          </w:p>
        </w:tc>
        <w:tc>
          <w:tcPr>
            <w:tcW w:w="1134" w:type="dxa"/>
            <w:tcBorders>
              <w:top w:val="nil"/>
              <w:left w:val="nil"/>
              <w:bottom w:val="single" w:sz="4" w:space="0" w:color="000000"/>
              <w:right w:val="single" w:sz="4" w:space="0" w:color="000000"/>
            </w:tcBorders>
            <w:shd w:val="clear" w:color="auto" w:fill="auto"/>
            <w:vAlign w:val="center"/>
          </w:tcPr>
          <w:p w14:paraId="74356E25"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40CF83BE" w14:textId="77777777" w:rsidR="0019252A" w:rsidRPr="00286386" w:rsidRDefault="0019252A" w:rsidP="00F840CC">
            <w:pPr>
              <w:spacing w:after="0"/>
              <w:jc w:val="center"/>
              <w:rPr>
                <w:color w:val="000000"/>
                <w:sz w:val="20"/>
                <w:szCs w:val="20"/>
              </w:rPr>
            </w:pPr>
            <w:r w:rsidRPr="00286386">
              <w:rPr>
                <w:color w:val="000000"/>
                <w:sz w:val="20"/>
                <w:szCs w:val="20"/>
              </w:rPr>
              <w:t>Sí</w:t>
            </w:r>
          </w:p>
        </w:tc>
        <w:tc>
          <w:tcPr>
            <w:tcW w:w="928" w:type="dxa"/>
            <w:tcBorders>
              <w:top w:val="nil"/>
              <w:left w:val="nil"/>
              <w:bottom w:val="single" w:sz="4" w:space="0" w:color="000000"/>
              <w:right w:val="single" w:sz="4" w:space="0" w:color="000000"/>
            </w:tcBorders>
            <w:shd w:val="clear" w:color="auto" w:fill="auto"/>
            <w:vAlign w:val="center"/>
          </w:tcPr>
          <w:p w14:paraId="73FDE510"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6E499D3B" w14:textId="77777777" w:rsidR="0019252A" w:rsidRPr="00286386" w:rsidRDefault="0019252A" w:rsidP="00F840CC">
            <w:pPr>
              <w:spacing w:after="0"/>
              <w:jc w:val="center"/>
              <w:rPr>
                <w:color w:val="000000"/>
                <w:sz w:val="20"/>
                <w:szCs w:val="20"/>
              </w:rPr>
            </w:pPr>
            <w:r w:rsidRPr="00286386">
              <w:rPr>
                <w:color w:val="000000"/>
                <w:sz w:val="20"/>
                <w:szCs w:val="20"/>
              </w:rPr>
              <w:t>Madre de Dios, Ucayali</w:t>
            </w:r>
          </w:p>
        </w:tc>
      </w:tr>
      <w:tr w:rsidR="0019252A" w:rsidRPr="00286386" w14:paraId="73C34ED2"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42F027C2" w14:textId="77777777" w:rsidR="0019252A" w:rsidRPr="00286386" w:rsidRDefault="0019252A" w:rsidP="00F840CC">
            <w:pPr>
              <w:spacing w:after="0"/>
              <w:jc w:val="center"/>
              <w:rPr>
                <w:color w:val="000000"/>
                <w:sz w:val="20"/>
                <w:szCs w:val="20"/>
              </w:rPr>
            </w:pPr>
            <w:r w:rsidRPr="00286386">
              <w:rPr>
                <w:color w:val="000000"/>
                <w:sz w:val="20"/>
                <w:szCs w:val="20"/>
              </w:rPr>
              <w:t>30</w:t>
            </w:r>
          </w:p>
        </w:tc>
        <w:tc>
          <w:tcPr>
            <w:tcW w:w="1134" w:type="dxa"/>
            <w:tcBorders>
              <w:top w:val="nil"/>
              <w:left w:val="nil"/>
              <w:bottom w:val="single" w:sz="4" w:space="0" w:color="000000"/>
              <w:right w:val="single" w:sz="4" w:space="0" w:color="000000"/>
            </w:tcBorders>
            <w:shd w:val="clear" w:color="auto" w:fill="auto"/>
            <w:vAlign w:val="center"/>
          </w:tcPr>
          <w:p w14:paraId="1232032A"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Mastanahua</w:t>
            </w:r>
            <w:proofErr w:type="spellEnd"/>
          </w:p>
        </w:tc>
        <w:tc>
          <w:tcPr>
            <w:tcW w:w="1417" w:type="dxa"/>
            <w:tcBorders>
              <w:top w:val="nil"/>
              <w:left w:val="nil"/>
              <w:bottom w:val="single" w:sz="4" w:space="0" w:color="000000"/>
              <w:right w:val="single" w:sz="4" w:space="0" w:color="000000"/>
            </w:tcBorders>
            <w:shd w:val="clear" w:color="auto" w:fill="auto"/>
            <w:vAlign w:val="center"/>
          </w:tcPr>
          <w:p w14:paraId="23B012E3"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Matsanahua</w:t>
            </w:r>
            <w:proofErr w:type="spellEnd"/>
            <w:r w:rsidRPr="00286386">
              <w:rPr>
                <w:color w:val="000000"/>
                <w:sz w:val="20"/>
                <w:szCs w:val="20"/>
              </w:rPr>
              <w:t xml:space="preserve">, </w:t>
            </w:r>
            <w:proofErr w:type="spellStart"/>
            <w:r w:rsidRPr="00286386">
              <w:rPr>
                <w:color w:val="000000"/>
                <w:sz w:val="20"/>
                <w:szCs w:val="20"/>
              </w:rPr>
              <w:t>Yora</w:t>
            </w:r>
            <w:proofErr w:type="spellEnd"/>
          </w:p>
        </w:tc>
        <w:tc>
          <w:tcPr>
            <w:tcW w:w="1168" w:type="dxa"/>
            <w:tcBorders>
              <w:top w:val="nil"/>
              <w:left w:val="nil"/>
              <w:bottom w:val="single" w:sz="4" w:space="0" w:color="000000"/>
              <w:right w:val="single" w:sz="4" w:space="0" w:color="000000"/>
            </w:tcBorders>
            <w:shd w:val="clear" w:color="auto" w:fill="auto"/>
            <w:vAlign w:val="center"/>
          </w:tcPr>
          <w:p w14:paraId="34D163E2"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Sharanahua</w:t>
            </w:r>
            <w:proofErr w:type="spellEnd"/>
          </w:p>
        </w:tc>
        <w:tc>
          <w:tcPr>
            <w:tcW w:w="1100" w:type="dxa"/>
            <w:tcBorders>
              <w:top w:val="nil"/>
              <w:left w:val="nil"/>
              <w:bottom w:val="single" w:sz="4" w:space="0" w:color="000000"/>
              <w:right w:val="single" w:sz="4" w:space="0" w:color="000000"/>
            </w:tcBorders>
            <w:shd w:val="clear" w:color="auto" w:fill="auto"/>
            <w:vAlign w:val="center"/>
          </w:tcPr>
          <w:p w14:paraId="5FF1B1A3" w14:textId="77777777" w:rsidR="0019252A" w:rsidRPr="00286386" w:rsidRDefault="0019252A" w:rsidP="00F840CC">
            <w:pPr>
              <w:spacing w:after="0"/>
              <w:jc w:val="center"/>
              <w:rPr>
                <w:color w:val="000000"/>
                <w:sz w:val="20"/>
                <w:szCs w:val="20"/>
              </w:rPr>
            </w:pPr>
            <w:r w:rsidRPr="00286386">
              <w:rPr>
                <w:color w:val="000000"/>
                <w:sz w:val="20"/>
                <w:szCs w:val="20"/>
              </w:rPr>
              <w:t>Pano</w:t>
            </w:r>
          </w:p>
        </w:tc>
        <w:tc>
          <w:tcPr>
            <w:tcW w:w="1134" w:type="dxa"/>
            <w:tcBorders>
              <w:top w:val="nil"/>
              <w:left w:val="nil"/>
              <w:bottom w:val="single" w:sz="4" w:space="0" w:color="000000"/>
              <w:right w:val="single" w:sz="4" w:space="0" w:color="000000"/>
            </w:tcBorders>
            <w:shd w:val="clear" w:color="auto" w:fill="auto"/>
            <w:vAlign w:val="center"/>
          </w:tcPr>
          <w:p w14:paraId="5638A091"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5574B929" w14:textId="77777777" w:rsidR="0019252A" w:rsidRPr="00286386" w:rsidRDefault="0019252A" w:rsidP="00F840CC">
            <w:pPr>
              <w:spacing w:after="0"/>
              <w:jc w:val="center"/>
              <w:rPr>
                <w:color w:val="000000"/>
                <w:sz w:val="20"/>
                <w:szCs w:val="20"/>
              </w:rPr>
            </w:pPr>
            <w:r w:rsidRPr="00286386">
              <w:rPr>
                <w:color w:val="000000"/>
                <w:sz w:val="20"/>
                <w:szCs w:val="20"/>
              </w:rPr>
              <w:t>Sí</w:t>
            </w:r>
          </w:p>
        </w:tc>
        <w:tc>
          <w:tcPr>
            <w:tcW w:w="928" w:type="dxa"/>
            <w:tcBorders>
              <w:top w:val="nil"/>
              <w:left w:val="nil"/>
              <w:bottom w:val="single" w:sz="4" w:space="0" w:color="000000"/>
              <w:right w:val="single" w:sz="4" w:space="0" w:color="000000"/>
            </w:tcBorders>
            <w:shd w:val="clear" w:color="auto" w:fill="auto"/>
            <w:vAlign w:val="center"/>
          </w:tcPr>
          <w:p w14:paraId="79F0359B" w14:textId="77777777" w:rsidR="0019252A" w:rsidRPr="00286386" w:rsidRDefault="0019252A" w:rsidP="00F840CC">
            <w:pPr>
              <w:spacing w:after="0"/>
              <w:jc w:val="center"/>
              <w:rPr>
                <w:color w:val="000000"/>
                <w:sz w:val="20"/>
                <w:szCs w:val="20"/>
              </w:rPr>
            </w:pPr>
            <w:r w:rsidRPr="00286386">
              <w:rPr>
                <w:color w:val="000000"/>
                <w:sz w:val="20"/>
                <w:szCs w:val="20"/>
              </w:rPr>
              <w:t>Sí</w:t>
            </w:r>
          </w:p>
        </w:tc>
        <w:tc>
          <w:tcPr>
            <w:tcW w:w="1470" w:type="dxa"/>
            <w:tcBorders>
              <w:top w:val="nil"/>
              <w:left w:val="nil"/>
              <w:bottom w:val="single" w:sz="4" w:space="0" w:color="000000"/>
              <w:right w:val="single" w:sz="4" w:space="0" w:color="000000"/>
            </w:tcBorders>
            <w:shd w:val="clear" w:color="auto" w:fill="auto"/>
            <w:vAlign w:val="center"/>
          </w:tcPr>
          <w:p w14:paraId="0F4561BD" w14:textId="77777777" w:rsidR="0019252A" w:rsidRPr="00286386" w:rsidRDefault="0019252A" w:rsidP="00F840CC">
            <w:pPr>
              <w:spacing w:after="0"/>
              <w:jc w:val="center"/>
              <w:rPr>
                <w:color w:val="000000"/>
                <w:sz w:val="20"/>
                <w:szCs w:val="20"/>
              </w:rPr>
            </w:pPr>
            <w:r w:rsidRPr="00286386">
              <w:rPr>
                <w:color w:val="000000"/>
                <w:sz w:val="20"/>
                <w:szCs w:val="20"/>
              </w:rPr>
              <w:t>Ucayali</w:t>
            </w:r>
          </w:p>
        </w:tc>
      </w:tr>
      <w:tr w:rsidR="0019252A" w:rsidRPr="00286386" w14:paraId="02CCE988"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26B3D337" w14:textId="77777777" w:rsidR="0019252A" w:rsidRPr="00286386" w:rsidRDefault="0019252A" w:rsidP="00F840CC">
            <w:pPr>
              <w:spacing w:after="0"/>
              <w:jc w:val="center"/>
              <w:rPr>
                <w:color w:val="000000"/>
                <w:sz w:val="20"/>
                <w:szCs w:val="20"/>
              </w:rPr>
            </w:pPr>
            <w:r w:rsidRPr="00286386">
              <w:rPr>
                <w:color w:val="000000"/>
                <w:sz w:val="20"/>
                <w:szCs w:val="20"/>
              </w:rPr>
              <w:t>31</w:t>
            </w:r>
          </w:p>
        </w:tc>
        <w:tc>
          <w:tcPr>
            <w:tcW w:w="1134" w:type="dxa"/>
            <w:tcBorders>
              <w:top w:val="nil"/>
              <w:left w:val="nil"/>
              <w:bottom w:val="single" w:sz="4" w:space="0" w:color="000000"/>
              <w:right w:val="single" w:sz="4" w:space="0" w:color="000000"/>
            </w:tcBorders>
            <w:shd w:val="clear" w:color="auto" w:fill="auto"/>
            <w:vAlign w:val="center"/>
          </w:tcPr>
          <w:p w14:paraId="5BBAA172"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Matsés</w:t>
            </w:r>
            <w:proofErr w:type="spellEnd"/>
          </w:p>
        </w:tc>
        <w:tc>
          <w:tcPr>
            <w:tcW w:w="1417" w:type="dxa"/>
            <w:tcBorders>
              <w:top w:val="nil"/>
              <w:left w:val="nil"/>
              <w:bottom w:val="single" w:sz="4" w:space="0" w:color="000000"/>
              <w:right w:val="single" w:sz="4" w:space="0" w:color="000000"/>
            </w:tcBorders>
            <w:shd w:val="clear" w:color="auto" w:fill="auto"/>
            <w:vAlign w:val="center"/>
          </w:tcPr>
          <w:p w14:paraId="21D082A9"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Mayoruna</w:t>
            </w:r>
            <w:proofErr w:type="spellEnd"/>
          </w:p>
        </w:tc>
        <w:tc>
          <w:tcPr>
            <w:tcW w:w="1168" w:type="dxa"/>
            <w:tcBorders>
              <w:top w:val="nil"/>
              <w:left w:val="nil"/>
              <w:bottom w:val="single" w:sz="4" w:space="0" w:color="000000"/>
              <w:right w:val="single" w:sz="4" w:space="0" w:color="000000"/>
            </w:tcBorders>
            <w:shd w:val="clear" w:color="auto" w:fill="auto"/>
            <w:vAlign w:val="center"/>
          </w:tcPr>
          <w:p w14:paraId="5731449E"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Matsés</w:t>
            </w:r>
            <w:proofErr w:type="spellEnd"/>
          </w:p>
        </w:tc>
        <w:tc>
          <w:tcPr>
            <w:tcW w:w="1100" w:type="dxa"/>
            <w:tcBorders>
              <w:top w:val="nil"/>
              <w:left w:val="nil"/>
              <w:bottom w:val="single" w:sz="4" w:space="0" w:color="000000"/>
              <w:right w:val="single" w:sz="4" w:space="0" w:color="000000"/>
            </w:tcBorders>
            <w:shd w:val="clear" w:color="auto" w:fill="auto"/>
            <w:vAlign w:val="center"/>
          </w:tcPr>
          <w:p w14:paraId="18223638" w14:textId="77777777" w:rsidR="0019252A" w:rsidRPr="00286386" w:rsidRDefault="0019252A" w:rsidP="00F840CC">
            <w:pPr>
              <w:spacing w:after="0"/>
              <w:jc w:val="center"/>
              <w:rPr>
                <w:color w:val="000000"/>
                <w:sz w:val="20"/>
                <w:szCs w:val="20"/>
              </w:rPr>
            </w:pPr>
            <w:r w:rsidRPr="00286386">
              <w:rPr>
                <w:color w:val="000000"/>
                <w:sz w:val="20"/>
                <w:szCs w:val="20"/>
              </w:rPr>
              <w:t>Pano</w:t>
            </w:r>
          </w:p>
        </w:tc>
        <w:tc>
          <w:tcPr>
            <w:tcW w:w="1134" w:type="dxa"/>
            <w:tcBorders>
              <w:top w:val="nil"/>
              <w:left w:val="nil"/>
              <w:bottom w:val="single" w:sz="4" w:space="0" w:color="000000"/>
              <w:right w:val="single" w:sz="4" w:space="0" w:color="000000"/>
            </w:tcBorders>
            <w:shd w:val="clear" w:color="auto" w:fill="auto"/>
            <w:vAlign w:val="center"/>
          </w:tcPr>
          <w:p w14:paraId="7386CD7E"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15866219" w14:textId="77777777" w:rsidR="0019252A" w:rsidRPr="00286386" w:rsidRDefault="0019252A" w:rsidP="00F840CC">
            <w:pPr>
              <w:spacing w:after="0"/>
              <w:jc w:val="center"/>
              <w:rPr>
                <w:color w:val="000000"/>
                <w:sz w:val="20"/>
                <w:szCs w:val="20"/>
              </w:rPr>
            </w:pPr>
            <w:r w:rsidRPr="00286386">
              <w:rPr>
                <w:color w:val="000000"/>
                <w:sz w:val="20"/>
                <w:szCs w:val="20"/>
              </w:rPr>
              <w:t>Sí</w:t>
            </w:r>
          </w:p>
        </w:tc>
        <w:tc>
          <w:tcPr>
            <w:tcW w:w="928" w:type="dxa"/>
            <w:tcBorders>
              <w:top w:val="nil"/>
              <w:left w:val="nil"/>
              <w:bottom w:val="single" w:sz="4" w:space="0" w:color="000000"/>
              <w:right w:val="single" w:sz="4" w:space="0" w:color="000000"/>
            </w:tcBorders>
            <w:shd w:val="clear" w:color="auto" w:fill="auto"/>
            <w:vAlign w:val="center"/>
          </w:tcPr>
          <w:p w14:paraId="5F6E0E5B"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1C299885" w14:textId="77777777" w:rsidR="0019252A" w:rsidRPr="00286386" w:rsidRDefault="0019252A" w:rsidP="00F840CC">
            <w:pPr>
              <w:spacing w:after="0"/>
              <w:jc w:val="center"/>
              <w:rPr>
                <w:color w:val="000000"/>
                <w:sz w:val="20"/>
                <w:szCs w:val="20"/>
              </w:rPr>
            </w:pPr>
            <w:r w:rsidRPr="00286386">
              <w:rPr>
                <w:color w:val="000000"/>
                <w:sz w:val="20"/>
                <w:szCs w:val="20"/>
              </w:rPr>
              <w:t>Loreto</w:t>
            </w:r>
          </w:p>
        </w:tc>
      </w:tr>
      <w:tr w:rsidR="0019252A" w:rsidRPr="00286386" w14:paraId="44B594A7"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0A27B743" w14:textId="77777777" w:rsidR="0019252A" w:rsidRPr="00286386" w:rsidRDefault="0019252A" w:rsidP="00F840CC">
            <w:pPr>
              <w:spacing w:after="0"/>
              <w:jc w:val="center"/>
              <w:rPr>
                <w:color w:val="000000"/>
                <w:sz w:val="20"/>
                <w:szCs w:val="20"/>
              </w:rPr>
            </w:pPr>
            <w:r w:rsidRPr="00286386">
              <w:rPr>
                <w:color w:val="000000"/>
                <w:sz w:val="20"/>
                <w:szCs w:val="20"/>
              </w:rPr>
              <w:t>32</w:t>
            </w:r>
          </w:p>
        </w:tc>
        <w:tc>
          <w:tcPr>
            <w:tcW w:w="1134" w:type="dxa"/>
            <w:tcBorders>
              <w:top w:val="nil"/>
              <w:left w:val="nil"/>
              <w:bottom w:val="single" w:sz="4" w:space="0" w:color="000000"/>
              <w:right w:val="single" w:sz="4" w:space="0" w:color="000000"/>
            </w:tcBorders>
            <w:shd w:val="clear" w:color="auto" w:fill="auto"/>
            <w:vAlign w:val="center"/>
          </w:tcPr>
          <w:p w14:paraId="30AE494E"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Matsigenka</w:t>
            </w:r>
            <w:proofErr w:type="spellEnd"/>
          </w:p>
        </w:tc>
        <w:tc>
          <w:tcPr>
            <w:tcW w:w="1417" w:type="dxa"/>
            <w:tcBorders>
              <w:top w:val="nil"/>
              <w:left w:val="nil"/>
              <w:bottom w:val="single" w:sz="4" w:space="0" w:color="000000"/>
              <w:right w:val="single" w:sz="4" w:space="0" w:color="000000"/>
            </w:tcBorders>
            <w:shd w:val="clear" w:color="auto" w:fill="auto"/>
            <w:vAlign w:val="center"/>
          </w:tcPr>
          <w:p w14:paraId="293EF624"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Machiganga</w:t>
            </w:r>
            <w:proofErr w:type="spellEnd"/>
            <w:r w:rsidRPr="00286386">
              <w:rPr>
                <w:color w:val="000000"/>
                <w:sz w:val="20"/>
                <w:szCs w:val="20"/>
              </w:rPr>
              <w:t xml:space="preserve">, </w:t>
            </w:r>
            <w:proofErr w:type="spellStart"/>
            <w:r w:rsidRPr="00286386">
              <w:rPr>
                <w:color w:val="000000"/>
                <w:sz w:val="20"/>
                <w:szCs w:val="20"/>
              </w:rPr>
              <w:t>Machigenga</w:t>
            </w:r>
            <w:proofErr w:type="spellEnd"/>
            <w:r w:rsidRPr="00286386">
              <w:rPr>
                <w:color w:val="000000"/>
                <w:sz w:val="20"/>
                <w:szCs w:val="20"/>
              </w:rPr>
              <w:t xml:space="preserve">, Machiguenga, </w:t>
            </w:r>
            <w:proofErr w:type="spellStart"/>
            <w:r w:rsidRPr="00286386">
              <w:rPr>
                <w:color w:val="000000"/>
                <w:sz w:val="20"/>
                <w:szCs w:val="20"/>
              </w:rPr>
              <w:t>Matsiganga</w:t>
            </w:r>
            <w:proofErr w:type="spellEnd"/>
            <w:r w:rsidRPr="00286386">
              <w:rPr>
                <w:color w:val="000000"/>
                <w:sz w:val="20"/>
                <w:szCs w:val="20"/>
              </w:rPr>
              <w:t xml:space="preserve">, </w:t>
            </w:r>
            <w:proofErr w:type="spellStart"/>
            <w:r w:rsidRPr="00286386">
              <w:rPr>
                <w:color w:val="000000"/>
                <w:sz w:val="20"/>
                <w:szCs w:val="20"/>
              </w:rPr>
              <w:t>Matsiguenga</w:t>
            </w:r>
            <w:proofErr w:type="spellEnd"/>
          </w:p>
        </w:tc>
        <w:tc>
          <w:tcPr>
            <w:tcW w:w="1168" w:type="dxa"/>
            <w:tcBorders>
              <w:top w:val="nil"/>
              <w:left w:val="nil"/>
              <w:bottom w:val="single" w:sz="4" w:space="0" w:color="000000"/>
              <w:right w:val="single" w:sz="4" w:space="0" w:color="000000"/>
            </w:tcBorders>
            <w:shd w:val="clear" w:color="auto" w:fill="auto"/>
            <w:vAlign w:val="center"/>
          </w:tcPr>
          <w:p w14:paraId="6F75923D"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Matsigenka</w:t>
            </w:r>
            <w:proofErr w:type="spellEnd"/>
          </w:p>
        </w:tc>
        <w:tc>
          <w:tcPr>
            <w:tcW w:w="1100" w:type="dxa"/>
            <w:tcBorders>
              <w:top w:val="nil"/>
              <w:left w:val="nil"/>
              <w:bottom w:val="single" w:sz="4" w:space="0" w:color="000000"/>
              <w:right w:val="single" w:sz="4" w:space="0" w:color="000000"/>
            </w:tcBorders>
            <w:shd w:val="clear" w:color="auto" w:fill="auto"/>
            <w:vAlign w:val="center"/>
          </w:tcPr>
          <w:p w14:paraId="0C78177A"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Arawak</w:t>
            </w:r>
            <w:proofErr w:type="spellEnd"/>
          </w:p>
        </w:tc>
        <w:tc>
          <w:tcPr>
            <w:tcW w:w="1134" w:type="dxa"/>
            <w:tcBorders>
              <w:top w:val="nil"/>
              <w:left w:val="nil"/>
              <w:bottom w:val="single" w:sz="4" w:space="0" w:color="000000"/>
              <w:right w:val="single" w:sz="4" w:space="0" w:color="000000"/>
            </w:tcBorders>
            <w:shd w:val="clear" w:color="auto" w:fill="auto"/>
            <w:vAlign w:val="center"/>
          </w:tcPr>
          <w:p w14:paraId="76294F00"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29C8AF3C" w14:textId="77777777" w:rsidR="0019252A" w:rsidRPr="00286386" w:rsidRDefault="0019252A" w:rsidP="00F840CC">
            <w:pPr>
              <w:spacing w:after="0"/>
              <w:jc w:val="center"/>
              <w:rPr>
                <w:color w:val="000000"/>
                <w:sz w:val="20"/>
                <w:szCs w:val="20"/>
              </w:rPr>
            </w:pPr>
            <w:r w:rsidRPr="00286386">
              <w:rPr>
                <w:color w:val="000000"/>
                <w:sz w:val="20"/>
                <w:szCs w:val="20"/>
              </w:rPr>
              <w:t>Sí</w:t>
            </w:r>
          </w:p>
        </w:tc>
        <w:tc>
          <w:tcPr>
            <w:tcW w:w="928" w:type="dxa"/>
            <w:tcBorders>
              <w:top w:val="nil"/>
              <w:left w:val="nil"/>
              <w:bottom w:val="single" w:sz="4" w:space="0" w:color="000000"/>
              <w:right w:val="single" w:sz="4" w:space="0" w:color="000000"/>
            </w:tcBorders>
            <w:shd w:val="clear" w:color="auto" w:fill="auto"/>
            <w:vAlign w:val="center"/>
          </w:tcPr>
          <w:p w14:paraId="12F74A92" w14:textId="77777777" w:rsidR="0019252A" w:rsidRPr="00286386" w:rsidRDefault="0019252A" w:rsidP="00F840CC">
            <w:pPr>
              <w:spacing w:after="0"/>
              <w:jc w:val="center"/>
              <w:rPr>
                <w:color w:val="000000"/>
                <w:sz w:val="20"/>
                <w:szCs w:val="20"/>
              </w:rPr>
            </w:pPr>
            <w:r w:rsidRPr="00286386">
              <w:rPr>
                <w:color w:val="000000"/>
                <w:sz w:val="20"/>
                <w:szCs w:val="20"/>
              </w:rPr>
              <w:t>Sí</w:t>
            </w:r>
          </w:p>
        </w:tc>
        <w:tc>
          <w:tcPr>
            <w:tcW w:w="1470" w:type="dxa"/>
            <w:tcBorders>
              <w:top w:val="nil"/>
              <w:left w:val="nil"/>
              <w:bottom w:val="single" w:sz="4" w:space="0" w:color="000000"/>
              <w:right w:val="single" w:sz="4" w:space="0" w:color="000000"/>
            </w:tcBorders>
            <w:shd w:val="clear" w:color="auto" w:fill="auto"/>
            <w:vAlign w:val="center"/>
          </w:tcPr>
          <w:p w14:paraId="33F4783D" w14:textId="77777777" w:rsidR="0019252A" w:rsidRPr="00286386" w:rsidRDefault="0019252A" w:rsidP="00F840CC">
            <w:pPr>
              <w:spacing w:after="0"/>
              <w:jc w:val="center"/>
              <w:rPr>
                <w:color w:val="000000"/>
                <w:sz w:val="20"/>
                <w:szCs w:val="20"/>
              </w:rPr>
            </w:pPr>
            <w:r w:rsidRPr="00286386">
              <w:rPr>
                <w:color w:val="000000"/>
                <w:sz w:val="20"/>
                <w:szCs w:val="20"/>
              </w:rPr>
              <w:t>Cusco, Madre de Dios, Ucayali</w:t>
            </w:r>
          </w:p>
        </w:tc>
      </w:tr>
      <w:tr w:rsidR="0019252A" w:rsidRPr="00286386" w14:paraId="0CCE113A"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05149201" w14:textId="77777777" w:rsidR="0019252A" w:rsidRPr="00286386" w:rsidRDefault="0019252A" w:rsidP="00F840CC">
            <w:pPr>
              <w:spacing w:after="0"/>
              <w:jc w:val="center"/>
              <w:rPr>
                <w:color w:val="000000"/>
                <w:sz w:val="20"/>
                <w:szCs w:val="20"/>
              </w:rPr>
            </w:pPr>
            <w:r w:rsidRPr="00286386">
              <w:rPr>
                <w:color w:val="000000"/>
                <w:sz w:val="20"/>
                <w:szCs w:val="20"/>
              </w:rPr>
              <w:t>33</w:t>
            </w:r>
          </w:p>
        </w:tc>
        <w:tc>
          <w:tcPr>
            <w:tcW w:w="1134" w:type="dxa"/>
            <w:tcBorders>
              <w:top w:val="nil"/>
              <w:left w:val="nil"/>
              <w:bottom w:val="single" w:sz="4" w:space="0" w:color="000000"/>
              <w:right w:val="single" w:sz="4" w:space="0" w:color="000000"/>
            </w:tcBorders>
            <w:shd w:val="clear" w:color="auto" w:fill="auto"/>
            <w:vAlign w:val="center"/>
          </w:tcPr>
          <w:p w14:paraId="0131E0D9"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Muniche</w:t>
            </w:r>
            <w:proofErr w:type="spellEnd"/>
          </w:p>
        </w:tc>
        <w:tc>
          <w:tcPr>
            <w:tcW w:w="1417" w:type="dxa"/>
            <w:tcBorders>
              <w:top w:val="nil"/>
              <w:left w:val="nil"/>
              <w:bottom w:val="single" w:sz="4" w:space="0" w:color="000000"/>
              <w:right w:val="single" w:sz="4" w:space="0" w:color="000000"/>
            </w:tcBorders>
            <w:shd w:val="clear" w:color="auto" w:fill="auto"/>
            <w:vAlign w:val="center"/>
          </w:tcPr>
          <w:p w14:paraId="718B85F3"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Munichi</w:t>
            </w:r>
            <w:proofErr w:type="spellEnd"/>
          </w:p>
        </w:tc>
        <w:tc>
          <w:tcPr>
            <w:tcW w:w="1168" w:type="dxa"/>
            <w:tcBorders>
              <w:top w:val="nil"/>
              <w:left w:val="nil"/>
              <w:bottom w:val="single" w:sz="4" w:space="0" w:color="000000"/>
              <w:right w:val="single" w:sz="4" w:space="0" w:color="000000"/>
            </w:tcBorders>
            <w:shd w:val="clear" w:color="auto" w:fill="auto"/>
            <w:vAlign w:val="center"/>
          </w:tcPr>
          <w:p w14:paraId="109EA00F"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Munichi</w:t>
            </w:r>
            <w:proofErr w:type="spellEnd"/>
          </w:p>
        </w:tc>
        <w:tc>
          <w:tcPr>
            <w:tcW w:w="1100" w:type="dxa"/>
            <w:tcBorders>
              <w:top w:val="nil"/>
              <w:left w:val="nil"/>
              <w:bottom w:val="single" w:sz="4" w:space="0" w:color="000000"/>
              <w:right w:val="single" w:sz="4" w:space="0" w:color="000000"/>
            </w:tcBorders>
            <w:shd w:val="clear" w:color="auto" w:fill="auto"/>
            <w:vAlign w:val="center"/>
          </w:tcPr>
          <w:p w14:paraId="306F2A4E"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Muniche</w:t>
            </w:r>
            <w:proofErr w:type="spellEnd"/>
          </w:p>
        </w:tc>
        <w:tc>
          <w:tcPr>
            <w:tcW w:w="1134" w:type="dxa"/>
            <w:tcBorders>
              <w:top w:val="nil"/>
              <w:left w:val="nil"/>
              <w:bottom w:val="single" w:sz="4" w:space="0" w:color="000000"/>
              <w:right w:val="single" w:sz="4" w:space="0" w:color="000000"/>
            </w:tcBorders>
            <w:shd w:val="clear" w:color="auto" w:fill="auto"/>
            <w:vAlign w:val="center"/>
          </w:tcPr>
          <w:p w14:paraId="33B6B76C"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03A76FD9"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497A817E"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7BC6984F" w14:textId="77777777" w:rsidR="0019252A" w:rsidRPr="00286386" w:rsidRDefault="0019252A" w:rsidP="00F840CC">
            <w:pPr>
              <w:spacing w:after="0"/>
              <w:jc w:val="center"/>
              <w:rPr>
                <w:color w:val="000000"/>
                <w:sz w:val="20"/>
                <w:szCs w:val="20"/>
              </w:rPr>
            </w:pPr>
            <w:r w:rsidRPr="00286386">
              <w:rPr>
                <w:color w:val="000000"/>
                <w:sz w:val="20"/>
                <w:szCs w:val="20"/>
              </w:rPr>
              <w:t>Loreto</w:t>
            </w:r>
          </w:p>
        </w:tc>
      </w:tr>
      <w:tr w:rsidR="0019252A" w:rsidRPr="00286386" w14:paraId="43E84C51"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5877A1BB" w14:textId="77777777" w:rsidR="0019252A" w:rsidRPr="00286386" w:rsidRDefault="0019252A" w:rsidP="00F840CC">
            <w:pPr>
              <w:spacing w:after="0"/>
              <w:jc w:val="center"/>
              <w:rPr>
                <w:color w:val="000000"/>
                <w:sz w:val="20"/>
                <w:szCs w:val="20"/>
              </w:rPr>
            </w:pPr>
            <w:r w:rsidRPr="00286386">
              <w:rPr>
                <w:color w:val="000000"/>
                <w:sz w:val="20"/>
                <w:szCs w:val="20"/>
              </w:rPr>
              <w:t>34</w:t>
            </w:r>
          </w:p>
        </w:tc>
        <w:tc>
          <w:tcPr>
            <w:tcW w:w="1134" w:type="dxa"/>
            <w:tcBorders>
              <w:top w:val="nil"/>
              <w:left w:val="nil"/>
              <w:bottom w:val="single" w:sz="4" w:space="0" w:color="000000"/>
              <w:right w:val="single" w:sz="4" w:space="0" w:color="000000"/>
            </w:tcBorders>
            <w:shd w:val="clear" w:color="auto" w:fill="auto"/>
            <w:vAlign w:val="center"/>
          </w:tcPr>
          <w:p w14:paraId="00845D9A"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Murui-Muinanɨ</w:t>
            </w:r>
            <w:proofErr w:type="spellEnd"/>
          </w:p>
        </w:tc>
        <w:tc>
          <w:tcPr>
            <w:tcW w:w="1417" w:type="dxa"/>
            <w:tcBorders>
              <w:top w:val="nil"/>
              <w:left w:val="nil"/>
              <w:bottom w:val="single" w:sz="4" w:space="0" w:color="000000"/>
              <w:right w:val="single" w:sz="4" w:space="0" w:color="000000"/>
            </w:tcBorders>
            <w:shd w:val="clear" w:color="auto" w:fill="auto"/>
            <w:vAlign w:val="center"/>
          </w:tcPr>
          <w:p w14:paraId="7107882D" w14:textId="77777777" w:rsidR="0019252A" w:rsidRPr="00286386" w:rsidRDefault="0019252A" w:rsidP="00F840CC">
            <w:pPr>
              <w:spacing w:after="0"/>
              <w:jc w:val="center"/>
              <w:rPr>
                <w:color w:val="000000"/>
                <w:sz w:val="20"/>
                <w:szCs w:val="20"/>
              </w:rPr>
            </w:pPr>
            <w:r w:rsidRPr="00286386">
              <w:rPr>
                <w:color w:val="000000"/>
                <w:sz w:val="20"/>
                <w:szCs w:val="20"/>
              </w:rPr>
              <w:t xml:space="preserve">Huitoto, </w:t>
            </w:r>
            <w:proofErr w:type="spellStart"/>
            <w:r w:rsidRPr="00286386">
              <w:rPr>
                <w:color w:val="000000"/>
                <w:sz w:val="20"/>
                <w:szCs w:val="20"/>
              </w:rPr>
              <w:t>Uitoto</w:t>
            </w:r>
            <w:proofErr w:type="spellEnd"/>
          </w:p>
        </w:tc>
        <w:tc>
          <w:tcPr>
            <w:tcW w:w="1168" w:type="dxa"/>
            <w:tcBorders>
              <w:top w:val="nil"/>
              <w:left w:val="nil"/>
              <w:bottom w:val="single" w:sz="4" w:space="0" w:color="000000"/>
              <w:right w:val="single" w:sz="4" w:space="0" w:color="000000"/>
            </w:tcBorders>
            <w:shd w:val="clear" w:color="auto" w:fill="auto"/>
            <w:vAlign w:val="center"/>
          </w:tcPr>
          <w:p w14:paraId="49001F22"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Murui-Muinanɨ</w:t>
            </w:r>
            <w:proofErr w:type="spellEnd"/>
          </w:p>
        </w:tc>
        <w:tc>
          <w:tcPr>
            <w:tcW w:w="1100" w:type="dxa"/>
            <w:tcBorders>
              <w:top w:val="nil"/>
              <w:left w:val="nil"/>
              <w:bottom w:val="single" w:sz="4" w:space="0" w:color="000000"/>
              <w:right w:val="single" w:sz="4" w:space="0" w:color="000000"/>
            </w:tcBorders>
            <w:shd w:val="clear" w:color="auto" w:fill="auto"/>
            <w:vAlign w:val="center"/>
          </w:tcPr>
          <w:p w14:paraId="24B7393D" w14:textId="77777777" w:rsidR="0019252A" w:rsidRPr="00286386" w:rsidRDefault="0019252A" w:rsidP="00F840CC">
            <w:pPr>
              <w:spacing w:after="0"/>
              <w:jc w:val="center"/>
              <w:rPr>
                <w:color w:val="000000"/>
                <w:sz w:val="20"/>
                <w:szCs w:val="20"/>
              </w:rPr>
            </w:pPr>
            <w:r w:rsidRPr="00286386">
              <w:rPr>
                <w:color w:val="000000"/>
                <w:sz w:val="20"/>
                <w:szCs w:val="20"/>
              </w:rPr>
              <w:t>Huitoto</w:t>
            </w:r>
          </w:p>
        </w:tc>
        <w:tc>
          <w:tcPr>
            <w:tcW w:w="1134" w:type="dxa"/>
            <w:tcBorders>
              <w:top w:val="nil"/>
              <w:left w:val="nil"/>
              <w:bottom w:val="single" w:sz="4" w:space="0" w:color="000000"/>
              <w:right w:val="single" w:sz="4" w:space="0" w:color="000000"/>
            </w:tcBorders>
            <w:shd w:val="clear" w:color="auto" w:fill="auto"/>
            <w:vAlign w:val="center"/>
          </w:tcPr>
          <w:p w14:paraId="241BA37E"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535BD371"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04CB7883"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0CDAE0A2" w14:textId="77777777" w:rsidR="0019252A" w:rsidRPr="00286386" w:rsidRDefault="0019252A" w:rsidP="00F840CC">
            <w:pPr>
              <w:spacing w:after="0"/>
              <w:jc w:val="center"/>
              <w:rPr>
                <w:color w:val="000000"/>
                <w:sz w:val="20"/>
                <w:szCs w:val="20"/>
              </w:rPr>
            </w:pPr>
            <w:r w:rsidRPr="00286386">
              <w:rPr>
                <w:color w:val="000000"/>
                <w:sz w:val="20"/>
                <w:szCs w:val="20"/>
              </w:rPr>
              <w:t>Loreto</w:t>
            </w:r>
          </w:p>
        </w:tc>
      </w:tr>
      <w:tr w:rsidR="0019252A" w:rsidRPr="00286386" w14:paraId="500C0F37"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41C4925F" w14:textId="77777777" w:rsidR="0019252A" w:rsidRPr="00286386" w:rsidRDefault="0019252A" w:rsidP="00F840CC">
            <w:pPr>
              <w:spacing w:after="0"/>
              <w:jc w:val="center"/>
              <w:rPr>
                <w:color w:val="000000"/>
                <w:sz w:val="20"/>
                <w:szCs w:val="20"/>
              </w:rPr>
            </w:pPr>
            <w:r w:rsidRPr="00286386">
              <w:rPr>
                <w:color w:val="000000"/>
                <w:sz w:val="20"/>
                <w:szCs w:val="20"/>
              </w:rPr>
              <w:t>35</w:t>
            </w:r>
          </w:p>
        </w:tc>
        <w:tc>
          <w:tcPr>
            <w:tcW w:w="1134" w:type="dxa"/>
            <w:tcBorders>
              <w:top w:val="nil"/>
              <w:left w:val="nil"/>
              <w:bottom w:val="single" w:sz="4" w:space="0" w:color="000000"/>
              <w:right w:val="single" w:sz="4" w:space="0" w:color="000000"/>
            </w:tcBorders>
            <w:shd w:val="clear" w:color="auto" w:fill="auto"/>
            <w:vAlign w:val="center"/>
          </w:tcPr>
          <w:p w14:paraId="2D302346" w14:textId="77777777" w:rsidR="0019252A" w:rsidRPr="00286386" w:rsidRDefault="0019252A" w:rsidP="00F840CC">
            <w:pPr>
              <w:spacing w:after="0"/>
              <w:jc w:val="center"/>
              <w:rPr>
                <w:color w:val="000000"/>
                <w:sz w:val="20"/>
                <w:szCs w:val="20"/>
              </w:rPr>
            </w:pPr>
            <w:r w:rsidRPr="00286386">
              <w:rPr>
                <w:color w:val="000000"/>
                <w:sz w:val="20"/>
                <w:szCs w:val="20"/>
              </w:rPr>
              <w:t>Nahua</w:t>
            </w:r>
          </w:p>
        </w:tc>
        <w:tc>
          <w:tcPr>
            <w:tcW w:w="1417" w:type="dxa"/>
            <w:tcBorders>
              <w:top w:val="nil"/>
              <w:left w:val="nil"/>
              <w:bottom w:val="single" w:sz="4" w:space="0" w:color="000000"/>
              <w:right w:val="single" w:sz="4" w:space="0" w:color="000000"/>
            </w:tcBorders>
            <w:shd w:val="clear" w:color="auto" w:fill="auto"/>
            <w:vAlign w:val="center"/>
          </w:tcPr>
          <w:p w14:paraId="2AC60953"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Yora</w:t>
            </w:r>
            <w:proofErr w:type="spellEnd"/>
          </w:p>
        </w:tc>
        <w:tc>
          <w:tcPr>
            <w:tcW w:w="1168" w:type="dxa"/>
            <w:tcBorders>
              <w:top w:val="nil"/>
              <w:left w:val="nil"/>
              <w:bottom w:val="single" w:sz="4" w:space="0" w:color="000000"/>
              <w:right w:val="single" w:sz="4" w:space="0" w:color="000000"/>
            </w:tcBorders>
            <w:shd w:val="clear" w:color="auto" w:fill="auto"/>
            <w:vAlign w:val="center"/>
          </w:tcPr>
          <w:p w14:paraId="0A608747" w14:textId="77777777" w:rsidR="0019252A" w:rsidRPr="00286386" w:rsidRDefault="0019252A" w:rsidP="00F840CC">
            <w:pPr>
              <w:spacing w:after="0"/>
              <w:jc w:val="center"/>
              <w:rPr>
                <w:color w:val="000000"/>
                <w:sz w:val="20"/>
                <w:szCs w:val="20"/>
              </w:rPr>
            </w:pPr>
            <w:r w:rsidRPr="00286386">
              <w:rPr>
                <w:color w:val="000000"/>
                <w:sz w:val="20"/>
                <w:szCs w:val="20"/>
              </w:rPr>
              <w:t>Nahua</w:t>
            </w:r>
          </w:p>
        </w:tc>
        <w:tc>
          <w:tcPr>
            <w:tcW w:w="1100" w:type="dxa"/>
            <w:tcBorders>
              <w:top w:val="nil"/>
              <w:left w:val="nil"/>
              <w:bottom w:val="single" w:sz="4" w:space="0" w:color="000000"/>
              <w:right w:val="single" w:sz="4" w:space="0" w:color="000000"/>
            </w:tcBorders>
            <w:shd w:val="clear" w:color="auto" w:fill="auto"/>
            <w:vAlign w:val="center"/>
          </w:tcPr>
          <w:p w14:paraId="34326544" w14:textId="77777777" w:rsidR="0019252A" w:rsidRPr="00286386" w:rsidRDefault="0019252A" w:rsidP="00F840CC">
            <w:pPr>
              <w:spacing w:after="0"/>
              <w:jc w:val="center"/>
              <w:rPr>
                <w:color w:val="000000"/>
                <w:sz w:val="20"/>
                <w:szCs w:val="20"/>
              </w:rPr>
            </w:pPr>
            <w:r w:rsidRPr="00286386">
              <w:rPr>
                <w:color w:val="000000"/>
                <w:sz w:val="20"/>
                <w:szCs w:val="20"/>
              </w:rPr>
              <w:t>Pano</w:t>
            </w:r>
          </w:p>
        </w:tc>
        <w:tc>
          <w:tcPr>
            <w:tcW w:w="1134" w:type="dxa"/>
            <w:tcBorders>
              <w:top w:val="nil"/>
              <w:left w:val="nil"/>
              <w:bottom w:val="single" w:sz="4" w:space="0" w:color="000000"/>
              <w:right w:val="single" w:sz="4" w:space="0" w:color="000000"/>
            </w:tcBorders>
            <w:shd w:val="clear" w:color="auto" w:fill="auto"/>
            <w:vAlign w:val="center"/>
          </w:tcPr>
          <w:p w14:paraId="0C63BD92"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696C31AD"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76BA970E" w14:textId="77777777" w:rsidR="0019252A" w:rsidRPr="00286386" w:rsidRDefault="0019252A" w:rsidP="00F840CC">
            <w:pPr>
              <w:spacing w:after="0"/>
              <w:jc w:val="center"/>
              <w:rPr>
                <w:color w:val="000000"/>
                <w:sz w:val="20"/>
                <w:szCs w:val="20"/>
              </w:rPr>
            </w:pPr>
            <w:r w:rsidRPr="00286386">
              <w:rPr>
                <w:color w:val="000000"/>
                <w:sz w:val="20"/>
                <w:szCs w:val="20"/>
              </w:rPr>
              <w:t>Sí</w:t>
            </w:r>
          </w:p>
        </w:tc>
        <w:tc>
          <w:tcPr>
            <w:tcW w:w="1470" w:type="dxa"/>
            <w:tcBorders>
              <w:top w:val="nil"/>
              <w:left w:val="nil"/>
              <w:bottom w:val="single" w:sz="4" w:space="0" w:color="000000"/>
              <w:right w:val="single" w:sz="4" w:space="0" w:color="000000"/>
            </w:tcBorders>
            <w:shd w:val="clear" w:color="auto" w:fill="auto"/>
            <w:vAlign w:val="center"/>
          </w:tcPr>
          <w:p w14:paraId="6F41F2CA" w14:textId="77777777" w:rsidR="0019252A" w:rsidRPr="00286386" w:rsidRDefault="0019252A" w:rsidP="00F840CC">
            <w:pPr>
              <w:spacing w:after="0"/>
              <w:jc w:val="center"/>
              <w:rPr>
                <w:color w:val="000000"/>
                <w:sz w:val="20"/>
                <w:szCs w:val="20"/>
              </w:rPr>
            </w:pPr>
            <w:r w:rsidRPr="00286386">
              <w:rPr>
                <w:color w:val="000000"/>
                <w:sz w:val="20"/>
                <w:szCs w:val="20"/>
              </w:rPr>
              <w:t>Ucayali</w:t>
            </w:r>
          </w:p>
        </w:tc>
      </w:tr>
      <w:tr w:rsidR="0019252A" w:rsidRPr="00286386" w14:paraId="45B75347"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79B0971B" w14:textId="77777777" w:rsidR="0019252A" w:rsidRPr="00286386" w:rsidRDefault="0019252A" w:rsidP="00F840CC">
            <w:pPr>
              <w:spacing w:after="0"/>
              <w:jc w:val="center"/>
              <w:rPr>
                <w:color w:val="000000"/>
                <w:sz w:val="20"/>
                <w:szCs w:val="20"/>
              </w:rPr>
            </w:pPr>
            <w:r w:rsidRPr="00286386">
              <w:rPr>
                <w:color w:val="000000"/>
                <w:sz w:val="20"/>
                <w:szCs w:val="20"/>
              </w:rPr>
              <w:t>36</w:t>
            </w:r>
          </w:p>
        </w:tc>
        <w:tc>
          <w:tcPr>
            <w:tcW w:w="1134" w:type="dxa"/>
            <w:tcBorders>
              <w:top w:val="nil"/>
              <w:left w:val="nil"/>
              <w:bottom w:val="single" w:sz="4" w:space="0" w:color="000000"/>
              <w:right w:val="single" w:sz="4" w:space="0" w:color="000000"/>
            </w:tcBorders>
            <w:shd w:val="clear" w:color="auto" w:fill="auto"/>
            <w:vAlign w:val="center"/>
          </w:tcPr>
          <w:p w14:paraId="06A1D6C1"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Nanti</w:t>
            </w:r>
            <w:proofErr w:type="spellEnd"/>
          </w:p>
        </w:tc>
        <w:tc>
          <w:tcPr>
            <w:tcW w:w="1417" w:type="dxa"/>
            <w:tcBorders>
              <w:top w:val="nil"/>
              <w:left w:val="nil"/>
              <w:bottom w:val="single" w:sz="4" w:space="0" w:color="000000"/>
              <w:right w:val="single" w:sz="4" w:space="0" w:color="000000"/>
            </w:tcBorders>
            <w:shd w:val="clear" w:color="auto" w:fill="auto"/>
            <w:vAlign w:val="center"/>
          </w:tcPr>
          <w:p w14:paraId="09B86BFB"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Matsigenka</w:t>
            </w:r>
            <w:proofErr w:type="spellEnd"/>
          </w:p>
        </w:tc>
        <w:tc>
          <w:tcPr>
            <w:tcW w:w="1168" w:type="dxa"/>
            <w:tcBorders>
              <w:top w:val="nil"/>
              <w:left w:val="nil"/>
              <w:bottom w:val="single" w:sz="4" w:space="0" w:color="000000"/>
              <w:right w:val="single" w:sz="4" w:space="0" w:color="000000"/>
            </w:tcBorders>
            <w:shd w:val="clear" w:color="auto" w:fill="auto"/>
            <w:vAlign w:val="center"/>
          </w:tcPr>
          <w:p w14:paraId="031322B3"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Matsigenka</w:t>
            </w:r>
            <w:proofErr w:type="spellEnd"/>
            <w:r w:rsidRPr="00286386">
              <w:rPr>
                <w:color w:val="000000"/>
                <w:sz w:val="20"/>
                <w:szCs w:val="20"/>
              </w:rPr>
              <w:t xml:space="preserve"> </w:t>
            </w:r>
            <w:proofErr w:type="spellStart"/>
            <w:r w:rsidRPr="00286386">
              <w:rPr>
                <w:color w:val="000000"/>
                <w:sz w:val="20"/>
                <w:szCs w:val="20"/>
              </w:rPr>
              <w:t>Montetokunirira</w:t>
            </w:r>
            <w:proofErr w:type="spellEnd"/>
          </w:p>
        </w:tc>
        <w:tc>
          <w:tcPr>
            <w:tcW w:w="1100" w:type="dxa"/>
            <w:tcBorders>
              <w:top w:val="nil"/>
              <w:left w:val="nil"/>
              <w:bottom w:val="single" w:sz="4" w:space="0" w:color="000000"/>
              <w:right w:val="single" w:sz="4" w:space="0" w:color="000000"/>
            </w:tcBorders>
            <w:shd w:val="clear" w:color="auto" w:fill="auto"/>
            <w:vAlign w:val="center"/>
          </w:tcPr>
          <w:p w14:paraId="1026EE71"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Arawak</w:t>
            </w:r>
            <w:proofErr w:type="spellEnd"/>
          </w:p>
        </w:tc>
        <w:tc>
          <w:tcPr>
            <w:tcW w:w="1134" w:type="dxa"/>
            <w:tcBorders>
              <w:top w:val="nil"/>
              <w:left w:val="nil"/>
              <w:bottom w:val="single" w:sz="4" w:space="0" w:color="000000"/>
              <w:right w:val="single" w:sz="4" w:space="0" w:color="000000"/>
            </w:tcBorders>
            <w:shd w:val="clear" w:color="auto" w:fill="auto"/>
            <w:vAlign w:val="center"/>
          </w:tcPr>
          <w:p w14:paraId="40962E7C"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5C8215D3" w14:textId="77777777" w:rsidR="0019252A" w:rsidRPr="00286386" w:rsidRDefault="0019252A" w:rsidP="00F840CC">
            <w:pPr>
              <w:spacing w:after="0"/>
              <w:jc w:val="center"/>
              <w:rPr>
                <w:color w:val="000000"/>
                <w:sz w:val="20"/>
                <w:szCs w:val="20"/>
              </w:rPr>
            </w:pPr>
            <w:r w:rsidRPr="00286386">
              <w:rPr>
                <w:color w:val="000000"/>
                <w:sz w:val="20"/>
                <w:szCs w:val="20"/>
              </w:rPr>
              <w:t>Sí</w:t>
            </w:r>
          </w:p>
        </w:tc>
        <w:tc>
          <w:tcPr>
            <w:tcW w:w="928" w:type="dxa"/>
            <w:tcBorders>
              <w:top w:val="nil"/>
              <w:left w:val="nil"/>
              <w:bottom w:val="single" w:sz="4" w:space="0" w:color="000000"/>
              <w:right w:val="single" w:sz="4" w:space="0" w:color="000000"/>
            </w:tcBorders>
            <w:shd w:val="clear" w:color="auto" w:fill="auto"/>
            <w:vAlign w:val="center"/>
          </w:tcPr>
          <w:p w14:paraId="058C2423" w14:textId="77777777" w:rsidR="0019252A" w:rsidRPr="00286386" w:rsidRDefault="0019252A" w:rsidP="00F840CC">
            <w:pPr>
              <w:spacing w:after="0"/>
              <w:jc w:val="center"/>
              <w:rPr>
                <w:color w:val="000000"/>
                <w:sz w:val="20"/>
                <w:szCs w:val="20"/>
              </w:rPr>
            </w:pPr>
            <w:r w:rsidRPr="00286386">
              <w:rPr>
                <w:color w:val="000000"/>
                <w:sz w:val="20"/>
                <w:szCs w:val="20"/>
              </w:rPr>
              <w:t>Sí</w:t>
            </w:r>
          </w:p>
        </w:tc>
        <w:tc>
          <w:tcPr>
            <w:tcW w:w="1470" w:type="dxa"/>
            <w:tcBorders>
              <w:top w:val="nil"/>
              <w:left w:val="nil"/>
              <w:bottom w:val="single" w:sz="4" w:space="0" w:color="000000"/>
              <w:right w:val="single" w:sz="4" w:space="0" w:color="000000"/>
            </w:tcBorders>
            <w:shd w:val="clear" w:color="auto" w:fill="auto"/>
            <w:vAlign w:val="center"/>
          </w:tcPr>
          <w:p w14:paraId="6C52F614" w14:textId="77777777" w:rsidR="0019252A" w:rsidRPr="00286386" w:rsidRDefault="0019252A" w:rsidP="00F840CC">
            <w:pPr>
              <w:spacing w:after="0"/>
              <w:jc w:val="center"/>
              <w:rPr>
                <w:color w:val="000000"/>
                <w:sz w:val="20"/>
                <w:szCs w:val="20"/>
              </w:rPr>
            </w:pPr>
            <w:r w:rsidRPr="00286386">
              <w:rPr>
                <w:color w:val="000000"/>
                <w:sz w:val="20"/>
                <w:szCs w:val="20"/>
              </w:rPr>
              <w:t>Cusco</w:t>
            </w:r>
          </w:p>
        </w:tc>
      </w:tr>
      <w:tr w:rsidR="0019252A" w:rsidRPr="00286386" w14:paraId="7207A0A1"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2502A7EE" w14:textId="77777777" w:rsidR="0019252A" w:rsidRPr="00286386" w:rsidRDefault="0019252A" w:rsidP="00F840CC">
            <w:pPr>
              <w:spacing w:after="0"/>
              <w:jc w:val="center"/>
              <w:rPr>
                <w:color w:val="000000"/>
                <w:sz w:val="20"/>
                <w:szCs w:val="20"/>
              </w:rPr>
            </w:pPr>
            <w:r w:rsidRPr="00286386">
              <w:rPr>
                <w:color w:val="000000"/>
                <w:sz w:val="20"/>
                <w:szCs w:val="20"/>
              </w:rPr>
              <w:t>37</w:t>
            </w:r>
          </w:p>
        </w:tc>
        <w:tc>
          <w:tcPr>
            <w:tcW w:w="1134" w:type="dxa"/>
            <w:tcBorders>
              <w:top w:val="nil"/>
              <w:left w:val="nil"/>
              <w:bottom w:val="single" w:sz="4" w:space="0" w:color="000000"/>
              <w:right w:val="single" w:sz="4" w:space="0" w:color="000000"/>
            </w:tcBorders>
            <w:shd w:val="clear" w:color="auto" w:fill="auto"/>
            <w:vAlign w:val="center"/>
          </w:tcPr>
          <w:p w14:paraId="71F126D5"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Nomatsigenga</w:t>
            </w:r>
            <w:proofErr w:type="spellEnd"/>
          </w:p>
        </w:tc>
        <w:tc>
          <w:tcPr>
            <w:tcW w:w="1417" w:type="dxa"/>
            <w:tcBorders>
              <w:top w:val="nil"/>
              <w:left w:val="nil"/>
              <w:bottom w:val="single" w:sz="4" w:space="0" w:color="000000"/>
              <w:right w:val="single" w:sz="4" w:space="0" w:color="000000"/>
            </w:tcBorders>
            <w:shd w:val="clear" w:color="auto" w:fill="auto"/>
            <w:vAlign w:val="center"/>
          </w:tcPr>
          <w:p w14:paraId="4B6B9D42"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Atiri</w:t>
            </w:r>
            <w:proofErr w:type="spellEnd"/>
            <w:r w:rsidRPr="00286386">
              <w:rPr>
                <w:color w:val="000000"/>
                <w:sz w:val="20"/>
                <w:szCs w:val="20"/>
              </w:rPr>
              <w:t xml:space="preserve">, </w:t>
            </w:r>
            <w:proofErr w:type="spellStart"/>
            <w:r w:rsidRPr="00286386">
              <w:rPr>
                <w:color w:val="000000"/>
                <w:sz w:val="20"/>
                <w:szCs w:val="20"/>
              </w:rPr>
              <w:t>Nomachiguenga</w:t>
            </w:r>
            <w:proofErr w:type="spellEnd"/>
          </w:p>
        </w:tc>
        <w:tc>
          <w:tcPr>
            <w:tcW w:w="1168" w:type="dxa"/>
            <w:tcBorders>
              <w:top w:val="nil"/>
              <w:left w:val="nil"/>
              <w:bottom w:val="single" w:sz="4" w:space="0" w:color="000000"/>
              <w:right w:val="single" w:sz="4" w:space="0" w:color="000000"/>
            </w:tcBorders>
            <w:shd w:val="clear" w:color="auto" w:fill="auto"/>
            <w:vAlign w:val="center"/>
          </w:tcPr>
          <w:p w14:paraId="7A7CCBC2"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Nomatsigenga</w:t>
            </w:r>
            <w:proofErr w:type="spellEnd"/>
          </w:p>
        </w:tc>
        <w:tc>
          <w:tcPr>
            <w:tcW w:w="1100" w:type="dxa"/>
            <w:tcBorders>
              <w:top w:val="nil"/>
              <w:left w:val="nil"/>
              <w:bottom w:val="single" w:sz="4" w:space="0" w:color="000000"/>
              <w:right w:val="single" w:sz="4" w:space="0" w:color="000000"/>
            </w:tcBorders>
            <w:shd w:val="clear" w:color="auto" w:fill="auto"/>
            <w:vAlign w:val="center"/>
          </w:tcPr>
          <w:p w14:paraId="20A1C910"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Arawak</w:t>
            </w:r>
            <w:proofErr w:type="spellEnd"/>
          </w:p>
        </w:tc>
        <w:tc>
          <w:tcPr>
            <w:tcW w:w="1134" w:type="dxa"/>
            <w:tcBorders>
              <w:top w:val="nil"/>
              <w:left w:val="nil"/>
              <w:bottom w:val="single" w:sz="4" w:space="0" w:color="000000"/>
              <w:right w:val="single" w:sz="4" w:space="0" w:color="000000"/>
            </w:tcBorders>
            <w:shd w:val="clear" w:color="auto" w:fill="auto"/>
            <w:vAlign w:val="center"/>
          </w:tcPr>
          <w:p w14:paraId="79AB40C1"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39E01311"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64483CD4"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4252800F" w14:textId="77777777" w:rsidR="0019252A" w:rsidRPr="00286386" w:rsidRDefault="0019252A" w:rsidP="00F840CC">
            <w:pPr>
              <w:spacing w:after="0"/>
              <w:jc w:val="center"/>
              <w:rPr>
                <w:color w:val="000000"/>
                <w:sz w:val="20"/>
                <w:szCs w:val="20"/>
              </w:rPr>
            </w:pPr>
            <w:r w:rsidRPr="00286386">
              <w:rPr>
                <w:color w:val="000000"/>
                <w:sz w:val="20"/>
                <w:szCs w:val="20"/>
              </w:rPr>
              <w:t>Junín</w:t>
            </w:r>
          </w:p>
        </w:tc>
      </w:tr>
      <w:tr w:rsidR="0019252A" w:rsidRPr="00286386" w14:paraId="760863FB"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29AA30E2" w14:textId="77777777" w:rsidR="0019252A" w:rsidRPr="00286386" w:rsidRDefault="0019252A" w:rsidP="00F840CC">
            <w:pPr>
              <w:spacing w:after="0"/>
              <w:jc w:val="center"/>
              <w:rPr>
                <w:color w:val="000000"/>
                <w:sz w:val="20"/>
                <w:szCs w:val="20"/>
              </w:rPr>
            </w:pPr>
            <w:r w:rsidRPr="00286386">
              <w:rPr>
                <w:color w:val="000000"/>
                <w:sz w:val="20"/>
                <w:szCs w:val="20"/>
              </w:rPr>
              <w:t>38</w:t>
            </w:r>
          </w:p>
        </w:tc>
        <w:tc>
          <w:tcPr>
            <w:tcW w:w="1134" w:type="dxa"/>
            <w:tcBorders>
              <w:top w:val="nil"/>
              <w:left w:val="nil"/>
              <w:bottom w:val="single" w:sz="4" w:space="0" w:color="000000"/>
              <w:right w:val="single" w:sz="4" w:space="0" w:color="000000"/>
            </w:tcBorders>
            <w:shd w:val="clear" w:color="auto" w:fill="auto"/>
            <w:vAlign w:val="center"/>
          </w:tcPr>
          <w:p w14:paraId="01221344"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Ocaina</w:t>
            </w:r>
            <w:proofErr w:type="spellEnd"/>
          </w:p>
        </w:tc>
        <w:tc>
          <w:tcPr>
            <w:tcW w:w="1417" w:type="dxa"/>
            <w:tcBorders>
              <w:top w:val="nil"/>
              <w:left w:val="nil"/>
              <w:bottom w:val="single" w:sz="4" w:space="0" w:color="000000"/>
              <w:right w:val="single" w:sz="4" w:space="0" w:color="000000"/>
            </w:tcBorders>
            <w:shd w:val="clear" w:color="auto" w:fill="auto"/>
            <w:vAlign w:val="center"/>
          </w:tcPr>
          <w:p w14:paraId="1349BDEB"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Dukaiya</w:t>
            </w:r>
            <w:proofErr w:type="spellEnd"/>
            <w:r w:rsidRPr="00286386">
              <w:rPr>
                <w:color w:val="000000"/>
                <w:sz w:val="20"/>
                <w:szCs w:val="20"/>
              </w:rPr>
              <w:t xml:space="preserve">, </w:t>
            </w:r>
            <w:proofErr w:type="spellStart"/>
            <w:r w:rsidRPr="00286386">
              <w:rPr>
                <w:color w:val="000000"/>
                <w:sz w:val="20"/>
                <w:szCs w:val="20"/>
              </w:rPr>
              <w:t>Dyo’xaiya</w:t>
            </w:r>
            <w:proofErr w:type="spellEnd"/>
          </w:p>
        </w:tc>
        <w:tc>
          <w:tcPr>
            <w:tcW w:w="1168" w:type="dxa"/>
            <w:tcBorders>
              <w:top w:val="nil"/>
              <w:left w:val="nil"/>
              <w:bottom w:val="single" w:sz="4" w:space="0" w:color="000000"/>
              <w:right w:val="single" w:sz="4" w:space="0" w:color="000000"/>
            </w:tcBorders>
            <w:shd w:val="clear" w:color="auto" w:fill="auto"/>
            <w:vAlign w:val="center"/>
          </w:tcPr>
          <w:p w14:paraId="0F07AC47"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Ocaina</w:t>
            </w:r>
            <w:proofErr w:type="spellEnd"/>
          </w:p>
        </w:tc>
        <w:tc>
          <w:tcPr>
            <w:tcW w:w="1100" w:type="dxa"/>
            <w:tcBorders>
              <w:top w:val="nil"/>
              <w:left w:val="nil"/>
              <w:bottom w:val="single" w:sz="4" w:space="0" w:color="000000"/>
              <w:right w:val="single" w:sz="4" w:space="0" w:color="000000"/>
            </w:tcBorders>
            <w:shd w:val="clear" w:color="auto" w:fill="auto"/>
            <w:vAlign w:val="center"/>
          </w:tcPr>
          <w:p w14:paraId="3468DED9" w14:textId="77777777" w:rsidR="0019252A" w:rsidRPr="00286386" w:rsidRDefault="0019252A" w:rsidP="00F840CC">
            <w:pPr>
              <w:spacing w:after="0"/>
              <w:jc w:val="center"/>
              <w:rPr>
                <w:color w:val="000000"/>
                <w:sz w:val="20"/>
                <w:szCs w:val="20"/>
              </w:rPr>
            </w:pPr>
            <w:r w:rsidRPr="00286386">
              <w:rPr>
                <w:color w:val="000000"/>
                <w:sz w:val="20"/>
                <w:szCs w:val="20"/>
              </w:rPr>
              <w:t>Huitoto</w:t>
            </w:r>
          </w:p>
        </w:tc>
        <w:tc>
          <w:tcPr>
            <w:tcW w:w="1134" w:type="dxa"/>
            <w:tcBorders>
              <w:top w:val="nil"/>
              <w:left w:val="nil"/>
              <w:bottom w:val="single" w:sz="4" w:space="0" w:color="000000"/>
              <w:right w:val="single" w:sz="4" w:space="0" w:color="000000"/>
            </w:tcBorders>
            <w:shd w:val="clear" w:color="auto" w:fill="auto"/>
            <w:vAlign w:val="center"/>
          </w:tcPr>
          <w:p w14:paraId="3639EBC2"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67164728"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5CB4AB3C"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1A1A179B" w14:textId="77777777" w:rsidR="0019252A" w:rsidRPr="00286386" w:rsidRDefault="0019252A" w:rsidP="00F840CC">
            <w:pPr>
              <w:spacing w:after="0"/>
              <w:jc w:val="center"/>
              <w:rPr>
                <w:color w:val="000000"/>
                <w:sz w:val="20"/>
                <w:szCs w:val="20"/>
              </w:rPr>
            </w:pPr>
            <w:r w:rsidRPr="00286386">
              <w:rPr>
                <w:color w:val="000000"/>
                <w:sz w:val="20"/>
                <w:szCs w:val="20"/>
              </w:rPr>
              <w:t>Loreto</w:t>
            </w:r>
          </w:p>
        </w:tc>
      </w:tr>
      <w:tr w:rsidR="0019252A" w:rsidRPr="00286386" w14:paraId="21728DD4"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3AF089BF" w14:textId="77777777" w:rsidR="0019252A" w:rsidRPr="00286386" w:rsidRDefault="0019252A" w:rsidP="00F840CC">
            <w:pPr>
              <w:spacing w:after="0"/>
              <w:jc w:val="center"/>
              <w:rPr>
                <w:color w:val="000000"/>
                <w:sz w:val="20"/>
                <w:szCs w:val="20"/>
              </w:rPr>
            </w:pPr>
            <w:r w:rsidRPr="00286386">
              <w:rPr>
                <w:color w:val="000000"/>
                <w:sz w:val="20"/>
                <w:szCs w:val="20"/>
              </w:rPr>
              <w:t>39</w:t>
            </w:r>
          </w:p>
        </w:tc>
        <w:tc>
          <w:tcPr>
            <w:tcW w:w="1134" w:type="dxa"/>
            <w:tcBorders>
              <w:top w:val="nil"/>
              <w:left w:val="nil"/>
              <w:bottom w:val="single" w:sz="4" w:space="0" w:color="000000"/>
              <w:right w:val="single" w:sz="4" w:space="0" w:color="000000"/>
            </w:tcBorders>
            <w:shd w:val="clear" w:color="auto" w:fill="auto"/>
            <w:vAlign w:val="center"/>
          </w:tcPr>
          <w:p w14:paraId="38E13E14" w14:textId="77777777" w:rsidR="0019252A" w:rsidRPr="00286386" w:rsidRDefault="0019252A" w:rsidP="00F840CC">
            <w:pPr>
              <w:spacing w:after="0"/>
              <w:jc w:val="center"/>
              <w:rPr>
                <w:color w:val="000000"/>
                <w:sz w:val="20"/>
                <w:szCs w:val="20"/>
              </w:rPr>
            </w:pPr>
            <w:r w:rsidRPr="00286386">
              <w:rPr>
                <w:color w:val="000000"/>
                <w:sz w:val="20"/>
                <w:szCs w:val="20"/>
              </w:rPr>
              <w:t>Omagua</w:t>
            </w:r>
          </w:p>
        </w:tc>
        <w:tc>
          <w:tcPr>
            <w:tcW w:w="1417" w:type="dxa"/>
            <w:tcBorders>
              <w:top w:val="nil"/>
              <w:left w:val="nil"/>
              <w:bottom w:val="single" w:sz="4" w:space="0" w:color="000000"/>
              <w:right w:val="single" w:sz="4" w:space="0" w:color="000000"/>
            </w:tcBorders>
            <w:shd w:val="clear" w:color="auto" w:fill="auto"/>
            <w:vAlign w:val="center"/>
          </w:tcPr>
          <w:p w14:paraId="34174900" w14:textId="77777777" w:rsidR="0019252A" w:rsidRPr="00286386" w:rsidRDefault="0019252A" w:rsidP="00F840CC">
            <w:pPr>
              <w:spacing w:after="0"/>
              <w:jc w:val="center"/>
              <w:rPr>
                <w:color w:val="000000"/>
                <w:sz w:val="20"/>
                <w:szCs w:val="20"/>
              </w:rPr>
            </w:pPr>
            <w:r w:rsidRPr="00286386">
              <w:rPr>
                <w:color w:val="000000"/>
                <w:sz w:val="20"/>
                <w:szCs w:val="20"/>
              </w:rPr>
              <w:t xml:space="preserve">Ariana, Omagua Yeté, </w:t>
            </w:r>
            <w:proofErr w:type="spellStart"/>
            <w:r w:rsidRPr="00286386">
              <w:rPr>
                <w:color w:val="000000"/>
                <w:sz w:val="20"/>
                <w:szCs w:val="20"/>
              </w:rPr>
              <w:t>Pariana</w:t>
            </w:r>
            <w:proofErr w:type="spellEnd"/>
            <w:r w:rsidRPr="00286386">
              <w:rPr>
                <w:color w:val="000000"/>
                <w:sz w:val="20"/>
                <w:szCs w:val="20"/>
              </w:rPr>
              <w:t xml:space="preserve">, </w:t>
            </w:r>
            <w:proofErr w:type="spellStart"/>
            <w:r w:rsidRPr="00286386">
              <w:rPr>
                <w:color w:val="000000"/>
                <w:sz w:val="20"/>
                <w:szCs w:val="20"/>
              </w:rPr>
              <w:t>Unawa</w:t>
            </w:r>
            <w:proofErr w:type="spellEnd"/>
          </w:p>
        </w:tc>
        <w:tc>
          <w:tcPr>
            <w:tcW w:w="1168" w:type="dxa"/>
            <w:tcBorders>
              <w:top w:val="nil"/>
              <w:left w:val="nil"/>
              <w:bottom w:val="single" w:sz="4" w:space="0" w:color="000000"/>
              <w:right w:val="single" w:sz="4" w:space="0" w:color="000000"/>
            </w:tcBorders>
            <w:shd w:val="clear" w:color="auto" w:fill="auto"/>
            <w:vAlign w:val="center"/>
          </w:tcPr>
          <w:p w14:paraId="7C5866A1" w14:textId="77777777" w:rsidR="0019252A" w:rsidRPr="00286386" w:rsidRDefault="0019252A" w:rsidP="00F840CC">
            <w:pPr>
              <w:spacing w:after="0"/>
              <w:jc w:val="center"/>
              <w:rPr>
                <w:color w:val="000000"/>
                <w:sz w:val="20"/>
                <w:szCs w:val="20"/>
              </w:rPr>
            </w:pPr>
            <w:r w:rsidRPr="00286386">
              <w:rPr>
                <w:color w:val="000000"/>
                <w:sz w:val="20"/>
                <w:szCs w:val="20"/>
              </w:rPr>
              <w:t>Omagua</w:t>
            </w:r>
          </w:p>
        </w:tc>
        <w:tc>
          <w:tcPr>
            <w:tcW w:w="1100" w:type="dxa"/>
            <w:tcBorders>
              <w:top w:val="nil"/>
              <w:left w:val="nil"/>
              <w:bottom w:val="single" w:sz="4" w:space="0" w:color="000000"/>
              <w:right w:val="single" w:sz="4" w:space="0" w:color="000000"/>
            </w:tcBorders>
            <w:shd w:val="clear" w:color="auto" w:fill="auto"/>
            <w:vAlign w:val="center"/>
          </w:tcPr>
          <w:p w14:paraId="66662253" w14:textId="77777777" w:rsidR="0019252A" w:rsidRPr="00286386" w:rsidRDefault="0019252A" w:rsidP="00F840CC">
            <w:pPr>
              <w:spacing w:after="0"/>
              <w:jc w:val="center"/>
              <w:rPr>
                <w:color w:val="000000"/>
                <w:sz w:val="20"/>
                <w:szCs w:val="20"/>
              </w:rPr>
            </w:pPr>
            <w:r w:rsidRPr="00286386">
              <w:rPr>
                <w:color w:val="000000"/>
                <w:sz w:val="20"/>
                <w:szCs w:val="20"/>
              </w:rPr>
              <w:t>Tupí-guaraní</w:t>
            </w:r>
          </w:p>
        </w:tc>
        <w:tc>
          <w:tcPr>
            <w:tcW w:w="1134" w:type="dxa"/>
            <w:tcBorders>
              <w:top w:val="nil"/>
              <w:left w:val="nil"/>
              <w:bottom w:val="single" w:sz="4" w:space="0" w:color="000000"/>
              <w:right w:val="single" w:sz="4" w:space="0" w:color="000000"/>
            </w:tcBorders>
            <w:shd w:val="clear" w:color="auto" w:fill="auto"/>
            <w:vAlign w:val="center"/>
          </w:tcPr>
          <w:p w14:paraId="773FC375"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643A62A0"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2EE68F89"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5E1D3476" w14:textId="77777777" w:rsidR="0019252A" w:rsidRPr="00286386" w:rsidRDefault="0019252A" w:rsidP="00F840CC">
            <w:pPr>
              <w:spacing w:after="0"/>
              <w:jc w:val="center"/>
              <w:rPr>
                <w:color w:val="000000"/>
                <w:sz w:val="20"/>
                <w:szCs w:val="20"/>
              </w:rPr>
            </w:pPr>
            <w:r w:rsidRPr="00286386">
              <w:rPr>
                <w:color w:val="000000"/>
                <w:sz w:val="20"/>
                <w:szCs w:val="20"/>
              </w:rPr>
              <w:t>Loreto</w:t>
            </w:r>
          </w:p>
        </w:tc>
      </w:tr>
      <w:tr w:rsidR="0019252A" w:rsidRPr="00286386" w14:paraId="4EE15CCA"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42B7B444" w14:textId="77777777" w:rsidR="0019252A" w:rsidRPr="00286386" w:rsidRDefault="0019252A" w:rsidP="00F840CC">
            <w:pPr>
              <w:spacing w:after="0"/>
              <w:jc w:val="center"/>
              <w:rPr>
                <w:color w:val="000000"/>
                <w:sz w:val="20"/>
                <w:szCs w:val="20"/>
              </w:rPr>
            </w:pPr>
            <w:r w:rsidRPr="00286386">
              <w:rPr>
                <w:color w:val="000000"/>
                <w:sz w:val="20"/>
                <w:szCs w:val="20"/>
              </w:rPr>
              <w:t>40</w:t>
            </w:r>
          </w:p>
        </w:tc>
        <w:tc>
          <w:tcPr>
            <w:tcW w:w="1134" w:type="dxa"/>
            <w:tcBorders>
              <w:top w:val="nil"/>
              <w:left w:val="nil"/>
              <w:bottom w:val="single" w:sz="4" w:space="0" w:color="000000"/>
              <w:right w:val="single" w:sz="4" w:space="0" w:color="000000"/>
            </w:tcBorders>
            <w:shd w:val="clear" w:color="auto" w:fill="auto"/>
            <w:vAlign w:val="center"/>
          </w:tcPr>
          <w:p w14:paraId="1C8B5BAA" w14:textId="77777777" w:rsidR="0019252A" w:rsidRPr="00286386" w:rsidRDefault="0019252A" w:rsidP="00F840CC">
            <w:pPr>
              <w:spacing w:after="0"/>
              <w:jc w:val="center"/>
              <w:rPr>
                <w:color w:val="000000"/>
                <w:sz w:val="20"/>
                <w:szCs w:val="20"/>
              </w:rPr>
            </w:pPr>
            <w:r w:rsidRPr="00286386">
              <w:rPr>
                <w:color w:val="000000"/>
                <w:sz w:val="20"/>
                <w:szCs w:val="20"/>
              </w:rPr>
              <w:t>Quechuas</w:t>
            </w:r>
          </w:p>
        </w:tc>
        <w:tc>
          <w:tcPr>
            <w:tcW w:w="1417" w:type="dxa"/>
            <w:tcBorders>
              <w:top w:val="nil"/>
              <w:left w:val="nil"/>
              <w:bottom w:val="single" w:sz="4" w:space="0" w:color="000000"/>
              <w:right w:val="single" w:sz="4" w:space="0" w:color="000000"/>
            </w:tcBorders>
            <w:shd w:val="clear" w:color="auto" w:fill="auto"/>
            <w:vAlign w:val="center"/>
          </w:tcPr>
          <w:p w14:paraId="29483CC2" w14:textId="77777777" w:rsidR="0019252A" w:rsidRPr="00286386" w:rsidRDefault="0019252A" w:rsidP="00F840CC">
            <w:pPr>
              <w:spacing w:after="0"/>
              <w:jc w:val="center"/>
              <w:rPr>
                <w:color w:val="000000"/>
                <w:sz w:val="20"/>
                <w:szCs w:val="20"/>
              </w:rPr>
            </w:pPr>
            <w:r w:rsidRPr="00286386">
              <w:rPr>
                <w:color w:val="000000"/>
                <w:sz w:val="20"/>
                <w:szCs w:val="20"/>
              </w:rPr>
              <w:t xml:space="preserve">Los pueblos Quechuas no tienen otras denominaciones, más si un conjunto de identidades, entre las que se encuentran: </w:t>
            </w:r>
            <w:proofErr w:type="spellStart"/>
            <w:r w:rsidRPr="00286386">
              <w:rPr>
                <w:color w:val="000000"/>
                <w:sz w:val="20"/>
                <w:szCs w:val="20"/>
              </w:rPr>
              <w:t>Chopccas</w:t>
            </w:r>
            <w:proofErr w:type="spellEnd"/>
            <w:r w:rsidRPr="00286386">
              <w:rPr>
                <w:color w:val="000000"/>
                <w:sz w:val="20"/>
                <w:szCs w:val="20"/>
              </w:rPr>
              <w:t xml:space="preserve">, Huancas, </w:t>
            </w:r>
            <w:proofErr w:type="spellStart"/>
            <w:r w:rsidRPr="00286386">
              <w:rPr>
                <w:color w:val="000000"/>
                <w:sz w:val="20"/>
                <w:szCs w:val="20"/>
              </w:rPr>
              <w:t>Chankas</w:t>
            </w:r>
            <w:proofErr w:type="spellEnd"/>
            <w:r w:rsidRPr="00286386">
              <w:rPr>
                <w:color w:val="000000"/>
                <w:sz w:val="20"/>
                <w:szCs w:val="20"/>
              </w:rPr>
              <w:t xml:space="preserve">, Huaylas, </w:t>
            </w:r>
            <w:proofErr w:type="spellStart"/>
            <w:r w:rsidRPr="00286386">
              <w:rPr>
                <w:color w:val="000000"/>
                <w:sz w:val="20"/>
                <w:szCs w:val="20"/>
              </w:rPr>
              <w:t>Q'eros</w:t>
            </w:r>
            <w:proofErr w:type="spellEnd"/>
            <w:r w:rsidRPr="00286386">
              <w:rPr>
                <w:color w:val="000000"/>
                <w:sz w:val="20"/>
                <w:szCs w:val="20"/>
              </w:rPr>
              <w:t xml:space="preserve">, Cañaris, </w:t>
            </w:r>
            <w:proofErr w:type="spellStart"/>
            <w:r w:rsidRPr="00286386">
              <w:rPr>
                <w:color w:val="000000"/>
                <w:sz w:val="20"/>
                <w:szCs w:val="20"/>
              </w:rPr>
              <w:t>Kana</w:t>
            </w:r>
            <w:proofErr w:type="spellEnd"/>
          </w:p>
        </w:tc>
        <w:tc>
          <w:tcPr>
            <w:tcW w:w="1168" w:type="dxa"/>
            <w:tcBorders>
              <w:top w:val="nil"/>
              <w:left w:val="nil"/>
              <w:bottom w:val="single" w:sz="4" w:space="0" w:color="000000"/>
              <w:right w:val="single" w:sz="4" w:space="0" w:color="000000"/>
            </w:tcBorders>
            <w:shd w:val="clear" w:color="auto" w:fill="auto"/>
            <w:vAlign w:val="center"/>
          </w:tcPr>
          <w:p w14:paraId="534FBA90" w14:textId="77777777" w:rsidR="0019252A" w:rsidRPr="00286386" w:rsidRDefault="0019252A" w:rsidP="00F840CC">
            <w:pPr>
              <w:spacing w:after="0"/>
              <w:jc w:val="center"/>
              <w:rPr>
                <w:color w:val="000000"/>
                <w:sz w:val="20"/>
                <w:szCs w:val="20"/>
              </w:rPr>
            </w:pPr>
            <w:r w:rsidRPr="00286386">
              <w:rPr>
                <w:color w:val="000000"/>
                <w:sz w:val="20"/>
                <w:szCs w:val="20"/>
              </w:rPr>
              <w:t>Quechua</w:t>
            </w:r>
          </w:p>
        </w:tc>
        <w:tc>
          <w:tcPr>
            <w:tcW w:w="1100" w:type="dxa"/>
            <w:tcBorders>
              <w:top w:val="nil"/>
              <w:left w:val="nil"/>
              <w:bottom w:val="single" w:sz="4" w:space="0" w:color="000000"/>
              <w:right w:val="single" w:sz="4" w:space="0" w:color="000000"/>
            </w:tcBorders>
            <w:shd w:val="clear" w:color="auto" w:fill="auto"/>
            <w:vAlign w:val="center"/>
          </w:tcPr>
          <w:p w14:paraId="34B50938" w14:textId="77777777" w:rsidR="0019252A" w:rsidRPr="00286386" w:rsidRDefault="0019252A" w:rsidP="00F840CC">
            <w:pPr>
              <w:spacing w:after="0"/>
              <w:jc w:val="center"/>
              <w:rPr>
                <w:color w:val="000000"/>
                <w:sz w:val="20"/>
                <w:szCs w:val="20"/>
              </w:rPr>
            </w:pPr>
            <w:r w:rsidRPr="00286386">
              <w:rPr>
                <w:color w:val="000000"/>
                <w:sz w:val="20"/>
                <w:szCs w:val="20"/>
              </w:rPr>
              <w:t>Quechua</w:t>
            </w:r>
          </w:p>
        </w:tc>
        <w:tc>
          <w:tcPr>
            <w:tcW w:w="1134" w:type="dxa"/>
            <w:tcBorders>
              <w:top w:val="nil"/>
              <w:left w:val="nil"/>
              <w:bottom w:val="single" w:sz="4" w:space="0" w:color="000000"/>
              <w:right w:val="single" w:sz="4" w:space="0" w:color="000000"/>
            </w:tcBorders>
            <w:shd w:val="clear" w:color="auto" w:fill="auto"/>
            <w:vAlign w:val="center"/>
          </w:tcPr>
          <w:p w14:paraId="202F7A32" w14:textId="77777777" w:rsidR="0019252A" w:rsidRPr="00286386" w:rsidRDefault="0019252A" w:rsidP="00F840CC">
            <w:pPr>
              <w:spacing w:after="0"/>
              <w:jc w:val="center"/>
              <w:rPr>
                <w:color w:val="000000"/>
                <w:sz w:val="20"/>
                <w:szCs w:val="20"/>
              </w:rPr>
            </w:pPr>
            <w:r w:rsidRPr="00286386">
              <w:rPr>
                <w:color w:val="000000"/>
                <w:sz w:val="20"/>
                <w:szCs w:val="20"/>
              </w:rPr>
              <w:t>Andino</w:t>
            </w:r>
          </w:p>
        </w:tc>
        <w:tc>
          <w:tcPr>
            <w:tcW w:w="993" w:type="dxa"/>
            <w:tcBorders>
              <w:top w:val="nil"/>
              <w:left w:val="nil"/>
              <w:bottom w:val="single" w:sz="4" w:space="0" w:color="000000"/>
              <w:right w:val="single" w:sz="4" w:space="0" w:color="000000"/>
            </w:tcBorders>
            <w:shd w:val="clear" w:color="auto" w:fill="auto"/>
            <w:vAlign w:val="center"/>
          </w:tcPr>
          <w:p w14:paraId="586F8344"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490B9CE5"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5D8EEB2F" w14:textId="77777777" w:rsidR="0019252A" w:rsidRPr="00286386" w:rsidRDefault="0019252A" w:rsidP="00F840CC">
            <w:pPr>
              <w:spacing w:after="0"/>
              <w:jc w:val="center"/>
              <w:rPr>
                <w:color w:val="000000"/>
                <w:sz w:val="20"/>
                <w:szCs w:val="20"/>
              </w:rPr>
            </w:pPr>
            <w:r w:rsidRPr="00286386">
              <w:rPr>
                <w:color w:val="000000"/>
                <w:sz w:val="20"/>
                <w:szCs w:val="20"/>
              </w:rPr>
              <w:t>Amazonas, Áncash, Apurímac, Arequipa, Ayacucho, Cajamarca, Cusco, Huancavelica, Huánuco, Ica, Junín, La Libertad, Lambayeque, Lima, Moquegua, Pasco, Puno</w:t>
            </w:r>
          </w:p>
        </w:tc>
      </w:tr>
      <w:tr w:rsidR="0019252A" w:rsidRPr="00286386" w14:paraId="7A06B1D9"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36B18EBF" w14:textId="77777777" w:rsidR="0019252A" w:rsidRPr="00286386" w:rsidRDefault="0019252A" w:rsidP="00F840CC">
            <w:pPr>
              <w:spacing w:after="0"/>
              <w:jc w:val="center"/>
              <w:rPr>
                <w:color w:val="000000"/>
                <w:sz w:val="20"/>
                <w:szCs w:val="20"/>
              </w:rPr>
            </w:pPr>
            <w:r w:rsidRPr="00286386">
              <w:rPr>
                <w:color w:val="000000"/>
                <w:sz w:val="20"/>
                <w:szCs w:val="20"/>
              </w:rPr>
              <w:t>41</w:t>
            </w:r>
          </w:p>
        </w:tc>
        <w:tc>
          <w:tcPr>
            <w:tcW w:w="1134" w:type="dxa"/>
            <w:tcBorders>
              <w:top w:val="nil"/>
              <w:left w:val="nil"/>
              <w:bottom w:val="single" w:sz="4" w:space="0" w:color="000000"/>
              <w:right w:val="single" w:sz="4" w:space="0" w:color="000000"/>
            </w:tcBorders>
            <w:shd w:val="clear" w:color="auto" w:fill="auto"/>
            <w:vAlign w:val="center"/>
          </w:tcPr>
          <w:p w14:paraId="54BDF54D" w14:textId="77777777" w:rsidR="0019252A" w:rsidRPr="00286386" w:rsidRDefault="0019252A" w:rsidP="00F840CC">
            <w:pPr>
              <w:spacing w:after="0"/>
              <w:jc w:val="center"/>
              <w:rPr>
                <w:color w:val="000000"/>
                <w:sz w:val="20"/>
                <w:szCs w:val="20"/>
              </w:rPr>
            </w:pPr>
            <w:r w:rsidRPr="00286386">
              <w:rPr>
                <w:color w:val="000000"/>
                <w:sz w:val="20"/>
                <w:szCs w:val="20"/>
              </w:rPr>
              <w:t>Resígaro</w:t>
            </w:r>
          </w:p>
        </w:tc>
        <w:tc>
          <w:tcPr>
            <w:tcW w:w="1417" w:type="dxa"/>
            <w:tcBorders>
              <w:top w:val="nil"/>
              <w:left w:val="nil"/>
              <w:bottom w:val="single" w:sz="4" w:space="0" w:color="000000"/>
              <w:right w:val="single" w:sz="4" w:space="0" w:color="000000"/>
            </w:tcBorders>
            <w:shd w:val="clear" w:color="auto" w:fill="auto"/>
            <w:vAlign w:val="center"/>
          </w:tcPr>
          <w:p w14:paraId="1678627E"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Resigero</w:t>
            </w:r>
            <w:proofErr w:type="spellEnd"/>
          </w:p>
        </w:tc>
        <w:tc>
          <w:tcPr>
            <w:tcW w:w="1168" w:type="dxa"/>
            <w:tcBorders>
              <w:top w:val="nil"/>
              <w:left w:val="nil"/>
              <w:bottom w:val="single" w:sz="4" w:space="0" w:color="000000"/>
              <w:right w:val="single" w:sz="4" w:space="0" w:color="000000"/>
            </w:tcBorders>
            <w:shd w:val="clear" w:color="auto" w:fill="auto"/>
            <w:vAlign w:val="center"/>
          </w:tcPr>
          <w:p w14:paraId="2367353F" w14:textId="77777777" w:rsidR="0019252A" w:rsidRPr="00286386" w:rsidRDefault="0019252A" w:rsidP="00F840CC">
            <w:pPr>
              <w:spacing w:after="0"/>
              <w:jc w:val="center"/>
              <w:rPr>
                <w:color w:val="000000"/>
                <w:sz w:val="20"/>
                <w:szCs w:val="20"/>
              </w:rPr>
            </w:pPr>
            <w:r w:rsidRPr="00286386">
              <w:rPr>
                <w:color w:val="000000"/>
                <w:sz w:val="20"/>
                <w:szCs w:val="20"/>
              </w:rPr>
              <w:t>Resígaro</w:t>
            </w:r>
          </w:p>
        </w:tc>
        <w:tc>
          <w:tcPr>
            <w:tcW w:w="1100" w:type="dxa"/>
            <w:tcBorders>
              <w:top w:val="nil"/>
              <w:left w:val="nil"/>
              <w:bottom w:val="single" w:sz="4" w:space="0" w:color="000000"/>
              <w:right w:val="single" w:sz="4" w:space="0" w:color="000000"/>
            </w:tcBorders>
            <w:shd w:val="clear" w:color="auto" w:fill="auto"/>
            <w:vAlign w:val="center"/>
          </w:tcPr>
          <w:p w14:paraId="49727193"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Arawak</w:t>
            </w:r>
            <w:proofErr w:type="spellEnd"/>
          </w:p>
        </w:tc>
        <w:tc>
          <w:tcPr>
            <w:tcW w:w="1134" w:type="dxa"/>
            <w:tcBorders>
              <w:top w:val="nil"/>
              <w:left w:val="nil"/>
              <w:bottom w:val="single" w:sz="4" w:space="0" w:color="000000"/>
              <w:right w:val="single" w:sz="4" w:space="0" w:color="000000"/>
            </w:tcBorders>
            <w:shd w:val="clear" w:color="auto" w:fill="auto"/>
            <w:vAlign w:val="center"/>
          </w:tcPr>
          <w:p w14:paraId="467BFD60"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1DB43813"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25D7EF78"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680A9BC5" w14:textId="77777777" w:rsidR="0019252A" w:rsidRPr="00286386" w:rsidRDefault="0019252A" w:rsidP="00F840CC">
            <w:pPr>
              <w:spacing w:after="0"/>
              <w:jc w:val="center"/>
              <w:rPr>
                <w:color w:val="000000"/>
                <w:sz w:val="20"/>
                <w:szCs w:val="20"/>
              </w:rPr>
            </w:pPr>
            <w:r w:rsidRPr="00286386">
              <w:rPr>
                <w:color w:val="000000"/>
                <w:sz w:val="20"/>
                <w:szCs w:val="20"/>
              </w:rPr>
              <w:t>Loreto</w:t>
            </w:r>
          </w:p>
        </w:tc>
      </w:tr>
      <w:tr w:rsidR="0019252A" w:rsidRPr="00286386" w14:paraId="7CF736B2"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6DE1D780" w14:textId="77777777" w:rsidR="0019252A" w:rsidRPr="00286386" w:rsidRDefault="0019252A" w:rsidP="00F840CC">
            <w:pPr>
              <w:spacing w:after="0"/>
              <w:jc w:val="center"/>
              <w:rPr>
                <w:color w:val="000000"/>
                <w:sz w:val="20"/>
                <w:szCs w:val="20"/>
              </w:rPr>
            </w:pPr>
            <w:r w:rsidRPr="00286386">
              <w:rPr>
                <w:color w:val="000000"/>
                <w:sz w:val="20"/>
                <w:szCs w:val="20"/>
              </w:rPr>
              <w:t>42</w:t>
            </w:r>
          </w:p>
        </w:tc>
        <w:tc>
          <w:tcPr>
            <w:tcW w:w="1134" w:type="dxa"/>
            <w:tcBorders>
              <w:top w:val="nil"/>
              <w:left w:val="nil"/>
              <w:bottom w:val="single" w:sz="4" w:space="0" w:color="000000"/>
              <w:right w:val="single" w:sz="4" w:space="0" w:color="000000"/>
            </w:tcBorders>
            <w:shd w:val="clear" w:color="auto" w:fill="auto"/>
            <w:vAlign w:val="center"/>
          </w:tcPr>
          <w:p w14:paraId="0C154B81" w14:textId="77777777" w:rsidR="0019252A" w:rsidRPr="00286386" w:rsidRDefault="0019252A" w:rsidP="00F840CC">
            <w:pPr>
              <w:spacing w:after="0"/>
              <w:jc w:val="center"/>
              <w:rPr>
                <w:color w:val="000000"/>
                <w:sz w:val="20"/>
                <w:szCs w:val="20"/>
              </w:rPr>
            </w:pPr>
            <w:r w:rsidRPr="00286386">
              <w:rPr>
                <w:color w:val="000000"/>
                <w:sz w:val="20"/>
                <w:szCs w:val="20"/>
              </w:rPr>
              <w:t>Secoya</w:t>
            </w:r>
          </w:p>
        </w:tc>
        <w:tc>
          <w:tcPr>
            <w:tcW w:w="1417" w:type="dxa"/>
            <w:tcBorders>
              <w:top w:val="nil"/>
              <w:left w:val="nil"/>
              <w:bottom w:val="single" w:sz="4" w:space="0" w:color="000000"/>
              <w:right w:val="single" w:sz="4" w:space="0" w:color="000000"/>
            </w:tcBorders>
            <w:shd w:val="clear" w:color="auto" w:fill="auto"/>
            <w:vAlign w:val="center"/>
          </w:tcPr>
          <w:p w14:paraId="27FE4D09"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Aido</w:t>
            </w:r>
            <w:proofErr w:type="spellEnd"/>
            <w:r w:rsidRPr="00286386">
              <w:rPr>
                <w:color w:val="000000"/>
                <w:sz w:val="20"/>
                <w:szCs w:val="20"/>
              </w:rPr>
              <w:t xml:space="preserve"> Pai</w:t>
            </w:r>
          </w:p>
        </w:tc>
        <w:tc>
          <w:tcPr>
            <w:tcW w:w="1168" w:type="dxa"/>
            <w:tcBorders>
              <w:top w:val="nil"/>
              <w:left w:val="nil"/>
              <w:bottom w:val="single" w:sz="4" w:space="0" w:color="000000"/>
              <w:right w:val="single" w:sz="4" w:space="0" w:color="000000"/>
            </w:tcBorders>
            <w:shd w:val="clear" w:color="auto" w:fill="auto"/>
            <w:vAlign w:val="center"/>
          </w:tcPr>
          <w:p w14:paraId="61DE1C72" w14:textId="77777777" w:rsidR="0019252A" w:rsidRPr="00286386" w:rsidRDefault="0019252A" w:rsidP="00F840CC">
            <w:pPr>
              <w:spacing w:after="0"/>
              <w:jc w:val="center"/>
              <w:rPr>
                <w:color w:val="000000"/>
                <w:sz w:val="20"/>
                <w:szCs w:val="20"/>
              </w:rPr>
            </w:pPr>
            <w:r w:rsidRPr="00286386">
              <w:rPr>
                <w:color w:val="000000"/>
                <w:sz w:val="20"/>
                <w:szCs w:val="20"/>
              </w:rPr>
              <w:t>Secoya</w:t>
            </w:r>
          </w:p>
        </w:tc>
        <w:tc>
          <w:tcPr>
            <w:tcW w:w="1100" w:type="dxa"/>
            <w:tcBorders>
              <w:top w:val="nil"/>
              <w:left w:val="nil"/>
              <w:bottom w:val="single" w:sz="4" w:space="0" w:color="000000"/>
              <w:right w:val="single" w:sz="4" w:space="0" w:color="000000"/>
            </w:tcBorders>
            <w:shd w:val="clear" w:color="auto" w:fill="auto"/>
            <w:vAlign w:val="center"/>
          </w:tcPr>
          <w:p w14:paraId="20F63AE0"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Tucano</w:t>
            </w:r>
            <w:proofErr w:type="spellEnd"/>
          </w:p>
        </w:tc>
        <w:tc>
          <w:tcPr>
            <w:tcW w:w="1134" w:type="dxa"/>
            <w:tcBorders>
              <w:top w:val="nil"/>
              <w:left w:val="nil"/>
              <w:bottom w:val="single" w:sz="4" w:space="0" w:color="000000"/>
              <w:right w:val="single" w:sz="4" w:space="0" w:color="000000"/>
            </w:tcBorders>
            <w:shd w:val="clear" w:color="auto" w:fill="auto"/>
            <w:vAlign w:val="center"/>
          </w:tcPr>
          <w:p w14:paraId="213D67B6"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4BC07DC5"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32A5C170"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1BFABB7C" w14:textId="77777777" w:rsidR="0019252A" w:rsidRPr="00286386" w:rsidRDefault="0019252A" w:rsidP="00F840CC">
            <w:pPr>
              <w:spacing w:after="0"/>
              <w:jc w:val="center"/>
              <w:rPr>
                <w:color w:val="000000"/>
                <w:sz w:val="20"/>
                <w:szCs w:val="20"/>
              </w:rPr>
            </w:pPr>
            <w:r w:rsidRPr="00286386">
              <w:rPr>
                <w:color w:val="000000"/>
                <w:sz w:val="20"/>
                <w:szCs w:val="20"/>
              </w:rPr>
              <w:t>Loreto</w:t>
            </w:r>
          </w:p>
        </w:tc>
      </w:tr>
      <w:tr w:rsidR="0019252A" w:rsidRPr="00286386" w14:paraId="72755586"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32FA42C6" w14:textId="77777777" w:rsidR="0019252A" w:rsidRPr="00286386" w:rsidRDefault="0019252A" w:rsidP="00F840CC">
            <w:pPr>
              <w:spacing w:after="0"/>
              <w:jc w:val="center"/>
              <w:rPr>
                <w:color w:val="000000"/>
                <w:sz w:val="20"/>
                <w:szCs w:val="20"/>
              </w:rPr>
            </w:pPr>
            <w:r w:rsidRPr="00286386">
              <w:rPr>
                <w:color w:val="000000"/>
                <w:sz w:val="20"/>
                <w:szCs w:val="20"/>
              </w:rPr>
              <w:t>43</w:t>
            </w:r>
          </w:p>
        </w:tc>
        <w:tc>
          <w:tcPr>
            <w:tcW w:w="1134" w:type="dxa"/>
            <w:tcBorders>
              <w:top w:val="nil"/>
              <w:left w:val="nil"/>
              <w:bottom w:val="single" w:sz="4" w:space="0" w:color="000000"/>
              <w:right w:val="single" w:sz="4" w:space="0" w:color="000000"/>
            </w:tcBorders>
            <w:shd w:val="clear" w:color="auto" w:fill="auto"/>
            <w:vAlign w:val="center"/>
          </w:tcPr>
          <w:p w14:paraId="45E0865D"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Sharanahua</w:t>
            </w:r>
            <w:proofErr w:type="spellEnd"/>
          </w:p>
        </w:tc>
        <w:tc>
          <w:tcPr>
            <w:tcW w:w="1417" w:type="dxa"/>
            <w:tcBorders>
              <w:top w:val="nil"/>
              <w:left w:val="nil"/>
              <w:bottom w:val="single" w:sz="4" w:space="0" w:color="000000"/>
              <w:right w:val="single" w:sz="4" w:space="0" w:color="000000"/>
            </w:tcBorders>
            <w:shd w:val="clear" w:color="auto" w:fill="auto"/>
            <w:vAlign w:val="center"/>
          </w:tcPr>
          <w:p w14:paraId="518F6EDB"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Onicoin</w:t>
            </w:r>
            <w:proofErr w:type="spellEnd"/>
            <w:r w:rsidRPr="00286386">
              <w:rPr>
                <w:color w:val="000000"/>
                <w:sz w:val="20"/>
                <w:szCs w:val="20"/>
              </w:rPr>
              <w:t xml:space="preserve">, </w:t>
            </w:r>
            <w:proofErr w:type="spellStart"/>
            <w:r w:rsidRPr="00286386">
              <w:rPr>
                <w:color w:val="000000"/>
                <w:sz w:val="20"/>
                <w:szCs w:val="20"/>
              </w:rPr>
              <w:t>Yora</w:t>
            </w:r>
            <w:proofErr w:type="spellEnd"/>
          </w:p>
        </w:tc>
        <w:tc>
          <w:tcPr>
            <w:tcW w:w="1168" w:type="dxa"/>
            <w:tcBorders>
              <w:top w:val="nil"/>
              <w:left w:val="nil"/>
              <w:bottom w:val="single" w:sz="4" w:space="0" w:color="000000"/>
              <w:right w:val="single" w:sz="4" w:space="0" w:color="000000"/>
            </w:tcBorders>
            <w:shd w:val="clear" w:color="auto" w:fill="auto"/>
            <w:vAlign w:val="center"/>
          </w:tcPr>
          <w:p w14:paraId="069CB5EF"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Sharanahua</w:t>
            </w:r>
            <w:proofErr w:type="spellEnd"/>
          </w:p>
        </w:tc>
        <w:tc>
          <w:tcPr>
            <w:tcW w:w="1100" w:type="dxa"/>
            <w:tcBorders>
              <w:top w:val="nil"/>
              <w:left w:val="nil"/>
              <w:bottom w:val="single" w:sz="4" w:space="0" w:color="000000"/>
              <w:right w:val="single" w:sz="4" w:space="0" w:color="000000"/>
            </w:tcBorders>
            <w:shd w:val="clear" w:color="auto" w:fill="auto"/>
            <w:vAlign w:val="center"/>
          </w:tcPr>
          <w:p w14:paraId="44FC344B" w14:textId="77777777" w:rsidR="0019252A" w:rsidRPr="00286386" w:rsidRDefault="0019252A" w:rsidP="00F840CC">
            <w:pPr>
              <w:spacing w:after="0"/>
              <w:jc w:val="center"/>
              <w:rPr>
                <w:color w:val="000000"/>
                <w:sz w:val="20"/>
                <w:szCs w:val="20"/>
              </w:rPr>
            </w:pPr>
            <w:r w:rsidRPr="00286386">
              <w:rPr>
                <w:color w:val="000000"/>
                <w:sz w:val="20"/>
                <w:szCs w:val="20"/>
              </w:rPr>
              <w:t>Pano</w:t>
            </w:r>
          </w:p>
        </w:tc>
        <w:tc>
          <w:tcPr>
            <w:tcW w:w="1134" w:type="dxa"/>
            <w:tcBorders>
              <w:top w:val="nil"/>
              <w:left w:val="nil"/>
              <w:bottom w:val="single" w:sz="4" w:space="0" w:color="000000"/>
              <w:right w:val="single" w:sz="4" w:space="0" w:color="000000"/>
            </w:tcBorders>
            <w:shd w:val="clear" w:color="auto" w:fill="auto"/>
            <w:vAlign w:val="center"/>
          </w:tcPr>
          <w:p w14:paraId="1A6EEA01"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2C13EA27"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130AA014"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19ABE4CD" w14:textId="77777777" w:rsidR="0019252A" w:rsidRPr="00286386" w:rsidRDefault="0019252A" w:rsidP="00F840CC">
            <w:pPr>
              <w:spacing w:after="0"/>
              <w:jc w:val="center"/>
              <w:rPr>
                <w:color w:val="000000"/>
                <w:sz w:val="20"/>
                <w:szCs w:val="20"/>
              </w:rPr>
            </w:pPr>
            <w:r w:rsidRPr="00286386">
              <w:rPr>
                <w:color w:val="000000"/>
                <w:sz w:val="20"/>
                <w:szCs w:val="20"/>
              </w:rPr>
              <w:t>Ucayali</w:t>
            </w:r>
          </w:p>
        </w:tc>
      </w:tr>
      <w:tr w:rsidR="0019252A" w:rsidRPr="00286386" w14:paraId="48E0C8AA"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1A5EF9B5" w14:textId="77777777" w:rsidR="0019252A" w:rsidRPr="00286386" w:rsidRDefault="0019252A" w:rsidP="00F840CC">
            <w:pPr>
              <w:spacing w:after="0"/>
              <w:jc w:val="center"/>
              <w:rPr>
                <w:color w:val="000000"/>
                <w:sz w:val="20"/>
                <w:szCs w:val="20"/>
              </w:rPr>
            </w:pPr>
            <w:r w:rsidRPr="00286386">
              <w:rPr>
                <w:color w:val="000000"/>
                <w:sz w:val="20"/>
                <w:szCs w:val="20"/>
              </w:rPr>
              <w:t>44</w:t>
            </w:r>
          </w:p>
        </w:tc>
        <w:tc>
          <w:tcPr>
            <w:tcW w:w="1134" w:type="dxa"/>
            <w:tcBorders>
              <w:top w:val="nil"/>
              <w:left w:val="nil"/>
              <w:bottom w:val="single" w:sz="4" w:space="0" w:color="000000"/>
              <w:right w:val="single" w:sz="4" w:space="0" w:color="000000"/>
            </w:tcBorders>
            <w:shd w:val="clear" w:color="auto" w:fill="auto"/>
            <w:vAlign w:val="center"/>
          </w:tcPr>
          <w:p w14:paraId="489E4A54"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Shawi</w:t>
            </w:r>
            <w:proofErr w:type="spellEnd"/>
          </w:p>
        </w:tc>
        <w:tc>
          <w:tcPr>
            <w:tcW w:w="1417" w:type="dxa"/>
            <w:tcBorders>
              <w:top w:val="nil"/>
              <w:left w:val="nil"/>
              <w:bottom w:val="single" w:sz="4" w:space="0" w:color="000000"/>
              <w:right w:val="single" w:sz="4" w:space="0" w:color="000000"/>
            </w:tcBorders>
            <w:shd w:val="clear" w:color="auto" w:fill="auto"/>
            <w:vAlign w:val="center"/>
          </w:tcPr>
          <w:p w14:paraId="7B964D7B" w14:textId="77777777" w:rsidR="0019252A" w:rsidRPr="00286386" w:rsidRDefault="0019252A" w:rsidP="00F840CC">
            <w:pPr>
              <w:spacing w:after="0"/>
              <w:jc w:val="center"/>
              <w:rPr>
                <w:color w:val="000000"/>
                <w:sz w:val="20"/>
                <w:szCs w:val="20"/>
              </w:rPr>
            </w:pPr>
            <w:r w:rsidRPr="00286386">
              <w:rPr>
                <w:color w:val="000000"/>
                <w:sz w:val="20"/>
                <w:szCs w:val="20"/>
              </w:rPr>
              <w:t>Campo-</w:t>
            </w:r>
            <w:proofErr w:type="spellStart"/>
            <w:r w:rsidRPr="00286386">
              <w:rPr>
                <w:color w:val="000000"/>
                <w:sz w:val="20"/>
                <w:szCs w:val="20"/>
              </w:rPr>
              <w:t>Piyapi</w:t>
            </w:r>
            <w:proofErr w:type="spellEnd"/>
            <w:r w:rsidRPr="00286386">
              <w:rPr>
                <w:color w:val="000000"/>
                <w:sz w:val="20"/>
                <w:szCs w:val="20"/>
              </w:rPr>
              <w:t xml:space="preserve">, </w:t>
            </w:r>
            <w:proofErr w:type="spellStart"/>
            <w:r w:rsidRPr="00286386">
              <w:rPr>
                <w:color w:val="000000"/>
                <w:sz w:val="20"/>
                <w:szCs w:val="20"/>
              </w:rPr>
              <w:t>Chayahuita</w:t>
            </w:r>
            <w:proofErr w:type="spellEnd"/>
            <w:r w:rsidRPr="00286386">
              <w:rPr>
                <w:color w:val="000000"/>
                <w:sz w:val="20"/>
                <w:szCs w:val="20"/>
              </w:rPr>
              <w:t xml:space="preserve">, </w:t>
            </w:r>
            <w:proofErr w:type="spellStart"/>
            <w:r w:rsidRPr="00286386">
              <w:rPr>
                <w:color w:val="000000"/>
                <w:sz w:val="20"/>
                <w:szCs w:val="20"/>
              </w:rPr>
              <w:t>Chayawita</w:t>
            </w:r>
            <w:proofErr w:type="spellEnd"/>
            <w:r w:rsidRPr="00286386">
              <w:rPr>
                <w:color w:val="000000"/>
                <w:sz w:val="20"/>
                <w:szCs w:val="20"/>
              </w:rPr>
              <w:t xml:space="preserve">, </w:t>
            </w:r>
            <w:proofErr w:type="spellStart"/>
            <w:r w:rsidRPr="00286386">
              <w:rPr>
                <w:color w:val="000000"/>
                <w:sz w:val="20"/>
                <w:szCs w:val="20"/>
              </w:rPr>
              <w:t>Shayabit</w:t>
            </w:r>
            <w:proofErr w:type="spellEnd"/>
            <w:r w:rsidRPr="00286386">
              <w:rPr>
                <w:color w:val="000000"/>
                <w:sz w:val="20"/>
                <w:szCs w:val="20"/>
              </w:rPr>
              <w:t xml:space="preserve">, </w:t>
            </w:r>
            <w:proofErr w:type="spellStart"/>
            <w:r w:rsidRPr="00286386">
              <w:rPr>
                <w:color w:val="000000"/>
                <w:sz w:val="20"/>
                <w:szCs w:val="20"/>
              </w:rPr>
              <w:t>Tshahui</w:t>
            </w:r>
            <w:proofErr w:type="spellEnd"/>
          </w:p>
        </w:tc>
        <w:tc>
          <w:tcPr>
            <w:tcW w:w="1168" w:type="dxa"/>
            <w:tcBorders>
              <w:top w:val="nil"/>
              <w:left w:val="nil"/>
              <w:bottom w:val="single" w:sz="4" w:space="0" w:color="000000"/>
              <w:right w:val="single" w:sz="4" w:space="0" w:color="000000"/>
            </w:tcBorders>
            <w:shd w:val="clear" w:color="auto" w:fill="auto"/>
            <w:vAlign w:val="center"/>
          </w:tcPr>
          <w:p w14:paraId="50276723"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Shawi</w:t>
            </w:r>
            <w:proofErr w:type="spellEnd"/>
          </w:p>
        </w:tc>
        <w:tc>
          <w:tcPr>
            <w:tcW w:w="1100" w:type="dxa"/>
            <w:tcBorders>
              <w:top w:val="nil"/>
              <w:left w:val="nil"/>
              <w:bottom w:val="single" w:sz="4" w:space="0" w:color="000000"/>
              <w:right w:val="single" w:sz="4" w:space="0" w:color="000000"/>
            </w:tcBorders>
            <w:shd w:val="clear" w:color="auto" w:fill="auto"/>
            <w:vAlign w:val="center"/>
          </w:tcPr>
          <w:p w14:paraId="12AC8282"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Cahuapana</w:t>
            </w:r>
            <w:proofErr w:type="spellEnd"/>
          </w:p>
        </w:tc>
        <w:tc>
          <w:tcPr>
            <w:tcW w:w="1134" w:type="dxa"/>
            <w:tcBorders>
              <w:top w:val="nil"/>
              <w:left w:val="nil"/>
              <w:bottom w:val="single" w:sz="4" w:space="0" w:color="000000"/>
              <w:right w:val="single" w:sz="4" w:space="0" w:color="000000"/>
            </w:tcBorders>
            <w:shd w:val="clear" w:color="auto" w:fill="auto"/>
            <w:vAlign w:val="center"/>
          </w:tcPr>
          <w:p w14:paraId="7F177211"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417FE2E6"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62305A9C"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7410F054" w14:textId="77777777" w:rsidR="0019252A" w:rsidRPr="00286386" w:rsidRDefault="0019252A" w:rsidP="00F840CC">
            <w:pPr>
              <w:spacing w:after="0"/>
              <w:jc w:val="center"/>
              <w:rPr>
                <w:color w:val="000000"/>
                <w:sz w:val="20"/>
                <w:szCs w:val="20"/>
              </w:rPr>
            </w:pPr>
            <w:r w:rsidRPr="00286386">
              <w:rPr>
                <w:color w:val="000000"/>
                <w:sz w:val="20"/>
                <w:szCs w:val="20"/>
              </w:rPr>
              <w:t>Loreto, San Martín</w:t>
            </w:r>
          </w:p>
        </w:tc>
      </w:tr>
      <w:tr w:rsidR="0019252A" w:rsidRPr="00286386" w14:paraId="41C84AF1"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727F0F3A" w14:textId="77777777" w:rsidR="0019252A" w:rsidRPr="00286386" w:rsidRDefault="0019252A" w:rsidP="00F840CC">
            <w:pPr>
              <w:spacing w:after="0"/>
              <w:jc w:val="center"/>
              <w:rPr>
                <w:color w:val="000000"/>
                <w:sz w:val="20"/>
                <w:szCs w:val="20"/>
              </w:rPr>
            </w:pPr>
            <w:r w:rsidRPr="00286386">
              <w:rPr>
                <w:color w:val="000000"/>
                <w:sz w:val="20"/>
                <w:szCs w:val="20"/>
              </w:rPr>
              <w:t>45</w:t>
            </w:r>
          </w:p>
        </w:tc>
        <w:tc>
          <w:tcPr>
            <w:tcW w:w="1134" w:type="dxa"/>
            <w:tcBorders>
              <w:top w:val="nil"/>
              <w:left w:val="nil"/>
              <w:bottom w:val="single" w:sz="4" w:space="0" w:color="000000"/>
              <w:right w:val="single" w:sz="4" w:space="0" w:color="000000"/>
            </w:tcBorders>
            <w:shd w:val="clear" w:color="auto" w:fill="auto"/>
            <w:vAlign w:val="center"/>
          </w:tcPr>
          <w:p w14:paraId="0F780C60" w14:textId="77777777" w:rsidR="0019252A" w:rsidRPr="00286386" w:rsidRDefault="0019252A" w:rsidP="00F840CC">
            <w:pPr>
              <w:spacing w:after="0"/>
              <w:jc w:val="center"/>
              <w:rPr>
                <w:color w:val="000000"/>
                <w:sz w:val="20"/>
                <w:szCs w:val="20"/>
              </w:rPr>
            </w:pPr>
            <w:r w:rsidRPr="00286386">
              <w:rPr>
                <w:color w:val="000000"/>
                <w:sz w:val="20"/>
                <w:szCs w:val="20"/>
              </w:rPr>
              <w:t>Shipibo-</w:t>
            </w:r>
            <w:proofErr w:type="spellStart"/>
            <w:r w:rsidRPr="00286386">
              <w:rPr>
                <w:color w:val="000000"/>
                <w:sz w:val="20"/>
                <w:szCs w:val="20"/>
              </w:rPr>
              <w:t>Konibo</w:t>
            </w:r>
            <w:proofErr w:type="spellEnd"/>
          </w:p>
        </w:tc>
        <w:tc>
          <w:tcPr>
            <w:tcW w:w="1417" w:type="dxa"/>
            <w:tcBorders>
              <w:top w:val="nil"/>
              <w:left w:val="nil"/>
              <w:bottom w:val="single" w:sz="4" w:space="0" w:color="000000"/>
              <w:right w:val="single" w:sz="4" w:space="0" w:color="000000"/>
            </w:tcBorders>
            <w:shd w:val="clear" w:color="auto" w:fill="auto"/>
            <w:vAlign w:val="center"/>
          </w:tcPr>
          <w:p w14:paraId="0B7F6C5C"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Chioeo-Conivo</w:t>
            </w:r>
            <w:proofErr w:type="spellEnd"/>
            <w:r w:rsidRPr="00286386">
              <w:rPr>
                <w:color w:val="000000"/>
                <w:sz w:val="20"/>
                <w:szCs w:val="20"/>
              </w:rPr>
              <w:t>, Joni, Shipibo</w:t>
            </w:r>
          </w:p>
        </w:tc>
        <w:tc>
          <w:tcPr>
            <w:tcW w:w="1168" w:type="dxa"/>
            <w:tcBorders>
              <w:top w:val="nil"/>
              <w:left w:val="nil"/>
              <w:bottom w:val="single" w:sz="4" w:space="0" w:color="000000"/>
              <w:right w:val="single" w:sz="4" w:space="0" w:color="000000"/>
            </w:tcBorders>
            <w:shd w:val="clear" w:color="auto" w:fill="auto"/>
            <w:vAlign w:val="center"/>
          </w:tcPr>
          <w:p w14:paraId="326CC2B7" w14:textId="77777777" w:rsidR="0019252A" w:rsidRPr="00286386" w:rsidRDefault="0019252A" w:rsidP="00F840CC">
            <w:pPr>
              <w:spacing w:after="0"/>
              <w:jc w:val="center"/>
              <w:rPr>
                <w:color w:val="000000"/>
                <w:sz w:val="20"/>
                <w:szCs w:val="20"/>
              </w:rPr>
            </w:pPr>
            <w:r w:rsidRPr="00286386">
              <w:rPr>
                <w:color w:val="000000"/>
                <w:sz w:val="20"/>
                <w:szCs w:val="20"/>
              </w:rPr>
              <w:t>Shipibo-</w:t>
            </w:r>
            <w:proofErr w:type="spellStart"/>
            <w:r w:rsidRPr="00286386">
              <w:rPr>
                <w:color w:val="000000"/>
                <w:sz w:val="20"/>
                <w:szCs w:val="20"/>
              </w:rPr>
              <w:t>Konibo</w:t>
            </w:r>
            <w:proofErr w:type="spellEnd"/>
          </w:p>
        </w:tc>
        <w:tc>
          <w:tcPr>
            <w:tcW w:w="1100" w:type="dxa"/>
            <w:tcBorders>
              <w:top w:val="nil"/>
              <w:left w:val="nil"/>
              <w:bottom w:val="single" w:sz="4" w:space="0" w:color="000000"/>
              <w:right w:val="single" w:sz="4" w:space="0" w:color="000000"/>
            </w:tcBorders>
            <w:shd w:val="clear" w:color="auto" w:fill="auto"/>
            <w:vAlign w:val="center"/>
          </w:tcPr>
          <w:p w14:paraId="1176B04A" w14:textId="77777777" w:rsidR="0019252A" w:rsidRPr="00286386" w:rsidRDefault="0019252A" w:rsidP="00F840CC">
            <w:pPr>
              <w:spacing w:after="0"/>
              <w:jc w:val="center"/>
              <w:rPr>
                <w:color w:val="000000"/>
                <w:sz w:val="20"/>
                <w:szCs w:val="20"/>
              </w:rPr>
            </w:pPr>
            <w:r w:rsidRPr="00286386">
              <w:rPr>
                <w:color w:val="000000"/>
                <w:sz w:val="20"/>
                <w:szCs w:val="20"/>
              </w:rPr>
              <w:t>Pano</w:t>
            </w:r>
          </w:p>
        </w:tc>
        <w:tc>
          <w:tcPr>
            <w:tcW w:w="1134" w:type="dxa"/>
            <w:tcBorders>
              <w:top w:val="nil"/>
              <w:left w:val="nil"/>
              <w:bottom w:val="single" w:sz="4" w:space="0" w:color="000000"/>
              <w:right w:val="single" w:sz="4" w:space="0" w:color="000000"/>
            </w:tcBorders>
            <w:shd w:val="clear" w:color="auto" w:fill="auto"/>
            <w:vAlign w:val="center"/>
          </w:tcPr>
          <w:p w14:paraId="1155B724"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205F92A8"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0D8A01D0"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027446AF" w14:textId="77777777" w:rsidR="0019252A" w:rsidRPr="00286386" w:rsidRDefault="0019252A" w:rsidP="00F840CC">
            <w:pPr>
              <w:spacing w:after="0"/>
              <w:jc w:val="center"/>
              <w:rPr>
                <w:color w:val="000000"/>
                <w:sz w:val="20"/>
                <w:szCs w:val="20"/>
              </w:rPr>
            </w:pPr>
            <w:r w:rsidRPr="00286386">
              <w:rPr>
                <w:color w:val="000000"/>
                <w:sz w:val="20"/>
                <w:szCs w:val="20"/>
              </w:rPr>
              <w:t>Huánuco, Loreto, Madre de Dios, Ucayali</w:t>
            </w:r>
          </w:p>
        </w:tc>
      </w:tr>
      <w:tr w:rsidR="0019252A" w:rsidRPr="00286386" w14:paraId="2C40ADA7"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3BEFCF34" w14:textId="77777777" w:rsidR="0019252A" w:rsidRPr="00286386" w:rsidRDefault="0019252A" w:rsidP="00F840CC">
            <w:pPr>
              <w:spacing w:after="0"/>
              <w:jc w:val="center"/>
              <w:rPr>
                <w:color w:val="000000"/>
                <w:sz w:val="20"/>
                <w:szCs w:val="20"/>
              </w:rPr>
            </w:pPr>
            <w:r w:rsidRPr="00286386">
              <w:rPr>
                <w:color w:val="000000"/>
                <w:sz w:val="20"/>
                <w:szCs w:val="20"/>
              </w:rPr>
              <w:t>46</w:t>
            </w:r>
          </w:p>
        </w:tc>
        <w:tc>
          <w:tcPr>
            <w:tcW w:w="1134" w:type="dxa"/>
            <w:tcBorders>
              <w:top w:val="nil"/>
              <w:left w:val="nil"/>
              <w:bottom w:val="single" w:sz="4" w:space="0" w:color="000000"/>
              <w:right w:val="single" w:sz="4" w:space="0" w:color="000000"/>
            </w:tcBorders>
            <w:shd w:val="clear" w:color="auto" w:fill="auto"/>
            <w:vAlign w:val="center"/>
          </w:tcPr>
          <w:p w14:paraId="79ECCB97"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Shiwilu</w:t>
            </w:r>
            <w:proofErr w:type="spellEnd"/>
          </w:p>
        </w:tc>
        <w:tc>
          <w:tcPr>
            <w:tcW w:w="1417" w:type="dxa"/>
            <w:tcBorders>
              <w:top w:val="nil"/>
              <w:left w:val="nil"/>
              <w:bottom w:val="single" w:sz="4" w:space="0" w:color="000000"/>
              <w:right w:val="single" w:sz="4" w:space="0" w:color="000000"/>
            </w:tcBorders>
            <w:shd w:val="clear" w:color="auto" w:fill="auto"/>
            <w:vAlign w:val="center"/>
          </w:tcPr>
          <w:p w14:paraId="0C4B478F"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Chebero</w:t>
            </w:r>
            <w:proofErr w:type="spellEnd"/>
            <w:r w:rsidRPr="00286386">
              <w:rPr>
                <w:color w:val="000000"/>
                <w:sz w:val="20"/>
                <w:szCs w:val="20"/>
              </w:rPr>
              <w:t xml:space="preserve">, Jebero, </w:t>
            </w:r>
            <w:proofErr w:type="spellStart"/>
            <w:r w:rsidRPr="00286386">
              <w:rPr>
                <w:color w:val="000000"/>
                <w:sz w:val="20"/>
                <w:szCs w:val="20"/>
              </w:rPr>
              <w:t>Shiwila</w:t>
            </w:r>
            <w:proofErr w:type="spellEnd"/>
            <w:r w:rsidRPr="00286386">
              <w:rPr>
                <w:color w:val="000000"/>
                <w:sz w:val="20"/>
                <w:szCs w:val="20"/>
              </w:rPr>
              <w:t xml:space="preserve">, </w:t>
            </w:r>
            <w:proofErr w:type="spellStart"/>
            <w:r w:rsidRPr="00286386">
              <w:rPr>
                <w:color w:val="000000"/>
                <w:sz w:val="20"/>
                <w:szCs w:val="20"/>
              </w:rPr>
              <w:t>Xebero</w:t>
            </w:r>
            <w:proofErr w:type="spellEnd"/>
          </w:p>
        </w:tc>
        <w:tc>
          <w:tcPr>
            <w:tcW w:w="1168" w:type="dxa"/>
            <w:tcBorders>
              <w:top w:val="nil"/>
              <w:left w:val="nil"/>
              <w:bottom w:val="single" w:sz="4" w:space="0" w:color="000000"/>
              <w:right w:val="single" w:sz="4" w:space="0" w:color="000000"/>
            </w:tcBorders>
            <w:shd w:val="clear" w:color="auto" w:fill="auto"/>
            <w:vAlign w:val="center"/>
          </w:tcPr>
          <w:p w14:paraId="3F04FB69"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Shiwilu</w:t>
            </w:r>
            <w:proofErr w:type="spellEnd"/>
          </w:p>
        </w:tc>
        <w:tc>
          <w:tcPr>
            <w:tcW w:w="1100" w:type="dxa"/>
            <w:tcBorders>
              <w:top w:val="nil"/>
              <w:left w:val="nil"/>
              <w:bottom w:val="single" w:sz="4" w:space="0" w:color="000000"/>
              <w:right w:val="single" w:sz="4" w:space="0" w:color="000000"/>
            </w:tcBorders>
            <w:shd w:val="clear" w:color="auto" w:fill="auto"/>
            <w:vAlign w:val="center"/>
          </w:tcPr>
          <w:p w14:paraId="3D2DC968"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Cahuapana</w:t>
            </w:r>
            <w:proofErr w:type="spellEnd"/>
          </w:p>
        </w:tc>
        <w:tc>
          <w:tcPr>
            <w:tcW w:w="1134" w:type="dxa"/>
            <w:tcBorders>
              <w:top w:val="nil"/>
              <w:left w:val="nil"/>
              <w:bottom w:val="single" w:sz="4" w:space="0" w:color="000000"/>
              <w:right w:val="single" w:sz="4" w:space="0" w:color="000000"/>
            </w:tcBorders>
            <w:shd w:val="clear" w:color="auto" w:fill="auto"/>
            <w:vAlign w:val="center"/>
          </w:tcPr>
          <w:p w14:paraId="20946197"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7770AA47"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3841707C"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41852747" w14:textId="77777777" w:rsidR="0019252A" w:rsidRPr="00286386" w:rsidRDefault="0019252A" w:rsidP="00F840CC">
            <w:pPr>
              <w:spacing w:after="0"/>
              <w:jc w:val="center"/>
              <w:rPr>
                <w:color w:val="000000"/>
                <w:sz w:val="20"/>
                <w:szCs w:val="20"/>
              </w:rPr>
            </w:pPr>
            <w:r w:rsidRPr="00286386">
              <w:rPr>
                <w:color w:val="000000"/>
                <w:sz w:val="20"/>
                <w:szCs w:val="20"/>
              </w:rPr>
              <w:t>Loreto</w:t>
            </w:r>
          </w:p>
        </w:tc>
      </w:tr>
      <w:tr w:rsidR="0019252A" w:rsidRPr="00286386" w14:paraId="0220F0BD"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4852B7DC" w14:textId="77777777" w:rsidR="0019252A" w:rsidRPr="00286386" w:rsidRDefault="0019252A" w:rsidP="00F840CC">
            <w:pPr>
              <w:spacing w:after="0"/>
              <w:jc w:val="center"/>
              <w:rPr>
                <w:color w:val="000000"/>
                <w:sz w:val="20"/>
                <w:szCs w:val="20"/>
              </w:rPr>
            </w:pPr>
            <w:r w:rsidRPr="00286386">
              <w:rPr>
                <w:color w:val="000000"/>
                <w:sz w:val="20"/>
                <w:szCs w:val="20"/>
              </w:rPr>
              <w:t>47</w:t>
            </w:r>
          </w:p>
        </w:tc>
        <w:tc>
          <w:tcPr>
            <w:tcW w:w="1134" w:type="dxa"/>
            <w:tcBorders>
              <w:top w:val="nil"/>
              <w:left w:val="nil"/>
              <w:bottom w:val="single" w:sz="4" w:space="0" w:color="000000"/>
              <w:right w:val="single" w:sz="4" w:space="0" w:color="000000"/>
            </w:tcBorders>
            <w:shd w:val="clear" w:color="auto" w:fill="auto"/>
            <w:vAlign w:val="center"/>
          </w:tcPr>
          <w:p w14:paraId="286444BF" w14:textId="77777777" w:rsidR="0019252A" w:rsidRPr="00286386" w:rsidRDefault="0019252A" w:rsidP="00F840CC">
            <w:pPr>
              <w:spacing w:after="0"/>
              <w:jc w:val="center"/>
              <w:rPr>
                <w:color w:val="000000"/>
                <w:sz w:val="20"/>
                <w:szCs w:val="20"/>
              </w:rPr>
            </w:pPr>
            <w:r w:rsidRPr="00286386">
              <w:rPr>
                <w:color w:val="000000"/>
                <w:sz w:val="20"/>
                <w:szCs w:val="20"/>
              </w:rPr>
              <w:t>Ticuna</w:t>
            </w:r>
          </w:p>
        </w:tc>
        <w:tc>
          <w:tcPr>
            <w:tcW w:w="1417" w:type="dxa"/>
            <w:tcBorders>
              <w:top w:val="nil"/>
              <w:left w:val="nil"/>
              <w:bottom w:val="single" w:sz="4" w:space="0" w:color="000000"/>
              <w:right w:val="single" w:sz="4" w:space="0" w:color="000000"/>
            </w:tcBorders>
            <w:shd w:val="clear" w:color="auto" w:fill="auto"/>
            <w:vAlign w:val="center"/>
          </w:tcPr>
          <w:p w14:paraId="29AE145A"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Duuxugu</w:t>
            </w:r>
            <w:proofErr w:type="spellEnd"/>
            <w:r w:rsidRPr="00286386">
              <w:rPr>
                <w:color w:val="000000"/>
                <w:sz w:val="20"/>
                <w:szCs w:val="20"/>
              </w:rPr>
              <w:t xml:space="preserve">, </w:t>
            </w:r>
            <w:proofErr w:type="spellStart"/>
            <w:r w:rsidRPr="00286386">
              <w:rPr>
                <w:color w:val="000000"/>
                <w:sz w:val="20"/>
                <w:szCs w:val="20"/>
              </w:rPr>
              <w:t>Tikuna</w:t>
            </w:r>
            <w:proofErr w:type="spellEnd"/>
          </w:p>
        </w:tc>
        <w:tc>
          <w:tcPr>
            <w:tcW w:w="1168" w:type="dxa"/>
            <w:tcBorders>
              <w:top w:val="nil"/>
              <w:left w:val="nil"/>
              <w:bottom w:val="single" w:sz="4" w:space="0" w:color="000000"/>
              <w:right w:val="single" w:sz="4" w:space="0" w:color="000000"/>
            </w:tcBorders>
            <w:shd w:val="clear" w:color="auto" w:fill="auto"/>
            <w:vAlign w:val="center"/>
          </w:tcPr>
          <w:p w14:paraId="164F86AE" w14:textId="77777777" w:rsidR="0019252A" w:rsidRPr="00286386" w:rsidRDefault="0019252A" w:rsidP="00F840CC">
            <w:pPr>
              <w:spacing w:after="0"/>
              <w:jc w:val="center"/>
              <w:rPr>
                <w:color w:val="000000"/>
                <w:sz w:val="20"/>
                <w:szCs w:val="20"/>
              </w:rPr>
            </w:pPr>
            <w:r w:rsidRPr="00286386">
              <w:rPr>
                <w:color w:val="000000"/>
                <w:sz w:val="20"/>
                <w:szCs w:val="20"/>
              </w:rPr>
              <w:t>Ticuna</w:t>
            </w:r>
          </w:p>
        </w:tc>
        <w:tc>
          <w:tcPr>
            <w:tcW w:w="1100" w:type="dxa"/>
            <w:tcBorders>
              <w:top w:val="nil"/>
              <w:left w:val="nil"/>
              <w:bottom w:val="single" w:sz="4" w:space="0" w:color="000000"/>
              <w:right w:val="single" w:sz="4" w:space="0" w:color="000000"/>
            </w:tcBorders>
            <w:shd w:val="clear" w:color="auto" w:fill="auto"/>
            <w:vAlign w:val="center"/>
          </w:tcPr>
          <w:p w14:paraId="03EE8DB7" w14:textId="77777777" w:rsidR="0019252A" w:rsidRPr="00286386" w:rsidRDefault="0019252A" w:rsidP="00F840CC">
            <w:pPr>
              <w:spacing w:after="0"/>
              <w:jc w:val="center"/>
              <w:rPr>
                <w:color w:val="000000"/>
                <w:sz w:val="20"/>
                <w:szCs w:val="20"/>
              </w:rPr>
            </w:pPr>
            <w:r w:rsidRPr="00286386">
              <w:rPr>
                <w:color w:val="000000"/>
                <w:sz w:val="20"/>
                <w:szCs w:val="20"/>
              </w:rPr>
              <w:t>Ticuna</w:t>
            </w:r>
          </w:p>
        </w:tc>
        <w:tc>
          <w:tcPr>
            <w:tcW w:w="1134" w:type="dxa"/>
            <w:tcBorders>
              <w:top w:val="nil"/>
              <w:left w:val="nil"/>
              <w:bottom w:val="single" w:sz="4" w:space="0" w:color="000000"/>
              <w:right w:val="single" w:sz="4" w:space="0" w:color="000000"/>
            </w:tcBorders>
            <w:shd w:val="clear" w:color="auto" w:fill="auto"/>
            <w:vAlign w:val="center"/>
          </w:tcPr>
          <w:p w14:paraId="71BF6A69"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5762428B"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6F9FA6D5"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5AD03F80" w14:textId="77777777" w:rsidR="0019252A" w:rsidRPr="00286386" w:rsidRDefault="0019252A" w:rsidP="00F840CC">
            <w:pPr>
              <w:spacing w:after="0"/>
              <w:jc w:val="center"/>
              <w:rPr>
                <w:color w:val="000000"/>
                <w:sz w:val="20"/>
                <w:szCs w:val="20"/>
              </w:rPr>
            </w:pPr>
            <w:r w:rsidRPr="00286386">
              <w:rPr>
                <w:color w:val="000000"/>
                <w:sz w:val="20"/>
                <w:szCs w:val="20"/>
              </w:rPr>
              <w:t>Loreto</w:t>
            </w:r>
          </w:p>
        </w:tc>
      </w:tr>
      <w:tr w:rsidR="0019252A" w:rsidRPr="00286386" w14:paraId="726CCE5A"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44C030F7" w14:textId="77777777" w:rsidR="0019252A" w:rsidRPr="00286386" w:rsidRDefault="0019252A" w:rsidP="00F840CC">
            <w:pPr>
              <w:spacing w:after="0"/>
              <w:jc w:val="center"/>
              <w:rPr>
                <w:color w:val="000000"/>
                <w:sz w:val="20"/>
                <w:szCs w:val="20"/>
              </w:rPr>
            </w:pPr>
            <w:r w:rsidRPr="00286386">
              <w:rPr>
                <w:color w:val="000000"/>
                <w:sz w:val="20"/>
                <w:szCs w:val="20"/>
              </w:rPr>
              <w:t>48</w:t>
            </w:r>
          </w:p>
        </w:tc>
        <w:tc>
          <w:tcPr>
            <w:tcW w:w="1134" w:type="dxa"/>
            <w:tcBorders>
              <w:top w:val="nil"/>
              <w:left w:val="nil"/>
              <w:bottom w:val="single" w:sz="4" w:space="0" w:color="000000"/>
              <w:right w:val="single" w:sz="4" w:space="0" w:color="000000"/>
            </w:tcBorders>
            <w:shd w:val="clear" w:color="auto" w:fill="auto"/>
            <w:vAlign w:val="center"/>
          </w:tcPr>
          <w:p w14:paraId="1C235751"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Urarina</w:t>
            </w:r>
            <w:proofErr w:type="spellEnd"/>
          </w:p>
        </w:tc>
        <w:tc>
          <w:tcPr>
            <w:tcW w:w="1417" w:type="dxa"/>
            <w:tcBorders>
              <w:top w:val="nil"/>
              <w:left w:val="nil"/>
              <w:bottom w:val="single" w:sz="4" w:space="0" w:color="000000"/>
              <w:right w:val="single" w:sz="4" w:space="0" w:color="000000"/>
            </w:tcBorders>
            <w:shd w:val="clear" w:color="auto" w:fill="auto"/>
            <w:vAlign w:val="center"/>
          </w:tcPr>
          <w:p w14:paraId="12D971E8"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Itucali</w:t>
            </w:r>
            <w:proofErr w:type="spellEnd"/>
            <w:r w:rsidRPr="00286386">
              <w:rPr>
                <w:color w:val="000000"/>
                <w:sz w:val="20"/>
                <w:szCs w:val="20"/>
              </w:rPr>
              <w:t xml:space="preserve">, </w:t>
            </w:r>
            <w:proofErr w:type="spellStart"/>
            <w:r w:rsidRPr="00286386">
              <w:rPr>
                <w:color w:val="000000"/>
                <w:sz w:val="20"/>
                <w:szCs w:val="20"/>
              </w:rPr>
              <w:t>Itukale</w:t>
            </w:r>
            <w:proofErr w:type="spellEnd"/>
            <w:r w:rsidRPr="00286386">
              <w:rPr>
                <w:color w:val="000000"/>
                <w:sz w:val="20"/>
                <w:szCs w:val="20"/>
              </w:rPr>
              <w:t xml:space="preserve">, </w:t>
            </w:r>
            <w:proofErr w:type="spellStart"/>
            <w:r w:rsidRPr="00286386">
              <w:rPr>
                <w:color w:val="000000"/>
                <w:sz w:val="20"/>
                <w:szCs w:val="20"/>
              </w:rPr>
              <w:t>Kacha</w:t>
            </w:r>
            <w:proofErr w:type="spellEnd"/>
            <w:r w:rsidRPr="00286386">
              <w:rPr>
                <w:color w:val="000000"/>
                <w:sz w:val="20"/>
                <w:szCs w:val="20"/>
              </w:rPr>
              <w:t xml:space="preserve"> </w:t>
            </w:r>
            <w:proofErr w:type="spellStart"/>
            <w:r w:rsidRPr="00286386">
              <w:rPr>
                <w:color w:val="000000"/>
                <w:sz w:val="20"/>
                <w:szCs w:val="20"/>
              </w:rPr>
              <w:t>Edze</w:t>
            </w:r>
            <w:proofErr w:type="spellEnd"/>
          </w:p>
        </w:tc>
        <w:tc>
          <w:tcPr>
            <w:tcW w:w="1168" w:type="dxa"/>
            <w:tcBorders>
              <w:top w:val="nil"/>
              <w:left w:val="nil"/>
              <w:bottom w:val="single" w:sz="4" w:space="0" w:color="000000"/>
              <w:right w:val="single" w:sz="4" w:space="0" w:color="000000"/>
            </w:tcBorders>
            <w:shd w:val="clear" w:color="auto" w:fill="auto"/>
            <w:vAlign w:val="center"/>
          </w:tcPr>
          <w:p w14:paraId="3AF37C97"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Urarina</w:t>
            </w:r>
            <w:proofErr w:type="spellEnd"/>
          </w:p>
        </w:tc>
        <w:tc>
          <w:tcPr>
            <w:tcW w:w="1100" w:type="dxa"/>
            <w:tcBorders>
              <w:top w:val="nil"/>
              <w:left w:val="nil"/>
              <w:bottom w:val="single" w:sz="4" w:space="0" w:color="000000"/>
              <w:right w:val="single" w:sz="4" w:space="0" w:color="000000"/>
            </w:tcBorders>
            <w:shd w:val="clear" w:color="auto" w:fill="auto"/>
            <w:vAlign w:val="center"/>
          </w:tcPr>
          <w:p w14:paraId="29FF863F"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Shimaco</w:t>
            </w:r>
            <w:proofErr w:type="spellEnd"/>
          </w:p>
        </w:tc>
        <w:tc>
          <w:tcPr>
            <w:tcW w:w="1134" w:type="dxa"/>
            <w:tcBorders>
              <w:top w:val="nil"/>
              <w:left w:val="nil"/>
              <w:bottom w:val="single" w:sz="4" w:space="0" w:color="000000"/>
              <w:right w:val="single" w:sz="4" w:space="0" w:color="000000"/>
            </w:tcBorders>
            <w:shd w:val="clear" w:color="auto" w:fill="auto"/>
            <w:vAlign w:val="center"/>
          </w:tcPr>
          <w:p w14:paraId="4ACDED1D"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590E3D49"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12520BDD"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709DD7CD" w14:textId="77777777" w:rsidR="0019252A" w:rsidRPr="00286386" w:rsidRDefault="0019252A" w:rsidP="00F840CC">
            <w:pPr>
              <w:spacing w:after="0"/>
              <w:jc w:val="center"/>
              <w:rPr>
                <w:color w:val="000000"/>
                <w:sz w:val="20"/>
                <w:szCs w:val="20"/>
              </w:rPr>
            </w:pPr>
            <w:r w:rsidRPr="00286386">
              <w:rPr>
                <w:color w:val="000000"/>
                <w:sz w:val="20"/>
                <w:szCs w:val="20"/>
              </w:rPr>
              <w:t>Loreto</w:t>
            </w:r>
          </w:p>
        </w:tc>
      </w:tr>
      <w:tr w:rsidR="0019252A" w:rsidRPr="00286386" w14:paraId="1C9D4467"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53354EB3" w14:textId="77777777" w:rsidR="0019252A" w:rsidRPr="00286386" w:rsidRDefault="0019252A" w:rsidP="00F840CC">
            <w:pPr>
              <w:spacing w:after="0"/>
              <w:jc w:val="center"/>
              <w:rPr>
                <w:color w:val="000000"/>
                <w:sz w:val="20"/>
                <w:szCs w:val="20"/>
              </w:rPr>
            </w:pPr>
            <w:r w:rsidRPr="00286386">
              <w:rPr>
                <w:color w:val="000000"/>
                <w:sz w:val="20"/>
                <w:szCs w:val="20"/>
              </w:rPr>
              <w:t>49</w:t>
            </w:r>
          </w:p>
        </w:tc>
        <w:tc>
          <w:tcPr>
            <w:tcW w:w="1134" w:type="dxa"/>
            <w:tcBorders>
              <w:top w:val="nil"/>
              <w:left w:val="nil"/>
              <w:bottom w:val="single" w:sz="4" w:space="0" w:color="000000"/>
              <w:right w:val="single" w:sz="4" w:space="0" w:color="000000"/>
            </w:tcBorders>
            <w:shd w:val="clear" w:color="auto" w:fill="auto"/>
            <w:vAlign w:val="center"/>
          </w:tcPr>
          <w:p w14:paraId="3F191A8B" w14:textId="77777777" w:rsidR="0019252A" w:rsidRPr="00286386" w:rsidRDefault="0019252A" w:rsidP="00F840CC">
            <w:pPr>
              <w:spacing w:after="0"/>
              <w:jc w:val="center"/>
              <w:rPr>
                <w:color w:val="000000"/>
                <w:sz w:val="20"/>
                <w:szCs w:val="20"/>
              </w:rPr>
            </w:pPr>
            <w:r w:rsidRPr="00286386">
              <w:rPr>
                <w:color w:val="000000"/>
                <w:sz w:val="20"/>
                <w:szCs w:val="20"/>
              </w:rPr>
              <w:t>Uro</w:t>
            </w:r>
          </w:p>
        </w:tc>
        <w:tc>
          <w:tcPr>
            <w:tcW w:w="1417" w:type="dxa"/>
            <w:tcBorders>
              <w:top w:val="nil"/>
              <w:left w:val="nil"/>
              <w:bottom w:val="single" w:sz="4" w:space="0" w:color="000000"/>
              <w:right w:val="single" w:sz="4" w:space="0" w:color="000000"/>
            </w:tcBorders>
            <w:shd w:val="clear" w:color="auto" w:fill="auto"/>
            <w:vAlign w:val="center"/>
          </w:tcPr>
          <w:p w14:paraId="411C2774" w14:textId="77777777" w:rsidR="0019252A" w:rsidRPr="00286386" w:rsidRDefault="0019252A" w:rsidP="00F840CC">
            <w:pPr>
              <w:spacing w:after="0"/>
              <w:jc w:val="center"/>
              <w:rPr>
                <w:color w:val="000000"/>
                <w:sz w:val="20"/>
                <w:szCs w:val="20"/>
              </w:rPr>
            </w:pPr>
            <w:r w:rsidRPr="00286386">
              <w:rPr>
                <w:color w:val="000000"/>
                <w:sz w:val="20"/>
                <w:szCs w:val="20"/>
              </w:rPr>
              <w:t>Uru</w:t>
            </w:r>
          </w:p>
        </w:tc>
        <w:tc>
          <w:tcPr>
            <w:tcW w:w="1168" w:type="dxa"/>
            <w:tcBorders>
              <w:top w:val="nil"/>
              <w:left w:val="nil"/>
              <w:bottom w:val="single" w:sz="4" w:space="0" w:color="000000"/>
              <w:right w:val="single" w:sz="4" w:space="0" w:color="000000"/>
            </w:tcBorders>
            <w:shd w:val="clear" w:color="auto" w:fill="auto"/>
            <w:vAlign w:val="center"/>
          </w:tcPr>
          <w:p w14:paraId="702268A0" w14:textId="77777777" w:rsidR="0019252A" w:rsidRPr="00286386" w:rsidRDefault="0019252A" w:rsidP="00F840CC">
            <w:pPr>
              <w:spacing w:after="0"/>
              <w:jc w:val="center"/>
              <w:rPr>
                <w:color w:val="000000"/>
                <w:sz w:val="20"/>
                <w:szCs w:val="20"/>
              </w:rPr>
            </w:pPr>
            <w:r w:rsidRPr="00286386">
              <w:rPr>
                <w:color w:val="000000"/>
                <w:sz w:val="20"/>
                <w:szCs w:val="20"/>
              </w:rPr>
              <w:t>Uro (lengua extinta)</w:t>
            </w:r>
          </w:p>
        </w:tc>
        <w:tc>
          <w:tcPr>
            <w:tcW w:w="1100" w:type="dxa"/>
            <w:tcBorders>
              <w:top w:val="nil"/>
              <w:left w:val="nil"/>
              <w:bottom w:val="single" w:sz="4" w:space="0" w:color="000000"/>
              <w:right w:val="single" w:sz="4" w:space="0" w:color="000000"/>
            </w:tcBorders>
            <w:shd w:val="clear" w:color="auto" w:fill="auto"/>
            <w:vAlign w:val="center"/>
          </w:tcPr>
          <w:p w14:paraId="7314BA02"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Aru</w:t>
            </w:r>
            <w:proofErr w:type="spellEnd"/>
          </w:p>
        </w:tc>
        <w:tc>
          <w:tcPr>
            <w:tcW w:w="1134" w:type="dxa"/>
            <w:tcBorders>
              <w:top w:val="nil"/>
              <w:left w:val="nil"/>
              <w:bottom w:val="single" w:sz="4" w:space="0" w:color="000000"/>
              <w:right w:val="single" w:sz="4" w:space="0" w:color="000000"/>
            </w:tcBorders>
            <w:shd w:val="clear" w:color="auto" w:fill="auto"/>
            <w:vAlign w:val="center"/>
          </w:tcPr>
          <w:p w14:paraId="7D30D08A" w14:textId="77777777" w:rsidR="0019252A" w:rsidRPr="00286386" w:rsidRDefault="0019252A" w:rsidP="00F840CC">
            <w:pPr>
              <w:spacing w:after="0"/>
              <w:jc w:val="center"/>
              <w:rPr>
                <w:color w:val="000000"/>
                <w:sz w:val="20"/>
                <w:szCs w:val="20"/>
              </w:rPr>
            </w:pPr>
            <w:r w:rsidRPr="00286386">
              <w:rPr>
                <w:color w:val="000000"/>
                <w:sz w:val="20"/>
                <w:szCs w:val="20"/>
              </w:rPr>
              <w:t>Andino</w:t>
            </w:r>
          </w:p>
        </w:tc>
        <w:tc>
          <w:tcPr>
            <w:tcW w:w="993" w:type="dxa"/>
            <w:tcBorders>
              <w:top w:val="nil"/>
              <w:left w:val="nil"/>
              <w:bottom w:val="single" w:sz="4" w:space="0" w:color="000000"/>
              <w:right w:val="single" w:sz="4" w:space="0" w:color="000000"/>
            </w:tcBorders>
            <w:shd w:val="clear" w:color="auto" w:fill="auto"/>
            <w:vAlign w:val="center"/>
          </w:tcPr>
          <w:p w14:paraId="54BD3B0A"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7A8EC0AD"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5182A914" w14:textId="77777777" w:rsidR="0019252A" w:rsidRPr="00286386" w:rsidRDefault="0019252A" w:rsidP="00F840CC">
            <w:pPr>
              <w:spacing w:after="0"/>
              <w:jc w:val="center"/>
              <w:rPr>
                <w:color w:val="000000"/>
                <w:sz w:val="20"/>
                <w:szCs w:val="20"/>
              </w:rPr>
            </w:pPr>
            <w:r w:rsidRPr="00286386">
              <w:rPr>
                <w:color w:val="000000"/>
                <w:sz w:val="20"/>
                <w:szCs w:val="20"/>
              </w:rPr>
              <w:t>Puno</w:t>
            </w:r>
          </w:p>
        </w:tc>
      </w:tr>
      <w:tr w:rsidR="0019252A" w:rsidRPr="00286386" w14:paraId="64F69993"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5855D89E" w14:textId="77777777" w:rsidR="0019252A" w:rsidRPr="00286386" w:rsidRDefault="0019252A" w:rsidP="00F840CC">
            <w:pPr>
              <w:spacing w:after="0"/>
              <w:jc w:val="center"/>
              <w:rPr>
                <w:color w:val="000000"/>
                <w:sz w:val="20"/>
                <w:szCs w:val="20"/>
              </w:rPr>
            </w:pPr>
            <w:r w:rsidRPr="00286386">
              <w:rPr>
                <w:color w:val="000000"/>
                <w:sz w:val="20"/>
                <w:szCs w:val="20"/>
              </w:rPr>
              <w:t>50</w:t>
            </w:r>
          </w:p>
        </w:tc>
        <w:tc>
          <w:tcPr>
            <w:tcW w:w="1134" w:type="dxa"/>
            <w:tcBorders>
              <w:top w:val="nil"/>
              <w:left w:val="nil"/>
              <w:bottom w:val="single" w:sz="4" w:space="0" w:color="000000"/>
              <w:right w:val="single" w:sz="4" w:space="0" w:color="000000"/>
            </w:tcBorders>
            <w:shd w:val="clear" w:color="auto" w:fill="auto"/>
            <w:vAlign w:val="center"/>
          </w:tcPr>
          <w:p w14:paraId="7063FDE3"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Vacacocha</w:t>
            </w:r>
            <w:proofErr w:type="spellEnd"/>
          </w:p>
        </w:tc>
        <w:tc>
          <w:tcPr>
            <w:tcW w:w="1417" w:type="dxa"/>
            <w:tcBorders>
              <w:top w:val="nil"/>
              <w:left w:val="nil"/>
              <w:bottom w:val="single" w:sz="4" w:space="0" w:color="000000"/>
              <w:right w:val="single" w:sz="4" w:space="0" w:color="000000"/>
            </w:tcBorders>
            <w:shd w:val="clear" w:color="auto" w:fill="auto"/>
            <w:vAlign w:val="center"/>
          </w:tcPr>
          <w:p w14:paraId="470FDB29"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A'éwa</w:t>
            </w:r>
            <w:proofErr w:type="spellEnd"/>
            <w:r w:rsidRPr="00286386">
              <w:rPr>
                <w:color w:val="000000"/>
                <w:sz w:val="20"/>
                <w:szCs w:val="20"/>
              </w:rPr>
              <w:t xml:space="preserve">, </w:t>
            </w:r>
            <w:proofErr w:type="spellStart"/>
            <w:r w:rsidRPr="00286386">
              <w:rPr>
                <w:color w:val="000000"/>
                <w:sz w:val="20"/>
                <w:szCs w:val="20"/>
              </w:rPr>
              <w:t>Abijira</w:t>
            </w:r>
            <w:proofErr w:type="spellEnd"/>
            <w:r w:rsidRPr="00286386">
              <w:rPr>
                <w:color w:val="000000"/>
                <w:sz w:val="20"/>
                <w:szCs w:val="20"/>
              </w:rPr>
              <w:t xml:space="preserve">, </w:t>
            </w:r>
            <w:proofErr w:type="spellStart"/>
            <w:r w:rsidRPr="00286386">
              <w:rPr>
                <w:color w:val="000000"/>
                <w:sz w:val="20"/>
                <w:szCs w:val="20"/>
              </w:rPr>
              <w:t>Abishira</w:t>
            </w:r>
            <w:proofErr w:type="spellEnd"/>
            <w:r w:rsidRPr="00286386">
              <w:rPr>
                <w:color w:val="000000"/>
                <w:sz w:val="20"/>
                <w:szCs w:val="20"/>
              </w:rPr>
              <w:t xml:space="preserve">, </w:t>
            </w:r>
            <w:proofErr w:type="spellStart"/>
            <w:r w:rsidRPr="00286386">
              <w:rPr>
                <w:color w:val="000000"/>
                <w:sz w:val="20"/>
                <w:szCs w:val="20"/>
              </w:rPr>
              <w:t>Aushiri</w:t>
            </w:r>
            <w:proofErr w:type="spellEnd"/>
            <w:r w:rsidRPr="00286386">
              <w:rPr>
                <w:color w:val="000000"/>
                <w:sz w:val="20"/>
                <w:szCs w:val="20"/>
              </w:rPr>
              <w:t xml:space="preserve">, </w:t>
            </w:r>
            <w:proofErr w:type="spellStart"/>
            <w:r w:rsidRPr="00286386">
              <w:rPr>
                <w:color w:val="000000"/>
                <w:sz w:val="20"/>
                <w:szCs w:val="20"/>
              </w:rPr>
              <w:t>Awshira</w:t>
            </w:r>
            <w:proofErr w:type="spellEnd"/>
          </w:p>
        </w:tc>
        <w:tc>
          <w:tcPr>
            <w:tcW w:w="1168" w:type="dxa"/>
            <w:tcBorders>
              <w:top w:val="nil"/>
              <w:left w:val="nil"/>
              <w:bottom w:val="single" w:sz="4" w:space="0" w:color="000000"/>
              <w:right w:val="single" w:sz="4" w:space="0" w:color="000000"/>
            </w:tcBorders>
            <w:shd w:val="clear" w:color="auto" w:fill="auto"/>
            <w:vAlign w:val="center"/>
          </w:tcPr>
          <w:p w14:paraId="46578ABD"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Awshira</w:t>
            </w:r>
            <w:proofErr w:type="spellEnd"/>
            <w:r w:rsidRPr="00286386">
              <w:rPr>
                <w:color w:val="000000"/>
                <w:sz w:val="20"/>
                <w:szCs w:val="20"/>
              </w:rPr>
              <w:t xml:space="preserve"> (lengua extinta)</w:t>
            </w:r>
          </w:p>
        </w:tc>
        <w:tc>
          <w:tcPr>
            <w:tcW w:w="1100" w:type="dxa"/>
            <w:tcBorders>
              <w:top w:val="nil"/>
              <w:left w:val="nil"/>
              <w:bottom w:val="single" w:sz="4" w:space="0" w:color="000000"/>
              <w:right w:val="single" w:sz="4" w:space="0" w:color="000000"/>
            </w:tcBorders>
            <w:shd w:val="clear" w:color="auto" w:fill="auto"/>
            <w:vAlign w:val="center"/>
          </w:tcPr>
          <w:p w14:paraId="27723C25"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Záparo</w:t>
            </w:r>
            <w:proofErr w:type="spellEnd"/>
          </w:p>
        </w:tc>
        <w:tc>
          <w:tcPr>
            <w:tcW w:w="1134" w:type="dxa"/>
            <w:tcBorders>
              <w:top w:val="nil"/>
              <w:left w:val="nil"/>
              <w:bottom w:val="single" w:sz="4" w:space="0" w:color="000000"/>
              <w:right w:val="single" w:sz="4" w:space="0" w:color="000000"/>
            </w:tcBorders>
            <w:shd w:val="clear" w:color="auto" w:fill="auto"/>
            <w:vAlign w:val="center"/>
          </w:tcPr>
          <w:p w14:paraId="647A15DB"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3AA55829"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7434026B"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0A4DC7CC" w14:textId="77777777" w:rsidR="0019252A" w:rsidRPr="00286386" w:rsidRDefault="0019252A" w:rsidP="00F840CC">
            <w:pPr>
              <w:spacing w:after="0"/>
              <w:jc w:val="center"/>
              <w:rPr>
                <w:color w:val="000000"/>
                <w:sz w:val="20"/>
                <w:szCs w:val="20"/>
              </w:rPr>
            </w:pPr>
            <w:r w:rsidRPr="00286386">
              <w:rPr>
                <w:color w:val="000000"/>
                <w:sz w:val="20"/>
                <w:szCs w:val="20"/>
              </w:rPr>
              <w:t>Loreto</w:t>
            </w:r>
          </w:p>
        </w:tc>
      </w:tr>
      <w:tr w:rsidR="0019252A" w:rsidRPr="00286386" w14:paraId="4424B319"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636E8CA5" w14:textId="77777777" w:rsidR="0019252A" w:rsidRPr="00286386" w:rsidRDefault="0019252A" w:rsidP="00F840CC">
            <w:pPr>
              <w:spacing w:after="0"/>
              <w:jc w:val="center"/>
              <w:rPr>
                <w:color w:val="000000"/>
                <w:sz w:val="20"/>
                <w:szCs w:val="20"/>
              </w:rPr>
            </w:pPr>
            <w:r w:rsidRPr="00286386">
              <w:rPr>
                <w:color w:val="000000"/>
                <w:sz w:val="20"/>
                <w:szCs w:val="20"/>
              </w:rPr>
              <w:t>51</w:t>
            </w:r>
          </w:p>
        </w:tc>
        <w:tc>
          <w:tcPr>
            <w:tcW w:w="1134" w:type="dxa"/>
            <w:tcBorders>
              <w:top w:val="nil"/>
              <w:left w:val="nil"/>
              <w:bottom w:val="single" w:sz="4" w:space="0" w:color="000000"/>
              <w:right w:val="single" w:sz="4" w:space="0" w:color="000000"/>
            </w:tcBorders>
            <w:shd w:val="clear" w:color="auto" w:fill="auto"/>
            <w:vAlign w:val="center"/>
          </w:tcPr>
          <w:p w14:paraId="23167387"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Wampis</w:t>
            </w:r>
            <w:proofErr w:type="spellEnd"/>
          </w:p>
        </w:tc>
        <w:tc>
          <w:tcPr>
            <w:tcW w:w="1417" w:type="dxa"/>
            <w:tcBorders>
              <w:top w:val="nil"/>
              <w:left w:val="nil"/>
              <w:bottom w:val="single" w:sz="4" w:space="0" w:color="000000"/>
              <w:right w:val="single" w:sz="4" w:space="0" w:color="000000"/>
            </w:tcBorders>
            <w:shd w:val="clear" w:color="auto" w:fill="auto"/>
            <w:vAlign w:val="center"/>
          </w:tcPr>
          <w:p w14:paraId="2F5AD6DD"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Huambiza</w:t>
            </w:r>
            <w:proofErr w:type="spellEnd"/>
            <w:r w:rsidRPr="00286386">
              <w:rPr>
                <w:color w:val="000000"/>
                <w:sz w:val="20"/>
                <w:szCs w:val="20"/>
              </w:rPr>
              <w:t xml:space="preserve">, </w:t>
            </w:r>
            <w:proofErr w:type="spellStart"/>
            <w:r w:rsidRPr="00286386">
              <w:rPr>
                <w:color w:val="000000"/>
                <w:sz w:val="20"/>
                <w:szCs w:val="20"/>
              </w:rPr>
              <w:t>Maina</w:t>
            </w:r>
            <w:proofErr w:type="spellEnd"/>
            <w:r w:rsidRPr="00286386">
              <w:rPr>
                <w:color w:val="000000"/>
                <w:sz w:val="20"/>
                <w:szCs w:val="20"/>
              </w:rPr>
              <w:t>, Shuar-</w:t>
            </w:r>
            <w:proofErr w:type="spellStart"/>
            <w:r w:rsidRPr="00286386">
              <w:rPr>
                <w:color w:val="000000"/>
                <w:sz w:val="20"/>
                <w:szCs w:val="20"/>
              </w:rPr>
              <w:t>Huampis</w:t>
            </w:r>
            <w:proofErr w:type="spellEnd"/>
          </w:p>
        </w:tc>
        <w:tc>
          <w:tcPr>
            <w:tcW w:w="1168" w:type="dxa"/>
            <w:tcBorders>
              <w:top w:val="nil"/>
              <w:left w:val="nil"/>
              <w:bottom w:val="single" w:sz="4" w:space="0" w:color="000000"/>
              <w:right w:val="single" w:sz="4" w:space="0" w:color="000000"/>
            </w:tcBorders>
            <w:shd w:val="clear" w:color="auto" w:fill="auto"/>
            <w:vAlign w:val="center"/>
          </w:tcPr>
          <w:p w14:paraId="4AF1A770"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Wampis</w:t>
            </w:r>
            <w:proofErr w:type="spellEnd"/>
          </w:p>
        </w:tc>
        <w:tc>
          <w:tcPr>
            <w:tcW w:w="1100" w:type="dxa"/>
            <w:tcBorders>
              <w:top w:val="nil"/>
              <w:left w:val="nil"/>
              <w:bottom w:val="single" w:sz="4" w:space="0" w:color="000000"/>
              <w:right w:val="single" w:sz="4" w:space="0" w:color="000000"/>
            </w:tcBorders>
            <w:shd w:val="clear" w:color="auto" w:fill="auto"/>
            <w:vAlign w:val="center"/>
          </w:tcPr>
          <w:p w14:paraId="33B154A5" w14:textId="77777777" w:rsidR="0019252A" w:rsidRPr="00286386" w:rsidRDefault="0019252A" w:rsidP="00F840CC">
            <w:pPr>
              <w:spacing w:after="0"/>
              <w:jc w:val="center"/>
              <w:rPr>
                <w:color w:val="000000"/>
                <w:sz w:val="20"/>
                <w:szCs w:val="20"/>
              </w:rPr>
            </w:pPr>
            <w:r w:rsidRPr="00286386">
              <w:rPr>
                <w:color w:val="000000"/>
                <w:sz w:val="20"/>
                <w:szCs w:val="20"/>
              </w:rPr>
              <w:t>Jíbaro</w:t>
            </w:r>
          </w:p>
        </w:tc>
        <w:tc>
          <w:tcPr>
            <w:tcW w:w="1134" w:type="dxa"/>
            <w:tcBorders>
              <w:top w:val="nil"/>
              <w:left w:val="nil"/>
              <w:bottom w:val="single" w:sz="4" w:space="0" w:color="000000"/>
              <w:right w:val="single" w:sz="4" w:space="0" w:color="000000"/>
            </w:tcBorders>
            <w:shd w:val="clear" w:color="auto" w:fill="auto"/>
            <w:vAlign w:val="center"/>
          </w:tcPr>
          <w:p w14:paraId="3509196E"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3921627C"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50CBFA80"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3C55D6F8" w14:textId="77777777" w:rsidR="0019252A" w:rsidRPr="00286386" w:rsidRDefault="0019252A" w:rsidP="00F840CC">
            <w:pPr>
              <w:spacing w:after="0"/>
              <w:jc w:val="center"/>
              <w:rPr>
                <w:color w:val="000000"/>
                <w:sz w:val="20"/>
                <w:szCs w:val="20"/>
              </w:rPr>
            </w:pPr>
            <w:r w:rsidRPr="00286386">
              <w:rPr>
                <w:color w:val="000000"/>
                <w:sz w:val="20"/>
                <w:szCs w:val="20"/>
              </w:rPr>
              <w:t>Amazonas, Loreto</w:t>
            </w:r>
          </w:p>
        </w:tc>
      </w:tr>
      <w:tr w:rsidR="0019252A" w:rsidRPr="00286386" w14:paraId="644FEB97"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4EF7991A" w14:textId="77777777" w:rsidR="0019252A" w:rsidRPr="00286386" w:rsidRDefault="0019252A" w:rsidP="00F840CC">
            <w:pPr>
              <w:spacing w:after="0"/>
              <w:jc w:val="center"/>
              <w:rPr>
                <w:color w:val="000000"/>
                <w:sz w:val="20"/>
                <w:szCs w:val="20"/>
              </w:rPr>
            </w:pPr>
            <w:r w:rsidRPr="00286386">
              <w:rPr>
                <w:color w:val="000000"/>
                <w:sz w:val="20"/>
                <w:szCs w:val="20"/>
              </w:rPr>
              <w:t>52</w:t>
            </w:r>
          </w:p>
        </w:tc>
        <w:tc>
          <w:tcPr>
            <w:tcW w:w="1134" w:type="dxa"/>
            <w:tcBorders>
              <w:top w:val="nil"/>
              <w:left w:val="nil"/>
              <w:bottom w:val="single" w:sz="4" w:space="0" w:color="000000"/>
              <w:right w:val="single" w:sz="4" w:space="0" w:color="000000"/>
            </w:tcBorders>
            <w:shd w:val="clear" w:color="auto" w:fill="auto"/>
            <w:vAlign w:val="center"/>
          </w:tcPr>
          <w:p w14:paraId="0BB95E2E" w14:textId="77777777" w:rsidR="0019252A" w:rsidRPr="00286386" w:rsidRDefault="0019252A" w:rsidP="00F840CC">
            <w:pPr>
              <w:spacing w:after="0"/>
              <w:jc w:val="center"/>
              <w:rPr>
                <w:color w:val="000000"/>
                <w:sz w:val="20"/>
                <w:szCs w:val="20"/>
              </w:rPr>
            </w:pPr>
            <w:r w:rsidRPr="00286386">
              <w:rPr>
                <w:color w:val="000000"/>
                <w:sz w:val="20"/>
                <w:szCs w:val="20"/>
              </w:rPr>
              <w:t>Yagua</w:t>
            </w:r>
          </w:p>
        </w:tc>
        <w:tc>
          <w:tcPr>
            <w:tcW w:w="1417" w:type="dxa"/>
            <w:tcBorders>
              <w:top w:val="nil"/>
              <w:left w:val="nil"/>
              <w:bottom w:val="single" w:sz="4" w:space="0" w:color="000000"/>
              <w:right w:val="single" w:sz="4" w:space="0" w:color="000000"/>
            </w:tcBorders>
            <w:shd w:val="clear" w:color="auto" w:fill="auto"/>
            <w:vAlign w:val="center"/>
          </w:tcPr>
          <w:p w14:paraId="615EB51E"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Nihamwo</w:t>
            </w:r>
            <w:proofErr w:type="spellEnd"/>
            <w:r w:rsidRPr="00286386">
              <w:rPr>
                <w:color w:val="000000"/>
                <w:sz w:val="20"/>
                <w:szCs w:val="20"/>
              </w:rPr>
              <w:t xml:space="preserve">, </w:t>
            </w:r>
            <w:proofErr w:type="spellStart"/>
            <w:r w:rsidRPr="00286386">
              <w:rPr>
                <w:color w:val="000000"/>
                <w:sz w:val="20"/>
                <w:szCs w:val="20"/>
              </w:rPr>
              <w:t>Ñihamwo</w:t>
            </w:r>
            <w:proofErr w:type="spellEnd"/>
            <w:r w:rsidRPr="00286386">
              <w:rPr>
                <w:color w:val="000000"/>
                <w:sz w:val="20"/>
                <w:szCs w:val="20"/>
              </w:rPr>
              <w:t xml:space="preserve">, </w:t>
            </w:r>
            <w:proofErr w:type="spellStart"/>
            <w:r w:rsidRPr="00286386">
              <w:rPr>
                <w:color w:val="000000"/>
                <w:sz w:val="20"/>
                <w:szCs w:val="20"/>
              </w:rPr>
              <w:t>Yihamwo</w:t>
            </w:r>
            <w:proofErr w:type="spellEnd"/>
          </w:p>
        </w:tc>
        <w:tc>
          <w:tcPr>
            <w:tcW w:w="1168" w:type="dxa"/>
            <w:tcBorders>
              <w:top w:val="nil"/>
              <w:left w:val="nil"/>
              <w:bottom w:val="single" w:sz="4" w:space="0" w:color="000000"/>
              <w:right w:val="single" w:sz="4" w:space="0" w:color="000000"/>
            </w:tcBorders>
            <w:shd w:val="clear" w:color="auto" w:fill="auto"/>
            <w:vAlign w:val="center"/>
          </w:tcPr>
          <w:p w14:paraId="095738C3" w14:textId="77777777" w:rsidR="0019252A" w:rsidRPr="00286386" w:rsidRDefault="0019252A" w:rsidP="00F840CC">
            <w:pPr>
              <w:spacing w:after="0"/>
              <w:jc w:val="center"/>
              <w:rPr>
                <w:color w:val="000000"/>
                <w:sz w:val="20"/>
                <w:szCs w:val="20"/>
              </w:rPr>
            </w:pPr>
            <w:r w:rsidRPr="00286386">
              <w:rPr>
                <w:color w:val="000000"/>
                <w:sz w:val="20"/>
                <w:szCs w:val="20"/>
              </w:rPr>
              <w:t>Yagua</w:t>
            </w:r>
          </w:p>
        </w:tc>
        <w:tc>
          <w:tcPr>
            <w:tcW w:w="1100" w:type="dxa"/>
            <w:tcBorders>
              <w:top w:val="nil"/>
              <w:left w:val="nil"/>
              <w:bottom w:val="single" w:sz="4" w:space="0" w:color="000000"/>
              <w:right w:val="single" w:sz="4" w:space="0" w:color="000000"/>
            </w:tcBorders>
            <w:shd w:val="clear" w:color="auto" w:fill="auto"/>
            <w:vAlign w:val="center"/>
          </w:tcPr>
          <w:p w14:paraId="722943CA"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Peba</w:t>
            </w:r>
            <w:proofErr w:type="spellEnd"/>
            <w:r w:rsidRPr="00286386">
              <w:rPr>
                <w:color w:val="000000"/>
                <w:sz w:val="20"/>
                <w:szCs w:val="20"/>
              </w:rPr>
              <w:t>-yagua</w:t>
            </w:r>
          </w:p>
        </w:tc>
        <w:tc>
          <w:tcPr>
            <w:tcW w:w="1134" w:type="dxa"/>
            <w:tcBorders>
              <w:top w:val="nil"/>
              <w:left w:val="nil"/>
              <w:bottom w:val="single" w:sz="4" w:space="0" w:color="000000"/>
              <w:right w:val="single" w:sz="4" w:space="0" w:color="000000"/>
            </w:tcBorders>
            <w:shd w:val="clear" w:color="auto" w:fill="auto"/>
            <w:vAlign w:val="center"/>
          </w:tcPr>
          <w:p w14:paraId="341A8A01"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792D184F"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520A87A2"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79023248" w14:textId="77777777" w:rsidR="0019252A" w:rsidRPr="00286386" w:rsidRDefault="0019252A" w:rsidP="00F840CC">
            <w:pPr>
              <w:spacing w:after="0"/>
              <w:jc w:val="center"/>
              <w:rPr>
                <w:color w:val="000000"/>
                <w:sz w:val="20"/>
                <w:szCs w:val="20"/>
              </w:rPr>
            </w:pPr>
            <w:r w:rsidRPr="00286386">
              <w:rPr>
                <w:color w:val="000000"/>
                <w:sz w:val="20"/>
                <w:szCs w:val="20"/>
              </w:rPr>
              <w:t>Loreto</w:t>
            </w:r>
          </w:p>
        </w:tc>
      </w:tr>
      <w:tr w:rsidR="0019252A" w:rsidRPr="00286386" w14:paraId="21B43C1A"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690DEE5F" w14:textId="77777777" w:rsidR="0019252A" w:rsidRPr="00286386" w:rsidRDefault="0019252A" w:rsidP="00F840CC">
            <w:pPr>
              <w:spacing w:after="0"/>
              <w:jc w:val="center"/>
              <w:rPr>
                <w:color w:val="000000"/>
                <w:sz w:val="20"/>
                <w:szCs w:val="20"/>
              </w:rPr>
            </w:pPr>
            <w:r w:rsidRPr="00286386">
              <w:rPr>
                <w:color w:val="000000"/>
                <w:sz w:val="20"/>
                <w:szCs w:val="20"/>
              </w:rPr>
              <w:t>53</w:t>
            </w:r>
          </w:p>
        </w:tc>
        <w:tc>
          <w:tcPr>
            <w:tcW w:w="1134" w:type="dxa"/>
            <w:tcBorders>
              <w:top w:val="nil"/>
              <w:left w:val="nil"/>
              <w:bottom w:val="single" w:sz="4" w:space="0" w:color="000000"/>
              <w:right w:val="single" w:sz="4" w:space="0" w:color="000000"/>
            </w:tcBorders>
            <w:shd w:val="clear" w:color="auto" w:fill="auto"/>
            <w:vAlign w:val="center"/>
          </w:tcPr>
          <w:p w14:paraId="567EAFA4"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Yaminahua</w:t>
            </w:r>
            <w:proofErr w:type="spellEnd"/>
          </w:p>
        </w:tc>
        <w:tc>
          <w:tcPr>
            <w:tcW w:w="1417" w:type="dxa"/>
            <w:tcBorders>
              <w:top w:val="nil"/>
              <w:left w:val="nil"/>
              <w:bottom w:val="single" w:sz="4" w:space="0" w:color="000000"/>
              <w:right w:val="single" w:sz="4" w:space="0" w:color="000000"/>
            </w:tcBorders>
            <w:shd w:val="clear" w:color="auto" w:fill="auto"/>
            <w:vAlign w:val="center"/>
          </w:tcPr>
          <w:p w14:paraId="55250D74"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Jjamimawa</w:t>
            </w:r>
            <w:proofErr w:type="spellEnd"/>
            <w:r w:rsidRPr="00286386">
              <w:rPr>
                <w:color w:val="000000"/>
                <w:sz w:val="20"/>
                <w:szCs w:val="20"/>
              </w:rPr>
              <w:t xml:space="preserve">, </w:t>
            </w:r>
            <w:proofErr w:type="spellStart"/>
            <w:r w:rsidRPr="00286386">
              <w:rPr>
                <w:color w:val="000000"/>
                <w:sz w:val="20"/>
                <w:szCs w:val="20"/>
              </w:rPr>
              <w:t>Yaminagua</w:t>
            </w:r>
            <w:proofErr w:type="spellEnd"/>
            <w:r w:rsidRPr="00286386">
              <w:rPr>
                <w:color w:val="000000"/>
                <w:sz w:val="20"/>
                <w:szCs w:val="20"/>
              </w:rPr>
              <w:t xml:space="preserve">, </w:t>
            </w:r>
            <w:proofErr w:type="spellStart"/>
            <w:r w:rsidRPr="00286386">
              <w:rPr>
                <w:color w:val="000000"/>
                <w:sz w:val="20"/>
                <w:szCs w:val="20"/>
              </w:rPr>
              <w:t>Yora</w:t>
            </w:r>
            <w:proofErr w:type="spellEnd"/>
            <w:r w:rsidRPr="00286386">
              <w:rPr>
                <w:color w:val="000000"/>
                <w:sz w:val="20"/>
                <w:szCs w:val="20"/>
              </w:rPr>
              <w:t xml:space="preserve">, </w:t>
            </w:r>
            <w:proofErr w:type="spellStart"/>
            <w:r w:rsidRPr="00286386">
              <w:rPr>
                <w:color w:val="000000"/>
                <w:sz w:val="20"/>
                <w:szCs w:val="20"/>
              </w:rPr>
              <w:t>Yuminahua</w:t>
            </w:r>
            <w:proofErr w:type="spellEnd"/>
          </w:p>
        </w:tc>
        <w:tc>
          <w:tcPr>
            <w:tcW w:w="1168" w:type="dxa"/>
            <w:tcBorders>
              <w:top w:val="nil"/>
              <w:left w:val="nil"/>
              <w:bottom w:val="single" w:sz="4" w:space="0" w:color="000000"/>
              <w:right w:val="single" w:sz="4" w:space="0" w:color="000000"/>
            </w:tcBorders>
            <w:shd w:val="clear" w:color="auto" w:fill="auto"/>
            <w:vAlign w:val="center"/>
          </w:tcPr>
          <w:p w14:paraId="0982040B"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Yaminahua</w:t>
            </w:r>
            <w:proofErr w:type="spellEnd"/>
          </w:p>
        </w:tc>
        <w:tc>
          <w:tcPr>
            <w:tcW w:w="1100" w:type="dxa"/>
            <w:tcBorders>
              <w:top w:val="nil"/>
              <w:left w:val="nil"/>
              <w:bottom w:val="single" w:sz="4" w:space="0" w:color="000000"/>
              <w:right w:val="single" w:sz="4" w:space="0" w:color="000000"/>
            </w:tcBorders>
            <w:shd w:val="clear" w:color="auto" w:fill="auto"/>
            <w:vAlign w:val="center"/>
          </w:tcPr>
          <w:p w14:paraId="5BE1D8DC" w14:textId="77777777" w:rsidR="0019252A" w:rsidRPr="00286386" w:rsidRDefault="0019252A" w:rsidP="00F840CC">
            <w:pPr>
              <w:spacing w:after="0"/>
              <w:jc w:val="center"/>
              <w:rPr>
                <w:color w:val="000000"/>
                <w:sz w:val="20"/>
                <w:szCs w:val="20"/>
              </w:rPr>
            </w:pPr>
            <w:r w:rsidRPr="00286386">
              <w:rPr>
                <w:color w:val="000000"/>
                <w:sz w:val="20"/>
                <w:szCs w:val="20"/>
              </w:rPr>
              <w:t>Pano</w:t>
            </w:r>
          </w:p>
        </w:tc>
        <w:tc>
          <w:tcPr>
            <w:tcW w:w="1134" w:type="dxa"/>
            <w:tcBorders>
              <w:top w:val="nil"/>
              <w:left w:val="nil"/>
              <w:bottom w:val="single" w:sz="4" w:space="0" w:color="000000"/>
              <w:right w:val="single" w:sz="4" w:space="0" w:color="000000"/>
            </w:tcBorders>
            <w:shd w:val="clear" w:color="auto" w:fill="auto"/>
            <w:vAlign w:val="center"/>
          </w:tcPr>
          <w:p w14:paraId="024958FA"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52E71542"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062765CA"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3078B493" w14:textId="77777777" w:rsidR="0019252A" w:rsidRPr="00286386" w:rsidRDefault="0019252A" w:rsidP="00F840CC">
            <w:pPr>
              <w:spacing w:after="0"/>
              <w:jc w:val="center"/>
              <w:rPr>
                <w:color w:val="000000"/>
                <w:sz w:val="20"/>
                <w:szCs w:val="20"/>
              </w:rPr>
            </w:pPr>
            <w:r w:rsidRPr="00286386">
              <w:rPr>
                <w:color w:val="000000"/>
                <w:sz w:val="20"/>
                <w:szCs w:val="20"/>
              </w:rPr>
              <w:t>San Martín, Ucayali</w:t>
            </w:r>
          </w:p>
        </w:tc>
      </w:tr>
      <w:tr w:rsidR="0019252A" w:rsidRPr="00286386" w14:paraId="0DA52085"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1A727CFA" w14:textId="77777777" w:rsidR="0019252A" w:rsidRPr="00286386" w:rsidRDefault="0019252A" w:rsidP="00F840CC">
            <w:pPr>
              <w:spacing w:after="0"/>
              <w:jc w:val="center"/>
              <w:rPr>
                <w:color w:val="000000"/>
                <w:sz w:val="20"/>
                <w:szCs w:val="20"/>
              </w:rPr>
            </w:pPr>
            <w:r w:rsidRPr="00286386">
              <w:rPr>
                <w:color w:val="000000"/>
                <w:sz w:val="20"/>
                <w:szCs w:val="20"/>
              </w:rPr>
              <w:t>54</w:t>
            </w:r>
          </w:p>
        </w:tc>
        <w:tc>
          <w:tcPr>
            <w:tcW w:w="1134" w:type="dxa"/>
            <w:tcBorders>
              <w:top w:val="nil"/>
              <w:left w:val="nil"/>
              <w:bottom w:val="single" w:sz="4" w:space="0" w:color="000000"/>
              <w:right w:val="single" w:sz="4" w:space="0" w:color="000000"/>
            </w:tcBorders>
            <w:shd w:val="clear" w:color="auto" w:fill="auto"/>
            <w:vAlign w:val="center"/>
          </w:tcPr>
          <w:p w14:paraId="353139E5"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Yanesha</w:t>
            </w:r>
            <w:proofErr w:type="spellEnd"/>
          </w:p>
        </w:tc>
        <w:tc>
          <w:tcPr>
            <w:tcW w:w="1417" w:type="dxa"/>
            <w:tcBorders>
              <w:top w:val="nil"/>
              <w:left w:val="nil"/>
              <w:bottom w:val="single" w:sz="4" w:space="0" w:color="000000"/>
              <w:right w:val="single" w:sz="4" w:space="0" w:color="000000"/>
            </w:tcBorders>
            <w:shd w:val="clear" w:color="auto" w:fill="auto"/>
            <w:vAlign w:val="center"/>
          </w:tcPr>
          <w:p w14:paraId="3C86CD13"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Amage</w:t>
            </w:r>
            <w:proofErr w:type="spellEnd"/>
            <w:r w:rsidRPr="00286386">
              <w:rPr>
                <w:color w:val="000000"/>
                <w:sz w:val="20"/>
                <w:szCs w:val="20"/>
              </w:rPr>
              <w:t xml:space="preserve">, </w:t>
            </w:r>
            <w:proofErr w:type="spellStart"/>
            <w:r w:rsidRPr="00286386">
              <w:rPr>
                <w:color w:val="000000"/>
                <w:sz w:val="20"/>
                <w:szCs w:val="20"/>
              </w:rPr>
              <w:t>Amajo</w:t>
            </w:r>
            <w:proofErr w:type="spellEnd"/>
            <w:r w:rsidRPr="00286386">
              <w:rPr>
                <w:color w:val="000000"/>
                <w:sz w:val="20"/>
                <w:szCs w:val="20"/>
              </w:rPr>
              <w:t xml:space="preserve">, </w:t>
            </w:r>
            <w:proofErr w:type="spellStart"/>
            <w:r w:rsidRPr="00286386">
              <w:rPr>
                <w:color w:val="000000"/>
                <w:sz w:val="20"/>
                <w:szCs w:val="20"/>
              </w:rPr>
              <w:t>Amuesha</w:t>
            </w:r>
            <w:proofErr w:type="spellEnd"/>
            <w:r w:rsidRPr="00286386">
              <w:rPr>
                <w:color w:val="000000"/>
                <w:sz w:val="20"/>
                <w:szCs w:val="20"/>
              </w:rPr>
              <w:t xml:space="preserve">, </w:t>
            </w:r>
            <w:proofErr w:type="spellStart"/>
            <w:r w:rsidRPr="00286386">
              <w:rPr>
                <w:color w:val="000000"/>
                <w:sz w:val="20"/>
                <w:szCs w:val="20"/>
              </w:rPr>
              <w:t>Amuexia</w:t>
            </w:r>
            <w:proofErr w:type="spellEnd"/>
            <w:r w:rsidRPr="00286386">
              <w:rPr>
                <w:color w:val="000000"/>
                <w:sz w:val="20"/>
                <w:szCs w:val="20"/>
              </w:rPr>
              <w:t xml:space="preserve">, </w:t>
            </w:r>
            <w:proofErr w:type="spellStart"/>
            <w:r w:rsidRPr="00286386">
              <w:rPr>
                <w:color w:val="000000"/>
                <w:sz w:val="20"/>
                <w:szCs w:val="20"/>
              </w:rPr>
              <w:t>Omage</w:t>
            </w:r>
            <w:proofErr w:type="spellEnd"/>
          </w:p>
        </w:tc>
        <w:tc>
          <w:tcPr>
            <w:tcW w:w="1168" w:type="dxa"/>
            <w:tcBorders>
              <w:top w:val="nil"/>
              <w:left w:val="nil"/>
              <w:bottom w:val="single" w:sz="4" w:space="0" w:color="000000"/>
              <w:right w:val="single" w:sz="4" w:space="0" w:color="000000"/>
            </w:tcBorders>
            <w:shd w:val="clear" w:color="auto" w:fill="auto"/>
            <w:vAlign w:val="center"/>
          </w:tcPr>
          <w:p w14:paraId="1A76254D"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Yanesha</w:t>
            </w:r>
            <w:proofErr w:type="spellEnd"/>
          </w:p>
        </w:tc>
        <w:tc>
          <w:tcPr>
            <w:tcW w:w="1100" w:type="dxa"/>
            <w:tcBorders>
              <w:top w:val="nil"/>
              <w:left w:val="nil"/>
              <w:bottom w:val="single" w:sz="4" w:space="0" w:color="000000"/>
              <w:right w:val="single" w:sz="4" w:space="0" w:color="000000"/>
            </w:tcBorders>
            <w:shd w:val="clear" w:color="auto" w:fill="auto"/>
            <w:vAlign w:val="center"/>
          </w:tcPr>
          <w:p w14:paraId="4181B4D1"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Arawak</w:t>
            </w:r>
            <w:proofErr w:type="spellEnd"/>
          </w:p>
        </w:tc>
        <w:tc>
          <w:tcPr>
            <w:tcW w:w="1134" w:type="dxa"/>
            <w:tcBorders>
              <w:top w:val="nil"/>
              <w:left w:val="nil"/>
              <w:bottom w:val="single" w:sz="4" w:space="0" w:color="000000"/>
              <w:right w:val="single" w:sz="4" w:space="0" w:color="000000"/>
            </w:tcBorders>
            <w:shd w:val="clear" w:color="auto" w:fill="auto"/>
            <w:vAlign w:val="center"/>
          </w:tcPr>
          <w:p w14:paraId="28029875"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069F94E1"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331F1D15"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4BAB81F3" w14:textId="77777777" w:rsidR="0019252A" w:rsidRPr="00286386" w:rsidRDefault="0019252A" w:rsidP="00F840CC">
            <w:pPr>
              <w:spacing w:after="0"/>
              <w:jc w:val="center"/>
              <w:rPr>
                <w:color w:val="000000"/>
                <w:sz w:val="20"/>
                <w:szCs w:val="20"/>
              </w:rPr>
            </w:pPr>
            <w:r w:rsidRPr="00286386">
              <w:rPr>
                <w:color w:val="000000"/>
                <w:sz w:val="20"/>
                <w:szCs w:val="20"/>
              </w:rPr>
              <w:t>Huánuco, Junín, Pasco</w:t>
            </w:r>
          </w:p>
        </w:tc>
      </w:tr>
      <w:tr w:rsidR="0019252A" w:rsidRPr="00286386" w14:paraId="78D00A19" w14:textId="77777777" w:rsidTr="00F840CC">
        <w:trPr>
          <w:trHeight w:val="20"/>
        </w:trPr>
        <w:tc>
          <w:tcPr>
            <w:tcW w:w="436" w:type="dxa"/>
            <w:tcBorders>
              <w:top w:val="nil"/>
              <w:left w:val="single" w:sz="4" w:space="0" w:color="000000"/>
              <w:bottom w:val="single" w:sz="4" w:space="0" w:color="000000"/>
              <w:right w:val="single" w:sz="4" w:space="0" w:color="000000"/>
            </w:tcBorders>
            <w:shd w:val="clear" w:color="auto" w:fill="auto"/>
            <w:vAlign w:val="center"/>
          </w:tcPr>
          <w:p w14:paraId="12DD4E9C" w14:textId="77777777" w:rsidR="0019252A" w:rsidRPr="00286386" w:rsidRDefault="0019252A" w:rsidP="00F840CC">
            <w:pPr>
              <w:spacing w:after="0"/>
              <w:jc w:val="center"/>
              <w:rPr>
                <w:color w:val="000000"/>
                <w:sz w:val="20"/>
                <w:szCs w:val="20"/>
              </w:rPr>
            </w:pPr>
            <w:r w:rsidRPr="00286386">
              <w:rPr>
                <w:color w:val="000000"/>
                <w:sz w:val="20"/>
                <w:szCs w:val="20"/>
              </w:rPr>
              <w:t>55</w:t>
            </w:r>
          </w:p>
        </w:tc>
        <w:tc>
          <w:tcPr>
            <w:tcW w:w="1134" w:type="dxa"/>
            <w:tcBorders>
              <w:top w:val="nil"/>
              <w:left w:val="nil"/>
              <w:bottom w:val="single" w:sz="4" w:space="0" w:color="000000"/>
              <w:right w:val="single" w:sz="4" w:space="0" w:color="000000"/>
            </w:tcBorders>
            <w:shd w:val="clear" w:color="auto" w:fill="auto"/>
            <w:vAlign w:val="center"/>
          </w:tcPr>
          <w:p w14:paraId="4F1D644D"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Yine</w:t>
            </w:r>
            <w:proofErr w:type="spellEnd"/>
          </w:p>
        </w:tc>
        <w:tc>
          <w:tcPr>
            <w:tcW w:w="1417" w:type="dxa"/>
            <w:tcBorders>
              <w:top w:val="nil"/>
              <w:left w:val="nil"/>
              <w:bottom w:val="single" w:sz="4" w:space="0" w:color="000000"/>
              <w:right w:val="single" w:sz="4" w:space="0" w:color="000000"/>
            </w:tcBorders>
            <w:shd w:val="clear" w:color="auto" w:fill="auto"/>
            <w:vAlign w:val="center"/>
          </w:tcPr>
          <w:p w14:paraId="359DCF91"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Chotaquiro</w:t>
            </w:r>
            <w:proofErr w:type="spellEnd"/>
            <w:r w:rsidRPr="00286386">
              <w:rPr>
                <w:color w:val="000000"/>
                <w:sz w:val="20"/>
                <w:szCs w:val="20"/>
              </w:rPr>
              <w:t xml:space="preserve">, Pira, Piro, Pirro, </w:t>
            </w:r>
            <w:proofErr w:type="spellStart"/>
            <w:r w:rsidRPr="00286386">
              <w:rPr>
                <w:color w:val="000000"/>
                <w:sz w:val="20"/>
                <w:szCs w:val="20"/>
              </w:rPr>
              <w:t>Simirinche</w:t>
            </w:r>
            <w:proofErr w:type="spellEnd"/>
          </w:p>
        </w:tc>
        <w:tc>
          <w:tcPr>
            <w:tcW w:w="1168" w:type="dxa"/>
            <w:tcBorders>
              <w:top w:val="nil"/>
              <w:left w:val="nil"/>
              <w:bottom w:val="single" w:sz="4" w:space="0" w:color="000000"/>
              <w:right w:val="single" w:sz="4" w:space="0" w:color="000000"/>
            </w:tcBorders>
            <w:shd w:val="clear" w:color="auto" w:fill="auto"/>
            <w:vAlign w:val="center"/>
          </w:tcPr>
          <w:p w14:paraId="0230AF3E"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Yine</w:t>
            </w:r>
            <w:proofErr w:type="spellEnd"/>
          </w:p>
        </w:tc>
        <w:tc>
          <w:tcPr>
            <w:tcW w:w="1100" w:type="dxa"/>
            <w:tcBorders>
              <w:top w:val="nil"/>
              <w:left w:val="nil"/>
              <w:bottom w:val="single" w:sz="4" w:space="0" w:color="000000"/>
              <w:right w:val="single" w:sz="4" w:space="0" w:color="000000"/>
            </w:tcBorders>
            <w:shd w:val="clear" w:color="auto" w:fill="auto"/>
            <w:vAlign w:val="center"/>
          </w:tcPr>
          <w:p w14:paraId="20BF8E87" w14:textId="77777777" w:rsidR="0019252A" w:rsidRPr="00286386" w:rsidRDefault="0019252A" w:rsidP="00F840CC">
            <w:pPr>
              <w:spacing w:after="0"/>
              <w:jc w:val="center"/>
              <w:rPr>
                <w:color w:val="000000"/>
                <w:sz w:val="20"/>
                <w:szCs w:val="20"/>
              </w:rPr>
            </w:pPr>
            <w:proofErr w:type="spellStart"/>
            <w:r w:rsidRPr="00286386">
              <w:rPr>
                <w:color w:val="000000"/>
                <w:sz w:val="20"/>
                <w:szCs w:val="20"/>
              </w:rPr>
              <w:t>Arawak</w:t>
            </w:r>
            <w:proofErr w:type="spellEnd"/>
          </w:p>
        </w:tc>
        <w:tc>
          <w:tcPr>
            <w:tcW w:w="1134" w:type="dxa"/>
            <w:tcBorders>
              <w:top w:val="nil"/>
              <w:left w:val="nil"/>
              <w:bottom w:val="single" w:sz="4" w:space="0" w:color="000000"/>
              <w:right w:val="single" w:sz="4" w:space="0" w:color="000000"/>
            </w:tcBorders>
            <w:shd w:val="clear" w:color="auto" w:fill="auto"/>
            <w:vAlign w:val="center"/>
          </w:tcPr>
          <w:p w14:paraId="6FCBA2F0" w14:textId="77777777" w:rsidR="0019252A" w:rsidRPr="00286386" w:rsidRDefault="0019252A" w:rsidP="00F840CC">
            <w:pPr>
              <w:spacing w:after="0"/>
              <w:jc w:val="center"/>
              <w:rPr>
                <w:color w:val="000000"/>
                <w:sz w:val="20"/>
                <w:szCs w:val="20"/>
              </w:rPr>
            </w:pPr>
            <w:r w:rsidRPr="00286386">
              <w:rPr>
                <w:color w:val="000000"/>
                <w:sz w:val="20"/>
                <w:szCs w:val="20"/>
              </w:rPr>
              <w:t>Amazónico</w:t>
            </w:r>
          </w:p>
        </w:tc>
        <w:tc>
          <w:tcPr>
            <w:tcW w:w="993" w:type="dxa"/>
            <w:tcBorders>
              <w:top w:val="nil"/>
              <w:left w:val="nil"/>
              <w:bottom w:val="single" w:sz="4" w:space="0" w:color="000000"/>
              <w:right w:val="single" w:sz="4" w:space="0" w:color="000000"/>
            </w:tcBorders>
            <w:shd w:val="clear" w:color="auto" w:fill="auto"/>
            <w:vAlign w:val="center"/>
          </w:tcPr>
          <w:p w14:paraId="7236D67B"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928" w:type="dxa"/>
            <w:tcBorders>
              <w:top w:val="nil"/>
              <w:left w:val="nil"/>
              <w:bottom w:val="single" w:sz="4" w:space="0" w:color="000000"/>
              <w:right w:val="single" w:sz="4" w:space="0" w:color="000000"/>
            </w:tcBorders>
            <w:shd w:val="clear" w:color="auto" w:fill="auto"/>
            <w:vAlign w:val="center"/>
          </w:tcPr>
          <w:p w14:paraId="3CCF3248" w14:textId="77777777" w:rsidR="0019252A" w:rsidRPr="00286386" w:rsidRDefault="0019252A" w:rsidP="00F840CC">
            <w:pPr>
              <w:spacing w:after="0"/>
              <w:jc w:val="center"/>
              <w:rPr>
                <w:color w:val="000000"/>
                <w:sz w:val="20"/>
                <w:szCs w:val="20"/>
              </w:rPr>
            </w:pPr>
            <w:r w:rsidRPr="00286386">
              <w:rPr>
                <w:color w:val="000000"/>
                <w:sz w:val="20"/>
                <w:szCs w:val="20"/>
              </w:rPr>
              <w:t>No</w:t>
            </w:r>
          </w:p>
        </w:tc>
        <w:tc>
          <w:tcPr>
            <w:tcW w:w="1470" w:type="dxa"/>
            <w:tcBorders>
              <w:top w:val="nil"/>
              <w:left w:val="nil"/>
              <w:bottom w:val="single" w:sz="4" w:space="0" w:color="000000"/>
              <w:right w:val="single" w:sz="4" w:space="0" w:color="000000"/>
            </w:tcBorders>
            <w:shd w:val="clear" w:color="auto" w:fill="auto"/>
            <w:vAlign w:val="center"/>
          </w:tcPr>
          <w:p w14:paraId="73C8C8E6" w14:textId="77777777" w:rsidR="0019252A" w:rsidRPr="00286386" w:rsidRDefault="0019252A" w:rsidP="00F840CC">
            <w:pPr>
              <w:spacing w:after="0"/>
              <w:jc w:val="center"/>
              <w:rPr>
                <w:color w:val="000000"/>
                <w:sz w:val="20"/>
                <w:szCs w:val="20"/>
              </w:rPr>
            </w:pPr>
            <w:r w:rsidRPr="00286386">
              <w:rPr>
                <w:color w:val="000000"/>
                <w:sz w:val="20"/>
                <w:szCs w:val="20"/>
              </w:rPr>
              <w:t>Cusco, Loreto, Madre de Dios, Ucayali</w:t>
            </w:r>
          </w:p>
        </w:tc>
      </w:tr>
    </w:tbl>
    <w:p w14:paraId="60206CAC" w14:textId="77777777" w:rsidR="0019252A" w:rsidRPr="00286386" w:rsidRDefault="0019252A" w:rsidP="000D5FF5">
      <w:pPr>
        <w:spacing w:after="0" w:line="276" w:lineRule="auto"/>
        <w:jc w:val="both"/>
        <w:rPr>
          <w:sz w:val="20"/>
          <w:szCs w:val="20"/>
        </w:rPr>
      </w:pPr>
      <w:r w:rsidRPr="00286386">
        <w:rPr>
          <w:sz w:val="20"/>
          <w:szCs w:val="20"/>
        </w:rPr>
        <w:t xml:space="preserve">Fuente: </w:t>
      </w:r>
      <w:r w:rsidRPr="00286386">
        <w:rPr>
          <w:color w:val="000000"/>
          <w:sz w:val="20"/>
          <w:szCs w:val="20"/>
        </w:rPr>
        <w:t xml:space="preserve">Ministerio de Cultura - </w:t>
      </w:r>
      <w:r w:rsidRPr="00286386">
        <w:rPr>
          <w:sz w:val="20"/>
          <w:szCs w:val="20"/>
        </w:rPr>
        <w:t>BDPI.</w:t>
      </w:r>
    </w:p>
    <w:p w14:paraId="4563F302" w14:textId="50188862" w:rsidR="00BC4B1C" w:rsidRDefault="0019252A" w:rsidP="0019252A">
      <w:pPr>
        <w:pBdr>
          <w:top w:val="nil"/>
          <w:left w:val="nil"/>
          <w:bottom w:val="nil"/>
          <w:right w:val="nil"/>
          <w:between w:val="nil"/>
        </w:pBdr>
        <w:spacing w:line="276" w:lineRule="auto"/>
        <w:jc w:val="both"/>
        <w:rPr>
          <w:color w:val="000000"/>
        </w:rPr>
      </w:pPr>
      <w:r>
        <w:rPr>
          <w:color w:val="000000"/>
        </w:rPr>
        <w:t xml:space="preserve">Con respecto a los </w:t>
      </w:r>
      <w:r>
        <w:t>PIACI</w:t>
      </w:r>
      <w:r>
        <w:rPr>
          <w:color w:val="000000"/>
        </w:rPr>
        <w:t>, se estima que existen alrededor de 7,</w:t>
      </w:r>
      <w:r>
        <w:t>460</w:t>
      </w:r>
      <w:r>
        <w:rPr>
          <w:color w:val="000000"/>
        </w:rPr>
        <w:t xml:space="preserve"> personas que pertenecen a estos pueblos</w:t>
      </w:r>
      <w:r>
        <w:t>. A</w:t>
      </w:r>
      <w:r>
        <w:rPr>
          <w:color w:val="000000"/>
        </w:rPr>
        <w:t>proximadamente, 5,200 pertenecen a Pueblos Indígenas en situación de Aislamiento y 2,2</w:t>
      </w:r>
      <w:r>
        <w:t>60</w:t>
      </w:r>
      <w:r>
        <w:rPr>
          <w:color w:val="000000"/>
        </w:rPr>
        <w:t xml:space="preserve"> a Pueblos Indígenas en situación de Contacto Inicial:</w:t>
      </w:r>
    </w:p>
    <w:p w14:paraId="71AD3E38" w14:textId="2AC8F553" w:rsidR="0019252A" w:rsidRPr="000D5FF5" w:rsidRDefault="0074172C" w:rsidP="0074172C">
      <w:pPr>
        <w:pStyle w:val="Descripcin"/>
        <w:rPr>
          <w:b w:val="0"/>
          <w:color w:val="000000" w:themeColor="text1"/>
        </w:rPr>
      </w:pPr>
      <w:bookmarkStart w:id="58" w:name="_Toc143624330"/>
      <w:r>
        <w:t xml:space="preserve">Tabla </w:t>
      </w:r>
      <w:r w:rsidR="00000000">
        <w:fldChar w:fldCharType="begin"/>
      </w:r>
      <w:r w:rsidR="00000000">
        <w:instrText xml:space="preserve"> SEQ Tabla \* ARABIC </w:instrText>
      </w:r>
      <w:r w:rsidR="00000000">
        <w:fldChar w:fldCharType="separate"/>
      </w:r>
      <w:r w:rsidR="00740F56">
        <w:rPr>
          <w:noProof/>
        </w:rPr>
        <w:t>6</w:t>
      </w:r>
      <w:r w:rsidR="00000000">
        <w:rPr>
          <w:noProof/>
        </w:rPr>
        <w:fldChar w:fldCharType="end"/>
      </w:r>
      <w:r>
        <w:t>.</w:t>
      </w:r>
      <w:r w:rsidR="00EE30E8" w:rsidRPr="000D5FF5">
        <w:rPr>
          <w:color w:val="000000" w:themeColor="text1"/>
        </w:rPr>
        <w:t xml:space="preserve"> </w:t>
      </w:r>
      <w:r w:rsidR="00EE30E8" w:rsidRPr="00EE30E8">
        <w:t>Perú: PIACI reconocidos oficialmente, 2023</w:t>
      </w:r>
      <w:bookmarkEnd w:id="58"/>
    </w:p>
    <w:tbl>
      <w:tblPr>
        <w:tblStyle w:val="509"/>
        <w:tblW w:w="963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0"/>
        <w:gridCol w:w="3506"/>
        <w:gridCol w:w="1276"/>
        <w:gridCol w:w="1275"/>
        <w:gridCol w:w="3033"/>
      </w:tblGrid>
      <w:tr w:rsidR="0019252A" w:rsidRPr="000B56F2" w14:paraId="3EEFA468" w14:textId="77777777" w:rsidTr="008D2539">
        <w:trPr>
          <w:trHeight w:val="1200"/>
        </w:trPr>
        <w:tc>
          <w:tcPr>
            <w:tcW w:w="540"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1E38E813" w14:textId="77777777" w:rsidR="0019252A" w:rsidRPr="00B83D40" w:rsidRDefault="0019252A" w:rsidP="008D2539">
            <w:pPr>
              <w:jc w:val="center"/>
              <w:rPr>
                <w:rFonts w:asciiTheme="minorHAnsi" w:hAnsiTheme="minorHAnsi" w:cstheme="minorHAnsi"/>
                <w:color w:val="FFFFFF" w:themeColor="background1"/>
                <w:sz w:val="20"/>
                <w:szCs w:val="20"/>
              </w:rPr>
            </w:pPr>
          </w:p>
          <w:p w14:paraId="082BF2F4" w14:textId="77777777" w:rsidR="0019252A" w:rsidRPr="00B83D40" w:rsidRDefault="0019252A" w:rsidP="008D2539">
            <w:pPr>
              <w:spacing w:before="2"/>
              <w:jc w:val="center"/>
              <w:rPr>
                <w:rFonts w:asciiTheme="minorHAnsi" w:hAnsiTheme="minorHAnsi" w:cstheme="minorHAnsi"/>
                <w:color w:val="FFFFFF" w:themeColor="background1"/>
                <w:sz w:val="20"/>
                <w:szCs w:val="20"/>
              </w:rPr>
            </w:pPr>
          </w:p>
          <w:p w14:paraId="19142A26" w14:textId="77777777" w:rsidR="0019252A" w:rsidRPr="00B83D40" w:rsidRDefault="0019252A" w:rsidP="008D2539">
            <w:pPr>
              <w:ind w:left="89" w:right="72"/>
              <w:jc w:val="center"/>
              <w:rPr>
                <w:rFonts w:asciiTheme="minorHAnsi" w:hAnsiTheme="minorHAnsi" w:cstheme="minorHAnsi"/>
                <w:b/>
                <w:color w:val="FFFFFF" w:themeColor="background1"/>
                <w:sz w:val="20"/>
                <w:szCs w:val="20"/>
              </w:rPr>
            </w:pPr>
            <w:proofErr w:type="spellStart"/>
            <w:r w:rsidRPr="00B83D40">
              <w:rPr>
                <w:rFonts w:asciiTheme="minorHAnsi" w:hAnsiTheme="minorHAnsi" w:cstheme="minorHAnsi"/>
                <w:b/>
                <w:color w:val="FFFFFF" w:themeColor="background1"/>
                <w:sz w:val="20"/>
                <w:szCs w:val="20"/>
              </w:rPr>
              <w:t>N°</w:t>
            </w:r>
            <w:bookmarkStart w:id="59" w:name="_heading=h.147n2zr"/>
            <w:bookmarkEnd w:id="59"/>
            <w:proofErr w:type="spellEnd"/>
          </w:p>
        </w:tc>
        <w:tc>
          <w:tcPr>
            <w:tcW w:w="3506"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35A1AD6D" w14:textId="77777777" w:rsidR="0019252A" w:rsidRPr="00B83D40" w:rsidRDefault="0019252A" w:rsidP="008D2539">
            <w:pPr>
              <w:spacing w:before="2"/>
              <w:jc w:val="center"/>
              <w:rPr>
                <w:rFonts w:asciiTheme="minorHAnsi" w:hAnsiTheme="minorHAnsi" w:cstheme="minorHAnsi"/>
                <w:color w:val="FFFFFF" w:themeColor="background1"/>
                <w:sz w:val="20"/>
                <w:szCs w:val="20"/>
              </w:rPr>
            </w:pPr>
          </w:p>
          <w:p w14:paraId="1686FC3A" w14:textId="77777777" w:rsidR="0019252A" w:rsidRPr="00B83D40" w:rsidRDefault="0019252A" w:rsidP="008D2539">
            <w:pPr>
              <w:ind w:left="163" w:right="159" w:hanging="1"/>
              <w:jc w:val="center"/>
              <w:rPr>
                <w:rFonts w:asciiTheme="minorHAnsi" w:hAnsiTheme="minorHAnsi" w:cstheme="minorHAnsi"/>
                <w:b/>
                <w:color w:val="FFFFFF" w:themeColor="background1"/>
                <w:sz w:val="20"/>
                <w:szCs w:val="20"/>
              </w:rPr>
            </w:pPr>
            <w:r w:rsidRPr="00B83D40">
              <w:rPr>
                <w:rFonts w:asciiTheme="minorHAnsi" w:hAnsiTheme="minorHAnsi" w:cstheme="minorHAnsi"/>
                <w:b/>
                <w:color w:val="FFFFFF" w:themeColor="background1"/>
                <w:sz w:val="20"/>
                <w:szCs w:val="20"/>
              </w:rPr>
              <w:t>Pueblo Indígena en situación de aislamiento y contacto inicial</w:t>
            </w:r>
          </w:p>
        </w:tc>
        <w:tc>
          <w:tcPr>
            <w:tcW w:w="1276" w:type="dxa"/>
            <w:tcBorders>
              <w:top w:val="single" w:sz="4" w:space="0" w:color="000000"/>
              <w:left w:val="single" w:sz="4" w:space="0" w:color="000000"/>
              <w:bottom w:val="single" w:sz="4" w:space="0" w:color="000000"/>
              <w:right w:val="single" w:sz="4" w:space="0" w:color="000000"/>
            </w:tcBorders>
            <w:shd w:val="clear" w:color="auto" w:fill="006666"/>
            <w:vAlign w:val="center"/>
            <w:hideMark/>
          </w:tcPr>
          <w:p w14:paraId="5386F770" w14:textId="77777777" w:rsidR="0019252A" w:rsidRPr="00B83D40" w:rsidRDefault="0019252A" w:rsidP="008D2539">
            <w:pPr>
              <w:spacing w:before="1"/>
              <w:ind w:left="105" w:right="96"/>
              <w:jc w:val="center"/>
              <w:rPr>
                <w:rFonts w:asciiTheme="minorHAnsi" w:hAnsiTheme="minorHAnsi" w:cstheme="minorHAnsi"/>
                <w:b/>
                <w:color w:val="FFFFFF" w:themeColor="background1"/>
                <w:sz w:val="20"/>
                <w:szCs w:val="20"/>
              </w:rPr>
            </w:pPr>
            <w:r w:rsidRPr="00B83D40">
              <w:rPr>
                <w:rFonts w:asciiTheme="minorHAnsi" w:hAnsiTheme="minorHAnsi" w:cstheme="minorHAnsi"/>
                <w:b/>
                <w:color w:val="FFFFFF" w:themeColor="background1"/>
                <w:sz w:val="20"/>
                <w:szCs w:val="20"/>
              </w:rPr>
              <w:t>Pueblo Indígena en situación</w:t>
            </w:r>
          </w:p>
          <w:p w14:paraId="7BCF70A1" w14:textId="77777777" w:rsidR="0019252A" w:rsidRPr="00B83D40" w:rsidRDefault="0019252A" w:rsidP="008D2539">
            <w:pPr>
              <w:ind w:left="105" w:right="92" w:hanging="6"/>
              <w:jc w:val="center"/>
              <w:rPr>
                <w:rFonts w:asciiTheme="minorHAnsi" w:hAnsiTheme="minorHAnsi" w:cstheme="minorHAnsi"/>
                <w:b/>
                <w:color w:val="FFFFFF" w:themeColor="background1"/>
                <w:sz w:val="20"/>
                <w:szCs w:val="20"/>
              </w:rPr>
            </w:pPr>
            <w:r w:rsidRPr="00B83D40">
              <w:rPr>
                <w:rFonts w:asciiTheme="minorHAnsi" w:hAnsiTheme="minorHAnsi" w:cstheme="minorHAnsi"/>
                <w:b/>
                <w:color w:val="FFFFFF" w:themeColor="background1"/>
                <w:sz w:val="20"/>
                <w:szCs w:val="20"/>
              </w:rPr>
              <w:t>de aislamiento</w:t>
            </w:r>
          </w:p>
        </w:tc>
        <w:tc>
          <w:tcPr>
            <w:tcW w:w="1275" w:type="dxa"/>
            <w:tcBorders>
              <w:top w:val="single" w:sz="4" w:space="0" w:color="000000"/>
              <w:left w:val="single" w:sz="4" w:space="0" w:color="000000"/>
              <w:bottom w:val="single" w:sz="4" w:space="0" w:color="000000"/>
              <w:right w:val="single" w:sz="4" w:space="0" w:color="000000"/>
            </w:tcBorders>
            <w:shd w:val="clear" w:color="auto" w:fill="006666"/>
            <w:vAlign w:val="center"/>
            <w:hideMark/>
          </w:tcPr>
          <w:p w14:paraId="6020D4BC" w14:textId="77777777" w:rsidR="0019252A" w:rsidRPr="00B83D40" w:rsidRDefault="0019252A" w:rsidP="008D2539">
            <w:pPr>
              <w:spacing w:before="1"/>
              <w:ind w:left="187" w:right="176" w:firstLine="3"/>
              <w:jc w:val="center"/>
              <w:rPr>
                <w:rFonts w:asciiTheme="minorHAnsi" w:hAnsiTheme="minorHAnsi" w:cstheme="minorHAnsi"/>
                <w:b/>
                <w:color w:val="FFFFFF" w:themeColor="background1"/>
                <w:sz w:val="20"/>
                <w:szCs w:val="20"/>
              </w:rPr>
            </w:pPr>
            <w:r w:rsidRPr="00B83D40">
              <w:rPr>
                <w:rFonts w:asciiTheme="minorHAnsi" w:hAnsiTheme="minorHAnsi" w:cstheme="minorHAnsi"/>
                <w:b/>
                <w:color w:val="FFFFFF" w:themeColor="background1"/>
                <w:sz w:val="20"/>
                <w:szCs w:val="20"/>
              </w:rPr>
              <w:t>Pueblo Indígena en</w:t>
            </w:r>
          </w:p>
          <w:p w14:paraId="668E2110" w14:textId="77777777" w:rsidR="0019252A" w:rsidRPr="00B83D40" w:rsidRDefault="0019252A" w:rsidP="008D2539">
            <w:pPr>
              <w:ind w:left="187" w:right="177"/>
              <w:jc w:val="center"/>
              <w:rPr>
                <w:rFonts w:asciiTheme="minorHAnsi" w:hAnsiTheme="minorHAnsi" w:cstheme="minorHAnsi"/>
                <w:b/>
                <w:color w:val="FFFFFF" w:themeColor="background1"/>
                <w:sz w:val="20"/>
                <w:szCs w:val="20"/>
              </w:rPr>
            </w:pPr>
            <w:r w:rsidRPr="00B83D40">
              <w:rPr>
                <w:rFonts w:asciiTheme="minorHAnsi" w:hAnsiTheme="minorHAnsi" w:cstheme="minorHAnsi"/>
                <w:b/>
                <w:color w:val="FFFFFF" w:themeColor="background1"/>
                <w:sz w:val="20"/>
                <w:szCs w:val="20"/>
              </w:rPr>
              <w:t>contacto inicial</w:t>
            </w:r>
          </w:p>
        </w:tc>
        <w:tc>
          <w:tcPr>
            <w:tcW w:w="3033"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75974ACF" w14:textId="77777777" w:rsidR="0019252A" w:rsidRPr="00B83D40" w:rsidRDefault="0019252A" w:rsidP="008D2539">
            <w:pPr>
              <w:spacing w:before="12"/>
              <w:jc w:val="center"/>
              <w:rPr>
                <w:rFonts w:asciiTheme="minorHAnsi" w:hAnsiTheme="minorHAnsi" w:cstheme="minorHAnsi"/>
                <w:color w:val="FFFFFF" w:themeColor="background1"/>
                <w:sz w:val="20"/>
                <w:szCs w:val="20"/>
              </w:rPr>
            </w:pPr>
          </w:p>
          <w:p w14:paraId="481DEBE6" w14:textId="77777777" w:rsidR="0019252A" w:rsidRPr="00B83D40" w:rsidRDefault="0019252A" w:rsidP="008D2539">
            <w:pPr>
              <w:ind w:left="662" w:right="101" w:hanging="533"/>
              <w:jc w:val="center"/>
              <w:rPr>
                <w:rFonts w:asciiTheme="minorHAnsi" w:hAnsiTheme="minorHAnsi" w:cstheme="minorHAnsi"/>
                <w:b/>
                <w:color w:val="FFFFFF" w:themeColor="background1"/>
                <w:sz w:val="20"/>
                <w:szCs w:val="20"/>
              </w:rPr>
            </w:pPr>
            <w:r w:rsidRPr="00B83D40">
              <w:rPr>
                <w:rFonts w:asciiTheme="minorHAnsi" w:hAnsiTheme="minorHAnsi" w:cstheme="minorHAnsi"/>
                <w:b/>
                <w:color w:val="FFFFFF" w:themeColor="background1"/>
                <w:sz w:val="20"/>
                <w:szCs w:val="20"/>
              </w:rPr>
              <w:t>Documento legal que establece su reconocimiento</w:t>
            </w:r>
          </w:p>
        </w:tc>
      </w:tr>
      <w:tr w:rsidR="0019252A" w:rsidRPr="00CB3DA3" w14:paraId="440E3965" w14:textId="77777777" w:rsidTr="008D2539">
        <w:trPr>
          <w:trHeight w:val="252"/>
        </w:trPr>
        <w:tc>
          <w:tcPr>
            <w:tcW w:w="540" w:type="dxa"/>
            <w:tcBorders>
              <w:top w:val="single" w:sz="4" w:space="0" w:color="000000"/>
              <w:left w:val="single" w:sz="4" w:space="0" w:color="000000"/>
              <w:bottom w:val="single" w:sz="4" w:space="0" w:color="000000"/>
              <w:right w:val="single" w:sz="4" w:space="0" w:color="000000"/>
            </w:tcBorders>
            <w:vAlign w:val="center"/>
            <w:hideMark/>
          </w:tcPr>
          <w:p w14:paraId="0A82F90F"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1</w:t>
            </w:r>
          </w:p>
        </w:tc>
        <w:tc>
          <w:tcPr>
            <w:tcW w:w="3506" w:type="dxa"/>
            <w:tcBorders>
              <w:top w:val="single" w:sz="4" w:space="0" w:color="000000"/>
              <w:left w:val="single" w:sz="4" w:space="0" w:color="000000"/>
              <w:bottom w:val="single" w:sz="4" w:space="0" w:color="000000"/>
              <w:right w:val="single" w:sz="4" w:space="0" w:color="000000"/>
            </w:tcBorders>
            <w:vAlign w:val="center"/>
            <w:hideMark/>
          </w:tcPr>
          <w:p w14:paraId="5D996EAB" w14:textId="77777777" w:rsidR="0019252A" w:rsidRPr="00652555" w:rsidRDefault="0019252A" w:rsidP="008D2539">
            <w:pPr>
              <w:widowControl/>
              <w:jc w:val="center"/>
              <w:rPr>
                <w:rFonts w:asciiTheme="minorHAnsi" w:hAnsiTheme="minorHAnsi" w:cstheme="minorHAnsi"/>
                <w:sz w:val="20"/>
                <w:szCs w:val="20"/>
              </w:rPr>
            </w:pPr>
            <w:proofErr w:type="spellStart"/>
            <w:r w:rsidRPr="00652555">
              <w:rPr>
                <w:rFonts w:asciiTheme="minorHAnsi" w:hAnsiTheme="minorHAnsi" w:cstheme="minorHAnsi"/>
                <w:sz w:val="20"/>
                <w:szCs w:val="20"/>
              </w:rPr>
              <w:t>Amahuaca</w:t>
            </w:r>
            <w:proofErr w:type="spellEnd"/>
          </w:p>
        </w:tc>
        <w:tc>
          <w:tcPr>
            <w:tcW w:w="1276" w:type="dxa"/>
            <w:tcBorders>
              <w:top w:val="single" w:sz="4" w:space="0" w:color="000000"/>
              <w:left w:val="single" w:sz="4" w:space="0" w:color="000000"/>
              <w:bottom w:val="single" w:sz="4" w:space="0" w:color="000000"/>
              <w:right w:val="single" w:sz="4" w:space="0" w:color="000000"/>
            </w:tcBorders>
            <w:vAlign w:val="center"/>
          </w:tcPr>
          <w:p w14:paraId="62377521" w14:textId="77777777" w:rsidR="0019252A" w:rsidRPr="008D2539" w:rsidRDefault="0019252A" w:rsidP="008D2539">
            <w:pPr>
              <w:widowControl/>
              <w:jc w:val="center"/>
              <w:rPr>
                <w:rFonts w:asciiTheme="minorHAnsi" w:hAnsiTheme="minorHAnsi" w:cstheme="minorHAnsi"/>
                <w:sz w:val="20"/>
                <w:szCs w:val="20"/>
              </w:rPr>
            </w:pPr>
          </w:p>
        </w:tc>
        <w:tc>
          <w:tcPr>
            <w:tcW w:w="1275" w:type="dxa"/>
            <w:tcBorders>
              <w:top w:val="single" w:sz="4" w:space="0" w:color="000000"/>
              <w:left w:val="single" w:sz="4" w:space="0" w:color="000000"/>
              <w:bottom w:val="single" w:sz="4" w:space="0" w:color="000000"/>
              <w:right w:val="single" w:sz="4" w:space="0" w:color="000000"/>
            </w:tcBorders>
            <w:vAlign w:val="center"/>
            <w:hideMark/>
          </w:tcPr>
          <w:p w14:paraId="0495591F" w14:textId="77777777" w:rsidR="0019252A" w:rsidRPr="00652555" w:rsidRDefault="0019252A" w:rsidP="008D2539">
            <w:pPr>
              <w:widowControl/>
              <w:ind w:left="8"/>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3033" w:type="dxa"/>
            <w:tcBorders>
              <w:top w:val="single" w:sz="4" w:space="0" w:color="000000"/>
              <w:left w:val="single" w:sz="4" w:space="0" w:color="000000"/>
              <w:bottom w:val="single" w:sz="4" w:space="0" w:color="000000"/>
              <w:right w:val="single" w:sz="4" w:space="0" w:color="000000"/>
            </w:tcBorders>
            <w:vAlign w:val="center"/>
            <w:hideMark/>
          </w:tcPr>
          <w:p w14:paraId="70889D7A"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 xml:space="preserve">D.S. </w:t>
            </w:r>
            <w:proofErr w:type="spellStart"/>
            <w:r w:rsidRPr="00652555">
              <w:rPr>
                <w:rFonts w:asciiTheme="minorHAnsi" w:hAnsiTheme="minorHAnsi" w:cstheme="minorHAnsi"/>
                <w:sz w:val="20"/>
                <w:szCs w:val="20"/>
              </w:rPr>
              <w:t>Nº</w:t>
            </w:r>
            <w:proofErr w:type="spellEnd"/>
            <w:r w:rsidRPr="00652555">
              <w:rPr>
                <w:rFonts w:asciiTheme="minorHAnsi" w:hAnsiTheme="minorHAnsi" w:cstheme="minorHAnsi"/>
                <w:sz w:val="20"/>
                <w:szCs w:val="20"/>
              </w:rPr>
              <w:t xml:space="preserve"> 001-2014- MC</w:t>
            </w:r>
          </w:p>
        </w:tc>
      </w:tr>
      <w:tr w:rsidR="0019252A" w:rsidRPr="00CB3DA3" w14:paraId="0E606F82" w14:textId="77777777" w:rsidTr="008D2539">
        <w:trPr>
          <w:trHeight w:val="270"/>
        </w:trPr>
        <w:tc>
          <w:tcPr>
            <w:tcW w:w="540" w:type="dxa"/>
            <w:tcBorders>
              <w:top w:val="single" w:sz="4" w:space="0" w:color="000000"/>
              <w:left w:val="single" w:sz="4" w:space="0" w:color="000000"/>
              <w:bottom w:val="single" w:sz="4" w:space="0" w:color="000000"/>
              <w:right w:val="single" w:sz="4" w:space="0" w:color="000000"/>
            </w:tcBorders>
            <w:vAlign w:val="center"/>
            <w:hideMark/>
          </w:tcPr>
          <w:p w14:paraId="70BCBD11"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2</w:t>
            </w:r>
          </w:p>
        </w:tc>
        <w:tc>
          <w:tcPr>
            <w:tcW w:w="3506" w:type="dxa"/>
            <w:tcBorders>
              <w:top w:val="single" w:sz="4" w:space="0" w:color="000000"/>
              <w:left w:val="single" w:sz="4" w:space="0" w:color="000000"/>
              <w:bottom w:val="single" w:sz="4" w:space="0" w:color="000000"/>
              <w:right w:val="single" w:sz="4" w:space="0" w:color="000000"/>
            </w:tcBorders>
            <w:vAlign w:val="center"/>
            <w:hideMark/>
          </w:tcPr>
          <w:p w14:paraId="13AE2C2A" w14:textId="77777777" w:rsidR="0019252A" w:rsidRPr="00652555" w:rsidRDefault="0019252A" w:rsidP="008D2539">
            <w:pPr>
              <w:widowControl/>
              <w:jc w:val="center"/>
              <w:rPr>
                <w:rFonts w:asciiTheme="minorHAnsi" w:hAnsiTheme="minorHAnsi" w:cstheme="minorHAnsi"/>
                <w:sz w:val="20"/>
                <w:szCs w:val="20"/>
              </w:rPr>
            </w:pPr>
            <w:proofErr w:type="spellStart"/>
            <w:r w:rsidRPr="00652555">
              <w:rPr>
                <w:rFonts w:asciiTheme="minorHAnsi" w:hAnsiTheme="minorHAnsi" w:cstheme="minorHAnsi"/>
                <w:sz w:val="20"/>
                <w:szCs w:val="20"/>
              </w:rPr>
              <w:t>Chitonahua</w:t>
            </w:r>
            <w:proofErr w:type="spellEnd"/>
            <w:r w:rsidRPr="00652555">
              <w:rPr>
                <w:rFonts w:asciiTheme="minorHAnsi" w:hAnsiTheme="minorHAnsi" w:cstheme="minorHAnsi"/>
                <w:sz w:val="20"/>
                <w:szCs w:val="20"/>
              </w:rPr>
              <w:t xml:space="preserve"> (</w:t>
            </w:r>
            <w:proofErr w:type="spellStart"/>
            <w:r w:rsidRPr="00652555">
              <w:rPr>
                <w:rFonts w:asciiTheme="minorHAnsi" w:hAnsiTheme="minorHAnsi" w:cstheme="minorHAnsi"/>
                <w:sz w:val="20"/>
                <w:szCs w:val="20"/>
              </w:rPr>
              <w:t>Murunahua</w:t>
            </w:r>
            <w:proofErr w:type="spellEnd"/>
            <w:r w:rsidRPr="00652555">
              <w:rPr>
                <w:rFonts w:asciiTheme="minorHAnsi" w:hAnsiTheme="minorHAnsi" w:cstheme="minorHAnsi"/>
                <w:sz w:val="20"/>
                <w:szCs w:val="20"/>
              </w:rPr>
              <w:t>)</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BE10BD2"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1275" w:type="dxa"/>
            <w:tcBorders>
              <w:top w:val="single" w:sz="4" w:space="0" w:color="000000"/>
              <w:left w:val="single" w:sz="4" w:space="0" w:color="000000"/>
              <w:bottom w:val="single" w:sz="4" w:space="0" w:color="000000"/>
              <w:right w:val="single" w:sz="4" w:space="0" w:color="000000"/>
            </w:tcBorders>
            <w:vAlign w:val="center"/>
            <w:hideMark/>
          </w:tcPr>
          <w:p w14:paraId="238F327C"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3033" w:type="dxa"/>
            <w:tcBorders>
              <w:top w:val="single" w:sz="4" w:space="0" w:color="000000"/>
              <w:left w:val="single" w:sz="4" w:space="0" w:color="000000"/>
              <w:bottom w:val="single" w:sz="4" w:space="0" w:color="000000"/>
              <w:right w:val="single" w:sz="4" w:space="0" w:color="000000"/>
            </w:tcBorders>
            <w:vAlign w:val="center"/>
            <w:hideMark/>
          </w:tcPr>
          <w:p w14:paraId="4790858E"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 xml:space="preserve">D.S </w:t>
            </w:r>
            <w:proofErr w:type="spellStart"/>
            <w:r w:rsidRPr="00652555">
              <w:rPr>
                <w:rFonts w:asciiTheme="minorHAnsi" w:hAnsiTheme="minorHAnsi" w:cstheme="minorHAnsi"/>
                <w:sz w:val="20"/>
                <w:szCs w:val="20"/>
              </w:rPr>
              <w:t>Nº</w:t>
            </w:r>
            <w:proofErr w:type="spellEnd"/>
            <w:r w:rsidRPr="00652555">
              <w:rPr>
                <w:rFonts w:asciiTheme="minorHAnsi" w:hAnsiTheme="minorHAnsi" w:cstheme="minorHAnsi"/>
                <w:sz w:val="20"/>
                <w:szCs w:val="20"/>
              </w:rPr>
              <w:t xml:space="preserve"> 001-2014- MC</w:t>
            </w:r>
          </w:p>
        </w:tc>
      </w:tr>
      <w:tr w:rsidR="0019252A" w:rsidRPr="00CB3DA3" w14:paraId="7EAE7EDD" w14:textId="77777777" w:rsidTr="008D2539">
        <w:trPr>
          <w:trHeight w:val="274"/>
        </w:trPr>
        <w:tc>
          <w:tcPr>
            <w:tcW w:w="540" w:type="dxa"/>
            <w:tcBorders>
              <w:top w:val="single" w:sz="4" w:space="0" w:color="000000"/>
              <w:left w:val="single" w:sz="4" w:space="0" w:color="000000"/>
              <w:bottom w:val="single" w:sz="4" w:space="0" w:color="000000"/>
              <w:right w:val="single" w:sz="4" w:space="0" w:color="000000"/>
            </w:tcBorders>
            <w:vAlign w:val="center"/>
            <w:hideMark/>
          </w:tcPr>
          <w:p w14:paraId="24A27651"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3</w:t>
            </w:r>
          </w:p>
        </w:tc>
        <w:tc>
          <w:tcPr>
            <w:tcW w:w="3506" w:type="dxa"/>
            <w:tcBorders>
              <w:top w:val="single" w:sz="4" w:space="0" w:color="000000"/>
              <w:left w:val="single" w:sz="4" w:space="0" w:color="000000"/>
              <w:bottom w:val="single" w:sz="4" w:space="0" w:color="000000"/>
              <w:right w:val="single" w:sz="4" w:space="0" w:color="000000"/>
            </w:tcBorders>
            <w:vAlign w:val="center"/>
            <w:hideMark/>
          </w:tcPr>
          <w:p w14:paraId="07A1BBB9" w14:textId="77777777" w:rsidR="0019252A" w:rsidRPr="00652555" w:rsidRDefault="0019252A" w:rsidP="008D2539">
            <w:pPr>
              <w:widowControl/>
              <w:jc w:val="center"/>
              <w:rPr>
                <w:rFonts w:asciiTheme="minorHAnsi" w:hAnsiTheme="minorHAnsi" w:cstheme="minorHAnsi"/>
                <w:sz w:val="20"/>
                <w:szCs w:val="20"/>
              </w:rPr>
            </w:pPr>
            <w:bookmarkStart w:id="60" w:name="_Hlk113449249"/>
            <w:proofErr w:type="spellStart"/>
            <w:r w:rsidRPr="00652555">
              <w:rPr>
                <w:rFonts w:asciiTheme="minorHAnsi" w:hAnsiTheme="minorHAnsi" w:cstheme="minorHAnsi"/>
                <w:sz w:val="20"/>
                <w:szCs w:val="20"/>
              </w:rPr>
              <w:t>Flecheiro</w:t>
            </w:r>
            <w:bookmarkEnd w:id="60"/>
            <w:proofErr w:type="spellEnd"/>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2AB67D2"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64BAC54B" w14:textId="77777777" w:rsidR="0019252A" w:rsidRPr="00652555" w:rsidRDefault="0019252A" w:rsidP="008D2539">
            <w:pPr>
              <w:widowControl/>
              <w:jc w:val="center"/>
              <w:rPr>
                <w:rFonts w:asciiTheme="minorHAnsi" w:hAnsiTheme="minorHAnsi" w:cstheme="minorHAnsi"/>
                <w:sz w:val="20"/>
                <w:szCs w:val="20"/>
              </w:rPr>
            </w:pPr>
          </w:p>
        </w:tc>
        <w:tc>
          <w:tcPr>
            <w:tcW w:w="3033" w:type="dxa"/>
            <w:tcBorders>
              <w:top w:val="single" w:sz="4" w:space="0" w:color="000000"/>
              <w:left w:val="single" w:sz="4" w:space="0" w:color="000000"/>
              <w:bottom w:val="single" w:sz="4" w:space="0" w:color="000000"/>
              <w:right w:val="single" w:sz="4" w:space="0" w:color="000000"/>
            </w:tcBorders>
            <w:vAlign w:val="center"/>
            <w:hideMark/>
          </w:tcPr>
          <w:p w14:paraId="6C2FBE90"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 xml:space="preserve">D.S </w:t>
            </w:r>
            <w:proofErr w:type="spellStart"/>
            <w:r w:rsidRPr="00652555">
              <w:rPr>
                <w:rFonts w:asciiTheme="minorHAnsi" w:hAnsiTheme="minorHAnsi" w:cstheme="minorHAnsi"/>
                <w:sz w:val="20"/>
                <w:szCs w:val="20"/>
              </w:rPr>
              <w:t>Nº</w:t>
            </w:r>
            <w:proofErr w:type="spellEnd"/>
            <w:r w:rsidRPr="00652555">
              <w:rPr>
                <w:rFonts w:asciiTheme="minorHAnsi" w:hAnsiTheme="minorHAnsi" w:cstheme="minorHAnsi"/>
                <w:sz w:val="20"/>
                <w:szCs w:val="20"/>
              </w:rPr>
              <w:t xml:space="preserve"> 002-2018- MC</w:t>
            </w:r>
          </w:p>
        </w:tc>
      </w:tr>
      <w:tr w:rsidR="0019252A" w:rsidRPr="00CB3DA3" w14:paraId="6BC1E438" w14:textId="77777777" w:rsidTr="008D2539">
        <w:trPr>
          <w:trHeight w:val="322"/>
        </w:trPr>
        <w:tc>
          <w:tcPr>
            <w:tcW w:w="540" w:type="dxa"/>
            <w:tcBorders>
              <w:top w:val="single" w:sz="4" w:space="0" w:color="000000"/>
              <w:left w:val="single" w:sz="4" w:space="0" w:color="000000"/>
              <w:bottom w:val="single" w:sz="4" w:space="0" w:color="000000"/>
              <w:right w:val="single" w:sz="4" w:space="0" w:color="000000"/>
            </w:tcBorders>
            <w:vAlign w:val="center"/>
          </w:tcPr>
          <w:p w14:paraId="0745DB80" w14:textId="77777777" w:rsidR="0019252A" w:rsidRPr="00652555" w:rsidRDefault="0019252A" w:rsidP="008D2539">
            <w:pPr>
              <w:widowControl/>
              <w:jc w:val="center"/>
              <w:rPr>
                <w:rFonts w:asciiTheme="minorHAnsi" w:hAnsiTheme="minorHAnsi" w:cstheme="minorHAnsi"/>
                <w:sz w:val="20"/>
                <w:szCs w:val="20"/>
              </w:rPr>
            </w:pPr>
          </w:p>
          <w:p w14:paraId="1E0270AE" w14:textId="77777777" w:rsidR="0019252A" w:rsidRPr="00652555" w:rsidRDefault="0019252A" w:rsidP="008D2539">
            <w:pPr>
              <w:widowControl/>
              <w:ind w:right="83"/>
              <w:jc w:val="center"/>
              <w:rPr>
                <w:rFonts w:asciiTheme="minorHAnsi" w:hAnsiTheme="minorHAnsi" w:cstheme="minorHAnsi"/>
                <w:sz w:val="20"/>
                <w:szCs w:val="20"/>
              </w:rPr>
            </w:pPr>
            <w:r w:rsidRPr="00652555">
              <w:rPr>
                <w:rFonts w:asciiTheme="minorHAnsi" w:hAnsiTheme="minorHAnsi" w:cstheme="minorHAnsi"/>
                <w:sz w:val="20"/>
                <w:szCs w:val="20"/>
              </w:rPr>
              <w:t>4</w:t>
            </w:r>
          </w:p>
        </w:tc>
        <w:tc>
          <w:tcPr>
            <w:tcW w:w="3506" w:type="dxa"/>
            <w:tcBorders>
              <w:top w:val="single" w:sz="4" w:space="0" w:color="000000"/>
              <w:left w:val="single" w:sz="4" w:space="0" w:color="000000"/>
              <w:bottom w:val="single" w:sz="4" w:space="0" w:color="000000"/>
              <w:right w:val="single" w:sz="4" w:space="0" w:color="000000"/>
            </w:tcBorders>
            <w:vAlign w:val="center"/>
          </w:tcPr>
          <w:p w14:paraId="5EA97902" w14:textId="77777777" w:rsidR="0019252A" w:rsidRPr="00652555" w:rsidRDefault="0019252A" w:rsidP="008D2539">
            <w:pPr>
              <w:widowControl/>
              <w:jc w:val="center"/>
              <w:rPr>
                <w:rFonts w:asciiTheme="minorHAnsi" w:hAnsiTheme="minorHAnsi" w:cstheme="minorHAnsi"/>
                <w:sz w:val="20"/>
                <w:szCs w:val="20"/>
              </w:rPr>
            </w:pPr>
            <w:proofErr w:type="spellStart"/>
            <w:r w:rsidRPr="00652555">
              <w:rPr>
                <w:rFonts w:asciiTheme="minorHAnsi" w:hAnsiTheme="minorHAnsi" w:cstheme="minorHAnsi"/>
                <w:sz w:val="20"/>
                <w:szCs w:val="20"/>
              </w:rPr>
              <w:t>Isconahua</w:t>
            </w:r>
            <w:proofErr w:type="spellEnd"/>
          </w:p>
        </w:tc>
        <w:tc>
          <w:tcPr>
            <w:tcW w:w="1276" w:type="dxa"/>
            <w:tcBorders>
              <w:top w:val="single" w:sz="4" w:space="0" w:color="000000"/>
              <w:left w:val="single" w:sz="4" w:space="0" w:color="000000"/>
              <w:bottom w:val="single" w:sz="4" w:space="0" w:color="000000"/>
              <w:right w:val="single" w:sz="4" w:space="0" w:color="000000"/>
            </w:tcBorders>
            <w:vAlign w:val="center"/>
          </w:tcPr>
          <w:p w14:paraId="26942B9A" w14:textId="77777777" w:rsidR="0019252A" w:rsidRPr="00652555" w:rsidRDefault="0019252A" w:rsidP="008D2539">
            <w:pPr>
              <w:widowControl/>
              <w:jc w:val="center"/>
              <w:rPr>
                <w:rFonts w:asciiTheme="minorHAnsi" w:hAnsiTheme="minorHAnsi" w:cstheme="minorHAnsi"/>
                <w:sz w:val="20"/>
                <w:szCs w:val="20"/>
              </w:rPr>
            </w:pPr>
          </w:p>
          <w:p w14:paraId="1D597FAD"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0D83C354" w14:textId="77777777" w:rsidR="0019252A" w:rsidRPr="00652555" w:rsidRDefault="0019252A" w:rsidP="008D2539">
            <w:pPr>
              <w:widowControl/>
              <w:jc w:val="center"/>
              <w:rPr>
                <w:rFonts w:asciiTheme="minorHAnsi" w:hAnsiTheme="minorHAnsi" w:cstheme="minorHAnsi"/>
                <w:sz w:val="20"/>
                <w:szCs w:val="20"/>
              </w:rPr>
            </w:pPr>
          </w:p>
          <w:p w14:paraId="12E918D4" w14:textId="77777777" w:rsidR="0019252A" w:rsidRPr="00652555" w:rsidRDefault="0019252A" w:rsidP="008D2539">
            <w:pPr>
              <w:widowControl/>
              <w:ind w:left="8"/>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3033" w:type="dxa"/>
            <w:tcBorders>
              <w:top w:val="single" w:sz="4" w:space="0" w:color="000000"/>
              <w:left w:val="single" w:sz="4" w:space="0" w:color="000000"/>
              <w:bottom w:val="single" w:sz="4" w:space="0" w:color="000000"/>
              <w:right w:val="single" w:sz="4" w:space="0" w:color="000000"/>
            </w:tcBorders>
            <w:vAlign w:val="center"/>
            <w:hideMark/>
          </w:tcPr>
          <w:p w14:paraId="136A300B" w14:textId="77777777" w:rsidR="0019252A" w:rsidRPr="00652555" w:rsidRDefault="0019252A" w:rsidP="008D2539">
            <w:pPr>
              <w:widowControl/>
              <w:ind w:right="82"/>
              <w:jc w:val="center"/>
              <w:rPr>
                <w:rFonts w:asciiTheme="minorHAnsi" w:hAnsiTheme="minorHAnsi" w:cstheme="minorHAnsi"/>
                <w:sz w:val="20"/>
                <w:szCs w:val="20"/>
              </w:rPr>
            </w:pPr>
            <w:r w:rsidRPr="00652555">
              <w:rPr>
                <w:rFonts w:asciiTheme="minorHAnsi" w:hAnsiTheme="minorHAnsi" w:cstheme="minorHAnsi"/>
                <w:sz w:val="20"/>
                <w:szCs w:val="20"/>
              </w:rPr>
              <w:t xml:space="preserve">D.S </w:t>
            </w:r>
            <w:proofErr w:type="spellStart"/>
            <w:r w:rsidRPr="00652555">
              <w:rPr>
                <w:rFonts w:asciiTheme="minorHAnsi" w:hAnsiTheme="minorHAnsi" w:cstheme="minorHAnsi"/>
                <w:sz w:val="20"/>
                <w:szCs w:val="20"/>
              </w:rPr>
              <w:t>Nº</w:t>
            </w:r>
            <w:proofErr w:type="spellEnd"/>
            <w:r w:rsidRPr="00652555">
              <w:rPr>
                <w:rFonts w:asciiTheme="minorHAnsi" w:hAnsiTheme="minorHAnsi" w:cstheme="minorHAnsi"/>
                <w:sz w:val="20"/>
                <w:szCs w:val="20"/>
              </w:rPr>
              <w:t xml:space="preserve">  001-2014- MC / D.S </w:t>
            </w:r>
            <w:proofErr w:type="spellStart"/>
            <w:r w:rsidRPr="00652555">
              <w:rPr>
                <w:rFonts w:asciiTheme="minorHAnsi" w:hAnsiTheme="minorHAnsi" w:cstheme="minorHAnsi"/>
                <w:sz w:val="20"/>
                <w:szCs w:val="20"/>
              </w:rPr>
              <w:t>Nº</w:t>
            </w:r>
            <w:proofErr w:type="spellEnd"/>
            <w:r w:rsidRPr="00652555">
              <w:rPr>
                <w:rFonts w:asciiTheme="minorHAnsi" w:hAnsiTheme="minorHAnsi" w:cstheme="minorHAnsi"/>
                <w:sz w:val="20"/>
                <w:szCs w:val="20"/>
              </w:rPr>
              <w:t xml:space="preserve"> 002-2018-MC/ D D.S </w:t>
            </w:r>
            <w:proofErr w:type="spellStart"/>
            <w:r w:rsidRPr="00652555">
              <w:rPr>
                <w:rFonts w:asciiTheme="minorHAnsi" w:hAnsiTheme="minorHAnsi" w:cstheme="minorHAnsi"/>
                <w:sz w:val="20"/>
                <w:szCs w:val="20"/>
              </w:rPr>
              <w:t>Nº</w:t>
            </w:r>
            <w:proofErr w:type="spellEnd"/>
            <w:r w:rsidRPr="00652555">
              <w:rPr>
                <w:rFonts w:asciiTheme="minorHAnsi" w:hAnsiTheme="minorHAnsi" w:cstheme="minorHAnsi"/>
                <w:sz w:val="20"/>
                <w:szCs w:val="20"/>
              </w:rPr>
              <w:t xml:space="preserve"> 001-2019-MC</w:t>
            </w:r>
          </w:p>
        </w:tc>
      </w:tr>
      <w:tr w:rsidR="0019252A" w:rsidRPr="00CB3DA3" w14:paraId="446CA75B" w14:textId="77777777" w:rsidTr="008D2539">
        <w:trPr>
          <w:trHeight w:val="274"/>
        </w:trPr>
        <w:tc>
          <w:tcPr>
            <w:tcW w:w="540" w:type="dxa"/>
            <w:tcBorders>
              <w:top w:val="single" w:sz="4" w:space="0" w:color="000000"/>
              <w:left w:val="single" w:sz="4" w:space="0" w:color="000000"/>
              <w:bottom w:val="single" w:sz="4" w:space="0" w:color="000000"/>
              <w:right w:val="single" w:sz="4" w:space="0" w:color="000000"/>
            </w:tcBorders>
            <w:vAlign w:val="center"/>
            <w:hideMark/>
          </w:tcPr>
          <w:p w14:paraId="085D2A77"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5</w:t>
            </w:r>
          </w:p>
        </w:tc>
        <w:tc>
          <w:tcPr>
            <w:tcW w:w="3506" w:type="dxa"/>
            <w:tcBorders>
              <w:top w:val="single" w:sz="4" w:space="0" w:color="000000"/>
              <w:left w:val="single" w:sz="4" w:space="0" w:color="000000"/>
              <w:bottom w:val="single" w:sz="4" w:space="0" w:color="000000"/>
              <w:right w:val="single" w:sz="4" w:space="0" w:color="000000"/>
            </w:tcBorders>
            <w:vAlign w:val="center"/>
            <w:hideMark/>
          </w:tcPr>
          <w:p w14:paraId="7932BCEB" w14:textId="77777777" w:rsidR="0019252A" w:rsidRPr="00652555" w:rsidRDefault="0019252A" w:rsidP="008D2539">
            <w:pPr>
              <w:widowControl/>
              <w:jc w:val="center"/>
              <w:rPr>
                <w:rFonts w:asciiTheme="minorHAnsi" w:hAnsiTheme="minorHAnsi" w:cstheme="minorHAnsi"/>
                <w:sz w:val="20"/>
                <w:szCs w:val="20"/>
              </w:rPr>
            </w:pPr>
            <w:bookmarkStart w:id="61" w:name="_Hlk113449259"/>
            <w:proofErr w:type="spellStart"/>
            <w:r w:rsidRPr="00652555">
              <w:rPr>
                <w:rFonts w:asciiTheme="minorHAnsi" w:hAnsiTheme="minorHAnsi" w:cstheme="minorHAnsi"/>
                <w:sz w:val="20"/>
                <w:szCs w:val="20"/>
              </w:rPr>
              <w:t>Kakataibo</w:t>
            </w:r>
            <w:bookmarkEnd w:id="61"/>
            <w:proofErr w:type="spellEnd"/>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A866B39"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01CC3A42" w14:textId="77777777" w:rsidR="0019252A" w:rsidRPr="00652555" w:rsidRDefault="0019252A" w:rsidP="008D2539">
            <w:pPr>
              <w:widowControl/>
              <w:jc w:val="center"/>
              <w:rPr>
                <w:rFonts w:asciiTheme="minorHAnsi" w:hAnsiTheme="minorHAnsi" w:cstheme="minorHAnsi"/>
                <w:sz w:val="20"/>
                <w:szCs w:val="20"/>
              </w:rPr>
            </w:pPr>
          </w:p>
        </w:tc>
        <w:tc>
          <w:tcPr>
            <w:tcW w:w="3033" w:type="dxa"/>
            <w:tcBorders>
              <w:top w:val="single" w:sz="4" w:space="0" w:color="000000"/>
              <w:left w:val="single" w:sz="4" w:space="0" w:color="000000"/>
              <w:bottom w:val="single" w:sz="4" w:space="0" w:color="000000"/>
              <w:right w:val="single" w:sz="4" w:space="0" w:color="000000"/>
            </w:tcBorders>
            <w:vAlign w:val="center"/>
            <w:hideMark/>
          </w:tcPr>
          <w:p w14:paraId="12E3B392"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 xml:space="preserve">D.S </w:t>
            </w:r>
            <w:proofErr w:type="spellStart"/>
            <w:r w:rsidRPr="00652555">
              <w:rPr>
                <w:rFonts w:asciiTheme="minorHAnsi" w:hAnsiTheme="minorHAnsi" w:cstheme="minorHAnsi"/>
                <w:sz w:val="20"/>
                <w:szCs w:val="20"/>
              </w:rPr>
              <w:t>Nº</w:t>
            </w:r>
            <w:proofErr w:type="spellEnd"/>
            <w:r w:rsidRPr="00652555">
              <w:rPr>
                <w:rFonts w:asciiTheme="minorHAnsi" w:hAnsiTheme="minorHAnsi" w:cstheme="minorHAnsi"/>
                <w:sz w:val="20"/>
                <w:szCs w:val="20"/>
              </w:rPr>
              <w:t xml:space="preserve"> 004-2017- MC</w:t>
            </w:r>
          </w:p>
        </w:tc>
      </w:tr>
      <w:tr w:rsidR="0019252A" w:rsidRPr="00CB3DA3" w14:paraId="4C14B6B5" w14:textId="77777777" w:rsidTr="008D2539">
        <w:trPr>
          <w:trHeight w:val="264"/>
        </w:trPr>
        <w:tc>
          <w:tcPr>
            <w:tcW w:w="540" w:type="dxa"/>
            <w:tcBorders>
              <w:top w:val="single" w:sz="4" w:space="0" w:color="000000"/>
              <w:left w:val="single" w:sz="4" w:space="0" w:color="000000"/>
              <w:bottom w:val="single" w:sz="4" w:space="0" w:color="000000"/>
              <w:right w:val="single" w:sz="4" w:space="0" w:color="000000"/>
            </w:tcBorders>
            <w:vAlign w:val="center"/>
            <w:hideMark/>
          </w:tcPr>
          <w:p w14:paraId="175D2B33"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6</w:t>
            </w:r>
          </w:p>
        </w:tc>
        <w:tc>
          <w:tcPr>
            <w:tcW w:w="3506" w:type="dxa"/>
            <w:tcBorders>
              <w:top w:val="single" w:sz="4" w:space="0" w:color="000000"/>
              <w:left w:val="single" w:sz="4" w:space="0" w:color="000000"/>
              <w:bottom w:val="single" w:sz="4" w:space="0" w:color="000000"/>
              <w:right w:val="single" w:sz="4" w:space="0" w:color="000000"/>
            </w:tcBorders>
            <w:vAlign w:val="center"/>
            <w:hideMark/>
          </w:tcPr>
          <w:p w14:paraId="6C4EEE89" w14:textId="77777777" w:rsidR="0019252A" w:rsidRPr="00652555" w:rsidRDefault="0019252A" w:rsidP="008D2539">
            <w:pPr>
              <w:widowControl/>
              <w:jc w:val="center"/>
              <w:rPr>
                <w:rFonts w:asciiTheme="minorHAnsi" w:hAnsiTheme="minorHAnsi" w:cstheme="minorHAnsi"/>
                <w:sz w:val="20"/>
                <w:szCs w:val="20"/>
              </w:rPr>
            </w:pPr>
            <w:bookmarkStart w:id="62" w:name="_Hlk113449266"/>
            <w:proofErr w:type="spellStart"/>
            <w:r w:rsidRPr="00652555">
              <w:rPr>
                <w:rFonts w:asciiTheme="minorHAnsi" w:hAnsiTheme="minorHAnsi" w:cstheme="minorHAnsi"/>
                <w:sz w:val="20"/>
                <w:szCs w:val="20"/>
              </w:rPr>
              <w:t>Korubo</w:t>
            </w:r>
            <w:bookmarkEnd w:id="62"/>
            <w:proofErr w:type="spellEnd"/>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B21E1A7"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DDA7C17" w14:textId="77777777" w:rsidR="0019252A" w:rsidRPr="00652555" w:rsidRDefault="0019252A" w:rsidP="008D2539">
            <w:pPr>
              <w:widowControl/>
              <w:jc w:val="center"/>
              <w:rPr>
                <w:rFonts w:asciiTheme="minorHAnsi" w:hAnsiTheme="minorHAnsi" w:cstheme="minorHAnsi"/>
                <w:sz w:val="20"/>
                <w:szCs w:val="20"/>
              </w:rPr>
            </w:pPr>
          </w:p>
        </w:tc>
        <w:tc>
          <w:tcPr>
            <w:tcW w:w="3033" w:type="dxa"/>
            <w:tcBorders>
              <w:top w:val="single" w:sz="4" w:space="0" w:color="000000"/>
              <w:left w:val="single" w:sz="4" w:space="0" w:color="000000"/>
              <w:bottom w:val="single" w:sz="4" w:space="0" w:color="000000"/>
              <w:right w:val="single" w:sz="4" w:space="0" w:color="000000"/>
            </w:tcBorders>
            <w:vAlign w:val="center"/>
            <w:hideMark/>
          </w:tcPr>
          <w:p w14:paraId="51D74F94"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 xml:space="preserve">D.S </w:t>
            </w:r>
            <w:proofErr w:type="spellStart"/>
            <w:r w:rsidRPr="00652555">
              <w:rPr>
                <w:rFonts w:asciiTheme="minorHAnsi" w:hAnsiTheme="minorHAnsi" w:cstheme="minorHAnsi"/>
                <w:sz w:val="20"/>
                <w:szCs w:val="20"/>
              </w:rPr>
              <w:t>Nº</w:t>
            </w:r>
            <w:proofErr w:type="spellEnd"/>
            <w:r w:rsidRPr="00652555">
              <w:rPr>
                <w:rFonts w:asciiTheme="minorHAnsi" w:hAnsiTheme="minorHAnsi" w:cstheme="minorHAnsi"/>
                <w:sz w:val="20"/>
                <w:szCs w:val="20"/>
              </w:rPr>
              <w:t xml:space="preserve"> 002-2018- MC</w:t>
            </w:r>
          </w:p>
        </w:tc>
      </w:tr>
      <w:tr w:rsidR="0019252A" w:rsidRPr="00CB3DA3" w14:paraId="67C72959" w14:textId="77777777" w:rsidTr="008D2539">
        <w:trPr>
          <w:trHeight w:val="282"/>
        </w:trPr>
        <w:tc>
          <w:tcPr>
            <w:tcW w:w="540" w:type="dxa"/>
            <w:tcBorders>
              <w:top w:val="single" w:sz="4" w:space="0" w:color="000000"/>
              <w:left w:val="single" w:sz="4" w:space="0" w:color="000000"/>
              <w:bottom w:val="single" w:sz="4" w:space="0" w:color="000000"/>
              <w:right w:val="single" w:sz="4" w:space="0" w:color="000000"/>
            </w:tcBorders>
            <w:vAlign w:val="center"/>
            <w:hideMark/>
          </w:tcPr>
          <w:p w14:paraId="51B224B4"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7</w:t>
            </w:r>
          </w:p>
        </w:tc>
        <w:tc>
          <w:tcPr>
            <w:tcW w:w="3506" w:type="dxa"/>
            <w:tcBorders>
              <w:top w:val="single" w:sz="4" w:space="0" w:color="000000"/>
              <w:left w:val="single" w:sz="4" w:space="0" w:color="000000"/>
              <w:bottom w:val="single" w:sz="4" w:space="0" w:color="000000"/>
              <w:right w:val="single" w:sz="4" w:space="0" w:color="000000"/>
            </w:tcBorders>
            <w:vAlign w:val="center"/>
            <w:hideMark/>
          </w:tcPr>
          <w:p w14:paraId="3A36FD42" w14:textId="77777777" w:rsidR="0019252A" w:rsidRPr="00652555" w:rsidRDefault="0019252A" w:rsidP="008D2539">
            <w:pPr>
              <w:widowControl/>
              <w:jc w:val="center"/>
              <w:rPr>
                <w:rFonts w:asciiTheme="minorHAnsi" w:hAnsiTheme="minorHAnsi" w:cstheme="minorHAnsi"/>
                <w:sz w:val="20"/>
                <w:szCs w:val="20"/>
              </w:rPr>
            </w:pPr>
            <w:bookmarkStart w:id="63" w:name="_Hlk113449272"/>
            <w:proofErr w:type="spellStart"/>
            <w:r w:rsidRPr="00652555">
              <w:rPr>
                <w:rFonts w:asciiTheme="minorHAnsi" w:hAnsiTheme="minorHAnsi" w:cstheme="minorHAnsi"/>
                <w:sz w:val="20"/>
                <w:szCs w:val="20"/>
              </w:rPr>
              <w:t>Kulina</w:t>
            </w:r>
            <w:proofErr w:type="spellEnd"/>
            <w:r w:rsidRPr="00652555">
              <w:rPr>
                <w:rFonts w:asciiTheme="minorHAnsi" w:hAnsiTheme="minorHAnsi" w:cstheme="minorHAnsi"/>
                <w:sz w:val="20"/>
                <w:szCs w:val="20"/>
              </w:rPr>
              <w:t>-Pano</w:t>
            </w:r>
            <w:bookmarkEnd w:id="63"/>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A9EAE15"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6489450D" w14:textId="77777777" w:rsidR="0019252A" w:rsidRPr="00652555" w:rsidRDefault="0019252A" w:rsidP="008D2539">
            <w:pPr>
              <w:widowControl/>
              <w:jc w:val="center"/>
              <w:rPr>
                <w:rFonts w:asciiTheme="minorHAnsi" w:hAnsiTheme="minorHAnsi" w:cstheme="minorHAnsi"/>
                <w:sz w:val="20"/>
                <w:szCs w:val="20"/>
              </w:rPr>
            </w:pPr>
          </w:p>
        </w:tc>
        <w:tc>
          <w:tcPr>
            <w:tcW w:w="3033" w:type="dxa"/>
            <w:tcBorders>
              <w:top w:val="single" w:sz="4" w:space="0" w:color="000000"/>
              <w:left w:val="single" w:sz="4" w:space="0" w:color="000000"/>
              <w:bottom w:val="single" w:sz="4" w:space="0" w:color="000000"/>
              <w:right w:val="single" w:sz="4" w:space="0" w:color="000000"/>
            </w:tcBorders>
            <w:vAlign w:val="center"/>
            <w:hideMark/>
          </w:tcPr>
          <w:p w14:paraId="012AF35F"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 xml:space="preserve">D.S </w:t>
            </w:r>
            <w:proofErr w:type="spellStart"/>
            <w:r w:rsidRPr="00652555">
              <w:rPr>
                <w:rFonts w:asciiTheme="minorHAnsi" w:hAnsiTheme="minorHAnsi" w:cstheme="minorHAnsi"/>
                <w:sz w:val="20"/>
                <w:szCs w:val="20"/>
              </w:rPr>
              <w:t>Nº</w:t>
            </w:r>
            <w:proofErr w:type="spellEnd"/>
            <w:r w:rsidRPr="00652555">
              <w:rPr>
                <w:rFonts w:asciiTheme="minorHAnsi" w:hAnsiTheme="minorHAnsi" w:cstheme="minorHAnsi"/>
                <w:sz w:val="20"/>
                <w:szCs w:val="20"/>
              </w:rPr>
              <w:t xml:space="preserve"> 002-2018- MC</w:t>
            </w:r>
          </w:p>
        </w:tc>
      </w:tr>
      <w:tr w:rsidR="0019252A" w:rsidRPr="00CB3DA3" w14:paraId="3C0C7C30" w14:textId="77777777" w:rsidTr="008D2539">
        <w:trPr>
          <w:trHeight w:val="273"/>
        </w:trPr>
        <w:tc>
          <w:tcPr>
            <w:tcW w:w="540" w:type="dxa"/>
            <w:tcBorders>
              <w:top w:val="single" w:sz="4" w:space="0" w:color="000000"/>
              <w:left w:val="single" w:sz="4" w:space="0" w:color="000000"/>
              <w:bottom w:val="single" w:sz="4" w:space="0" w:color="000000"/>
              <w:right w:val="single" w:sz="4" w:space="0" w:color="000000"/>
            </w:tcBorders>
            <w:vAlign w:val="center"/>
            <w:hideMark/>
          </w:tcPr>
          <w:p w14:paraId="5E8A311E"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8</w:t>
            </w:r>
          </w:p>
        </w:tc>
        <w:tc>
          <w:tcPr>
            <w:tcW w:w="3506" w:type="dxa"/>
            <w:tcBorders>
              <w:top w:val="single" w:sz="4" w:space="0" w:color="000000"/>
              <w:left w:val="single" w:sz="4" w:space="0" w:color="000000"/>
              <w:bottom w:val="single" w:sz="4" w:space="0" w:color="000000"/>
              <w:right w:val="single" w:sz="4" w:space="0" w:color="000000"/>
            </w:tcBorders>
            <w:vAlign w:val="center"/>
            <w:hideMark/>
          </w:tcPr>
          <w:p w14:paraId="768B45E1" w14:textId="77777777" w:rsidR="0019252A" w:rsidRPr="00652555" w:rsidRDefault="0019252A" w:rsidP="008D2539">
            <w:pPr>
              <w:widowControl/>
              <w:jc w:val="center"/>
              <w:rPr>
                <w:rFonts w:asciiTheme="minorHAnsi" w:hAnsiTheme="minorHAnsi" w:cstheme="minorHAnsi"/>
                <w:sz w:val="20"/>
                <w:szCs w:val="20"/>
              </w:rPr>
            </w:pPr>
            <w:proofErr w:type="spellStart"/>
            <w:r w:rsidRPr="00652555">
              <w:rPr>
                <w:rFonts w:asciiTheme="minorHAnsi" w:hAnsiTheme="minorHAnsi" w:cstheme="minorHAnsi"/>
                <w:sz w:val="20"/>
                <w:szCs w:val="20"/>
              </w:rPr>
              <w:t>Marubo</w:t>
            </w:r>
            <w:proofErr w:type="spellEnd"/>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804BDDA"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8F42A70" w14:textId="77777777" w:rsidR="0019252A" w:rsidRPr="00652555" w:rsidRDefault="0019252A" w:rsidP="008D2539">
            <w:pPr>
              <w:widowControl/>
              <w:jc w:val="center"/>
              <w:rPr>
                <w:rFonts w:asciiTheme="minorHAnsi" w:hAnsiTheme="minorHAnsi" w:cstheme="minorHAnsi"/>
                <w:sz w:val="20"/>
                <w:szCs w:val="20"/>
              </w:rPr>
            </w:pPr>
          </w:p>
        </w:tc>
        <w:tc>
          <w:tcPr>
            <w:tcW w:w="3033" w:type="dxa"/>
            <w:tcBorders>
              <w:top w:val="single" w:sz="4" w:space="0" w:color="000000"/>
              <w:left w:val="single" w:sz="4" w:space="0" w:color="000000"/>
              <w:bottom w:val="single" w:sz="4" w:space="0" w:color="000000"/>
              <w:right w:val="single" w:sz="4" w:space="0" w:color="000000"/>
            </w:tcBorders>
            <w:vAlign w:val="center"/>
            <w:hideMark/>
          </w:tcPr>
          <w:p w14:paraId="5A0CE726"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 xml:space="preserve">D.S </w:t>
            </w:r>
            <w:proofErr w:type="spellStart"/>
            <w:r w:rsidRPr="00652555">
              <w:rPr>
                <w:rFonts w:asciiTheme="minorHAnsi" w:hAnsiTheme="minorHAnsi" w:cstheme="minorHAnsi"/>
                <w:sz w:val="20"/>
                <w:szCs w:val="20"/>
              </w:rPr>
              <w:t>Nº</w:t>
            </w:r>
            <w:proofErr w:type="spellEnd"/>
            <w:r w:rsidRPr="00652555">
              <w:rPr>
                <w:rFonts w:asciiTheme="minorHAnsi" w:hAnsiTheme="minorHAnsi" w:cstheme="minorHAnsi"/>
                <w:sz w:val="20"/>
                <w:szCs w:val="20"/>
              </w:rPr>
              <w:t xml:space="preserve"> 002-2018- MC</w:t>
            </w:r>
          </w:p>
        </w:tc>
      </w:tr>
      <w:tr w:rsidR="0019252A" w:rsidRPr="00CB3DA3" w14:paraId="5D2939CA" w14:textId="77777777" w:rsidTr="008D2539">
        <w:trPr>
          <w:trHeight w:val="159"/>
        </w:trPr>
        <w:tc>
          <w:tcPr>
            <w:tcW w:w="540" w:type="dxa"/>
            <w:tcBorders>
              <w:top w:val="single" w:sz="4" w:space="0" w:color="000000"/>
              <w:left w:val="single" w:sz="4" w:space="0" w:color="000000"/>
              <w:bottom w:val="single" w:sz="4" w:space="0" w:color="000000"/>
              <w:right w:val="single" w:sz="4" w:space="0" w:color="000000"/>
            </w:tcBorders>
            <w:vAlign w:val="center"/>
            <w:hideMark/>
          </w:tcPr>
          <w:p w14:paraId="4605200B"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9</w:t>
            </w:r>
          </w:p>
        </w:tc>
        <w:tc>
          <w:tcPr>
            <w:tcW w:w="3506" w:type="dxa"/>
            <w:tcBorders>
              <w:top w:val="single" w:sz="4" w:space="0" w:color="000000"/>
              <w:left w:val="single" w:sz="4" w:space="0" w:color="000000"/>
              <w:bottom w:val="single" w:sz="4" w:space="0" w:color="000000"/>
              <w:right w:val="single" w:sz="4" w:space="0" w:color="000000"/>
            </w:tcBorders>
            <w:vAlign w:val="center"/>
            <w:hideMark/>
          </w:tcPr>
          <w:p w14:paraId="4DAB2155" w14:textId="77777777" w:rsidR="0019252A" w:rsidRPr="00652555" w:rsidRDefault="0019252A" w:rsidP="008D2539">
            <w:pPr>
              <w:widowControl/>
              <w:jc w:val="center"/>
              <w:rPr>
                <w:rFonts w:asciiTheme="minorHAnsi" w:hAnsiTheme="minorHAnsi" w:cstheme="minorHAnsi"/>
                <w:sz w:val="20"/>
                <w:szCs w:val="20"/>
              </w:rPr>
            </w:pPr>
            <w:proofErr w:type="spellStart"/>
            <w:r w:rsidRPr="00652555">
              <w:rPr>
                <w:rFonts w:asciiTheme="minorHAnsi" w:hAnsiTheme="minorHAnsi" w:cstheme="minorHAnsi"/>
                <w:sz w:val="20"/>
                <w:szCs w:val="20"/>
              </w:rPr>
              <w:t>Mashco</w:t>
            </w:r>
            <w:proofErr w:type="spellEnd"/>
            <w:r w:rsidRPr="00652555">
              <w:rPr>
                <w:rFonts w:asciiTheme="minorHAnsi" w:hAnsiTheme="minorHAnsi" w:cstheme="minorHAnsi"/>
                <w:sz w:val="20"/>
                <w:szCs w:val="20"/>
              </w:rPr>
              <w:t xml:space="preserve"> Piro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92AA3D4"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33DBCFB6" w14:textId="77777777" w:rsidR="0019252A" w:rsidRPr="00652555" w:rsidRDefault="0019252A" w:rsidP="008D2539">
            <w:pPr>
              <w:widowControl/>
              <w:jc w:val="center"/>
              <w:rPr>
                <w:rFonts w:asciiTheme="minorHAnsi" w:hAnsiTheme="minorHAnsi" w:cstheme="minorHAnsi"/>
                <w:sz w:val="20"/>
                <w:szCs w:val="20"/>
              </w:rPr>
            </w:pPr>
          </w:p>
        </w:tc>
        <w:tc>
          <w:tcPr>
            <w:tcW w:w="3033" w:type="dxa"/>
            <w:tcBorders>
              <w:top w:val="single" w:sz="4" w:space="0" w:color="000000"/>
              <w:left w:val="single" w:sz="4" w:space="0" w:color="000000"/>
              <w:bottom w:val="single" w:sz="4" w:space="0" w:color="000000"/>
              <w:right w:val="single" w:sz="4" w:space="0" w:color="000000"/>
            </w:tcBorders>
            <w:vAlign w:val="center"/>
            <w:hideMark/>
          </w:tcPr>
          <w:p w14:paraId="12BC4ED7"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 xml:space="preserve">D.S </w:t>
            </w:r>
            <w:proofErr w:type="spellStart"/>
            <w:r w:rsidRPr="00652555">
              <w:rPr>
                <w:rFonts w:asciiTheme="minorHAnsi" w:hAnsiTheme="minorHAnsi" w:cstheme="minorHAnsi"/>
                <w:sz w:val="20"/>
                <w:szCs w:val="20"/>
              </w:rPr>
              <w:t>Nº</w:t>
            </w:r>
            <w:proofErr w:type="spellEnd"/>
            <w:r w:rsidRPr="00652555">
              <w:rPr>
                <w:rFonts w:asciiTheme="minorHAnsi" w:hAnsiTheme="minorHAnsi" w:cstheme="minorHAnsi"/>
                <w:sz w:val="20"/>
                <w:szCs w:val="20"/>
              </w:rPr>
              <w:t xml:space="preserve"> 001-2014-MC</w:t>
            </w:r>
          </w:p>
        </w:tc>
      </w:tr>
      <w:tr w:rsidR="0019252A" w:rsidRPr="00CB3DA3" w14:paraId="181E6FBC" w14:textId="77777777" w:rsidTr="008D2539">
        <w:trPr>
          <w:trHeight w:val="159"/>
        </w:trPr>
        <w:tc>
          <w:tcPr>
            <w:tcW w:w="540" w:type="dxa"/>
            <w:tcBorders>
              <w:top w:val="single" w:sz="4" w:space="0" w:color="000000"/>
              <w:left w:val="single" w:sz="4" w:space="0" w:color="000000"/>
              <w:bottom w:val="single" w:sz="4" w:space="0" w:color="000000"/>
              <w:right w:val="single" w:sz="4" w:space="0" w:color="000000"/>
            </w:tcBorders>
            <w:vAlign w:val="center"/>
            <w:hideMark/>
          </w:tcPr>
          <w:p w14:paraId="119AD041"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10</w:t>
            </w:r>
          </w:p>
        </w:tc>
        <w:tc>
          <w:tcPr>
            <w:tcW w:w="3506" w:type="dxa"/>
            <w:tcBorders>
              <w:top w:val="single" w:sz="4" w:space="0" w:color="000000"/>
              <w:left w:val="single" w:sz="4" w:space="0" w:color="000000"/>
              <w:bottom w:val="single" w:sz="4" w:space="0" w:color="000000"/>
              <w:right w:val="single" w:sz="4" w:space="0" w:color="000000"/>
            </w:tcBorders>
            <w:vAlign w:val="center"/>
            <w:hideMark/>
          </w:tcPr>
          <w:p w14:paraId="7B34073B" w14:textId="77777777" w:rsidR="0019252A" w:rsidRPr="00652555" w:rsidRDefault="0019252A" w:rsidP="008D2539">
            <w:pPr>
              <w:widowControl/>
              <w:jc w:val="center"/>
              <w:rPr>
                <w:rFonts w:asciiTheme="minorHAnsi" w:hAnsiTheme="minorHAnsi" w:cstheme="minorHAnsi"/>
                <w:sz w:val="20"/>
                <w:szCs w:val="20"/>
              </w:rPr>
            </w:pPr>
            <w:proofErr w:type="spellStart"/>
            <w:r w:rsidRPr="00652555">
              <w:rPr>
                <w:rFonts w:asciiTheme="minorHAnsi" w:hAnsiTheme="minorHAnsi" w:cstheme="minorHAnsi"/>
                <w:sz w:val="20"/>
                <w:szCs w:val="20"/>
              </w:rPr>
              <w:t>Mastanahua</w:t>
            </w:r>
            <w:proofErr w:type="spellEnd"/>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606566D"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1275" w:type="dxa"/>
            <w:tcBorders>
              <w:top w:val="single" w:sz="4" w:space="0" w:color="000000"/>
              <w:left w:val="single" w:sz="4" w:space="0" w:color="000000"/>
              <w:bottom w:val="single" w:sz="4" w:space="0" w:color="000000"/>
              <w:right w:val="single" w:sz="4" w:space="0" w:color="000000"/>
            </w:tcBorders>
            <w:vAlign w:val="center"/>
            <w:hideMark/>
          </w:tcPr>
          <w:p w14:paraId="0C2E4DF8" w14:textId="77777777" w:rsidR="0019252A" w:rsidRPr="00652555" w:rsidRDefault="0019252A" w:rsidP="008D2539">
            <w:pPr>
              <w:widowControl/>
              <w:jc w:val="center"/>
              <w:rPr>
                <w:rFonts w:asciiTheme="minorHAnsi" w:hAnsiTheme="minorHAnsi" w:cstheme="minorHAnsi"/>
                <w:sz w:val="20"/>
                <w:szCs w:val="20"/>
              </w:rPr>
            </w:pPr>
          </w:p>
        </w:tc>
        <w:tc>
          <w:tcPr>
            <w:tcW w:w="3033" w:type="dxa"/>
            <w:tcBorders>
              <w:top w:val="single" w:sz="4" w:space="0" w:color="000000"/>
              <w:left w:val="single" w:sz="4" w:space="0" w:color="000000"/>
              <w:bottom w:val="single" w:sz="4" w:space="0" w:color="000000"/>
              <w:right w:val="single" w:sz="4" w:space="0" w:color="000000"/>
            </w:tcBorders>
            <w:vAlign w:val="center"/>
            <w:hideMark/>
          </w:tcPr>
          <w:p w14:paraId="6771E9AD"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 xml:space="preserve">D.S </w:t>
            </w:r>
            <w:proofErr w:type="spellStart"/>
            <w:r w:rsidRPr="00652555">
              <w:rPr>
                <w:rFonts w:asciiTheme="minorHAnsi" w:hAnsiTheme="minorHAnsi" w:cstheme="minorHAnsi"/>
                <w:sz w:val="20"/>
                <w:szCs w:val="20"/>
              </w:rPr>
              <w:t>Nº</w:t>
            </w:r>
            <w:proofErr w:type="spellEnd"/>
            <w:r w:rsidRPr="00652555">
              <w:rPr>
                <w:rFonts w:asciiTheme="minorHAnsi" w:hAnsiTheme="minorHAnsi" w:cstheme="minorHAnsi"/>
                <w:sz w:val="20"/>
                <w:szCs w:val="20"/>
              </w:rPr>
              <w:t xml:space="preserve"> 001-2014- MC</w:t>
            </w:r>
          </w:p>
        </w:tc>
      </w:tr>
      <w:tr w:rsidR="0019252A" w:rsidRPr="00CB3DA3" w14:paraId="671B14C6" w14:textId="77777777" w:rsidTr="008D2539">
        <w:trPr>
          <w:trHeight w:val="333"/>
        </w:trPr>
        <w:tc>
          <w:tcPr>
            <w:tcW w:w="540" w:type="dxa"/>
            <w:tcBorders>
              <w:top w:val="single" w:sz="4" w:space="0" w:color="000000"/>
              <w:left w:val="single" w:sz="4" w:space="0" w:color="000000"/>
              <w:bottom w:val="single" w:sz="4" w:space="0" w:color="000000"/>
              <w:right w:val="single" w:sz="4" w:space="0" w:color="000000"/>
            </w:tcBorders>
            <w:vAlign w:val="center"/>
            <w:hideMark/>
          </w:tcPr>
          <w:p w14:paraId="62B149A0"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11</w:t>
            </w:r>
          </w:p>
        </w:tc>
        <w:tc>
          <w:tcPr>
            <w:tcW w:w="3506" w:type="dxa"/>
            <w:tcBorders>
              <w:top w:val="single" w:sz="4" w:space="0" w:color="000000"/>
              <w:left w:val="single" w:sz="4" w:space="0" w:color="000000"/>
              <w:bottom w:val="single" w:sz="4" w:space="0" w:color="000000"/>
              <w:right w:val="single" w:sz="4" w:space="0" w:color="000000"/>
            </w:tcBorders>
            <w:vAlign w:val="center"/>
            <w:hideMark/>
          </w:tcPr>
          <w:p w14:paraId="46626028" w14:textId="77777777" w:rsidR="0019252A" w:rsidRPr="00652555" w:rsidRDefault="0019252A" w:rsidP="008D2539">
            <w:pPr>
              <w:widowControl/>
              <w:jc w:val="center"/>
              <w:rPr>
                <w:rFonts w:asciiTheme="minorHAnsi" w:hAnsiTheme="minorHAnsi" w:cstheme="minorHAnsi"/>
                <w:sz w:val="20"/>
                <w:szCs w:val="20"/>
              </w:rPr>
            </w:pPr>
            <w:bookmarkStart w:id="64" w:name="_Hlk113449284"/>
            <w:proofErr w:type="spellStart"/>
            <w:r w:rsidRPr="00652555">
              <w:rPr>
                <w:rFonts w:asciiTheme="minorHAnsi" w:hAnsiTheme="minorHAnsi" w:cstheme="minorHAnsi"/>
                <w:sz w:val="20"/>
                <w:szCs w:val="20"/>
              </w:rPr>
              <w:t>Matis</w:t>
            </w:r>
            <w:bookmarkEnd w:id="64"/>
            <w:proofErr w:type="spellEnd"/>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70FC0FD"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26B7750" w14:textId="77777777" w:rsidR="0019252A" w:rsidRPr="00652555" w:rsidRDefault="0019252A" w:rsidP="008D2539">
            <w:pPr>
              <w:widowControl/>
              <w:jc w:val="center"/>
              <w:rPr>
                <w:rFonts w:asciiTheme="minorHAnsi" w:hAnsiTheme="minorHAnsi" w:cstheme="minorHAnsi"/>
                <w:sz w:val="20"/>
                <w:szCs w:val="20"/>
              </w:rPr>
            </w:pPr>
          </w:p>
        </w:tc>
        <w:tc>
          <w:tcPr>
            <w:tcW w:w="3033" w:type="dxa"/>
            <w:tcBorders>
              <w:top w:val="single" w:sz="4" w:space="0" w:color="000000"/>
              <w:left w:val="single" w:sz="4" w:space="0" w:color="000000"/>
              <w:bottom w:val="single" w:sz="4" w:space="0" w:color="000000"/>
              <w:right w:val="single" w:sz="4" w:space="0" w:color="000000"/>
            </w:tcBorders>
            <w:vAlign w:val="center"/>
            <w:hideMark/>
          </w:tcPr>
          <w:p w14:paraId="2FCD03E4"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 xml:space="preserve">D.S </w:t>
            </w:r>
            <w:proofErr w:type="spellStart"/>
            <w:r w:rsidRPr="00652555">
              <w:rPr>
                <w:rFonts w:asciiTheme="minorHAnsi" w:hAnsiTheme="minorHAnsi" w:cstheme="minorHAnsi"/>
                <w:sz w:val="20"/>
                <w:szCs w:val="20"/>
              </w:rPr>
              <w:t>Nº</w:t>
            </w:r>
            <w:proofErr w:type="spellEnd"/>
            <w:r w:rsidRPr="00652555">
              <w:rPr>
                <w:rFonts w:asciiTheme="minorHAnsi" w:hAnsiTheme="minorHAnsi" w:cstheme="minorHAnsi"/>
                <w:sz w:val="20"/>
                <w:szCs w:val="20"/>
              </w:rPr>
              <w:t xml:space="preserve"> 002-2018- MC</w:t>
            </w:r>
          </w:p>
        </w:tc>
      </w:tr>
      <w:tr w:rsidR="0019252A" w:rsidRPr="00CB3DA3" w14:paraId="2C559DBC" w14:textId="77777777" w:rsidTr="008D2539">
        <w:trPr>
          <w:trHeight w:val="267"/>
        </w:trPr>
        <w:tc>
          <w:tcPr>
            <w:tcW w:w="540" w:type="dxa"/>
            <w:tcBorders>
              <w:top w:val="single" w:sz="4" w:space="0" w:color="000000"/>
              <w:left w:val="single" w:sz="4" w:space="0" w:color="000000"/>
              <w:bottom w:val="single" w:sz="4" w:space="0" w:color="000000"/>
              <w:right w:val="single" w:sz="4" w:space="0" w:color="000000"/>
            </w:tcBorders>
            <w:vAlign w:val="center"/>
            <w:hideMark/>
          </w:tcPr>
          <w:p w14:paraId="14F8CCB2"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12</w:t>
            </w:r>
          </w:p>
        </w:tc>
        <w:tc>
          <w:tcPr>
            <w:tcW w:w="3506" w:type="dxa"/>
            <w:tcBorders>
              <w:top w:val="single" w:sz="4" w:space="0" w:color="000000"/>
              <w:left w:val="single" w:sz="4" w:space="0" w:color="000000"/>
              <w:bottom w:val="single" w:sz="4" w:space="0" w:color="000000"/>
              <w:right w:val="single" w:sz="4" w:space="0" w:color="000000"/>
            </w:tcBorders>
            <w:vAlign w:val="center"/>
            <w:hideMark/>
          </w:tcPr>
          <w:p w14:paraId="27D17732" w14:textId="77777777" w:rsidR="0019252A" w:rsidRPr="00652555" w:rsidRDefault="0019252A" w:rsidP="008D2539">
            <w:pPr>
              <w:widowControl/>
              <w:jc w:val="center"/>
              <w:rPr>
                <w:rFonts w:asciiTheme="minorHAnsi" w:hAnsiTheme="minorHAnsi" w:cstheme="minorHAnsi"/>
                <w:sz w:val="20"/>
                <w:szCs w:val="20"/>
              </w:rPr>
            </w:pPr>
            <w:proofErr w:type="spellStart"/>
            <w:r w:rsidRPr="00652555">
              <w:rPr>
                <w:rFonts w:asciiTheme="minorHAnsi" w:hAnsiTheme="minorHAnsi" w:cstheme="minorHAnsi"/>
                <w:sz w:val="20"/>
                <w:szCs w:val="20"/>
              </w:rPr>
              <w:t>Matsés</w:t>
            </w:r>
            <w:proofErr w:type="spellEnd"/>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9D68B4A"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26AA4C5C" w14:textId="77777777" w:rsidR="0019252A" w:rsidRPr="00652555" w:rsidRDefault="0019252A" w:rsidP="008D2539">
            <w:pPr>
              <w:widowControl/>
              <w:jc w:val="center"/>
              <w:rPr>
                <w:rFonts w:asciiTheme="minorHAnsi" w:hAnsiTheme="minorHAnsi" w:cstheme="minorHAnsi"/>
                <w:sz w:val="20"/>
                <w:szCs w:val="20"/>
              </w:rPr>
            </w:pPr>
          </w:p>
        </w:tc>
        <w:tc>
          <w:tcPr>
            <w:tcW w:w="3033" w:type="dxa"/>
            <w:tcBorders>
              <w:top w:val="single" w:sz="4" w:space="0" w:color="000000"/>
              <w:left w:val="single" w:sz="4" w:space="0" w:color="000000"/>
              <w:bottom w:val="single" w:sz="4" w:space="0" w:color="000000"/>
              <w:right w:val="single" w:sz="4" w:space="0" w:color="000000"/>
            </w:tcBorders>
            <w:vAlign w:val="center"/>
            <w:hideMark/>
          </w:tcPr>
          <w:p w14:paraId="6E401AEB"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 xml:space="preserve">D.S </w:t>
            </w:r>
            <w:proofErr w:type="spellStart"/>
            <w:r w:rsidRPr="00652555">
              <w:rPr>
                <w:rFonts w:asciiTheme="minorHAnsi" w:hAnsiTheme="minorHAnsi" w:cstheme="minorHAnsi"/>
                <w:sz w:val="20"/>
                <w:szCs w:val="20"/>
              </w:rPr>
              <w:t>Nº</w:t>
            </w:r>
            <w:proofErr w:type="spellEnd"/>
            <w:r w:rsidRPr="00652555">
              <w:rPr>
                <w:rFonts w:asciiTheme="minorHAnsi" w:hAnsiTheme="minorHAnsi" w:cstheme="minorHAnsi"/>
                <w:sz w:val="20"/>
                <w:szCs w:val="20"/>
              </w:rPr>
              <w:t xml:space="preserve"> 002-2018- MC</w:t>
            </w:r>
          </w:p>
        </w:tc>
      </w:tr>
      <w:tr w:rsidR="0019252A" w:rsidRPr="00CB3DA3" w14:paraId="683659A3" w14:textId="77777777" w:rsidTr="008D2539">
        <w:trPr>
          <w:trHeight w:val="427"/>
        </w:trPr>
        <w:tc>
          <w:tcPr>
            <w:tcW w:w="540" w:type="dxa"/>
            <w:tcBorders>
              <w:top w:val="single" w:sz="4" w:space="0" w:color="000000"/>
              <w:left w:val="single" w:sz="4" w:space="0" w:color="000000"/>
              <w:bottom w:val="single" w:sz="4" w:space="0" w:color="000000"/>
              <w:right w:val="single" w:sz="4" w:space="0" w:color="000000"/>
            </w:tcBorders>
            <w:vAlign w:val="center"/>
            <w:hideMark/>
          </w:tcPr>
          <w:p w14:paraId="6B911295"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13</w:t>
            </w:r>
          </w:p>
        </w:tc>
        <w:tc>
          <w:tcPr>
            <w:tcW w:w="3506" w:type="dxa"/>
            <w:tcBorders>
              <w:top w:val="single" w:sz="4" w:space="0" w:color="000000"/>
              <w:left w:val="single" w:sz="4" w:space="0" w:color="000000"/>
              <w:bottom w:val="single" w:sz="4" w:space="0" w:color="000000"/>
              <w:right w:val="single" w:sz="4" w:space="0" w:color="000000"/>
            </w:tcBorders>
            <w:vAlign w:val="center"/>
            <w:hideMark/>
          </w:tcPr>
          <w:p w14:paraId="3782BD70" w14:textId="5200D40E" w:rsidR="0019252A" w:rsidRPr="00652555" w:rsidRDefault="0019252A" w:rsidP="008D2539">
            <w:pPr>
              <w:widowControl/>
              <w:tabs>
                <w:tab w:val="left" w:pos="1425"/>
                <w:tab w:val="left" w:pos="2298"/>
              </w:tabs>
              <w:jc w:val="center"/>
              <w:rPr>
                <w:rFonts w:asciiTheme="minorHAnsi" w:hAnsiTheme="minorHAnsi" w:cstheme="minorHAnsi"/>
                <w:sz w:val="20"/>
                <w:szCs w:val="20"/>
              </w:rPr>
            </w:pPr>
            <w:proofErr w:type="spellStart"/>
            <w:r w:rsidRPr="00652555">
              <w:rPr>
                <w:rFonts w:asciiTheme="minorHAnsi" w:hAnsiTheme="minorHAnsi" w:cstheme="minorHAnsi"/>
                <w:sz w:val="20"/>
                <w:szCs w:val="20"/>
              </w:rPr>
              <w:t>Matsigenka</w:t>
            </w:r>
            <w:proofErr w:type="spellEnd"/>
            <w:r w:rsidR="00F840CC">
              <w:rPr>
                <w:rFonts w:asciiTheme="minorHAnsi" w:hAnsiTheme="minorHAnsi" w:cstheme="minorHAnsi"/>
                <w:sz w:val="20"/>
                <w:szCs w:val="20"/>
              </w:rPr>
              <w:t xml:space="preserve"> </w:t>
            </w:r>
            <w:r w:rsidRPr="00652555">
              <w:rPr>
                <w:rFonts w:asciiTheme="minorHAnsi" w:hAnsiTheme="minorHAnsi" w:cstheme="minorHAnsi"/>
                <w:sz w:val="20"/>
                <w:szCs w:val="20"/>
              </w:rPr>
              <w:t>(</w:t>
            </w:r>
            <w:proofErr w:type="spellStart"/>
            <w:r w:rsidRPr="00652555">
              <w:rPr>
                <w:rFonts w:asciiTheme="minorHAnsi" w:hAnsiTheme="minorHAnsi" w:cstheme="minorHAnsi"/>
                <w:sz w:val="20"/>
                <w:szCs w:val="20"/>
              </w:rPr>
              <w:t>Nanti</w:t>
            </w:r>
            <w:proofErr w:type="spellEnd"/>
            <w:r w:rsidRPr="00652555">
              <w:rPr>
                <w:rFonts w:asciiTheme="minorHAnsi" w:hAnsiTheme="minorHAnsi" w:cstheme="minorHAnsi"/>
                <w:sz w:val="20"/>
                <w:szCs w:val="20"/>
              </w:rPr>
              <w:tab/>
              <w:t>y</w:t>
            </w:r>
          </w:p>
          <w:p w14:paraId="2DAA4D54" w14:textId="77777777" w:rsidR="0019252A" w:rsidRPr="00652555" w:rsidRDefault="0019252A" w:rsidP="008D2539">
            <w:pPr>
              <w:widowControl/>
              <w:jc w:val="center"/>
              <w:rPr>
                <w:rFonts w:asciiTheme="minorHAnsi" w:hAnsiTheme="minorHAnsi" w:cstheme="minorHAnsi"/>
                <w:sz w:val="20"/>
                <w:szCs w:val="20"/>
              </w:rPr>
            </w:pPr>
            <w:proofErr w:type="spellStart"/>
            <w:r w:rsidRPr="00652555">
              <w:rPr>
                <w:rFonts w:asciiTheme="minorHAnsi" w:hAnsiTheme="minorHAnsi" w:cstheme="minorHAnsi"/>
                <w:sz w:val="20"/>
                <w:szCs w:val="20"/>
              </w:rPr>
              <w:t>Kirineri</w:t>
            </w:r>
            <w:proofErr w:type="spellEnd"/>
            <w:r w:rsidRPr="00652555">
              <w:rPr>
                <w:rFonts w:asciiTheme="minorHAnsi" w:hAnsiTheme="minorHAnsi" w:cstheme="minorHAnsi"/>
                <w:sz w:val="20"/>
                <w:szCs w:val="20"/>
              </w:rPr>
              <w:t>)</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965489C"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1275" w:type="dxa"/>
            <w:tcBorders>
              <w:top w:val="single" w:sz="4" w:space="0" w:color="000000"/>
              <w:left w:val="single" w:sz="4" w:space="0" w:color="000000"/>
              <w:bottom w:val="single" w:sz="4" w:space="0" w:color="000000"/>
              <w:right w:val="single" w:sz="4" w:space="0" w:color="000000"/>
            </w:tcBorders>
            <w:vAlign w:val="center"/>
            <w:hideMark/>
          </w:tcPr>
          <w:p w14:paraId="3D9F723F"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3033" w:type="dxa"/>
            <w:tcBorders>
              <w:top w:val="single" w:sz="4" w:space="0" w:color="000000"/>
              <w:left w:val="single" w:sz="4" w:space="0" w:color="000000"/>
              <w:bottom w:val="single" w:sz="4" w:space="0" w:color="000000"/>
              <w:right w:val="single" w:sz="4" w:space="0" w:color="000000"/>
            </w:tcBorders>
            <w:vAlign w:val="center"/>
            <w:hideMark/>
          </w:tcPr>
          <w:p w14:paraId="28EEB22E"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 xml:space="preserve">D.S. </w:t>
            </w:r>
            <w:proofErr w:type="spellStart"/>
            <w:r w:rsidRPr="00652555">
              <w:rPr>
                <w:rFonts w:asciiTheme="minorHAnsi" w:hAnsiTheme="minorHAnsi" w:cstheme="minorHAnsi"/>
                <w:sz w:val="20"/>
                <w:szCs w:val="20"/>
              </w:rPr>
              <w:t>Nº</w:t>
            </w:r>
            <w:proofErr w:type="spellEnd"/>
            <w:r w:rsidRPr="00652555">
              <w:rPr>
                <w:rFonts w:asciiTheme="minorHAnsi" w:hAnsiTheme="minorHAnsi" w:cstheme="minorHAnsi"/>
                <w:sz w:val="20"/>
                <w:szCs w:val="20"/>
              </w:rPr>
              <w:t xml:space="preserve"> 001-2014-MC</w:t>
            </w:r>
          </w:p>
        </w:tc>
      </w:tr>
      <w:tr w:rsidR="0019252A" w:rsidRPr="00CB3DA3" w14:paraId="0E356F49" w14:textId="77777777" w:rsidTr="008D2539">
        <w:trPr>
          <w:trHeight w:val="376"/>
        </w:trPr>
        <w:tc>
          <w:tcPr>
            <w:tcW w:w="540" w:type="dxa"/>
            <w:tcBorders>
              <w:top w:val="single" w:sz="4" w:space="0" w:color="000000"/>
              <w:left w:val="single" w:sz="4" w:space="0" w:color="000000"/>
              <w:bottom w:val="single" w:sz="4" w:space="0" w:color="000000"/>
              <w:right w:val="single" w:sz="4" w:space="0" w:color="000000"/>
            </w:tcBorders>
            <w:vAlign w:val="center"/>
            <w:hideMark/>
          </w:tcPr>
          <w:p w14:paraId="0819B4A2"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14</w:t>
            </w:r>
          </w:p>
        </w:tc>
        <w:tc>
          <w:tcPr>
            <w:tcW w:w="3506" w:type="dxa"/>
            <w:tcBorders>
              <w:top w:val="single" w:sz="4" w:space="0" w:color="000000"/>
              <w:left w:val="single" w:sz="4" w:space="0" w:color="000000"/>
              <w:bottom w:val="single" w:sz="4" w:space="0" w:color="000000"/>
              <w:right w:val="single" w:sz="4" w:space="0" w:color="000000"/>
            </w:tcBorders>
            <w:vAlign w:val="center"/>
            <w:hideMark/>
          </w:tcPr>
          <w:p w14:paraId="5D336C56"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Nahua (</w:t>
            </w:r>
            <w:proofErr w:type="spellStart"/>
            <w:r w:rsidRPr="00652555">
              <w:rPr>
                <w:rFonts w:asciiTheme="minorHAnsi" w:hAnsiTheme="minorHAnsi" w:cstheme="minorHAnsi"/>
                <w:sz w:val="20"/>
                <w:szCs w:val="20"/>
              </w:rPr>
              <w:t>Yora</w:t>
            </w:r>
            <w:proofErr w:type="spellEnd"/>
            <w:r w:rsidRPr="00652555">
              <w:rPr>
                <w:rFonts w:asciiTheme="minorHAnsi" w:hAnsiTheme="minorHAnsi" w:cstheme="minorHAnsi"/>
                <w:sz w:val="20"/>
                <w:szCs w:val="20"/>
              </w:rPr>
              <w:t>)</w:t>
            </w:r>
          </w:p>
        </w:tc>
        <w:tc>
          <w:tcPr>
            <w:tcW w:w="1276" w:type="dxa"/>
            <w:tcBorders>
              <w:top w:val="single" w:sz="4" w:space="0" w:color="000000"/>
              <w:left w:val="single" w:sz="4" w:space="0" w:color="000000"/>
              <w:bottom w:val="single" w:sz="4" w:space="0" w:color="000000"/>
              <w:right w:val="single" w:sz="4" w:space="0" w:color="000000"/>
            </w:tcBorders>
            <w:vAlign w:val="center"/>
          </w:tcPr>
          <w:p w14:paraId="18D01602" w14:textId="77777777" w:rsidR="0019252A" w:rsidRPr="00652555" w:rsidRDefault="0019252A" w:rsidP="008D2539">
            <w:pPr>
              <w:widowControl/>
              <w:jc w:val="center"/>
              <w:rPr>
                <w:rFonts w:asciiTheme="minorHAnsi" w:hAnsiTheme="minorHAnsi" w:cstheme="minorHAnsi"/>
                <w:sz w:val="20"/>
                <w:szCs w:val="20"/>
              </w:rPr>
            </w:pPr>
          </w:p>
        </w:tc>
        <w:tc>
          <w:tcPr>
            <w:tcW w:w="1275" w:type="dxa"/>
            <w:tcBorders>
              <w:top w:val="single" w:sz="4" w:space="0" w:color="000000"/>
              <w:left w:val="single" w:sz="4" w:space="0" w:color="000000"/>
              <w:bottom w:val="single" w:sz="4" w:space="0" w:color="000000"/>
              <w:right w:val="single" w:sz="4" w:space="0" w:color="000000"/>
            </w:tcBorders>
            <w:vAlign w:val="center"/>
            <w:hideMark/>
          </w:tcPr>
          <w:p w14:paraId="01E8FA63"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3033" w:type="dxa"/>
            <w:tcBorders>
              <w:top w:val="single" w:sz="4" w:space="0" w:color="000000"/>
              <w:left w:val="single" w:sz="4" w:space="0" w:color="000000"/>
              <w:bottom w:val="single" w:sz="4" w:space="0" w:color="000000"/>
              <w:right w:val="single" w:sz="4" w:space="0" w:color="000000"/>
            </w:tcBorders>
            <w:vAlign w:val="center"/>
            <w:hideMark/>
          </w:tcPr>
          <w:p w14:paraId="61DA4928"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 xml:space="preserve">D.S. </w:t>
            </w:r>
            <w:proofErr w:type="spellStart"/>
            <w:r w:rsidRPr="00652555">
              <w:rPr>
                <w:rFonts w:asciiTheme="minorHAnsi" w:hAnsiTheme="minorHAnsi" w:cstheme="minorHAnsi"/>
                <w:sz w:val="20"/>
                <w:szCs w:val="20"/>
              </w:rPr>
              <w:t>Nº</w:t>
            </w:r>
            <w:proofErr w:type="spellEnd"/>
            <w:r w:rsidRPr="00652555">
              <w:rPr>
                <w:rFonts w:asciiTheme="minorHAnsi" w:hAnsiTheme="minorHAnsi" w:cstheme="minorHAnsi"/>
                <w:sz w:val="20"/>
                <w:szCs w:val="20"/>
              </w:rPr>
              <w:t xml:space="preserve"> 001-2014-MC</w:t>
            </w:r>
          </w:p>
        </w:tc>
      </w:tr>
      <w:tr w:rsidR="0019252A" w:rsidRPr="00CB3DA3" w14:paraId="5C42F7B7" w14:textId="77777777" w:rsidTr="008D2539">
        <w:trPr>
          <w:trHeight w:val="170"/>
        </w:trPr>
        <w:tc>
          <w:tcPr>
            <w:tcW w:w="540" w:type="dxa"/>
            <w:tcBorders>
              <w:top w:val="single" w:sz="4" w:space="0" w:color="000000"/>
              <w:left w:val="single" w:sz="4" w:space="0" w:color="000000"/>
              <w:bottom w:val="single" w:sz="4" w:space="0" w:color="000000"/>
              <w:right w:val="single" w:sz="4" w:space="0" w:color="000000"/>
            </w:tcBorders>
            <w:vAlign w:val="center"/>
          </w:tcPr>
          <w:p w14:paraId="32FAEF47"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15</w:t>
            </w:r>
          </w:p>
        </w:tc>
        <w:tc>
          <w:tcPr>
            <w:tcW w:w="3506" w:type="dxa"/>
            <w:tcBorders>
              <w:top w:val="single" w:sz="4" w:space="0" w:color="000000"/>
              <w:left w:val="single" w:sz="4" w:space="0" w:color="000000"/>
              <w:bottom w:val="single" w:sz="4" w:space="0" w:color="000000"/>
              <w:right w:val="single" w:sz="4" w:space="0" w:color="000000"/>
            </w:tcBorders>
            <w:vAlign w:val="center"/>
          </w:tcPr>
          <w:p w14:paraId="5FBA53A1" w14:textId="77777777" w:rsidR="0019252A" w:rsidRPr="00652555" w:rsidRDefault="0019252A" w:rsidP="008D2539">
            <w:pPr>
              <w:widowControl/>
              <w:jc w:val="center"/>
              <w:rPr>
                <w:rFonts w:asciiTheme="minorHAnsi" w:hAnsiTheme="minorHAnsi" w:cstheme="minorHAnsi"/>
                <w:sz w:val="20"/>
                <w:szCs w:val="20"/>
              </w:rPr>
            </w:pPr>
            <w:bookmarkStart w:id="65" w:name="_Hlk113449294"/>
            <w:proofErr w:type="spellStart"/>
            <w:r w:rsidRPr="00652555">
              <w:rPr>
                <w:rFonts w:asciiTheme="minorHAnsi" w:hAnsiTheme="minorHAnsi" w:cstheme="minorHAnsi"/>
                <w:sz w:val="20"/>
                <w:szCs w:val="20"/>
              </w:rPr>
              <w:t>Mayoruna</w:t>
            </w:r>
            <w:bookmarkEnd w:id="65"/>
            <w:proofErr w:type="spellEnd"/>
          </w:p>
        </w:tc>
        <w:tc>
          <w:tcPr>
            <w:tcW w:w="1276" w:type="dxa"/>
            <w:tcBorders>
              <w:top w:val="single" w:sz="4" w:space="0" w:color="000000"/>
              <w:left w:val="single" w:sz="4" w:space="0" w:color="000000"/>
              <w:bottom w:val="single" w:sz="4" w:space="0" w:color="000000"/>
              <w:right w:val="single" w:sz="4" w:space="0" w:color="000000"/>
            </w:tcBorders>
            <w:vAlign w:val="center"/>
          </w:tcPr>
          <w:p w14:paraId="0A27235B"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1A8401B3" w14:textId="77777777" w:rsidR="0019252A" w:rsidRPr="00652555" w:rsidRDefault="0019252A" w:rsidP="008D2539">
            <w:pPr>
              <w:widowControl/>
              <w:jc w:val="center"/>
              <w:rPr>
                <w:rFonts w:asciiTheme="minorHAnsi" w:hAnsiTheme="minorHAnsi" w:cstheme="minorHAnsi"/>
                <w:sz w:val="20"/>
                <w:szCs w:val="20"/>
              </w:rPr>
            </w:pPr>
          </w:p>
        </w:tc>
        <w:tc>
          <w:tcPr>
            <w:tcW w:w="3033" w:type="dxa"/>
            <w:tcBorders>
              <w:top w:val="single" w:sz="4" w:space="0" w:color="000000"/>
              <w:left w:val="single" w:sz="4" w:space="0" w:color="000000"/>
              <w:bottom w:val="single" w:sz="4" w:space="0" w:color="000000"/>
              <w:right w:val="single" w:sz="4" w:space="0" w:color="000000"/>
            </w:tcBorders>
            <w:vAlign w:val="center"/>
          </w:tcPr>
          <w:p w14:paraId="5541E6E0"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 xml:space="preserve">D.S. </w:t>
            </w:r>
            <w:proofErr w:type="spellStart"/>
            <w:r w:rsidRPr="00652555">
              <w:rPr>
                <w:rFonts w:asciiTheme="minorHAnsi" w:hAnsiTheme="minorHAnsi" w:cstheme="minorHAnsi"/>
                <w:sz w:val="20"/>
                <w:szCs w:val="20"/>
              </w:rPr>
              <w:t>Nº</w:t>
            </w:r>
            <w:proofErr w:type="spellEnd"/>
            <w:r w:rsidRPr="00652555">
              <w:rPr>
                <w:rFonts w:asciiTheme="minorHAnsi" w:hAnsiTheme="minorHAnsi" w:cstheme="minorHAnsi"/>
                <w:sz w:val="20"/>
                <w:szCs w:val="20"/>
              </w:rPr>
              <w:t xml:space="preserve"> 001-2019- MC</w:t>
            </w:r>
          </w:p>
        </w:tc>
      </w:tr>
      <w:tr w:rsidR="0019252A" w:rsidRPr="00CB3DA3" w14:paraId="48CE0B87" w14:textId="77777777" w:rsidTr="008D2539">
        <w:trPr>
          <w:trHeight w:val="328"/>
        </w:trPr>
        <w:tc>
          <w:tcPr>
            <w:tcW w:w="540" w:type="dxa"/>
            <w:tcBorders>
              <w:top w:val="single" w:sz="4" w:space="0" w:color="000000"/>
              <w:left w:val="single" w:sz="4" w:space="0" w:color="000000"/>
              <w:bottom w:val="single" w:sz="4" w:space="0" w:color="000000"/>
              <w:right w:val="single" w:sz="4" w:space="0" w:color="000000"/>
            </w:tcBorders>
            <w:vAlign w:val="center"/>
          </w:tcPr>
          <w:p w14:paraId="1026073E"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16</w:t>
            </w:r>
          </w:p>
        </w:tc>
        <w:tc>
          <w:tcPr>
            <w:tcW w:w="3506" w:type="dxa"/>
            <w:tcBorders>
              <w:top w:val="single" w:sz="4" w:space="0" w:color="000000"/>
              <w:left w:val="single" w:sz="4" w:space="0" w:color="000000"/>
              <w:bottom w:val="single" w:sz="4" w:space="0" w:color="000000"/>
              <w:right w:val="single" w:sz="4" w:space="0" w:color="000000"/>
            </w:tcBorders>
            <w:vAlign w:val="center"/>
          </w:tcPr>
          <w:p w14:paraId="1DF08E3F" w14:textId="77777777" w:rsidR="0019252A" w:rsidRPr="00652555" w:rsidRDefault="0019252A" w:rsidP="008D2539">
            <w:pPr>
              <w:widowControl/>
              <w:jc w:val="center"/>
              <w:rPr>
                <w:rFonts w:asciiTheme="minorHAnsi" w:hAnsiTheme="minorHAnsi" w:cstheme="minorHAnsi"/>
                <w:sz w:val="20"/>
                <w:szCs w:val="20"/>
              </w:rPr>
            </w:pPr>
            <w:bookmarkStart w:id="66" w:name="_Hlk113449304"/>
            <w:proofErr w:type="spellStart"/>
            <w:r w:rsidRPr="00652555">
              <w:rPr>
                <w:rFonts w:asciiTheme="minorHAnsi" w:hAnsiTheme="minorHAnsi" w:cstheme="minorHAnsi"/>
                <w:sz w:val="20"/>
                <w:szCs w:val="20"/>
              </w:rPr>
              <w:t>Kapanawa</w:t>
            </w:r>
            <w:bookmarkEnd w:id="66"/>
            <w:proofErr w:type="spellEnd"/>
          </w:p>
        </w:tc>
        <w:tc>
          <w:tcPr>
            <w:tcW w:w="1276" w:type="dxa"/>
            <w:tcBorders>
              <w:top w:val="single" w:sz="4" w:space="0" w:color="000000"/>
              <w:left w:val="single" w:sz="4" w:space="0" w:color="000000"/>
              <w:bottom w:val="single" w:sz="4" w:space="0" w:color="000000"/>
              <w:right w:val="single" w:sz="4" w:space="0" w:color="000000"/>
            </w:tcBorders>
            <w:vAlign w:val="center"/>
          </w:tcPr>
          <w:p w14:paraId="308DCD9F"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B161238" w14:textId="77777777" w:rsidR="0019252A" w:rsidRPr="00652555" w:rsidRDefault="0019252A" w:rsidP="008D2539">
            <w:pPr>
              <w:widowControl/>
              <w:jc w:val="center"/>
              <w:rPr>
                <w:rFonts w:asciiTheme="minorHAnsi" w:hAnsiTheme="minorHAnsi" w:cstheme="minorHAnsi"/>
                <w:sz w:val="20"/>
                <w:szCs w:val="20"/>
              </w:rPr>
            </w:pPr>
          </w:p>
        </w:tc>
        <w:tc>
          <w:tcPr>
            <w:tcW w:w="3033" w:type="dxa"/>
            <w:tcBorders>
              <w:top w:val="single" w:sz="4" w:space="0" w:color="000000"/>
              <w:left w:val="single" w:sz="4" w:space="0" w:color="000000"/>
              <w:bottom w:val="single" w:sz="4" w:space="0" w:color="000000"/>
              <w:right w:val="single" w:sz="4" w:space="0" w:color="000000"/>
            </w:tcBorders>
            <w:vAlign w:val="center"/>
          </w:tcPr>
          <w:p w14:paraId="28C5D6CC"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 xml:space="preserve">D.S. </w:t>
            </w:r>
            <w:proofErr w:type="spellStart"/>
            <w:r w:rsidRPr="00652555">
              <w:rPr>
                <w:rFonts w:asciiTheme="minorHAnsi" w:hAnsiTheme="minorHAnsi" w:cstheme="minorHAnsi"/>
                <w:sz w:val="20"/>
                <w:szCs w:val="20"/>
              </w:rPr>
              <w:t>Nº</w:t>
            </w:r>
            <w:proofErr w:type="spellEnd"/>
            <w:r w:rsidRPr="00652555">
              <w:rPr>
                <w:rFonts w:asciiTheme="minorHAnsi" w:hAnsiTheme="minorHAnsi" w:cstheme="minorHAnsi"/>
                <w:sz w:val="20"/>
                <w:szCs w:val="20"/>
              </w:rPr>
              <w:t xml:space="preserve"> 001-2019- MC</w:t>
            </w:r>
          </w:p>
        </w:tc>
      </w:tr>
      <w:tr w:rsidR="0019252A" w:rsidRPr="00CB3DA3" w14:paraId="0660D246" w14:textId="77777777" w:rsidTr="008D2539">
        <w:trPr>
          <w:trHeight w:val="264"/>
        </w:trPr>
        <w:tc>
          <w:tcPr>
            <w:tcW w:w="540" w:type="dxa"/>
            <w:tcBorders>
              <w:top w:val="single" w:sz="4" w:space="0" w:color="000000"/>
              <w:left w:val="single" w:sz="4" w:space="0" w:color="000000"/>
              <w:bottom w:val="single" w:sz="4" w:space="0" w:color="000000"/>
              <w:right w:val="single" w:sz="4" w:space="0" w:color="000000"/>
            </w:tcBorders>
            <w:vAlign w:val="center"/>
          </w:tcPr>
          <w:p w14:paraId="239D1575"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17</w:t>
            </w:r>
          </w:p>
        </w:tc>
        <w:tc>
          <w:tcPr>
            <w:tcW w:w="3506" w:type="dxa"/>
            <w:tcBorders>
              <w:top w:val="single" w:sz="4" w:space="0" w:color="000000"/>
              <w:left w:val="single" w:sz="4" w:space="0" w:color="000000"/>
              <w:bottom w:val="single" w:sz="4" w:space="0" w:color="000000"/>
              <w:right w:val="single" w:sz="4" w:space="0" w:color="000000"/>
            </w:tcBorders>
            <w:vAlign w:val="center"/>
          </w:tcPr>
          <w:p w14:paraId="5C4CF40E" w14:textId="77777777" w:rsidR="0019252A" w:rsidRPr="00652555" w:rsidRDefault="0019252A" w:rsidP="008D2539">
            <w:pPr>
              <w:widowControl/>
              <w:jc w:val="center"/>
              <w:rPr>
                <w:rFonts w:asciiTheme="minorHAnsi" w:hAnsiTheme="minorHAnsi" w:cstheme="minorHAnsi"/>
                <w:sz w:val="20"/>
                <w:szCs w:val="20"/>
              </w:rPr>
            </w:pPr>
            <w:proofErr w:type="spellStart"/>
            <w:r w:rsidRPr="00652555">
              <w:rPr>
                <w:rFonts w:asciiTheme="minorHAnsi" w:hAnsiTheme="minorHAnsi" w:cstheme="minorHAnsi"/>
                <w:sz w:val="20"/>
                <w:szCs w:val="20"/>
              </w:rPr>
              <w:t>Aewa</w:t>
            </w:r>
            <w:proofErr w:type="spellEnd"/>
          </w:p>
        </w:tc>
        <w:tc>
          <w:tcPr>
            <w:tcW w:w="1276" w:type="dxa"/>
            <w:tcBorders>
              <w:top w:val="single" w:sz="4" w:space="0" w:color="000000"/>
              <w:left w:val="single" w:sz="4" w:space="0" w:color="000000"/>
              <w:bottom w:val="single" w:sz="4" w:space="0" w:color="000000"/>
              <w:right w:val="single" w:sz="4" w:space="0" w:color="000000"/>
            </w:tcBorders>
            <w:vAlign w:val="center"/>
          </w:tcPr>
          <w:p w14:paraId="0F3BB307"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004FC347" w14:textId="77777777" w:rsidR="0019252A" w:rsidRPr="00652555" w:rsidRDefault="0019252A" w:rsidP="008D2539">
            <w:pPr>
              <w:widowControl/>
              <w:jc w:val="center"/>
              <w:rPr>
                <w:rFonts w:asciiTheme="minorHAnsi" w:hAnsiTheme="minorHAnsi" w:cstheme="minorHAnsi"/>
                <w:sz w:val="20"/>
                <w:szCs w:val="20"/>
              </w:rPr>
            </w:pPr>
          </w:p>
        </w:tc>
        <w:tc>
          <w:tcPr>
            <w:tcW w:w="3033" w:type="dxa"/>
            <w:tcBorders>
              <w:top w:val="single" w:sz="4" w:space="0" w:color="000000"/>
              <w:left w:val="single" w:sz="4" w:space="0" w:color="000000"/>
              <w:bottom w:val="single" w:sz="4" w:space="0" w:color="000000"/>
              <w:right w:val="single" w:sz="4" w:space="0" w:color="000000"/>
            </w:tcBorders>
            <w:vAlign w:val="center"/>
          </w:tcPr>
          <w:p w14:paraId="0F0322F5"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 xml:space="preserve">D.S. </w:t>
            </w:r>
            <w:proofErr w:type="spellStart"/>
            <w:r w:rsidRPr="00652555">
              <w:rPr>
                <w:rFonts w:asciiTheme="minorHAnsi" w:hAnsiTheme="minorHAnsi" w:cstheme="minorHAnsi"/>
                <w:sz w:val="20"/>
                <w:szCs w:val="20"/>
              </w:rPr>
              <w:t>Nº</w:t>
            </w:r>
            <w:proofErr w:type="spellEnd"/>
            <w:r w:rsidRPr="00652555">
              <w:rPr>
                <w:rFonts w:asciiTheme="minorHAnsi" w:hAnsiTheme="minorHAnsi" w:cstheme="minorHAnsi"/>
                <w:sz w:val="20"/>
                <w:szCs w:val="20"/>
              </w:rPr>
              <w:t xml:space="preserve"> 010-2022-MC</w:t>
            </w:r>
          </w:p>
        </w:tc>
      </w:tr>
      <w:tr w:rsidR="0019252A" w:rsidRPr="00CB3DA3" w14:paraId="1526F60B" w14:textId="77777777" w:rsidTr="008D2539">
        <w:trPr>
          <w:trHeight w:val="189"/>
        </w:trPr>
        <w:tc>
          <w:tcPr>
            <w:tcW w:w="540" w:type="dxa"/>
            <w:tcBorders>
              <w:top w:val="single" w:sz="4" w:space="0" w:color="000000"/>
              <w:left w:val="single" w:sz="4" w:space="0" w:color="000000"/>
              <w:bottom w:val="single" w:sz="4" w:space="0" w:color="000000"/>
              <w:right w:val="single" w:sz="4" w:space="0" w:color="000000"/>
            </w:tcBorders>
            <w:vAlign w:val="center"/>
          </w:tcPr>
          <w:p w14:paraId="4B6F6AED"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18</w:t>
            </w:r>
          </w:p>
        </w:tc>
        <w:tc>
          <w:tcPr>
            <w:tcW w:w="3506" w:type="dxa"/>
            <w:tcBorders>
              <w:top w:val="single" w:sz="4" w:space="0" w:color="000000"/>
              <w:left w:val="single" w:sz="4" w:space="0" w:color="000000"/>
              <w:bottom w:val="single" w:sz="4" w:space="0" w:color="000000"/>
              <w:right w:val="single" w:sz="4" w:space="0" w:color="000000"/>
            </w:tcBorders>
            <w:vAlign w:val="center"/>
          </w:tcPr>
          <w:p w14:paraId="0C65EB89" w14:textId="77777777" w:rsidR="0019252A" w:rsidRPr="00652555" w:rsidRDefault="0019252A" w:rsidP="008D2539">
            <w:pPr>
              <w:widowControl/>
              <w:jc w:val="center"/>
              <w:rPr>
                <w:rFonts w:asciiTheme="minorHAnsi" w:hAnsiTheme="minorHAnsi" w:cstheme="minorHAnsi"/>
                <w:sz w:val="20"/>
                <w:szCs w:val="20"/>
              </w:rPr>
            </w:pPr>
            <w:proofErr w:type="spellStart"/>
            <w:r w:rsidRPr="00652555">
              <w:rPr>
                <w:rFonts w:asciiTheme="minorHAnsi" w:hAnsiTheme="minorHAnsi" w:cstheme="minorHAnsi"/>
                <w:sz w:val="20"/>
                <w:szCs w:val="20"/>
              </w:rPr>
              <w:t>Taushiro</w:t>
            </w:r>
            <w:proofErr w:type="spellEnd"/>
          </w:p>
        </w:tc>
        <w:tc>
          <w:tcPr>
            <w:tcW w:w="1276" w:type="dxa"/>
            <w:tcBorders>
              <w:top w:val="single" w:sz="4" w:space="0" w:color="000000"/>
              <w:left w:val="single" w:sz="4" w:space="0" w:color="000000"/>
              <w:bottom w:val="single" w:sz="4" w:space="0" w:color="000000"/>
              <w:right w:val="single" w:sz="4" w:space="0" w:color="000000"/>
            </w:tcBorders>
            <w:vAlign w:val="center"/>
          </w:tcPr>
          <w:p w14:paraId="3D099FDE"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3546CADC" w14:textId="77777777" w:rsidR="0019252A" w:rsidRPr="00652555" w:rsidRDefault="0019252A" w:rsidP="008D2539">
            <w:pPr>
              <w:widowControl/>
              <w:jc w:val="center"/>
              <w:rPr>
                <w:rFonts w:asciiTheme="minorHAnsi" w:hAnsiTheme="minorHAnsi" w:cstheme="minorHAnsi"/>
                <w:sz w:val="20"/>
                <w:szCs w:val="20"/>
              </w:rPr>
            </w:pPr>
          </w:p>
        </w:tc>
        <w:tc>
          <w:tcPr>
            <w:tcW w:w="3033" w:type="dxa"/>
            <w:tcBorders>
              <w:top w:val="single" w:sz="4" w:space="0" w:color="000000"/>
              <w:left w:val="single" w:sz="4" w:space="0" w:color="000000"/>
              <w:bottom w:val="single" w:sz="4" w:space="0" w:color="000000"/>
              <w:right w:val="single" w:sz="4" w:space="0" w:color="000000"/>
            </w:tcBorders>
            <w:vAlign w:val="center"/>
          </w:tcPr>
          <w:p w14:paraId="77E13123"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 xml:space="preserve">D.S. </w:t>
            </w:r>
            <w:proofErr w:type="spellStart"/>
            <w:r w:rsidRPr="00652555">
              <w:rPr>
                <w:rFonts w:asciiTheme="minorHAnsi" w:hAnsiTheme="minorHAnsi" w:cstheme="minorHAnsi"/>
                <w:sz w:val="20"/>
                <w:szCs w:val="20"/>
              </w:rPr>
              <w:t>Nº</w:t>
            </w:r>
            <w:proofErr w:type="spellEnd"/>
            <w:r w:rsidRPr="00652555">
              <w:rPr>
                <w:rFonts w:asciiTheme="minorHAnsi" w:hAnsiTheme="minorHAnsi" w:cstheme="minorHAnsi"/>
                <w:sz w:val="20"/>
                <w:szCs w:val="20"/>
              </w:rPr>
              <w:t xml:space="preserve"> 010-2022-MC</w:t>
            </w:r>
          </w:p>
        </w:tc>
      </w:tr>
      <w:tr w:rsidR="0019252A" w:rsidRPr="00CB3DA3" w14:paraId="3E6AA1E4" w14:textId="77777777" w:rsidTr="008D2539">
        <w:trPr>
          <w:trHeight w:val="326"/>
        </w:trPr>
        <w:tc>
          <w:tcPr>
            <w:tcW w:w="540" w:type="dxa"/>
            <w:tcBorders>
              <w:top w:val="single" w:sz="4" w:space="0" w:color="000000"/>
              <w:left w:val="single" w:sz="4" w:space="0" w:color="000000"/>
              <w:bottom w:val="single" w:sz="4" w:space="0" w:color="000000"/>
              <w:right w:val="single" w:sz="4" w:space="0" w:color="000000"/>
            </w:tcBorders>
            <w:vAlign w:val="center"/>
          </w:tcPr>
          <w:p w14:paraId="12B9ADE2"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19</w:t>
            </w:r>
          </w:p>
        </w:tc>
        <w:tc>
          <w:tcPr>
            <w:tcW w:w="3506" w:type="dxa"/>
            <w:tcBorders>
              <w:top w:val="single" w:sz="4" w:space="0" w:color="000000"/>
              <w:left w:val="single" w:sz="4" w:space="0" w:color="000000"/>
              <w:bottom w:val="single" w:sz="4" w:space="0" w:color="000000"/>
              <w:right w:val="single" w:sz="4" w:space="0" w:color="000000"/>
            </w:tcBorders>
            <w:vAlign w:val="center"/>
          </w:tcPr>
          <w:p w14:paraId="78507F2E"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Tagaeri</w:t>
            </w:r>
          </w:p>
        </w:tc>
        <w:tc>
          <w:tcPr>
            <w:tcW w:w="1276" w:type="dxa"/>
            <w:tcBorders>
              <w:top w:val="single" w:sz="4" w:space="0" w:color="000000"/>
              <w:left w:val="single" w:sz="4" w:space="0" w:color="000000"/>
              <w:bottom w:val="single" w:sz="4" w:space="0" w:color="000000"/>
              <w:right w:val="single" w:sz="4" w:space="0" w:color="000000"/>
            </w:tcBorders>
            <w:vAlign w:val="center"/>
          </w:tcPr>
          <w:p w14:paraId="432BFDDF"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09B73F16" w14:textId="77777777" w:rsidR="0019252A" w:rsidRPr="00652555" w:rsidRDefault="0019252A" w:rsidP="008D2539">
            <w:pPr>
              <w:widowControl/>
              <w:jc w:val="center"/>
              <w:rPr>
                <w:rFonts w:asciiTheme="minorHAnsi" w:hAnsiTheme="minorHAnsi" w:cstheme="minorHAnsi"/>
                <w:sz w:val="20"/>
                <w:szCs w:val="20"/>
              </w:rPr>
            </w:pPr>
          </w:p>
        </w:tc>
        <w:tc>
          <w:tcPr>
            <w:tcW w:w="3033" w:type="dxa"/>
            <w:tcBorders>
              <w:top w:val="single" w:sz="4" w:space="0" w:color="000000"/>
              <w:left w:val="single" w:sz="4" w:space="0" w:color="000000"/>
              <w:bottom w:val="single" w:sz="4" w:space="0" w:color="000000"/>
              <w:right w:val="single" w:sz="4" w:space="0" w:color="000000"/>
            </w:tcBorders>
            <w:vAlign w:val="center"/>
          </w:tcPr>
          <w:p w14:paraId="55FBF81F"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 xml:space="preserve">D.S. </w:t>
            </w:r>
            <w:proofErr w:type="spellStart"/>
            <w:r w:rsidRPr="00652555">
              <w:rPr>
                <w:rFonts w:asciiTheme="minorHAnsi" w:hAnsiTheme="minorHAnsi" w:cstheme="minorHAnsi"/>
                <w:sz w:val="20"/>
                <w:szCs w:val="20"/>
              </w:rPr>
              <w:t>Nº</w:t>
            </w:r>
            <w:proofErr w:type="spellEnd"/>
            <w:r w:rsidRPr="00652555">
              <w:rPr>
                <w:rFonts w:asciiTheme="minorHAnsi" w:hAnsiTheme="minorHAnsi" w:cstheme="minorHAnsi"/>
                <w:sz w:val="20"/>
                <w:szCs w:val="20"/>
              </w:rPr>
              <w:t xml:space="preserve"> 010-2022-MC</w:t>
            </w:r>
          </w:p>
        </w:tc>
      </w:tr>
      <w:tr w:rsidR="0019252A" w:rsidRPr="00CB3DA3" w14:paraId="5331DFE5" w14:textId="77777777" w:rsidTr="008D2539">
        <w:trPr>
          <w:trHeight w:val="390"/>
        </w:trPr>
        <w:tc>
          <w:tcPr>
            <w:tcW w:w="540" w:type="dxa"/>
            <w:tcBorders>
              <w:top w:val="single" w:sz="4" w:space="0" w:color="000000"/>
              <w:left w:val="single" w:sz="4" w:space="0" w:color="000000"/>
              <w:bottom w:val="single" w:sz="4" w:space="0" w:color="000000"/>
              <w:right w:val="single" w:sz="4" w:space="0" w:color="000000"/>
            </w:tcBorders>
            <w:vAlign w:val="center"/>
          </w:tcPr>
          <w:p w14:paraId="1BD17F7F"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20</w:t>
            </w:r>
          </w:p>
        </w:tc>
        <w:tc>
          <w:tcPr>
            <w:tcW w:w="3506" w:type="dxa"/>
            <w:tcBorders>
              <w:top w:val="single" w:sz="4" w:space="0" w:color="000000"/>
              <w:left w:val="single" w:sz="4" w:space="0" w:color="000000"/>
              <w:bottom w:val="single" w:sz="4" w:space="0" w:color="000000"/>
              <w:right w:val="single" w:sz="4" w:space="0" w:color="000000"/>
            </w:tcBorders>
            <w:vAlign w:val="center"/>
          </w:tcPr>
          <w:p w14:paraId="4F14F28B" w14:textId="77777777" w:rsidR="0019252A" w:rsidRPr="00652555" w:rsidRDefault="0019252A" w:rsidP="008D2539">
            <w:pPr>
              <w:widowControl/>
              <w:jc w:val="center"/>
              <w:rPr>
                <w:rFonts w:asciiTheme="minorHAnsi" w:hAnsiTheme="minorHAnsi" w:cstheme="minorHAnsi"/>
                <w:sz w:val="20"/>
                <w:szCs w:val="20"/>
              </w:rPr>
            </w:pPr>
            <w:proofErr w:type="spellStart"/>
            <w:r w:rsidRPr="00652555">
              <w:rPr>
                <w:rFonts w:asciiTheme="minorHAnsi" w:hAnsiTheme="minorHAnsi" w:cstheme="minorHAnsi"/>
                <w:sz w:val="20"/>
                <w:szCs w:val="20"/>
              </w:rPr>
              <w:t>Taromenane</w:t>
            </w:r>
            <w:proofErr w:type="spellEnd"/>
          </w:p>
        </w:tc>
        <w:tc>
          <w:tcPr>
            <w:tcW w:w="1276" w:type="dxa"/>
            <w:tcBorders>
              <w:top w:val="single" w:sz="4" w:space="0" w:color="000000"/>
              <w:left w:val="single" w:sz="4" w:space="0" w:color="000000"/>
              <w:bottom w:val="single" w:sz="4" w:space="0" w:color="000000"/>
              <w:right w:val="single" w:sz="4" w:space="0" w:color="000000"/>
            </w:tcBorders>
            <w:vAlign w:val="center"/>
          </w:tcPr>
          <w:p w14:paraId="71A99C4E"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12DE4610" w14:textId="77777777" w:rsidR="0019252A" w:rsidRPr="00652555" w:rsidRDefault="0019252A" w:rsidP="008D2539">
            <w:pPr>
              <w:widowControl/>
              <w:jc w:val="center"/>
              <w:rPr>
                <w:rFonts w:asciiTheme="minorHAnsi" w:hAnsiTheme="minorHAnsi" w:cstheme="minorHAnsi"/>
                <w:sz w:val="20"/>
                <w:szCs w:val="20"/>
              </w:rPr>
            </w:pPr>
          </w:p>
        </w:tc>
        <w:tc>
          <w:tcPr>
            <w:tcW w:w="3033" w:type="dxa"/>
            <w:tcBorders>
              <w:top w:val="single" w:sz="4" w:space="0" w:color="000000"/>
              <w:left w:val="single" w:sz="4" w:space="0" w:color="000000"/>
              <w:bottom w:val="single" w:sz="4" w:space="0" w:color="000000"/>
              <w:right w:val="single" w:sz="4" w:space="0" w:color="000000"/>
            </w:tcBorders>
            <w:vAlign w:val="center"/>
          </w:tcPr>
          <w:p w14:paraId="743292AD"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 xml:space="preserve">D.S. </w:t>
            </w:r>
            <w:proofErr w:type="spellStart"/>
            <w:r w:rsidRPr="00652555">
              <w:rPr>
                <w:rFonts w:asciiTheme="minorHAnsi" w:hAnsiTheme="minorHAnsi" w:cstheme="minorHAnsi"/>
                <w:sz w:val="20"/>
                <w:szCs w:val="20"/>
              </w:rPr>
              <w:t>Nº</w:t>
            </w:r>
            <w:proofErr w:type="spellEnd"/>
            <w:r w:rsidRPr="00652555">
              <w:rPr>
                <w:rFonts w:asciiTheme="minorHAnsi" w:hAnsiTheme="minorHAnsi" w:cstheme="minorHAnsi"/>
                <w:sz w:val="20"/>
                <w:szCs w:val="20"/>
              </w:rPr>
              <w:t xml:space="preserve"> 010-2022-MC</w:t>
            </w:r>
          </w:p>
        </w:tc>
      </w:tr>
      <w:tr w:rsidR="0019252A" w:rsidRPr="00CB3DA3" w14:paraId="1AF04E9A" w14:textId="77777777" w:rsidTr="008D2539">
        <w:trPr>
          <w:trHeight w:val="184"/>
        </w:trPr>
        <w:tc>
          <w:tcPr>
            <w:tcW w:w="540" w:type="dxa"/>
            <w:tcBorders>
              <w:top w:val="single" w:sz="4" w:space="0" w:color="000000"/>
              <w:left w:val="single" w:sz="4" w:space="0" w:color="000000"/>
              <w:bottom w:val="single" w:sz="4" w:space="0" w:color="000000"/>
              <w:right w:val="single" w:sz="4" w:space="0" w:color="000000"/>
            </w:tcBorders>
            <w:vAlign w:val="center"/>
          </w:tcPr>
          <w:p w14:paraId="3B674782"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21</w:t>
            </w:r>
          </w:p>
        </w:tc>
        <w:tc>
          <w:tcPr>
            <w:tcW w:w="3506" w:type="dxa"/>
            <w:tcBorders>
              <w:top w:val="single" w:sz="4" w:space="0" w:color="000000"/>
              <w:left w:val="single" w:sz="4" w:space="0" w:color="000000"/>
              <w:bottom w:val="single" w:sz="4" w:space="0" w:color="000000"/>
              <w:right w:val="single" w:sz="4" w:space="0" w:color="000000"/>
            </w:tcBorders>
            <w:vAlign w:val="center"/>
          </w:tcPr>
          <w:p w14:paraId="042F0E9C" w14:textId="77777777" w:rsidR="0019252A" w:rsidRPr="00652555" w:rsidRDefault="0019252A" w:rsidP="008D2539">
            <w:pPr>
              <w:widowControl/>
              <w:jc w:val="center"/>
              <w:rPr>
                <w:rFonts w:asciiTheme="minorHAnsi" w:hAnsiTheme="minorHAnsi" w:cstheme="minorHAnsi"/>
                <w:sz w:val="20"/>
                <w:szCs w:val="20"/>
              </w:rPr>
            </w:pPr>
            <w:proofErr w:type="spellStart"/>
            <w:r w:rsidRPr="00652555">
              <w:rPr>
                <w:rFonts w:asciiTheme="minorHAnsi" w:hAnsiTheme="minorHAnsi" w:cstheme="minorHAnsi"/>
                <w:sz w:val="20"/>
                <w:szCs w:val="20"/>
              </w:rPr>
              <w:t>Záparo</w:t>
            </w:r>
            <w:proofErr w:type="spellEnd"/>
          </w:p>
        </w:tc>
        <w:tc>
          <w:tcPr>
            <w:tcW w:w="1276" w:type="dxa"/>
            <w:tcBorders>
              <w:top w:val="single" w:sz="4" w:space="0" w:color="000000"/>
              <w:left w:val="single" w:sz="4" w:space="0" w:color="000000"/>
              <w:bottom w:val="single" w:sz="4" w:space="0" w:color="000000"/>
              <w:right w:val="single" w:sz="4" w:space="0" w:color="000000"/>
            </w:tcBorders>
            <w:vAlign w:val="center"/>
          </w:tcPr>
          <w:p w14:paraId="1C503BFC"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D19E6B2" w14:textId="77777777" w:rsidR="0019252A" w:rsidRPr="00652555" w:rsidRDefault="0019252A" w:rsidP="008D2539">
            <w:pPr>
              <w:widowControl/>
              <w:jc w:val="center"/>
              <w:rPr>
                <w:rFonts w:asciiTheme="minorHAnsi" w:hAnsiTheme="minorHAnsi" w:cstheme="minorHAnsi"/>
                <w:sz w:val="20"/>
                <w:szCs w:val="20"/>
              </w:rPr>
            </w:pPr>
          </w:p>
        </w:tc>
        <w:tc>
          <w:tcPr>
            <w:tcW w:w="3033" w:type="dxa"/>
            <w:tcBorders>
              <w:top w:val="single" w:sz="4" w:space="0" w:color="000000"/>
              <w:left w:val="single" w:sz="4" w:space="0" w:color="000000"/>
              <w:bottom w:val="single" w:sz="4" w:space="0" w:color="000000"/>
              <w:right w:val="single" w:sz="4" w:space="0" w:color="000000"/>
            </w:tcBorders>
            <w:vAlign w:val="center"/>
          </w:tcPr>
          <w:p w14:paraId="75B424AF"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 xml:space="preserve">D.S. </w:t>
            </w:r>
            <w:proofErr w:type="spellStart"/>
            <w:r w:rsidRPr="00652555">
              <w:rPr>
                <w:rFonts w:asciiTheme="minorHAnsi" w:hAnsiTheme="minorHAnsi" w:cstheme="minorHAnsi"/>
                <w:sz w:val="20"/>
                <w:szCs w:val="20"/>
              </w:rPr>
              <w:t>Nº</w:t>
            </w:r>
            <w:proofErr w:type="spellEnd"/>
            <w:r w:rsidRPr="00652555">
              <w:rPr>
                <w:rFonts w:asciiTheme="minorHAnsi" w:hAnsiTheme="minorHAnsi" w:cstheme="minorHAnsi"/>
                <w:sz w:val="20"/>
                <w:szCs w:val="20"/>
              </w:rPr>
              <w:t xml:space="preserve"> 010-2022-MC</w:t>
            </w:r>
          </w:p>
        </w:tc>
      </w:tr>
      <w:tr w:rsidR="0019252A" w:rsidRPr="00CB3DA3" w14:paraId="3A9B0BAB" w14:textId="77777777" w:rsidTr="008D2539">
        <w:trPr>
          <w:trHeight w:val="482"/>
        </w:trPr>
        <w:tc>
          <w:tcPr>
            <w:tcW w:w="540" w:type="dxa"/>
            <w:tcBorders>
              <w:top w:val="single" w:sz="4" w:space="0" w:color="000000"/>
              <w:left w:val="single" w:sz="4" w:space="0" w:color="000000"/>
              <w:bottom w:val="single" w:sz="4" w:space="0" w:color="000000"/>
              <w:right w:val="single" w:sz="4" w:space="0" w:color="000000"/>
            </w:tcBorders>
            <w:vAlign w:val="center"/>
          </w:tcPr>
          <w:p w14:paraId="10043BB2"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22</w:t>
            </w:r>
          </w:p>
        </w:tc>
        <w:tc>
          <w:tcPr>
            <w:tcW w:w="3506" w:type="dxa"/>
            <w:tcBorders>
              <w:top w:val="single" w:sz="4" w:space="0" w:color="000000"/>
              <w:left w:val="single" w:sz="4" w:space="0" w:color="000000"/>
              <w:bottom w:val="single" w:sz="4" w:space="0" w:color="000000"/>
              <w:right w:val="single" w:sz="4" w:space="0" w:color="000000"/>
            </w:tcBorders>
            <w:vAlign w:val="center"/>
          </w:tcPr>
          <w:p w14:paraId="0D72D5A9"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 xml:space="preserve">Un pueblo indígena cuya pertenencia étnica no ha sido identificada en el ámbito de la RT </w:t>
            </w:r>
            <w:proofErr w:type="spellStart"/>
            <w:r w:rsidRPr="00652555">
              <w:rPr>
                <w:rFonts w:asciiTheme="minorHAnsi" w:hAnsiTheme="minorHAnsi" w:cstheme="minorHAnsi"/>
                <w:sz w:val="20"/>
                <w:szCs w:val="20"/>
              </w:rPr>
              <w:t>Kugapakori</w:t>
            </w:r>
            <w:proofErr w:type="spellEnd"/>
            <w:r w:rsidRPr="00652555">
              <w:rPr>
                <w:rFonts w:asciiTheme="minorHAnsi" w:hAnsiTheme="minorHAnsi" w:cstheme="minorHAnsi"/>
                <w:sz w:val="20"/>
                <w:szCs w:val="20"/>
              </w:rPr>
              <w:t>, Nahua y otros</w:t>
            </w:r>
          </w:p>
        </w:tc>
        <w:tc>
          <w:tcPr>
            <w:tcW w:w="1276" w:type="dxa"/>
            <w:tcBorders>
              <w:top w:val="single" w:sz="4" w:space="0" w:color="000000"/>
              <w:left w:val="single" w:sz="4" w:space="0" w:color="000000"/>
              <w:bottom w:val="single" w:sz="4" w:space="0" w:color="000000"/>
              <w:right w:val="single" w:sz="4" w:space="0" w:color="000000"/>
            </w:tcBorders>
            <w:vAlign w:val="center"/>
          </w:tcPr>
          <w:p w14:paraId="097B7E81" w14:textId="77777777" w:rsidR="0019252A" w:rsidRPr="00652555" w:rsidRDefault="0019252A" w:rsidP="008D2539">
            <w:pPr>
              <w:widowControl/>
              <w:jc w:val="center"/>
              <w:rPr>
                <w:rFonts w:asciiTheme="minorHAnsi" w:hAnsiTheme="minorHAnsi" w:cstheme="minorHAnsi"/>
                <w:sz w:val="20"/>
                <w:szCs w:val="20"/>
              </w:rPr>
            </w:pPr>
          </w:p>
          <w:p w14:paraId="61B0C0A0" w14:textId="77777777" w:rsidR="0019252A" w:rsidRPr="00652555" w:rsidRDefault="0019252A" w:rsidP="008D2539">
            <w:pPr>
              <w:widowControl/>
              <w:jc w:val="center"/>
              <w:rPr>
                <w:rFonts w:asciiTheme="minorHAnsi" w:hAnsiTheme="minorHAnsi" w:cstheme="minorHAnsi"/>
                <w:sz w:val="20"/>
                <w:szCs w:val="20"/>
              </w:rPr>
            </w:pPr>
          </w:p>
          <w:p w14:paraId="54DAA8F1"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63901830" w14:textId="77777777" w:rsidR="0019252A" w:rsidRPr="00652555" w:rsidRDefault="0019252A" w:rsidP="008D2539">
            <w:pPr>
              <w:widowControl/>
              <w:jc w:val="center"/>
              <w:rPr>
                <w:rFonts w:asciiTheme="minorHAnsi" w:hAnsiTheme="minorHAnsi" w:cstheme="minorHAnsi"/>
                <w:sz w:val="20"/>
                <w:szCs w:val="20"/>
              </w:rPr>
            </w:pPr>
          </w:p>
        </w:tc>
        <w:tc>
          <w:tcPr>
            <w:tcW w:w="3033" w:type="dxa"/>
            <w:tcBorders>
              <w:top w:val="single" w:sz="4" w:space="0" w:color="000000"/>
              <w:left w:val="single" w:sz="4" w:space="0" w:color="000000"/>
              <w:bottom w:val="single" w:sz="4" w:space="0" w:color="000000"/>
              <w:right w:val="single" w:sz="4" w:space="0" w:color="000000"/>
            </w:tcBorders>
            <w:vAlign w:val="center"/>
          </w:tcPr>
          <w:p w14:paraId="29FCE632" w14:textId="77777777" w:rsidR="0019252A" w:rsidRPr="00652555" w:rsidRDefault="0019252A" w:rsidP="008D2539">
            <w:pPr>
              <w:widowControl/>
              <w:jc w:val="center"/>
              <w:rPr>
                <w:rFonts w:asciiTheme="minorHAnsi" w:hAnsiTheme="minorHAnsi" w:cstheme="minorHAnsi"/>
                <w:sz w:val="20"/>
                <w:szCs w:val="20"/>
              </w:rPr>
            </w:pPr>
          </w:p>
          <w:p w14:paraId="6617D032"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 xml:space="preserve">D.S. </w:t>
            </w:r>
            <w:proofErr w:type="spellStart"/>
            <w:r w:rsidRPr="00652555">
              <w:rPr>
                <w:rFonts w:asciiTheme="minorHAnsi" w:hAnsiTheme="minorHAnsi" w:cstheme="minorHAnsi"/>
                <w:sz w:val="20"/>
                <w:szCs w:val="20"/>
              </w:rPr>
              <w:t>Nº</w:t>
            </w:r>
            <w:proofErr w:type="spellEnd"/>
            <w:r w:rsidRPr="00652555">
              <w:rPr>
                <w:rFonts w:asciiTheme="minorHAnsi" w:hAnsiTheme="minorHAnsi" w:cstheme="minorHAnsi"/>
                <w:sz w:val="20"/>
                <w:szCs w:val="20"/>
              </w:rPr>
              <w:t xml:space="preserve"> 001-2014- MC</w:t>
            </w:r>
          </w:p>
        </w:tc>
      </w:tr>
      <w:tr w:rsidR="0019252A" w:rsidRPr="00CB3DA3" w14:paraId="352FB916" w14:textId="77777777" w:rsidTr="008D2539">
        <w:trPr>
          <w:trHeight w:val="482"/>
        </w:trPr>
        <w:tc>
          <w:tcPr>
            <w:tcW w:w="540" w:type="dxa"/>
            <w:tcBorders>
              <w:top w:val="single" w:sz="4" w:space="0" w:color="000000"/>
              <w:left w:val="single" w:sz="4" w:space="0" w:color="000000"/>
              <w:bottom w:val="single" w:sz="4" w:space="0" w:color="000000"/>
              <w:right w:val="single" w:sz="4" w:space="0" w:color="000000"/>
            </w:tcBorders>
            <w:vAlign w:val="center"/>
          </w:tcPr>
          <w:p w14:paraId="691B8279" w14:textId="77777777" w:rsidR="0019252A" w:rsidRPr="00652555" w:rsidRDefault="0019252A" w:rsidP="008D2539">
            <w:pPr>
              <w:widowControl/>
              <w:jc w:val="center"/>
              <w:rPr>
                <w:rFonts w:asciiTheme="minorHAnsi" w:hAnsiTheme="minorHAnsi" w:cstheme="minorHAnsi"/>
                <w:sz w:val="20"/>
                <w:szCs w:val="20"/>
              </w:rPr>
            </w:pPr>
          </w:p>
          <w:p w14:paraId="5F69569D" w14:textId="77777777" w:rsidR="0019252A" w:rsidRPr="00652555" w:rsidRDefault="0019252A" w:rsidP="008D2539">
            <w:pPr>
              <w:widowControl/>
              <w:spacing w:before="3"/>
              <w:jc w:val="center"/>
              <w:rPr>
                <w:rFonts w:asciiTheme="minorHAnsi" w:hAnsiTheme="minorHAnsi" w:cstheme="minorHAnsi"/>
                <w:sz w:val="20"/>
                <w:szCs w:val="20"/>
              </w:rPr>
            </w:pPr>
          </w:p>
          <w:p w14:paraId="672CAC22" w14:textId="77777777" w:rsidR="0019252A" w:rsidRPr="00652555" w:rsidRDefault="0019252A" w:rsidP="008D2539">
            <w:pPr>
              <w:widowControl/>
              <w:spacing w:before="126"/>
              <w:ind w:left="88" w:right="75"/>
              <w:jc w:val="center"/>
              <w:rPr>
                <w:rFonts w:asciiTheme="minorHAnsi" w:hAnsiTheme="minorHAnsi" w:cstheme="minorHAnsi"/>
                <w:sz w:val="20"/>
                <w:szCs w:val="20"/>
              </w:rPr>
            </w:pPr>
            <w:r w:rsidRPr="00652555">
              <w:rPr>
                <w:rFonts w:asciiTheme="minorHAnsi" w:hAnsiTheme="minorHAnsi" w:cstheme="minorHAnsi"/>
                <w:sz w:val="20"/>
                <w:szCs w:val="20"/>
              </w:rPr>
              <w:t>23</w:t>
            </w:r>
          </w:p>
        </w:tc>
        <w:tc>
          <w:tcPr>
            <w:tcW w:w="3506" w:type="dxa"/>
            <w:tcBorders>
              <w:top w:val="single" w:sz="4" w:space="0" w:color="000000"/>
              <w:left w:val="single" w:sz="4" w:space="0" w:color="000000"/>
              <w:bottom w:val="single" w:sz="4" w:space="0" w:color="000000"/>
              <w:right w:val="single" w:sz="4" w:space="0" w:color="000000"/>
            </w:tcBorders>
            <w:vAlign w:val="center"/>
          </w:tcPr>
          <w:p w14:paraId="37D49228" w14:textId="77777777" w:rsidR="0019252A" w:rsidRPr="00652555" w:rsidRDefault="0019252A" w:rsidP="008D2539">
            <w:pPr>
              <w:widowControl/>
              <w:spacing w:before="1"/>
              <w:ind w:right="95"/>
              <w:jc w:val="center"/>
              <w:rPr>
                <w:rFonts w:asciiTheme="minorHAnsi" w:hAnsiTheme="minorHAnsi" w:cstheme="minorHAnsi"/>
                <w:sz w:val="20"/>
                <w:szCs w:val="20"/>
              </w:rPr>
            </w:pPr>
            <w:r w:rsidRPr="00652555">
              <w:rPr>
                <w:rFonts w:asciiTheme="minorHAnsi" w:hAnsiTheme="minorHAnsi" w:cstheme="minorHAnsi"/>
                <w:sz w:val="20"/>
                <w:szCs w:val="20"/>
              </w:rPr>
              <w:t xml:space="preserve">Un pueblo indígena </w:t>
            </w:r>
            <w:bookmarkStart w:id="67" w:name="_Hlk113449330"/>
            <w:r w:rsidRPr="00652555">
              <w:rPr>
                <w:rFonts w:asciiTheme="minorHAnsi" w:hAnsiTheme="minorHAnsi" w:cstheme="minorHAnsi"/>
                <w:sz w:val="20"/>
                <w:szCs w:val="20"/>
              </w:rPr>
              <w:t xml:space="preserve">cuya pertenencia étnica no ha sido identificada </w:t>
            </w:r>
            <w:bookmarkEnd w:id="67"/>
            <w:r w:rsidRPr="00652555">
              <w:rPr>
                <w:rFonts w:asciiTheme="minorHAnsi" w:hAnsiTheme="minorHAnsi" w:cstheme="minorHAnsi"/>
                <w:sz w:val="20"/>
                <w:szCs w:val="20"/>
              </w:rPr>
              <w:t xml:space="preserve">en el ámbito de la RT Madre </w:t>
            </w:r>
            <w:proofErr w:type="spellStart"/>
            <w:r w:rsidRPr="00652555">
              <w:rPr>
                <w:rFonts w:asciiTheme="minorHAnsi" w:hAnsiTheme="minorHAnsi" w:cstheme="minorHAnsi"/>
                <w:sz w:val="20"/>
                <w:szCs w:val="20"/>
              </w:rPr>
              <w:t>deDios</w:t>
            </w:r>
            <w:proofErr w:type="spellEnd"/>
          </w:p>
        </w:tc>
        <w:tc>
          <w:tcPr>
            <w:tcW w:w="1276" w:type="dxa"/>
            <w:tcBorders>
              <w:top w:val="single" w:sz="4" w:space="0" w:color="000000"/>
              <w:left w:val="single" w:sz="4" w:space="0" w:color="000000"/>
              <w:bottom w:val="single" w:sz="4" w:space="0" w:color="000000"/>
              <w:right w:val="single" w:sz="4" w:space="0" w:color="000000"/>
            </w:tcBorders>
            <w:vAlign w:val="center"/>
          </w:tcPr>
          <w:p w14:paraId="70F7E165" w14:textId="77777777" w:rsidR="0019252A" w:rsidRPr="00652555" w:rsidRDefault="0019252A" w:rsidP="008D2539">
            <w:pPr>
              <w:widowControl/>
              <w:jc w:val="center"/>
              <w:rPr>
                <w:rFonts w:asciiTheme="minorHAnsi" w:hAnsiTheme="minorHAnsi" w:cstheme="minorHAnsi"/>
                <w:sz w:val="20"/>
                <w:szCs w:val="20"/>
              </w:rPr>
            </w:pPr>
          </w:p>
          <w:p w14:paraId="708EC9DD" w14:textId="77777777" w:rsidR="0019252A" w:rsidRPr="00652555" w:rsidRDefault="0019252A" w:rsidP="008D2539">
            <w:pPr>
              <w:widowControl/>
              <w:spacing w:before="3"/>
              <w:jc w:val="center"/>
              <w:rPr>
                <w:rFonts w:asciiTheme="minorHAnsi" w:hAnsiTheme="minorHAnsi" w:cstheme="minorHAnsi"/>
                <w:sz w:val="20"/>
                <w:szCs w:val="20"/>
              </w:rPr>
            </w:pPr>
          </w:p>
          <w:p w14:paraId="30E30BF6"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114EACC5" w14:textId="77777777" w:rsidR="0019252A" w:rsidRPr="00652555" w:rsidRDefault="0019252A" w:rsidP="008D2539">
            <w:pPr>
              <w:widowControl/>
              <w:spacing w:before="126"/>
              <w:ind w:left="8"/>
              <w:jc w:val="center"/>
              <w:rPr>
                <w:rFonts w:asciiTheme="minorHAnsi" w:hAnsiTheme="minorHAnsi" w:cstheme="minorHAnsi"/>
                <w:sz w:val="20"/>
                <w:szCs w:val="20"/>
              </w:rPr>
            </w:pPr>
          </w:p>
        </w:tc>
        <w:tc>
          <w:tcPr>
            <w:tcW w:w="3033" w:type="dxa"/>
            <w:tcBorders>
              <w:top w:val="single" w:sz="4" w:space="0" w:color="000000"/>
              <w:left w:val="single" w:sz="4" w:space="0" w:color="000000"/>
              <w:bottom w:val="single" w:sz="4" w:space="0" w:color="000000"/>
              <w:right w:val="single" w:sz="4" w:space="0" w:color="000000"/>
            </w:tcBorders>
            <w:vAlign w:val="center"/>
          </w:tcPr>
          <w:p w14:paraId="1246B139" w14:textId="77777777" w:rsidR="0019252A" w:rsidRPr="00652555" w:rsidRDefault="0019252A" w:rsidP="008D2539">
            <w:pPr>
              <w:widowControl/>
              <w:jc w:val="center"/>
              <w:rPr>
                <w:rFonts w:asciiTheme="minorHAnsi" w:hAnsiTheme="minorHAnsi" w:cstheme="minorHAnsi"/>
                <w:sz w:val="20"/>
                <w:szCs w:val="20"/>
              </w:rPr>
            </w:pPr>
          </w:p>
          <w:p w14:paraId="3D099F44" w14:textId="77777777" w:rsidR="0019252A" w:rsidRPr="00652555" w:rsidRDefault="0019252A" w:rsidP="008D2539">
            <w:pPr>
              <w:widowControl/>
              <w:ind w:right="84"/>
              <w:jc w:val="center"/>
              <w:rPr>
                <w:rFonts w:asciiTheme="minorHAnsi" w:hAnsiTheme="minorHAnsi" w:cstheme="minorHAnsi"/>
                <w:sz w:val="20"/>
                <w:szCs w:val="20"/>
              </w:rPr>
            </w:pPr>
            <w:r w:rsidRPr="00652555">
              <w:rPr>
                <w:rFonts w:asciiTheme="minorHAnsi" w:hAnsiTheme="minorHAnsi" w:cstheme="minorHAnsi"/>
                <w:sz w:val="20"/>
                <w:szCs w:val="20"/>
              </w:rPr>
              <w:t xml:space="preserve">D.S. </w:t>
            </w:r>
            <w:proofErr w:type="spellStart"/>
            <w:r w:rsidRPr="00652555">
              <w:rPr>
                <w:rFonts w:asciiTheme="minorHAnsi" w:hAnsiTheme="minorHAnsi" w:cstheme="minorHAnsi"/>
                <w:sz w:val="20"/>
                <w:szCs w:val="20"/>
              </w:rPr>
              <w:t>Nº</w:t>
            </w:r>
            <w:proofErr w:type="spellEnd"/>
            <w:r w:rsidRPr="00652555">
              <w:rPr>
                <w:rFonts w:asciiTheme="minorHAnsi" w:hAnsiTheme="minorHAnsi" w:cstheme="minorHAnsi"/>
                <w:sz w:val="20"/>
                <w:szCs w:val="20"/>
              </w:rPr>
              <w:t xml:space="preserve"> 001-2014- MC</w:t>
            </w:r>
          </w:p>
        </w:tc>
      </w:tr>
      <w:tr w:rsidR="0019252A" w:rsidRPr="00CB3DA3" w14:paraId="78AC8850" w14:textId="77777777" w:rsidTr="008D2539">
        <w:trPr>
          <w:trHeight w:val="482"/>
        </w:trPr>
        <w:tc>
          <w:tcPr>
            <w:tcW w:w="540" w:type="dxa"/>
            <w:tcBorders>
              <w:top w:val="single" w:sz="4" w:space="0" w:color="000000"/>
              <w:left w:val="single" w:sz="4" w:space="0" w:color="000000"/>
              <w:bottom w:val="single" w:sz="4" w:space="0" w:color="000000"/>
              <w:right w:val="single" w:sz="4" w:space="0" w:color="000000"/>
            </w:tcBorders>
            <w:vAlign w:val="center"/>
          </w:tcPr>
          <w:p w14:paraId="02DC627A" w14:textId="77777777" w:rsidR="0019252A" w:rsidRPr="00652555" w:rsidRDefault="0019252A" w:rsidP="008D2539">
            <w:pPr>
              <w:widowControl/>
              <w:jc w:val="center"/>
              <w:rPr>
                <w:rFonts w:asciiTheme="minorHAnsi" w:hAnsiTheme="minorHAnsi" w:cstheme="minorHAnsi"/>
                <w:sz w:val="20"/>
                <w:szCs w:val="20"/>
              </w:rPr>
            </w:pPr>
          </w:p>
          <w:p w14:paraId="5BBAA1DC" w14:textId="77777777" w:rsidR="0019252A" w:rsidRPr="00652555" w:rsidRDefault="0019252A" w:rsidP="008D2539">
            <w:pPr>
              <w:widowControl/>
              <w:ind w:left="88" w:right="75"/>
              <w:jc w:val="center"/>
              <w:rPr>
                <w:rFonts w:asciiTheme="minorHAnsi" w:hAnsiTheme="minorHAnsi" w:cstheme="minorHAnsi"/>
                <w:sz w:val="20"/>
                <w:szCs w:val="20"/>
              </w:rPr>
            </w:pPr>
            <w:r w:rsidRPr="00652555">
              <w:rPr>
                <w:rFonts w:asciiTheme="minorHAnsi" w:hAnsiTheme="minorHAnsi" w:cstheme="minorHAnsi"/>
                <w:sz w:val="20"/>
                <w:szCs w:val="20"/>
              </w:rPr>
              <w:t>24</w:t>
            </w:r>
          </w:p>
        </w:tc>
        <w:tc>
          <w:tcPr>
            <w:tcW w:w="3506" w:type="dxa"/>
            <w:tcBorders>
              <w:top w:val="single" w:sz="4" w:space="0" w:color="000000"/>
              <w:left w:val="single" w:sz="4" w:space="0" w:color="000000"/>
              <w:bottom w:val="single" w:sz="4" w:space="0" w:color="000000"/>
              <w:right w:val="single" w:sz="4" w:space="0" w:color="000000"/>
            </w:tcBorders>
            <w:vAlign w:val="center"/>
          </w:tcPr>
          <w:p w14:paraId="21E04FF7" w14:textId="77777777" w:rsidR="0019252A" w:rsidRPr="00652555" w:rsidRDefault="0019252A" w:rsidP="008D2539">
            <w:pPr>
              <w:widowControl/>
              <w:ind w:right="95"/>
              <w:jc w:val="center"/>
              <w:rPr>
                <w:rFonts w:asciiTheme="minorHAnsi" w:hAnsiTheme="minorHAnsi" w:cstheme="minorHAnsi"/>
                <w:sz w:val="20"/>
                <w:szCs w:val="20"/>
              </w:rPr>
            </w:pPr>
            <w:r w:rsidRPr="00652555">
              <w:rPr>
                <w:rFonts w:asciiTheme="minorHAnsi" w:hAnsiTheme="minorHAnsi" w:cstheme="minorHAnsi"/>
                <w:sz w:val="20"/>
                <w:szCs w:val="20"/>
              </w:rPr>
              <w:t xml:space="preserve">Un pueblo indígena cuya pertenencia étnica no ha sido    identificada    en    el ámbito de la RI </w:t>
            </w:r>
            <w:proofErr w:type="spellStart"/>
            <w:r w:rsidRPr="00652555">
              <w:rPr>
                <w:rFonts w:asciiTheme="minorHAnsi" w:hAnsiTheme="minorHAnsi" w:cstheme="minorHAnsi"/>
                <w:sz w:val="20"/>
                <w:szCs w:val="20"/>
              </w:rPr>
              <w:t>Mashco</w:t>
            </w:r>
            <w:proofErr w:type="spellEnd"/>
            <w:r w:rsidRPr="00652555">
              <w:rPr>
                <w:rFonts w:asciiTheme="minorHAnsi" w:hAnsiTheme="minorHAnsi" w:cstheme="minorHAnsi"/>
                <w:sz w:val="20"/>
                <w:szCs w:val="20"/>
              </w:rPr>
              <w:t xml:space="preserve"> Piro</w:t>
            </w:r>
          </w:p>
        </w:tc>
        <w:tc>
          <w:tcPr>
            <w:tcW w:w="1276" w:type="dxa"/>
            <w:tcBorders>
              <w:top w:val="single" w:sz="4" w:space="0" w:color="000000"/>
              <w:left w:val="single" w:sz="4" w:space="0" w:color="000000"/>
              <w:bottom w:val="single" w:sz="4" w:space="0" w:color="000000"/>
              <w:right w:val="single" w:sz="4" w:space="0" w:color="000000"/>
            </w:tcBorders>
            <w:vAlign w:val="center"/>
          </w:tcPr>
          <w:p w14:paraId="35687572" w14:textId="77777777" w:rsidR="0019252A" w:rsidRPr="00652555" w:rsidRDefault="0019252A" w:rsidP="008D2539">
            <w:pPr>
              <w:widowControl/>
              <w:jc w:val="center"/>
              <w:rPr>
                <w:rFonts w:asciiTheme="minorHAnsi" w:hAnsiTheme="minorHAnsi" w:cstheme="minorHAnsi"/>
                <w:sz w:val="20"/>
                <w:szCs w:val="20"/>
              </w:rPr>
            </w:pPr>
          </w:p>
          <w:p w14:paraId="036E7188"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3F061D16" w14:textId="77777777" w:rsidR="0019252A" w:rsidRPr="00652555" w:rsidRDefault="0019252A" w:rsidP="008D2539">
            <w:pPr>
              <w:widowControl/>
              <w:ind w:left="8"/>
              <w:jc w:val="center"/>
              <w:rPr>
                <w:rFonts w:asciiTheme="minorHAnsi" w:hAnsiTheme="minorHAnsi" w:cstheme="minorHAnsi"/>
                <w:sz w:val="20"/>
                <w:szCs w:val="20"/>
              </w:rPr>
            </w:pPr>
          </w:p>
        </w:tc>
        <w:tc>
          <w:tcPr>
            <w:tcW w:w="3033" w:type="dxa"/>
            <w:tcBorders>
              <w:top w:val="single" w:sz="4" w:space="0" w:color="000000"/>
              <w:left w:val="single" w:sz="4" w:space="0" w:color="000000"/>
              <w:bottom w:val="single" w:sz="4" w:space="0" w:color="000000"/>
              <w:right w:val="single" w:sz="4" w:space="0" w:color="000000"/>
            </w:tcBorders>
            <w:vAlign w:val="center"/>
          </w:tcPr>
          <w:p w14:paraId="6896B50C" w14:textId="77777777" w:rsidR="0019252A" w:rsidRPr="00652555" w:rsidRDefault="0019252A" w:rsidP="008D2539">
            <w:pPr>
              <w:widowControl/>
              <w:ind w:right="84"/>
              <w:jc w:val="center"/>
              <w:rPr>
                <w:rFonts w:asciiTheme="minorHAnsi" w:hAnsiTheme="minorHAnsi" w:cstheme="minorHAnsi"/>
                <w:sz w:val="20"/>
                <w:szCs w:val="20"/>
              </w:rPr>
            </w:pPr>
            <w:r w:rsidRPr="00652555">
              <w:rPr>
                <w:rFonts w:asciiTheme="minorHAnsi" w:hAnsiTheme="minorHAnsi" w:cstheme="minorHAnsi"/>
                <w:sz w:val="20"/>
                <w:szCs w:val="20"/>
              </w:rPr>
              <w:t xml:space="preserve">D.S. </w:t>
            </w:r>
            <w:proofErr w:type="spellStart"/>
            <w:r w:rsidRPr="00652555">
              <w:rPr>
                <w:rFonts w:asciiTheme="minorHAnsi" w:hAnsiTheme="minorHAnsi" w:cstheme="minorHAnsi"/>
                <w:sz w:val="20"/>
                <w:szCs w:val="20"/>
              </w:rPr>
              <w:t>Nº</w:t>
            </w:r>
            <w:proofErr w:type="spellEnd"/>
            <w:r w:rsidRPr="00652555">
              <w:rPr>
                <w:rFonts w:asciiTheme="minorHAnsi" w:hAnsiTheme="minorHAnsi" w:cstheme="minorHAnsi"/>
                <w:sz w:val="20"/>
                <w:szCs w:val="20"/>
              </w:rPr>
              <w:t xml:space="preserve"> 001-2014- MC</w:t>
            </w:r>
          </w:p>
        </w:tc>
      </w:tr>
      <w:tr w:rsidR="0019252A" w:rsidRPr="00CB3DA3" w14:paraId="532FA014" w14:textId="77777777" w:rsidTr="008D2539">
        <w:trPr>
          <w:trHeight w:val="482"/>
        </w:trPr>
        <w:tc>
          <w:tcPr>
            <w:tcW w:w="540" w:type="dxa"/>
            <w:tcBorders>
              <w:top w:val="single" w:sz="4" w:space="0" w:color="000000"/>
              <w:left w:val="single" w:sz="4" w:space="0" w:color="000000"/>
              <w:bottom w:val="single" w:sz="4" w:space="0" w:color="000000"/>
              <w:right w:val="single" w:sz="4" w:space="0" w:color="000000"/>
            </w:tcBorders>
            <w:vAlign w:val="center"/>
          </w:tcPr>
          <w:p w14:paraId="0DF6680A" w14:textId="77777777" w:rsidR="0019252A" w:rsidRPr="00652555" w:rsidRDefault="0019252A" w:rsidP="008D2539">
            <w:pPr>
              <w:widowControl/>
              <w:jc w:val="center"/>
              <w:rPr>
                <w:rFonts w:asciiTheme="minorHAnsi" w:hAnsiTheme="minorHAnsi" w:cstheme="minorHAnsi"/>
                <w:sz w:val="20"/>
                <w:szCs w:val="20"/>
              </w:rPr>
            </w:pPr>
          </w:p>
          <w:p w14:paraId="41020E97" w14:textId="77777777" w:rsidR="0019252A" w:rsidRPr="00652555" w:rsidRDefault="0019252A" w:rsidP="008D2539">
            <w:pPr>
              <w:widowControl/>
              <w:jc w:val="center"/>
              <w:rPr>
                <w:rFonts w:asciiTheme="minorHAnsi" w:hAnsiTheme="minorHAnsi" w:cstheme="minorHAnsi"/>
                <w:sz w:val="20"/>
                <w:szCs w:val="20"/>
              </w:rPr>
            </w:pPr>
          </w:p>
          <w:p w14:paraId="06F69139" w14:textId="77777777" w:rsidR="0019252A" w:rsidRPr="00652555" w:rsidRDefault="0019252A" w:rsidP="008D2539">
            <w:pPr>
              <w:widowControl/>
              <w:spacing w:before="3"/>
              <w:jc w:val="center"/>
              <w:rPr>
                <w:rFonts w:asciiTheme="minorHAnsi" w:hAnsiTheme="minorHAnsi" w:cstheme="minorHAnsi"/>
                <w:sz w:val="20"/>
                <w:szCs w:val="20"/>
              </w:rPr>
            </w:pPr>
          </w:p>
          <w:p w14:paraId="3C2DED6E" w14:textId="77777777" w:rsidR="0019252A" w:rsidRPr="00652555" w:rsidRDefault="0019252A" w:rsidP="008D2539">
            <w:pPr>
              <w:widowControl/>
              <w:spacing w:before="126"/>
              <w:ind w:left="88" w:right="75"/>
              <w:jc w:val="center"/>
              <w:rPr>
                <w:rFonts w:asciiTheme="minorHAnsi" w:hAnsiTheme="minorHAnsi" w:cstheme="minorHAnsi"/>
                <w:sz w:val="20"/>
                <w:szCs w:val="20"/>
              </w:rPr>
            </w:pPr>
            <w:r w:rsidRPr="00652555">
              <w:rPr>
                <w:rFonts w:asciiTheme="minorHAnsi" w:hAnsiTheme="minorHAnsi" w:cstheme="minorHAnsi"/>
                <w:sz w:val="20"/>
                <w:szCs w:val="20"/>
              </w:rPr>
              <w:t>25</w:t>
            </w:r>
          </w:p>
        </w:tc>
        <w:tc>
          <w:tcPr>
            <w:tcW w:w="3506" w:type="dxa"/>
            <w:tcBorders>
              <w:top w:val="single" w:sz="4" w:space="0" w:color="000000"/>
              <w:left w:val="single" w:sz="4" w:space="0" w:color="000000"/>
              <w:bottom w:val="single" w:sz="4" w:space="0" w:color="000000"/>
              <w:right w:val="single" w:sz="4" w:space="0" w:color="000000"/>
            </w:tcBorders>
            <w:vAlign w:val="center"/>
          </w:tcPr>
          <w:p w14:paraId="48FA77DE" w14:textId="77777777" w:rsidR="0019252A" w:rsidRPr="00652555" w:rsidRDefault="0019252A" w:rsidP="008D2539">
            <w:pPr>
              <w:widowControl/>
              <w:spacing w:before="1"/>
              <w:ind w:right="93"/>
              <w:jc w:val="center"/>
              <w:rPr>
                <w:rFonts w:asciiTheme="minorHAnsi" w:hAnsiTheme="minorHAnsi" w:cstheme="minorHAnsi"/>
                <w:sz w:val="20"/>
                <w:szCs w:val="20"/>
              </w:rPr>
            </w:pPr>
            <w:r w:rsidRPr="00652555">
              <w:rPr>
                <w:rFonts w:asciiTheme="minorHAnsi" w:hAnsiTheme="minorHAnsi" w:cstheme="minorHAnsi"/>
                <w:sz w:val="20"/>
                <w:szCs w:val="20"/>
              </w:rPr>
              <w:t xml:space="preserve">Otros pueblos indígenas cuya pertenencia étnica no se ha podido identificar en el ámbito de la solicitud para la creación de la Reserva Indígena Yavarí </w:t>
            </w:r>
            <w:proofErr w:type="spellStart"/>
            <w:r w:rsidRPr="00652555">
              <w:rPr>
                <w:rFonts w:asciiTheme="minorHAnsi" w:hAnsiTheme="minorHAnsi" w:cstheme="minorHAnsi"/>
                <w:sz w:val="20"/>
                <w:szCs w:val="20"/>
              </w:rPr>
              <w:t>Tapiche</w:t>
            </w:r>
            <w:proofErr w:type="spellEnd"/>
            <w:r w:rsidRPr="00652555">
              <w:rPr>
                <w:rFonts w:asciiTheme="minorHAnsi" w:hAnsiTheme="minorHAnsi" w:cstheme="minorHAnsi"/>
                <w:sz w:val="20"/>
                <w:szCs w:val="20"/>
              </w:rPr>
              <w:t>.</w:t>
            </w:r>
          </w:p>
        </w:tc>
        <w:tc>
          <w:tcPr>
            <w:tcW w:w="1276" w:type="dxa"/>
            <w:tcBorders>
              <w:top w:val="single" w:sz="4" w:space="0" w:color="000000"/>
              <w:left w:val="single" w:sz="4" w:space="0" w:color="000000"/>
              <w:bottom w:val="single" w:sz="4" w:space="0" w:color="000000"/>
              <w:right w:val="single" w:sz="4" w:space="0" w:color="000000"/>
            </w:tcBorders>
            <w:vAlign w:val="center"/>
          </w:tcPr>
          <w:p w14:paraId="4BD5507F" w14:textId="77777777" w:rsidR="0019252A" w:rsidRPr="00652555" w:rsidRDefault="0019252A" w:rsidP="008D2539">
            <w:pPr>
              <w:widowControl/>
              <w:jc w:val="center"/>
              <w:rPr>
                <w:rFonts w:asciiTheme="minorHAnsi" w:hAnsiTheme="minorHAnsi" w:cstheme="minorHAnsi"/>
                <w:sz w:val="20"/>
                <w:szCs w:val="20"/>
              </w:rPr>
            </w:pPr>
          </w:p>
          <w:p w14:paraId="517DF19A" w14:textId="77777777" w:rsidR="0019252A" w:rsidRPr="00652555" w:rsidRDefault="0019252A" w:rsidP="008D2539">
            <w:pPr>
              <w:widowControl/>
              <w:jc w:val="center"/>
              <w:rPr>
                <w:rFonts w:asciiTheme="minorHAnsi" w:hAnsiTheme="minorHAnsi" w:cstheme="minorHAnsi"/>
                <w:sz w:val="20"/>
                <w:szCs w:val="20"/>
              </w:rPr>
            </w:pPr>
          </w:p>
          <w:p w14:paraId="67AA7623" w14:textId="77777777" w:rsidR="0019252A" w:rsidRPr="00652555" w:rsidRDefault="0019252A" w:rsidP="008D2539">
            <w:pPr>
              <w:widowControl/>
              <w:spacing w:before="3"/>
              <w:jc w:val="center"/>
              <w:rPr>
                <w:rFonts w:asciiTheme="minorHAnsi" w:hAnsiTheme="minorHAnsi" w:cstheme="minorHAnsi"/>
                <w:sz w:val="20"/>
                <w:szCs w:val="20"/>
              </w:rPr>
            </w:pPr>
          </w:p>
          <w:p w14:paraId="11830AB6" w14:textId="77777777" w:rsidR="0019252A" w:rsidRPr="00652555" w:rsidRDefault="0019252A" w:rsidP="008D2539">
            <w:pPr>
              <w:widowControl/>
              <w:jc w:val="center"/>
              <w:rPr>
                <w:rFonts w:asciiTheme="minorHAnsi" w:hAnsiTheme="minorHAnsi" w:cstheme="minorHAnsi"/>
                <w:sz w:val="20"/>
                <w:szCs w:val="20"/>
              </w:rPr>
            </w:pPr>
            <w:r w:rsidRPr="00652555">
              <w:rPr>
                <w:rFonts w:asciiTheme="minorHAnsi" w:hAnsiTheme="minorHAnsi" w:cstheme="minorHAnsi"/>
                <w:sz w:val="20"/>
                <w:szCs w:val="20"/>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6B3EB478" w14:textId="77777777" w:rsidR="0019252A" w:rsidRPr="00652555" w:rsidRDefault="0019252A" w:rsidP="008D2539">
            <w:pPr>
              <w:widowControl/>
              <w:spacing w:before="126"/>
              <w:ind w:left="8"/>
              <w:jc w:val="center"/>
              <w:rPr>
                <w:rFonts w:asciiTheme="minorHAnsi" w:hAnsiTheme="minorHAnsi" w:cstheme="minorHAnsi"/>
                <w:sz w:val="20"/>
                <w:szCs w:val="20"/>
              </w:rPr>
            </w:pPr>
          </w:p>
        </w:tc>
        <w:tc>
          <w:tcPr>
            <w:tcW w:w="3033" w:type="dxa"/>
            <w:tcBorders>
              <w:top w:val="single" w:sz="4" w:space="0" w:color="000000"/>
              <w:left w:val="single" w:sz="4" w:space="0" w:color="000000"/>
              <w:bottom w:val="single" w:sz="4" w:space="0" w:color="000000"/>
              <w:right w:val="single" w:sz="4" w:space="0" w:color="000000"/>
            </w:tcBorders>
            <w:vAlign w:val="center"/>
          </w:tcPr>
          <w:p w14:paraId="5F9E3CF4" w14:textId="77777777" w:rsidR="0019252A" w:rsidRPr="00652555" w:rsidRDefault="0019252A" w:rsidP="008D2539">
            <w:pPr>
              <w:widowControl/>
              <w:jc w:val="center"/>
              <w:rPr>
                <w:rFonts w:asciiTheme="minorHAnsi" w:hAnsiTheme="minorHAnsi" w:cstheme="minorHAnsi"/>
                <w:sz w:val="20"/>
                <w:szCs w:val="20"/>
              </w:rPr>
            </w:pPr>
          </w:p>
          <w:p w14:paraId="54954311" w14:textId="77777777" w:rsidR="0019252A" w:rsidRPr="00652555" w:rsidRDefault="0019252A" w:rsidP="008D2539">
            <w:pPr>
              <w:widowControl/>
              <w:jc w:val="center"/>
              <w:rPr>
                <w:rFonts w:asciiTheme="minorHAnsi" w:hAnsiTheme="minorHAnsi" w:cstheme="minorHAnsi"/>
                <w:sz w:val="20"/>
                <w:szCs w:val="20"/>
              </w:rPr>
            </w:pPr>
          </w:p>
          <w:p w14:paraId="7D3AC8A0" w14:textId="77777777" w:rsidR="0019252A" w:rsidRPr="00652555" w:rsidRDefault="0019252A" w:rsidP="008D2539">
            <w:pPr>
              <w:widowControl/>
              <w:ind w:right="84"/>
              <w:jc w:val="center"/>
              <w:rPr>
                <w:rFonts w:asciiTheme="minorHAnsi" w:hAnsiTheme="minorHAnsi" w:cstheme="minorHAnsi"/>
                <w:sz w:val="20"/>
                <w:szCs w:val="20"/>
              </w:rPr>
            </w:pPr>
            <w:r w:rsidRPr="00652555">
              <w:rPr>
                <w:rFonts w:asciiTheme="minorHAnsi" w:hAnsiTheme="minorHAnsi" w:cstheme="minorHAnsi"/>
                <w:sz w:val="20"/>
                <w:szCs w:val="20"/>
              </w:rPr>
              <w:t xml:space="preserve">D.S. </w:t>
            </w:r>
            <w:proofErr w:type="spellStart"/>
            <w:r w:rsidRPr="00652555">
              <w:rPr>
                <w:rFonts w:asciiTheme="minorHAnsi" w:hAnsiTheme="minorHAnsi" w:cstheme="minorHAnsi"/>
                <w:sz w:val="20"/>
                <w:szCs w:val="20"/>
              </w:rPr>
              <w:t>Nº</w:t>
            </w:r>
            <w:proofErr w:type="spellEnd"/>
            <w:r w:rsidRPr="00652555">
              <w:rPr>
                <w:rFonts w:asciiTheme="minorHAnsi" w:hAnsiTheme="minorHAnsi" w:cstheme="minorHAnsi"/>
                <w:sz w:val="20"/>
                <w:szCs w:val="20"/>
              </w:rPr>
              <w:t xml:space="preserve"> 002-2018- MC</w:t>
            </w:r>
          </w:p>
        </w:tc>
      </w:tr>
    </w:tbl>
    <w:p w14:paraId="651D0624" w14:textId="77777777" w:rsidR="0019252A" w:rsidRPr="000D5FF5" w:rsidRDefault="0019252A" w:rsidP="000D5FF5">
      <w:pPr>
        <w:spacing w:after="0"/>
        <w:jc w:val="both"/>
        <w:rPr>
          <w:sz w:val="18"/>
          <w:szCs w:val="18"/>
        </w:rPr>
      </w:pPr>
      <w:r w:rsidRPr="000D5FF5">
        <w:rPr>
          <w:sz w:val="18"/>
          <w:szCs w:val="18"/>
        </w:rPr>
        <w:t xml:space="preserve">Fuente: Ministerio de Cultura - Dirección de los Pueblos en Situación de Aislamiento y Contacto Inicial (DACI). </w:t>
      </w:r>
    </w:p>
    <w:p w14:paraId="25817BFB" w14:textId="77777777" w:rsidR="0019252A" w:rsidRDefault="0019252A" w:rsidP="0019252A">
      <w:pPr>
        <w:spacing w:after="0"/>
        <w:ind w:left="426"/>
        <w:jc w:val="both"/>
        <w:rPr>
          <w:sz w:val="20"/>
          <w:szCs w:val="20"/>
        </w:rPr>
      </w:pPr>
    </w:p>
    <w:p w14:paraId="737E0B0C" w14:textId="77777777" w:rsidR="0019252A" w:rsidRDefault="0019252A" w:rsidP="0019252A">
      <w:pPr>
        <w:spacing w:after="0"/>
        <w:jc w:val="both"/>
      </w:pPr>
      <w:r>
        <w:t>Por otro lado, se identifican las siguientes características de nuestra población afectada por el problema público que se busca atender a través de la PNPI</w:t>
      </w:r>
      <w:r>
        <w:rPr>
          <w:vertAlign w:val="superscript"/>
        </w:rPr>
        <w:footnoteReference w:id="14"/>
      </w:r>
      <w:r>
        <w:t>:</w:t>
      </w:r>
    </w:p>
    <w:p w14:paraId="457AB469" w14:textId="77777777" w:rsidR="0019252A" w:rsidRDefault="0019252A" w:rsidP="003A41C1">
      <w:pPr>
        <w:numPr>
          <w:ilvl w:val="0"/>
          <w:numId w:val="6"/>
        </w:numPr>
        <w:pBdr>
          <w:between w:val="nil"/>
        </w:pBdr>
        <w:spacing w:before="120" w:after="120" w:line="276" w:lineRule="auto"/>
        <w:ind w:left="426"/>
        <w:jc w:val="both"/>
        <w:rPr>
          <w:color w:val="000000"/>
        </w:rPr>
      </w:pPr>
      <w:r>
        <w:rPr>
          <w:b/>
          <w:color w:val="000000"/>
        </w:rPr>
        <w:t xml:space="preserve">Sexo: </w:t>
      </w:r>
      <w:r>
        <w:rPr>
          <w:color w:val="000000"/>
        </w:rPr>
        <w:t xml:space="preserve">Según los resultados de los Censos Nacionales 2017, de los 5 984 708 peruanos (25.8%) que se sienten o consideran parte de un pueblo indígena u originario, 2 906 595 (48.6 %) son hombres y 3 078 113 (51.4%) son mujeres (ver ilustración 2). </w:t>
      </w:r>
      <w:r>
        <w:t>Basándonos en</w:t>
      </w:r>
      <w:r>
        <w:rPr>
          <w:color w:val="000000"/>
        </w:rPr>
        <w:t xml:space="preserve"> dicha información se observa que la población indígena de sexo mujer supera a la de los hombres en 2.8 puntos porcentuales, es decir 171 518 mujeres indígenas más que los hombres.</w:t>
      </w:r>
    </w:p>
    <w:p w14:paraId="0F67ED19" w14:textId="77777777" w:rsidR="0019252A" w:rsidRDefault="0019252A" w:rsidP="0019252A">
      <w:pPr>
        <w:pBdr>
          <w:between w:val="nil"/>
        </w:pBdr>
        <w:spacing w:before="120" w:after="120" w:line="276" w:lineRule="auto"/>
        <w:ind w:left="426"/>
        <w:jc w:val="both"/>
        <w:rPr>
          <w:color w:val="000000"/>
        </w:rPr>
      </w:pPr>
      <w:r>
        <w:rPr>
          <w:color w:val="000000"/>
        </w:rPr>
        <w:t>Asimismo, el 51.9% de las personas de lengua materna indígena son mujeres, es decir 2 324 028. Dentro de este grupo, 95.2% habla una lengua indígena andina (2 212 682 personas) y el 4.8% (111 346 personas) una lengua indígena amazónica. A su vez, en base a la información de la BDPI, a la fecha se estima que 1 millón 367 mil 396 mujeres vivirían dentro del ámbito de localidades pertenecientes a pueblos indígenas u originarios.</w:t>
      </w:r>
    </w:p>
    <w:p w14:paraId="20FFA077" w14:textId="77777777" w:rsidR="0019252A" w:rsidRDefault="0019252A" w:rsidP="003A41C1">
      <w:pPr>
        <w:numPr>
          <w:ilvl w:val="0"/>
          <w:numId w:val="6"/>
        </w:numPr>
        <w:pBdr>
          <w:between w:val="nil"/>
        </w:pBdr>
        <w:spacing w:line="276" w:lineRule="auto"/>
        <w:ind w:left="426"/>
        <w:jc w:val="both"/>
        <w:rPr>
          <w:color w:val="000000"/>
        </w:rPr>
      </w:pPr>
      <w:r>
        <w:rPr>
          <w:b/>
          <w:color w:val="000000"/>
        </w:rPr>
        <w:t>Edad:</w:t>
      </w:r>
      <w:r>
        <w:rPr>
          <w:color w:val="000000"/>
        </w:rPr>
        <w:t xml:space="preserve"> En cuanto al análisis poblacional por grupos de edad, según los Censos Nacionales 2017, los grupos de edad entre 15 y 34 años son los que agrupan entre el 35% y 40% de la población indígena u originaria andina y amazónica, respectivamente.</w:t>
      </w:r>
    </w:p>
    <w:p w14:paraId="09BBBA8B" w14:textId="47ACF268" w:rsidR="0019252A" w:rsidRPr="00BB4389" w:rsidRDefault="00EE30E8" w:rsidP="00EE30E8">
      <w:pPr>
        <w:pStyle w:val="Descripcin"/>
        <w:rPr>
          <w:b w:val="0"/>
          <w:color w:val="000000" w:themeColor="text1"/>
        </w:rPr>
      </w:pPr>
      <w:bookmarkStart w:id="68" w:name="_heading=h.eoyihvuusvwc" w:colFirst="0" w:colLast="0"/>
      <w:bookmarkStart w:id="69" w:name="_Toc143202950"/>
      <w:bookmarkEnd w:id="68"/>
      <w:r>
        <w:t xml:space="preserve">Gráfico </w:t>
      </w:r>
      <w:r w:rsidR="00000000">
        <w:fldChar w:fldCharType="begin"/>
      </w:r>
      <w:r w:rsidR="00000000">
        <w:instrText xml:space="preserve"> SEQ Gráfico \* ARABIC </w:instrText>
      </w:r>
      <w:r w:rsidR="00000000">
        <w:fldChar w:fldCharType="separate"/>
      </w:r>
      <w:r w:rsidR="00740F56">
        <w:rPr>
          <w:noProof/>
        </w:rPr>
        <w:t>1</w:t>
      </w:r>
      <w:r w:rsidR="00000000">
        <w:rPr>
          <w:noProof/>
        </w:rPr>
        <w:fldChar w:fldCharType="end"/>
      </w:r>
      <w:r w:rsidRPr="00BB4389">
        <w:rPr>
          <w:color w:val="000000" w:themeColor="text1"/>
        </w:rPr>
        <w:t xml:space="preserve">. </w:t>
      </w:r>
      <w:r w:rsidRPr="00EE30E8">
        <w:t>Pirámide de la población censada que se autoidentifica como indígena u originaria de los Andes, 2017.  Distribución porcentual</w:t>
      </w:r>
      <w:bookmarkEnd w:id="69"/>
    </w:p>
    <w:p w14:paraId="01F01AA6" w14:textId="77777777" w:rsidR="0019252A" w:rsidRPr="00F10F33" w:rsidRDefault="0019252A" w:rsidP="0019252A">
      <w:pPr>
        <w:pBdr>
          <w:top w:val="nil"/>
          <w:left w:val="nil"/>
          <w:bottom w:val="nil"/>
          <w:right w:val="nil"/>
          <w:between w:val="nil"/>
        </w:pBdr>
        <w:spacing w:before="120" w:after="120" w:line="276" w:lineRule="auto"/>
        <w:jc w:val="center"/>
        <w:rPr>
          <w:b/>
          <w:smallCaps/>
          <w:sz w:val="20"/>
          <w:szCs w:val="20"/>
        </w:rPr>
      </w:pPr>
      <w:r w:rsidRPr="00F10F33">
        <w:rPr>
          <w:b/>
          <w:smallCaps/>
          <w:noProof/>
          <w:sz w:val="20"/>
          <w:szCs w:val="20"/>
        </w:rPr>
        <w:drawing>
          <wp:inline distT="114300" distB="114300" distL="114300" distR="114300" wp14:anchorId="567F903E" wp14:editId="717872CF">
            <wp:extent cx="5044440" cy="3275938"/>
            <wp:effectExtent l="0" t="0" r="0" b="1270"/>
            <wp:docPr id="1725869361" name="Imagen 172586936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29"/>
                    <a:srcRect l="5988" t="-1" b="9784"/>
                    <a:stretch/>
                  </pic:blipFill>
                  <pic:spPr bwMode="auto">
                    <a:xfrm>
                      <a:off x="0" y="0"/>
                      <a:ext cx="5053990" cy="3282140"/>
                    </a:xfrm>
                    <a:prstGeom prst="rect">
                      <a:avLst/>
                    </a:prstGeom>
                    <a:ln>
                      <a:noFill/>
                    </a:ln>
                    <a:extLst>
                      <a:ext uri="{53640926-AAD7-44D8-BBD7-CCE9431645EC}">
                        <a14:shadowObscured xmlns:a14="http://schemas.microsoft.com/office/drawing/2010/main"/>
                      </a:ext>
                    </a:extLst>
                  </pic:spPr>
                </pic:pic>
              </a:graphicData>
            </a:graphic>
          </wp:inline>
        </w:drawing>
      </w:r>
    </w:p>
    <w:p w14:paraId="733B15F6" w14:textId="77777777" w:rsidR="0019252A" w:rsidRDefault="0019252A" w:rsidP="0019252A">
      <w:pPr>
        <w:pBdr>
          <w:between w:val="nil"/>
        </w:pBdr>
        <w:spacing w:after="0"/>
        <w:jc w:val="both"/>
        <w:rPr>
          <w:color w:val="000000"/>
          <w:sz w:val="20"/>
          <w:szCs w:val="20"/>
        </w:rPr>
      </w:pPr>
      <w:r w:rsidRPr="000D5FF5">
        <w:rPr>
          <w:color w:val="000000"/>
          <w:sz w:val="18"/>
          <w:szCs w:val="18"/>
        </w:rPr>
        <w:t>Fuente: INEI - Censos Nacionales 2017</w:t>
      </w:r>
      <w:r w:rsidRPr="000D5FF5">
        <w:rPr>
          <w:sz w:val="18"/>
          <w:szCs w:val="18"/>
        </w:rPr>
        <w:t xml:space="preserve">. </w:t>
      </w:r>
      <w:r w:rsidRPr="000D5FF5">
        <w:rPr>
          <w:color w:val="000000"/>
          <w:sz w:val="18"/>
          <w:szCs w:val="18"/>
        </w:rPr>
        <w:t xml:space="preserve">Elaboración: Ministerio de Cultura </w:t>
      </w:r>
    </w:p>
    <w:p w14:paraId="60D2C562" w14:textId="77777777" w:rsidR="0019252A" w:rsidRDefault="0019252A" w:rsidP="0019252A">
      <w:pPr>
        <w:pBdr>
          <w:between w:val="nil"/>
        </w:pBdr>
        <w:spacing w:after="0"/>
        <w:jc w:val="both"/>
        <w:rPr>
          <w:color w:val="000000" w:themeColor="text1"/>
          <w:sz w:val="20"/>
          <w:szCs w:val="20"/>
        </w:rPr>
      </w:pPr>
    </w:p>
    <w:p w14:paraId="0C6C092E" w14:textId="77777777" w:rsidR="00EE30E8" w:rsidRDefault="00EE30E8" w:rsidP="0019252A">
      <w:pPr>
        <w:pBdr>
          <w:between w:val="nil"/>
        </w:pBdr>
        <w:spacing w:after="0"/>
        <w:jc w:val="both"/>
        <w:rPr>
          <w:color w:val="000000" w:themeColor="text1"/>
          <w:sz w:val="20"/>
          <w:szCs w:val="20"/>
        </w:rPr>
      </w:pPr>
    </w:p>
    <w:p w14:paraId="1628B5DE" w14:textId="77777777" w:rsidR="00EE30E8" w:rsidRPr="00BB4389" w:rsidRDefault="00EE30E8" w:rsidP="0019252A">
      <w:pPr>
        <w:pBdr>
          <w:between w:val="nil"/>
        </w:pBdr>
        <w:spacing w:after="0"/>
        <w:jc w:val="both"/>
        <w:rPr>
          <w:color w:val="000000" w:themeColor="text1"/>
          <w:sz w:val="20"/>
          <w:szCs w:val="20"/>
        </w:rPr>
      </w:pPr>
    </w:p>
    <w:p w14:paraId="10EB3B1D" w14:textId="537A4B2C" w:rsidR="0019252A" w:rsidRPr="00BB4389" w:rsidRDefault="00EE30E8" w:rsidP="00EE30E8">
      <w:pPr>
        <w:pStyle w:val="Descripcin"/>
        <w:rPr>
          <w:b w:val="0"/>
          <w:color w:val="000000" w:themeColor="text1"/>
        </w:rPr>
      </w:pPr>
      <w:bookmarkStart w:id="70" w:name="_Toc143202951"/>
      <w:r>
        <w:t xml:space="preserve">Gráfico </w:t>
      </w:r>
      <w:r w:rsidR="00000000">
        <w:fldChar w:fldCharType="begin"/>
      </w:r>
      <w:r w:rsidR="00000000">
        <w:instrText xml:space="preserve"> SEQ Gráfico \* ARABIC </w:instrText>
      </w:r>
      <w:r w:rsidR="00000000">
        <w:fldChar w:fldCharType="separate"/>
      </w:r>
      <w:r w:rsidR="00740F56">
        <w:rPr>
          <w:noProof/>
        </w:rPr>
        <w:t>2</w:t>
      </w:r>
      <w:r w:rsidR="00000000">
        <w:rPr>
          <w:noProof/>
        </w:rPr>
        <w:fldChar w:fldCharType="end"/>
      </w:r>
      <w:r w:rsidRPr="00BB4389">
        <w:rPr>
          <w:color w:val="000000" w:themeColor="text1"/>
        </w:rPr>
        <w:t xml:space="preserve">. </w:t>
      </w:r>
      <w:r w:rsidRPr="00EE30E8">
        <w:t>Perú: Pirámide de la población censada que se autoidentifica como indígena u originaria de la Amazonía, 2017. Distribución porcentual</w:t>
      </w:r>
      <w:bookmarkEnd w:id="70"/>
    </w:p>
    <w:p w14:paraId="2B477A57" w14:textId="77777777" w:rsidR="0019252A" w:rsidRPr="00F10F33" w:rsidRDefault="0019252A" w:rsidP="0019252A">
      <w:pPr>
        <w:spacing w:before="80" w:after="120"/>
        <w:jc w:val="center"/>
        <w:rPr>
          <w:b/>
          <w:sz w:val="20"/>
          <w:szCs w:val="20"/>
        </w:rPr>
      </w:pPr>
      <w:bookmarkStart w:id="71" w:name="_heading=h.7i239g4j9zvw" w:colFirst="0" w:colLast="0"/>
      <w:bookmarkEnd w:id="71"/>
      <w:r w:rsidRPr="00F10F33">
        <w:rPr>
          <w:b/>
          <w:noProof/>
          <w:sz w:val="20"/>
          <w:szCs w:val="20"/>
        </w:rPr>
        <w:drawing>
          <wp:inline distT="114300" distB="114300" distL="114300" distR="114300" wp14:anchorId="434381F7" wp14:editId="16BB9721">
            <wp:extent cx="4686300" cy="2990850"/>
            <wp:effectExtent l="0" t="0" r="0" b="0"/>
            <wp:docPr id="1725869381" name="Imagen 1725869381"/>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30"/>
                    <a:srcRect b="9897"/>
                    <a:stretch/>
                  </pic:blipFill>
                  <pic:spPr bwMode="auto">
                    <a:xfrm>
                      <a:off x="0" y="0"/>
                      <a:ext cx="4698096" cy="2998378"/>
                    </a:xfrm>
                    <a:prstGeom prst="rect">
                      <a:avLst/>
                    </a:prstGeom>
                    <a:ln>
                      <a:noFill/>
                    </a:ln>
                    <a:extLst>
                      <a:ext uri="{53640926-AAD7-44D8-BBD7-CCE9431645EC}">
                        <a14:shadowObscured xmlns:a14="http://schemas.microsoft.com/office/drawing/2010/main"/>
                      </a:ext>
                    </a:extLst>
                  </pic:spPr>
                </pic:pic>
              </a:graphicData>
            </a:graphic>
          </wp:inline>
        </w:drawing>
      </w:r>
    </w:p>
    <w:p w14:paraId="702D14EC" w14:textId="77777777" w:rsidR="0019252A" w:rsidRPr="00F10F33" w:rsidRDefault="0019252A" w:rsidP="0019252A">
      <w:pPr>
        <w:spacing w:after="0"/>
        <w:jc w:val="both"/>
        <w:rPr>
          <w:sz w:val="20"/>
          <w:szCs w:val="20"/>
        </w:rPr>
      </w:pPr>
      <w:r w:rsidRPr="000D5FF5">
        <w:rPr>
          <w:sz w:val="18"/>
          <w:szCs w:val="18"/>
        </w:rPr>
        <w:t xml:space="preserve">Fuente: INEI - Censos Nacionales 2017. Elaboración: Ministerio de Cultura </w:t>
      </w:r>
    </w:p>
    <w:p w14:paraId="0C88A037" w14:textId="77777777" w:rsidR="0019252A" w:rsidRDefault="0019252A" w:rsidP="0019252A">
      <w:pPr>
        <w:spacing w:after="0"/>
        <w:jc w:val="both"/>
        <w:rPr>
          <w:sz w:val="20"/>
          <w:szCs w:val="20"/>
        </w:rPr>
      </w:pPr>
    </w:p>
    <w:p w14:paraId="707728D5" w14:textId="7C2247D7" w:rsidR="0019252A" w:rsidRDefault="0019252A" w:rsidP="003A41C1">
      <w:pPr>
        <w:numPr>
          <w:ilvl w:val="0"/>
          <w:numId w:val="6"/>
        </w:numPr>
        <w:pBdr>
          <w:between w:val="nil"/>
        </w:pBdr>
        <w:spacing w:before="120" w:after="0" w:line="276" w:lineRule="auto"/>
        <w:ind w:left="426"/>
        <w:jc w:val="both"/>
        <w:rPr>
          <w:color w:val="000000"/>
        </w:rPr>
      </w:pPr>
      <w:r>
        <w:rPr>
          <w:b/>
          <w:color w:val="000000"/>
        </w:rPr>
        <w:t xml:space="preserve">Área de residencia: </w:t>
      </w:r>
      <w:r>
        <w:rPr>
          <w:color w:val="000000"/>
        </w:rPr>
        <w:t xml:space="preserve">Según los resultados de los Censos Nacionales 2017, la población que se autoidentifica como indígena u originaria de la </w:t>
      </w:r>
      <w:r>
        <w:t>Amazonía,</w:t>
      </w:r>
      <w:r>
        <w:rPr>
          <w:color w:val="000000"/>
        </w:rPr>
        <w:t xml:space="preserve"> de los diferentes grupos de edad, reside en su mayoría en zonas rurales (73.5%). Mientras que, la </w:t>
      </w:r>
      <w:r>
        <w:t>población,</w:t>
      </w:r>
      <w:r>
        <w:rPr>
          <w:color w:val="000000"/>
        </w:rPr>
        <w:t xml:space="preserve"> que se autoidentifica como indígena u originaria de la zona Andina, reside mayormente en la zona urbana (67.3%)</w:t>
      </w:r>
      <w:r>
        <w:rPr>
          <w:color w:val="000000"/>
          <w:vertAlign w:val="superscript"/>
        </w:rPr>
        <w:footnoteReference w:id="15"/>
      </w:r>
      <w:r>
        <w:rPr>
          <w:color w:val="000000"/>
        </w:rPr>
        <w:t xml:space="preserve">. </w:t>
      </w:r>
    </w:p>
    <w:p w14:paraId="21854261" w14:textId="77777777" w:rsidR="008D2539" w:rsidRPr="008D2539" w:rsidRDefault="008D2539" w:rsidP="008D2539">
      <w:pPr>
        <w:pBdr>
          <w:between w:val="nil"/>
        </w:pBdr>
        <w:spacing w:after="0" w:line="276" w:lineRule="auto"/>
        <w:ind w:left="426"/>
        <w:jc w:val="both"/>
        <w:rPr>
          <w:color w:val="000000"/>
        </w:rPr>
      </w:pPr>
    </w:p>
    <w:p w14:paraId="26665ED4" w14:textId="28034BF2" w:rsidR="0019252A" w:rsidRDefault="0019252A" w:rsidP="003A41C1">
      <w:pPr>
        <w:numPr>
          <w:ilvl w:val="0"/>
          <w:numId w:val="6"/>
        </w:numPr>
        <w:pBdr>
          <w:between w:val="nil"/>
        </w:pBdr>
        <w:spacing w:after="0" w:line="276" w:lineRule="auto"/>
        <w:ind w:left="426"/>
        <w:jc w:val="both"/>
        <w:rPr>
          <w:color w:val="000000"/>
        </w:rPr>
      </w:pPr>
      <w:r>
        <w:rPr>
          <w:b/>
          <w:color w:val="000000"/>
        </w:rPr>
        <w:t>Lengua:</w:t>
      </w:r>
      <w:r>
        <w:rPr>
          <w:color w:val="000000"/>
        </w:rPr>
        <w:t xml:space="preserve"> El 16% de la población censada de 3 años a más (4 millones 477 mil 195 peruanos), tiene por lengua materna una de las 48 lenguas indígenas u originarias reconocidas en el Perú</w:t>
      </w:r>
      <w:r>
        <w:t xml:space="preserve"> </w:t>
      </w:r>
      <w:sdt>
        <w:sdtPr>
          <w:tag w:val="goog_rdk_42"/>
          <w:id w:val="-2036717950"/>
        </w:sdtPr>
        <w:sdtContent/>
      </w:sdt>
      <w:r>
        <w:t>(BDPI,</w:t>
      </w:r>
      <w:r w:rsidR="00BC4B1C">
        <w:t xml:space="preserve"> </w:t>
      </w:r>
      <w:r>
        <w:t>s.f.)</w:t>
      </w:r>
      <w:r>
        <w:rPr>
          <w:vertAlign w:val="superscript"/>
        </w:rPr>
        <w:footnoteReference w:id="16"/>
      </w:r>
    </w:p>
    <w:p w14:paraId="4050B0C6" w14:textId="16574BE0" w:rsidR="0019252A" w:rsidRDefault="0019252A" w:rsidP="0019252A">
      <w:pPr>
        <w:pBdr>
          <w:between w:val="nil"/>
        </w:pBdr>
        <w:spacing w:after="0" w:line="276" w:lineRule="auto"/>
        <w:ind w:left="426"/>
        <w:jc w:val="both"/>
        <w:rPr>
          <w:color w:val="000000"/>
        </w:rPr>
      </w:pPr>
      <w:r>
        <w:rPr>
          <w:color w:val="000000"/>
        </w:rPr>
        <w:t>En cuanto a la distribución de la población con lengua materna indígena u originaria según departamentos, Apurímac (70%), Puno (68.93%), Huancavelica (64.5%), Ayacucho (62.7%) y Cusco (55.2%) destacan como aquellos con la mayor proporción de población.</w:t>
      </w:r>
    </w:p>
    <w:p w14:paraId="2E069622" w14:textId="77777777" w:rsidR="008D2539" w:rsidRDefault="008D2539" w:rsidP="008D2539">
      <w:pPr>
        <w:pBdr>
          <w:between w:val="nil"/>
        </w:pBdr>
        <w:spacing w:after="0" w:line="276" w:lineRule="auto"/>
        <w:jc w:val="both"/>
        <w:rPr>
          <w:color w:val="000000"/>
        </w:rPr>
      </w:pPr>
    </w:p>
    <w:p w14:paraId="01036D00" w14:textId="3D49DEBB" w:rsidR="00EE30E8" w:rsidRDefault="0019252A" w:rsidP="003A41C1">
      <w:pPr>
        <w:numPr>
          <w:ilvl w:val="0"/>
          <w:numId w:val="6"/>
        </w:numPr>
        <w:pBdr>
          <w:between w:val="nil"/>
        </w:pBdr>
        <w:spacing w:after="0" w:line="276" w:lineRule="auto"/>
        <w:ind w:left="426" w:hanging="357"/>
        <w:jc w:val="both"/>
        <w:rPr>
          <w:color w:val="000000"/>
        </w:rPr>
      </w:pPr>
      <w:r>
        <w:rPr>
          <w:b/>
          <w:color w:val="000000"/>
        </w:rPr>
        <w:t xml:space="preserve">Distribución territorial: </w:t>
      </w:r>
      <w:r>
        <w:rPr>
          <w:color w:val="000000"/>
        </w:rPr>
        <w:t xml:space="preserve">Los </w:t>
      </w:r>
      <w:r w:rsidR="003357A3">
        <w:rPr>
          <w:color w:val="000000"/>
        </w:rPr>
        <w:t>pueblos indígenas u originarios</w:t>
      </w:r>
      <w:r w:rsidR="00C44BA8">
        <w:rPr>
          <w:color w:val="000000"/>
        </w:rPr>
        <w:t xml:space="preserve"> </w:t>
      </w:r>
      <w:r>
        <w:rPr>
          <w:color w:val="000000"/>
        </w:rPr>
        <w:t xml:space="preserve">se encuentran localizados en las 25 regiones de nuestro país. Sin embargo, hay zonas en las cuales su población es íntegramente indígena u originaria, estos espacios requieren un especial reconocimiento para el uso y disfrute de derechos colectivos de sus tierras y territorios. Según la Base de Datos Oficial de Pueblos Indígenas u </w:t>
      </w:r>
      <w:r>
        <w:t>Originarios,</w:t>
      </w:r>
      <w:r>
        <w:rPr>
          <w:color w:val="000000"/>
        </w:rPr>
        <w:t xml:space="preserve"> actualmente existen 9</w:t>
      </w:r>
      <w:r>
        <w:t xml:space="preserve"> </w:t>
      </w:r>
      <w:r>
        <w:rPr>
          <w:color w:val="000000"/>
        </w:rPr>
        <w:t>0</w:t>
      </w:r>
      <w:r>
        <w:t>80</w:t>
      </w:r>
      <w:r>
        <w:rPr>
          <w:color w:val="000000"/>
        </w:rPr>
        <w:t xml:space="preserve"> localidades de pueblos indígenas u originarios. Estos se encuentran diferenciados entre </w:t>
      </w:r>
      <w:r>
        <w:t>5 049</w:t>
      </w:r>
      <w:r>
        <w:rPr>
          <w:color w:val="000000"/>
        </w:rPr>
        <w:t xml:space="preserve"> comunidades campesinas, 2 304 comunidades nativas y 1</w:t>
      </w:r>
      <w:r>
        <w:t xml:space="preserve"> </w:t>
      </w:r>
      <w:r>
        <w:rPr>
          <w:color w:val="000000"/>
        </w:rPr>
        <w:t>727 localidades de otro tipo</w:t>
      </w:r>
      <w:r>
        <w:rPr>
          <w:color w:val="000000"/>
          <w:vertAlign w:val="superscript"/>
        </w:rPr>
        <w:footnoteReference w:id="17"/>
      </w:r>
      <w:r>
        <w:rPr>
          <w:color w:val="000000"/>
        </w:rPr>
        <w:t xml:space="preserve"> (ver </w:t>
      </w:r>
      <w:r>
        <w:t>Mapa</w:t>
      </w:r>
      <w:r>
        <w:rPr>
          <w:color w:val="000000"/>
        </w:rPr>
        <w:t xml:space="preserve"> </w:t>
      </w:r>
      <w:r>
        <w:t>1</w:t>
      </w:r>
      <w:r>
        <w:rPr>
          <w:color w:val="000000"/>
        </w:rPr>
        <w:t>).</w:t>
      </w:r>
    </w:p>
    <w:p w14:paraId="55F27D14" w14:textId="77777777" w:rsidR="00E71C4F" w:rsidRPr="000D1A53" w:rsidRDefault="00E71C4F" w:rsidP="00E71C4F">
      <w:pPr>
        <w:pBdr>
          <w:between w:val="nil"/>
        </w:pBdr>
        <w:spacing w:after="0" w:line="276" w:lineRule="auto"/>
        <w:ind w:left="426"/>
        <w:jc w:val="both"/>
        <w:rPr>
          <w:color w:val="000000"/>
        </w:rPr>
      </w:pPr>
    </w:p>
    <w:p w14:paraId="2B42F120" w14:textId="47C2DCC1" w:rsidR="0019252A" w:rsidRPr="00EE30E8" w:rsidRDefault="00EE30E8" w:rsidP="00EE30E8">
      <w:pPr>
        <w:pStyle w:val="Descripcin"/>
      </w:pPr>
      <w:bookmarkStart w:id="72" w:name="_Toc143202996"/>
      <w:r>
        <w:t xml:space="preserve">Mapa </w:t>
      </w:r>
      <w:r w:rsidR="00000000">
        <w:fldChar w:fldCharType="begin"/>
      </w:r>
      <w:r w:rsidR="00000000">
        <w:instrText xml:space="preserve"> SEQ Mapa \* ARABIC </w:instrText>
      </w:r>
      <w:r w:rsidR="00000000">
        <w:fldChar w:fldCharType="separate"/>
      </w:r>
      <w:r w:rsidR="00740F56">
        <w:rPr>
          <w:noProof/>
        </w:rPr>
        <w:t>1</w:t>
      </w:r>
      <w:r w:rsidR="00000000">
        <w:rPr>
          <w:noProof/>
        </w:rPr>
        <w:fldChar w:fldCharType="end"/>
      </w:r>
      <w:r w:rsidRPr="00B45E24">
        <w:rPr>
          <w:color w:val="000000" w:themeColor="text1"/>
        </w:rPr>
        <w:t xml:space="preserve">. </w:t>
      </w:r>
      <w:r w:rsidRPr="00EE30E8">
        <w:t>Distribución geográfica de los pueblos indígenas u originarios en el Perú</w:t>
      </w:r>
      <w:bookmarkEnd w:id="72"/>
    </w:p>
    <w:p w14:paraId="24C130A3" w14:textId="77777777" w:rsidR="00BB4389" w:rsidRDefault="0019252A" w:rsidP="00BB4389">
      <w:pPr>
        <w:jc w:val="center"/>
        <w:rPr>
          <w:sz w:val="20"/>
          <w:szCs w:val="20"/>
        </w:rPr>
      </w:pPr>
      <w:r>
        <w:rPr>
          <w:noProof/>
        </w:rPr>
        <w:drawing>
          <wp:inline distT="0" distB="0" distL="0" distR="0" wp14:anchorId="48CF7EC3" wp14:editId="3371F9AC">
            <wp:extent cx="4786630" cy="7967207"/>
            <wp:effectExtent l="0" t="0" r="0" b="0"/>
            <wp:docPr id="1725869332" name="Imagen 1725869332"/>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4796722" cy="7984005"/>
                    </a:xfrm>
                    <a:prstGeom prst="rect">
                      <a:avLst/>
                    </a:prstGeom>
                    <a:ln/>
                  </pic:spPr>
                </pic:pic>
              </a:graphicData>
            </a:graphic>
          </wp:inline>
        </w:drawing>
      </w:r>
    </w:p>
    <w:p w14:paraId="4229359C" w14:textId="79B4B643" w:rsidR="0019252A" w:rsidRPr="00BB4389" w:rsidRDefault="0019252A" w:rsidP="0019252A">
      <w:pPr>
        <w:rPr>
          <w:sz w:val="18"/>
          <w:szCs w:val="18"/>
        </w:rPr>
      </w:pPr>
      <w:r w:rsidRPr="00BB4389">
        <w:rPr>
          <w:sz w:val="18"/>
          <w:szCs w:val="18"/>
        </w:rPr>
        <w:t xml:space="preserve">Fuente: Ministerio de Cultura - BDPI. </w:t>
      </w:r>
    </w:p>
    <w:p w14:paraId="41FA8B79" w14:textId="77777777" w:rsidR="0019252A" w:rsidRDefault="0019252A" w:rsidP="0019252A">
      <w:pPr>
        <w:pBdr>
          <w:between w:val="nil"/>
        </w:pBdr>
        <w:spacing w:before="120" w:after="120" w:line="276" w:lineRule="auto"/>
        <w:jc w:val="both"/>
        <w:rPr>
          <w:color w:val="000000"/>
        </w:rPr>
      </w:pPr>
      <w:r>
        <w:rPr>
          <w:color w:val="000000"/>
        </w:rPr>
        <w:t>Adicionalmente, resulta oportuno señalar la particularidad de los PIACI en cuanto a su distribución territorial. Los PIACI habitan y se desplazan en áreas geográficas de muy difícil acceso de la Amazonía Occidental, específicamente, en los departamentos de Cusco, Madre de Dios, Ucayali, Loreto y Huánuco. Sobre estos territorios, el Estado peruano ha delimitado oficialmente siete Reservas Territoriales (RT) y Reservas Indígenas (RI) de intangibilidad transitoria. De las cuales 5 son RI y 2 RT, ubicadas en las regiones de Cusco, Madre de Dios, Loreto, Huánuco y Ucayali, que suman un total de 4 116</w:t>
      </w:r>
      <w:r>
        <w:t xml:space="preserve"> </w:t>
      </w:r>
      <w:r>
        <w:rPr>
          <w:color w:val="000000"/>
        </w:rPr>
        <w:t xml:space="preserve">338.07 de hectáreas, que corresponde al 3.2% del territorio nacional. </w:t>
      </w:r>
    </w:p>
    <w:p w14:paraId="43C566B7" w14:textId="77777777" w:rsidR="0019252A" w:rsidRDefault="0019252A" w:rsidP="0019252A">
      <w:pPr>
        <w:pBdr>
          <w:between w:val="nil"/>
        </w:pBdr>
        <w:spacing w:before="120" w:after="120" w:line="276" w:lineRule="auto"/>
        <w:jc w:val="both"/>
        <w:rPr>
          <w:color w:val="000000"/>
        </w:rPr>
      </w:pPr>
      <w:r>
        <w:rPr>
          <w:color w:val="000000"/>
        </w:rPr>
        <w:t xml:space="preserve">Asimismo, existen </w:t>
      </w:r>
      <w:r>
        <w:t>6</w:t>
      </w:r>
      <w:r>
        <w:rPr>
          <w:color w:val="000000"/>
        </w:rPr>
        <w:t xml:space="preserve"> solicitudes de creación de RI que se ubican en las regiones de Loreto y Ucayali sobre un área referencial de 3 </w:t>
      </w:r>
      <w:r>
        <w:t>534 126</w:t>
      </w:r>
      <w:r>
        <w:rPr>
          <w:color w:val="000000"/>
        </w:rPr>
        <w:t>.</w:t>
      </w:r>
      <w:r>
        <w:t>18</w:t>
      </w:r>
      <w:r>
        <w:rPr>
          <w:color w:val="000000"/>
        </w:rPr>
        <w:t xml:space="preserve"> hectáreas, que corresponde al 2.</w:t>
      </w:r>
      <w:r>
        <w:t>7</w:t>
      </w:r>
      <w:r>
        <w:rPr>
          <w:color w:val="000000"/>
        </w:rPr>
        <w:t>% del territorio nacional.</w:t>
      </w:r>
    </w:p>
    <w:p w14:paraId="07025872" w14:textId="33EE4B87" w:rsidR="0019252A" w:rsidRPr="00A44625" w:rsidRDefault="0019252A" w:rsidP="0019252A">
      <w:pPr>
        <w:jc w:val="both"/>
        <w:rPr>
          <w:highlight w:val="yellow"/>
        </w:rPr>
      </w:pPr>
      <w:r w:rsidRPr="00A44625">
        <w:t xml:space="preserve">Cabe señalar que, las reservas indígenas y reservas territoriales tienen el mismo objetivo de creación, son tierras delimitadas en favor de los pueblos indígenas en situación de aislamiento y contacto inicial - PIACI a fin de proteger y garantizar sus derechos, territorio y condiciones que aseguren su existencia e integridad como pueblos indígenas. La diferencia entre ambos términos radica en la norma que crea dichas figuras jurídicas. Las reservas territoriales son incorporadas en el marco de la Ley de Comunidades Nativas y de Desarrollo Agrario de la Selva y de Ceja de Selva - Decreto Ley </w:t>
      </w:r>
      <w:proofErr w:type="spellStart"/>
      <w:r w:rsidRPr="00A44625">
        <w:t>N°</w:t>
      </w:r>
      <w:proofErr w:type="spellEnd"/>
      <w:r w:rsidRPr="00A44625">
        <w:t xml:space="preserve"> 22175; y, posteriormente, con la aprobación de la Ley para la Protección de </w:t>
      </w:r>
      <w:r w:rsidR="003357A3">
        <w:t>Pueblos indígenas u originarios</w:t>
      </w:r>
      <w:r w:rsidR="00C44BA8">
        <w:t xml:space="preserve"> </w:t>
      </w:r>
      <w:r w:rsidRPr="00A44625">
        <w:t xml:space="preserve">en Situación de Aislamiento y en Situación de Contacto Inicial  - Ley </w:t>
      </w:r>
      <w:proofErr w:type="spellStart"/>
      <w:r w:rsidRPr="00A44625">
        <w:t>N°</w:t>
      </w:r>
      <w:proofErr w:type="spellEnd"/>
      <w:r w:rsidRPr="00A44625">
        <w:t xml:space="preserve"> 28736, se crea la figura de reservas indígenas, disponiendo que las reservas territoriales existentes hasta ese entonces deberán adecuarse a lo establecido en esta norma y convertirse en reservas indígenas. En consecuencia, </w:t>
      </w:r>
      <w:r>
        <w:rPr>
          <w:color w:val="000000"/>
        </w:rPr>
        <w:t xml:space="preserve">las RT existentes deberán transitar a RI, no obstante, mientras dure el proceso de adecuación, los mecanismos de protección establecidos por la Ley </w:t>
      </w:r>
      <w:proofErr w:type="spellStart"/>
      <w:r>
        <w:rPr>
          <w:color w:val="000000"/>
        </w:rPr>
        <w:t>N°</w:t>
      </w:r>
      <w:proofErr w:type="spellEnd"/>
      <w:r>
        <w:rPr>
          <w:color w:val="000000"/>
        </w:rPr>
        <w:t xml:space="preserve"> 28736 y su Reglamento para las RI </w:t>
      </w:r>
      <w:r w:rsidR="00505665">
        <w:rPr>
          <w:color w:val="000000"/>
        </w:rPr>
        <w:t>s</w:t>
      </w:r>
      <w:r>
        <w:rPr>
          <w:color w:val="000000"/>
        </w:rPr>
        <w:t>on igualmente aplicables.</w:t>
      </w:r>
    </w:p>
    <w:p w14:paraId="0007B85A" w14:textId="77777777" w:rsidR="0019252A" w:rsidRPr="00A44625" w:rsidRDefault="0019252A" w:rsidP="0019252A">
      <w:pPr>
        <w:pBdr>
          <w:between w:val="nil"/>
        </w:pBdr>
        <w:spacing w:before="120" w:after="120" w:line="276" w:lineRule="auto"/>
        <w:jc w:val="both"/>
      </w:pPr>
      <w:r>
        <w:t xml:space="preserve">En la Tabla 7, se detalla la población indígena PIACI total por reserva y por área referencial de solicitud de reserva, distinguiendo según su situación de aislamiento o situación de contacto inicial. </w:t>
      </w:r>
    </w:p>
    <w:p w14:paraId="43380B3E" w14:textId="0A34F4F2" w:rsidR="0019252A" w:rsidRPr="00B45E24" w:rsidRDefault="00EE30E8" w:rsidP="00EE30E8">
      <w:pPr>
        <w:pStyle w:val="Descripcin"/>
        <w:rPr>
          <w:rFonts w:asciiTheme="minorHAnsi" w:hAnsiTheme="minorHAnsi" w:cstheme="minorHAnsi"/>
          <w:b w:val="0"/>
          <w:color w:val="000000" w:themeColor="text1"/>
        </w:rPr>
      </w:pPr>
      <w:bookmarkStart w:id="73" w:name="_heading=h.1y810tw" w:colFirst="0" w:colLast="0"/>
      <w:bookmarkStart w:id="74" w:name="_Toc143624331"/>
      <w:bookmarkEnd w:id="73"/>
      <w:r>
        <w:t xml:space="preserve">Tabla </w:t>
      </w:r>
      <w:r w:rsidR="00000000">
        <w:fldChar w:fldCharType="begin"/>
      </w:r>
      <w:r w:rsidR="00000000">
        <w:instrText xml:space="preserve"> SEQ Tabla \* ARABIC </w:instrText>
      </w:r>
      <w:r w:rsidR="00000000">
        <w:fldChar w:fldCharType="separate"/>
      </w:r>
      <w:r w:rsidR="00740F56">
        <w:rPr>
          <w:noProof/>
        </w:rPr>
        <w:t>7</w:t>
      </w:r>
      <w:r w:rsidR="00000000">
        <w:rPr>
          <w:noProof/>
        </w:rPr>
        <w:fldChar w:fldCharType="end"/>
      </w:r>
      <w:r w:rsidRPr="00B45E24">
        <w:rPr>
          <w:rFonts w:asciiTheme="minorHAnsi" w:hAnsiTheme="minorHAnsi" w:cstheme="minorHAnsi"/>
          <w:color w:val="000000" w:themeColor="text1"/>
        </w:rPr>
        <w:t xml:space="preserve">. </w:t>
      </w:r>
      <w:r w:rsidRPr="00EE30E8">
        <w:t>Perú: PICI y PIA en el ámbito de Reservas Indígenas y Territoriales, y en el ámbito de áreas referenciales de solicitud de Reservas Indígenas</w:t>
      </w:r>
      <w:r w:rsidRPr="00EE30E8">
        <w:rPr>
          <w:rFonts w:asciiTheme="minorHAnsi" w:hAnsiTheme="minorHAnsi" w:cstheme="minorHAnsi"/>
          <w:vertAlign w:val="superscript"/>
        </w:rPr>
        <w:footnoteReference w:id="18"/>
      </w:r>
      <w:bookmarkEnd w:id="74"/>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91"/>
        <w:gridCol w:w="1821"/>
        <w:gridCol w:w="1682"/>
      </w:tblGrid>
      <w:tr w:rsidR="0019252A" w:rsidRPr="00F10F33" w14:paraId="3DAE74DA" w14:textId="77777777" w:rsidTr="00F840CC">
        <w:trPr>
          <w:trHeight w:val="20"/>
        </w:trPr>
        <w:tc>
          <w:tcPr>
            <w:tcW w:w="4991"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58142C5B" w14:textId="77777777" w:rsidR="0019252A" w:rsidRPr="00F10F33" w:rsidRDefault="0019252A" w:rsidP="00F840CC">
            <w:pPr>
              <w:spacing w:after="0"/>
              <w:jc w:val="center"/>
              <w:rPr>
                <w:rFonts w:asciiTheme="minorHAnsi" w:hAnsiTheme="minorHAnsi" w:cstheme="minorHAnsi"/>
                <w:b/>
                <w:color w:val="FFFFFF"/>
                <w:sz w:val="20"/>
                <w:szCs w:val="20"/>
              </w:rPr>
            </w:pPr>
            <w:r w:rsidRPr="00F10F33">
              <w:rPr>
                <w:rFonts w:asciiTheme="minorHAnsi" w:hAnsiTheme="minorHAnsi" w:cstheme="minorHAnsi"/>
                <w:b/>
                <w:color w:val="FFFFFF"/>
                <w:sz w:val="20"/>
                <w:szCs w:val="20"/>
              </w:rPr>
              <w:t>Reserva Indígena</w:t>
            </w:r>
          </w:p>
        </w:tc>
        <w:tc>
          <w:tcPr>
            <w:tcW w:w="1821"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18F67694" w14:textId="77777777" w:rsidR="0019252A" w:rsidRPr="00F10F33" w:rsidRDefault="0019252A" w:rsidP="00F840CC">
            <w:pPr>
              <w:spacing w:after="0"/>
              <w:jc w:val="center"/>
              <w:rPr>
                <w:rFonts w:asciiTheme="minorHAnsi" w:hAnsiTheme="minorHAnsi" w:cstheme="minorHAnsi"/>
                <w:b/>
                <w:color w:val="FFFFFF"/>
                <w:sz w:val="20"/>
                <w:szCs w:val="20"/>
              </w:rPr>
            </w:pPr>
            <w:r w:rsidRPr="00F10F33">
              <w:rPr>
                <w:rFonts w:asciiTheme="minorHAnsi" w:hAnsiTheme="minorHAnsi" w:cstheme="minorHAnsi"/>
                <w:b/>
                <w:color w:val="FFFFFF"/>
                <w:sz w:val="20"/>
                <w:szCs w:val="20"/>
              </w:rPr>
              <w:t>Población PICI</w:t>
            </w:r>
          </w:p>
        </w:tc>
        <w:tc>
          <w:tcPr>
            <w:tcW w:w="1682"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422FC53C" w14:textId="77777777" w:rsidR="0019252A" w:rsidRPr="00F10F33" w:rsidRDefault="0019252A" w:rsidP="00F840CC">
            <w:pPr>
              <w:spacing w:after="0"/>
              <w:jc w:val="center"/>
              <w:rPr>
                <w:rFonts w:asciiTheme="minorHAnsi" w:hAnsiTheme="minorHAnsi" w:cstheme="minorHAnsi"/>
                <w:b/>
                <w:color w:val="FFFFFF"/>
                <w:sz w:val="20"/>
                <w:szCs w:val="20"/>
              </w:rPr>
            </w:pPr>
            <w:r w:rsidRPr="00F10F33">
              <w:rPr>
                <w:rFonts w:asciiTheme="minorHAnsi" w:hAnsiTheme="minorHAnsi" w:cstheme="minorHAnsi"/>
                <w:b/>
                <w:color w:val="FFFFFF"/>
                <w:sz w:val="20"/>
                <w:szCs w:val="20"/>
              </w:rPr>
              <w:t>Población PIA</w:t>
            </w:r>
          </w:p>
        </w:tc>
      </w:tr>
      <w:tr w:rsidR="0019252A" w:rsidRPr="00F10F33" w14:paraId="0E1A71FF" w14:textId="77777777" w:rsidTr="00F840CC">
        <w:trPr>
          <w:trHeight w:val="20"/>
        </w:trPr>
        <w:tc>
          <w:tcPr>
            <w:tcW w:w="49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C591CE" w14:textId="77777777" w:rsidR="0019252A" w:rsidRPr="00F10F33" w:rsidRDefault="0019252A" w:rsidP="00F840CC">
            <w:pPr>
              <w:spacing w:after="0"/>
              <w:jc w:val="center"/>
              <w:rPr>
                <w:rFonts w:asciiTheme="minorHAnsi" w:hAnsiTheme="minorHAnsi" w:cstheme="minorHAnsi"/>
                <w:sz w:val="20"/>
                <w:szCs w:val="20"/>
              </w:rPr>
            </w:pPr>
            <w:r w:rsidRPr="00F10F33">
              <w:rPr>
                <w:rFonts w:asciiTheme="minorHAnsi" w:hAnsiTheme="minorHAnsi" w:cstheme="minorHAnsi"/>
                <w:sz w:val="20"/>
                <w:szCs w:val="20"/>
              </w:rPr>
              <w:t xml:space="preserve">Reserva Indígena </w:t>
            </w:r>
            <w:proofErr w:type="spellStart"/>
            <w:r w:rsidRPr="00F10F33">
              <w:rPr>
                <w:rFonts w:asciiTheme="minorHAnsi" w:hAnsiTheme="minorHAnsi" w:cstheme="minorHAnsi"/>
                <w:sz w:val="20"/>
                <w:szCs w:val="20"/>
              </w:rPr>
              <w:t>Kakataibo</w:t>
            </w:r>
            <w:proofErr w:type="spellEnd"/>
            <w:r w:rsidRPr="00F10F33">
              <w:rPr>
                <w:rFonts w:asciiTheme="minorHAnsi" w:hAnsiTheme="minorHAnsi" w:cstheme="minorHAnsi"/>
                <w:sz w:val="20"/>
                <w:szCs w:val="20"/>
              </w:rPr>
              <w:t xml:space="preserve"> Norte y Sur </w:t>
            </w:r>
          </w:p>
        </w:tc>
        <w:tc>
          <w:tcPr>
            <w:tcW w:w="18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777807" w14:textId="77777777" w:rsidR="0019252A" w:rsidRPr="00F10F33" w:rsidRDefault="0019252A" w:rsidP="00F840CC">
            <w:pPr>
              <w:spacing w:after="0"/>
              <w:jc w:val="center"/>
              <w:rPr>
                <w:rFonts w:asciiTheme="minorHAnsi" w:hAnsiTheme="minorHAnsi" w:cstheme="minorHAnsi"/>
                <w:sz w:val="20"/>
                <w:szCs w:val="20"/>
              </w:rPr>
            </w:pPr>
            <w:r w:rsidRPr="00F10F33">
              <w:rPr>
                <w:rFonts w:asciiTheme="minorHAnsi" w:hAnsiTheme="minorHAnsi" w:cstheme="minorHAnsi"/>
                <w:sz w:val="20"/>
                <w:szCs w:val="20"/>
              </w:rPr>
              <w:t>-</w:t>
            </w:r>
          </w:p>
        </w:tc>
        <w:tc>
          <w:tcPr>
            <w:tcW w:w="16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44AFD6" w14:textId="77777777" w:rsidR="0019252A" w:rsidRPr="00F10F33" w:rsidRDefault="0019252A" w:rsidP="00F840CC">
            <w:pPr>
              <w:spacing w:after="0"/>
              <w:jc w:val="center"/>
              <w:rPr>
                <w:rFonts w:asciiTheme="minorHAnsi" w:hAnsiTheme="minorHAnsi" w:cstheme="minorHAnsi"/>
                <w:sz w:val="20"/>
                <w:szCs w:val="20"/>
              </w:rPr>
            </w:pPr>
            <w:r w:rsidRPr="00F10F33">
              <w:rPr>
                <w:rFonts w:asciiTheme="minorHAnsi" w:hAnsiTheme="minorHAnsi" w:cstheme="minorHAnsi"/>
                <w:sz w:val="20"/>
                <w:szCs w:val="20"/>
              </w:rPr>
              <w:t>500</w:t>
            </w:r>
          </w:p>
        </w:tc>
      </w:tr>
      <w:tr w:rsidR="0019252A" w:rsidRPr="00F10F33" w14:paraId="0876435B" w14:textId="77777777" w:rsidTr="00F840CC">
        <w:trPr>
          <w:trHeight w:val="20"/>
        </w:trPr>
        <w:tc>
          <w:tcPr>
            <w:tcW w:w="49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940188" w14:textId="77777777" w:rsidR="0019252A" w:rsidRPr="00F10F33" w:rsidRDefault="0019252A" w:rsidP="00F840CC">
            <w:pPr>
              <w:spacing w:after="0"/>
              <w:jc w:val="center"/>
              <w:rPr>
                <w:rFonts w:asciiTheme="minorHAnsi" w:hAnsiTheme="minorHAnsi" w:cstheme="minorHAnsi"/>
                <w:b/>
                <w:sz w:val="20"/>
                <w:szCs w:val="20"/>
              </w:rPr>
            </w:pPr>
            <w:r w:rsidRPr="00F10F33">
              <w:rPr>
                <w:rFonts w:asciiTheme="minorHAnsi" w:hAnsiTheme="minorHAnsi" w:cstheme="minorHAnsi"/>
                <w:sz w:val="20"/>
                <w:szCs w:val="20"/>
              </w:rPr>
              <w:t xml:space="preserve">Reserva Indígena </w:t>
            </w:r>
            <w:proofErr w:type="spellStart"/>
            <w:r w:rsidRPr="00F10F33">
              <w:rPr>
                <w:rFonts w:asciiTheme="minorHAnsi" w:hAnsiTheme="minorHAnsi" w:cstheme="minorHAnsi"/>
                <w:sz w:val="20"/>
                <w:szCs w:val="20"/>
              </w:rPr>
              <w:t>Isconahua</w:t>
            </w:r>
            <w:proofErr w:type="spellEnd"/>
          </w:p>
        </w:tc>
        <w:tc>
          <w:tcPr>
            <w:tcW w:w="18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0B733A" w14:textId="77777777" w:rsidR="0019252A" w:rsidRPr="00F10F33" w:rsidRDefault="0019252A" w:rsidP="00F840CC">
            <w:pPr>
              <w:spacing w:after="0"/>
              <w:jc w:val="center"/>
              <w:rPr>
                <w:rFonts w:asciiTheme="minorHAnsi" w:hAnsiTheme="minorHAnsi" w:cstheme="minorHAnsi"/>
                <w:b/>
                <w:sz w:val="20"/>
                <w:szCs w:val="20"/>
              </w:rPr>
            </w:pPr>
            <w:r>
              <w:rPr>
                <w:rFonts w:asciiTheme="minorHAnsi" w:hAnsiTheme="minorHAnsi" w:cstheme="minorHAnsi"/>
                <w:sz w:val="20"/>
                <w:szCs w:val="20"/>
              </w:rPr>
              <w:t>-</w:t>
            </w:r>
          </w:p>
        </w:tc>
        <w:tc>
          <w:tcPr>
            <w:tcW w:w="16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507A71" w14:textId="77777777" w:rsidR="0019252A" w:rsidRPr="00F10F33" w:rsidRDefault="0019252A" w:rsidP="00F840CC">
            <w:pPr>
              <w:spacing w:after="0"/>
              <w:jc w:val="center"/>
              <w:rPr>
                <w:rFonts w:asciiTheme="minorHAnsi" w:hAnsiTheme="minorHAnsi" w:cstheme="minorHAnsi"/>
                <w:b/>
                <w:sz w:val="20"/>
                <w:szCs w:val="20"/>
              </w:rPr>
            </w:pPr>
            <w:r w:rsidRPr="00F10F33">
              <w:rPr>
                <w:rFonts w:asciiTheme="minorHAnsi" w:hAnsiTheme="minorHAnsi" w:cstheme="minorHAnsi"/>
                <w:sz w:val="20"/>
                <w:szCs w:val="20"/>
              </w:rPr>
              <w:t>240</w:t>
            </w:r>
          </w:p>
        </w:tc>
      </w:tr>
      <w:tr w:rsidR="0019252A" w:rsidRPr="00F10F33" w14:paraId="3AA49A4D" w14:textId="77777777" w:rsidTr="00F840CC">
        <w:trPr>
          <w:trHeight w:val="20"/>
        </w:trPr>
        <w:tc>
          <w:tcPr>
            <w:tcW w:w="49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02A8BD" w14:textId="77777777" w:rsidR="0019252A" w:rsidRPr="00F10F33" w:rsidRDefault="0019252A" w:rsidP="00F840CC">
            <w:pPr>
              <w:spacing w:after="0"/>
              <w:jc w:val="center"/>
              <w:rPr>
                <w:rFonts w:asciiTheme="minorHAnsi" w:hAnsiTheme="minorHAnsi" w:cstheme="minorHAnsi"/>
                <w:b/>
                <w:sz w:val="20"/>
                <w:szCs w:val="20"/>
              </w:rPr>
            </w:pPr>
            <w:r w:rsidRPr="00F10F33">
              <w:rPr>
                <w:rFonts w:asciiTheme="minorHAnsi" w:hAnsiTheme="minorHAnsi" w:cstheme="minorHAnsi"/>
                <w:sz w:val="20"/>
                <w:szCs w:val="20"/>
              </w:rPr>
              <w:t xml:space="preserve">Reserva Indígena </w:t>
            </w:r>
            <w:proofErr w:type="spellStart"/>
            <w:r w:rsidRPr="00F10F33">
              <w:rPr>
                <w:rFonts w:asciiTheme="minorHAnsi" w:hAnsiTheme="minorHAnsi" w:cstheme="minorHAnsi"/>
                <w:sz w:val="20"/>
                <w:szCs w:val="20"/>
              </w:rPr>
              <w:t>Murunahua</w:t>
            </w:r>
            <w:proofErr w:type="spellEnd"/>
          </w:p>
        </w:tc>
        <w:tc>
          <w:tcPr>
            <w:tcW w:w="18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103AB8" w14:textId="77777777" w:rsidR="0019252A" w:rsidRPr="00F10F33" w:rsidRDefault="0019252A" w:rsidP="00F840CC">
            <w:pPr>
              <w:spacing w:after="0"/>
              <w:jc w:val="center"/>
              <w:rPr>
                <w:rFonts w:asciiTheme="minorHAnsi" w:hAnsiTheme="minorHAnsi" w:cstheme="minorHAnsi"/>
                <w:b/>
                <w:sz w:val="20"/>
                <w:szCs w:val="20"/>
              </w:rPr>
            </w:pPr>
            <w:r>
              <w:rPr>
                <w:rFonts w:asciiTheme="minorHAnsi" w:hAnsiTheme="minorHAnsi" w:cstheme="minorHAnsi"/>
                <w:sz w:val="20"/>
                <w:szCs w:val="20"/>
              </w:rPr>
              <w:t>175</w:t>
            </w:r>
          </w:p>
        </w:tc>
        <w:tc>
          <w:tcPr>
            <w:tcW w:w="16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A97971" w14:textId="77777777" w:rsidR="0019252A" w:rsidRPr="00F10F33" w:rsidRDefault="0019252A" w:rsidP="00F840CC">
            <w:pPr>
              <w:spacing w:after="0"/>
              <w:jc w:val="center"/>
              <w:rPr>
                <w:rFonts w:asciiTheme="minorHAnsi" w:hAnsiTheme="minorHAnsi" w:cstheme="minorHAnsi"/>
                <w:b/>
                <w:sz w:val="20"/>
                <w:szCs w:val="20"/>
              </w:rPr>
            </w:pPr>
            <w:r w:rsidRPr="00F10F33">
              <w:rPr>
                <w:rFonts w:asciiTheme="minorHAnsi" w:hAnsiTheme="minorHAnsi" w:cstheme="minorHAnsi"/>
                <w:sz w:val="20"/>
                <w:szCs w:val="20"/>
              </w:rPr>
              <w:t>200</w:t>
            </w:r>
          </w:p>
        </w:tc>
      </w:tr>
      <w:tr w:rsidR="0019252A" w:rsidRPr="00F10F33" w14:paraId="49BB7200" w14:textId="77777777" w:rsidTr="00F840CC">
        <w:trPr>
          <w:trHeight w:val="20"/>
        </w:trPr>
        <w:tc>
          <w:tcPr>
            <w:tcW w:w="49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C042EE" w14:textId="77777777" w:rsidR="0019252A" w:rsidRPr="00F10F33" w:rsidRDefault="0019252A" w:rsidP="00F840CC">
            <w:pPr>
              <w:spacing w:after="0"/>
              <w:jc w:val="center"/>
              <w:rPr>
                <w:rFonts w:asciiTheme="minorHAnsi" w:hAnsiTheme="minorHAnsi" w:cstheme="minorHAnsi"/>
                <w:sz w:val="20"/>
                <w:szCs w:val="20"/>
              </w:rPr>
            </w:pPr>
            <w:r w:rsidRPr="00F10F33">
              <w:rPr>
                <w:rFonts w:asciiTheme="minorHAnsi" w:hAnsiTheme="minorHAnsi" w:cstheme="minorHAnsi"/>
                <w:sz w:val="20"/>
                <w:szCs w:val="20"/>
              </w:rPr>
              <w:t xml:space="preserve">Reserva Indígena Yaraví </w:t>
            </w:r>
            <w:proofErr w:type="spellStart"/>
            <w:r w:rsidRPr="00F10F33">
              <w:rPr>
                <w:rFonts w:asciiTheme="minorHAnsi" w:hAnsiTheme="minorHAnsi" w:cstheme="minorHAnsi"/>
                <w:sz w:val="20"/>
                <w:szCs w:val="20"/>
              </w:rPr>
              <w:t>Tapiche</w:t>
            </w:r>
            <w:proofErr w:type="spellEnd"/>
          </w:p>
        </w:tc>
        <w:tc>
          <w:tcPr>
            <w:tcW w:w="18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D495D5" w14:textId="77777777" w:rsidR="0019252A" w:rsidRPr="00A44625" w:rsidRDefault="0019252A" w:rsidP="00F840CC">
            <w:pPr>
              <w:spacing w:after="0"/>
              <w:jc w:val="center"/>
              <w:rPr>
                <w:rFonts w:asciiTheme="minorHAnsi" w:hAnsiTheme="minorHAnsi" w:cstheme="minorHAnsi"/>
                <w:bCs/>
                <w:sz w:val="20"/>
                <w:szCs w:val="20"/>
              </w:rPr>
            </w:pPr>
            <w:r w:rsidRPr="00A44625">
              <w:rPr>
                <w:rFonts w:asciiTheme="minorHAnsi" w:hAnsiTheme="minorHAnsi" w:cstheme="minorHAnsi"/>
                <w:bCs/>
                <w:sz w:val="20"/>
                <w:szCs w:val="20"/>
              </w:rPr>
              <w:t>0</w:t>
            </w:r>
          </w:p>
        </w:tc>
        <w:tc>
          <w:tcPr>
            <w:tcW w:w="16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84B909" w14:textId="77777777" w:rsidR="0019252A" w:rsidRPr="00F10F33" w:rsidRDefault="0019252A" w:rsidP="00F840CC">
            <w:pPr>
              <w:spacing w:after="0"/>
              <w:jc w:val="center"/>
              <w:rPr>
                <w:rFonts w:asciiTheme="minorHAnsi" w:hAnsiTheme="minorHAnsi" w:cstheme="minorHAnsi"/>
                <w:sz w:val="20"/>
                <w:szCs w:val="20"/>
              </w:rPr>
            </w:pPr>
            <w:r w:rsidRPr="00F10F33">
              <w:rPr>
                <w:rFonts w:asciiTheme="minorHAnsi" w:hAnsiTheme="minorHAnsi" w:cstheme="minorHAnsi"/>
                <w:sz w:val="20"/>
                <w:szCs w:val="20"/>
              </w:rPr>
              <w:t>480</w:t>
            </w:r>
          </w:p>
        </w:tc>
      </w:tr>
      <w:tr w:rsidR="0019252A" w:rsidRPr="00F10F33" w14:paraId="55A69E43" w14:textId="77777777" w:rsidTr="00F840CC">
        <w:trPr>
          <w:trHeight w:val="20"/>
        </w:trPr>
        <w:tc>
          <w:tcPr>
            <w:tcW w:w="49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113AC6" w14:textId="77777777" w:rsidR="0019252A" w:rsidRPr="00F10F33" w:rsidRDefault="0019252A" w:rsidP="00F840CC">
            <w:pPr>
              <w:spacing w:after="0"/>
              <w:jc w:val="center"/>
              <w:rPr>
                <w:rFonts w:asciiTheme="minorHAnsi" w:hAnsiTheme="minorHAnsi" w:cstheme="minorHAnsi"/>
                <w:b/>
                <w:sz w:val="20"/>
                <w:szCs w:val="20"/>
              </w:rPr>
            </w:pPr>
            <w:r w:rsidRPr="00F10F33">
              <w:rPr>
                <w:rFonts w:asciiTheme="minorHAnsi" w:hAnsiTheme="minorHAnsi" w:cstheme="minorHAnsi"/>
                <w:sz w:val="20"/>
                <w:szCs w:val="20"/>
              </w:rPr>
              <w:t xml:space="preserve">Reserva Indígena </w:t>
            </w:r>
            <w:proofErr w:type="spellStart"/>
            <w:r w:rsidRPr="00F10F33">
              <w:rPr>
                <w:rFonts w:asciiTheme="minorHAnsi" w:hAnsiTheme="minorHAnsi" w:cstheme="minorHAnsi"/>
                <w:sz w:val="20"/>
                <w:szCs w:val="20"/>
              </w:rPr>
              <w:t>Mashco</w:t>
            </w:r>
            <w:proofErr w:type="spellEnd"/>
            <w:r w:rsidRPr="00F10F33">
              <w:rPr>
                <w:rFonts w:asciiTheme="minorHAnsi" w:hAnsiTheme="minorHAnsi" w:cstheme="minorHAnsi"/>
                <w:sz w:val="20"/>
                <w:szCs w:val="20"/>
              </w:rPr>
              <w:t xml:space="preserve"> Piro</w:t>
            </w:r>
          </w:p>
        </w:tc>
        <w:tc>
          <w:tcPr>
            <w:tcW w:w="18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08906D" w14:textId="77777777" w:rsidR="0019252A" w:rsidRPr="00F10F33" w:rsidRDefault="0019252A" w:rsidP="00F840CC">
            <w:pPr>
              <w:spacing w:after="0"/>
              <w:jc w:val="center"/>
              <w:rPr>
                <w:rFonts w:asciiTheme="minorHAnsi" w:hAnsiTheme="minorHAnsi" w:cstheme="minorHAnsi"/>
                <w:b/>
                <w:sz w:val="20"/>
                <w:szCs w:val="20"/>
              </w:rPr>
            </w:pPr>
            <w:r>
              <w:rPr>
                <w:rFonts w:asciiTheme="minorHAnsi" w:hAnsiTheme="minorHAnsi" w:cstheme="minorHAnsi"/>
                <w:sz w:val="20"/>
                <w:szCs w:val="20"/>
              </w:rPr>
              <w:t>-</w:t>
            </w:r>
          </w:p>
        </w:tc>
        <w:tc>
          <w:tcPr>
            <w:tcW w:w="16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997EEB" w14:textId="77777777" w:rsidR="0019252A" w:rsidRPr="00F10F33" w:rsidRDefault="0019252A" w:rsidP="00F840CC">
            <w:pPr>
              <w:spacing w:after="0"/>
              <w:jc w:val="center"/>
              <w:rPr>
                <w:rFonts w:asciiTheme="minorHAnsi" w:hAnsiTheme="minorHAnsi" w:cstheme="minorHAnsi"/>
                <w:b/>
                <w:sz w:val="20"/>
                <w:szCs w:val="20"/>
              </w:rPr>
            </w:pPr>
            <w:r w:rsidRPr="00F10F33">
              <w:rPr>
                <w:rFonts w:asciiTheme="minorHAnsi" w:hAnsiTheme="minorHAnsi" w:cstheme="minorHAnsi"/>
                <w:sz w:val="20"/>
                <w:szCs w:val="20"/>
              </w:rPr>
              <w:t>600</w:t>
            </w:r>
          </w:p>
        </w:tc>
      </w:tr>
      <w:tr w:rsidR="0019252A" w:rsidRPr="00F10F33" w14:paraId="50D257C8" w14:textId="77777777" w:rsidTr="00F840CC">
        <w:trPr>
          <w:trHeight w:val="20"/>
        </w:trPr>
        <w:tc>
          <w:tcPr>
            <w:tcW w:w="49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126694" w14:textId="77777777" w:rsidR="0019252A" w:rsidRPr="00F10F33" w:rsidRDefault="0019252A" w:rsidP="00F840CC">
            <w:pPr>
              <w:spacing w:after="0"/>
              <w:jc w:val="center"/>
              <w:rPr>
                <w:rFonts w:asciiTheme="minorHAnsi" w:hAnsiTheme="minorHAnsi" w:cstheme="minorHAnsi"/>
                <w:b/>
                <w:sz w:val="20"/>
                <w:szCs w:val="20"/>
              </w:rPr>
            </w:pPr>
            <w:r w:rsidRPr="00F10F33">
              <w:rPr>
                <w:rFonts w:asciiTheme="minorHAnsi" w:hAnsiTheme="minorHAnsi" w:cstheme="minorHAnsi"/>
                <w:sz w:val="20"/>
                <w:szCs w:val="20"/>
              </w:rPr>
              <w:t xml:space="preserve">Reserva Territorial </w:t>
            </w:r>
            <w:proofErr w:type="spellStart"/>
            <w:r w:rsidRPr="00F10F33">
              <w:rPr>
                <w:rFonts w:asciiTheme="minorHAnsi" w:hAnsiTheme="minorHAnsi" w:cstheme="minorHAnsi"/>
                <w:sz w:val="20"/>
                <w:szCs w:val="20"/>
              </w:rPr>
              <w:t>Kugapakori</w:t>
            </w:r>
            <w:proofErr w:type="spellEnd"/>
            <w:r w:rsidRPr="00F10F33">
              <w:rPr>
                <w:rFonts w:asciiTheme="minorHAnsi" w:hAnsiTheme="minorHAnsi" w:cstheme="minorHAnsi"/>
                <w:sz w:val="20"/>
                <w:szCs w:val="20"/>
              </w:rPr>
              <w:t xml:space="preserve">, Nahua, </w:t>
            </w:r>
            <w:proofErr w:type="spellStart"/>
            <w:r w:rsidRPr="00F10F33">
              <w:rPr>
                <w:rFonts w:asciiTheme="minorHAnsi" w:hAnsiTheme="minorHAnsi" w:cstheme="minorHAnsi"/>
                <w:sz w:val="20"/>
                <w:szCs w:val="20"/>
              </w:rPr>
              <w:t>Nanti</w:t>
            </w:r>
            <w:proofErr w:type="spellEnd"/>
            <w:r w:rsidRPr="00F10F33">
              <w:rPr>
                <w:rFonts w:asciiTheme="minorHAnsi" w:hAnsiTheme="minorHAnsi" w:cstheme="minorHAnsi"/>
                <w:sz w:val="20"/>
                <w:szCs w:val="20"/>
              </w:rPr>
              <w:t xml:space="preserve"> y otros</w:t>
            </w:r>
          </w:p>
        </w:tc>
        <w:tc>
          <w:tcPr>
            <w:tcW w:w="18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F61E60" w14:textId="77777777" w:rsidR="0019252A" w:rsidRPr="00F10F33" w:rsidRDefault="0019252A" w:rsidP="00F840CC">
            <w:pPr>
              <w:spacing w:after="0"/>
              <w:jc w:val="center"/>
              <w:rPr>
                <w:rFonts w:asciiTheme="minorHAnsi" w:hAnsiTheme="minorHAnsi" w:cstheme="minorHAnsi"/>
                <w:b/>
                <w:sz w:val="20"/>
                <w:szCs w:val="20"/>
              </w:rPr>
            </w:pPr>
            <w:r w:rsidRPr="00F10F33">
              <w:rPr>
                <w:rFonts w:asciiTheme="minorHAnsi" w:hAnsiTheme="minorHAnsi" w:cstheme="minorHAnsi"/>
                <w:sz w:val="20"/>
                <w:szCs w:val="20"/>
              </w:rPr>
              <w:t>10</w:t>
            </w:r>
            <w:r>
              <w:rPr>
                <w:rFonts w:asciiTheme="minorHAnsi" w:hAnsiTheme="minorHAnsi" w:cstheme="minorHAnsi"/>
                <w:sz w:val="20"/>
                <w:szCs w:val="20"/>
              </w:rPr>
              <w:t>02</w:t>
            </w:r>
          </w:p>
        </w:tc>
        <w:tc>
          <w:tcPr>
            <w:tcW w:w="16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F7FDD9" w14:textId="77777777" w:rsidR="0019252A" w:rsidRPr="00F10F33" w:rsidRDefault="0019252A" w:rsidP="00F840CC">
            <w:pPr>
              <w:spacing w:after="0"/>
              <w:jc w:val="center"/>
              <w:rPr>
                <w:rFonts w:asciiTheme="minorHAnsi" w:hAnsiTheme="minorHAnsi" w:cstheme="minorHAnsi"/>
                <w:b/>
                <w:sz w:val="20"/>
                <w:szCs w:val="20"/>
              </w:rPr>
            </w:pPr>
            <w:r w:rsidRPr="00F10F33">
              <w:rPr>
                <w:rFonts w:asciiTheme="minorHAnsi" w:hAnsiTheme="minorHAnsi" w:cstheme="minorHAnsi"/>
                <w:sz w:val="20"/>
                <w:szCs w:val="20"/>
              </w:rPr>
              <w:t>100</w:t>
            </w:r>
          </w:p>
        </w:tc>
      </w:tr>
      <w:tr w:rsidR="0019252A" w:rsidRPr="00F10F33" w14:paraId="2F5425C2" w14:textId="77777777" w:rsidTr="00F840CC">
        <w:trPr>
          <w:trHeight w:val="20"/>
        </w:trPr>
        <w:tc>
          <w:tcPr>
            <w:tcW w:w="49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7E72E4" w14:textId="77777777" w:rsidR="0019252A" w:rsidRPr="00F10F33" w:rsidRDefault="0019252A" w:rsidP="00F840CC">
            <w:pPr>
              <w:spacing w:after="0"/>
              <w:jc w:val="center"/>
              <w:rPr>
                <w:rFonts w:asciiTheme="minorHAnsi" w:hAnsiTheme="minorHAnsi" w:cstheme="minorHAnsi"/>
                <w:sz w:val="20"/>
                <w:szCs w:val="20"/>
              </w:rPr>
            </w:pPr>
            <w:r w:rsidRPr="00F10F33">
              <w:rPr>
                <w:rFonts w:asciiTheme="minorHAnsi" w:hAnsiTheme="minorHAnsi" w:cstheme="minorHAnsi"/>
                <w:sz w:val="20"/>
                <w:szCs w:val="20"/>
              </w:rPr>
              <w:t>Reserva Territorial Madre de Dios</w:t>
            </w:r>
          </w:p>
        </w:tc>
        <w:tc>
          <w:tcPr>
            <w:tcW w:w="18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0A697E" w14:textId="77777777" w:rsidR="0019252A" w:rsidRPr="00F10F33" w:rsidRDefault="0019252A" w:rsidP="00F840CC">
            <w:pPr>
              <w:spacing w:after="0"/>
              <w:jc w:val="center"/>
              <w:rPr>
                <w:rFonts w:asciiTheme="minorHAnsi" w:hAnsiTheme="minorHAnsi" w:cstheme="minorHAnsi"/>
                <w:sz w:val="20"/>
                <w:szCs w:val="20"/>
              </w:rPr>
            </w:pPr>
            <w:r>
              <w:rPr>
                <w:rFonts w:asciiTheme="minorHAnsi" w:hAnsiTheme="minorHAnsi" w:cstheme="minorHAnsi"/>
                <w:sz w:val="20"/>
                <w:szCs w:val="20"/>
              </w:rPr>
              <w:t>0</w:t>
            </w:r>
          </w:p>
        </w:tc>
        <w:tc>
          <w:tcPr>
            <w:tcW w:w="16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7E10B7" w14:textId="77777777" w:rsidR="0019252A" w:rsidRPr="00F10F33" w:rsidRDefault="0019252A" w:rsidP="00F840CC">
            <w:pPr>
              <w:spacing w:after="0"/>
              <w:jc w:val="center"/>
              <w:rPr>
                <w:rFonts w:asciiTheme="minorHAnsi" w:hAnsiTheme="minorHAnsi" w:cstheme="minorHAnsi"/>
                <w:sz w:val="20"/>
                <w:szCs w:val="20"/>
              </w:rPr>
            </w:pPr>
            <w:r w:rsidRPr="00F10F33">
              <w:rPr>
                <w:rFonts w:asciiTheme="minorHAnsi" w:hAnsiTheme="minorHAnsi" w:cstheme="minorHAnsi"/>
                <w:sz w:val="20"/>
                <w:szCs w:val="20"/>
              </w:rPr>
              <w:t>400</w:t>
            </w:r>
          </w:p>
        </w:tc>
      </w:tr>
      <w:tr w:rsidR="0019252A" w:rsidRPr="00F10F33" w14:paraId="14EF23DD" w14:textId="77777777" w:rsidTr="00F840CC">
        <w:trPr>
          <w:trHeight w:val="20"/>
        </w:trPr>
        <w:tc>
          <w:tcPr>
            <w:tcW w:w="4991"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tcPr>
          <w:p w14:paraId="4A393EE5" w14:textId="77777777" w:rsidR="0019252A" w:rsidRPr="00F10F33" w:rsidRDefault="0019252A" w:rsidP="00F840CC">
            <w:pPr>
              <w:spacing w:after="0"/>
              <w:jc w:val="right"/>
              <w:rPr>
                <w:rFonts w:asciiTheme="minorHAnsi" w:hAnsiTheme="minorHAnsi" w:cstheme="minorHAnsi"/>
                <w:sz w:val="20"/>
                <w:szCs w:val="20"/>
              </w:rPr>
            </w:pPr>
            <w:r w:rsidRPr="00F10F33">
              <w:rPr>
                <w:rFonts w:asciiTheme="minorHAnsi" w:hAnsiTheme="minorHAnsi" w:cstheme="minorHAnsi"/>
                <w:sz w:val="20"/>
                <w:szCs w:val="20"/>
              </w:rPr>
              <w:t>Total</w:t>
            </w:r>
          </w:p>
        </w:tc>
        <w:tc>
          <w:tcPr>
            <w:tcW w:w="1821"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tcPr>
          <w:p w14:paraId="112EB29B" w14:textId="77777777" w:rsidR="0019252A" w:rsidRPr="00A44625" w:rsidRDefault="0019252A" w:rsidP="00F840CC">
            <w:pPr>
              <w:spacing w:after="0"/>
              <w:rPr>
                <w:rFonts w:asciiTheme="minorHAnsi" w:hAnsiTheme="minorHAnsi" w:cstheme="minorHAnsi"/>
                <w:b/>
                <w:bCs/>
                <w:sz w:val="20"/>
                <w:szCs w:val="20"/>
              </w:rPr>
            </w:pPr>
            <w:r>
              <w:rPr>
                <w:rFonts w:asciiTheme="minorHAnsi" w:hAnsiTheme="minorHAnsi" w:cstheme="minorHAnsi"/>
                <w:b/>
                <w:bCs/>
                <w:sz w:val="20"/>
                <w:szCs w:val="20"/>
              </w:rPr>
              <w:t xml:space="preserve">               1177</w:t>
            </w:r>
          </w:p>
        </w:tc>
        <w:tc>
          <w:tcPr>
            <w:tcW w:w="1682"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tcPr>
          <w:p w14:paraId="4786AEDD" w14:textId="77777777" w:rsidR="0019252A" w:rsidRPr="00A44625" w:rsidRDefault="0019252A" w:rsidP="00F840CC">
            <w:pPr>
              <w:spacing w:after="0"/>
              <w:rPr>
                <w:rFonts w:asciiTheme="minorHAnsi" w:hAnsiTheme="minorHAnsi" w:cstheme="minorHAnsi"/>
                <w:b/>
                <w:bCs/>
                <w:sz w:val="20"/>
                <w:szCs w:val="20"/>
              </w:rPr>
            </w:pPr>
            <w:r w:rsidRPr="00A44625">
              <w:rPr>
                <w:rFonts w:asciiTheme="minorHAnsi" w:hAnsiTheme="minorHAnsi" w:cstheme="minorHAnsi"/>
                <w:b/>
                <w:bCs/>
                <w:sz w:val="20"/>
                <w:szCs w:val="20"/>
              </w:rPr>
              <w:t xml:space="preserve">            2520</w:t>
            </w:r>
          </w:p>
        </w:tc>
      </w:tr>
      <w:tr w:rsidR="0019252A" w:rsidRPr="00F10F33" w14:paraId="3B149545" w14:textId="77777777" w:rsidTr="00F840CC">
        <w:trPr>
          <w:trHeight w:val="20"/>
        </w:trPr>
        <w:tc>
          <w:tcPr>
            <w:tcW w:w="4991"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353F8504" w14:textId="77777777" w:rsidR="0019252A" w:rsidRPr="00F10F33" w:rsidRDefault="0019252A" w:rsidP="00F840CC">
            <w:pPr>
              <w:spacing w:after="0"/>
              <w:jc w:val="center"/>
              <w:rPr>
                <w:rFonts w:asciiTheme="minorHAnsi" w:hAnsiTheme="minorHAnsi" w:cstheme="minorHAnsi"/>
                <w:b/>
                <w:color w:val="FFFFFF"/>
                <w:sz w:val="20"/>
                <w:szCs w:val="20"/>
              </w:rPr>
            </w:pPr>
            <w:r w:rsidRPr="00F10F33">
              <w:rPr>
                <w:rFonts w:asciiTheme="minorHAnsi" w:hAnsiTheme="minorHAnsi" w:cstheme="minorHAnsi"/>
                <w:b/>
                <w:color w:val="FFFFFF"/>
                <w:sz w:val="20"/>
                <w:szCs w:val="20"/>
              </w:rPr>
              <w:t>Áreas de solicitud de Reservas Indígenas</w:t>
            </w:r>
          </w:p>
        </w:tc>
        <w:tc>
          <w:tcPr>
            <w:tcW w:w="1821"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60DEB8FA" w14:textId="77777777" w:rsidR="0019252A" w:rsidRPr="00F10F33" w:rsidRDefault="0019252A" w:rsidP="00F840CC">
            <w:pPr>
              <w:spacing w:after="0"/>
              <w:jc w:val="center"/>
              <w:rPr>
                <w:rFonts w:asciiTheme="minorHAnsi" w:hAnsiTheme="minorHAnsi" w:cstheme="minorHAnsi"/>
                <w:b/>
                <w:color w:val="FFFFFF"/>
                <w:sz w:val="20"/>
                <w:szCs w:val="20"/>
              </w:rPr>
            </w:pPr>
            <w:r w:rsidRPr="00F10F33">
              <w:rPr>
                <w:rFonts w:asciiTheme="minorHAnsi" w:hAnsiTheme="minorHAnsi" w:cstheme="minorHAnsi"/>
                <w:b/>
                <w:color w:val="FFFFFF"/>
                <w:sz w:val="20"/>
                <w:szCs w:val="20"/>
              </w:rPr>
              <w:t>Población PICI</w:t>
            </w:r>
          </w:p>
        </w:tc>
        <w:tc>
          <w:tcPr>
            <w:tcW w:w="1682"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5B6B3672" w14:textId="77777777" w:rsidR="0019252A" w:rsidRPr="00F10F33" w:rsidRDefault="0019252A" w:rsidP="00F840CC">
            <w:pPr>
              <w:spacing w:after="0"/>
              <w:jc w:val="center"/>
              <w:rPr>
                <w:rFonts w:asciiTheme="minorHAnsi" w:hAnsiTheme="minorHAnsi" w:cstheme="minorHAnsi"/>
                <w:b/>
                <w:color w:val="FFFFFF"/>
                <w:sz w:val="20"/>
                <w:szCs w:val="20"/>
              </w:rPr>
            </w:pPr>
            <w:r w:rsidRPr="00F10F33">
              <w:rPr>
                <w:rFonts w:asciiTheme="minorHAnsi" w:hAnsiTheme="minorHAnsi" w:cstheme="minorHAnsi"/>
                <w:b/>
                <w:color w:val="FFFFFF"/>
                <w:sz w:val="20"/>
                <w:szCs w:val="20"/>
              </w:rPr>
              <w:t>Población PIA</w:t>
            </w:r>
          </w:p>
        </w:tc>
      </w:tr>
      <w:tr w:rsidR="0019252A" w:rsidRPr="00F10F33" w14:paraId="46CACC3F" w14:textId="77777777" w:rsidTr="00F840CC">
        <w:trPr>
          <w:trHeight w:val="20"/>
        </w:trPr>
        <w:tc>
          <w:tcPr>
            <w:tcW w:w="49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FAF5A73" w14:textId="77777777" w:rsidR="0019252A" w:rsidRPr="00F10F33" w:rsidRDefault="0019252A" w:rsidP="00F840CC">
            <w:pPr>
              <w:spacing w:after="0"/>
              <w:jc w:val="center"/>
              <w:rPr>
                <w:rFonts w:asciiTheme="minorHAnsi" w:hAnsiTheme="minorHAnsi" w:cstheme="minorHAnsi"/>
                <w:b/>
                <w:sz w:val="20"/>
                <w:szCs w:val="20"/>
              </w:rPr>
            </w:pPr>
            <w:r w:rsidRPr="00F10F33">
              <w:rPr>
                <w:rFonts w:asciiTheme="minorHAnsi" w:hAnsiTheme="minorHAnsi" w:cstheme="minorHAnsi"/>
                <w:sz w:val="20"/>
                <w:szCs w:val="20"/>
              </w:rPr>
              <w:t xml:space="preserve">Yavarí </w:t>
            </w:r>
            <w:proofErr w:type="spellStart"/>
            <w:r w:rsidRPr="00F10F33">
              <w:rPr>
                <w:rFonts w:asciiTheme="minorHAnsi" w:hAnsiTheme="minorHAnsi" w:cstheme="minorHAnsi"/>
                <w:sz w:val="20"/>
                <w:szCs w:val="20"/>
              </w:rPr>
              <w:t>Mirim</w:t>
            </w:r>
            <w:proofErr w:type="spellEnd"/>
          </w:p>
        </w:tc>
        <w:tc>
          <w:tcPr>
            <w:tcW w:w="1821" w:type="dxa"/>
            <w:tcBorders>
              <w:top w:val="single" w:sz="4" w:space="0" w:color="000000"/>
              <w:left w:val="single" w:sz="4" w:space="0" w:color="000000"/>
              <w:bottom w:val="single" w:sz="4" w:space="0" w:color="000000"/>
              <w:right w:val="single" w:sz="4" w:space="0" w:color="000000"/>
            </w:tcBorders>
            <w:shd w:val="clear" w:color="auto" w:fill="auto"/>
          </w:tcPr>
          <w:p w14:paraId="252DB436" w14:textId="77777777" w:rsidR="0019252A" w:rsidRPr="00F10F33" w:rsidRDefault="0019252A" w:rsidP="00F840CC">
            <w:pPr>
              <w:spacing w:after="0"/>
              <w:jc w:val="center"/>
              <w:rPr>
                <w:rFonts w:asciiTheme="minorHAnsi" w:hAnsiTheme="minorHAnsi" w:cstheme="minorHAnsi"/>
                <w:b/>
                <w:sz w:val="20"/>
                <w:szCs w:val="20"/>
              </w:rPr>
            </w:pPr>
            <w:r>
              <w:rPr>
                <w:rFonts w:asciiTheme="minorHAnsi" w:hAnsiTheme="minorHAnsi" w:cstheme="minorHAnsi"/>
                <w:sz w:val="20"/>
                <w:szCs w:val="20"/>
              </w:rPr>
              <w:t>-</w:t>
            </w:r>
          </w:p>
        </w:tc>
        <w:tc>
          <w:tcPr>
            <w:tcW w:w="1682" w:type="dxa"/>
            <w:tcBorders>
              <w:top w:val="single" w:sz="4" w:space="0" w:color="000000"/>
              <w:left w:val="single" w:sz="4" w:space="0" w:color="000000"/>
              <w:bottom w:val="single" w:sz="4" w:space="0" w:color="000000"/>
              <w:right w:val="single" w:sz="4" w:space="0" w:color="000000"/>
            </w:tcBorders>
            <w:shd w:val="clear" w:color="auto" w:fill="auto"/>
          </w:tcPr>
          <w:p w14:paraId="65674B90" w14:textId="77777777" w:rsidR="0019252A" w:rsidRPr="00F10F33" w:rsidRDefault="0019252A" w:rsidP="00F840CC">
            <w:pPr>
              <w:spacing w:after="0"/>
              <w:jc w:val="center"/>
              <w:rPr>
                <w:rFonts w:asciiTheme="minorHAnsi" w:hAnsiTheme="minorHAnsi" w:cstheme="minorHAnsi"/>
                <w:b/>
                <w:sz w:val="20"/>
                <w:szCs w:val="20"/>
              </w:rPr>
            </w:pPr>
            <w:r w:rsidRPr="00F10F33">
              <w:rPr>
                <w:rFonts w:asciiTheme="minorHAnsi" w:hAnsiTheme="minorHAnsi" w:cstheme="minorHAnsi"/>
                <w:sz w:val="20"/>
                <w:szCs w:val="20"/>
              </w:rPr>
              <w:t>207</w:t>
            </w:r>
          </w:p>
        </w:tc>
      </w:tr>
      <w:tr w:rsidR="0019252A" w:rsidRPr="00F10F33" w14:paraId="16937EAC" w14:textId="77777777" w:rsidTr="00F840CC">
        <w:trPr>
          <w:trHeight w:val="20"/>
        </w:trPr>
        <w:tc>
          <w:tcPr>
            <w:tcW w:w="49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D0A6D2B" w14:textId="77777777" w:rsidR="0019252A" w:rsidRPr="00F10F33" w:rsidRDefault="0019252A" w:rsidP="00F840CC">
            <w:pPr>
              <w:spacing w:after="0"/>
              <w:jc w:val="center"/>
              <w:rPr>
                <w:rFonts w:asciiTheme="minorHAnsi" w:hAnsiTheme="minorHAnsi" w:cstheme="minorHAnsi"/>
                <w:b/>
                <w:sz w:val="20"/>
                <w:szCs w:val="20"/>
              </w:rPr>
            </w:pPr>
            <w:r w:rsidRPr="00F10F33">
              <w:rPr>
                <w:rFonts w:asciiTheme="minorHAnsi" w:hAnsiTheme="minorHAnsi" w:cstheme="minorHAnsi"/>
                <w:sz w:val="20"/>
                <w:szCs w:val="20"/>
              </w:rPr>
              <w:t>Sierra del Divisor Occidental</w:t>
            </w:r>
          </w:p>
        </w:tc>
        <w:tc>
          <w:tcPr>
            <w:tcW w:w="1821" w:type="dxa"/>
            <w:tcBorders>
              <w:top w:val="single" w:sz="4" w:space="0" w:color="000000"/>
              <w:left w:val="single" w:sz="4" w:space="0" w:color="000000"/>
              <w:bottom w:val="single" w:sz="4" w:space="0" w:color="000000"/>
              <w:right w:val="single" w:sz="4" w:space="0" w:color="000000"/>
            </w:tcBorders>
            <w:shd w:val="clear" w:color="auto" w:fill="auto"/>
          </w:tcPr>
          <w:p w14:paraId="440AF41F" w14:textId="77777777" w:rsidR="0019252A" w:rsidRPr="00F10F33" w:rsidRDefault="0019252A" w:rsidP="00F840CC">
            <w:pPr>
              <w:spacing w:after="0"/>
              <w:jc w:val="center"/>
              <w:rPr>
                <w:rFonts w:asciiTheme="minorHAnsi" w:hAnsiTheme="minorHAnsi" w:cstheme="minorHAnsi"/>
                <w:b/>
                <w:sz w:val="20"/>
                <w:szCs w:val="20"/>
              </w:rPr>
            </w:pPr>
            <w:r>
              <w:rPr>
                <w:rFonts w:asciiTheme="minorHAnsi" w:hAnsiTheme="minorHAnsi" w:cstheme="minorHAnsi"/>
                <w:sz w:val="20"/>
                <w:szCs w:val="20"/>
              </w:rPr>
              <w:t>0</w:t>
            </w:r>
          </w:p>
        </w:tc>
        <w:tc>
          <w:tcPr>
            <w:tcW w:w="1682" w:type="dxa"/>
            <w:tcBorders>
              <w:top w:val="single" w:sz="4" w:space="0" w:color="000000"/>
              <w:left w:val="single" w:sz="4" w:space="0" w:color="000000"/>
              <w:bottom w:val="single" w:sz="4" w:space="0" w:color="000000"/>
              <w:right w:val="single" w:sz="4" w:space="0" w:color="000000"/>
            </w:tcBorders>
            <w:shd w:val="clear" w:color="auto" w:fill="auto"/>
          </w:tcPr>
          <w:p w14:paraId="73441982" w14:textId="77777777" w:rsidR="0019252A" w:rsidRPr="00F10F33" w:rsidRDefault="0019252A" w:rsidP="00F840CC">
            <w:pPr>
              <w:spacing w:after="0"/>
              <w:jc w:val="center"/>
              <w:rPr>
                <w:rFonts w:asciiTheme="minorHAnsi" w:hAnsiTheme="minorHAnsi" w:cstheme="minorHAnsi"/>
                <w:b/>
                <w:sz w:val="20"/>
                <w:szCs w:val="20"/>
              </w:rPr>
            </w:pPr>
            <w:r w:rsidRPr="00F10F33">
              <w:rPr>
                <w:rFonts w:asciiTheme="minorHAnsi" w:hAnsiTheme="minorHAnsi" w:cstheme="minorHAnsi"/>
                <w:sz w:val="20"/>
                <w:szCs w:val="20"/>
              </w:rPr>
              <w:t>270</w:t>
            </w:r>
          </w:p>
        </w:tc>
      </w:tr>
      <w:tr w:rsidR="0019252A" w:rsidRPr="00F10F33" w14:paraId="665AB874" w14:textId="77777777" w:rsidTr="00F840CC">
        <w:trPr>
          <w:trHeight w:val="20"/>
        </w:trPr>
        <w:tc>
          <w:tcPr>
            <w:tcW w:w="499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36F5C6F" w14:textId="77777777" w:rsidR="0019252A" w:rsidRPr="00F10F33" w:rsidRDefault="0019252A" w:rsidP="00F840CC">
            <w:pPr>
              <w:spacing w:after="0"/>
              <w:jc w:val="center"/>
              <w:rPr>
                <w:rFonts w:asciiTheme="minorHAnsi" w:hAnsiTheme="minorHAnsi" w:cstheme="minorHAnsi"/>
                <w:b/>
                <w:sz w:val="20"/>
                <w:szCs w:val="20"/>
              </w:rPr>
            </w:pPr>
            <w:r w:rsidRPr="00F10F33">
              <w:rPr>
                <w:rFonts w:asciiTheme="minorHAnsi" w:hAnsiTheme="minorHAnsi" w:cstheme="minorHAnsi"/>
                <w:sz w:val="20"/>
                <w:szCs w:val="20"/>
              </w:rPr>
              <w:t>Napo, Tigre y afluentes</w:t>
            </w:r>
          </w:p>
        </w:tc>
        <w:tc>
          <w:tcPr>
            <w:tcW w:w="1821" w:type="dxa"/>
            <w:tcBorders>
              <w:top w:val="single" w:sz="4" w:space="0" w:color="000000"/>
              <w:left w:val="single" w:sz="4" w:space="0" w:color="000000"/>
              <w:bottom w:val="single" w:sz="4" w:space="0" w:color="000000"/>
              <w:right w:val="single" w:sz="4" w:space="0" w:color="000000"/>
            </w:tcBorders>
            <w:shd w:val="clear" w:color="auto" w:fill="FFFFFF"/>
          </w:tcPr>
          <w:p w14:paraId="5239E0E5" w14:textId="77777777" w:rsidR="0019252A" w:rsidRPr="00F10F33" w:rsidRDefault="0019252A" w:rsidP="00F840CC">
            <w:pPr>
              <w:spacing w:after="0"/>
              <w:jc w:val="center"/>
              <w:rPr>
                <w:rFonts w:asciiTheme="minorHAnsi" w:hAnsiTheme="minorHAnsi" w:cstheme="minorHAnsi"/>
                <w:b/>
                <w:sz w:val="20"/>
                <w:szCs w:val="20"/>
              </w:rPr>
            </w:pPr>
            <w:r>
              <w:rPr>
                <w:rFonts w:asciiTheme="minorHAnsi" w:hAnsiTheme="minorHAnsi" w:cstheme="minorHAnsi"/>
                <w:sz w:val="20"/>
                <w:szCs w:val="20"/>
              </w:rPr>
              <w:t>0</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175917A" w14:textId="77777777" w:rsidR="0019252A" w:rsidRPr="00F10F33" w:rsidRDefault="0019252A" w:rsidP="00F840CC">
            <w:pPr>
              <w:spacing w:after="0"/>
              <w:jc w:val="center"/>
              <w:rPr>
                <w:rFonts w:asciiTheme="minorHAnsi" w:hAnsiTheme="minorHAnsi" w:cstheme="minorHAnsi"/>
                <w:b/>
                <w:sz w:val="20"/>
                <w:szCs w:val="20"/>
              </w:rPr>
            </w:pPr>
            <w:r w:rsidRPr="00F10F33">
              <w:rPr>
                <w:rFonts w:asciiTheme="minorHAnsi" w:hAnsiTheme="minorHAnsi" w:cstheme="minorHAnsi"/>
                <w:sz w:val="20"/>
                <w:szCs w:val="20"/>
              </w:rPr>
              <w:t>-</w:t>
            </w:r>
          </w:p>
        </w:tc>
      </w:tr>
      <w:tr w:rsidR="0019252A" w:rsidRPr="00F10F33" w14:paraId="3312055E" w14:textId="77777777" w:rsidTr="00F840CC">
        <w:trPr>
          <w:trHeight w:val="20"/>
        </w:trPr>
        <w:tc>
          <w:tcPr>
            <w:tcW w:w="4991"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Pr>
          <w:p w14:paraId="416330C1" w14:textId="77777777" w:rsidR="0019252A" w:rsidRPr="00F10F33" w:rsidRDefault="0019252A" w:rsidP="00F840CC">
            <w:pPr>
              <w:spacing w:after="0"/>
              <w:jc w:val="right"/>
              <w:rPr>
                <w:rFonts w:asciiTheme="minorHAnsi" w:hAnsiTheme="minorHAnsi" w:cstheme="minorHAnsi"/>
                <w:sz w:val="20"/>
                <w:szCs w:val="20"/>
              </w:rPr>
            </w:pPr>
            <w:r w:rsidRPr="00F10F33">
              <w:rPr>
                <w:rFonts w:asciiTheme="minorHAnsi" w:hAnsiTheme="minorHAnsi" w:cstheme="minorHAnsi"/>
                <w:sz w:val="20"/>
                <w:szCs w:val="20"/>
              </w:rPr>
              <w:t>Total</w:t>
            </w:r>
          </w:p>
        </w:tc>
        <w:tc>
          <w:tcPr>
            <w:tcW w:w="1821"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tcPr>
          <w:p w14:paraId="15522432" w14:textId="77777777" w:rsidR="0019252A" w:rsidRPr="00F10F33" w:rsidRDefault="0019252A" w:rsidP="00F840CC">
            <w:pPr>
              <w:spacing w:after="0"/>
              <w:jc w:val="right"/>
              <w:rPr>
                <w:rFonts w:asciiTheme="minorHAnsi" w:hAnsiTheme="minorHAnsi" w:cstheme="minorHAnsi"/>
                <w:sz w:val="20"/>
                <w:szCs w:val="20"/>
              </w:rPr>
            </w:pPr>
          </w:p>
        </w:tc>
        <w:tc>
          <w:tcPr>
            <w:tcW w:w="1682"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tcPr>
          <w:p w14:paraId="0B4361F7" w14:textId="77777777" w:rsidR="0019252A" w:rsidRPr="00A44625" w:rsidRDefault="0019252A" w:rsidP="00F840CC">
            <w:pPr>
              <w:spacing w:after="0"/>
              <w:rPr>
                <w:rFonts w:asciiTheme="minorHAnsi" w:hAnsiTheme="minorHAnsi" w:cstheme="minorHAnsi"/>
                <w:b/>
                <w:bCs/>
                <w:sz w:val="20"/>
                <w:szCs w:val="20"/>
              </w:rPr>
            </w:pPr>
            <w:r>
              <w:rPr>
                <w:rFonts w:asciiTheme="minorHAnsi" w:hAnsiTheme="minorHAnsi" w:cstheme="minorHAnsi"/>
                <w:sz w:val="20"/>
                <w:szCs w:val="20"/>
              </w:rPr>
              <w:t xml:space="preserve">            </w:t>
            </w:r>
            <w:r w:rsidRPr="00A44625">
              <w:rPr>
                <w:rFonts w:asciiTheme="minorHAnsi" w:hAnsiTheme="minorHAnsi" w:cstheme="minorHAnsi"/>
                <w:b/>
                <w:bCs/>
                <w:sz w:val="20"/>
                <w:szCs w:val="20"/>
              </w:rPr>
              <w:t xml:space="preserve">  977</w:t>
            </w:r>
          </w:p>
        </w:tc>
      </w:tr>
    </w:tbl>
    <w:p w14:paraId="11C02474" w14:textId="779BC36E" w:rsidR="0019252A" w:rsidRPr="00B45E24" w:rsidRDefault="0019252A" w:rsidP="0019252A">
      <w:pPr>
        <w:spacing w:after="0"/>
        <w:jc w:val="both"/>
        <w:rPr>
          <w:rFonts w:asciiTheme="minorHAnsi" w:hAnsiTheme="minorHAnsi" w:cstheme="minorHAnsi"/>
          <w:sz w:val="18"/>
          <w:szCs w:val="18"/>
        </w:rPr>
      </w:pPr>
      <w:r w:rsidRPr="00B45E24">
        <w:rPr>
          <w:rFonts w:asciiTheme="minorHAnsi" w:hAnsiTheme="minorHAnsi" w:cstheme="minorHAnsi"/>
          <w:sz w:val="18"/>
          <w:szCs w:val="18"/>
        </w:rPr>
        <w:t xml:space="preserve">Fuente: Ministerio de Cultura </w:t>
      </w:r>
      <w:r w:rsidR="006872C9" w:rsidRPr="00B45E24">
        <w:rPr>
          <w:rFonts w:asciiTheme="minorHAnsi" w:hAnsiTheme="minorHAnsi" w:cstheme="minorHAnsi"/>
          <w:sz w:val="18"/>
          <w:szCs w:val="18"/>
        </w:rPr>
        <w:t>–</w:t>
      </w:r>
      <w:r w:rsidRPr="00B45E24">
        <w:rPr>
          <w:rFonts w:asciiTheme="minorHAnsi" w:hAnsiTheme="minorHAnsi" w:cstheme="minorHAnsi"/>
          <w:sz w:val="18"/>
          <w:szCs w:val="18"/>
        </w:rPr>
        <w:t xml:space="preserve"> DACI</w:t>
      </w:r>
    </w:p>
    <w:p w14:paraId="2088B811" w14:textId="77777777" w:rsidR="006872C9" w:rsidRPr="00B45E24" w:rsidRDefault="006872C9" w:rsidP="0019252A">
      <w:pPr>
        <w:spacing w:after="0"/>
        <w:jc w:val="both"/>
        <w:rPr>
          <w:rFonts w:asciiTheme="minorHAnsi" w:hAnsiTheme="minorHAnsi" w:cstheme="minorHAnsi"/>
          <w:sz w:val="18"/>
          <w:szCs w:val="18"/>
        </w:rPr>
      </w:pPr>
    </w:p>
    <w:p w14:paraId="13432712" w14:textId="77777777" w:rsidR="0019252A" w:rsidRDefault="0019252A" w:rsidP="0019252A">
      <w:pPr>
        <w:spacing w:before="120" w:after="120" w:line="276" w:lineRule="auto"/>
        <w:jc w:val="both"/>
      </w:pPr>
      <w:r>
        <w:t>La información del número de personas perteneciente a población indígena en situación de aislamiento se estima sobre la base de los registros de evidencia</w:t>
      </w:r>
      <w:r>
        <w:rPr>
          <w:vertAlign w:val="superscript"/>
        </w:rPr>
        <w:footnoteReference w:id="19"/>
      </w:r>
      <w:r>
        <w:t xml:space="preserve"> de los Estudios Adicionales de Categorización</w:t>
      </w:r>
      <w:r>
        <w:rPr>
          <w:vertAlign w:val="superscript"/>
        </w:rPr>
        <w:footnoteReference w:id="20"/>
      </w:r>
      <w:r>
        <w:t xml:space="preserve"> de las Reservas </w:t>
      </w:r>
      <w:proofErr w:type="spellStart"/>
      <w:r>
        <w:t>Murunahua</w:t>
      </w:r>
      <w:proofErr w:type="spellEnd"/>
      <w:r>
        <w:t xml:space="preserve">, </w:t>
      </w:r>
      <w:proofErr w:type="spellStart"/>
      <w:r>
        <w:t>Mashco</w:t>
      </w:r>
      <w:proofErr w:type="spellEnd"/>
      <w:r>
        <w:t xml:space="preserve"> Piro, </w:t>
      </w:r>
      <w:proofErr w:type="spellStart"/>
      <w:r>
        <w:t>Isconahua</w:t>
      </w:r>
      <w:proofErr w:type="spellEnd"/>
      <w:r>
        <w:t xml:space="preserve">, Madre de Dios, Yavarí </w:t>
      </w:r>
      <w:proofErr w:type="spellStart"/>
      <w:r>
        <w:t>Tapiche</w:t>
      </w:r>
      <w:proofErr w:type="spellEnd"/>
      <w:r>
        <w:t xml:space="preserve"> y </w:t>
      </w:r>
      <w:proofErr w:type="spellStart"/>
      <w:r>
        <w:t>Kakataibo</w:t>
      </w:r>
      <w:proofErr w:type="spellEnd"/>
      <w:r>
        <w:t xml:space="preserve"> Norte y Sur; los Estudios Previos de Reconocimiento</w:t>
      </w:r>
      <w:r>
        <w:rPr>
          <w:vertAlign w:val="superscript"/>
        </w:rPr>
        <w:footnoteReference w:id="21"/>
      </w:r>
      <w:r>
        <w:t xml:space="preserve"> de las solicitudes para la creación de las Reservas Indígenas Yavarí </w:t>
      </w:r>
      <w:proofErr w:type="spellStart"/>
      <w:r>
        <w:t>Mirím</w:t>
      </w:r>
      <w:proofErr w:type="spellEnd"/>
      <w:r>
        <w:t xml:space="preserve">, Sierra del Divisor occidental y Napo , Tigre y </w:t>
      </w:r>
      <w:r w:rsidRPr="00A44625">
        <w:rPr>
          <w:rFonts w:asciiTheme="minorHAnsi" w:hAnsiTheme="minorHAnsi" w:cstheme="minorHAnsi"/>
        </w:rPr>
        <w:t xml:space="preserve">afluentes, y los informes técnicos de los monitoreos realizados por el Ministerio de Cultura al año 2022. Del total se estima, que 2520 personas pertenecientes a población indígena en aislamiento se encuentran en el ámbito de las reservas establecidas, 977 PIA se encuentran en el ámbito </w:t>
      </w:r>
      <w:r w:rsidRPr="00A44625">
        <w:rPr>
          <w:rFonts w:asciiTheme="minorHAnsi" w:hAnsiTheme="minorHAnsi" w:cstheme="minorHAnsi"/>
          <w:color w:val="000000"/>
        </w:rPr>
        <w:t xml:space="preserve">de las solicitudes de creación de las reservas indígenas </w:t>
      </w:r>
      <w:r w:rsidRPr="00A44625">
        <w:rPr>
          <w:rFonts w:asciiTheme="minorHAnsi" w:hAnsiTheme="minorHAnsi" w:cstheme="minorHAnsi"/>
        </w:rPr>
        <w:t>y que 1703 se encuentran en el ámbito fuera de Reservas.</w:t>
      </w:r>
    </w:p>
    <w:p w14:paraId="123EA878" w14:textId="77777777" w:rsidR="0019252A" w:rsidRDefault="0019252A" w:rsidP="0019252A">
      <w:pPr>
        <w:spacing w:before="120" w:after="120" w:line="276" w:lineRule="auto"/>
        <w:jc w:val="both"/>
      </w:pPr>
      <w:r>
        <w:t xml:space="preserve">Asimismo, las 2260 personas de población indígena en contacto inicial se calculan sobre los trabajos realizados por el Ministerio de Cultura al año 2022 para el hallazgo de 46 asentamientos PICI. Se estima que 1177 de esta población, están ubicados en el ámbito de las reservas indígenas y territoriales existentes y que 1083 se encuentran en las áreas fuera de Reservas. Cabe resaltar que, dentro de estas poblaciones varía el grado de relacionamiento. En ese sentido, los PICI pueden tener un grado reciente, de vinculación intermedia o de vinculo mayor. </w:t>
      </w:r>
    </w:p>
    <w:p w14:paraId="08D1CFA6" w14:textId="4DAA5BA6" w:rsidR="0019252A" w:rsidRPr="00B45E24" w:rsidRDefault="0074172C" w:rsidP="0074172C">
      <w:pPr>
        <w:pStyle w:val="Descripcin"/>
        <w:rPr>
          <w:b w:val="0"/>
          <w:color w:val="000000" w:themeColor="text1"/>
        </w:rPr>
      </w:pPr>
      <w:bookmarkStart w:id="75" w:name="_Toc143624332"/>
      <w:r>
        <w:t xml:space="preserve">Tabla </w:t>
      </w:r>
      <w:r w:rsidR="00000000">
        <w:fldChar w:fldCharType="begin"/>
      </w:r>
      <w:r w:rsidR="00000000">
        <w:instrText xml:space="preserve"> SEQ Tabla \* ARABIC </w:instrText>
      </w:r>
      <w:r w:rsidR="00000000">
        <w:fldChar w:fldCharType="separate"/>
      </w:r>
      <w:r w:rsidR="00740F56">
        <w:rPr>
          <w:noProof/>
        </w:rPr>
        <w:t>8</w:t>
      </w:r>
      <w:r w:rsidR="00000000">
        <w:rPr>
          <w:noProof/>
        </w:rPr>
        <w:fldChar w:fldCharType="end"/>
      </w:r>
      <w:r w:rsidR="00EE30E8" w:rsidRPr="00B45E24">
        <w:rPr>
          <w:color w:val="000000" w:themeColor="text1"/>
        </w:rPr>
        <w:t xml:space="preserve">. </w:t>
      </w:r>
      <w:r w:rsidR="00EE30E8" w:rsidRPr="00EE30E8">
        <w:t>Información sobre el grado de contacto inicial, pueblo indígena, familia lingüística y población, según asentamiento PICI</w:t>
      </w:r>
      <w:bookmarkEnd w:id="75"/>
    </w:p>
    <w:tbl>
      <w:tblPr>
        <w:tblW w:w="84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7081"/>
      </w:tblGrid>
      <w:tr w:rsidR="0019252A" w:rsidRPr="00F10F33" w14:paraId="4EE8A189" w14:textId="77777777" w:rsidTr="00F840CC">
        <w:trPr>
          <w:trHeight w:val="20"/>
          <w:jc w:val="center"/>
        </w:trPr>
        <w:tc>
          <w:tcPr>
            <w:tcW w:w="1413" w:type="dxa"/>
            <w:shd w:val="clear" w:color="auto" w:fill="006666"/>
          </w:tcPr>
          <w:p w14:paraId="7417D4CA" w14:textId="77777777" w:rsidR="0019252A" w:rsidRPr="00F10F33" w:rsidRDefault="0019252A" w:rsidP="00F840CC">
            <w:pPr>
              <w:spacing w:after="0"/>
              <w:rPr>
                <w:b/>
                <w:color w:val="FFFFFF"/>
                <w:sz w:val="20"/>
                <w:szCs w:val="20"/>
              </w:rPr>
            </w:pPr>
            <w:r w:rsidRPr="00F10F33">
              <w:rPr>
                <w:b/>
                <w:color w:val="FFFFFF"/>
                <w:sz w:val="20"/>
                <w:szCs w:val="20"/>
              </w:rPr>
              <w:t>Grado (G)</w:t>
            </w:r>
          </w:p>
        </w:tc>
        <w:tc>
          <w:tcPr>
            <w:tcW w:w="7081" w:type="dxa"/>
            <w:shd w:val="clear" w:color="auto" w:fill="006666"/>
          </w:tcPr>
          <w:p w14:paraId="514B4025" w14:textId="77777777" w:rsidR="0019252A" w:rsidRPr="00F10F33" w:rsidRDefault="0019252A" w:rsidP="00F840CC">
            <w:pPr>
              <w:spacing w:after="0"/>
              <w:rPr>
                <w:b/>
                <w:color w:val="FFFFFF"/>
                <w:sz w:val="20"/>
                <w:szCs w:val="20"/>
              </w:rPr>
            </w:pPr>
            <w:r w:rsidRPr="00F10F33">
              <w:rPr>
                <w:b/>
                <w:color w:val="FFFFFF"/>
                <w:sz w:val="20"/>
                <w:szCs w:val="20"/>
              </w:rPr>
              <w:t>Descripción</w:t>
            </w:r>
          </w:p>
        </w:tc>
      </w:tr>
      <w:tr w:rsidR="0019252A" w:rsidRPr="00F10F33" w14:paraId="17490BDF" w14:textId="77777777" w:rsidTr="00F840CC">
        <w:trPr>
          <w:trHeight w:val="20"/>
          <w:jc w:val="center"/>
        </w:trPr>
        <w:tc>
          <w:tcPr>
            <w:tcW w:w="1413" w:type="dxa"/>
            <w:shd w:val="clear" w:color="auto" w:fill="auto"/>
            <w:vAlign w:val="center"/>
          </w:tcPr>
          <w:p w14:paraId="4D89D34B" w14:textId="77777777" w:rsidR="0019252A" w:rsidRPr="00F10F33" w:rsidRDefault="0019252A" w:rsidP="00F840CC">
            <w:pPr>
              <w:spacing w:after="0"/>
              <w:rPr>
                <w:b/>
                <w:sz w:val="20"/>
                <w:szCs w:val="20"/>
              </w:rPr>
            </w:pPr>
            <w:r w:rsidRPr="00F10F33">
              <w:rPr>
                <w:sz w:val="20"/>
                <w:szCs w:val="20"/>
              </w:rPr>
              <w:t>Reciente (R)</w:t>
            </w:r>
          </w:p>
        </w:tc>
        <w:tc>
          <w:tcPr>
            <w:tcW w:w="7081" w:type="dxa"/>
            <w:shd w:val="clear" w:color="auto" w:fill="auto"/>
            <w:vAlign w:val="center"/>
          </w:tcPr>
          <w:p w14:paraId="3B7BCBDF" w14:textId="77777777" w:rsidR="0019252A" w:rsidRPr="00F10F33" w:rsidRDefault="0019252A" w:rsidP="00F840CC">
            <w:pPr>
              <w:spacing w:after="0"/>
              <w:jc w:val="both"/>
              <w:rPr>
                <w:b/>
                <w:sz w:val="20"/>
                <w:szCs w:val="20"/>
              </w:rPr>
            </w:pPr>
            <w:r w:rsidRPr="00F10F33">
              <w:rPr>
                <w:sz w:val="20"/>
                <w:szCs w:val="20"/>
              </w:rPr>
              <w:t>Situación en la que se encuentra un pueblo indígena que se mantuvo en situación de aislamiento, al iniciar contactos con los demás integrantes de la sociedad nacional (en el presente caso mantienen una relación esporádica: I) con las comunidades colindantes para proveerse de bienes básicos y II) por la atención itinerante estatal).</w:t>
            </w:r>
          </w:p>
        </w:tc>
      </w:tr>
      <w:tr w:rsidR="0019252A" w:rsidRPr="00F10F33" w14:paraId="1B30248E" w14:textId="77777777" w:rsidTr="00F840CC">
        <w:trPr>
          <w:trHeight w:val="20"/>
          <w:jc w:val="center"/>
        </w:trPr>
        <w:tc>
          <w:tcPr>
            <w:tcW w:w="1413" w:type="dxa"/>
            <w:shd w:val="clear" w:color="auto" w:fill="auto"/>
            <w:vAlign w:val="center"/>
          </w:tcPr>
          <w:p w14:paraId="68592607" w14:textId="77777777" w:rsidR="0019252A" w:rsidRPr="00F10F33" w:rsidRDefault="0019252A" w:rsidP="00F840CC">
            <w:pPr>
              <w:spacing w:after="0"/>
              <w:rPr>
                <w:b/>
                <w:sz w:val="20"/>
                <w:szCs w:val="20"/>
              </w:rPr>
            </w:pPr>
            <w:r w:rsidRPr="00F10F33">
              <w:rPr>
                <w:sz w:val="20"/>
                <w:szCs w:val="20"/>
              </w:rPr>
              <w:t>Vinculación intermedia (VI)</w:t>
            </w:r>
          </w:p>
        </w:tc>
        <w:tc>
          <w:tcPr>
            <w:tcW w:w="7081" w:type="dxa"/>
            <w:shd w:val="clear" w:color="auto" w:fill="auto"/>
            <w:vAlign w:val="center"/>
          </w:tcPr>
          <w:p w14:paraId="3F14C757" w14:textId="77777777" w:rsidR="0019252A" w:rsidRPr="00F10F33" w:rsidRDefault="0019252A" w:rsidP="00F840CC">
            <w:pPr>
              <w:spacing w:after="0"/>
              <w:jc w:val="both"/>
              <w:rPr>
                <w:b/>
                <w:sz w:val="20"/>
                <w:szCs w:val="20"/>
              </w:rPr>
            </w:pPr>
            <w:r w:rsidRPr="00F10F33">
              <w:rPr>
                <w:sz w:val="20"/>
                <w:szCs w:val="20"/>
              </w:rPr>
              <w:t>Voluntariamente mantienen relacionamiento intermitente con personas ajenas a su grupo (en el presente caso mantienen una relación esporádica: I) con las comunidades colindantes para proveerse de bienes básicos y II) por la atención itinerante estatal).</w:t>
            </w:r>
          </w:p>
        </w:tc>
      </w:tr>
      <w:tr w:rsidR="0019252A" w:rsidRPr="00F10F33" w14:paraId="6F03D90F" w14:textId="77777777" w:rsidTr="00F840CC">
        <w:trPr>
          <w:trHeight w:val="20"/>
          <w:jc w:val="center"/>
        </w:trPr>
        <w:tc>
          <w:tcPr>
            <w:tcW w:w="1413" w:type="dxa"/>
            <w:shd w:val="clear" w:color="auto" w:fill="auto"/>
            <w:vAlign w:val="center"/>
          </w:tcPr>
          <w:p w14:paraId="20F72E29" w14:textId="77777777" w:rsidR="0019252A" w:rsidRPr="00F10F33" w:rsidRDefault="0019252A" w:rsidP="00F840CC">
            <w:pPr>
              <w:spacing w:after="0"/>
              <w:rPr>
                <w:b/>
                <w:sz w:val="20"/>
                <w:szCs w:val="20"/>
              </w:rPr>
            </w:pPr>
            <w:r w:rsidRPr="00F10F33">
              <w:rPr>
                <w:sz w:val="20"/>
                <w:szCs w:val="20"/>
              </w:rPr>
              <w:t>Vinculo mayor (VM)</w:t>
            </w:r>
          </w:p>
        </w:tc>
        <w:tc>
          <w:tcPr>
            <w:tcW w:w="7081" w:type="dxa"/>
            <w:shd w:val="clear" w:color="auto" w:fill="auto"/>
            <w:vAlign w:val="center"/>
          </w:tcPr>
          <w:p w14:paraId="45B294D0" w14:textId="77777777" w:rsidR="0019252A" w:rsidRPr="00F10F33" w:rsidRDefault="0019252A" w:rsidP="00F840CC">
            <w:pPr>
              <w:spacing w:after="0"/>
              <w:jc w:val="both"/>
              <w:rPr>
                <w:b/>
                <w:sz w:val="20"/>
                <w:szCs w:val="20"/>
              </w:rPr>
            </w:pPr>
            <w:r w:rsidRPr="00F10F33">
              <w:rPr>
                <w:sz w:val="20"/>
                <w:szCs w:val="20"/>
              </w:rPr>
              <w:t>Mantiene voluntariamente un relacionamiento sostenido con personas ajenas a su pueblo.</w:t>
            </w:r>
          </w:p>
        </w:tc>
      </w:tr>
    </w:tbl>
    <w:p w14:paraId="01AB0B11" w14:textId="77777777" w:rsidR="0019252A" w:rsidRPr="00B45E24" w:rsidRDefault="0019252A" w:rsidP="00B45E24">
      <w:pPr>
        <w:spacing w:after="0"/>
        <w:jc w:val="both"/>
        <w:rPr>
          <w:sz w:val="18"/>
          <w:szCs w:val="18"/>
        </w:rPr>
      </w:pPr>
      <w:r w:rsidRPr="00B45E24">
        <w:rPr>
          <w:sz w:val="18"/>
          <w:szCs w:val="18"/>
        </w:rPr>
        <w:t>Fuente: Ministerio de Cultura - DACI</w:t>
      </w:r>
    </w:p>
    <w:p w14:paraId="19D42CF9" w14:textId="77777777" w:rsidR="0019252A" w:rsidRDefault="0019252A" w:rsidP="0019252A">
      <w:pPr>
        <w:spacing w:before="120" w:after="120" w:line="276" w:lineRule="auto"/>
        <w:jc w:val="both"/>
      </w:pPr>
      <w:r>
        <w:t>A continuación, la Tabla 9 detalla dicho grado de relacionamiento por asentamiento PICI, además de la información sobre los pueblos indígenas y familia lingüística a los que pertenecen.</w:t>
      </w:r>
    </w:p>
    <w:p w14:paraId="7BCDFCDC" w14:textId="179E6CEC" w:rsidR="0019252A" w:rsidRPr="00B45E24" w:rsidRDefault="00273458" w:rsidP="00273458">
      <w:pPr>
        <w:pStyle w:val="Descripcin"/>
        <w:rPr>
          <w:color w:val="000000" w:themeColor="text1"/>
        </w:rPr>
      </w:pPr>
      <w:bookmarkStart w:id="76" w:name="_Toc143624333"/>
      <w:r>
        <w:t xml:space="preserve">Tabla </w:t>
      </w:r>
      <w:r w:rsidR="00000000">
        <w:fldChar w:fldCharType="begin"/>
      </w:r>
      <w:r w:rsidR="00000000">
        <w:instrText xml:space="preserve"> SEQ Tabla \* ARABIC </w:instrText>
      </w:r>
      <w:r w:rsidR="00000000">
        <w:fldChar w:fldCharType="separate"/>
      </w:r>
      <w:r w:rsidR="00740F56">
        <w:rPr>
          <w:noProof/>
        </w:rPr>
        <w:t>9</w:t>
      </w:r>
      <w:r w:rsidR="00000000">
        <w:rPr>
          <w:noProof/>
        </w:rPr>
        <w:fldChar w:fldCharType="end"/>
      </w:r>
      <w:r w:rsidRPr="00B45E24">
        <w:rPr>
          <w:color w:val="000000" w:themeColor="text1"/>
        </w:rPr>
        <w:t xml:space="preserve">. </w:t>
      </w:r>
      <w:r w:rsidRPr="00273458">
        <w:t>Información sobre el grado de contacto inicial, pueblo indígena, familia lingüística y población, según asentamiento PICI</w:t>
      </w:r>
      <w:bookmarkEnd w:id="76"/>
    </w:p>
    <w:tbl>
      <w:tblPr>
        <w:tblpPr w:leftFromText="141" w:rightFromText="141" w:vertAnchor="text" w:horzAnchor="margin" w:tblpY="130"/>
        <w:tblW w:w="8494" w:type="dxa"/>
        <w:tblCellMar>
          <w:top w:w="15" w:type="dxa"/>
          <w:left w:w="15" w:type="dxa"/>
          <w:bottom w:w="15" w:type="dxa"/>
          <w:right w:w="15" w:type="dxa"/>
        </w:tblCellMar>
        <w:tblLook w:val="04A0" w:firstRow="1" w:lastRow="0" w:firstColumn="1" w:lastColumn="0" w:noHBand="0" w:noVBand="1"/>
      </w:tblPr>
      <w:tblGrid>
        <w:gridCol w:w="4367"/>
        <w:gridCol w:w="1752"/>
        <w:gridCol w:w="1343"/>
        <w:gridCol w:w="434"/>
        <w:gridCol w:w="598"/>
      </w:tblGrid>
      <w:tr w:rsidR="0019252A" w:rsidRPr="0015137E" w14:paraId="2A5DAC88" w14:textId="77777777" w:rsidTr="00F840CC">
        <w:trPr>
          <w:trHeight w:val="20"/>
          <w:tblHeader/>
        </w:trPr>
        <w:tc>
          <w:tcPr>
            <w:tcW w:w="0" w:type="auto"/>
            <w:tcBorders>
              <w:top w:val="single" w:sz="4" w:space="0" w:color="000000"/>
              <w:left w:val="single" w:sz="4" w:space="0" w:color="000000"/>
              <w:right w:val="single" w:sz="4" w:space="0" w:color="000000"/>
            </w:tcBorders>
            <w:shd w:val="clear" w:color="auto" w:fill="006666"/>
            <w:tcMar>
              <w:top w:w="0" w:type="dxa"/>
              <w:left w:w="70" w:type="dxa"/>
              <w:bottom w:w="0" w:type="dxa"/>
              <w:right w:w="70" w:type="dxa"/>
            </w:tcMar>
            <w:vAlign w:val="center"/>
            <w:hideMark/>
          </w:tcPr>
          <w:p w14:paraId="286A81CE" w14:textId="77777777" w:rsidR="0019252A" w:rsidRPr="00B45E24" w:rsidRDefault="0019252A" w:rsidP="00F840CC">
            <w:pPr>
              <w:spacing w:after="0" w:line="240" w:lineRule="auto"/>
              <w:jc w:val="center"/>
              <w:rPr>
                <w:rFonts w:asciiTheme="minorHAnsi" w:eastAsia="Times New Roman" w:hAnsiTheme="minorHAnsi" w:cstheme="minorHAnsi"/>
                <w:b/>
                <w:bCs/>
                <w:sz w:val="20"/>
                <w:szCs w:val="20"/>
              </w:rPr>
            </w:pPr>
            <w:r w:rsidRPr="00B45E24">
              <w:rPr>
                <w:rFonts w:asciiTheme="minorHAnsi" w:eastAsia="Times New Roman" w:hAnsiTheme="minorHAnsi" w:cstheme="minorHAnsi"/>
                <w:b/>
                <w:bCs/>
                <w:color w:val="FFFFFF"/>
                <w:sz w:val="20"/>
                <w:szCs w:val="20"/>
              </w:rPr>
              <w:t>Nombre del asentamiento</w:t>
            </w:r>
          </w:p>
        </w:tc>
        <w:tc>
          <w:tcPr>
            <w:tcW w:w="0" w:type="auto"/>
            <w:tcBorders>
              <w:top w:val="single" w:sz="4" w:space="0" w:color="000000"/>
              <w:left w:val="single" w:sz="4" w:space="0" w:color="000000"/>
              <w:right w:val="single" w:sz="4" w:space="0" w:color="000000"/>
            </w:tcBorders>
            <w:shd w:val="clear" w:color="auto" w:fill="006666"/>
            <w:tcMar>
              <w:top w:w="0" w:type="dxa"/>
              <w:left w:w="70" w:type="dxa"/>
              <w:bottom w:w="0" w:type="dxa"/>
              <w:right w:w="70" w:type="dxa"/>
            </w:tcMar>
            <w:vAlign w:val="center"/>
            <w:hideMark/>
          </w:tcPr>
          <w:p w14:paraId="1902754F" w14:textId="77777777" w:rsidR="0019252A" w:rsidRPr="00B45E24" w:rsidRDefault="0019252A" w:rsidP="00F840CC">
            <w:pPr>
              <w:spacing w:after="0" w:line="240" w:lineRule="auto"/>
              <w:jc w:val="center"/>
              <w:rPr>
                <w:rFonts w:asciiTheme="minorHAnsi" w:eastAsia="Times New Roman" w:hAnsiTheme="minorHAnsi" w:cstheme="minorHAnsi"/>
                <w:b/>
                <w:bCs/>
                <w:sz w:val="20"/>
                <w:szCs w:val="20"/>
              </w:rPr>
            </w:pPr>
            <w:r w:rsidRPr="00B45E24">
              <w:rPr>
                <w:rFonts w:asciiTheme="minorHAnsi" w:eastAsia="Times New Roman" w:hAnsiTheme="minorHAnsi" w:cstheme="minorHAnsi"/>
                <w:b/>
                <w:bCs/>
                <w:color w:val="FFFFFF"/>
                <w:sz w:val="20"/>
                <w:szCs w:val="20"/>
              </w:rPr>
              <w:t>Pueblo Indígena</w:t>
            </w:r>
          </w:p>
        </w:tc>
        <w:tc>
          <w:tcPr>
            <w:tcW w:w="0" w:type="auto"/>
            <w:tcBorders>
              <w:top w:val="single" w:sz="4" w:space="0" w:color="000000"/>
              <w:left w:val="single" w:sz="4" w:space="0" w:color="000000"/>
              <w:right w:val="single" w:sz="4" w:space="0" w:color="000000"/>
            </w:tcBorders>
            <w:shd w:val="clear" w:color="auto" w:fill="006666"/>
            <w:tcMar>
              <w:top w:w="0" w:type="dxa"/>
              <w:left w:w="70" w:type="dxa"/>
              <w:bottom w:w="0" w:type="dxa"/>
              <w:right w:w="70" w:type="dxa"/>
            </w:tcMar>
            <w:vAlign w:val="center"/>
            <w:hideMark/>
          </w:tcPr>
          <w:p w14:paraId="0E5B1764" w14:textId="77777777" w:rsidR="0019252A" w:rsidRPr="00B45E24" w:rsidRDefault="0019252A" w:rsidP="00F840CC">
            <w:pPr>
              <w:spacing w:after="0" w:line="240" w:lineRule="auto"/>
              <w:jc w:val="center"/>
              <w:rPr>
                <w:rFonts w:asciiTheme="minorHAnsi" w:eastAsia="Times New Roman" w:hAnsiTheme="minorHAnsi" w:cstheme="minorHAnsi"/>
                <w:b/>
                <w:bCs/>
                <w:sz w:val="20"/>
                <w:szCs w:val="20"/>
              </w:rPr>
            </w:pPr>
            <w:r w:rsidRPr="00B45E24">
              <w:rPr>
                <w:rFonts w:asciiTheme="minorHAnsi" w:eastAsia="Times New Roman" w:hAnsiTheme="minorHAnsi" w:cstheme="minorHAnsi"/>
                <w:b/>
                <w:bCs/>
                <w:color w:val="FFFFFF"/>
                <w:sz w:val="20"/>
                <w:szCs w:val="20"/>
              </w:rPr>
              <w:t>Familia Lingüística</w:t>
            </w:r>
          </w:p>
        </w:tc>
        <w:tc>
          <w:tcPr>
            <w:tcW w:w="0" w:type="auto"/>
            <w:tcBorders>
              <w:top w:val="single" w:sz="4" w:space="0" w:color="000000"/>
              <w:left w:val="single" w:sz="4" w:space="0" w:color="000000"/>
              <w:right w:val="single" w:sz="4" w:space="0" w:color="000000"/>
            </w:tcBorders>
            <w:shd w:val="clear" w:color="auto" w:fill="006666"/>
            <w:tcMar>
              <w:top w:w="0" w:type="dxa"/>
              <w:left w:w="70" w:type="dxa"/>
              <w:bottom w:w="0" w:type="dxa"/>
              <w:right w:w="70" w:type="dxa"/>
            </w:tcMar>
            <w:hideMark/>
          </w:tcPr>
          <w:p w14:paraId="579D19F0" w14:textId="77777777" w:rsidR="0019252A" w:rsidRPr="00B45E24" w:rsidRDefault="0019252A" w:rsidP="00F840CC">
            <w:pPr>
              <w:spacing w:after="0" w:line="240" w:lineRule="auto"/>
              <w:jc w:val="center"/>
              <w:rPr>
                <w:rFonts w:asciiTheme="minorHAnsi" w:eastAsia="Times New Roman" w:hAnsiTheme="minorHAnsi" w:cstheme="minorHAnsi"/>
                <w:b/>
                <w:bCs/>
                <w:sz w:val="20"/>
                <w:szCs w:val="20"/>
              </w:rPr>
            </w:pPr>
            <w:r w:rsidRPr="00B45E24">
              <w:rPr>
                <w:rFonts w:asciiTheme="minorHAnsi" w:eastAsia="Times New Roman" w:hAnsiTheme="minorHAnsi" w:cstheme="minorHAnsi"/>
                <w:b/>
                <w:bCs/>
                <w:color w:val="FFFFFF"/>
                <w:sz w:val="20"/>
                <w:szCs w:val="20"/>
              </w:rPr>
              <w:t>G</w:t>
            </w:r>
          </w:p>
        </w:tc>
        <w:tc>
          <w:tcPr>
            <w:tcW w:w="0" w:type="auto"/>
            <w:tcBorders>
              <w:top w:val="single" w:sz="4" w:space="0" w:color="000000"/>
              <w:left w:val="single" w:sz="4" w:space="0" w:color="000000"/>
              <w:right w:val="single" w:sz="4" w:space="0" w:color="000000"/>
            </w:tcBorders>
            <w:shd w:val="clear" w:color="auto" w:fill="006666"/>
            <w:tcMar>
              <w:top w:w="0" w:type="dxa"/>
              <w:left w:w="70" w:type="dxa"/>
              <w:bottom w:w="0" w:type="dxa"/>
              <w:right w:w="70" w:type="dxa"/>
            </w:tcMar>
            <w:vAlign w:val="center"/>
            <w:hideMark/>
          </w:tcPr>
          <w:p w14:paraId="40F8F862" w14:textId="77777777" w:rsidR="0019252A" w:rsidRPr="00B45E24" w:rsidRDefault="0019252A" w:rsidP="00F840CC">
            <w:pPr>
              <w:spacing w:after="0" w:line="240" w:lineRule="auto"/>
              <w:jc w:val="center"/>
              <w:rPr>
                <w:rFonts w:asciiTheme="minorHAnsi" w:eastAsia="Times New Roman" w:hAnsiTheme="minorHAnsi" w:cstheme="minorHAnsi"/>
                <w:b/>
                <w:bCs/>
                <w:sz w:val="20"/>
                <w:szCs w:val="20"/>
              </w:rPr>
            </w:pPr>
            <w:proofErr w:type="spellStart"/>
            <w:r w:rsidRPr="00B45E24">
              <w:rPr>
                <w:rFonts w:asciiTheme="minorHAnsi" w:eastAsia="Times New Roman" w:hAnsiTheme="minorHAnsi" w:cstheme="minorHAnsi"/>
                <w:b/>
                <w:bCs/>
                <w:color w:val="FFFFFF"/>
                <w:sz w:val="20"/>
                <w:szCs w:val="20"/>
              </w:rPr>
              <w:t>Pob</w:t>
            </w:r>
            <w:proofErr w:type="spellEnd"/>
            <w:r w:rsidRPr="00B45E24">
              <w:rPr>
                <w:rFonts w:asciiTheme="minorHAnsi" w:eastAsia="Times New Roman" w:hAnsiTheme="minorHAnsi" w:cstheme="minorHAnsi"/>
                <w:b/>
                <w:bCs/>
                <w:color w:val="FFFFFF"/>
                <w:sz w:val="20"/>
                <w:szCs w:val="20"/>
              </w:rPr>
              <w:t>. </w:t>
            </w:r>
          </w:p>
        </w:tc>
      </w:tr>
      <w:tr w:rsidR="0019252A" w:rsidRPr="0015137E" w14:paraId="146308D2" w14:textId="77777777" w:rsidTr="00F840CC">
        <w:trPr>
          <w:trHeight w:val="20"/>
          <w:tblHeader/>
        </w:trPr>
        <w:tc>
          <w:tcPr>
            <w:tcW w:w="0" w:type="auto"/>
            <w:gridSpan w:val="4"/>
            <w:tcBorders>
              <w:left w:val="single" w:sz="4" w:space="0" w:color="000000"/>
              <w:bottom w:val="single" w:sz="4" w:space="0" w:color="000000"/>
              <w:right w:val="single" w:sz="4" w:space="0" w:color="000000"/>
            </w:tcBorders>
            <w:shd w:val="clear" w:color="auto" w:fill="E2EFD9" w:themeFill="accent6" w:themeFillTint="33"/>
            <w:tcMar>
              <w:top w:w="0" w:type="dxa"/>
              <w:left w:w="70" w:type="dxa"/>
              <w:bottom w:w="0" w:type="dxa"/>
              <w:right w:w="70" w:type="dxa"/>
            </w:tcMar>
            <w:vAlign w:val="center"/>
            <w:hideMark/>
          </w:tcPr>
          <w:p w14:paraId="66B0AA95" w14:textId="77777777" w:rsidR="0019252A" w:rsidRPr="00B45E24" w:rsidRDefault="0019252A" w:rsidP="00F840CC">
            <w:pPr>
              <w:spacing w:after="0" w:line="240" w:lineRule="auto"/>
              <w:jc w:val="center"/>
              <w:rPr>
                <w:rFonts w:asciiTheme="minorHAnsi" w:eastAsia="Times New Roman" w:hAnsiTheme="minorHAnsi" w:cstheme="minorHAnsi"/>
                <w:b/>
                <w:bCs/>
                <w:sz w:val="20"/>
                <w:szCs w:val="20"/>
              </w:rPr>
            </w:pPr>
            <w:r w:rsidRPr="00B45E24">
              <w:rPr>
                <w:rFonts w:asciiTheme="minorHAnsi" w:eastAsia="Times New Roman" w:hAnsiTheme="minorHAnsi" w:cstheme="minorHAnsi"/>
                <w:b/>
                <w:bCs/>
                <w:color w:val="000000"/>
                <w:sz w:val="20"/>
                <w:szCs w:val="20"/>
              </w:rPr>
              <w:t>Región 1: Ucayali (15 Asentamientos PICI)</w:t>
            </w:r>
          </w:p>
        </w:tc>
        <w:tc>
          <w:tcPr>
            <w:tcW w:w="0" w:type="auto"/>
            <w:tcBorders>
              <w:left w:val="single" w:sz="4" w:space="0" w:color="000000"/>
              <w:bottom w:val="single" w:sz="4" w:space="0" w:color="000000"/>
              <w:right w:val="single" w:sz="4" w:space="0" w:color="000000"/>
            </w:tcBorders>
            <w:shd w:val="clear" w:color="auto" w:fill="E2EFD9" w:themeFill="accent6" w:themeFillTint="33"/>
            <w:tcMar>
              <w:top w:w="0" w:type="dxa"/>
              <w:left w:w="70" w:type="dxa"/>
              <w:bottom w:w="0" w:type="dxa"/>
              <w:right w:w="70" w:type="dxa"/>
            </w:tcMar>
            <w:vAlign w:val="center"/>
            <w:hideMark/>
          </w:tcPr>
          <w:p w14:paraId="228CF36B" w14:textId="77777777" w:rsidR="0019252A" w:rsidRPr="00B45E24" w:rsidRDefault="0019252A" w:rsidP="00F840CC">
            <w:pPr>
              <w:spacing w:after="0" w:line="240" w:lineRule="auto"/>
              <w:jc w:val="center"/>
              <w:rPr>
                <w:rFonts w:asciiTheme="minorHAnsi" w:eastAsia="Times New Roman" w:hAnsiTheme="minorHAnsi" w:cstheme="minorHAnsi"/>
                <w:b/>
                <w:bCs/>
                <w:sz w:val="20"/>
                <w:szCs w:val="20"/>
              </w:rPr>
            </w:pPr>
            <w:r w:rsidRPr="00B45E24">
              <w:rPr>
                <w:rFonts w:asciiTheme="minorHAnsi" w:eastAsia="Times New Roman" w:hAnsiTheme="minorHAnsi" w:cstheme="minorHAnsi"/>
                <w:b/>
                <w:bCs/>
                <w:color w:val="000000"/>
                <w:sz w:val="20"/>
                <w:szCs w:val="20"/>
              </w:rPr>
              <w:t>682</w:t>
            </w:r>
          </w:p>
        </w:tc>
      </w:tr>
      <w:tr w:rsidR="0019252A" w:rsidRPr="0015137E" w14:paraId="5E5E7749"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6561590" w14:textId="77777777" w:rsidR="0019252A" w:rsidRPr="00B45E24" w:rsidRDefault="0019252A" w:rsidP="003A41C1">
            <w:pPr>
              <w:numPr>
                <w:ilvl w:val="0"/>
                <w:numId w:val="27"/>
              </w:numPr>
              <w:spacing w:after="0" w:line="240" w:lineRule="auto"/>
              <w:ind w:left="360"/>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 xml:space="preserve">      Alto Esperanza</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1F8614C6" w14:textId="77777777" w:rsidR="0019252A" w:rsidRPr="00B45E24" w:rsidRDefault="0019252A" w:rsidP="00F840CC">
            <w:pPr>
              <w:spacing w:after="0" w:line="240" w:lineRule="auto"/>
              <w:rPr>
                <w:rFonts w:asciiTheme="minorHAnsi" w:eastAsia="Times New Roman" w:hAnsiTheme="minorHAnsi" w:cstheme="minorHAnsi"/>
                <w:sz w:val="20"/>
                <w:szCs w:val="20"/>
              </w:rPr>
            </w:pPr>
            <w:proofErr w:type="spellStart"/>
            <w:r w:rsidRPr="00B45E24">
              <w:rPr>
                <w:rFonts w:asciiTheme="minorHAnsi" w:eastAsia="Times New Roman" w:hAnsiTheme="minorHAnsi" w:cstheme="minorHAnsi"/>
                <w:color w:val="000000"/>
                <w:sz w:val="20"/>
                <w:szCs w:val="20"/>
              </w:rPr>
              <w:t>Amahuaca</w:t>
            </w:r>
            <w:proofErr w:type="spellEnd"/>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75D7B323"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Pano</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F00434B"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VI</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78227E91"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43</w:t>
            </w:r>
          </w:p>
        </w:tc>
      </w:tr>
      <w:tr w:rsidR="0019252A" w:rsidRPr="0015137E" w14:paraId="2AAF9D5B"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9131A09" w14:textId="77777777" w:rsidR="0019252A" w:rsidRPr="00B45E24" w:rsidRDefault="0019252A" w:rsidP="003A41C1">
            <w:pPr>
              <w:numPr>
                <w:ilvl w:val="0"/>
                <w:numId w:val="28"/>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Shimbillo - Alto Esperanza</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DAC867"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46D7EF"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8D6AE5D"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2EEBE4A7"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14</w:t>
            </w:r>
          </w:p>
        </w:tc>
      </w:tr>
      <w:tr w:rsidR="0019252A" w:rsidRPr="0015137E" w14:paraId="69235936"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2E3478DD" w14:textId="77777777" w:rsidR="0019252A" w:rsidRPr="00B45E24" w:rsidRDefault="0019252A" w:rsidP="003A41C1">
            <w:pPr>
              <w:numPr>
                <w:ilvl w:val="0"/>
                <w:numId w:val="29"/>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Mapuya-1</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E0D70BB"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AA837C"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C8305D0"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982C744"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45</w:t>
            </w:r>
          </w:p>
        </w:tc>
      </w:tr>
      <w:tr w:rsidR="0019252A" w:rsidRPr="0015137E" w14:paraId="69F71A76"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0C2260D6" w14:textId="77777777" w:rsidR="0019252A" w:rsidRPr="00B45E24" w:rsidRDefault="0019252A" w:rsidP="003A41C1">
            <w:pPr>
              <w:numPr>
                <w:ilvl w:val="0"/>
                <w:numId w:val="30"/>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Mapuya-2</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DE99AA8"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DED941"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1414B42"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70F1091A"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25</w:t>
            </w:r>
          </w:p>
        </w:tc>
      </w:tr>
      <w:tr w:rsidR="0019252A" w:rsidRPr="0015137E" w14:paraId="36BF3400"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47BF0FFC" w14:textId="77777777" w:rsidR="0019252A" w:rsidRPr="00B45E24" w:rsidRDefault="0019252A" w:rsidP="003A41C1">
            <w:pPr>
              <w:numPr>
                <w:ilvl w:val="0"/>
                <w:numId w:val="31"/>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Mapuya-3</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7D51EB3"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077EF0"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89D82B9"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0DACBC44"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30</w:t>
            </w:r>
          </w:p>
        </w:tc>
      </w:tr>
      <w:tr w:rsidR="0019252A" w:rsidRPr="0015137E" w14:paraId="10AC64B1"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03ABFC9" w14:textId="77777777" w:rsidR="0019252A" w:rsidRPr="00B45E24" w:rsidRDefault="0019252A" w:rsidP="003A41C1">
            <w:pPr>
              <w:numPr>
                <w:ilvl w:val="0"/>
                <w:numId w:val="32"/>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Huanpaya-1</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8DC6F6A"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AB16D7"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D980E11"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4D60ABD2"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20</w:t>
            </w:r>
          </w:p>
        </w:tc>
      </w:tr>
      <w:tr w:rsidR="0019252A" w:rsidRPr="0015137E" w14:paraId="2B454AD4"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409FA621" w14:textId="77777777" w:rsidR="0019252A" w:rsidRPr="00B45E24" w:rsidRDefault="0019252A" w:rsidP="003A41C1">
            <w:pPr>
              <w:numPr>
                <w:ilvl w:val="0"/>
                <w:numId w:val="33"/>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Huanpaya-2</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B512EF"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A43797"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EF54A63"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43338A16"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20</w:t>
            </w:r>
          </w:p>
        </w:tc>
      </w:tr>
      <w:tr w:rsidR="0019252A" w:rsidRPr="0015137E" w14:paraId="78DB3939"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1C5482E1" w14:textId="77777777" w:rsidR="0019252A" w:rsidRPr="00B45E24" w:rsidRDefault="0019252A" w:rsidP="003A41C1">
            <w:pPr>
              <w:numPr>
                <w:ilvl w:val="0"/>
                <w:numId w:val="34"/>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Huanpaya-3</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12DBFBC"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32192E0"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A0C4D5A"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05005576"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10</w:t>
            </w:r>
          </w:p>
        </w:tc>
      </w:tr>
      <w:tr w:rsidR="0019252A" w:rsidRPr="0015137E" w14:paraId="5B5B9E5B"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0D2F4A1A" w14:textId="77777777" w:rsidR="0019252A" w:rsidRPr="00B45E24" w:rsidRDefault="0019252A" w:rsidP="003A41C1">
            <w:pPr>
              <w:numPr>
                <w:ilvl w:val="0"/>
                <w:numId w:val="35"/>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Huanpaya-4</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A3A8DCD"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5EE0D0"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9E3889E"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8FCF54F"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20</w:t>
            </w:r>
          </w:p>
        </w:tc>
      </w:tr>
      <w:tr w:rsidR="0019252A" w:rsidRPr="0015137E" w14:paraId="37F9572F"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4D6EDE9" w14:textId="77777777" w:rsidR="0019252A" w:rsidRPr="00B45E24" w:rsidRDefault="0019252A" w:rsidP="003A41C1">
            <w:pPr>
              <w:numPr>
                <w:ilvl w:val="0"/>
                <w:numId w:val="36"/>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Huanpaya-5</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471F038"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2194F63"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00767E6"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1729C1B7"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5</w:t>
            </w:r>
          </w:p>
        </w:tc>
      </w:tr>
      <w:tr w:rsidR="0019252A" w:rsidRPr="0015137E" w14:paraId="55A5126F"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73926769" w14:textId="77777777" w:rsidR="0019252A" w:rsidRPr="00B45E24" w:rsidRDefault="0019252A" w:rsidP="003A41C1">
            <w:pPr>
              <w:numPr>
                <w:ilvl w:val="0"/>
                <w:numId w:val="37"/>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Victoria II</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2960FF8"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EF7B6D"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B5EF8BD"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VI</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457932F7"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36</w:t>
            </w:r>
          </w:p>
        </w:tc>
      </w:tr>
      <w:tr w:rsidR="0019252A" w:rsidRPr="0015137E" w14:paraId="1CB23BE7"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8C10AF6" w14:textId="77777777" w:rsidR="0019252A" w:rsidRPr="00B45E24" w:rsidRDefault="0019252A" w:rsidP="003A41C1">
            <w:pPr>
              <w:numPr>
                <w:ilvl w:val="0"/>
                <w:numId w:val="38"/>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 xml:space="preserve">Familia asentada en la CCNN </w:t>
            </w:r>
            <w:proofErr w:type="spellStart"/>
            <w:r w:rsidRPr="00B45E24">
              <w:rPr>
                <w:rFonts w:asciiTheme="minorHAnsi" w:eastAsia="Times New Roman" w:hAnsiTheme="minorHAnsi" w:cstheme="minorHAnsi"/>
                <w:color w:val="000000"/>
                <w:sz w:val="20"/>
                <w:szCs w:val="20"/>
              </w:rPr>
              <w:t>Chachibai</w:t>
            </w:r>
            <w:proofErr w:type="spellEnd"/>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0CE42A7" w14:textId="77777777" w:rsidR="0019252A" w:rsidRPr="00B45E24" w:rsidRDefault="0019252A" w:rsidP="00F840CC">
            <w:pPr>
              <w:spacing w:after="0" w:line="240" w:lineRule="auto"/>
              <w:rPr>
                <w:rFonts w:asciiTheme="minorHAnsi" w:eastAsia="Times New Roman" w:hAnsiTheme="minorHAnsi" w:cstheme="minorHAnsi"/>
                <w:sz w:val="20"/>
                <w:szCs w:val="20"/>
              </w:rPr>
            </w:pPr>
            <w:proofErr w:type="spellStart"/>
            <w:r w:rsidRPr="00B45E24">
              <w:rPr>
                <w:rFonts w:asciiTheme="minorHAnsi" w:eastAsia="Times New Roman" w:hAnsiTheme="minorHAnsi" w:cstheme="minorHAnsi"/>
                <w:color w:val="000000"/>
                <w:sz w:val="20"/>
                <w:szCs w:val="20"/>
              </w:rPr>
              <w:t>Isconahua</w:t>
            </w:r>
            <w:proofErr w:type="spellEnd"/>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DFDEDA"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E753766"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VM</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11DB149B"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3</w:t>
            </w:r>
          </w:p>
        </w:tc>
      </w:tr>
      <w:tr w:rsidR="0019252A" w:rsidRPr="0015137E" w14:paraId="330B89BA"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7CB0CC3B" w14:textId="77777777" w:rsidR="0019252A" w:rsidRPr="00B45E24" w:rsidRDefault="0019252A" w:rsidP="003A41C1">
            <w:pPr>
              <w:numPr>
                <w:ilvl w:val="0"/>
                <w:numId w:val="39"/>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 xml:space="preserve">Familia asentada en la CCNN </w:t>
            </w:r>
            <w:proofErr w:type="spellStart"/>
            <w:r w:rsidRPr="00B45E24">
              <w:rPr>
                <w:rFonts w:asciiTheme="minorHAnsi" w:eastAsia="Times New Roman" w:hAnsiTheme="minorHAnsi" w:cstheme="minorHAnsi"/>
                <w:color w:val="000000"/>
                <w:sz w:val="20"/>
                <w:szCs w:val="20"/>
              </w:rPr>
              <w:t>Calleria</w:t>
            </w:r>
            <w:proofErr w:type="spellEnd"/>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97DFEF"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E7687E6"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448659C"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VM</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586EF074"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21</w:t>
            </w:r>
          </w:p>
        </w:tc>
      </w:tr>
      <w:tr w:rsidR="0019252A" w:rsidRPr="0015137E" w14:paraId="6C418113"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5CAF7A83" w14:textId="77777777" w:rsidR="0019252A" w:rsidRPr="00B45E24" w:rsidRDefault="0019252A" w:rsidP="003A41C1">
            <w:pPr>
              <w:numPr>
                <w:ilvl w:val="0"/>
                <w:numId w:val="40"/>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 xml:space="preserve">Familia asentada en San Miguel de </w:t>
            </w:r>
            <w:proofErr w:type="spellStart"/>
            <w:r w:rsidRPr="00B45E24">
              <w:rPr>
                <w:rFonts w:asciiTheme="minorHAnsi" w:eastAsia="Times New Roman" w:hAnsiTheme="minorHAnsi" w:cstheme="minorHAnsi"/>
                <w:color w:val="000000"/>
                <w:sz w:val="20"/>
                <w:szCs w:val="20"/>
              </w:rPr>
              <w:t>Calleria</w:t>
            </w:r>
            <w:proofErr w:type="spellEnd"/>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2FBDA8A"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2FBD001"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167711C"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VM</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86B023B"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1</w:t>
            </w:r>
          </w:p>
        </w:tc>
      </w:tr>
      <w:tr w:rsidR="0019252A" w:rsidRPr="0015137E" w14:paraId="57F4BD66"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2801A878" w14:textId="77777777" w:rsidR="0019252A" w:rsidRPr="00B45E24" w:rsidRDefault="0019252A" w:rsidP="003A41C1">
            <w:pPr>
              <w:numPr>
                <w:ilvl w:val="0"/>
                <w:numId w:val="41"/>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 xml:space="preserve">Santa Rosa de </w:t>
            </w:r>
            <w:proofErr w:type="spellStart"/>
            <w:r w:rsidRPr="00B45E24">
              <w:rPr>
                <w:rFonts w:asciiTheme="minorHAnsi" w:eastAsia="Times New Roman" w:hAnsiTheme="minorHAnsi" w:cstheme="minorHAnsi"/>
                <w:color w:val="000000"/>
                <w:sz w:val="20"/>
                <w:szCs w:val="20"/>
              </w:rPr>
              <w:t>Serjali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2A8D317"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Nahua</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1B70ED9"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6C1471D"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VI</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1FD20ACA"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389</w:t>
            </w:r>
          </w:p>
        </w:tc>
      </w:tr>
      <w:tr w:rsidR="0019252A" w:rsidRPr="0015137E" w14:paraId="0AB08F60" w14:textId="77777777" w:rsidTr="00F840CC">
        <w:trPr>
          <w:trHeight w:val="20"/>
        </w:trPr>
        <w:tc>
          <w:tcPr>
            <w:tcW w:w="0" w:type="auto"/>
            <w:gridSpan w:val="4"/>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70" w:type="dxa"/>
              <w:bottom w:w="0" w:type="dxa"/>
              <w:right w:w="70" w:type="dxa"/>
            </w:tcMar>
            <w:vAlign w:val="center"/>
            <w:hideMark/>
          </w:tcPr>
          <w:p w14:paraId="6312DFF9" w14:textId="77777777" w:rsidR="0019252A" w:rsidRPr="00B45E24" w:rsidRDefault="0019252A" w:rsidP="00F840CC">
            <w:pPr>
              <w:spacing w:after="0" w:line="240" w:lineRule="auto"/>
              <w:jc w:val="center"/>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Región 2: Cusco (17 Asentamientos PICI)</w:t>
            </w: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70" w:type="dxa"/>
              <w:bottom w:w="0" w:type="dxa"/>
              <w:right w:w="70" w:type="dxa"/>
            </w:tcMar>
            <w:vAlign w:val="center"/>
            <w:hideMark/>
          </w:tcPr>
          <w:p w14:paraId="66273F34" w14:textId="77777777" w:rsidR="0019252A" w:rsidRPr="00B45E24" w:rsidRDefault="0019252A" w:rsidP="00F840CC">
            <w:pPr>
              <w:spacing w:after="0" w:line="240" w:lineRule="auto"/>
              <w:jc w:val="center"/>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705</w:t>
            </w:r>
          </w:p>
        </w:tc>
      </w:tr>
      <w:tr w:rsidR="0019252A" w:rsidRPr="0015137E" w14:paraId="37C3C943"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279156A" w14:textId="77777777" w:rsidR="0019252A" w:rsidRPr="00B45E24" w:rsidRDefault="0019252A" w:rsidP="003A41C1">
            <w:pPr>
              <w:numPr>
                <w:ilvl w:val="0"/>
                <w:numId w:val="42"/>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 xml:space="preserve">Alto </w:t>
            </w:r>
            <w:proofErr w:type="spellStart"/>
            <w:r w:rsidRPr="00B45E24">
              <w:rPr>
                <w:rFonts w:asciiTheme="minorHAnsi" w:eastAsia="Times New Roman" w:hAnsiTheme="minorHAnsi" w:cstheme="minorHAnsi"/>
                <w:color w:val="000000"/>
                <w:sz w:val="20"/>
                <w:szCs w:val="20"/>
              </w:rPr>
              <w:t>Timpía</w:t>
            </w:r>
            <w:proofErr w:type="spellEnd"/>
            <w:r w:rsidRPr="00B45E24">
              <w:rPr>
                <w:rFonts w:asciiTheme="minorHAnsi" w:eastAsia="Times New Roman" w:hAnsiTheme="minorHAnsi" w:cstheme="minorHAnsi"/>
                <w:color w:val="000000"/>
                <w:sz w:val="20"/>
                <w:szCs w:val="20"/>
              </w:rPr>
              <w:t>/</w:t>
            </w:r>
            <w:proofErr w:type="spellStart"/>
            <w:r w:rsidRPr="00B45E24">
              <w:rPr>
                <w:rFonts w:asciiTheme="minorHAnsi" w:eastAsia="Times New Roman" w:hAnsiTheme="minorHAnsi" w:cstheme="minorHAnsi"/>
                <w:color w:val="000000"/>
                <w:sz w:val="20"/>
                <w:szCs w:val="20"/>
              </w:rPr>
              <w:t>Tsomontoni</w:t>
            </w:r>
            <w:proofErr w:type="spellEnd"/>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A375E8B" w14:textId="77777777" w:rsidR="0019252A" w:rsidRPr="00B45E24" w:rsidRDefault="0019252A" w:rsidP="00F840CC">
            <w:pPr>
              <w:spacing w:after="0" w:line="240" w:lineRule="auto"/>
              <w:rPr>
                <w:rFonts w:asciiTheme="minorHAnsi" w:eastAsia="Times New Roman" w:hAnsiTheme="minorHAnsi" w:cstheme="minorHAnsi"/>
                <w:sz w:val="20"/>
                <w:szCs w:val="20"/>
              </w:rPr>
            </w:pPr>
            <w:proofErr w:type="spellStart"/>
            <w:r w:rsidRPr="00B45E24">
              <w:rPr>
                <w:rFonts w:asciiTheme="minorHAnsi" w:eastAsia="Times New Roman" w:hAnsiTheme="minorHAnsi" w:cstheme="minorHAnsi"/>
                <w:color w:val="000000"/>
                <w:sz w:val="20"/>
                <w:szCs w:val="20"/>
              </w:rPr>
              <w:t>Matsigenka</w:t>
            </w:r>
            <w:proofErr w:type="spellEnd"/>
            <w:r w:rsidRPr="00B45E24">
              <w:rPr>
                <w:rFonts w:asciiTheme="minorHAnsi" w:eastAsia="Times New Roman" w:hAnsiTheme="minorHAnsi" w:cstheme="minorHAnsi"/>
                <w:color w:val="000000"/>
                <w:sz w:val="20"/>
                <w:szCs w:val="20"/>
              </w:rPr>
              <w:t xml:space="preserve"> </w:t>
            </w:r>
            <w:proofErr w:type="spellStart"/>
            <w:r w:rsidRPr="00B45E24">
              <w:rPr>
                <w:rFonts w:asciiTheme="minorHAnsi" w:eastAsia="Times New Roman" w:hAnsiTheme="minorHAnsi" w:cstheme="minorHAnsi"/>
                <w:color w:val="000000"/>
                <w:sz w:val="20"/>
                <w:szCs w:val="20"/>
              </w:rPr>
              <w:t>Nanti</w:t>
            </w:r>
            <w:proofErr w:type="spellEnd"/>
            <w:r w:rsidRPr="00B45E24">
              <w:rPr>
                <w:rFonts w:asciiTheme="minorHAnsi" w:eastAsia="Times New Roman" w:hAnsiTheme="minorHAnsi" w:cstheme="minorHAnsi"/>
                <w:color w:val="000000"/>
                <w:sz w:val="20"/>
                <w:szCs w:val="20"/>
              </w:rPr>
              <w:t>/</w:t>
            </w:r>
            <w:proofErr w:type="spellStart"/>
            <w:r w:rsidRPr="00B45E24">
              <w:rPr>
                <w:rFonts w:asciiTheme="minorHAnsi" w:eastAsia="Times New Roman" w:hAnsiTheme="minorHAnsi" w:cstheme="minorHAnsi"/>
                <w:color w:val="000000"/>
                <w:sz w:val="20"/>
                <w:szCs w:val="20"/>
              </w:rPr>
              <w:t>Kirineri</w:t>
            </w:r>
            <w:proofErr w:type="spellEnd"/>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932EEEF" w14:textId="77777777" w:rsidR="0019252A" w:rsidRPr="00B45E24" w:rsidRDefault="0019252A" w:rsidP="00F840CC">
            <w:pPr>
              <w:spacing w:after="0" w:line="240" w:lineRule="auto"/>
              <w:rPr>
                <w:rFonts w:asciiTheme="minorHAnsi" w:eastAsia="Times New Roman" w:hAnsiTheme="minorHAnsi" w:cstheme="minorHAnsi"/>
                <w:sz w:val="20"/>
                <w:szCs w:val="20"/>
              </w:rPr>
            </w:pPr>
            <w:proofErr w:type="spellStart"/>
            <w:r w:rsidRPr="00B45E24">
              <w:rPr>
                <w:rFonts w:asciiTheme="minorHAnsi" w:eastAsia="Times New Roman" w:hAnsiTheme="minorHAnsi" w:cstheme="minorHAnsi"/>
                <w:color w:val="000000"/>
                <w:sz w:val="20"/>
                <w:szCs w:val="20"/>
              </w:rPr>
              <w:t>Arawak</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2052B00"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VI</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7B4F9994"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70</w:t>
            </w:r>
          </w:p>
        </w:tc>
      </w:tr>
      <w:tr w:rsidR="0019252A" w:rsidRPr="0015137E" w14:paraId="490082C0"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D0CEAFA" w14:textId="77777777" w:rsidR="0019252A" w:rsidRPr="00B45E24" w:rsidRDefault="0019252A" w:rsidP="003A41C1">
            <w:pPr>
              <w:numPr>
                <w:ilvl w:val="0"/>
                <w:numId w:val="43"/>
              </w:numPr>
              <w:spacing w:after="0" w:line="240" w:lineRule="auto"/>
              <w:jc w:val="both"/>
              <w:textAlignment w:val="baseline"/>
              <w:rPr>
                <w:rFonts w:asciiTheme="minorHAnsi" w:eastAsia="Times New Roman" w:hAnsiTheme="minorHAnsi" w:cstheme="minorHAnsi"/>
                <w:color w:val="000000"/>
                <w:sz w:val="20"/>
                <w:szCs w:val="20"/>
              </w:rPr>
            </w:pPr>
            <w:proofErr w:type="spellStart"/>
            <w:r w:rsidRPr="00B45E24">
              <w:rPr>
                <w:rFonts w:asciiTheme="minorHAnsi" w:eastAsia="Times New Roman" w:hAnsiTheme="minorHAnsi" w:cstheme="minorHAnsi"/>
                <w:color w:val="000000"/>
                <w:sz w:val="20"/>
                <w:szCs w:val="20"/>
              </w:rPr>
              <w:t>Koviriari</w:t>
            </w:r>
            <w:proofErr w:type="spellEnd"/>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9F5848"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0A8585"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5B0FE1B"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VI</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21133E3"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7</w:t>
            </w:r>
          </w:p>
        </w:tc>
      </w:tr>
      <w:tr w:rsidR="0019252A" w:rsidRPr="0015137E" w14:paraId="5B8D4990"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3A4E02F" w14:textId="77777777" w:rsidR="0019252A" w:rsidRPr="00B45E24" w:rsidRDefault="0019252A" w:rsidP="003A41C1">
            <w:pPr>
              <w:numPr>
                <w:ilvl w:val="0"/>
                <w:numId w:val="44"/>
              </w:numPr>
              <w:spacing w:after="0" w:line="240" w:lineRule="auto"/>
              <w:jc w:val="both"/>
              <w:textAlignment w:val="baseline"/>
              <w:rPr>
                <w:rFonts w:asciiTheme="minorHAnsi" w:eastAsia="Times New Roman" w:hAnsiTheme="minorHAnsi" w:cstheme="minorHAnsi"/>
                <w:color w:val="000000"/>
                <w:sz w:val="20"/>
                <w:szCs w:val="20"/>
              </w:rPr>
            </w:pPr>
            <w:proofErr w:type="spellStart"/>
            <w:r w:rsidRPr="00B45E24">
              <w:rPr>
                <w:rFonts w:asciiTheme="minorHAnsi" w:eastAsia="Times New Roman" w:hAnsiTheme="minorHAnsi" w:cstheme="minorHAnsi"/>
                <w:color w:val="000000"/>
                <w:sz w:val="20"/>
                <w:szCs w:val="20"/>
              </w:rPr>
              <w:t>Potogoshiari</w:t>
            </w:r>
            <w:proofErr w:type="spellEnd"/>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7393C25"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C545CF"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0140565"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VI</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0B1FBC73"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14</w:t>
            </w:r>
          </w:p>
        </w:tc>
      </w:tr>
      <w:tr w:rsidR="0019252A" w:rsidRPr="0015137E" w14:paraId="4602FF18"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564C0595" w14:textId="77777777" w:rsidR="0019252A" w:rsidRPr="00B45E24" w:rsidRDefault="0019252A" w:rsidP="003A41C1">
            <w:pPr>
              <w:numPr>
                <w:ilvl w:val="0"/>
                <w:numId w:val="45"/>
              </w:numPr>
              <w:spacing w:after="0" w:line="240" w:lineRule="auto"/>
              <w:jc w:val="both"/>
              <w:textAlignment w:val="baseline"/>
              <w:rPr>
                <w:rFonts w:asciiTheme="minorHAnsi" w:eastAsia="Times New Roman" w:hAnsiTheme="minorHAnsi" w:cstheme="minorHAnsi"/>
                <w:color w:val="000000"/>
                <w:sz w:val="20"/>
                <w:szCs w:val="20"/>
              </w:rPr>
            </w:pPr>
            <w:proofErr w:type="spellStart"/>
            <w:r w:rsidRPr="00B45E24">
              <w:rPr>
                <w:rFonts w:asciiTheme="minorHAnsi" w:eastAsia="Times New Roman" w:hAnsiTheme="minorHAnsi" w:cstheme="minorHAnsi"/>
                <w:color w:val="000000"/>
                <w:sz w:val="20"/>
                <w:szCs w:val="20"/>
              </w:rPr>
              <w:t>Mañokiari</w:t>
            </w:r>
            <w:proofErr w:type="spellEnd"/>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7F1107"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EBD0299"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419853E"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VI</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22197750"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9</w:t>
            </w:r>
          </w:p>
        </w:tc>
      </w:tr>
      <w:tr w:rsidR="0019252A" w:rsidRPr="0015137E" w14:paraId="3AF4712F"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7C011D0C" w14:textId="77777777" w:rsidR="0019252A" w:rsidRPr="00B45E24" w:rsidRDefault="0019252A" w:rsidP="003A41C1">
            <w:pPr>
              <w:numPr>
                <w:ilvl w:val="0"/>
                <w:numId w:val="46"/>
              </w:numPr>
              <w:spacing w:after="0" w:line="240" w:lineRule="auto"/>
              <w:jc w:val="both"/>
              <w:textAlignment w:val="baseline"/>
              <w:rPr>
                <w:rFonts w:asciiTheme="minorHAnsi" w:eastAsia="Times New Roman" w:hAnsiTheme="minorHAnsi" w:cstheme="minorHAnsi"/>
                <w:color w:val="000000"/>
                <w:sz w:val="20"/>
                <w:szCs w:val="20"/>
              </w:rPr>
            </w:pPr>
            <w:proofErr w:type="spellStart"/>
            <w:r w:rsidRPr="00B45E24">
              <w:rPr>
                <w:rFonts w:asciiTheme="minorHAnsi" w:eastAsia="Times New Roman" w:hAnsiTheme="minorHAnsi" w:cstheme="minorHAnsi"/>
                <w:color w:val="000000"/>
                <w:sz w:val="20"/>
                <w:szCs w:val="20"/>
              </w:rPr>
              <w:t>Marankeato</w:t>
            </w:r>
            <w:proofErr w:type="spellEnd"/>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C453B0"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3CB6A5D"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DBC7369"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VI</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21A46647"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136</w:t>
            </w:r>
          </w:p>
        </w:tc>
      </w:tr>
      <w:tr w:rsidR="0019252A" w:rsidRPr="0015137E" w14:paraId="78FBBE94"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4EA6E52D" w14:textId="77777777" w:rsidR="0019252A" w:rsidRPr="00B45E24" w:rsidRDefault="0019252A" w:rsidP="003A41C1">
            <w:pPr>
              <w:numPr>
                <w:ilvl w:val="0"/>
                <w:numId w:val="47"/>
              </w:numPr>
              <w:spacing w:after="0" w:line="240" w:lineRule="auto"/>
              <w:jc w:val="both"/>
              <w:textAlignment w:val="baseline"/>
              <w:rPr>
                <w:rFonts w:asciiTheme="minorHAnsi" w:eastAsia="Times New Roman" w:hAnsiTheme="minorHAnsi" w:cstheme="minorHAnsi"/>
                <w:color w:val="000000"/>
                <w:sz w:val="20"/>
                <w:szCs w:val="20"/>
              </w:rPr>
            </w:pPr>
            <w:proofErr w:type="spellStart"/>
            <w:r w:rsidRPr="00B45E24">
              <w:rPr>
                <w:rFonts w:asciiTheme="minorHAnsi" w:eastAsia="Times New Roman" w:hAnsiTheme="minorHAnsi" w:cstheme="minorHAnsi"/>
                <w:color w:val="000000"/>
                <w:sz w:val="20"/>
                <w:szCs w:val="20"/>
              </w:rPr>
              <w:t>Sagondoari</w:t>
            </w:r>
            <w:proofErr w:type="spellEnd"/>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3B2C5AA"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55EE30"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79F82C6"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VI</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D68CFE1"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50</w:t>
            </w:r>
          </w:p>
        </w:tc>
      </w:tr>
      <w:tr w:rsidR="0019252A" w:rsidRPr="0015137E" w14:paraId="37176D49"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CCB3DC8" w14:textId="77777777" w:rsidR="0019252A" w:rsidRPr="00B45E24" w:rsidRDefault="0019252A" w:rsidP="003A41C1">
            <w:pPr>
              <w:numPr>
                <w:ilvl w:val="0"/>
                <w:numId w:val="48"/>
              </w:numPr>
              <w:spacing w:after="0" w:line="240" w:lineRule="auto"/>
              <w:jc w:val="both"/>
              <w:textAlignment w:val="baseline"/>
              <w:rPr>
                <w:rFonts w:asciiTheme="minorHAnsi" w:eastAsia="Times New Roman" w:hAnsiTheme="minorHAnsi" w:cstheme="minorHAnsi"/>
                <w:color w:val="000000"/>
                <w:sz w:val="20"/>
                <w:szCs w:val="20"/>
              </w:rPr>
            </w:pPr>
            <w:proofErr w:type="spellStart"/>
            <w:r w:rsidRPr="00B45E24">
              <w:rPr>
                <w:rFonts w:asciiTheme="minorHAnsi" w:eastAsia="Times New Roman" w:hAnsiTheme="minorHAnsi" w:cstheme="minorHAnsi"/>
                <w:color w:val="000000"/>
                <w:sz w:val="20"/>
                <w:szCs w:val="20"/>
              </w:rPr>
              <w:t>Montetoni</w:t>
            </w:r>
            <w:proofErr w:type="spellEnd"/>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0E11F9"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2D46216"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8C3BDA9"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VI</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484FC3CD"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290</w:t>
            </w:r>
          </w:p>
        </w:tc>
      </w:tr>
      <w:tr w:rsidR="0019252A" w:rsidRPr="0015137E" w14:paraId="04891940"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18C84CE2" w14:textId="77777777" w:rsidR="0019252A" w:rsidRPr="00B45E24" w:rsidRDefault="0019252A" w:rsidP="003A41C1">
            <w:pPr>
              <w:numPr>
                <w:ilvl w:val="0"/>
                <w:numId w:val="49"/>
              </w:numPr>
              <w:spacing w:after="0" w:line="240" w:lineRule="auto"/>
              <w:jc w:val="both"/>
              <w:textAlignment w:val="baseline"/>
              <w:rPr>
                <w:rFonts w:asciiTheme="minorHAnsi" w:eastAsia="Times New Roman" w:hAnsiTheme="minorHAnsi" w:cstheme="minorHAnsi"/>
                <w:color w:val="000000"/>
                <w:sz w:val="20"/>
                <w:szCs w:val="20"/>
              </w:rPr>
            </w:pPr>
            <w:proofErr w:type="spellStart"/>
            <w:r w:rsidRPr="00B45E24">
              <w:rPr>
                <w:rFonts w:asciiTheme="minorHAnsi" w:eastAsia="Times New Roman" w:hAnsiTheme="minorHAnsi" w:cstheme="minorHAnsi"/>
                <w:color w:val="000000"/>
                <w:sz w:val="20"/>
                <w:szCs w:val="20"/>
              </w:rPr>
              <w:t>Inaroato</w:t>
            </w:r>
            <w:proofErr w:type="spellEnd"/>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73A38E4"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FA564E8"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71D0F91"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VI</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70EB0E1B"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15</w:t>
            </w:r>
          </w:p>
        </w:tc>
      </w:tr>
      <w:tr w:rsidR="0019252A" w:rsidRPr="0015137E" w14:paraId="68B97E47"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1A9A4E0C" w14:textId="77777777" w:rsidR="0019252A" w:rsidRPr="00B45E24" w:rsidRDefault="0019252A" w:rsidP="003A41C1">
            <w:pPr>
              <w:numPr>
                <w:ilvl w:val="0"/>
                <w:numId w:val="50"/>
              </w:numPr>
              <w:spacing w:after="0" w:line="240" w:lineRule="auto"/>
              <w:jc w:val="both"/>
              <w:textAlignment w:val="baseline"/>
              <w:rPr>
                <w:rFonts w:asciiTheme="minorHAnsi" w:eastAsia="Times New Roman" w:hAnsiTheme="minorHAnsi" w:cstheme="minorHAnsi"/>
                <w:color w:val="000000"/>
                <w:sz w:val="20"/>
                <w:szCs w:val="20"/>
              </w:rPr>
            </w:pPr>
            <w:proofErr w:type="spellStart"/>
            <w:r w:rsidRPr="00B45E24">
              <w:rPr>
                <w:rFonts w:asciiTheme="minorHAnsi" w:eastAsia="Times New Roman" w:hAnsiTheme="minorHAnsi" w:cstheme="minorHAnsi"/>
                <w:color w:val="000000"/>
                <w:sz w:val="20"/>
                <w:szCs w:val="20"/>
              </w:rPr>
              <w:t>Kovantiari</w:t>
            </w:r>
            <w:proofErr w:type="spellEnd"/>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B0D2C4"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9269B8"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9EE7A62"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VI</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1CD9C078"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20</w:t>
            </w:r>
          </w:p>
        </w:tc>
      </w:tr>
      <w:tr w:rsidR="0019252A" w:rsidRPr="0015137E" w14:paraId="35FBE05C"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2F2E5CF6" w14:textId="77777777" w:rsidR="0019252A" w:rsidRPr="00B45E24" w:rsidRDefault="0019252A" w:rsidP="003A41C1">
            <w:pPr>
              <w:numPr>
                <w:ilvl w:val="0"/>
                <w:numId w:val="51"/>
              </w:numPr>
              <w:spacing w:after="0" w:line="240" w:lineRule="auto"/>
              <w:jc w:val="both"/>
              <w:textAlignment w:val="baseline"/>
              <w:rPr>
                <w:rFonts w:asciiTheme="minorHAnsi" w:eastAsia="Times New Roman" w:hAnsiTheme="minorHAnsi" w:cstheme="minorHAnsi"/>
                <w:color w:val="000000"/>
                <w:sz w:val="20"/>
                <w:szCs w:val="20"/>
              </w:rPr>
            </w:pPr>
            <w:proofErr w:type="spellStart"/>
            <w:r w:rsidRPr="00B45E24">
              <w:rPr>
                <w:rFonts w:asciiTheme="minorHAnsi" w:eastAsia="Times New Roman" w:hAnsiTheme="minorHAnsi" w:cstheme="minorHAnsi"/>
                <w:color w:val="000000"/>
                <w:sz w:val="20"/>
                <w:szCs w:val="20"/>
              </w:rPr>
              <w:t>Soronkari</w:t>
            </w:r>
            <w:proofErr w:type="spellEnd"/>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0B103D0"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1EC101D"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833024D"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VI</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77EC0EAC"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17</w:t>
            </w:r>
          </w:p>
        </w:tc>
      </w:tr>
      <w:tr w:rsidR="0019252A" w:rsidRPr="0015137E" w14:paraId="0B235D01"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1ADAF746" w14:textId="77777777" w:rsidR="0019252A" w:rsidRPr="00B45E24" w:rsidRDefault="0019252A" w:rsidP="003A41C1">
            <w:pPr>
              <w:numPr>
                <w:ilvl w:val="0"/>
                <w:numId w:val="52"/>
              </w:numPr>
              <w:spacing w:after="0" w:line="240" w:lineRule="auto"/>
              <w:jc w:val="both"/>
              <w:textAlignment w:val="baseline"/>
              <w:rPr>
                <w:rFonts w:asciiTheme="minorHAnsi" w:eastAsia="Times New Roman" w:hAnsiTheme="minorHAnsi" w:cstheme="minorHAnsi"/>
                <w:color w:val="000000"/>
                <w:sz w:val="20"/>
                <w:szCs w:val="20"/>
              </w:rPr>
            </w:pPr>
            <w:proofErr w:type="spellStart"/>
            <w:r w:rsidRPr="00B45E24">
              <w:rPr>
                <w:rFonts w:asciiTheme="minorHAnsi" w:eastAsia="Times New Roman" w:hAnsiTheme="minorHAnsi" w:cstheme="minorHAnsi"/>
                <w:color w:val="000000"/>
                <w:sz w:val="20"/>
                <w:szCs w:val="20"/>
              </w:rPr>
              <w:t>Tarankari</w:t>
            </w:r>
            <w:proofErr w:type="spellEnd"/>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D4D07B4"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F2D64F8"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B878377"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VI</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58CB525B"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22</w:t>
            </w:r>
          </w:p>
        </w:tc>
      </w:tr>
      <w:tr w:rsidR="0019252A" w:rsidRPr="0015137E" w14:paraId="5E474258"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6B3B113" w14:textId="77777777" w:rsidR="0019252A" w:rsidRPr="00B45E24" w:rsidRDefault="0019252A" w:rsidP="003A41C1">
            <w:pPr>
              <w:numPr>
                <w:ilvl w:val="0"/>
                <w:numId w:val="53"/>
              </w:numPr>
              <w:spacing w:after="0" w:line="240" w:lineRule="auto"/>
              <w:jc w:val="both"/>
              <w:textAlignment w:val="baseline"/>
              <w:rPr>
                <w:rFonts w:asciiTheme="minorHAnsi" w:eastAsia="Times New Roman" w:hAnsiTheme="minorHAnsi" w:cstheme="minorHAnsi"/>
                <w:color w:val="000000"/>
                <w:sz w:val="20"/>
                <w:szCs w:val="20"/>
              </w:rPr>
            </w:pPr>
            <w:proofErr w:type="spellStart"/>
            <w:r w:rsidRPr="00B45E24">
              <w:rPr>
                <w:rFonts w:asciiTheme="minorHAnsi" w:eastAsia="Times New Roman" w:hAnsiTheme="minorHAnsi" w:cstheme="minorHAnsi"/>
                <w:color w:val="000000"/>
                <w:sz w:val="20"/>
                <w:szCs w:val="20"/>
              </w:rPr>
              <w:t>Serialo</w:t>
            </w:r>
            <w:proofErr w:type="spellEnd"/>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9D0B35"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1C3B9E9"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CBFE853"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VI</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19409956"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17</w:t>
            </w:r>
          </w:p>
        </w:tc>
      </w:tr>
      <w:tr w:rsidR="0019252A" w:rsidRPr="0015137E" w14:paraId="40AACC10"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EC91C75" w14:textId="77777777" w:rsidR="0019252A" w:rsidRPr="00B45E24" w:rsidRDefault="0019252A" w:rsidP="003A41C1">
            <w:pPr>
              <w:numPr>
                <w:ilvl w:val="0"/>
                <w:numId w:val="54"/>
              </w:numPr>
              <w:spacing w:after="0" w:line="240" w:lineRule="auto"/>
              <w:jc w:val="both"/>
              <w:textAlignment w:val="baseline"/>
              <w:rPr>
                <w:rFonts w:asciiTheme="minorHAnsi" w:eastAsia="Times New Roman" w:hAnsiTheme="minorHAnsi" w:cstheme="minorHAnsi"/>
                <w:color w:val="000000"/>
                <w:sz w:val="20"/>
                <w:szCs w:val="20"/>
              </w:rPr>
            </w:pPr>
            <w:proofErr w:type="spellStart"/>
            <w:r w:rsidRPr="00B45E24">
              <w:rPr>
                <w:rFonts w:asciiTheme="minorHAnsi" w:eastAsia="Times New Roman" w:hAnsiTheme="minorHAnsi" w:cstheme="minorHAnsi"/>
                <w:color w:val="000000"/>
                <w:sz w:val="20"/>
                <w:szCs w:val="20"/>
              </w:rPr>
              <w:t>Kovivashiari</w:t>
            </w:r>
            <w:proofErr w:type="spellEnd"/>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455A353"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677381"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FC6F93A"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VI</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2F53E5FC"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9</w:t>
            </w:r>
          </w:p>
        </w:tc>
      </w:tr>
      <w:tr w:rsidR="0019252A" w:rsidRPr="0015137E" w14:paraId="00B5FB89"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736361A5" w14:textId="77777777" w:rsidR="0019252A" w:rsidRPr="00B45E24" w:rsidRDefault="0019252A" w:rsidP="003A41C1">
            <w:pPr>
              <w:numPr>
                <w:ilvl w:val="0"/>
                <w:numId w:val="55"/>
              </w:numPr>
              <w:spacing w:after="0" w:line="240" w:lineRule="auto"/>
              <w:jc w:val="both"/>
              <w:textAlignment w:val="baseline"/>
              <w:rPr>
                <w:rFonts w:asciiTheme="minorHAnsi" w:eastAsia="Times New Roman" w:hAnsiTheme="minorHAnsi" w:cstheme="minorHAnsi"/>
                <w:color w:val="000000"/>
                <w:sz w:val="20"/>
                <w:szCs w:val="20"/>
              </w:rPr>
            </w:pPr>
            <w:proofErr w:type="spellStart"/>
            <w:r w:rsidRPr="00B45E24">
              <w:rPr>
                <w:rFonts w:asciiTheme="minorHAnsi" w:eastAsia="Times New Roman" w:hAnsiTheme="minorHAnsi" w:cstheme="minorHAnsi"/>
                <w:color w:val="000000"/>
                <w:sz w:val="20"/>
                <w:szCs w:val="20"/>
              </w:rPr>
              <w:t>Shimpenashiari</w:t>
            </w:r>
            <w:proofErr w:type="spellEnd"/>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A5DCFE"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41BE565"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D3C4DD4"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VI</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2D827457"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5</w:t>
            </w:r>
          </w:p>
        </w:tc>
      </w:tr>
      <w:tr w:rsidR="0019252A" w:rsidRPr="0015137E" w14:paraId="609BD8B6"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07F66A6" w14:textId="77777777" w:rsidR="0019252A" w:rsidRPr="00B45E24" w:rsidRDefault="0019252A" w:rsidP="003A41C1">
            <w:pPr>
              <w:numPr>
                <w:ilvl w:val="0"/>
                <w:numId w:val="56"/>
              </w:numPr>
              <w:spacing w:after="0" w:line="240" w:lineRule="auto"/>
              <w:jc w:val="both"/>
              <w:textAlignment w:val="baseline"/>
              <w:rPr>
                <w:rFonts w:asciiTheme="minorHAnsi" w:eastAsia="Times New Roman" w:hAnsiTheme="minorHAnsi" w:cstheme="minorHAnsi"/>
                <w:color w:val="000000"/>
                <w:sz w:val="20"/>
                <w:szCs w:val="20"/>
              </w:rPr>
            </w:pPr>
            <w:proofErr w:type="spellStart"/>
            <w:r w:rsidRPr="00B45E24">
              <w:rPr>
                <w:rFonts w:asciiTheme="minorHAnsi" w:eastAsia="Times New Roman" w:hAnsiTheme="minorHAnsi" w:cstheme="minorHAnsi"/>
                <w:color w:val="000000"/>
                <w:sz w:val="20"/>
                <w:szCs w:val="20"/>
              </w:rPr>
              <w:t>Tamarotsari</w:t>
            </w:r>
            <w:proofErr w:type="spellEnd"/>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291CAC5"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1CAC0C"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D014950"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VI</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25664CC5"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11</w:t>
            </w:r>
          </w:p>
        </w:tc>
      </w:tr>
      <w:tr w:rsidR="0019252A" w:rsidRPr="0015137E" w14:paraId="3D460630"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55D5B254" w14:textId="77777777" w:rsidR="0019252A" w:rsidRPr="00B45E24" w:rsidRDefault="0019252A" w:rsidP="003A41C1">
            <w:pPr>
              <w:numPr>
                <w:ilvl w:val="0"/>
                <w:numId w:val="57"/>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Asentamiento #22</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02273628" w14:textId="77777777" w:rsidR="0019252A" w:rsidRPr="00B45E24" w:rsidRDefault="0019252A" w:rsidP="00F840CC">
            <w:pPr>
              <w:spacing w:after="0" w:line="240" w:lineRule="auto"/>
              <w:rPr>
                <w:rFonts w:asciiTheme="minorHAnsi" w:eastAsia="Times New Roman" w:hAnsiTheme="minorHAnsi" w:cstheme="minorHAnsi"/>
                <w:sz w:val="20"/>
                <w:szCs w:val="20"/>
              </w:rPr>
            </w:pPr>
            <w:proofErr w:type="spellStart"/>
            <w:r w:rsidRPr="00B45E24">
              <w:rPr>
                <w:rFonts w:asciiTheme="minorHAnsi" w:eastAsia="Times New Roman" w:hAnsiTheme="minorHAnsi" w:cstheme="minorHAnsi"/>
                <w:color w:val="000000"/>
                <w:sz w:val="20"/>
                <w:szCs w:val="20"/>
              </w:rPr>
              <w:t>Matsigenka</w:t>
            </w:r>
            <w:proofErr w:type="spellEnd"/>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55556C0"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5EDE2C3"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221299C"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4</w:t>
            </w:r>
          </w:p>
        </w:tc>
      </w:tr>
      <w:tr w:rsidR="0019252A" w:rsidRPr="0015137E" w14:paraId="62EFD7D5"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426821F9" w14:textId="77777777" w:rsidR="0019252A" w:rsidRPr="00B45E24" w:rsidRDefault="0019252A" w:rsidP="003A41C1">
            <w:pPr>
              <w:numPr>
                <w:ilvl w:val="0"/>
                <w:numId w:val="58"/>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Asentamiento #23</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FEC32B0"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3614CA0"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6C562EE"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2D70FEE8"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9</w:t>
            </w:r>
          </w:p>
        </w:tc>
      </w:tr>
      <w:tr w:rsidR="0019252A" w:rsidRPr="0015137E" w14:paraId="0BBE86F5" w14:textId="77777777" w:rsidTr="00F840CC">
        <w:trPr>
          <w:trHeight w:val="20"/>
        </w:trPr>
        <w:tc>
          <w:tcPr>
            <w:tcW w:w="0" w:type="auto"/>
            <w:gridSpan w:val="4"/>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70" w:type="dxa"/>
              <w:bottom w:w="0" w:type="dxa"/>
              <w:right w:w="70" w:type="dxa"/>
            </w:tcMar>
            <w:vAlign w:val="center"/>
            <w:hideMark/>
          </w:tcPr>
          <w:p w14:paraId="2637E025" w14:textId="77777777" w:rsidR="0019252A" w:rsidRPr="00B45E24" w:rsidRDefault="0019252A" w:rsidP="00F840CC">
            <w:pPr>
              <w:spacing w:after="0" w:line="240" w:lineRule="auto"/>
              <w:jc w:val="center"/>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Región 3: Madre de Dios (14 Asentamientos PICI)</w:t>
            </w: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70" w:type="dxa"/>
              <w:bottom w:w="0" w:type="dxa"/>
              <w:right w:w="70" w:type="dxa"/>
            </w:tcMar>
            <w:vAlign w:val="center"/>
            <w:hideMark/>
          </w:tcPr>
          <w:p w14:paraId="489EB625"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873</w:t>
            </w:r>
          </w:p>
        </w:tc>
      </w:tr>
      <w:tr w:rsidR="0019252A" w:rsidRPr="0015137E" w14:paraId="2517236B"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274C0C7E" w14:textId="77777777" w:rsidR="0019252A" w:rsidRPr="00B45E24" w:rsidRDefault="0019252A" w:rsidP="003A41C1">
            <w:pPr>
              <w:numPr>
                <w:ilvl w:val="0"/>
                <w:numId w:val="59"/>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Asentamiento #13*</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2B880D0D" w14:textId="77777777" w:rsidR="0019252A" w:rsidRPr="00B45E24" w:rsidRDefault="0019252A" w:rsidP="00F840CC">
            <w:pPr>
              <w:spacing w:after="0" w:line="240" w:lineRule="auto"/>
              <w:rPr>
                <w:rFonts w:asciiTheme="minorHAnsi" w:eastAsia="Times New Roman" w:hAnsiTheme="minorHAnsi" w:cstheme="minorHAnsi"/>
                <w:sz w:val="20"/>
                <w:szCs w:val="20"/>
              </w:rPr>
            </w:pPr>
            <w:proofErr w:type="spellStart"/>
            <w:r w:rsidRPr="00B45E24">
              <w:rPr>
                <w:rFonts w:asciiTheme="minorHAnsi" w:eastAsia="Times New Roman" w:hAnsiTheme="minorHAnsi" w:cstheme="minorHAnsi"/>
                <w:color w:val="000000"/>
                <w:sz w:val="20"/>
                <w:szCs w:val="20"/>
              </w:rPr>
              <w:t>Matsigenka</w:t>
            </w:r>
            <w:proofErr w:type="spellEnd"/>
          </w:p>
          <w:p w14:paraId="1D6965F2" w14:textId="77777777" w:rsidR="0019252A" w:rsidRPr="00B45E24" w:rsidRDefault="0019252A" w:rsidP="00F840CC">
            <w:pPr>
              <w:spacing w:after="0" w:line="240" w:lineRule="auto"/>
              <w:rPr>
                <w:rFonts w:asciiTheme="minorHAnsi" w:eastAsia="Times New Roman" w:hAnsiTheme="minorHAnsi" w:cstheme="minorHAnsi"/>
                <w:sz w:val="20"/>
                <w:szCs w:val="20"/>
              </w:rPr>
            </w:pPr>
            <w:proofErr w:type="spellStart"/>
            <w:r w:rsidRPr="00B45E24">
              <w:rPr>
                <w:rFonts w:asciiTheme="minorHAnsi" w:eastAsia="Times New Roman" w:hAnsiTheme="minorHAnsi" w:cstheme="minorHAnsi"/>
                <w:color w:val="000000"/>
                <w:sz w:val="20"/>
                <w:szCs w:val="20"/>
              </w:rPr>
              <w:t>Nanti</w:t>
            </w:r>
            <w:proofErr w:type="spellEnd"/>
            <w:r w:rsidRPr="00B45E24">
              <w:rPr>
                <w:rFonts w:asciiTheme="minorHAnsi" w:eastAsia="Times New Roman" w:hAnsiTheme="minorHAnsi" w:cstheme="minorHAnsi"/>
                <w:color w:val="000000"/>
                <w:sz w:val="20"/>
                <w:szCs w:val="20"/>
              </w:rPr>
              <w:t xml:space="preserve"> / </w:t>
            </w:r>
            <w:proofErr w:type="spellStart"/>
            <w:r w:rsidRPr="00B45E24">
              <w:rPr>
                <w:rFonts w:asciiTheme="minorHAnsi" w:eastAsia="Times New Roman" w:hAnsiTheme="minorHAnsi" w:cstheme="minorHAnsi"/>
                <w:color w:val="000000"/>
                <w:sz w:val="20"/>
                <w:szCs w:val="20"/>
              </w:rPr>
              <w:t>Matsigenka</w:t>
            </w:r>
            <w:proofErr w:type="spellEnd"/>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F78AD8F" w14:textId="77777777" w:rsidR="0019252A" w:rsidRPr="00B45E24" w:rsidRDefault="0019252A" w:rsidP="00F840CC">
            <w:pPr>
              <w:spacing w:after="0" w:line="240" w:lineRule="auto"/>
              <w:rPr>
                <w:rFonts w:asciiTheme="minorHAnsi" w:eastAsia="Times New Roman" w:hAnsiTheme="minorHAnsi" w:cstheme="minorHAnsi"/>
                <w:sz w:val="20"/>
                <w:szCs w:val="20"/>
              </w:rPr>
            </w:pPr>
            <w:proofErr w:type="spellStart"/>
            <w:r w:rsidRPr="00B45E24">
              <w:rPr>
                <w:rFonts w:asciiTheme="minorHAnsi" w:eastAsia="Times New Roman" w:hAnsiTheme="minorHAnsi" w:cstheme="minorHAnsi"/>
                <w:color w:val="000000"/>
                <w:sz w:val="20"/>
                <w:szCs w:val="20"/>
              </w:rPr>
              <w:t>Arawak</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3A72D15"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F7921EC"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12</w:t>
            </w:r>
          </w:p>
        </w:tc>
      </w:tr>
      <w:tr w:rsidR="0019252A" w:rsidRPr="0015137E" w14:paraId="00A3770D"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03B67AB2" w14:textId="77777777" w:rsidR="0019252A" w:rsidRPr="00B45E24" w:rsidRDefault="0019252A" w:rsidP="003A41C1">
            <w:pPr>
              <w:numPr>
                <w:ilvl w:val="0"/>
                <w:numId w:val="60"/>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Asentamiento #14*</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A8DA255"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995C09"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746CB835"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09E3BBAC"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12</w:t>
            </w:r>
          </w:p>
        </w:tc>
      </w:tr>
      <w:tr w:rsidR="0019252A" w:rsidRPr="0015137E" w14:paraId="2E61AC50"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1A1ADEBA" w14:textId="77777777" w:rsidR="0019252A" w:rsidRPr="00B45E24" w:rsidRDefault="0019252A" w:rsidP="003A41C1">
            <w:pPr>
              <w:numPr>
                <w:ilvl w:val="0"/>
                <w:numId w:val="61"/>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Asentamiento #15*</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3DF5779"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2B6A06"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E8F5F0D"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0D3E697E"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12</w:t>
            </w:r>
          </w:p>
        </w:tc>
      </w:tr>
      <w:tr w:rsidR="0019252A" w:rsidRPr="0015137E" w14:paraId="627155DC"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741C52F9" w14:textId="77777777" w:rsidR="0019252A" w:rsidRPr="00B45E24" w:rsidRDefault="0019252A" w:rsidP="003A41C1">
            <w:pPr>
              <w:numPr>
                <w:ilvl w:val="0"/>
                <w:numId w:val="62"/>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Asentamiento #16*</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A81975"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4E59936"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7338242"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E190F6B"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12</w:t>
            </w:r>
          </w:p>
        </w:tc>
      </w:tr>
      <w:tr w:rsidR="0019252A" w:rsidRPr="0015137E" w14:paraId="643FD2CA"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0F7B888" w14:textId="77777777" w:rsidR="0019252A" w:rsidRPr="00B45E24" w:rsidRDefault="0019252A" w:rsidP="003A41C1">
            <w:pPr>
              <w:numPr>
                <w:ilvl w:val="0"/>
                <w:numId w:val="63"/>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Asentamiento #17</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6F0A8E"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F4B891"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7593106"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43BA7C50"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13</w:t>
            </w:r>
          </w:p>
        </w:tc>
      </w:tr>
      <w:tr w:rsidR="0019252A" w:rsidRPr="0015137E" w14:paraId="7C9A1FFF"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7F868564" w14:textId="77777777" w:rsidR="0019252A" w:rsidRPr="00B45E24" w:rsidRDefault="0019252A" w:rsidP="003A41C1">
            <w:pPr>
              <w:numPr>
                <w:ilvl w:val="0"/>
                <w:numId w:val="64"/>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Asentamiento #18*</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6B850C0"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FEC6AB"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4185DB3"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05CF4BC3"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12</w:t>
            </w:r>
          </w:p>
        </w:tc>
      </w:tr>
      <w:tr w:rsidR="0019252A" w:rsidRPr="0015137E" w14:paraId="148B9334"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FCA87A0" w14:textId="77777777" w:rsidR="0019252A" w:rsidRPr="00B45E24" w:rsidRDefault="0019252A" w:rsidP="003A41C1">
            <w:pPr>
              <w:numPr>
                <w:ilvl w:val="0"/>
                <w:numId w:val="65"/>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Asentamiento #19*</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7C1E70E"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C9ED6F"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1A6A401"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40EE6453"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12</w:t>
            </w:r>
          </w:p>
        </w:tc>
      </w:tr>
      <w:tr w:rsidR="0019252A" w:rsidRPr="0015137E" w14:paraId="5F1DBFCF"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499AFD91" w14:textId="77777777" w:rsidR="0019252A" w:rsidRPr="00B45E24" w:rsidRDefault="0019252A" w:rsidP="003A41C1">
            <w:pPr>
              <w:numPr>
                <w:ilvl w:val="0"/>
                <w:numId w:val="66"/>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Asentamiento #20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9FE8F0C"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5C2A45E"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72857ED"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11C21EA1"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13</w:t>
            </w:r>
          </w:p>
        </w:tc>
      </w:tr>
      <w:tr w:rsidR="0019252A" w:rsidRPr="0015137E" w14:paraId="0E786D6B"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13544051" w14:textId="77777777" w:rsidR="0019252A" w:rsidRPr="00B45E24" w:rsidRDefault="0019252A" w:rsidP="003A41C1">
            <w:pPr>
              <w:numPr>
                <w:ilvl w:val="0"/>
                <w:numId w:val="67"/>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Asentamiento #21</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2342E48"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E0453D"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4CD2122"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C7CE55F"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6</w:t>
            </w:r>
          </w:p>
        </w:tc>
      </w:tr>
      <w:tr w:rsidR="0019252A" w:rsidRPr="0015137E" w14:paraId="1EE0B168"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3D0A57BF" w14:textId="77777777" w:rsidR="0019252A" w:rsidRPr="00B45E24" w:rsidRDefault="0019252A" w:rsidP="003A41C1">
            <w:pPr>
              <w:numPr>
                <w:ilvl w:val="0"/>
                <w:numId w:val="68"/>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 xml:space="preserve">Familia asentada en la CCNN </w:t>
            </w:r>
            <w:proofErr w:type="spellStart"/>
            <w:r w:rsidRPr="00B45E24">
              <w:rPr>
                <w:rFonts w:asciiTheme="minorHAnsi" w:eastAsia="Times New Roman" w:hAnsiTheme="minorHAnsi" w:cstheme="minorHAnsi"/>
                <w:color w:val="000000"/>
                <w:sz w:val="20"/>
                <w:szCs w:val="20"/>
              </w:rPr>
              <w:t>Palotoa</w:t>
            </w:r>
            <w:proofErr w:type="spellEnd"/>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D504DD"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7288142"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7F374D5"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VI</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21D5B72B"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15</w:t>
            </w:r>
          </w:p>
        </w:tc>
      </w:tr>
      <w:tr w:rsidR="0019252A" w:rsidRPr="0015137E" w14:paraId="7C6A0FB1"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2D02B2E2" w14:textId="77777777" w:rsidR="0019252A" w:rsidRPr="00B45E24" w:rsidRDefault="0019252A" w:rsidP="003A41C1">
            <w:pPr>
              <w:numPr>
                <w:ilvl w:val="0"/>
                <w:numId w:val="69"/>
              </w:numPr>
              <w:spacing w:after="0" w:line="240" w:lineRule="auto"/>
              <w:jc w:val="both"/>
              <w:textAlignment w:val="baseline"/>
              <w:rPr>
                <w:rFonts w:asciiTheme="minorHAnsi" w:eastAsia="Times New Roman" w:hAnsiTheme="minorHAnsi" w:cstheme="minorHAnsi"/>
                <w:color w:val="000000"/>
                <w:sz w:val="20"/>
                <w:szCs w:val="20"/>
              </w:rPr>
            </w:pPr>
            <w:proofErr w:type="spellStart"/>
            <w:r w:rsidRPr="00B45E24">
              <w:rPr>
                <w:rFonts w:asciiTheme="minorHAnsi" w:eastAsia="Times New Roman" w:hAnsiTheme="minorHAnsi" w:cstheme="minorHAnsi"/>
                <w:color w:val="000000"/>
                <w:sz w:val="20"/>
                <w:szCs w:val="20"/>
              </w:rPr>
              <w:t>Tayacome</w:t>
            </w:r>
            <w:proofErr w:type="spellEnd"/>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B95423F"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1B42EE"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8E36859"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R</w:t>
            </w:r>
          </w:p>
          <w:p w14:paraId="6726E789"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VM</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5A8D5E5E"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223</w:t>
            </w:r>
          </w:p>
        </w:tc>
      </w:tr>
      <w:tr w:rsidR="0019252A" w:rsidRPr="0015137E" w14:paraId="38A99BDE"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0BE8E773" w14:textId="77777777" w:rsidR="0019252A" w:rsidRPr="00B45E24" w:rsidRDefault="0019252A" w:rsidP="003A41C1">
            <w:pPr>
              <w:numPr>
                <w:ilvl w:val="0"/>
                <w:numId w:val="70"/>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Maizal/</w:t>
            </w:r>
            <w:proofErr w:type="spellStart"/>
            <w:r w:rsidRPr="00B45E24">
              <w:rPr>
                <w:rFonts w:asciiTheme="minorHAnsi" w:eastAsia="Times New Roman" w:hAnsiTheme="minorHAnsi" w:cstheme="minorHAnsi"/>
                <w:color w:val="000000"/>
                <w:sz w:val="20"/>
                <w:szCs w:val="20"/>
              </w:rPr>
              <w:t>Tsirerishi</w:t>
            </w:r>
            <w:proofErr w:type="spellEnd"/>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103DADB"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BEFC041"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7AF360A"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67B8D3FE"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79</w:t>
            </w:r>
          </w:p>
        </w:tc>
      </w:tr>
      <w:tr w:rsidR="0019252A" w:rsidRPr="0015137E" w14:paraId="1CAF9BB3"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5DCD54AF" w14:textId="77777777" w:rsidR="0019252A" w:rsidRPr="00B45E24" w:rsidRDefault="0019252A" w:rsidP="003A41C1">
            <w:pPr>
              <w:numPr>
                <w:ilvl w:val="0"/>
                <w:numId w:val="71"/>
              </w:numPr>
              <w:spacing w:after="0" w:line="240" w:lineRule="auto"/>
              <w:jc w:val="both"/>
              <w:textAlignment w:val="baseline"/>
              <w:rPr>
                <w:rFonts w:asciiTheme="minorHAnsi" w:eastAsia="Times New Roman" w:hAnsiTheme="minorHAnsi" w:cstheme="minorHAnsi"/>
                <w:color w:val="000000"/>
                <w:sz w:val="20"/>
                <w:szCs w:val="20"/>
              </w:rPr>
            </w:pPr>
            <w:r w:rsidRPr="00B45E24">
              <w:rPr>
                <w:rFonts w:asciiTheme="minorHAnsi" w:eastAsia="Times New Roman" w:hAnsiTheme="minorHAnsi" w:cstheme="minorHAnsi"/>
                <w:color w:val="000000"/>
                <w:sz w:val="20"/>
                <w:szCs w:val="20"/>
              </w:rPr>
              <w:t>Cacaotal/</w:t>
            </w:r>
            <w:proofErr w:type="spellStart"/>
            <w:r w:rsidRPr="00B45E24">
              <w:rPr>
                <w:rFonts w:asciiTheme="minorHAnsi" w:eastAsia="Times New Roman" w:hAnsiTheme="minorHAnsi" w:cstheme="minorHAnsi"/>
                <w:color w:val="000000"/>
                <w:sz w:val="20"/>
                <w:szCs w:val="20"/>
              </w:rPr>
              <w:t>Sarigueminiki</w:t>
            </w:r>
            <w:proofErr w:type="spellEnd"/>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36B0E4"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22CE336"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F1553EC"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7041859C"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79</w:t>
            </w:r>
          </w:p>
        </w:tc>
      </w:tr>
      <w:tr w:rsidR="0019252A" w:rsidRPr="0015137E" w14:paraId="1B497C4F"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17F4D668" w14:textId="77777777" w:rsidR="0019252A" w:rsidRPr="00B45E24" w:rsidRDefault="0019252A" w:rsidP="003A41C1">
            <w:pPr>
              <w:numPr>
                <w:ilvl w:val="0"/>
                <w:numId w:val="72"/>
              </w:numPr>
              <w:spacing w:after="0" w:line="240" w:lineRule="auto"/>
              <w:jc w:val="both"/>
              <w:textAlignment w:val="baseline"/>
              <w:rPr>
                <w:rFonts w:asciiTheme="minorHAnsi" w:eastAsia="Times New Roman" w:hAnsiTheme="minorHAnsi" w:cstheme="minorHAnsi"/>
                <w:color w:val="000000"/>
                <w:sz w:val="20"/>
                <w:szCs w:val="20"/>
              </w:rPr>
            </w:pPr>
            <w:proofErr w:type="spellStart"/>
            <w:r w:rsidRPr="00B45E24">
              <w:rPr>
                <w:rFonts w:asciiTheme="minorHAnsi" w:eastAsia="Times New Roman" w:hAnsiTheme="minorHAnsi" w:cstheme="minorHAnsi"/>
                <w:color w:val="000000"/>
                <w:sz w:val="20"/>
                <w:szCs w:val="20"/>
              </w:rPr>
              <w:t>Yomibato</w:t>
            </w:r>
            <w:proofErr w:type="spellEnd"/>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6D205FC"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23C62D8"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1A8F18E"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VI</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14:paraId="09479C72"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color w:val="000000"/>
                <w:sz w:val="20"/>
                <w:szCs w:val="20"/>
              </w:rPr>
              <w:t>373</w:t>
            </w:r>
          </w:p>
        </w:tc>
      </w:tr>
      <w:tr w:rsidR="0019252A" w:rsidRPr="0015137E" w14:paraId="087301E2" w14:textId="77777777" w:rsidTr="00F840CC">
        <w:trPr>
          <w:trHeight w:val="2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70" w:type="dxa"/>
              <w:bottom w:w="0" w:type="dxa"/>
              <w:right w:w="70" w:type="dxa"/>
            </w:tcMar>
            <w:vAlign w:val="center"/>
            <w:hideMark/>
          </w:tcPr>
          <w:p w14:paraId="6D32B3B2"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70" w:type="dxa"/>
              <w:bottom w:w="0" w:type="dxa"/>
              <w:right w:w="70" w:type="dxa"/>
            </w:tcMar>
            <w:vAlign w:val="center"/>
            <w:hideMark/>
          </w:tcPr>
          <w:p w14:paraId="4D249B11"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70" w:type="dxa"/>
              <w:bottom w:w="0" w:type="dxa"/>
              <w:right w:w="70" w:type="dxa"/>
            </w:tcMar>
            <w:vAlign w:val="center"/>
            <w:hideMark/>
          </w:tcPr>
          <w:p w14:paraId="105DA821"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70" w:type="dxa"/>
              <w:bottom w:w="0" w:type="dxa"/>
              <w:right w:w="70" w:type="dxa"/>
            </w:tcMar>
            <w:hideMark/>
          </w:tcPr>
          <w:p w14:paraId="7407C25E" w14:textId="77777777" w:rsidR="0019252A" w:rsidRPr="00B45E24" w:rsidRDefault="0019252A" w:rsidP="00F840CC">
            <w:pPr>
              <w:spacing w:after="0" w:line="240" w:lineRule="auto"/>
              <w:rPr>
                <w:rFonts w:asciiTheme="minorHAnsi" w:eastAsia="Times New Roman" w:hAnsiTheme="minorHAnsi" w:cstheme="minorHAnsi"/>
                <w:sz w:val="20"/>
                <w:szCs w:val="20"/>
              </w:rPr>
            </w:pPr>
          </w:p>
        </w:tc>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70" w:type="dxa"/>
              <w:bottom w:w="0" w:type="dxa"/>
              <w:right w:w="70" w:type="dxa"/>
            </w:tcMar>
            <w:vAlign w:val="bottom"/>
            <w:hideMark/>
          </w:tcPr>
          <w:p w14:paraId="68B87BD1" w14:textId="77777777" w:rsidR="0019252A" w:rsidRPr="00B45E24" w:rsidRDefault="0019252A" w:rsidP="00F840CC">
            <w:pPr>
              <w:spacing w:after="0" w:line="240" w:lineRule="auto"/>
              <w:rPr>
                <w:rFonts w:asciiTheme="minorHAnsi" w:eastAsia="Times New Roman" w:hAnsiTheme="minorHAnsi" w:cstheme="minorHAnsi"/>
                <w:sz w:val="20"/>
                <w:szCs w:val="20"/>
              </w:rPr>
            </w:pPr>
            <w:r w:rsidRPr="00B45E24">
              <w:rPr>
                <w:rFonts w:asciiTheme="minorHAnsi" w:eastAsia="Times New Roman" w:hAnsiTheme="minorHAnsi" w:cstheme="minorHAnsi"/>
                <w:b/>
                <w:bCs/>
                <w:color w:val="000000"/>
                <w:sz w:val="20"/>
                <w:szCs w:val="20"/>
              </w:rPr>
              <w:t>2,260</w:t>
            </w:r>
          </w:p>
        </w:tc>
      </w:tr>
    </w:tbl>
    <w:p w14:paraId="3F1BDF5E" w14:textId="77777777" w:rsidR="0019252A" w:rsidRPr="00FD14E6" w:rsidRDefault="0019252A" w:rsidP="00B45E24">
      <w:pPr>
        <w:spacing w:after="0"/>
        <w:jc w:val="both"/>
        <w:rPr>
          <w:sz w:val="20"/>
          <w:szCs w:val="20"/>
          <w:u w:val="single"/>
        </w:rPr>
      </w:pPr>
      <w:r w:rsidRPr="00FD14E6">
        <w:rPr>
          <w:sz w:val="20"/>
          <w:szCs w:val="20"/>
        </w:rPr>
        <w:t>Fuente: Ministerio de Cultura - DACI</w:t>
      </w:r>
    </w:p>
    <w:p w14:paraId="2B54EFB1" w14:textId="77777777" w:rsidR="0019252A" w:rsidRDefault="0019252A" w:rsidP="0019252A">
      <w:pPr>
        <w:spacing w:after="0"/>
        <w:jc w:val="both"/>
        <w:rPr>
          <w:u w:val="single"/>
        </w:rPr>
      </w:pPr>
    </w:p>
    <w:p w14:paraId="747C2B45" w14:textId="77777777" w:rsidR="0019252A" w:rsidRDefault="0019252A" w:rsidP="0019252A">
      <w:pPr>
        <w:spacing w:after="120" w:line="276" w:lineRule="auto"/>
        <w:jc w:val="both"/>
      </w:pPr>
      <w:r>
        <w:t>Finalmente, en el Mapa 2, se evidencia la distribución territorial de los PIACI en el territorio peruano. Hasta mayo del 2023, el Estado peruano ha creado siete reservas indígenas y territoriales, formalmente creadas a favor de los PIACI en el territorio peruano. Sin embargo, estos no son los únicos lugares donde los PIACI habitan y se desplazan, lo que implica que no son los únicos ámbitos geográficos que requieren de protección en favor de la garantía de sus derechos.  Los PIACI se encuentran también en Áreas Naturales Protegidas (ANP), áreas con títulos habilitantes otorgados, comunidades nativas, y, en las áreas de las Solicitudes de Reserva Indígena. Considerando todos estos territorios, se tiene que las regiones donde los PIACI habitan y se desplazan son Loreto, Ucayali, Madre de Dios, Huánuco y Cusco.</w:t>
      </w:r>
    </w:p>
    <w:p w14:paraId="5A94EB54" w14:textId="77777777" w:rsidR="0019252A" w:rsidRDefault="0019252A" w:rsidP="0019252A">
      <w:pPr>
        <w:spacing w:after="120" w:line="276" w:lineRule="auto"/>
        <w:jc w:val="both"/>
      </w:pPr>
    </w:p>
    <w:p w14:paraId="1E14D9B2" w14:textId="77777777" w:rsidR="0019252A" w:rsidRDefault="0019252A" w:rsidP="0019252A">
      <w:pPr>
        <w:spacing w:after="120" w:line="276" w:lineRule="auto"/>
        <w:jc w:val="both"/>
      </w:pPr>
    </w:p>
    <w:p w14:paraId="20F055E3" w14:textId="77777777" w:rsidR="0019252A" w:rsidRDefault="0019252A" w:rsidP="0019252A">
      <w:pPr>
        <w:spacing w:after="120" w:line="276" w:lineRule="auto"/>
        <w:jc w:val="both"/>
      </w:pPr>
    </w:p>
    <w:p w14:paraId="3F1B9F3C" w14:textId="77777777" w:rsidR="0019252A" w:rsidRDefault="0019252A" w:rsidP="0019252A">
      <w:pPr>
        <w:spacing w:after="120" w:line="276" w:lineRule="auto"/>
        <w:jc w:val="both"/>
      </w:pPr>
    </w:p>
    <w:p w14:paraId="21B89C5D" w14:textId="77777777" w:rsidR="0019252A" w:rsidRDefault="0019252A" w:rsidP="0019252A">
      <w:pPr>
        <w:spacing w:after="120" w:line="276" w:lineRule="auto"/>
        <w:jc w:val="both"/>
      </w:pPr>
    </w:p>
    <w:p w14:paraId="25CCD4C2" w14:textId="382020D8" w:rsidR="0019252A" w:rsidRDefault="0019252A" w:rsidP="0019252A">
      <w:pPr>
        <w:spacing w:after="120" w:line="276" w:lineRule="auto"/>
        <w:jc w:val="both"/>
      </w:pPr>
    </w:p>
    <w:p w14:paraId="4398E220" w14:textId="674D7D87" w:rsidR="00003025" w:rsidRDefault="00003025" w:rsidP="0019252A">
      <w:pPr>
        <w:spacing w:after="120" w:line="276" w:lineRule="auto"/>
        <w:jc w:val="both"/>
      </w:pPr>
    </w:p>
    <w:p w14:paraId="22D58C0C" w14:textId="271BB055" w:rsidR="00003025" w:rsidRDefault="00003025" w:rsidP="0019252A">
      <w:pPr>
        <w:spacing w:after="120" w:line="276" w:lineRule="auto"/>
        <w:jc w:val="both"/>
      </w:pPr>
    </w:p>
    <w:p w14:paraId="6C4870E9" w14:textId="45281BB3" w:rsidR="00003025" w:rsidRDefault="00003025" w:rsidP="0019252A">
      <w:pPr>
        <w:spacing w:after="120" w:line="276" w:lineRule="auto"/>
        <w:jc w:val="both"/>
      </w:pPr>
    </w:p>
    <w:p w14:paraId="2EBB7D24" w14:textId="1E7C2E79" w:rsidR="00003025" w:rsidRDefault="00003025" w:rsidP="0019252A">
      <w:pPr>
        <w:spacing w:after="120" w:line="276" w:lineRule="auto"/>
        <w:jc w:val="both"/>
      </w:pPr>
    </w:p>
    <w:p w14:paraId="1D0F90AE" w14:textId="5DD723FA" w:rsidR="00003025" w:rsidRDefault="00003025" w:rsidP="0019252A">
      <w:pPr>
        <w:spacing w:after="120" w:line="276" w:lineRule="auto"/>
        <w:jc w:val="both"/>
      </w:pPr>
    </w:p>
    <w:p w14:paraId="218C1B25" w14:textId="59E9ED2B" w:rsidR="00003025" w:rsidRDefault="00003025" w:rsidP="0019252A">
      <w:pPr>
        <w:spacing w:after="120" w:line="276" w:lineRule="auto"/>
        <w:jc w:val="both"/>
      </w:pPr>
    </w:p>
    <w:p w14:paraId="7E3C82A7" w14:textId="3DCDABA3" w:rsidR="00003025" w:rsidRDefault="00003025" w:rsidP="0019252A">
      <w:pPr>
        <w:spacing w:after="120" w:line="276" w:lineRule="auto"/>
        <w:jc w:val="both"/>
      </w:pPr>
    </w:p>
    <w:p w14:paraId="163E7498" w14:textId="76A59FB8" w:rsidR="00003025" w:rsidRDefault="00003025" w:rsidP="0019252A">
      <w:pPr>
        <w:spacing w:after="120" w:line="276" w:lineRule="auto"/>
        <w:jc w:val="both"/>
      </w:pPr>
    </w:p>
    <w:p w14:paraId="4AED4B4B" w14:textId="77777777" w:rsidR="00003025" w:rsidRDefault="00003025" w:rsidP="0019252A">
      <w:pPr>
        <w:spacing w:after="120" w:line="276" w:lineRule="auto"/>
        <w:jc w:val="both"/>
      </w:pPr>
    </w:p>
    <w:p w14:paraId="54564C6F" w14:textId="77777777" w:rsidR="004F74CE" w:rsidRDefault="004F74CE" w:rsidP="0019252A">
      <w:pPr>
        <w:spacing w:after="120" w:line="276" w:lineRule="auto"/>
        <w:jc w:val="both"/>
      </w:pPr>
    </w:p>
    <w:p w14:paraId="3929B2CE" w14:textId="77777777" w:rsidR="006872C9" w:rsidRDefault="006872C9" w:rsidP="0019252A">
      <w:pPr>
        <w:spacing w:after="120" w:line="276" w:lineRule="auto"/>
        <w:jc w:val="both"/>
      </w:pPr>
    </w:p>
    <w:p w14:paraId="58D36125" w14:textId="7A0F52E8" w:rsidR="00B45E24" w:rsidRPr="00B45E24" w:rsidRDefault="00B45E24" w:rsidP="00B45E24">
      <w:pPr>
        <w:pStyle w:val="Descripcin"/>
      </w:pPr>
      <w:bookmarkStart w:id="77" w:name="_Toc143202997"/>
      <w:r w:rsidRPr="00B45E24">
        <w:t xml:space="preserve">Mapa </w:t>
      </w:r>
      <w:r w:rsidR="00000000">
        <w:fldChar w:fldCharType="begin"/>
      </w:r>
      <w:r w:rsidR="00000000">
        <w:instrText xml:space="preserve"> SEQ Mapa \* ARABIC </w:instrText>
      </w:r>
      <w:r w:rsidR="00000000">
        <w:fldChar w:fldCharType="separate"/>
      </w:r>
      <w:r w:rsidR="00740F56">
        <w:rPr>
          <w:noProof/>
        </w:rPr>
        <w:t>2</w:t>
      </w:r>
      <w:r w:rsidR="00000000">
        <w:rPr>
          <w:noProof/>
        </w:rPr>
        <w:fldChar w:fldCharType="end"/>
      </w:r>
      <w:r w:rsidRPr="00B45E24">
        <w:t>. Reservas Indígenas, Reservas Territoriales, Solicitudes de Reservas Indígenas, Concesión para la conservación, áreas de conservación regional y áreas naturales Protegidas con Presencia de PIACI, 2023</w:t>
      </w:r>
      <w:bookmarkEnd w:id="77"/>
    </w:p>
    <w:p w14:paraId="40B892E1" w14:textId="0D48118C" w:rsidR="0019252A" w:rsidRDefault="00273458" w:rsidP="0019252A">
      <w:pPr>
        <w:widowControl w:val="0"/>
        <w:spacing w:before="120" w:after="120" w:line="276" w:lineRule="auto"/>
        <w:rPr>
          <w:sz w:val="20"/>
          <w:szCs w:val="20"/>
        </w:rPr>
      </w:pPr>
      <w:r>
        <w:rPr>
          <w:noProof/>
          <w:sz w:val="20"/>
          <w:szCs w:val="20"/>
          <w14:ligatures w14:val="standardContextual"/>
        </w:rPr>
        <w:drawing>
          <wp:anchor distT="0" distB="0" distL="114300" distR="114300" simplePos="0" relativeHeight="251702272" behindDoc="1" locked="0" layoutInCell="1" allowOverlap="1" wp14:anchorId="155059C8" wp14:editId="5574B06A">
            <wp:simplePos x="0" y="0"/>
            <wp:positionH relativeFrom="margin">
              <wp:posOffset>-31115</wp:posOffset>
            </wp:positionH>
            <wp:positionV relativeFrom="paragraph">
              <wp:posOffset>13335</wp:posOffset>
            </wp:positionV>
            <wp:extent cx="5088255" cy="7197725"/>
            <wp:effectExtent l="0" t="0" r="0" b="3175"/>
            <wp:wrapTight wrapText="bothSides">
              <wp:wrapPolygon edited="0">
                <wp:start x="0" y="0"/>
                <wp:lineTo x="0" y="21552"/>
                <wp:lineTo x="21511" y="21552"/>
                <wp:lineTo x="21511" y="0"/>
                <wp:lineTo x="0" y="0"/>
              </wp:wrapPolygon>
            </wp:wrapTight>
            <wp:docPr id="1527649383" name="Imagen 1527649383"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49383" name="Imagen 3" descr="Mapa&#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8255" cy="7197725"/>
                    </a:xfrm>
                    <a:prstGeom prst="rect">
                      <a:avLst/>
                    </a:prstGeom>
                  </pic:spPr>
                </pic:pic>
              </a:graphicData>
            </a:graphic>
            <wp14:sizeRelH relativeFrom="margin">
              <wp14:pctWidth>0</wp14:pctWidth>
            </wp14:sizeRelH>
            <wp14:sizeRelV relativeFrom="margin">
              <wp14:pctHeight>0</wp14:pctHeight>
            </wp14:sizeRelV>
          </wp:anchor>
        </w:drawing>
      </w:r>
    </w:p>
    <w:p w14:paraId="03E79C2E" w14:textId="77777777" w:rsidR="0019252A" w:rsidRDefault="0019252A" w:rsidP="0019252A">
      <w:pPr>
        <w:widowControl w:val="0"/>
        <w:spacing w:before="120" w:after="120" w:line="276" w:lineRule="auto"/>
        <w:rPr>
          <w:sz w:val="20"/>
          <w:szCs w:val="20"/>
        </w:rPr>
      </w:pPr>
    </w:p>
    <w:p w14:paraId="675F4D67" w14:textId="77777777" w:rsidR="0019252A" w:rsidRDefault="0019252A" w:rsidP="0019252A">
      <w:pPr>
        <w:widowControl w:val="0"/>
        <w:spacing w:before="120" w:after="120" w:line="276" w:lineRule="auto"/>
        <w:rPr>
          <w:sz w:val="20"/>
          <w:szCs w:val="20"/>
        </w:rPr>
      </w:pPr>
    </w:p>
    <w:p w14:paraId="4E294734" w14:textId="77777777" w:rsidR="0019252A" w:rsidRDefault="0019252A" w:rsidP="0019252A">
      <w:pPr>
        <w:widowControl w:val="0"/>
        <w:spacing w:before="120" w:after="120" w:line="276" w:lineRule="auto"/>
        <w:rPr>
          <w:sz w:val="20"/>
          <w:szCs w:val="20"/>
        </w:rPr>
      </w:pPr>
    </w:p>
    <w:p w14:paraId="209D671D" w14:textId="77777777" w:rsidR="0019252A" w:rsidRDefault="0019252A" w:rsidP="0019252A">
      <w:pPr>
        <w:widowControl w:val="0"/>
        <w:spacing w:before="120" w:after="120" w:line="276" w:lineRule="auto"/>
        <w:rPr>
          <w:sz w:val="20"/>
          <w:szCs w:val="20"/>
        </w:rPr>
      </w:pPr>
    </w:p>
    <w:p w14:paraId="5189997A" w14:textId="77777777" w:rsidR="0019252A" w:rsidRDefault="0019252A" w:rsidP="0019252A">
      <w:pPr>
        <w:widowControl w:val="0"/>
        <w:spacing w:before="120" w:after="120" w:line="276" w:lineRule="auto"/>
        <w:rPr>
          <w:sz w:val="20"/>
          <w:szCs w:val="20"/>
        </w:rPr>
      </w:pPr>
    </w:p>
    <w:p w14:paraId="26D1C446" w14:textId="77777777" w:rsidR="0019252A" w:rsidRDefault="0019252A" w:rsidP="0019252A">
      <w:pPr>
        <w:widowControl w:val="0"/>
        <w:spacing w:before="120" w:after="120" w:line="276" w:lineRule="auto"/>
        <w:rPr>
          <w:sz w:val="20"/>
          <w:szCs w:val="20"/>
        </w:rPr>
      </w:pPr>
    </w:p>
    <w:p w14:paraId="58637AEF" w14:textId="77777777" w:rsidR="0019252A" w:rsidRDefault="0019252A" w:rsidP="0019252A">
      <w:pPr>
        <w:widowControl w:val="0"/>
        <w:spacing w:before="120" w:after="120" w:line="276" w:lineRule="auto"/>
        <w:rPr>
          <w:sz w:val="20"/>
          <w:szCs w:val="20"/>
        </w:rPr>
      </w:pPr>
    </w:p>
    <w:p w14:paraId="7B7003EE" w14:textId="77777777" w:rsidR="0019252A" w:rsidRDefault="0019252A" w:rsidP="0019252A">
      <w:pPr>
        <w:widowControl w:val="0"/>
        <w:spacing w:before="120" w:after="120" w:line="276" w:lineRule="auto"/>
        <w:rPr>
          <w:sz w:val="20"/>
          <w:szCs w:val="20"/>
        </w:rPr>
      </w:pPr>
    </w:p>
    <w:p w14:paraId="1353AAE3" w14:textId="77777777" w:rsidR="0019252A" w:rsidRDefault="0019252A" w:rsidP="0019252A">
      <w:pPr>
        <w:widowControl w:val="0"/>
        <w:spacing w:before="120" w:after="120" w:line="276" w:lineRule="auto"/>
        <w:rPr>
          <w:sz w:val="20"/>
          <w:szCs w:val="20"/>
        </w:rPr>
      </w:pPr>
    </w:p>
    <w:p w14:paraId="0BCF8FD3" w14:textId="77777777" w:rsidR="0019252A" w:rsidRDefault="0019252A" w:rsidP="0019252A">
      <w:pPr>
        <w:widowControl w:val="0"/>
        <w:spacing w:before="120" w:after="120" w:line="276" w:lineRule="auto"/>
        <w:rPr>
          <w:sz w:val="20"/>
          <w:szCs w:val="20"/>
        </w:rPr>
      </w:pPr>
    </w:p>
    <w:p w14:paraId="34CD3E76" w14:textId="77777777" w:rsidR="0019252A" w:rsidRDefault="0019252A" w:rsidP="0019252A">
      <w:pPr>
        <w:widowControl w:val="0"/>
        <w:spacing w:before="120" w:after="120" w:line="276" w:lineRule="auto"/>
        <w:rPr>
          <w:sz w:val="20"/>
          <w:szCs w:val="20"/>
        </w:rPr>
      </w:pPr>
    </w:p>
    <w:p w14:paraId="40E2002C" w14:textId="77777777" w:rsidR="0019252A" w:rsidRDefault="0019252A" w:rsidP="0019252A">
      <w:pPr>
        <w:widowControl w:val="0"/>
        <w:spacing w:before="120" w:after="120" w:line="276" w:lineRule="auto"/>
        <w:rPr>
          <w:sz w:val="20"/>
          <w:szCs w:val="20"/>
        </w:rPr>
      </w:pPr>
    </w:p>
    <w:p w14:paraId="392D6084" w14:textId="77777777" w:rsidR="0019252A" w:rsidRDefault="0019252A" w:rsidP="0019252A">
      <w:pPr>
        <w:widowControl w:val="0"/>
        <w:spacing w:before="120" w:after="120" w:line="276" w:lineRule="auto"/>
        <w:rPr>
          <w:sz w:val="20"/>
          <w:szCs w:val="20"/>
        </w:rPr>
      </w:pPr>
    </w:p>
    <w:p w14:paraId="1CDC7B33" w14:textId="77777777" w:rsidR="0019252A" w:rsidRDefault="0019252A" w:rsidP="0019252A">
      <w:pPr>
        <w:widowControl w:val="0"/>
        <w:spacing w:before="120" w:after="120" w:line="276" w:lineRule="auto"/>
        <w:rPr>
          <w:sz w:val="20"/>
          <w:szCs w:val="20"/>
        </w:rPr>
      </w:pPr>
    </w:p>
    <w:p w14:paraId="516F25CC" w14:textId="77777777" w:rsidR="0019252A" w:rsidRDefault="0019252A" w:rsidP="0019252A">
      <w:pPr>
        <w:widowControl w:val="0"/>
        <w:spacing w:before="120" w:after="120" w:line="276" w:lineRule="auto"/>
        <w:rPr>
          <w:sz w:val="20"/>
          <w:szCs w:val="20"/>
        </w:rPr>
      </w:pPr>
    </w:p>
    <w:p w14:paraId="3009EDE2" w14:textId="77777777" w:rsidR="0019252A" w:rsidRDefault="0019252A" w:rsidP="0019252A">
      <w:pPr>
        <w:widowControl w:val="0"/>
        <w:spacing w:before="120" w:after="120" w:line="276" w:lineRule="auto"/>
        <w:rPr>
          <w:sz w:val="20"/>
          <w:szCs w:val="20"/>
        </w:rPr>
      </w:pPr>
    </w:p>
    <w:p w14:paraId="07F7CABA" w14:textId="77777777" w:rsidR="0019252A" w:rsidRDefault="0019252A" w:rsidP="0019252A">
      <w:pPr>
        <w:widowControl w:val="0"/>
        <w:spacing w:before="120" w:after="120" w:line="276" w:lineRule="auto"/>
        <w:rPr>
          <w:sz w:val="20"/>
          <w:szCs w:val="20"/>
        </w:rPr>
      </w:pPr>
    </w:p>
    <w:p w14:paraId="4828E9F5" w14:textId="77777777" w:rsidR="0019252A" w:rsidRDefault="0019252A" w:rsidP="0019252A">
      <w:pPr>
        <w:widowControl w:val="0"/>
        <w:spacing w:before="120" w:after="120" w:line="276" w:lineRule="auto"/>
        <w:rPr>
          <w:sz w:val="20"/>
          <w:szCs w:val="20"/>
        </w:rPr>
      </w:pPr>
    </w:p>
    <w:p w14:paraId="64A4322B" w14:textId="77777777" w:rsidR="0019252A" w:rsidRDefault="0019252A" w:rsidP="0019252A">
      <w:pPr>
        <w:widowControl w:val="0"/>
        <w:spacing w:before="120" w:after="120" w:line="276" w:lineRule="auto"/>
        <w:rPr>
          <w:sz w:val="20"/>
          <w:szCs w:val="20"/>
        </w:rPr>
      </w:pPr>
    </w:p>
    <w:p w14:paraId="0A25977B" w14:textId="77777777" w:rsidR="0019252A" w:rsidRDefault="0019252A" w:rsidP="0019252A">
      <w:pPr>
        <w:widowControl w:val="0"/>
        <w:spacing w:before="120" w:after="120" w:line="276" w:lineRule="auto"/>
        <w:rPr>
          <w:sz w:val="20"/>
          <w:szCs w:val="20"/>
        </w:rPr>
      </w:pPr>
    </w:p>
    <w:p w14:paraId="5F3106D3" w14:textId="77777777" w:rsidR="0019252A" w:rsidRDefault="0019252A" w:rsidP="0019252A">
      <w:pPr>
        <w:widowControl w:val="0"/>
        <w:spacing w:before="120" w:after="120" w:line="276" w:lineRule="auto"/>
        <w:rPr>
          <w:sz w:val="20"/>
          <w:szCs w:val="20"/>
        </w:rPr>
      </w:pPr>
    </w:p>
    <w:p w14:paraId="76DFAEE1" w14:textId="77777777" w:rsidR="0019252A" w:rsidRDefault="0019252A" w:rsidP="0019252A">
      <w:pPr>
        <w:widowControl w:val="0"/>
        <w:spacing w:before="120" w:after="120" w:line="276" w:lineRule="auto"/>
        <w:rPr>
          <w:sz w:val="20"/>
          <w:szCs w:val="20"/>
        </w:rPr>
      </w:pPr>
    </w:p>
    <w:p w14:paraId="7E44F2F5" w14:textId="77777777" w:rsidR="0019252A" w:rsidRPr="00B45E24" w:rsidRDefault="0019252A" w:rsidP="00B45E24">
      <w:pPr>
        <w:widowControl w:val="0"/>
        <w:spacing w:after="120" w:line="276" w:lineRule="auto"/>
        <w:rPr>
          <w:sz w:val="18"/>
          <w:szCs w:val="18"/>
        </w:rPr>
      </w:pPr>
    </w:p>
    <w:p w14:paraId="36299FB5" w14:textId="77777777" w:rsidR="0019252A" w:rsidRPr="00B45E24" w:rsidRDefault="0019252A" w:rsidP="00B45E24">
      <w:pPr>
        <w:widowControl w:val="0"/>
        <w:spacing w:after="120" w:line="276" w:lineRule="auto"/>
        <w:rPr>
          <w:sz w:val="16"/>
          <w:szCs w:val="16"/>
        </w:rPr>
      </w:pPr>
      <w:r w:rsidRPr="00B45E24">
        <w:rPr>
          <w:sz w:val="18"/>
          <w:szCs w:val="18"/>
        </w:rPr>
        <w:t>Fuente: Ministerio de Cultura - DACI</w:t>
      </w:r>
    </w:p>
    <w:p w14:paraId="148EF9BD" w14:textId="77777777" w:rsidR="00793F0B" w:rsidRDefault="00793F0B" w:rsidP="0019252A">
      <w:pPr>
        <w:pBdr>
          <w:between w:val="nil"/>
        </w:pBdr>
        <w:spacing w:before="120" w:after="120" w:line="276" w:lineRule="auto"/>
        <w:jc w:val="both"/>
        <w:rPr>
          <w:sz w:val="20"/>
          <w:szCs w:val="20"/>
        </w:rPr>
        <w:sectPr w:rsidR="00793F0B" w:rsidSect="00B2045F">
          <w:pgSz w:w="11906" w:h="16838" w:code="9"/>
          <w:pgMar w:top="1411" w:right="1699" w:bottom="1411" w:left="1699" w:header="720" w:footer="720" w:gutter="0"/>
          <w:cols w:space="720"/>
        </w:sectPr>
      </w:pPr>
    </w:p>
    <w:p w14:paraId="0000060B" w14:textId="4EB8BC51" w:rsidR="009D0D6F" w:rsidRPr="0090190D" w:rsidRDefault="0094762E" w:rsidP="009B2453">
      <w:pPr>
        <w:pStyle w:val="Ttulo3"/>
        <w:numPr>
          <w:ilvl w:val="2"/>
          <w:numId w:val="2"/>
        </w:numPr>
        <w:spacing w:after="240"/>
        <w:rPr>
          <w:color w:val="44546A" w:themeColor="text2"/>
        </w:rPr>
      </w:pPr>
      <w:bookmarkStart w:id="78" w:name="_Toc137231192"/>
      <w:bookmarkStart w:id="79" w:name="_Toc143624259"/>
      <w:r w:rsidRPr="00D615BB">
        <w:rPr>
          <w:color w:val="44546A" w:themeColor="text2"/>
        </w:rPr>
        <w:t>Causas del problema público</w:t>
      </w:r>
      <w:bookmarkEnd w:id="78"/>
      <w:bookmarkEnd w:id="79"/>
    </w:p>
    <w:p w14:paraId="0202315B" w14:textId="244DFC8B" w:rsidR="007B6A31" w:rsidRDefault="00201A11" w:rsidP="005B22E1">
      <w:pPr>
        <w:spacing w:line="276" w:lineRule="auto"/>
        <w:jc w:val="both"/>
        <w:rPr>
          <w:color w:val="000000" w:themeColor="text1"/>
        </w:rPr>
      </w:pPr>
      <w:r>
        <w:t>Las causas directas identificadas abordan problemáticas que afectan de manera significativa a los p</w:t>
      </w:r>
      <w:r w:rsidR="00302B39">
        <w:t xml:space="preserve">ueblos indígenas u originarios. Estas </w:t>
      </w:r>
      <w:r w:rsidR="00F9230C" w:rsidRPr="00F9230C">
        <w:rPr>
          <w:color w:val="000000" w:themeColor="text1"/>
        </w:rPr>
        <w:t>pone</w:t>
      </w:r>
      <w:r w:rsidR="00302B39">
        <w:rPr>
          <w:color w:val="000000" w:themeColor="text1"/>
        </w:rPr>
        <w:t>n</w:t>
      </w:r>
      <w:r w:rsidR="00F9230C" w:rsidRPr="00F9230C">
        <w:rPr>
          <w:color w:val="000000" w:themeColor="text1"/>
        </w:rPr>
        <w:t xml:space="preserve"> de manifiesto la complejidad y la magnitud de la vulneración estructural de los derechos colectivos de los pueblos indígenas u originarios. </w:t>
      </w:r>
      <w:r w:rsidR="00F9230C">
        <w:rPr>
          <w:color w:val="000000" w:themeColor="text1"/>
        </w:rPr>
        <w:t xml:space="preserve">En ese sentido, se torna </w:t>
      </w:r>
      <w:r w:rsidR="00F9230C" w:rsidRPr="00F9230C">
        <w:rPr>
          <w:color w:val="000000" w:themeColor="text1"/>
        </w:rPr>
        <w:t xml:space="preserve">imprescindible </w:t>
      </w:r>
      <w:r w:rsidR="00F9230C">
        <w:rPr>
          <w:color w:val="000000" w:themeColor="text1"/>
        </w:rPr>
        <w:t xml:space="preserve">no solo </w:t>
      </w:r>
      <w:r w:rsidR="00F9230C" w:rsidRPr="00F9230C">
        <w:rPr>
          <w:color w:val="000000" w:themeColor="text1"/>
        </w:rPr>
        <w:t xml:space="preserve">reconocer y respetar los derechos de estos pueblos, </w:t>
      </w:r>
      <w:r w:rsidR="00F9230C">
        <w:rPr>
          <w:color w:val="000000" w:themeColor="text1"/>
        </w:rPr>
        <w:t xml:space="preserve">sino también promoverlos hasta lograr su adecuada implementación </w:t>
      </w:r>
      <w:r w:rsidR="00F9230C" w:rsidRPr="00F9230C">
        <w:rPr>
          <w:color w:val="000000" w:themeColor="text1"/>
        </w:rPr>
        <w:t>a través de un enfoque integral</w:t>
      </w:r>
      <w:r w:rsidR="00312343">
        <w:rPr>
          <w:color w:val="000000" w:themeColor="text1"/>
        </w:rPr>
        <w:t xml:space="preserve"> y un esfuerzo interinstitucional concertado</w:t>
      </w:r>
      <w:r w:rsidR="002233E5">
        <w:rPr>
          <w:color w:val="000000" w:themeColor="text1"/>
        </w:rPr>
        <w:t xml:space="preserve"> y comprometido. </w:t>
      </w:r>
    </w:p>
    <w:p w14:paraId="18AD009E" w14:textId="24471A02" w:rsidR="00793F0B" w:rsidRDefault="0074172C" w:rsidP="00793F0B">
      <w:pPr>
        <w:pStyle w:val="Descripcin"/>
        <w:jc w:val="center"/>
      </w:pPr>
      <w:bookmarkStart w:id="80" w:name="_Toc143624334"/>
      <w:r>
        <w:t xml:space="preserve">Tabla </w:t>
      </w:r>
      <w:r w:rsidR="00000000">
        <w:fldChar w:fldCharType="begin"/>
      </w:r>
      <w:r w:rsidR="00000000">
        <w:instrText xml:space="preserve"> SEQ Tabla \* ARABIC </w:instrText>
      </w:r>
      <w:r w:rsidR="00000000">
        <w:fldChar w:fldCharType="separate"/>
      </w:r>
      <w:r w:rsidR="00740F56">
        <w:rPr>
          <w:noProof/>
        </w:rPr>
        <w:t>10</w:t>
      </w:r>
      <w:r w:rsidR="00000000">
        <w:rPr>
          <w:noProof/>
        </w:rPr>
        <w:fldChar w:fldCharType="end"/>
      </w:r>
      <w:r>
        <w:t>.</w:t>
      </w:r>
      <w:r w:rsidR="00C718A7" w:rsidRPr="00C718A7">
        <w:t xml:space="preserve"> </w:t>
      </w:r>
      <w:r w:rsidR="00EB7768">
        <w:t>T</w:t>
      </w:r>
      <w:r w:rsidR="00C718A7" w:rsidRPr="00C718A7">
        <w:t xml:space="preserve">abla </w:t>
      </w:r>
      <w:r w:rsidR="00EB7768" w:rsidRPr="00C718A7">
        <w:t xml:space="preserve">de organización de </w:t>
      </w:r>
      <w:r w:rsidR="00C718A7" w:rsidRPr="00C718A7">
        <w:t>la información respecto a los componentes (causas directas e indirectas) del problema público</w:t>
      </w:r>
      <w:bookmarkStart w:id="81" w:name="_heading=h.pg77pkmywm20" w:colFirst="0" w:colLast="0"/>
      <w:bookmarkStart w:id="82" w:name="_Toc137231193"/>
      <w:bookmarkEnd w:id="80"/>
      <w:bookmarkEnd w:id="81"/>
    </w:p>
    <w:tbl>
      <w:tblPr>
        <w:tblStyle w:val="Tablaconcuadrcula"/>
        <w:tblW w:w="5000" w:type="pct"/>
        <w:tblLook w:val="04A0" w:firstRow="1" w:lastRow="0" w:firstColumn="1" w:lastColumn="0" w:noHBand="0" w:noVBand="1"/>
      </w:tblPr>
      <w:tblGrid>
        <w:gridCol w:w="3257"/>
        <w:gridCol w:w="4967"/>
        <w:gridCol w:w="5782"/>
      </w:tblGrid>
      <w:tr w:rsidR="00CF3357" w:rsidRPr="00337393" w14:paraId="7BC2F0FF" w14:textId="77777777" w:rsidTr="00F840CC">
        <w:trPr>
          <w:trHeight w:val="283"/>
          <w:tblHeader/>
        </w:trPr>
        <w:tc>
          <w:tcPr>
            <w:tcW w:w="1163" w:type="pct"/>
            <w:shd w:val="clear" w:color="auto" w:fill="000000" w:themeFill="text1"/>
            <w:vAlign w:val="center"/>
          </w:tcPr>
          <w:p w14:paraId="0B508522" w14:textId="77777777" w:rsidR="00CF3357" w:rsidRPr="00337393" w:rsidRDefault="00CF3357" w:rsidP="009B2453">
            <w:pPr>
              <w:jc w:val="center"/>
              <w:rPr>
                <w:rFonts w:asciiTheme="minorHAnsi" w:hAnsiTheme="minorHAnsi"/>
                <w:b/>
                <w:sz w:val="20"/>
                <w:szCs w:val="20"/>
              </w:rPr>
            </w:pPr>
            <w:r w:rsidRPr="00337393">
              <w:rPr>
                <w:rFonts w:asciiTheme="minorHAnsi" w:hAnsiTheme="minorHAnsi"/>
                <w:b/>
                <w:sz w:val="20"/>
                <w:szCs w:val="20"/>
              </w:rPr>
              <w:t>Denominación de la causa directa e indirecta</w:t>
            </w:r>
          </w:p>
        </w:tc>
        <w:tc>
          <w:tcPr>
            <w:tcW w:w="1773" w:type="pct"/>
            <w:shd w:val="clear" w:color="auto" w:fill="000000" w:themeFill="text1"/>
            <w:vAlign w:val="center"/>
          </w:tcPr>
          <w:p w14:paraId="2B101D0E" w14:textId="77777777" w:rsidR="00CF3357" w:rsidRPr="00337393" w:rsidRDefault="00CF3357" w:rsidP="009B2453">
            <w:pPr>
              <w:jc w:val="center"/>
              <w:rPr>
                <w:rFonts w:asciiTheme="minorHAnsi" w:hAnsiTheme="minorHAnsi"/>
                <w:b/>
                <w:sz w:val="20"/>
                <w:szCs w:val="20"/>
              </w:rPr>
            </w:pPr>
            <w:r w:rsidRPr="00337393">
              <w:rPr>
                <w:rFonts w:asciiTheme="minorHAnsi" w:hAnsiTheme="minorHAnsi"/>
                <w:b/>
                <w:sz w:val="20"/>
                <w:szCs w:val="20"/>
              </w:rPr>
              <w:t>Relación de causalidad</w:t>
            </w:r>
          </w:p>
        </w:tc>
        <w:tc>
          <w:tcPr>
            <w:tcW w:w="2064" w:type="pct"/>
            <w:shd w:val="clear" w:color="auto" w:fill="000000" w:themeFill="text1"/>
            <w:vAlign w:val="center"/>
          </w:tcPr>
          <w:p w14:paraId="2437624D" w14:textId="77777777" w:rsidR="00CF3357" w:rsidRPr="00337393" w:rsidRDefault="00CF3357" w:rsidP="009B2453">
            <w:pPr>
              <w:jc w:val="center"/>
              <w:rPr>
                <w:rFonts w:asciiTheme="minorHAnsi" w:hAnsiTheme="minorHAnsi"/>
                <w:b/>
                <w:sz w:val="20"/>
                <w:szCs w:val="20"/>
              </w:rPr>
            </w:pPr>
            <w:r w:rsidRPr="00337393">
              <w:rPr>
                <w:rFonts w:asciiTheme="minorHAnsi" w:hAnsiTheme="minorHAnsi"/>
                <w:b/>
                <w:sz w:val="20"/>
                <w:szCs w:val="20"/>
              </w:rPr>
              <w:t>Situación actual</w:t>
            </w:r>
          </w:p>
        </w:tc>
      </w:tr>
      <w:tr w:rsidR="00CF3357" w:rsidRPr="00337393" w14:paraId="1F5B19FC" w14:textId="77777777" w:rsidTr="00F840CC">
        <w:trPr>
          <w:trHeight w:val="283"/>
        </w:trPr>
        <w:tc>
          <w:tcPr>
            <w:tcW w:w="1163" w:type="pct"/>
          </w:tcPr>
          <w:p w14:paraId="00A45C5A" w14:textId="77777777" w:rsidR="00CF3357" w:rsidRPr="00337393" w:rsidRDefault="00CF3357" w:rsidP="009B2453">
            <w:pPr>
              <w:jc w:val="both"/>
              <w:rPr>
                <w:rFonts w:asciiTheme="minorHAnsi" w:hAnsiTheme="minorHAnsi"/>
                <w:sz w:val="20"/>
                <w:szCs w:val="20"/>
              </w:rPr>
            </w:pPr>
            <w:r w:rsidRPr="00337393">
              <w:rPr>
                <w:rFonts w:asciiTheme="minorHAnsi" w:hAnsiTheme="minorHAnsi"/>
                <w:b/>
                <w:i/>
                <w:sz w:val="20"/>
                <w:szCs w:val="20"/>
              </w:rPr>
              <w:t>Causa directa 1.</w:t>
            </w:r>
            <w:r w:rsidRPr="00337393">
              <w:rPr>
                <w:rFonts w:asciiTheme="minorHAnsi" w:hAnsiTheme="minorHAnsi"/>
                <w:b/>
                <w:sz w:val="20"/>
                <w:szCs w:val="20"/>
              </w:rPr>
              <w:t xml:space="preserve"> DEFICIENTE SEGURIDAD JURÍDICA DE LAS TIERRAS Y TERRITORIOS ANCESTRALES, COLECTIVOS E INTEGRALES DE LOS PUEBLOS INDÍGENAS U ORIGINARIOS</w:t>
            </w:r>
          </w:p>
        </w:tc>
        <w:tc>
          <w:tcPr>
            <w:tcW w:w="1773" w:type="pct"/>
          </w:tcPr>
          <w:p w14:paraId="3C77A9F5"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Según los derechos colectivos listados por el </w:t>
            </w:r>
            <w:r w:rsidRPr="00337393">
              <w:rPr>
                <w:rFonts w:asciiTheme="minorHAnsi" w:hAnsiTheme="minorHAnsi" w:cs="Arial"/>
                <w:sz w:val="20"/>
                <w:szCs w:val="20"/>
                <w:shd w:val="clear" w:color="auto" w:fill="FFFFFF"/>
              </w:rPr>
              <w:t>Ministerio de Cultura (2016), con</w:t>
            </w:r>
            <w:r w:rsidRPr="00337393">
              <w:rPr>
                <w:rFonts w:asciiTheme="minorHAnsi" w:hAnsiTheme="minorHAnsi"/>
                <w:sz w:val="20"/>
                <w:szCs w:val="20"/>
              </w:rPr>
              <w:t xml:space="preserve"> esta</w:t>
            </w:r>
            <w:ins w:id="83" w:author="Carmen del Rosario Bahamonde Quinteros" w:date="2023-09-04T18:54:00Z">
              <w:r w:rsidRPr="00337393">
                <w:rPr>
                  <w:rFonts w:asciiTheme="minorHAnsi" w:hAnsiTheme="minorHAnsi"/>
                  <w:sz w:val="20"/>
                  <w:szCs w:val="20"/>
                </w:rPr>
                <w:t xml:space="preserve"> </w:t>
              </w:r>
              <w:r w:rsidR="005A0CB2">
                <w:rPr>
                  <w:rFonts w:asciiTheme="minorHAnsi" w:hAnsiTheme="minorHAnsi"/>
                  <w:sz w:val="20"/>
                  <w:szCs w:val="20"/>
                </w:rPr>
                <w:t>condición</w:t>
              </w:r>
            </w:ins>
            <w:ins w:id="84" w:author="Carmen del Rosario Bahamonde Quinteros" w:date="2023-09-12T15:20:00Z">
              <w:r w:rsidRPr="00337393">
                <w:rPr>
                  <w:rFonts w:asciiTheme="minorHAnsi" w:hAnsiTheme="minorHAnsi"/>
                  <w:sz w:val="20"/>
                  <w:szCs w:val="20"/>
                </w:rPr>
                <w:t xml:space="preserve"> causa</w:t>
              </w:r>
            </w:ins>
            <w:ins w:id="85" w:author="Carmen del Rosario Bahamonde Quinteros" w:date="2023-09-04T18:54:00Z">
              <w:r w:rsidR="005A0CB2">
                <w:rPr>
                  <w:rFonts w:asciiTheme="minorHAnsi" w:hAnsiTheme="minorHAnsi"/>
                  <w:sz w:val="20"/>
                  <w:szCs w:val="20"/>
                </w:rPr>
                <w:t>l</w:t>
              </w:r>
            </w:ins>
            <w:del w:id="86" w:author="Carmen del Rosario Bahamonde Quinteros" w:date="2023-09-12T15:20:00Z">
              <w:r w:rsidRPr="00337393">
                <w:rPr>
                  <w:rFonts w:asciiTheme="minorHAnsi" w:hAnsiTheme="minorHAnsi"/>
                  <w:sz w:val="20"/>
                  <w:szCs w:val="20"/>
                </w:rPr>
                <w:delText>causa</w:delText>
              </w:r>
            </w:del>
            <w:r w:rsidRPr="00337393">
              <w:rPr>
                <w:rFonts w:asciiTheme="minorHAnsi" w:hAnsiTheme="minorHAnsi"/>
                <w:sz w:val="20"/>
                <w:szCs w:val="20"/>
              </w:rPr>
              <w:t xml:space="preserve"> se afectan los derechos </w:t>
            </w:r>
            <w:r w:rsidRPr="00337393">
              <w:rPr>
                <w:rFonts w:asciiTheme="minorHAnsi" w:hAnsiTheme="minorHAnsi" w:cs="Arial"/>
                <w:sz w:val="20"/>
                <w:szCs w:val="20"/>
                <w:shd w:val="clear" w:color="auto" w:fill="FFFFFF"/>
              </w:rPr>
              <w:t xml:space="preserve">a la libre autodeterminación o autonomía; a la jurisdicción especial; a la tierra y territorio y a los recursos naturales lo que se condice con la problemática </w:t>
            </w:r>
            <w:r w:rsidRPr="00337393">
              <w:rPr>
                <w:rFonts w:asciiTheme="minorHAnsi" w:hAnsiTheme="minorHAnsi" w:cs="Arial"/>
                <w:b/>
                <w:bCs/>
                <w:sz w:val="20"/>
                <w:szCs w:val="20"/>
                <w:shd w:val="clear" w:color="auto" w:fill="FFFFFF"/>
              </w:rPr>
              <w:t>“</w:t>
            </w:r>
            <w:r w:rsidRPr="00337393">
              <w:rPr>
                <w:rFonts w:asciiTheme="minorHAnsi" w:eastAsia="Arial Narrow" w:hAnsiTheme="minorHAnsi" w:cs="Arial Narrow"/>
                <w:b/>
                <w:bCs/>
                <w:sz w:val="20"/>
                <w:szCs w:val="20"/>
              </w:rPr>
              <w:t>Vulneración estructural de los derechos colectivos de los pueblos indígenas u originarios”</w:t>
            </w:r>
          </w:p>
        </w:tc>
        <w:tc>
          <w:tcPr>
            <w:tcW w:w="2064" w:type="pct"/>
          </w:tcPr>
          <w:p w14:paraId="55BFFDDC" w14:textId="77777777" w:rsidR="00CF3357" w:rsidRPr="00337393" w:rsidRDefault="00CF3357" w:rsidP="009B2453">
            <w:pPr>
              <w:jc w:val="both"/>
              <w:rPr>
                <w:rFonts w:asciiTheme="minorHAnsi" w:hAnsiTheme="minorHAnsi"/>
                <w:sz w:val="20"/>
                <w:szCs w:val="20"/>
              </w:rPr>
            </w:pPr>
          </w:p>
          <w:p w14:paraId="417ACEC4" w14:textId="77777777" w:rsidR="00CF3357" w:rsidRPr="00337393" w:rsidRDefault="00CF3357" w:rsidP="009B2453">
            <w:pPr>
              <w:jc w:val="both"/>
              <w:rPr>
                <w:rFonts w:asciiTheme="minorHAnsi" w:hAnsiTheme="minorHAnsi"/>
                <w:sz w:val="20"/>
                <w:szCs w:val="20"/>
              </w:rPr>
            </w:pPr>
          </w:p>
        </w:tc>
      </w:tr>
      <w:tr w:rsidR="00CF3357" w:rsidRPr="00337393" w14:paraId="6691CEAB" w14:textId="77777777" w:rsidTr="00F840CC">
        <w:trPr>
          <w:trHeight w:val="283"/>
        </w:trPr>
        <w:tc>
          <w:tcPr>
            <w:tcW w:w="1163" w:type="pct"/>
          </w:tcPr>
          <w:p w14:paraId="050097CA" w14:textId="77777777" w:rsidR="00CF3357" w:rsidRPr="00337393" w:rsidRDefault="00CF3357" w:rsidP="009B2453">
            <w:pPr>
              <w:jc w:val="both"/>
              <w:rPr>
                <w:rFonts w:asciiTheme="minorHAnsi" w:hAnsiTheme="minorHAnsi"/>
                <w:sz w:val="20"/>
                <w:szCs w:val="20"/>
              </w:rPr>
            </w:pPr>
            <w:r w:rsidRPr="00337393">
              <w:rPr>
                <w:rFonts w:asciiTheme="minorHAnsi" w:hAnsiTheme="minorHAnsi"/>
                <w:i/>
                <w:sz w:val="20"/>
                <w:szCs w:val="20"/>
              </w:rPr>
              <w:t>Causa indirecta 1.1.</w:t>
            </w:r>
            <w:r w:rsidRPr="00337393">
              <w:rPr>
                <w:rFonts w:asciiTheme="minorHAnsi" w:hAnsiTheme="minorHAnsi"/>
                <w:sz w:val="20"/>
                <w:szCs w:val="20"/>
              </w:rPr>
              <w:t xml:space="preserve"> Insuficiente reconocimiento, titulación, ampliación, georreferenciación e inscripción oportuna, con celeridad y adecuada de las comunidades nativas y campesinas pertenecientes a pueblos indígenas u originarios</w:t>
            </w:r>
          </w:p>
          <w:p w14:paraId="02CBDF8D" w14:textId="77777777" w:rsidR="00CF3357" w:rsidRPr="00337393" w:rsidRDefault="00CF3357" w:rsidP="009B2453">
            <w:pPr>
              <w:jc w:val="both"/>
              <w:rPr>
                <w:rFonts w:asciiTheme="minorHAnsi" w:hAnsiTheme="minorHAnsi"/>
                <w:sz w:val="20"/>
                <w:szCs w:val="20"/>
              </w:rPr>
            </w:pPr>
          </w:p>
        </w:tc>
        <w:tc>
          <w:tcPr>
            <w:tcW w:w="1773" w:type="pct"/>
          </w:tcPr>
          <w:p w14:paraId="624BDC6B" w14:textId="77777777" w:rsidR="00CF3357" w:rsidRPr="00337393" w:rsidRDefault="00CF3357" w:rsidP="009B2453">
            <w:pPr>
              <w:jc w:val="both"/>
              <w:rPr>
                <w:rFonts w:asciiTheme="minorHAnsi" w:hAnsiTheme="minorHAnsi"/>
                <w:bCs/>
                <w:sz w:val="20"/>
                <w:szCs w:val="20"/>
              </w:rPr>
            </w:pPr>
            <w:r w:rsidRPr="00337393">
              <w:rPr>
                <w:rFonts w:asciiTheme="minorHAnsi" w:hAnsiTheme="minorHAnsi"/>
                <w:bCs/>
                <w:sz w:val="20"/>
                <w:szCs w:val="20"/>
              </w:rPr>
              <w:t xml:space="preserve">Esta causa expone a las comunidades a conflictos, apropiaciones ilegales y desplazamientos que tienen, entre sus varias consecuencias, desarticulaciones sociales. Es decir, es una causa que no brinda seguridad a los territorios ni a sus habitantes, así como tampoco les garantiza protección y/o reparación. </w:t>
            </w:r>
          </w:p>
          <w:p w14:paraId="1353D78F" w14:textId="77777777" w:rsidR="00CF3357" w:rsidRPr="00337393" w:rsidRDefault="00CF3357" w:rsidP="009B2453">
            <w:pPr>
              <w:jc w:val="both"/>
              <w:rPr>
                <w:rFonts w:asciiTheme="minorHAnsi" w:hAnsiTheme="minorHAnsi"/>
                <w:bCs/>
                <w:sz w:val="20"/>
                <w:szCs w:val="20"/>
              </w:rPr>
            </w:pPr>
          </w:p>
        </w:tc>
        <w:tc>
          <w:tcPr>
            <w:tcW w:w="2064" w:type="pct"/>
          </w:tcPr>
          <w:p w14:paraId="12813589" w14:textId="77777777" w:rsidR="00CF3357" w:rsidRPr="00337393" w:rsidRDefault="00CF3357" w:rsidP="003A41C1">
            <w:pPr>
              <w:pStyle w:val="Prrafodelista"/>
              <w:numPr>
                <w:ilvl w:val="0"/>
                <w:numId w:val="85"/>
              </w:numPr>
              <w:ind w:left="183" w:hanging="183"/>
              <w:jc w:val="both"/>
              <w:rPr>
                <w:rFonts w:asciiTheme="minorHAnsi" w:hAnsiTheme="minorHAnsi"/>
                <w:sz w:val="20"/>
                <w:szCs w:val="20"/>
              </w:rPr>
            </w:pPr>
            <w:r w:rsidRPr="00337393">
              <w:rPr>
                <w:rFonts w:asciiTheme="minorHAnsi" w:hAnsiTheme="minorHAnsi"/>
                <w:sz w:val="20"/>
                <w:szCs w:val="20"/>
              </w:rPr>
              <w:t>Comunidades nativas y campesinas reconocidas: 7217</w:t>
            </w:r>
          </w:p>
          <w:p w14:paraId="01EF7F2C" w14:textId="77777777" w:rsidR="00CF3357" w:rsidRPr="00337393" w:rsidRDefault="00CF3357" w:rsidP="009B2453">
            <w:pPr>
              <w:jc w:val="both"/>
              <w:rPr>
                <w:rFonts w:asciiTheme="minorHAnsi" w:hAnsiTheme="minorHAnsi"/>
                <w:sz w:val="20"/>
                <w:szCs w:val="20"/>
              </w:rPr>
            </w:pPr>
          </w:p>
          <w:p w14:paraId="5BEE6983" w14:textId="77777777" w:rsidR="00CF3357" w:rsidRPr="00337393" w:rsidRDefault="00CF3357" w:rsidP="003A41C1">
            <w:pPr>
              <w:pStyle w:val="Prrafodelista"/>
              <w:numPr>
                <w:ilvl w:val="0"/>
                <w:numId w:val="85"/>
              </w:numPr>
              <w:ind w:left="183" w:hanging="183"/>
              <w:jc w:val="both"/>
              <w:rPr>
                <w:rFonts w:asciiTheme="minorHAnsi" w:hAnsiTheme="minorHAnsi"/>
                <w:sz w:val="20"/>
                <w:szCs w:val="20"/>
              </w:rPr>
            </w:pPr>
            <w:r w:rsidRPr="00337393">
              <w:rPr>
                <w:rFonts w:asciiTheme="minorHAnsi" w:hAnsiTheme="minorHAnsi"/>
                <w:sz w:val="20"/>
                <w:szCs w:val="20"/>
              </w:rPr>
              <w:t>Comunidades nativas y campesinas reconocidas y tituladas: 5638</w:t>
            </w:r>
          </w:p>
          <w:p w14:paraId="6452BF13" w14:textId="77777777" w:rsidR="00CF3357" w:rsidRPr="00337393" w:rsidRDefault="00CF3357" w:rsidP="009B2453">
            <w:pPr>
              <w:pStyle w:val="Prrafodelista"/>
              <w:ind w:left="183"/>
              <w:jc w:val="both"/>
              <w:rPr>
                <w:rFonts w:asciiTheme="minorHAnsi" w:hAnsiTheme="minorHAnsi"/>
                <w:sz w:val="20"/>
                <w:szCs w:val="20"/>
              </w:rPr>
            </w:pPr>
          </w:p>
          <w:p w14:paraId="55792FBE" w14:textId="77777777" w:rsidR="00CF3357" w:rsidRPr="00337393" w:rsidRDefault="00CF3357" w:rsidP="003A41C1">
            <w:pPr>
              <w:pStyle w:val="Prrafodelista"/>
              <w:numPr>
                <w:ilvl w:val="0"/>
                <w:numId w:val="85"/>
              </w:numPr>
              <w:ind w:left="183" w:hanging="183"/>
              <w:jc w:val="both"/>
              <w:rPr>
                <w:rFonts w:asciiTheme="minorHAnsi" w:hAnsiTheme="minorHAnsi"/>
                <w:sz w:val="20"/>
                <w:szCs w:val="20"/>
              </w:rPr>
            </w:pPr>
            <w:r w:rsidRPr="00337393">
              <w:rPr>
                <w:rFonts w:asciiTheme="minorHAnsi" w:hAnsiTheme="minorHAnsi"/>
                <w:sz w:val="20"/>
                <w:szCs w:val="20"/>
              </w:rPr>
              <w:t>Comunidades nativas y campesinas sin título: 1579</w:t>
            </w:r>
          </w:p>
          <w:p w14:paraId="25295ED2" w14:textId="77777777" w:rsidR="00CF3357" w:rsidRPr="00337393" w:rsidRDefault="00CF3357" w:rsidP="009B2453">
            <w:pPr>
              <w:pStyle w:val="Prrafodelista"/>
              <w:ind w:left="183"/>
              <w:jc w:val="both"/>
              <w:rPr>
                <w:rFonts w:asciiTheme="minorHAnsi" w:hAnsiTheme="minorHAnsi"/>
                <w:sz w:val="20"/>
                <w:szCs w:val="20"/>
              </w:rPr>
            </w:pPr>
          </w:p>
          <w:p w14:paraId="3F276D1D" w14:textId="77777777" w:rsidR="00CF3357" w:rsidRPr="00337393" w:rsidRDefault="00CF3357" w:rsidP="003A41C1">
            <w:pPr>
              <w:pStyle w:val="Prrafodelista"/>
              <w:numPr>
                <w:ilvl w:val="0"/>
                <w:numId w:val="85"/>
              </w:numPr>
              <w:ind w:left="183" w:hanging="183"/>
              <w:jc w:val="both"/>
              <w:rPr>
                <w:rFonts w:asciiTheme="minorHAnsi" w:hAnsiTheme="minorHAnsi"/>
                <w:sz w:val="20"/>
                <w:szCs w:val="20"/>
              </w:rPr>
            </w:pPr>
            <w:r w:rsidRPr="00337393">
              <w:rPr>
                <w:rFonts w:asciiTheme="minorHAnsi" w:hAnsiTheme="minorHAnsi"/>
                <w:sz w:val="20"/>
                <w:szCs w:val="20"/>
              </w:rPr>
              <w:t>Comunidades nativas no georreferenciadas: 664</w:t>
            </w:r>
          </w:p>
        </w:tc>
      </w:tr>
      <w:tr w:rsidR="00CF3357" w:rsidRPr="00337393" w14:paraId="2DFEC07F" w14:textId="77777777" w:rsidTr="00F840CC">
        <w:trPr>
          <w:trHeight w:val="283"/>
        </w:trPr>
        <w:tc>
          <w:tcPr>
            <w:tcW w:w="1163" w:type="pct"/>
          </w:tcPr>
          <w:p w14:paraId="02B26DDC" w14:textId="77777777" w:rsidR="00CF3357" w:rsidRPr="00337393" w:rsidRDefault="00CF3357" w:rsidP="009B2453">
            <w:pPr>
              <w:jc w:val="both"/>
              <w:rPr>
                <w:rFonts w:asciiTheme="minorHAnsi" w:hAnsiTheme="minorHAnsi"/>
                <w:sz w:val="20"/>
                <w:szCs w:val="20"/>
              </w:rPr>
            </w:pPr>
            <w:r w:rsidRPr="00337393">
              <w:rPr>
                <w:rFonts w:asciiTheme="minorHAnsi" w:hAnsiTheme="minorHAnsi"/>
                <w:i/>
                <w:sz w:val="20"/>
                <w:szCs w:val="20"/>
              </w:rPr>
              <w:t>Causa indirecta 1.2.</w:t>
            </w:r>
            <w:r w:rsidRPr="00337393">
              <w:rPr>
                <w:rFonts w:asciiTheme="minorHAnsi" w:hAnsiTheme="minorHAnsi"/>
                <w:sz w:val="20"/>
                <w:szCs w:val="20"/>
              </w:rPr>
              <w:t xml:space="preserve"> Ausencia del reconocimiento del territorio colectivo e integral de los pueblos indígenas u originarios conforme a la normativa nacional e internacional</w:t>
            </w:r>
          </w:p>
        </w:tc>
        <w:tc>
          <w:tcPr>
            <w:tcW w:w="1773" w:type="pct"/>
          </w:tcPr>
          <w:p w14:paraId="122D4E71"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Esta causa destaca la mirada ontológica que tienes los PP. II. OO. sobre el territorio y la importancia de dicho reconocimiento en tanto el modelo de “comunidad nativa” resulta insuficiente para garantizar el derecho al territorio de los pueblos indígenas frente a múltiples intereses extractivistas actuales. </w:t>
            </w:r>
          </w:p>
          <w:p w14:paraId="6F26FD66" w14:textId="77777777" w:rsidR="00CF3357" w:rsidRPr="00337393" w:rsidRDefault="00CF3357" w:rsidP="009B2453">
            <w:pPr>
              <w:jc w:val="both"/>
              <w:rPr>
                <w:rFonts w:asciiTheme="minorHAnsi" w:hAnsiTheme="minorHAnsi"/>
                <w:sz w:val="20"/>
                <w:szCs w:val="20"/>
              </w:rPr>
            </w:pPr>
          </w:p>
        </w:tc>
        <w:tc>
          <w:tcPr>
            <w:tcW w:w="2064" w:type="pct"/>
          </w:tcPr>
          <w:p w14:paraId="45D41350" w14:textId="77777777" w:rsidR="00CF3357" w:rsidRPr="00337393" w:rsidRDefault="00CF3357" w:rsidP="009B2453">
            <w:pPr>
              <w:jc w:val="both"/>
              <w:rPr>
                <w:rFonts w:asciiTheme="minorHAnsi" w:hAnsiTheme="minorHAnsi"/>
                <w:sz w:val="20"/>
                <w:szCs w:val="20"/>
              </w:rPr>
            </w:pPr>
          </w:p>
          <w:p w14:paraId="73F5B535" w14:textId="77777777" w:rsidR="00CF3357" w:rsidRPr="00337393" w:rsidRDefault="00CF3357" w:rsidP="003A41C1">
            <w:pPr>
              <w:pStyle w:val="Prrafodelista"/>
              <w:numPr>
                <w:ilvl w:val="0"/>
                <w:numId w:val="85"/>
              </w:numPr>
              <w:ind w:left="183" w:hanging="183"/>
              <w:jc w:val="both"/>
              <w:rPr>
                <w:rFonts w:asciiTheme="minorHAnsi" w:hAnsiTheme="minorHAnsi"/>
                <w:sz w:val="20"/>
                <w:szCs w:val="20"/>
              </w:rPr>
            </w:pPr>
            <w:r w:rsidRPr="00337393">
              <w:rPr>
                <w:rFonts w:asciiTheme="minorHAnsi" w:hAnsiTheme="minorHAnsi"/>
                <w:sz w:val="20"/>
                <w:szCs w:val="20"/>
              </w:rPr>
              <w:t xml:space="preserve">8 de septiembre del 2021: la asociación </w:t>
            </w:r>
            <w:proofErr w:type="spellStart"/>
            <w:r w:rsidRPr="00337393">
              <w:rPr>
                <w:rFonts w:asciiTheme="minorHAnsi" w:hAnsiTheme="minorHAnsi"/>
                <w:sz w:val="20"/>
                <w:szCs w:val="20"/>
              </w:rPr>
              <w:t>Kukama</w:t>
            </w:r>
            <w:proofErr w:type="spellEnd"/>
            <w:r w:rsidRPr="00337393">
              <w:rPr>
                <w:rFonts w:asciiTheme="minorHAnsi" w:hAnsiTheme="minorHAnsi"/>
                <w:sz w:val="20"/>
                <w:szCs w:val="20"/>
              </w:rPr>
              <w:t xml:space="preserve"> </w:t>
            </w:r>
            <w:proofErr w:type="spellStart"/>
            <w:r w:rsidRPr="00337393">
              <w:rPr>
                <w:rFonts w:asciiTheme="minorHAnsi" w:hAnsiTheme="minorHAnsi"/>
                <w:sz w:val="20"/>
                <w:szCs w:val="20"/>
              </w:rPr>
              <w:t>Waynakana</w:t>
            </w:r>
            <w:proofErr w:type="spellEnd"/>
            <w:r w:rsidRPr="00337393">
              <w:rPr>
                <w:rFonts w:asciiTheme="minorHAnsi" w:hAnsiTheme="minorHAnsi"/>
                <w:sz w:val="20"/>
                <w:szCs w:val="20"/>
              </w:rPr>
              <w:t xml:space="preserve"> </w:t>
            </w:r>
            <w:proofErr w:type="spellStart"/>
            <w:r w:rsidRPr="00337393">
              <w:rPr>
                <w:rFonts w:asciiTheme="minorHAnsi" w:hAnsiTheme="minorHAnsi"/>
                <w:sz w:val="20"/>
                <w:szCs w:val="20"/>
              </w:rPr>
              <w:t>Kamatawara</w:t>
            </w:r>
            <w:proofErr w:type="spellEnd"/>
            <w:r w:rsidRPr="00337393">
              <w:rPr>
                <w:rFonts w:asciiTheme="minorHAnsi" w:hAnsiTheme="minorHAnsi"/>
                <w:sz w:val="20"/>
                <w:szCs w:val="20"/>
              </w:rPr>
              <w:t xml:space="preserve"> </w:t>
            </w:r>
            <w:proofErr w:type="spellStart"/>
            <w:r w:rsidRPr="00337393">
              <w:rPr>
                <w:rFonts w:asciiTheme="minorHAnsi" w:hAnsiTheme="minorHAnsi"/>
                <w:sz w:val="20"/>
                <w:szCs w:val="20"/>
              </w:rPr>
              <w:t>Kana</w:t>
            </w:r>
            <w:proofErr w:type="spellEnd"/>
            <w:r w:rsidRPr="00337393">
              <w:rPr>
                <w:rFonts w:asciiTheme="minorHAnsi" w:hAnsiTheme="minorHAnsi"/>
                <w:sz w:val="20"/>
                <w:szCs w:val="20"/>
              </w:rPr>
              <w:t xml:space="preserve"> presentó una demanda constitucional de amparo para que el Estado reconozca al río Marañón como un sujeto de derechos. </w:t>
            </w:r>
          </w:p>
          <w:p w14:paraId="3435A798" w14:textId="77777777" w:rsidR="00CF3357" w:rsidRPr="00337393" w:rsidRDefault="00CF3357" w:rsidP="009B2453">
            <w:pPr>
              <w:pStyle w:val="Prrafodelista"/>
              <w:ind w:left="183"/>
              <w:jc w:val="both"/>
              <w:rPr>
                <w:rFonts w:asciiTheme="minorHAnsi" w:hAnsiTheme="minorHAnsi"/>
                <w:sz w:val="20"/>
                <w:szCs w:val="20"/>
              </w:rPr>
            </w:pPr>
          </w:p>
          <w:p w14:paraId="096B3715" w14:textId="77777777" w:rsidR="00CF3357" w:rsidRPr="00337393" w:rsidRDefault="00CF3357" w:rsidP="003A41C1">
            <w:pPr>
              <w:pStyle w:val="Prrafodelista"/>
              <w:numPr>
                <w:ilvl w:val="0"/>
                <w:numId w:val="85"/>
              </w:numPr>
              <w:ind w:left="183" w:hanging="183"/>
              <w:jc w:val="both"/>
              <w:rPr>
                <w:rFonts w:asciiTheme="minorHAnsi" w:hAnsiTheme="minorHAnsi"/>
                <w:sz w:val="20"/>
                <w:szCs w:val="20"/>
              </w:rPr>
            </w:pPr>
            <w:r w:rsidRPr="00337393">
              <w:rPr>
                <w:rFonts w:asciiTheme="minorHAnsi" w:hAnsiTheme="minorHAnsi"/>
                <w:sz w:val="20"/>
                <w:szCs w:val="20"/>
              </w:rPr>
              <w:t xml:space="preserve">Territorio integral del Gobierno Territorial Autónomo de la Nación </w:t>
            </w:r>
            <w:proofErr w:type="spellStart"/>
            <w:r w:rsidRPr="00337393">
              <w:rPr>
                <w:rFonts w:asciiTheme="minorHAnsi" w:hAnsiTheme="minorHAnsi"/>
                <w:sz w:val="20"/>
                <w:szCs w:val="20"/>
              </w:rPr>
              <w:t>Wampis</w:t>
            </w:r>
            <w:proofErr w:type="spellEnd"/>
            <w:r w:rsidRPr="00337393">
              <w:rPr>
                <w:rFonts w:asciiTheme="minorHAnsi" w:hAnsiTheme="minorHAnsi"/>
                <w:sz w:val="20"/>
                <w:szCs w:val="20"/>
              </w:rPr>
              <w:t xml:space="preserve"> - GTANW.</w:t>
            </w:r>
          </w:p>
          <w:p w14:paraId="712CD154" w14:textId="77777777" w:rsidR="00CF3357" w:rsidRPr="00337393" w:rsidRDefault="00CF3357" w:rsidP="009B2453">
            <w:pPr>
              <w:pStyle w:val="Prrafodelista"/>
              <w:ind w:left="183"/>
              <w:jc w:val="both"/>
              <w:rPr>
                <w:rFonts w:asciiTheme="minorHAnsi" w:hAnsiTheme="minorHAnsi"/>
                <w:sz w:val="20"/>
                <w:szCs w:val="20"/>
              </w:rPr>
            </w:pPr>
          </w:p>
          <w:p w14:paraId="5F678644" w14:textId="77777777" w:rsidR="00CF3357" w:rsidRPr="00337393" w:rsidRDefault="00CF3357" w:rsidP="003A41C1">
            <w:pPr>
              <w:pStyle w:val="Prrafodelista"/>
              <w:numPr>
                <w:ilvl w:val="0"/>
                <w:numId w:val="85"/>
              </w:numPr>
              <w:ind w:left="183" w:hanging="183"/>
              <w:jc w:val="both"/>
              <w:rPr>
                <w:rFonts w:asciiTheme="minorHAnsi" w:hAnsiTheme="minorHAnsi"/>
                <w:sz w:val="20"/>
                <w:szCs w:val="20"/>
              </w:rPr>
            </w:pPr>
            <w:r w:rsidRPr="00337393">
              <w:rPr>
                <w:rFonts w:asciiTheme="minorHAnsi" w:hAnsiTheme="minorHAnsi"/>
                <w:sz w:val="20"/>
                <w:szCs w:val="20"/>
              </w:rPr>
              <w:t>Plan de vida como documento de planificación e implementación comunitario que presenta una visión integral de la vida del pueblo indígena u originario</w:t>
            </w:r>
          </w:p>
          <w:p w14:paraId="2196B732" w14:textId="77777777" w:rsidR="00CF3357" w:rsidRPr="00337393" w:rsidRDefault="00CF3357" w:rsidP="009B2453">
            <w:pPr>
              <w:jc w:val="both"/>
              <w:rPr>
                <w:rFonts w:asciiTheme="minorHAnsi" w:hAnsiTheme="minorHAnsi"/>
                <w:sz w:val="20"/>
                <w:szCs w:val="20"/>
              </w:rPr>
            </w:pPr>
          </w:p>
        </w:tc>
      </w:tr>
      <w:tr w:rsidR="00CF3357" w:rsidRPr="00337393" w14:paraId="5FA60D31" w14:textId="77777777" w:rsidTr="00F840CC">
        <w:trPr>
          <w:trHeight w:val="283"/>
        </w:trPr>
        <w:tc>
          <w:tcPr>
            <w:tcW w:w="1163" w:type="pct"/>
          </w:tcPr>
          <w:p w14:paraId="212B9EFB" w14:textId="77777777" w:rsidR="00CF3357" w:rsidRPr="00337393" w:rsidRDefault="00CF3357" w:rsidP="009B2453">
            <w:pPr>
              <w:jc w:val="both"/>
              <w:rPr>
                <w:rFonts w:asciiTheme="minorHAnsi" w:hAnsiTheme="minorHAnsi"/>
                <w:sz w:val="20"/>
                <w:szCs w:val="20"/>
              </w:rPr>
            </w:pPr>
            <w:r w:rsidRPr="00337393">
              <w:rPr>
                <w:rFonts w:asciiTheme="minorHAnsi" w:hAnsiTheme="minorHAnsi"/>
                <w:i/>
                <w:sz w:val="20"/>
                <w:szCs w:val="20"/>
              </w:rPr>
              <w:t>Causa indirecta 1.3.</w:t>
            </w:r>
            <w:r w:rsidRPr="00337393">
              <w:rPr>
                <w:rFonts w:asciiTheme="minorHAnsi" w:hAnsiTheme="minorHAnsi"/>
                <w:sz w:val="20"/>
                <w:szCs w:val="20"/>
              </w:rPr>
              <w:t xml:space="preserve"> Permanente despojo de los territorios de los pueblos indígenas u originarios y respuesta ineficaz del estado frente a esta situación</w:t>
            </w:r>
          </w:p>
        </w:tc>
        <w:tc>
          <w:tcPr>
            <w:tcW w:w="1773" w:type="pct"/>
          </w:tcPr>
          <w:p w14:paraId="217ECAAB"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La ocupación ilegal, la superposición de derechos en tierras y territorios indígenas y la falta de presencia del Estado para corregir esta situación limita la seguridad territorial y los medios de subsistencia, identidad y supervivencia de las comunidades.</w:t>
            </w:r>
          </w:p>
          <w:p w14:paraId="1831C08A" w14:textId="77777777" w:rsidR="00CF3357" w:rsidRPr="00337393" w:rsidRDefault="00CF3357" w:rsidP="009B2453">
            <w:pPr>
              <w:jc w:val="both"/>
              <w:rPr>
                <w:rFonts w:asciiTheme="minorHAnsi" w:hAnsiTheme="minorHAnsi"/>
                <w:sz w:val="20"/>
                <w:szCs w:val="20"/>
              </w:rPr>
            </w:pPr>
          </w:p>
        </w:tc>
        <w:tc>
          <w:tcPr>
            <w:tcW w:w="2064" w:type="pct"/>
          </w:tcPr>
          <w:p w14:paraId="47B42D5F" w14:textId="77777777" w:rsidR="00CF3357" w:rsidRPr="00337393" w:rsidRDefault="00CF3357" w:rsidP="003A41C1">
            <w:pPr>
              <w:pStyle w:val="Prrafodelista"/>
              <w:numPr>
                <w:ilvl w:val="0"/>
                <w:numId w:val="85"/>
              </w:numPr>
              <w:ind w:left="183" w:hanging="183"/>
              <w:jc w:val="both"/>
              <w:rPr>
                <w:rFonts w:asciiTheme="minorHAnsi" w:hAnsiTheme="minorHAnsi"/>
                <w:sz w:val="20"/>
                <w:szCs w:val="20"/>
              </w:rPr>
            </w:pPr>
            <w:r w:rsidRPr="00337393">
              <w:rPr>
                <w:rFonts w:asciiTheme="minorHAnsi" w:hAnsiTheme="minorHAnsi"/>
                <w:sz w:val="20"/>
                <w:szCs w:val="20"/>
              </w:rPr>
              <w:t>67% de los 24 GR han registrado controversias durante los procedimientos de reconocimiento y titulación de comunidades campesinas y nativas. El 21% informó que no han registrado controversias.</w:t>
            </w:r>
          </w:p>
          <w:p w14:paraId="663D7B0A" w14:textId="77777777" w:rsidR="00CF3357" w:rsidRPr="00337393" w:rsidRDefault="00CF3357" w:rsidP="003A41C1">
            <w:pPr>
              <w:pStyle w:val="Prrafodelista"/>
              <w:numPr>
                <w:ilvl w:val="0"/>
                <w:numId w:val="85"/>
              </w:numPr>
              <w:ind w:left="183" w:hanging="183"/>
              <w:jc w:val="both"/>
              <w:rPr>
                <w:rFonts w:asciiTheme="minorHAnsi" w:hAnsiTheme="minorHAnsi"/>
                <w:sz w:val="20"/>
                <w:szCs w:val="20"/>
              </w:rPr>
            </w:pPr>
            <w:r w:rsidRPr="00337393">
              <w:rPr>
                <w:rFonts w:asciiTheme="minorHAnsi" w:hAnsiTheme="minorHAnsi"/>
                <w:sz w:val="20"/>
                <w:szCs w:val="20"/>
              </w:rPr>
              <w:t>Entre el 2013 y el 2020, se han reportado 9 asesinatos de líderes indígenas de la Amazonía peruana, a causa de traficantes de tierras y taladores ilegales.</w:t>
            </w:r>
          </w:p>
        </w:tc>
      </w:tr>
      <w:tr w:rsidR="00CF3357" w:rsidRPr="00337393" w14:paraId="26DB074D" w14:textId="77777777" w:rsidTr="00F840CC">
        <w:trPr>
          <w:trHeight w:val="283"/>
        </w:trPr>
        <w:tc>
          <w:tcPr>
            <w:tcW w:w="1163" w:type="pct"/>
          </w:tcPr>
          <w:p w14:paraId="0054F37C" w14:textId="77777777" w:rsidR="00CF3357" w:rsidRPr="00337393" w:rsidRDefault="00CF3357" w:rsidP="009B2453">
            <w:pPr>
              <w:jc w:val="both"/>
              <w:rPr>
                <w:rFonts w:asciiTheme="minorHAnsi" w:hAnsiTheme="minorHAnsi"/>
                <w:sz w:val="20"/>
                <w:szCs w:val="20"/>
              </w:rPr>
            </w:pPr>
            <w:r w:rsidRPr="00337393">
              <w:rPr>
                <w:rFonts w:asciiTheme="minorHAnsi" w:hAnsiTheme="minorHAnsi"/>
                <w:i/>
                <w:sz w:val="20"/>
                <w:szCs w:val="20"/>
              </w:rPr>
              <w:t>Causa indirecta 1.4.</w:t>
            </w:r>
            <w:r w:rsidRPr="00337393">
              <w:rPr>
                <w:rFonts w:asciiTheme="minorHAnsi" w:hAnsiTheme="minorHAnsi"/>
                <w:sz w:val="20"/>
                <w:szCs w:val="20"/>
              </w:rPr>
              <w:t xml:space="preserve"> Escaso respeto de las formas de gobernanza y autonomía indígena sobre los territorios colectivos, basada en la cosmovisión y autodeterminación de los pueblos indígenas u originarios</w:t>
            </w:r>
          </w:p>
        </w:tc>
        <w:tc>
          <w:tcPr>
            <w:tcW w:w="1773" w:type="pct"/>
          </w:tcPr>
          <w:p w14:paraId="560D97FD"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El respeto a las propias formas de gobernanza y reafirmación de la autonomía implica una relación de igualdad con actores externos lo que garantizaría la supervivencia sociocultural, territorial y política de los pueblos indígenas. Para dicho fin, sería importante considerar los planes de vida de los mismos. </w:t>
            </w:r>
          </w:p>
          <w:p w14:paraId="628CAABD" w14:textId="77777777" w:rsidR="00CF3357" w:rsidRPr="00337393" w:rsidRDefault="00CF3357" w:rsidP="009B2453">
            <w:pPr>
              <w:jc w:val="both"/>
              <w:rPr>
                <w:rFonts w:asciiTheme="minorHAnsi" w:hAnsiTheme="minorHAnsi"/>
                <w:sz w:val="20"/>
                <w:szCs w:val="20"/>
              </w:rPr>
            </w:pPr>
          </w:p>
        </w:tc>
        <w:tc>
          <w:tcPr>
            <w:tcW w:w="2064" w:type="pct"/>
          </w:tcPr>
          <w:p w14:paraId="497EF71E" w14:textId="77777777" w:rsidR="00CF3357" w:rsidRPr="00337393" w:rsidRDefault="00CF3357" w:rsidP="003A41C1">
            <w:pPr>
              <w:pStyle w:val="Prrafodelista"/>
              <w:numPr>
                <w:ilvl w:val="0"/>
                <w:numId w:val="85"/>
              </w:numPr>
              <w:ind w:left="183" w:hanging="183"/>
              <w:jc w:val="both"/>
              <w:rPr>
                <w:rFonts w:asciiTheme="minorHAnsi" w:hAnsiTheme="minorHAnsi"/>
                <w:sz w:val="20"/>
                <w:szCs w:val="20"/>
              </w:rPr>
            </w:pPr>
            <w:r w:rsidRPr="00337393">
              <w:rPr>
                <w:rFonts w:asciiTheme="minorHAnsi" w:hAnsiTheme="minorHAnsi"/>
                <w:sz w:val="20"/>
                <w:szCs w:val="20"/>
              </w:rPr>
              <w:t xml:space="preserve">Actualmente, pueblos como el </w:t>
            </w:r>
            <w:proofErr w:type="spellStart"/>
            <w:r w:rsidRPr="00337393">
              <w:rPr>
                <w:rFonts w:asciiTheme="minorHAnsi" w:hAnsiTheme="minorHAnsi"/>
                <w:sz w:val="20"/>
                <w:szCs w:val="20"/>
              </w:rPr>
              <w:t>Awajún</w:t>
            </w:r>
            <w:proofErr w:type="spellEnd"/>
            <w:r w:rsidRPr="00337393">
              <w:rPr>
                <w:rFonts w:asciiTheme="minorHAnsi" w:hAnsiTheme="minorHAnsi"/>
                <w:sz w:val="20"/>
                <w:szCs w:val="20"/>
              </w:rPr>
              <w:t xml:space="preserve"> vienen trabajando por el reconocimiento de sus territorios (</w:t>
            </w:r>
            <w:proofErr w:type="spellStart"/>
            <w:r w:rsidRPr="00337393">
              <w:rPr>
                <w:rFonts w:asciiTheme="minorHAnsi" w:hAnsiTheme="minorHAnsi"/>
                <w:sz w:val="20"/>
                <w:szCs w:val="20"/>
              </w:rPr>
              <w:t>Tajimat</w:t>
            </w:r>
            <w:proofErr w:type="spellEnd"/>
            <w:r w:rsidRPr="00337393">
              <w:rPr>
                <w:rFonts w:asciiTheme="minorHAnsi" w:hAnsiTheme="minorHAnsi"/>
                <w:sz w:val="20"/>
                <w:szCs w:val="20"/>
              </w:rPr>
              <w:t xml:space="preserve"> </w:t>
            </w:r>
            <w:proofErr w:type="spellStart"/>
            <w:r w:rsidRPr="00337393">
              <w:rPr>
                <w:rFonts w:asciiTheme="minorHAnsi" w:hAnsiTheme="minorHAnsi"/>
                <w:sz w:val="20"/>
                <w:szCs w:val="20"/>
              </w:rPr>
              <w:t>Awajun</w:t>
            </w:r>
            <w:proofErr w:type="spellEnd"/>
            <w:r w:rsidRPr="00337393">
              <w:rPr>
                <w:rFonts w:asciiTheme="minorHAnsi" w:hAnsiTheme="minorHAnsi"/>
                <w:sz w:val="20"/>
                <w:szCs w:val="20"/>
              </w:rPr>
              <w:t>) bajo sus propias miradas.</w:t>
            </w:r>
          </w:p>
        </w:tc>
      </w:tr>
      <w:tr w:rsidR="00CF3357" w:rsidRPr="00337393" w14:paraId="3FF4CFE5" w14:textId="77777777" w:rsidTr="00F840CC">
        <w:trPr>
          <w:trHeight w:val="283"/>
        </w:trPr>
        <w:tc>
          <w:tcPr>
            <w:tcW w:w="1163" w:type="pct"/>
          </w:tcPr>
          <w:p w14:paraId="3BB3E0CD" w14:textId="77777777" w:rsidR="00CF3357" w:rsidRPr="00337393" w:rsidRDefault="00CF3357" w:rsidP="009B2453">
            <w:pPr>
              <w:jc w:val="both"/>
              <w:rPr>
                <w:rFonts w:asciiTheme="minorHAnsi" w:hAnsiTheme="minorHAnsi"/>
                <w:sz w:val="20"/>
                <w:szCs w:val="20"/>
              </w:rPr>
            </w:pPr>
            <w:r w:rsidRPr="00337393">
              <w:rPr>
                <w:rFonts w:asciiTheme="minorHAnsi" w:hAnsiTheme="minorHAnsi"/>
                <w:b/>
                <w:sz w:val="20"/>
                <w:szCs w:val="20"/>
              </w:rPr>
              <w:t>Causa directa 2. DEGRADACIÓN DEL MEDIO AMBIENTE (MADRE TIERRA) QUE AFECTAN A LOS PUEBLOS INDÍGENAS U ORIGINARIOS, SUS MEDIOS DE VIDA Y PROFUNDIZAN LA CRISIS CLIMÁTICA</w:t>
            </w:r>
          </w:p>
        </w:tc>
        <w:tc>
          <w:tcPr>
            <w:tcW w:w="1773" w:type="pct"/>
          </w:tcPr>
          <w:p w14:paraId="7EC3EB6A"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Según los derechos colectivos listados por el </w:t>
            </w:r>
            <w:r w:rsidRPr="00337393">
              <w:rPr>
                <w:rFonts w:asciiTheme="minorHAnsi" w:hAnsiTheme="minorHAnsi" w:cs="Arial"/>
                <w:sz w:val="20"/>
                <w:szCs w:val="20"/>
                <w:shd w:val="clear" w:color="auto" w:fill="FFFFFF"/>
              </w:rPr>
              <w:t>Ministerio de Cultura (2016), con</w:t>
            </w:r>
            <w:r w:rsidRPr="00337393">
              <w:rPr>
                <w:rFonts w:asciiTheme="minorHAnsi" w:hAnsiTheme="minorHAnsi"/>
                <w:sz w:val="20"/>
                <w:szCs w:val="20"/>
              </w:rPr>
              <w:t xml:space="preserve"> esta </w:t>
            </w:r>
            <w:ins w:id="87" w:author="Carmen del Rosario Bahamonde Quinteros" w:date="2023-09-12T15:20:00Z">
              <w:r w:rsidRPr="00337393">
                <w:rPr>
                  <w:rFonts w:asciiTheme="minorHAnsi" w:hAnsiTheme="minorHAnsi"/>
                  <w:sz w:val="20"/>
                  <w:szCs w:val="20"/>
                </w:rPr>
                <w:t>c</w:t>
              </w:r>
            </w:ins>
            <w:ins w:id="88" w:author="Carmen del Rosario Bahamonde Quinteros" w:date="2023-09-04T18:54:00Z">
              <w:r w:rsidR="005A0CB2">
                <w:rPr>
                  <w:rFonts w:asciiTheme="minorHAnsi" w:hAnsiTheme="minorHAnsi"/>
                  <w:sz w:val="20"/>
                  <w:szCs w:val="20"/>
                </w:rPr>
                <w:t xml:space="preserve">ondición causal </w:t>
              </w:r>
            </w:ins>
            <w:del w:id="89" w:author="Carmen del Rosario Bahamonde Quinteros" w:date="2023-09-04T18:54:00Z">
              <w:r w:rsidRPr="00337393" w:rsidDel="005A0CB2">
                <w:rPr>
                  <w:rFonts w:asciiTheme="minorHAnsi" w:hAnsiTheme="minorHAnsi"/>
                  <w:sz w:val="20"/>
                  <w:szCs w:val="20"/>
                </w:rPr>
                <w:delText>ausa</w:delText>
              </w:r>
            </w:del>
            <w:del w:id="90" w:author="Carmen del Rosario Bahamonde Quinteros" w:date="2023-09-12T15:20:00Z">
              <w:r w:rsidRPr="00337393">
                <w:rPr>
                  <w:rFonts w:asciiTheme="minorHAnsi" w:hAnsiTheme="minorHAnsi"/>
                  <w:sz w:val="20"/>
                  <w:szCs w:val="20"/>
                </w:rPr>
                <w:delText>causa</w:delText>
              </w:r>
            </w:del>
            <w:r w:rsidRPr="00337393">
              <w:rPr>
                <w:rFonts w:asciiTheme="minorHAnsi" w:hAnsiTheme="minorHAnsi"/>
                <w:sz w:val="20"/>
                <w:szCs w:val="20"/>
              </w:rPr>
              <w:t xml:space="preserve"> se afectan los derechos </w:t>
            </w:r>
            <w:r w:rsidRPr="00337393">
              <w:rPr>
                <w:rFonts w:asciiTheme="minorHAnsi" w:hAnsiTheme="minorHAnsi" w:cs="Arial"/>
                <w:sz w:val="20"/>
                <w:szCs w:val="20"/>
                <w:shd w:val="clear" w:color="auto" w:fill="FFFFFF"/>
              </w:rPr>
              <w:t>a la libre autodeterminación o autonomía; a la identidad cultural; a la participación; a la tierra y territorio y a la salud lo que se condice con la problemática “</w:t>
            </w:r>
            <w:r w:rsidRPr="00337393">
              <w:rPr>
                <w:rFonts w:asciiTheme="minorHAnsi" w:eastAsia="Arial Narrow" w:hAnsiTheme="minorHAnsi" w:cs="Arial Narrow"/>
                <w:b/>
                <w:bCs/>
                <w:sz w:val="20"/>
                <w:szCs w:val="20"/>
              </w:rPr>
              <w:t>Vulneración estructural de los derechos colectivos de los pueblos indígenas u originarios”</w:t>
            </w:r>
          </w:p>
        </w:tc>
        <w:tc>
          <w:tcPr>
            <w:tcW w:w="2064" w:type="pct"/>
          </w:tcPr>
          <w:p w14:paraId="3D2B44A2" w14:textId="77777777" w:rsidR="00CF3357" w:rsidRPr="00337393" w:rsidRDefault="00CF3357" w:rsidP="009B2453">
            <w:pPr>
              <w:jc w:val="both"/>
              <w:rPr>
                <w:rFonts w:asciiTheme="minorHAnsi" w:hAnsiTheme="minorHAnsi"/>
                <w:sz w:val="20"/>
                <w:szCs w:val="20"/>
              </w:rPr>
            </w:pPr>
          </w:p>
        </w:tc>
      </w:tr>
      <w:tr w:rsidR="00CF3357" w:rsidRPr="00337393" w14:paraId="46F41EDB" w14:textId="77777777" w:rsidTr="00F840CC">
        <w:trPr>
          <w:trHeight w:val="283"/>
        </w:trPr>
        <w:tc>
          <w:tcPr>
            <w:tcW w:w="1163" w:type="pct"/>
          </w:tcPr>
          <w:p w14:paraId="2DD86440"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2.1. Deficiente gestión y articulación frente a la pérdida de la diversidad biológica, ciclos y servicios ecosistémicos de los territorios de los pueblos indígenas u originarios</w:t>
            </w:r>
          </w:p>
        </w:tc>
        <w:tc>
          <w:tcPr>
            <w:tcW w:w="1773" w:type="pct"/>
          </w:tcPr>
          <w:p w14:paraId="618ABFD8" w14:textId="77777777" w:rsidR="00CF3357" w:rsidRPr="00337393" w:rsidRDefault="00CF3357" w:rsidP="009B2453">
            <w:pPr>
              <w:jc w:val="both"/>
              <w:rPr>
                <w:rFonts w:asciiTheme="minorHAnsi" w:hAnsiTheme="minorHAnsi"/>
                <w:sz w:val="20"/>
                <w:szCs w:val="20"/>
                <w:highlight w:val="white"/>
              </w:rPr>
            </w:pPr>
            <w:r w:rsidRPr="00337393">
              <w:rPr>
                <w:rFonts w:asciiTheme="minorHAnsi" w:hAnsiTheme="minorHAnsi"/>
                <w:sz w:val="20"/>
                <w:szCs w:val="20"/>
                <w:highlight w:val="white"/>
              </w:rPr>
              <w:t>Existen desencuentros entre la población indígena y los derechos territoriales que el Estado les termina otorgando en ANP y ACR, pues se ven limitados en su movilidad, uso de recursos y posibilidad de toma de decisiones sobre espacios que ocupan, a los que son cercanos o a los que constantemente acuden.</w:t>
            </w:r>
          </w:p>
          <w:p w14:paraId="22EE9E15" w14:textId="77777777" w:rsidR="00CF3357" w:rsidRPr="00337393" w:rsidRDefault="00CF3357" w:rsidP="009B2453">
            <w:pPr>
              <w:jc w:val="both"/>
              <w:rPr>
                <w:rFonts w:asciiTheme="minorHAnsi" w:hAnsiTheme="minorHAnsi"/>
                <w:sz w:val="20"/>
                <w:szCs w:val="20"/>
              </w:rPr>
            </w:pPr>
          </w:p>
        </w:tc>
        <w:tc>
          <w:tcPr>
            <w:tcW w:w="2064" w:type="pct"/>
          </w:tcPr>
          <w:p w14:paraId="37335296" w14:textId="77777777" w:rsidR="00CF3357" w:rsidRPr="00337393" w:rsidRDefault="00CF3357" w:rsidP="003A41C1">
            <w:pPr>
              <w:pStyle w:val="Prrafodelista"/>
              <w:numPr>
                <w:ilvl w:val="0"/>
                <w:numId w:val="85"/>
              </w:numPr>
              <w:ind w:left="183" w:hanging="183"/>
              <w:jc w:val="both"/>
              <w:rPr>
                <w:rFonts w:asciiTheme="minorHAnsi" w:hAnsiTheme="minorHAnsi"/>
                <w:sz w:val="20"/>
                <w:szCs w:val="20"/>
              </w:rPr>
            </w:pPr>
            <w:r w:rsidRPr="00337393">
              <w:rPr>
                <w:rFonts w:asciiTheme="minorHAnsi" w:hAnsiTheme="minorHAnsi"/>
                <w:sz w:val="20"/>
                <w:szCs w:val="20"/>
              </w:rPr>
              <w:t>Durante el año 2020 se perdieron 203 272 ha de bosques húmedos amazónicos, lo que representó un incremento de 37 % respecto al 2019. Asimismo, se reportó que la pérdida promedio anual de hectáreas de bosques húmedos amazónicos entre 2001 y 2020 fue de 131 829 ha.</w:t>
            </w:r>
          </w:p>
        </w:tc>
      </w:tr>
      <w:tr w:rsidR="00CF3357" w:rsidRPr="00337393" w14:paraId="01344A0C" w14:textId="77777777" w:rsidTr="00F840CC">
        <w:trPr>
          <w:trHeight w:val="283"/>
        </w:trPr>
        <w:tc>
          <w:tcPr>
            <w:tcW w:w="1163" w:type="pct"/>
          </w:tcPr>
          <w:p w14:paraId="1E5093A6"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2.2. Alta vulnerabilidad de los pueblos indígenas u originarios y el medio ambiente (madre tierra) frente a la contaminación ambiental ocasionada por actividades extractivas lícitas e ilícitas y monocultivos</w:t>
            </w:r>
          </w:p>
        </w:tc>
        <w:tc>
          <w:tcPr>
            <w:tcW w:w="1773" w:type="pct"/>
          </w:tcPr>
          <w:p w14:paraId="143D03DA" w14:textId="77777777" w:rsidR="00CF3357" w:rsidRPr="00337393" w:rsidRDefault="00CF3357" w:rsidP="009B2453">
            <w:pPr>
              <w:jc w:val="both"/>
              <w:rPr>
                <w:rFonts w:asciiTheme="minorHAnsi" w:hAnsiTheme="minorHAnsi"/>
                <w:sz w:val="20"/>
                <w:szCs w:val="20"/>
              </w:rPr>
            </w:pPr>
            <w:commentRangeStart w:id="91"/>
            <w:r w:rsidRPr="00337393">
              <w:rPr>
                <w:rFonts w:asciiTheme="minorHAnsi" w:hAnsiTheme="minorHAnsi"/>
                <w:sz w:val="20"/>
                <w:szCs w:val="20"/>
              </w:rPr>
              <w:t>Si bien el presupuesto público destinado a la adaptación y mitigación de los efectos del cambio climático ha ido en aumento, las acciones que apuntan a prevenir delitos y emergencias ambientales, así como la capacidad de respuesta del Estado frente a estos delitos, son insuficientes.</w:t>
            </w:r>
            <w:commentRangeEnd w:id="91"/>
            <w:r w:rsidR="00A942C9">
              <w:rPr>
                <w:rStyle w:val="Refdecomentario"/>
                <w:rFonts w:eastAsiaTheme="minorHAnsi"/>
              </w:rPr>
              <w:commentReference w:id="91"/>
            </w:r>
          </w:p>
        </w:tc>
        <w:tc>
          <w:tcPr>
            <w:tcW w:w="2064" w:type="pct"/>
          </w:tcPr>
          <w:p w14:paraId="03C96CAF" w14:textId="77777777" w:rsidR="00CF3357" w:rsidRPr="00337393" w:rsidRDefault="00CF3357" w:rsidP="003A41C1">
            <w:pPr>
              <w:pStyle w:val="Prrafodelista"/>
              <w:numPr>
                <w:ilvl w:val="0"/>
                <w:numId w:val="85"/>
              </w:numPr>
              <w:ind w:left="183" w:hanging="183"/>
              <w:jc w:val="both"/>
              <w:rPr>
                <w:rFonts w:asciiTheme="minorHAnsi" w:hAnsiTheme="minorHAnsi"/>
                <w:sz w:val="20"/>
                <w:szCs w:val="20"/>
              </w:rPr>
            </w:pPr>
            <w:r w:rsidRPr="00337393">
              <w:rPr>
                <w:rFonts w:asciiTheme="minorHAnsi" w:hAnsiTheme="minorHAnsi"/>
                <w:sz w:val="20"/>
                <w:szCs w:val="20"/>
              </w:rPr>
              <w:t xml:space="preserve">La Defensoría del Pueblo muestra que a mayo de 2023 se registraron 233 conflictos sociales, de los cuales 140 eran de tipo socio ambiental </w:t>
            </w:r>
            <w:sdt>
              <w:sdtPr>
                <w:rPr>
                  <w:rFonts w:asciiTheme="minorHAnsi" w:hAnsiTheme="minorHAnsi"/>
                  <w:sz w:val="20"/>
                  <w:szCs w:val="20"/>
                </w:rPr>
                <w:tag w:val="goog_rdk_54"/>
                <w:id w:val="240151293"/>
              </w:sdtPr>
              <w:sdtContent/>
            </w:sdt>
            <w:sdt>
              <w:sdtPr>
                <w:rPr>
                  <w:rFonts w:asciiTheme="minorHAnsi" w:hAnsiTheme="minorHAnsi"/>
                  <w:sz w:val="20"/>
                  <w:szCs w:val="20"/>
                </w:rPr>
                <w:tag w:val="goog_rdk_55"/>
                <w:id w:val="-1224830967"/>
              </w:sdtPr>
              <w:sdtContent/>
            </w:sdt>
            <w:r w:rsidRPr="00337393">
              <w:rPr>
                <w:rFonts w:asciiTheme="minorHAnsi" w:hAnsiTheme="minorHAnsi"/>
                <w:sz w:val="20"/>
                <w:szCs w:val="20"/>
              </w:rPr>
              <w:t>(62.8% del total de conflictos). En relación con la actividad minera, el 66.7% de los conflictos socio ambientales correspondían a esta actividad, seguida por la actividad de hidrocarburos.</w:t>
            </w:r>
          </w:p>
          <w:p w14:paraId="615B28AC" w14:textId="77777777" w:rsidR="00CF3357" w:rsidRPr="00337393" w:rsidRDefault="00CF3357" w:rsidP="003A41C1">
            <w:pPr>
              <w:pStyle w:val="Prrafodelista"/>
              <w:numPr>
                <w:ilvl w:val="0"/>
                <w:numId w:val="85"/>
              </w:numPr>
              <w:ind w:left="183" w:hanging="183"/>
              <w:jc w:val="both"/>
              <w:rPr>
                <w:rFonts w:asciiTheme="minorHAnsi" w:hAnsiTheme="minorHAnsi"/>
                <w:sz w:val="20"/>
                <w:szCs w:val="20"/>
              </w:rPr>
            </w:pPr>
            <w:r w:rsidRPr="00337393">
              <w:rPr>
                <w:rFonts w:asciiTheme="minorHAnsi" w:hAnsiTheme="minorHAnsi" w:cstheme="minorHAnsi"/>
                <w:sz w:val="20"/>
                <w:szCs w:val="20"/>
              </w:rPr>
              <w:t>A partir del año 2013, se observó un notable cambio en el suelo y una pérdida de bosque debido a la introducción de cultivos de palma.</w:t>
            </w:r>
          </w:p>
        </w:tc>
      </w:tr>
      <w:tr w:rsidR="00CF3357" w:rsidRPr="00337393" w14:paraId="3C74FFB9" w14:textId="77777777" w:rsidTr="00F840CC">
        <w:trPr>
          <w:trHeight w:val="283"/>
        </w:trPr>
        <w:tc>
          <w:tcPr>
            <w:tcW w:w="1163" w:type="pct"/>
          </w:tcPr>
          <w:p w14:paraId="4E094FA1"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2.3. Ineficiente reconocimiento y valoración de los conocimientos tradicionales, ciencia y tecnología ancestral de los pueblos indígenas u originarios en la gestión ambiental e integral del cambio climático</w:t>
            </w:r>
          </w:p>
        </w:tc>
        <w:tc>
          <w:tcPr>
            <w:tcW w:w="1773" w:type="pct"/>
          </w:tcPr>
          <w:p w14:paraId="56409FD7" w14:textId="77777777" w:rsidR="00CF3357" w:rsidRPr="00337393" w:rsidRDefault="00CF3357" w:rsidP="009B2453">
            <w:pPr>
              <w:jc w:val="both"/>
              <w:rPr>
                <w:rFonts w:asciiTheme="minorHAnsi" w:hAnsiTheme="minorHAnsi" w:cs="Arial"/>
                <w:sz w:val="20"/>
                <w:szCs w:val="20"/>
              </w:rPr>
            </w:pPr>
            <w:r w:rsidRPr="00337393">
              <w:rPr>
                <w:rStyle w:val="sw"/>
                <w:rFonts w:asciiTheme="minorHAnsi" w:hAnsiTheme="minorHAnsi" w:cs="Arial"/>
                <w:sz w:val="20"/>
                <w:szCs w:val="20"/>
              </w:rPr>
              <w:t>Si</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bien</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las Medidas de Adaptación del Cambio Climático</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bCs/>
                <w:sz w:val="20"/>
                <w:szCs w:val="20"/>
              </w:rPr>
              <w:t>adoptan</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un</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enfoque</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intercultural</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que</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considera</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la</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evaluación</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de</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los</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saberes</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ancestrales</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en</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su</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complementariedad</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y</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aporte</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al</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saber</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moderno,</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así</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como</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el</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rescate</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y</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fortalecimiento</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de</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capacidades</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de</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los</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líderes</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locales,</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bCs/>
                <w:sz w:val="20"/>
                <w:szCs w:val="20"/>
              </w:rPr>
              <w:t>estos</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permiten</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desarrollar</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bCs/>
                <w:sz w:val="20"/>
                <w:szCs w:val="20"/>
              </w:rPr>
              <w:t>efectos</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de</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replicación,</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entre</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bCs/>
                <w:sz w:val="20"/>
                <w:szCs w:val="20"/>
              </w:rPr>
              <w:t>los</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bCs/>
                <w:sz w:val="20"/>
                <w:szCs w:val="20"/>
              </w:rPr>
              <w:t>temas</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bCs/>
                <w:sz w:val="20"/>
                <w:szCs w:val="20"/>
              </w:rPr>
              <w:t>relacionados</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con</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bCs/>
                <w:sz w:val="20"/>
                <w:szCs w:val="20"/>
              </w:rPr>
              <w:t>los</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bCs/>
                <w:sz w:val="20"/>
                <w:szCs w:val="20"/>
              </w:rPr>
              <w:t>bosques</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bCs/>
                <w:sz w:val="20"/>
                <w:szCs w:val="20"/>
              </w:rPr>
              <w:t>de</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bCs/>
                <w:sz w:val="20"/>
                <w:szCs w:val="20"/>
              </w:rPr>
              <w:t>medidas,</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la</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bCs/>
                <w:sz w:val="20"/>
                <w:szCs w:val="20"/>
              </w:rPr>
              <w:t>restauración</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de</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conocimientos</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y</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prácticas</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ancestrales</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en</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el</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uso</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sostenible</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de</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los</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bienes</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y</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servicios</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ecosistémicos</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bCs/>
                <w:sz w:val="20"/>
                <w:szCs w:val="20"/>
              </w:rPr>
              <w:t>están</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bCs/>
                <w:sz w:val="20"/>
                <w:szCs w:val="20"/>
              </w:rPr>
              <w:t>llamados</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bCs/>
                <w:sz w:val="20"/>
                <w:szCs w:val="20"/>
              </w:rPr>
              <w:t>a</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adaptarse</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a</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los</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bCs/>
                <w:sz w:val="20"/>
                <w:szCs w:val="20"/>
              </w:rPr>
              <w:t>impactos</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del</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cambio</w:t>
            </w:r>
            <w:r w:rsidRPr="00337393">
              <w:rPr>
                <w:rFonts w:asciiTheme="minorHAnsi" w:hAnsiTheme="minorHAnsi" w:cs="Arial"/>
                <w:sz w:val="20"/>
                <w:szCs w:val="20"/>
                <w:shd w:val="clear" w:color="auto" w:fill="FFFFFF"/>
              </w:rPr>
              <w:t xml:space="preserve"> </w:t>
            </w:r>
            <w:r w:rsidRPr="00337393">
              <w:rPr>
                <w:rStyle w:val="sw"/>
                <w:rFonts w:asciiTheme="minorHAnsi" w:hAnsiTheme="minorHAnsi" w:cs="Arial"/>
                <w:sz w:val="20"/>
                <w:szCs w:val="20"/>
              </w:rPr>
              <w:t>climático.</w:t>
            </w:r>
            <w:r w:rsidRPr="00337393">
              <w:rPr>
                <w:rFonts w:asciiTheme="minorHAnsi" w:hAnsiTheme="minorHAnsi" w:cs="Arial"/>
                <w:sz w:val="20"/>
                <w:szCs w:val="20"/>
                <w:shd w:val="clear" w:color="auto" w:fill="FFFFFF"/>
              </w:rPr>
              <w:t> </w:t>
            </w:r>
          </w:p>
        </w:tc>
        <w:tc>
          <w:tcPr>
            <w:tcW w:w="2064" w:type="pct"/>
          </w:tcPr>
          <w:p w14:paraId="0840E3EF" w14:textId="77777777" w:rsidR="00CF3357" w:rsidRPr="00337393" w:rsidRDefault="00CF3357" w:rsidP="003A41C1">
            <w:pPr>
              <w:pStyle w:val="Prrafodelista"/>
              <w:numPr>
                <w:ilvl w:val="0"/>
                <w:numId w:val="85"/>
              </w:numPr>
              <w:ind w:left="183" w:hanging="183"/>
              <w:jc w:val="both"/>
              <w:rPr>
                <w:rFonts w:asciiTheme="minorHAnsi" w:hAnsiTheme="minorHAnsi" w:cstheme="minorHAnsi"/>
                <w:sz w:val="20"/>
                <w:szCs w:val="20"/>
              </w:rPr>
            </w:pPr>
            <w:r w:rsidRPr="00337393">
              <w:rPr>
                <w:rFonts w:asciiTheme="minorHAnsi" w:hAnsiTheme="minorHAnsi" w:cstheme="minorHAnsi"/>
                <w:sz w:val="20"/>
                <w:szCs w:val="20"/>
              </w:rPr>
              <w:t>Algunas Declaratorias de Expresiones del Patrimonio Cultural Inmaterial como Patrimonio Cultural de la Nación que resaltan su importancia para el ecosistema, medio ambiente y mitigación de los efectos del cambio climático son aquellas relacionadas a la cerámica y tejido, las cuales ascienden a un total de 39, de los cuales 11 son reconocimientos hechos a Pueblos Indígenas u Originarios, valorando específicamente su manejo sostenible de los ecosistemas y relacionamiento con su medio ambiente en sus declaratorias.  Además, entre las otras existe un total de 10 expresiones relacionadas con el medio ambiente.</w:t>
            </w:r>
          </w:p>
        </w:tc>
      </w:tr>
      <w:tr w:rsidR="00CF3357" w:rsidRPr="00337393" w14:paraId="68376BE0" w14:textId="77777777" w:rsidTr="00F840CC">
        <w:trPr>
          <w:trHeight w:val="283"/>
        </w:trPr>
        <w:tc>
          <w:tcPr>
            <w:tcW w:w="1163" w:type="pct"/>
          </w:tcPr>
          <w:p w14:paraId="6F832303"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2.4. Limitados espacios y condiciones que garanticen la participación representativa y efectiva de los pueblos indígenas u originarios en la toma de decisiones sobre la gestión ambiental e integral del cambio climático</w:t>
            </w:r>
          </w:p>
        </w:tc>
        <w:tc>
          <w:tcPr>
            <w:tcW w:w="1773" w:type="pct"/>
          </w:tcPr>
          <w:p w14:paraId="14E31CE2"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Hasta la fecha, el avance más concreto en el fomento de la participación de los pueblos indígenas en la gestión integral del cambio climático ha sido durante el proceso de consulta previa del Reglamento de la Ley Marco sobre Cambio Climático cuyos acuerdos derivaron en la conformación de la Plataforma Climática Indígena creada mediante Resolución Ministerial N°197-2020-MINAM. A pesar de esto, es necesario mayor reconocimiento y valoración de los conocimientos tradicionales, ciencia y tecnología ancestral de los pueblos indígenas u originarios en la gestión ambiental e integral del cambio climático.</w:t>
            </w:r>
          </w:p>
        </w:tc>
        <w:tc>
          <w:tcPr>
            <w:tcW w:w="2064" w:type="pct"/>
          </w:tcPr>
          <w:p w14:paraId="67D7C811" w14:textId="77777777" w:rsidR="00CF3357" w:rsidRPr="00337393" w:rsidRDefault="00CF3357" w:rsidP="003A41C1">
            <w:pPr>
              <w:pStyle w:val="Prrafodelista"/>
              <w:numPr>
                <w:ilvl w:val="0"/>
                <w:numId w:val="85"/>
              </w:numPr>
              <w:ind w:left="183" w:hanging="183"/>
              <w:jc w:val="both"/>
              <w:rPr>
                <w:rFonts w:asciiTheme="minorHAnsi" w:hAnsiTheme="minorHAnsi" w:cstheme="minorHAnsi"/>
                <w:sz w:val="20"/>
                <w:szCs w:val="20"/>
              </w:rPr>
            </w:pPr>
            <w:r w:rsidRPr="00337393">
              <w:rPr>
                <w:rFonts w:asciiTheme="minorHAnsi" w:hAnsiTheme="minorHAnsi" w:cstheme="minorHAnsi"/>
                <w:sz w:val="20"/>
                <w:szCs w:val="20"/>
              </w:rPr>
              <w:t>En la Política Nacional del Ambiente al 2030 se recoge que del 2012 al 2019 la inversión en programas presupuestales dirigidos a solucionar problemas ambientales se ha multiplicado 17 veces.</w:t>
            </w:r>
          </w:p>
          <w:p w14:paraId="5C231655" w14:textId="77777777" w:rsidR="00CF3357" w:rsidRPr="00337393" w:rsidRDefault="00CF3357" w:rsidP="009B2453">
            <w:pPr>
              <w:pStyle w:val="Prrafodelista"/>
              <w:ind w:left="183"/>
              <w:jc w:val="both"/>
              <w:rPr>
                <w:rFonts w:asciiTheme="minorHAnsi" w:hAnsiTheme="minorHAnsi" w:cstheme="minorHAnsi"/>
                <w:sz w:val="20"/>
                <w:szCs w:val="20"/>
              </w:rPr>
            </w:pPr>
          </w:p>
          <w:p w14:paraId="491C92C5" w14:textId="77777777" w:rsidR="00CF3357" w:rsidRPr="00337393" w:rsidRDefault="00CF3357" w:rsidP="003A41C1">
            <w:pPr>
              <w:pStyle w:val="Prrafodelista"/>
              <w:numPr>
                <w:ilvl w:val="0"/>
                <w:numId w:val="85"/>
              </w:numPr>
              <w:ind w:left="183" w:hanging="183"/>
              <w:jc w:val="both"/>
              <w:rPr>
                <w:rFonts w:asciiTheme="minorHAnsi" w:hAnsiTheme="minorHAnsi" w:cstheme="minorHAnsi"/>
                <w:sz w:val="20"/>
                <w:szCs w:val="20"/>
              </w:rPr>
            </w:pPr>
            <w:r w:rsidRPr="00337393">
              <w:rPr>
                <w:rFonts w:asciiTheme="minorHAnsi" w:hAnsiTheme="minorHAnsi" w:cstheme="minorHAnsi"/>
                <w:sz w:val="20"/>
                <w:szCs w:val="20"/>
              </w:rPr>
              <w:t xml:space="preserve">El 2023 se destinó s/. 836 400 000 al </w:t>
            </w:r>
            <w:proofErr w:type="spellStart"/>
            <w:r w:rsidRPr="00337393">
              <w:rPr>
                <w:rFonts w:asciiTheme="minorHAnsi" w:hAnsiTheme="minorHAnsi" w:cstheme="minorHAnsi"/>
                <w:sz w:val="20"/>
                <w:szCs w:val="20"/>
              </w:rPr>
              <w:t>Minam</w:t>
            </w:r>
            <w:proofErr w:type="spellEnd"/>
            <w:r w:rsidRPr="00337393">
              <w:rPr>
                <w:rFonts w:asciiTheme="minorHAnsi" w:hAnsiTheme="minorHAnsi" w:cstheme="minorHAnsi"/>
                <w:sz w:val="20"/>
                <w:szCs w:val="20"/>
              </w:rPr>
              <w:t xml:space="preserve"> para invertir en el desarrollo de la Estrategia Nacional contra el Cambio Climático y la protección de la biodiversidad priorizando la conservación de 2,99 millones de hectáreas de bosques. Sin embargo, no existe un desagregado presupuestal que indique cuánto ha sido destinado a garantizar la participación de los pueblos indígenas u originarios.</w:t>
            </w:r>
          </w:p>
        </w:tc>
      </w:tr>
      <w:tr w:rsidR="00CF3357" w:rsidRPr="00337393" w14:paraId="7CB5F7DA" w14:textId="77777777" w:rsidTr="00F840CC">
        <w:trPr>
          <w:trHeight w:val="283"/>
        </w:trPr>
        <w:tc>
          <w:tcPr>
            <w:tcW w:w="1163" w:type="pct"/>
          </w:tcPr>
          <w:p w14:paraId="31326830" w14:textId="77777777" w:rsidR="00CF3357" w:rsidRPr="00337393" w:rsidRDefault="00CF3357" w:rsidP="009B2453">
            <w:pPr>
              <w:jc w:val="both"/>
              <w:rPr>
                <w:rFonts w:asciiTheme="minorHAnsi" w:hAnsiTheme="minorHAnsi"/>
                <w:sz w:val="20"/>
                <w:szCs w:val="20"/>
              </w:rPr>
            </w:pPr>
            <w:r w:rsidRPr="00337393">
              <w:rPr>
                <w:rFonts w:asciiTheme="minorHAnsi" w:hAnsiTheme="minorHAnsi"/>
                <w:b/>
                <w:sz w:val="20"/>
                <w:szCs w:val="20"/>
              </w:rPr>
              <w:t>Causa directa 3. PÉRDIDA CONTINUA DE LOS CONOCIMIENTOS TRADICIONALES, CIENCIA Y TECNOLOGÍA ANCESTRAL DE LOS PUEBLOS INDÍGENAS U ORIGINARIOS</w:t>
            </w:r>
          </w:p>
        </w:tc>
        <w:tc>
          <w:tcPr>
            <w:tcW w:w="1773" w:type="pct"/>
          </w:tcPr>
          <w:p w14:paraId="75D3BDEB"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Según los derechos colectivos listados por el </w:t>
            </w:r>
            <w:r w:rsidRPr="00337393">
              <w:rPr>
                <w:rFonts w:asciiTheme="minorHAnsi" w:hAnsiTheme="minorHAnsi" w:cs="Arial"/>
                <w:sz w:val="20"/>
                <w:szCs w:val="20"/>
                <w:shd w:val="clear" w:color="auto" w:fill="FFFFFF"/>
              </w:rPr>
              <w:t>Ministerio de Cultura (2016), con</w:t>
            </w:r>
            <w:r w:rsidRPr="00337393">
              <w:rPr>
                <w:rFonts w:asciiTheme="minorHAnsi" w:hAnsiTheme="minorHAnsi"/>
                <w:sz w:val="20"/>
                <w:szCs w:val="20"/>
              </w:rPr>
              <w:t xml:space="preserve"> esta </w:t>
            </w:r>
            <w:del w:id="92" w:author="Carmen del Rosario Bahamonde Quinteros" w:date="2023-09-04T18:54:00Z">
              <w:r w:rsidRPr="00337393">
                <w:rPr>
                  <w:rFonts w:asciiTheme="minorHAnsi" w:hAnsiTheme="minorHAnsi"/>
                  <w:sz w:val="20"/>
                  <w:szCs w:val="20"/>
                </w:rPr>
                <w:delText xml:space="preserve">causa </w:delText>
              </w:r>
            </w:del>
            <w:ins w:id="93" w:author="Carmen del Rosario Bahamonde Quinteros" w:date="2023-09-04T18:54:00Z">
              <w:r w:rsidR="005A0CB2">
                <w:rPr>
                  <w:rFonts w:asciiTheme="minorHAnsi" w:hAnsiTheme="minorHAnsi"/>
                  <w:sz w:val="20"/>
                  <w:szCs w:val="20"/>
                </w:rPr>
                <w:t>condición causal</w:t>
              </w:r>
              <w:r w:rsidR="005A0CB2" w:rsidRPr="00337393">
                <w:rPr>
                  <w:rFonts w:asciiTheme="minorHAnsi" w:hAnsiTheme="minorHAnsi"/>
                  <w:sz w:val="20"/>
                  <w:szCs w:val="20"/>
                </w:rPr>
                <w:t xml:space="preserve"> </w:t>
              </w:r>
            </w:ins>
            <w:r w:rsidRPr="00337393">
              <w:rPr>
                <w:rFonts w:asciiTheme="minorHAnsi" w:hAnsiTheme="minorHAnsi"/>
                <w:sz w:val="20"/>
                <w:szCs w:val="20"/>
              </w:rPr>
              <w:t xml:space="preserve">se </w:t>
            </w:r>
            <w:del w:id="94" w:author="Carmen del Rosario Bahamonde Quinteros" w:date="2023-09-04T18:55:00Z">
              <w:r w:rsidRPr="00337393">
                <w:rPr>
                  <w:rFonts w:asciiTheme="minorHAnsi" w:hAnsiTheme="minorHAnsi"/>
                  <w:sz w:val="20"/>
                  <w:szCs w:val="20"/>
                </w:rPr>
                <w:delText xml:space="preserve"> </w:delText>
              </w:r>
            </w:del>
            <w:r w:rsidRPr="00337393">
              <w:rPr>
                <w:rFonts w:asciiTheme="minorHAnsi" w:hAnsiTheme="minorHAnsi"/>
                <w:sz w:val="20"/>
                <w:szCs w:val="20"/>
              </w:rPr>
              <w:t xml:space="preserve">afectan los derechos </w:t>
            </w:r>
            <w:r w:rsidRPr="00337393">
              <w:rPr>
                <w:rFonts w:asciiTheme="minorHAnsi" w:hAnsiTheme="minorHAnsi" w:cs="Arial"/>
                <w:sz w:val="20"/>
                <w:szCs w:val="20"/>
                <w:shd w:val="clear" w:color="auto" w:fill="FFFFFF"/>
              </w:rPr>
              <w:t xml:space="preserve">a la identidad cultural; a conservar sus costumbres e instituciones y; </w:t>
            </w:r>
            <w:del w:id="95" w:author="Carmen del Rosario Bahamonde Quinteros" w:date="2023-09-04T18:57:00Z">
              <w:r w:rsidRPr="00337393">
                <w:rPr>
                  <w:rFonts w:asciiTheme="minorHAnsi" w:hAnsiTheme="minorHAnsi" w:cs="Arial"/>
                  <w:sz w:val="20"/>
                  <w:szCs w:val="20"/>
                  <w:shd w:val="clear" w:color="auto" w:fill="FFFFFF"/>
                </w:rPr>
                <w:delText xml:space="preserve"> </w:delText>
              </w:r>
            </w:del>
            <w:r w:rsidRPr="00337393">
              <w:rPr>
                <w:rFonts w:asciiTheme="minorHAnsi" w:hAnsiTheme="minorHAnsi" w:cs="Arial"/>
                <w:sz w:val="20"/>
                <w:szCs w:val="20"/>
                <w:shd w:val="clear" w:color="auto" w:fill="FFFFFF"/>
              </w:rPr>
              <w:t>a la educación intercultural y; a la lengua/idioma</w:t>
            </w:r>
            <w:r w:rsidRPr="00337393">
              <w:rPr>
                <w:rFonts w:asciiTheme="minorHAnsi" w:hAnsiTheme="minorHAnsi"/>
                <w:sz w:val="20"/>
                <w:szCs w:val="20"/>
              </w:rPr>
              <w:t xml:space="preserve"> </w:t>
            </w:r>
            <w:r w:rsidRPr="00337393">
              <w:rPr>
                <w:rFonts w:asciiTheme="minorHAnsi" w:hAnsiTheme="minorHAnsi" w:cs="Arial"/>
                <w:sz w:val="20"/>
                <w:szCs w:val="20"/>
                <w:shd w:val="clear" w:color="auto" w:fill="FFFFFF"/>
              </w:rPr>
              <w:t>lo que se condice con la problemática “</w:t>
            </w:r>
            <w:r w:rsidRPr="00337393">
              <w:rPr>
                <w:rFonts w:asciiTheme="minorHAnsi" w:eastAsia="Arial Narrow" w:hAnsiTheme="minorHAnsi" w:cs="Arial Narrow"/>
                <w:b/>
                <w:bCs/>
                <w:sz w:val="20"/>
                <w:szCs w:val="20"/>
              </w:rPr>
              <w:t>Vulneración estructural de los derechos colectivos de los pueblos indígenas u originarios”</w:t>
            </w:r>
          </w:p>
        </w:tc>
        <w:tc>
          <w:tcPr>
            <w:tcW w:w="2064" w:type="pct"/>
          </w:tcPr>
          <w:p w14:paraId="5729E152" w14:textId="77777777" w:rsidR="00CF3357" w:rsidRPr="00337393" w:rsidRDefault="00CF3357" w:rsidP="009B2453">
            <w:pPr>
              <w:jc w:val="both"/>
              <w:rPr>
                <w:rFonts w:asciiTheme="minorHAnsi" w:hAnsiTheme="minorHAnsi"/>
                <w:sz w:val="20"/>
                <w:szCs w:val="20"/>
              </w:rPr>
            </w:pPr>
          </w:p>
        </w:tc>
      </w:tr>
      <w:tr w:rsidR="00CF3357" w:rsidRPr="00337393" w14:paraId="7035F6D1" w14:textId="77777777" w:rsidTr="00F840CC">
        <w:trPr>
          <w:trHeight w:val="283"/>
        </w:trPr>
        <w:tc>
          <w:tcPr>
            <w:tcW w:w="1163" w:type="pct"/>
          </w:tcPr>
          <w:p w14:paraId="6BF26A11" w14:textId="77777777" w:rsidR="00CF3357" w:rsidRPr="00337393" w:rsidRDefault="00CF3357" w:rsidP="009B2453">
            <w:pPr>
              <w:jc w:val="both"/>
              <w:rPr>
                <w:rFonts w:asciiTheme="minorHAnsi" w:hAnsiTheme="minorHAnsi"/>
                <w:sz w:val="20"/>
                <w:szCs w:val="20"/>
              </w:rPr>
            </w:pPr>
          </w:p>
          <w:p w14:paraId="4DDC0264"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3.1. Limitado reconocimiento, valoración, promoción y salvaguardia de los conocimientos tradicionales, ciencia y tecnología ancestral de los pueblos indígenas u originarios</w:t>
            </w:r>
          </w:p>
        </w:tc>
        <w:tc>
          <w:tcPr>
            <w:tcW w:w="1773" w:type="pct"/>
          </w:tcPr>
          <w:p w14:paraId="0C5485AE" w14:textId="77777777" w:rsidR="00CF3357" w:rsidRPr="00337393" w:rsidRDefault="00CF3357" w:rsidP="009B2453">
            <w:pPr>
              <w:jc w:val="both"/>
              <w:rPr>
                <w:rFonts w:asciiTheme="minorHAnsi" w:hAnsiTheme="minorHAnsi"/>
                <w:b/>
                <w:sz w:val="20"/>
                <w:szCs w:val="20"/>
              </w:rPr>
            </w:pPr>
          </w:p>
          <w:p w14:paraId="21992567"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Este </w:t>
            </w:r>
            <w:commentRangeStart w:id="96"/>
            <w:r w:rsidRPr="00337393">
              <w:rPr>
                <w:rFonts w:asciiTheme="minorHAnsi" w:hAnsiTheme="minorHAnsi"/>
                <w:sz w:val="20"/>
                <w:szCs w:val="20"/>
              </w:rPr>
              <w:t>indicador</w:t>
            </w:r>
            <w:commentRangeEnd w:id="96"/>
            <w:r w:rsidR="00CF3518">
              <w:rPr>
                <w:rStyle w:val="Refdecomentario"/>
                <w:rFonts w:eastAsiaTheme="minorHAnsi"/>
              </w:rPr>
              <w:commentReference w:id="96"/>
            </w:r>
            <w:r w:rsidRPr="00337393">
              <w:rPr>
                <w:rFonts w:asciiTheme="minorHAnsi" w:hAnsiTheme="minorHAnsi"/>
                <w:sz w:val="20"/>
                <w:szCs w:val="20"/>
              </w:rPr>
              <w:t xml:space="preserve"> resulta complejo, pues se habla de la valoración de parte de la sociedad nacional hacia los conocimientos tradicionales. </w:t>
            </w:r>
            <w:commentRangeStart w:id="97"/>
            <w:r w:rsidRPr="00337393">
              <w:rPr>
                <w:rFonts w:asciiTheme="minorHAnsi" w:hAnsiTheme="minorHAnsi"/>
                <w:sz w:val="20"/>
                <w:szCs w:val="20"/>
              </w:rPr>
              <w:t>En ese sentido, se eligen aquellos datos que provienen de las declaratorias de Patrimonio Cultural Inmaterial.</w:t>
            </w:r>
            <w:commentRangeEnd w:id="97"/>
            <w:r w:rsidR="00CF3518">
              <w:rPr>
                <w:rStyle w:val="Refdecomentario"/>
                <w:rFonts w:eastAsiaTheme="minorHAnsi"/>
              </w:rPr>
              <w:commentReference w:id="97"/>
            </w:r>
          </w:p>
          <w:p w14:paraId="0B3C94F2" w14:textId="77777777" w:rsidR="00CF3357" w:rsidRPr="00337393" w:rsidRDefault="00CF3357" w:rsidP="009B2453">
            <w:pPr>
              <w:jc w:val="both"/>
              <w:rPr>
                <w:rFonts w:asciiTheme="minorHAnsi" w:hAnsiTheme="minorHAnsi"/>
                <w:sz w:val="20"/>
                <w:szCs w:val="20"/>
              </w:rPr>
            </w:pPr>
          </w:p>
        </w:tc>
        <w:tc>
          <w:tcPr>
            <w:tcW w:w="2064" w:type="pct"/>
          </w:tcPr>
          <w:p w14:paraId="2E2AC80E" w14:textId="77777777" w:rsidR="00CF3357" w:rsidRPr="00337393" w:rsidRDefault="00CF3357" w:rsidP="003A41C1">
            <w:pPr>
              <w:pStyle w:val="Prrafodelista"/>
              <w:numPr>
                <w:ilvl w:val="0"/>
                <w:numId w:val="85"/>
              </w:numPr>
              <w:ind w:left="183" w:hanging="183"/>
              <w:jc w:val="both"/>
              <w:rPr>
                <w:rFonts w:asciiTheme="minorHAnsi" w:hAnsiTheme="minorHAnsi" w:cstheme="minorHAnsi"/>
                <w:sz w:val="20"/>
                <w:szCs w:val="20"/>
              </w:rPr>
            </w:pPr>
            <w:r w:rsidRPr="00337393">
              <w:rPr>
                <w:rFonts w:asciiTheme="minorHAnsi" w:hAnsiTheme="minorHAnsi" w:cstheme="minorHAnsi"/>
                <w:sz w:val="20"/>
                <w:szCs w:val="20"/>
              </w:rPr>
              <w:t xml:space="preserve">De un total de 356 Declaratorias de Expresiones del Patrimonio Cultural Inmaterial como Patrimonio Cultural de la Nación, 15 pertenecen a los pueblos </w:t>
            </w:r>
            <w:proofErr w:type="spellStart"/>
            <w:r w:rsidRPr="00337393">
              <w:rPr>
                <w:rFonts w:asciiTheme="minorHAnsi" w:hAnsiTheme="minorHAnsi" w:cstheme="minorHAnsi"/>
                <w:sz w:val="20"/>
                <w:szCs w:val="20"/>
              </w:rPr>
              <w:t>Kandozi</w:t>
            </w:r>
            <w:proofErr w:type="spellEnd"/>
            <w:r w:rsidRPr="00337393">
              <w:rPr>
                <w:rFonts w:asciiTheme="minorHAnsi" w:hAnsiTheme="minorHAnsi" w:cstheme="minorHAnsi"/>
                <w:sz w:val="20"/>
                <w:szCs w:val="20"/>
              </w:rPr>
              <w:t xml:space="preserve">, </w:t>
            </w:r>
            <w:proofErr w:type="spellStart"/>
            <w:r w:rsidRPr="00337393">
              <w:rPr>
                <w:rFonts w:asciiTheme="minorHAnsi" w:hAnsiTheme="minorHAnsi" w:cstheme="minorHAnsi"/>
                <w:sz w:val="20"/>
                <w:szCs w:val="20"/>
              </w:rPr>
              <w:t>Kichwa</w:t>
            </w:r>
            <w:proofErr w:type="spellEnd"/>
            <w:r w:rsidRPr="00337393">
              <w:rPr>
                <w:rFonts w:asciiTheme="minorHAnsi" w:hAnsiTheme="minorHAnsi" w:cstheme="minorHAnsi"/>
                <w:sz w:val="20"/>
                <w:szCs w:val="20"/>
              </w:rPr>
              <w:t xml:space="preserve">, </w:t>
            </w:r>
            <w:proofErr w:type="spellStart"/>
            <w:r w:rsidRPr="00337393">
              <w:rPr>
                <w:rFonts w:asciiTheme="minorHAnsi" w:hAnsiTheme="minorHAnsi" w:cstheme="minorHAnsi"/>
                <w:sz w:val="20"/>
                <w:szCs w:val="20"/>
              </w:rPr>
              <w:t>Huni</w:t>
            </w:r>
            <w:proofErr w:type="spellEnd"/>
            <w:r w:rsidRPr="00337393">
              <w:rPr>
                <w:rFonts w:asciiTheme="minorHAnsi" w:hAnsiTheme="minorHAnsi" w:cstheme="minorHAnsi"/>
                <w:sz w:val="20"/>
                <w:szCs w:val="20"/>
              </w:rPr>
              <w:t xml:space="preserve"> </w:t>
            </w:r>
            <w:proofErr w:type="spellStart"/>
            <w:r w:rsidRPr="00337393">
              <w:rPr>
                <w:rFonts w:asciiTheme="minorHAnsi" w:hAnsiTheme="minorHAnsi" w:cstheme="minorHAnsi"/>
                <w:sz w:val="20"/>
                <w:szCs w:val="20"/>
              </w:rPr>
              <w:t>Kuin</w:t>
            </w:r>
            <w:proofErr w:type="spellEnd"/>
            <w:r w:rsidRPr="00337393">
              <w:rPr>
                <w:rFonts w:asciiTheme="minorHAnsi" w:hAnsiTheme="minorHAnsi" w:cstheme="minorHAnsi"/>
                <w:sz w:val="20"/>
                <w:szCs w:val="20"/>
              </w:rPr>
              <w:t xml:space="preserve">, </w:t>
            </w:r>
            <w:proofErr w:type="spellStart"/>
            <w:r w:rsidRPr="00337393">
              <w:rPr>
                <w:rFonts w:asciiTheme="minorHAnsi" w:hAnsiTheme="minorHAnsi" w:cstheme="minorHAnsi"/>
                <w:sz w:val="20"/>
                <w:szCs w:val="20"/>
              </w:rPr>
              <w:t>Urarina</w:t>
            </w:r>
            <w:proofErr w:type="spellEnd"/>
            <w:r w:rsidRPr="00337393">
              <w:rPr>
                <w:rFonts w:asciiTheme="minorHAnsi" w:hAnsiTheme="minorHAnsi" w:cstheme="minorHAnsi"/>
                <w:sz w:val="20"/>
                <w:szCs w:val="20"/>
              </w:rPr>
              <w:t xml:space="preserve">, </w:t>
            </w:r>
            <w:proofErr w:type="spellStart"/>
            <w:r w:rsidRPr="00337393">
              <w:rPr>
                <w:rFonts w:asciiTheme="minorHAnsi" w:hAnsiTheme="minorHAnsi" w:cstheme="minorHAnsi"/>
                <w:sz w:val="20"/>
                <w:szCs w:val="20"/>
              </w:rPr>
              <w:t>Yine</w:t>
            </w:r>
            <w:proofErr w:type="spellEnd"/>
            <w:r w:rsidRPr="00337393">
              <w:rPr>
                <w:rFonts w:asciiTheme="minorHAnsi" w:hAnsiTheme="minorHAnsi" w:cstheme="minorHAnsi"/>
                <w:sz w:val="20"/>
                <w:szCs w:val="20"/>
              </w:rPr>
              <w:t xml:space="preserve">, Ese </w:t>
            </w:r>
            <w:proofErr w:type="spellStart"/>
            <w:r w:rsidRPr="00337393">
              <w:rPr>
                <w:rFonts w:asciiTheme="minorHAnsi" w:hAnsiTheme="minorHAnsi" w:cstheme="minorHAnsi"/>
                <w:sz w:val="20"/>
                <w:szCs w:val="20"/>
              </w:rPr>
              <w:t>Eja</w:t>
            </w:r>
            <w:proofErr w:type="spellEnd"/>
            <w:r w:rsidRPr="00337393">
              <w:rPr>
                <w:rFonts w:asciiTheme="minorHAnsi" w:hAnsiTheme="minorHAnsi" w:cstheme="minorHAnsi"/>
                <w:sz w:val="20"/>
                <w:szCs w:val="20"/>
              </w:rPr>
              <w:t xml:space="preserve">, Ticuna, </w:t>
            </w:r>
            <w:proofErr w:type="spellStart"/>
            <w:r w:rsidRPr="00337393">
              <w:rPr>
                <w:rFonts w:asciiTheme="minorHAnsi" w:hAnsiTheme="minorHAnsi" w:cstheme="minorHAnsi"/>
                <w:sz w:val="20"/>
                <w:szCs w:val="20"/>
              </w:rPr>
              <w:t>Awajun</w:t>
            </w:r>
            <w:proofErr w:type="spellEnd"/>
            <w:r w:rsidRPr="00337393">
              <w:rPr>
                <w:rFonts w:asciiTheme="minorHAnsi" w:hAnsiTheme="minorHAnsi" w:cstheme="minorHAnsi"/>
                <w:sz w:val="20"/>
                <w:szCs w:val="20"/>
              </w:rPr>
              <w:t xml:space="preserve">, </w:t>
            </w:r>
            <w:proofErr w:type="spellStart"/>
            <w:r w:rsidRPr="00337393">
              <w:rPr>
                <w:rFonts w:asciiTheme="minorHAnsi" w:hAnsiTheme="minorHAnsi" w:cstheme="minorHAnsi"/>
                <w:sz w:val="20"/>
                <w:szCs w:val="20"/>
              </w:rPr>
              <w:t>Shiwilu</w:t>
            </w:r>
            <w:proofErr w:type="spellEnd"/>
            <w:r w:rsidRPr="00337393">
              <w:rPr>
                <w:rFonts w:asciiTheme="minorHAnsi" w:hAnsiTheme="minorHAnsi" w:cstheme="minorHAnsi"/>
                <w:sz w:val="20"/>
                <w:szCs w:val="20"/>
              </w:rPr>
              <w:t>, Shipibo-</w:t>
            </w:r>
            <w:proofErr w:type="spellStart"/>
            <w:r w:rsidRPr="00337393">
              <w:rPr>
                <w:rFonts w:asciiTheme="minorHAnsi" w:hAnsiTheme="minorHAnsi" w:cstheme="minorHAnsi"/>
                <w:sz w:val="20"/>
                <w:szCs w:val="20"/>
              </w:rPr>
              <w:t>Conibo</w:t>
            </w:r>
            <w:proofErr w:type="spellEnd"/>
            <w:r w:rsidRPr="00337393">
              <w:rPr>
                <w:rFonts w:asciiTheme="minorHAnsi" w:hAnsiTheme="minorHAnsi" w:cstheme="minorHAnsi"/>
                <w:sz w:val="20"/>
                <w:szCs w:val="20"/>
              </w:rPr>
              <w:t xml:space="preserve"> y </w:t>
            </w:r>
            <w:proofErr w:type="spellStart"/>
            <w:r w:rsidRPr="00337393">
              <w:rPr>
                <w:rFonts w:asciiTheme="minorHAnsi" w:hAnsiTheme="minorHAnsi" w:cstheme="minorHAnsi"/>
                <w:sz w:val="20"/>
                <w:szCs w:val="20"/>
              </w:rPr>
              <w:t>Harákmbut</w:t>
            </w:r>
            <w:proofErr w:type="spellEnd"/>
            <w:r w:rsidRPr="00337393">
              <w:rPr>
                <w:rFonts w:asciiTheme="minorHAnsi" w:hAnsiTheme="minorHAnsi" w:cstheme="minorHAnsi"/>
                <w:sz w:val="20"/>
                <w:szCs w:val="20"/>
              </w:rPr>
              <w:t xml:space="preserve"> y se identifica un total de 55 expresiones del PCI pertenecientes a Pueblos Indígenas u Originarios.</w:t>
            </w:r>
          </w:p>
          <w:p w14:paraId="3A498725" w14:textId="77777777" w:rsidR="00CF3357" w:rsidRPr="00337393" w:rsidRDefault="00CF3357" w:rsidP="009B2453">
            <w:pPr>
              <w:pStyle w:val="Prrafodelista"/>
              <w:ind w:left="183"/>
              <w:jc w:val="both"/>
              <w:rPr>
                <w:rFonts w:asciiTheme="minorHAnsi" w:hAnsiTheme="minorHAnsi" w:cstheme="minorHAnsi"/>
                <w:sz w:val="20"/>
                <w:szCs w:val="20"/>
              </w:rPr>
            </w:pPr>
          </w:p>
          <w:p w14:paraId="31D269EA" w14:textId="77777777" w:rsidR="00CF3357" w:rsidRPr="00337393" w:rsidRDefault="00CF3357" w:rsidP="003A41C1">
            <w:pPr>
              <w:pStyle w:val="Prrafodelista"/>
              <w:numPr>
                <w:ilvl w:val="0"/>
                <w:numId w:val="85"/>
              </w:numPr>
              <w:ind w:left="183" w:hanging="183"/>
              <w:jc w:val="both"/>
              <w:rPr>
                <w:rFonts w:asciiTheme="minorHAnsi" w:hAnsiTheme="minorHAnsi" w:cstheme="minorHAnsi"/>
                <w:sz w:val="20"/>
                <w:szCs w:val="20"/>
              </w:rPr>
            </w:pPr>
            <w:r w:rsidRPr="00337393">
              <w:rPr>
                <w:rFonts w:asciiTheme="minorHAnsi" w:hAnsiTheme="minorHAnsi" w:cstheme="minorHAnsi"/>
                <w:sz w:val="20"/>
                <w:szCs w:val="20"/>
              </w:rPr>
              <w:t xml:space="preserve">Entre las 13 expresiones que se encuentran en la Lista Representativa del Patrimonio Cultural Inmaterial de la Humanidad hay algunas relacionadas con los pueblos Quechua, </w:t>
            </w:r>
            <w:proofErr w:type="spellStart"/>
            <w:r w:rsidRPr="00337393">
              <w:rPr>
                <w:rFonts w:asciiTheme="minorHAnsi" w:hAnsiTheme="minorHAnsi" w:cstheme="minorHAnsi"/>
                <w:sz w:val="20"/>
                <w:szCs w:val="20"/>
              </w:rPr>
              <w:t>Aymara</w:t>
            </w:r>
            <w:proofErr w:type="spellEnd"/>
            <w:r w:rsidRPr="00337393">
              <w:rPr>
                <w:rFonts w:asciiTheme="minorHAnsi" w:hAnsiTheme="minorHAnsi" w:cstheme="minorHAnsi"/>
                <w:sz w:val="20"/>
                <w:szCs w:val="20"/>
              </w:rPr>
              <w:t xml:space="preserve">, </w:t>
            </w:r>
            <w:proofErr w:type="spellStart"/>
            <w:r w:rsidRPr="00337393">
              <w:rPr>
                <w:rFonts w:asciiTheme="minorHAnsi" w:hAnsiTheme="minorHAnsi" w:cstheme="minorHAnsi"/>
                <w:sz w:val="20"/>
                <w:szCs w:val="20"/>
              </w:rPr>
              <w:t>Awajún</w:t>
            </w:r>
            <w:proofErr w:type="spellEnd"/>
            <w:r w:rsidRPr="00337393">
              <w:rPr>
                <w:rFonts w:asciiTheme="minorHAnsi" w:hAnsiTheme="minorHAnsi" w:cstheme="minorHAnsi"/>
                <w:sz w:val="20"/>
                <w:szCs w:val="20"/>
              </w:rPr>
              <w:t xml:space="preserve">, </w:t>
            </w:r>
            <w:proofErr w:type="spellStart"/>
            <w:r w:rsidRPr="00337393">
              <w:rPr>
                <w:rFonts w:asciiTheme="minorHAnsi" w:hAnsiTheme="minorHAnsi" w:cstheme="minorHAnsi"/>
                <w:sz w:val="20"/>
                <w:szCs w:val="20"/>
              </w:rPr>
              <w:t>Zápara</w:t>
            </w:r>
            <w:proofErr w:type="spellEnd"/>
            <w:r w:rsidRPr="00337393">
              <w:rPr>
                <w:rFonts w:asciiTheme="minorHAnsi" w:hAnsiTheme="minorHAnsi" w:cstheme="minorHAnsi"/>
                <w:sz w:val="20"/>
                <w:szCs w:val="20"/>
              </w:rPr>
              <w:t xml:space="preserve"> y </w:t>
            </w:r>
            <w:proofErr w:type="spellStart"/>
            <w:r w:rsidRPr="00337393">
              <w:rPr>
                <w:rFonts w:asciiTheme="minorHAnsi" w:hAnsiTheme="minorHAnsi" w:cstheme="minorHAnsi"/>
                <w:sz w:val="20"/>
                <w:szCs w:val="20"/>
              </w:rPr>
              <w:t>Harákmbut</w:t>
            </w:r>
            <w:proofErr w:type="spellEnd"/>
            <w:r w:rsidRPr="00337393">
              <w:rPr>
                <w:rFonts w:asciiTheme="minorHAnsi" w:hAnsiTheme="minorHAnsi" w:cstheme="minorHAnsi"/>
                <w:sz w:val="20"/>
                <w:szCs w:val="20"/>
              </w:rPr>
              <w:t>.</w:t>
            </w:r>
          </w:p>
        </w:tc>
      </w:tr>
      <w:tr w:rsidR="00CF3357" w:rsidRPr="00337393" w14:paraId="1DA7036D" w14:textId="77777777" w:rsidTr="00F840CC">
        <w:trPr>
          <w:trHeight w:val="283"/>
        </w:trPr>
        <w:tc>
          <w:tcPr>
            <w:tcW w:w="1163" w:type="pct"/>
          </w:tcPr>
          <w:p w14:paraId="614AB4B2"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3.2. Escasa protección de los conocimientos tradicionales y ancestrales de los sabios y sabias de los pueblos indígenas u originarios</w:t>
            </w:r>
          </w:p>
        </w:tc>
        <w:tc>
          <w:tcPr>
            <w:tcW w:w="1773" w:type="pct"/>
          </w:tcPr>
          <w:p w14:paraId="0A030BC6"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Los conocimientos tradicionales son utilizados ampliamente para la producción de bienes y servicios. Sin embargo, la mayoría de las veces el aporte de los pueblos indígenas u originarios no es reconocido, ni compensado, o destacado en la información del producto puesto en el mercado. Numerosos conocimientos tradicionales se encuentran hoy en el dominio público, sin que los pueblos indígenas u originarios hayan otorgado su consentimiento o hayan obtenido participación en los beneficios económicos que su utilización sigue reportando.</w:t>
            </w:r>
          </w:p>
          <w:p w14:paraId="31E76F1E" w14:textId="77777777" w:rsidR="00CF3357" w:rsidRPr="00337393" w:rsidRDefault="00CF3357" w:rsidP="009B2453">
            <w:pPr>
              <w:jc w:val="both"/>
              <w:rPr>
                <w:rFonts w:asciiTheme="minorHAnsi" w:hAnsiTheme="minorHAnsi"/>
                <w:sz w:val="20"/>
                <w:szCs w:val="20"/>
              </w:rPr>
            </w:pPr>
          </w:p>
        </w:tc>
        <w:tc>
          <w:tcPr>
            <w:tcW w:w="2064" w:type="pct"/>
          </w:tcPr>
          <w:p w14:paraId="169E909E" w14:textId="77777777" w:rsidR="00CF3357" w:rsidRPr="00337393" w:rsidRDefault="00CF3357" w:rsidP="009B2453">
            <w:pPr>
              <w:pStyle w:val="Prrafodelista"/>
              <w:ind w:left="183"/>
              <w:jc w:val="both"/>
              <w:rPr>
                <w:rFonts w:asciiTheme="minorHAnsi" w:hAnsiTheme="minorHAnsi" w:cstheme="minorHAnsi"/>
                <w:sz w:val="20"/>
                <w:szCs w:val="20"/>
              </w:rPr>
            </w:pPr>
          </w:p>
          <w:p w14:paraId="5C1EB226" w14:textId="77777777" w:rsidR="00CF3357" w:rsidRPr="00337393" w:rsidRDefault="00CF3357" w:rsidP="003A41C1">
            <w:pPr>
              <w:pStyle w:val="Prrafodelista"/>
              <w:numPr>
                <w:ilvl w:val="0"/>
                <w:numId w:val="85"/>
              </w:numPr>
              <w:ind w:left="183" w:hanging="183"/>
              <w:jc w:val="both"/>
              <w:rPr>
                <w:rFonts w:asciiTheme="minorHAnsi" w:hAnsiTheme="minorHAnsi" w:cstheme="minorHAnsi"/>
                <w:sz w:val="20"/>
                <w:szCs w:val="20"/>
              </w:rPr>
            </w:pPr>
            <w:r w:rsidRPr="00337393">
              <w:rPr>
                <w:rFonts w:asciiTheme="minorHAnsi" w:hAnsiTheme="minorHAnsi" w:cstheme="minorHAnsi"/>
                <w:sz w:val="20"/>
                <w:szCs w:val="20"/>
              </w:rPr>
              <w:t>A julio del 2020, el INDECOPI ha otorgado un total de 7 390 Títulos de Registro de conocimientos colectivos de los Pueblos Indígenas vinculados a los recursos biológicos.</w:t>
            </w:r>
          </w:p>
          <w:p w14:paraId="20A530DA" w14:textId="77777777" w:rsidR="00CF3357" w:rsidRPr="00337393" w:rsidRDefault="00CF3357" w:rsidP="009B2453">
            <w:pPr>
              <w:pStyle w:val="Prrafodelista"/>
              <w:ind w:left="183"/>
              <w:jc w:val="both"/>
              <w:rPr>
                <w:rFonts w:asciiTheme="minorHAnsi" w:hAnsiTheme="minorHAnsi" w:cstheme="minorHAnsi"/>
                <w:sz w:val="20"/>
                <w:szCs w:val="20"/>
              </w:rPr>
            </w:pPr>
          </w:p>
          <w:p w14:paraId="7C4FD4E3" w14:textId="77777777" w:rsidR="00CF3357" w:rsidRPr="00337393" w:rsidRDefault="00CF3357" w:rsidP="003A41C1">
            <w:pPr>
              <w:pStyle w:val="Prrafodelista"/>
              <w:numPr>
                <w:ilvl w:val="0"/>
                <w:numId w:val="85"/>
              </w:numPr>
              <w:ind w:left="183" w:hanging="183"/>
              <w:jc w:val="both"/>
              <w:rPr>
                <w:rFonts w:asciiTheme="minorHAnsi" w:hAnsiTheme="minorHAnsi"/>
                <w:sz w:val="20"/>
                <w:szCs w:val="20"/>
              </w:rPr>
            </w:pPr>
            <w:r w:rsidRPr="00337393">
              <w:rPr>
                <w:rFonts w:asciiTheme="minorHAnsi" w:hAnsiTheme="minorHAnsi" w:cstheme="minorHAnsi"/>
                <w:sz w:val="20"/>
                <w:szCs w:val="20"/>
              </w:rPr>
              <w:t>7390 Registros de conocimiento colectivos otorgados por el INDECOPI.</w:t>
            </w:r>
          </w:p>
        </w:tc>
      </w:tr>
      <w:tr w:rsidR="00CF3357" w:rsidRPr="00337393" w14:paraId="05411B3C" w14:textId="77777777" w:rsidTr="00F840CC">
        <w:trPr>
          <w:trHeight w:val="283"/>
        </w:trPr>
        <w:tc>
          <w:tcPr>
            <w:tcW w:w="1163" w:type="pct"/>
          </w:tcPr>
          <w:p w14:paraId="2B3B22EC"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3.3. Escasa recuperación de los conocimientos tradicionales, ciencia y tecnología ancestral de los pueblos indígenas u originarios</w:t>
            </w:r>
          </w:p>
        </w:tc>
        <w:tc>
          <w:tcPr>
            <w:tcW w:w="1773" w:type="pct"/>
          </w:tcPr>
          <w:p w14:paraId="16B785AA"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Esta causa indirecta responde a una preocupación que requiere la revitalización de conocimientos que ya no se practican o están en peligro de desaparecer debido a la falta de portadores y portadoras de los mismos. </w:t>
            </w:r>
          </w:p>
          <w:p w14:paraId="198F7AA4" w14:textId="77777777" w:rsidR="00CF3357" w:rsidRPr="00337393" w:rsidRDefault="00CF3357" w:rsidP="009B2453">
            <w:pPr>
              <w:jc w:val="both"/>
              <w:rPr>
                <w:rFonts w:asciiTheme="minorHAnsi" w:hAnsiTheme="minorHAnsi"/>
                <w:sz w:val="20"/>
                <w:szCs w:val="20"/>
              </w:rPr>
            </w:pPr>
          </w:p>
        </w:tc>
        <w:tc>
          <w:tcPr>
            <w:tcW w:w="2064" w:type="pct"/>
          </w:tcPr>
          <w:p w14:paraId="30609BAD" w14:textId="77777777" w:rsidR="00CF3357" w:rsidRPr="00337393" w:rsidRDefault="00CF3357" w:rsidP="003A41C1">
            <w:pPr>
              <w:pStyle w:val="Prrafodelista"/>
              <w:numPr>
                <w:ilvl w:val="0"/>
                <w:numId w:val="85"/>
              </w:numPr>
              <w:ind w:left="183" w:hanging="183"/>
              <w:jc w:val="both"/>
              <w:rPr>
                <w:rFonts w:asciiTheme="minorHAnsi" w:hAnsiTheme="minorHAnsi"/>
                <w:sz w:val="20"/>
                <w:szCs w:val="20"/>
              </w:rPr>
            </w:pPr>
            <w:r w:rsidRPr="00337393">
              <w:rPr>
                <w:rFonts w:asciiTheme="minorHAnsi" w:hAnsiTheme="minorHAnsi" w:cstheme="minorHAnsi"/>
                <w:sz w:val="20"/>
                <w:szCs w:val="20"/>
              </w:rPr>
              <w:t xml:space="preserve">La recuperación de conocimientos tradicionales se dan gracias a iniciativas de revitalización tal como sucedió con el Pueblo </w:t>
            </w:r>
            <w:proofErr w:type="spellStart"/>
            <w:r w:rsidRPr="00337393">
              <w:rPr>
                <w:rFonts w:asciiTheme="minorHAnsi" w:hAnsiTheme="minorHAnsi" w:cstheme="minorHAnsi"/>
                <w:sz w:val="20"/>
                <w:szCs w:val="20"/>
              </w:rPr>
              <w:t>Shiwilu</w:t>
            </w:r>
            <w:proofErr w:type="spellEnd"/>
            <w:r w:rsidRPr="00337393">
              <w:rPr>
                <w:rFonts w:asciiTheme="minorHAnsi" w:hAnsiTheme="minorHAnsi" w:cstheme="minorHAnsi"/>
                <w:sz w:val="20"/>
                <w:szCs w:val="20"/>
              </w:rPr>
              <w:t xml:space="preserve"> tras la declaración de su lengua como Patrimonio Cultural Inmaterial (la primera en ser declarada como tal) y con los pueblos </w:t>
            </w:r>
            <w:proofErr w:type="spellStart"/>
            <w:r w:rsidRPr="00337393">
              <w:rPr>
                <w:rFonts w:asciiTheme="minorHAnsi" w:hAnsiTheme="minorHAnsi" w:cstheme="minorHAnsi"/>
                <w:sz w:val="20"/>
                <w:szCs w:val="20"/>
              </w:rPr>
              <w:t>Ocaina</w:t>
            </w:r>
            <w:proofErr w:type="spellEnd"/>
            <w:r w:rsidRPr="00337393">
              <w:rPr>
                <w:rFonts w:asciiTheme="minorHAnsi" w:hAnsiTheme="minorHAnsi" w:cstheme="minorHAnsi"/>
                <w:sz w:val="20"/>
                <w:szCs w:val="20"/>
              </w:rPr>
              <w:t xml:space="preserve">, </w:t>
            </w:r>
            <w:proofErr w:type="spellStart"/>
            <w:r w:rsidRPr="00337393">
              <w:rPr>
                <w:rFonts w:asciiTheme="minorHAnsi" w:hAnsiTheme="minorHAnsi" w:cstheme="minorHAnsi"/>
                <w:sz w:val="20"/>
                <w:szCs w:val="20"/>
              </w:rPr>
              <w:t>Capanahua</w:t>
            </w:r>
            <w:proofErr w:type="spellEnd"/>
            <w:r w:rsidRPr="00337393">
              <w:rPr>
                <w:rFonts w:asciiTheme="minorHAnsi" w:hAnsiTheme="minorHAnsi" w:cstheme="minorHAnsi"/>
                <w:sz w:val="20"/>
                <w:szCs w:val="20"/>
              </w:rPr>
              <w:t xml:space="preserve">, </w:t>
            </w:r>
            <w:proofErr w:type="spellStart"/>
            <w:r w:rsidRPr="00337393">
              <w:rPr>
                <w:rFonts w:asciiTheme="minorHAnsi" w:hAnsiTheme="minorHAnsi" w:cstheme="minorHAnsi"/>
                <w:sz w:val="20"/>
                <w:szCs w:val="20"/>
              </w:rPr>
              <w:t>Kukama</w:t>
            </w:r>
            <w:proofErr w:type="spellEnd"/>
            <w:r w:rsidRPr="00337393">
              <w:rPr>
                <w:rFonts w:asciiTheme="minorHAnsi" w:hAnsiTheme="minorHAnsi" w:cstheme="minorHAnsi"/>
                <w:sz w:val="20"/>
                <w:szCs w:val="20"/>
              </w:rPr>
              <w:t xml:space="preserve"> – </w:t>
            </w:r>
            <w:proofErr w:type="spellStart"/>
            <w:r w:rsidRPr="00337393">
              <w:rPr>
                <w:rFonts w:asciiTheme="minorHAnsi" w:hAnsiTheme="minorHAnsi" w:cstheme="minorHAnsi"/>
                <w:sz w:val="20"/>
                <w:szCs w:val="20"/>
              </w:rPr>
              <w:t>Kukamiria</w:t>
            </w:r>
            <w:proofErr w:type="spellEnd"/>
            <w:r w:rsidRPr="00337393">
              <w:rPr>
                <w:rFonts w:asciiTheme="minorHAnsi" w:hAnsiTheme="minorHAnsi" w:cstheme="minorHAnsi"/>
                <w:sz w:val="20"/>
                <w:szCs w:val="20"/>
              </w:rPr>
              <w:t xml:space="preserve"> y </w:t>
            </w:r>
            <w:proofErr w:type="spellStart"/>
            <w:r w:rsidRPr="00337393">
              <w:rPr>
                <w:rFonts w:asciiTheme="minorHAnsi" w:hAnsiTheme="minorHAnsi" w:cstheme="minorHAnsi"/>
                <w:sz w:val="20"/>
                <w:szCs w:val="20"/>
              </w:rPr>
              <w:t>Jaqaru</w:t>
            </w:r>
            <w:proofErr w:type="spellEnd"/>
            <w:r w:rsidRPr="00337393">
              <w:rPr>
                <w:rFonts w:asciiTheme="minorHAnsi" w:hAnsiTheme="minorHAnsi" w:cstheme="minorHAnsi"/>
                <w:sz w:val="20"/>
                <w:szCs w:val="20"/>
              </w:rPr>
              <w:t xml:space="preserve"> con relación a su lengua </w:t>
            </w:r>
            <w:commentRangeStart w:id="98"/>
            <w:r w:rsidRPr="00337393">
              <w:rPr>
                <w:rFonts w:asciiTheme="minorHAnsi" w:hAnsiTheme="minorHAnsi" w:cstheme="minorHAnsi"/>
                <w:sz w:val="20"/>
                <w:szCs w:val="20"/>
              </w:rPr>
              <w:t>también</w:t>
            </w:r>
            <w:commentRangeEnd w:id="98"/>
            <w:r w:rsidR="00EF1F7F">
              <w:rPr>
                <w:rStyle w:val="Refdecomentario"/>
                <w:rFonts w:eastAsiaTheme="minorHAnsi"/>
              </w:rPr>
              <w:commentReference w:id="98"/>
            </w:r>
            <w:r w:rsidRPr="00337393">
              <w:rPr>
                <w:rFonts w:asciiTheme="minorHAnsi" w:hAnsiTheme="minorHAnsi" w:cstheme="minorHAnsi"/>
                <w:sz w:val="20"/>
                <w:szCs w:val="20"/>
              </w:rPr>
              <w:t>.</w:t>
            </w:r>
          </w:p>
        </w:tc>
      </w:tr>
      <w:tr w:rsidR="00CF3357" w:rsidRPr="00337393" w14:paraId="12AF14B2" w14:textId="77777777" w:rsidTr="00F840CC">
        <w:trPr>
          <w:trHeight w:val="283"/>
        </w:trPr>
        <w:tc>
          <w:tcPr>
            <w:tcW w:w="1163" w:type="pct"/>
          </w:tcPr>
          <w:p w14:paraId="2DBE890A" w14:textId="77777777" w:rsidR="00CF3357" w:rsidRPr="00337393" w:rsidRDefault="00CF3357" w:rsidP="009B2453">
            <w:pPr>
              <w:jc w:val="both"/>
              <w:rPr>
                <w:rFonts w:asciiTheme="minorHAnsi" w:hAnsiTheme="minorHAnsi"/>
                <w:sz w:val="20"/>
                <w:szCs w:val="20"/>
              </w:rPr>
            </w:pPr>
            <w:r w:rsidRPr="00337393">
              <w:rPr>
                <w:rFonts w:asciiTheme="minorHAnsi" w:hAnsiTheme="minorHAnsi"/>
                <w:b/>
                <w:sz w:val="20"/>
                <w:szCs w:val="20"/>
              </w:rPr>
              <w:t>Causa directa 4. DEFICIENTE IMPLEMENTACIÓN DEL DERECHO COLECTIVO DE PARTICIPACIÓN, CONSULTA Y CONSENTIMIENTO PREVIO, LIBRE E INFORMADO DE LOS PUEBLOS INDÍGENAS U ORIGINARIOS</w:t>
            </w:r>
          </w:p>
        </w:tc>
        <w:tc>
          <w:tcPr>
            <w:tcW w:w="1773" w:type="pct"/>
          </w:tcPr>
          <w:p w14:paraId="019C1FF9"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Según los derechos colectivos listados por el </w:t>
            </w:r>
            <w:r w:rsidRPr="00337393">
              <w:rPr>
                <w:rFonts w:asciiTheme="minorHAnsi" w:hAnsiTheme="minorHAnsi" w:cs="Arial"/>
                <w:sz w:val="20"/>
                <w:szCs w:val="20"/>
                <w:shd w:val="clear" w:color="auto" w:fill="FFFFFF"/>
              </w:rPr>
              <w:t>Ministerio de Cultura (2016), con</w:t>
            </w:r>
            <w:r w:rsidRPr="00337393">
              <w:rPr>
                <w:rFonts w:asciiTheme="minorHAnsi" w:hAnsiTheme="minorHAnsi"/>
                <w:sz w:val="20"/>
                <w:szCs w:val="20"/>
              </w:rPr>
              <w:t xml:space="preserve"> esta </w:t>
            </w:r>
            <w:ins w:id="99" w:author="Carmen del Rosario Bahamonde Quinteros" w:date="2023-09-04T19:02:00Z">
              <w:r w:rsidR="00501BCB">
                <w:rPr>
                  <w:rFonts w:asciiTheme="minorHAnsi" w:hAnsiTheme="minorHAnsi"/>
                  <w:sz w:val="20"/>
                  <w:szCs w:val="20"/>
                </w:rPr>
                <w:t>condición causal</w:t>
              </w:r>
            </w:ins>
            <w:del w:id="100" w:author="Carmen del Rosario Bahamonde Quinteros" w:date="2023-09-04T19:02:00Z">
              <w:r w:rsidRPr="00337393">
                <w:rPr>
                  <w:rFonts w:asciiTheme="minorHAnsi" w:hAnsiTheme="minorHAnsi"/>
                  <w:sz w:val="20"/>
                  <w:szCs w:val="20"/>
                </w:rPr>
                <w:delText>causa</w:delText>
              </w:r>
            </w:del>
            <w:r w:rsidRPr="00337393">
              <w:rPr>
                <w:rFonts w:asciiTheme="minorHAnsi" w:hAnsiTheme="minorHAnsi"/>
                <w:sz w:val="20"/>
                <w:szCs w:val="20"/>
              </w:rPr>
              <w:t xml:space="preserve"> se  afectan los derechos </w:t>
            </w:r>
            <w:r w:rsidRPr="00337393">
              <w:rPr>
                <w:rFonts w:asciiTheme="minorHAnsi" w:hAnsiTheme="minorHAnsi" w:cs="Arial"/>
                <w:sz w:val="20"/>
                <w:szCs w:val="20"/>
                <w:shd w:val="clear" w:color="auto" w:fill="FFFFFF"/>
              </w:rPr>
              <w:t>a la libre autodeterminación o autonomía; a la consulta previa y; a decidir/elegir sus prioridades de desarrollo lo que se condice con la problemática “</w:t>
            </w:r>
            <w:r w:rsidRPr="00337393">
              <w:rPr>
                <w:rFonts w:asciiTheme="minorHAnsi" w:eastAsia="Arial Narrow" w:hAnsiTheme="minorHAnsi" w:cs="Arial Narrow"/>
                <w:b/>
                <w:bCs/>
                <w:sz w:val="20"/>
                <w:szCs w:val="20"/>
              </w:rPr>
              <w:t>Vulneración estructural de los derechos colectivos de los pueblos indígenas u originarios”</w:t>
            </w:r>
          </w:p>
        </w:tc>
        <w:tc>
          <w:tcPr>
            <w:tcW w:w="2064" w:type="pct"/>
          </w:tcPr>
          <w:p w14:paraId="5D83570A" w14:textId="77777777" w:rsidR="00CF3357" w:rsidRPr="00337393" w:rsidRDefault="00CF3357" w:rsidP="009B2453">
            <w:pPr>
              <w:jc w:val="both"/>
              <w:rPr>
                <w:rFonts w:asciiTheme="minorHAnsi" w:hAnsiTheme="minorHAnsi"/>
                <w:sz w:val="20"/>
                <w:szCs w:val="20"/>
              </w:rPr>
            </w:pPr>
          </w:p>
        </w:tc>
      </w:tr>
      <w:tr w:rsidR="00CF3357" w:rsidRPr="00337393" w14:paraId="166102AA" w14:textId="77777777" w:rsidTr="00F840CC">
        <w:trPr>
          <w:trHeight w:val="283"/>
        </w:trPr>
        <w:tc>
          <w:tcPr>
            <w:tcW w:w="1163" w:type="pct"/>
          </w:tcPr>
          <w:p w14:paraId="61B9AB7B"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4.1. Deficiente adecuación de la normativa nacional a los estándares internacionales de los derechos a la participación, consulta y consentimiento previo, libre e informado</w:t>
            </w:r>
          </w:p>
        </w:tc>
        <w:tc>
          <w:tcPr>
            <w:tcW w:w="1773" w:type="pct"/>
          </w:tcPr>
          <w:p w14:paraId="2AF47E14"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Esta causa indirecta evidencia la aún insuficiente adecuación normativa que regula la implementación de los derechos a la consulta previa y participación acorde a los estándares internacionales a la luz del Convenio 169 de la OIT. </w:t>
            </w:r>
          </w:p>
          <w:p w14:paraId="00958A6E" w14:textId="77777777" w:rsidR="00CF3357" w:rsidRPr="00337393" w:rsidRDefault="00CF3357" w:rsidP="009B2453">
            <w:pPr>
              <w:jc w:val="both"/>
              <w:rPr>
                <w:rFonts w:asciiTheme="minorHAnsi" w:hAnsiTheme="minorHAnsi"/>
                <w:sz w:val="20"/>
                <w:szCs w:val="20"/>
              </w:rPr>
            </w:pPr>
          </w:p>
          <w:p w14:paraId="03EC442E" w14:textId="77777777" w:rsidR="00CF3357" w:rsidRPr="00337393" w:rsidRDefault="00CF3357" w:rsidP="009B2453">
            <w:pPr>
              <w:jc w:val="both"/>
              <w:rPr>
                <w:rFonts w:asciiTheme="minorHAnsi" w:hAnsiTheme="minorHAnsi"/>
                <w:sz w:val="20"/>
                <w:szCs w:val="20"/>
              </w:rPr>
            </w:pPr>
          </w:p>
        </w:tc>
        <w:tc>
          <w:tcPr>
            <w:tcW w:w="2064" w:type="pct"/>
          </w:tcPr>
          <w:p w14:paraId="1A003E41" w14:textId="77777777" w:rsidR="00CF3357" w:rsidRPr="00337393" w:rsidRDefault="00CF3357" w:rsidP="003A41C1">
            <w:pPr>
              <w:pStyle w:val="Prrafodelista"/>
              <w:numPr>
                <w:ilvl w:val="0"/>
                <w:numId w:val="85"/>
              </w:numPr>
              <w:ind w:left="183" w:hanging="183"/>
              <w:jc w:val="both"/>
              <w:rPr>
                <w:rFonts w:asciiTheme="minorHAnsi" w:hAnsiTheme="minorHAnsi"/>
                <w:sz w:val="20"/>
                <w:szCs w:val="20"/>
              </w:rPr>
            </w:pPr>
            <w:r w:rsidRPr="00337393">
              <w:rPr>
                <w:rFonts w:asciiTheme="minorHAnsi" w:hAnsiTheme="minorHAnsi" w:cstheme="minorHAnsi"/>
                <w:sz w:val="20"/>
                <w:szCs w:val="20"/>
              </w:rPr>
              <w:t xml:space="preserve">En relación al derecho a la consulta previa, en el 2011, se promulgó la Ley </w:t>
            </w:r>
            <w:proofErr w:type="spellStart"/>
            <w:r w:rsidRPr="00337393">
              <w:rPr>
                <w:rFonts w:asciiTheme="minorHAnsi" w:hAnsiTheme="minorHAnsi" w:cstheme="minorHAnsi"/>
                <w:sz w:val="20"/>
                <w:szCs w:val="20"/>
              </w:rPr>
              <w:t>N°</w:t>
            </w:r>
            <w:proofErr w:type="spellEnd"/>
            <w:r w:rsidRPr="00337393">
              <w:rPr>
                <w:rFonts w:asciiTheme="minorHAnsi" w:hAnsiTheme="minorHAnsi" w:cstheme="minorHAnsi"/>
                <w:sz w:val="20"/>
                <w:szCs w:val="20"/>
              </w:rPr>
              <w:t xml:space="preserve"> 29785, Ley del Derecho a la Consulta Previa de los pueblos indígenas u originarios, reconocido en el Convenio 169 de la OIT, estableciendo un procedimiento de 7 etapas, para que este derecho sea implementado por las entidades del Estado peruano, la misma que fue reglamentada mediante Decreto Supremo </w:t>
            </w:r>
            <w:proofErr w:type="spellStart"/>
            <w:r w:rsidRPr="00337393">
              <w:rPr>
                <w:rFonts w:asciiTheme="minorHAnsi" w:hAnsiTheme="minorHAnsi" w:cstheme="minorHAnsi"/>
                <w:sz w:val="20"/>
                <w:szCs w:val="20"/>
              </w:rPr>
              <w:t>N°</w:t>
            </w:r>
            <w:proofErr w:type="spellEnd"/>
            <w:r w:rsidRPr="00337393">
              <w:rPr>
                <w:rFonts w:asciiTheme="minorHAnsi" w:hAnsiTheme="minorHAnsi" w:cstheme="minorHAnsi"/>
                <w:sz w:val="20"/>
                <w:szCs w:val="20"/>
              </w:rPr>
              <w:t xml:space="preserve"> 001-2012-MC; no obstante, se identifica la necesidad de plantear mejoras en su aplicación, poniendo énfasis en la adecuación al marco normativo y a la jurisprudencia internacional para garantizar el adecuado ejercicio de este derecho. Mientras que, en relación al derecho a la participación, a nivel de la normativa nacional aún no se cuenta con un marco que regule y uniformice su aplicación.</w:t>
            </w:r>
            <w:r w:rsidRPr="00337393">
              <w:rPr>
                <w:rFonts w:asciiTheme="minorHAnsi" w:hAnsiTheme="minorHAnsi"/>
                <w:sz w:val="20"/>
                <w:szCs w:val="20"/>
              </w:rPr>
              <w:t xml:space="preserve">  </w:t>
            </w:r>
          </w:p>
        </w:tc>
      </w:tr>
      <w:tr w:rsidR="00CF3357" w:rsidRPr="00337393" w14:paraId="411DCB47" w14:textId="77777777" w:rsidTr="00F840CC">
        <w:trPr>
          <w:trHeight w:val="283"/>
        </w:trPr>
        <w:tc>
          <w:tcPr>
            <w:tcW w:w="1163" w:type="pct"/>
          </w:tcPr>
          <w:p w14:paraId="22AFED10"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Causa indirecta 4.2. Inadecuada identificación, desarrollo y seguimiento de los procesos de consulta previa, libre e informada por el </w:t>
            </w:r>
            <w:ins w:id="101" w:author="Carmen del Rosario Bahamonde Quinteros" w:date="2023-09-04T19:15:00Z">
              <w:r w:rsidR="00011899">
                <w:rPr>
                  <w:rFonts w:asciiTheme="minorHAnsi" w:hAnsiTheme="minorHAnsi"/>
                  <w:sz w:val="20"/>
                  <w:szCs w:val="20"/>
                </w:rPr>
                <w:t>E</w:t>
              </w:r>
            </w:ins>
            <w:del w:id="102" w:author="Carmen del Rosario Bahamonde Quinteros" w:date="2023-09-04T19:15:00Z">
              <w:r w:rsidRPr="00337393">
                <w:rPr>
                  <w:rFonts w:asciiTheme="minorHAnsi" w:hAnsiTheme="minorHAnsi"/>
                  <w:sz w:val="20"/>
                  <w:szCs w:val="20"/>
                </w:rPr>
                <w:delText>e</w:delText>
              </w:r>
            </w:del>
            <w:r w:rsidRPr="00337393">
              <w:rPr>
                <w:rFonts w:asciiTheme="minorHAnsi" w:hAnsiTheme="minorHAnsi"/>
                <w:sz w:val="20"/>
                <w:szCs w:val="20"/>
              </w:rPr>
              <w:t>stado</w:t>
            </w:r>
          </w:p>
        </w:tc>
        <w:tc>
          <w:tcPr>
            <w:tcW w:w="1773" w:type="pct"/>
          </w:tcPr>
          <w:p w14:paraId="5226386A"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Esta causa indirecta ahonda sobre las </w:t>
            </w:r>
            <w:commentRangeStart w:id="103"/>
            <w:r w:rsidRPr="00337393">
              <w:rPr>
                <w:rFonts w:asciiTheme="minorHAnsi" w:hAnsiTheme="minorHAnsi"/>
                <w:sz w:val="20"/>
                <w:szCs w:val="20"/>
              </w:rPr>
              <w:t xml:space="preserve">aún debilidades </w:t>
            </w:r>
            <w:commentRangeEnd w:id="103"/>
            <w:r w:rsidR="00F508C8">
              <w:rPr>
                <w:rStyle w:val="Refdecomentario"/>
                <w:rFonts w:eastAsiaTheme="minorHAnsi"/>
              </w:rPr>
              <w:commentReference w:id="103"/>
            </w:r>
            <w:r w:rsidRPr="00337393">
              <w:rPr>
                <w:rFonts w:asciiTheme="minorHAnsi" w:hAnsiTheme="minorHAnsi"/>
                <w:sz w:val="20"/>
                <w:szCs w:val="20"/>
              </w:rPr>
              <w:t xml:space="preserve">en la implementación de los procesos de consulta previa en el país, que se enmarcan dentro de las 7 etapas reguladas en la Ley </w:t>
            </w:r>
            <w:proofErr w:type="spellStart"/>
            <w:r w:rsidRPr="00337393">
              <w:rPr>
                <w:rFonts w:asciiTheme="minorHAnsi" w:hAnsiTheme="minorHAnsi"/>
                <w:sz w:val="20"/>
                <w:szCs w:val="20"/>
              </w:rPr>
              <w:t>N°</w:t>
            </w:r>
            <w:proofErr w:type="spellEnd"/>
            <w:r w:rsidRPr="00337393">
              <w:rPr>
                <w:rFonts w:asciiTheme="minorHAnsi" w:hAnsiTheme="minorHAnsi"/>
                <w:sz w:val="20"/>
                <w:szCs w:val="20"/>
              </w:rPr>
              <w:t xml:space="preserve"> 29785, Ley del Derecho a la Consulta Previa, siendo la identificación de las medidas a consultar y el cumplimiento de acuerdos, las principales debilidades en la realización de un proceso de consulta. Asimismo, se aborda la situación de las mujeres indígenas y las limitadas condiciones que todavía persisten para su participación en los procesos de consulta, teniendo en cuenta que sus derechos colectivos se pueden ver afectados de forma diferenciada. </w:t>
            </w:r>
          </w:p>
          <w:p w14:paraId="1F4F1001" w14:textId="77777777" w:rsidR="00CF3357" w:rsidRPr="00337393" w:rsidRDefault="00CF3357" w:rsidP="009B2453">
            <w:pPr>
              <w:jc w:val="both"/>
              <w:rPr>
                <w:rFonts w:asciiTheme="minorHAnsi" w:hAnsiTheme="minorHAnsi"/>
                <w:sz w:val="20"/>
                <w:szCs w:val="20"/>
              </w:rPr>
            </w:pPr>
          </w:p>
          <w:p w14:paraId="3725B381" w14:textId="77777777" w:rsidR="00CF3357" w:rsidRPr="00337393" w:rsidRDefault="00CF3357" w:rsidP="009B2453">
            <w:pPr>
              <w:jc w:val="both"/>
              <w:rPr>
                <w:rFonts w:asciiTheme="minorHAnsi" w:hAnsiTheme="minorHAnsi"/>
                <w:sz w:val="20"/>
                <w:szCs w:val="20"/>
              </w:rPr>
            </w:pPr>
          </w:p>
          <w:p w14:paraId="3C643E18" w14:textId="77777777" w:rsidR="00CF3357" w:rsidRPr="00337393" w:rsidRDefault="00CF3357" w:rsidP="009B2453">
            <w:pPr>
              <w:jc w:val="both"/>
              <w:rPr>
                <w:rFonts w:asciiTheme="minorHAnsi" w:hAnsiTheme="minorHAnsi"/>
                <w:sz w:val="20"/>
                <w:szCs w:val="20"/>
              </w:rPr>
            </w:pPr>
          </w:p>
          <w:p w14:paraId="6CAEFD93"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 </w:t>
            </w:r>
          </w:p>
        </w:tc>
        <w:tc>
          <w:tcPr>
            <w:tcW w:w="2064" w:type="pct"/>
          </w:tcPr>
          <w:p w14:paraId="1042EEF6" w14:textId="77777777" w:rsidR="00CF3357" w:rsidRPr="00337393" w:rsidRDefault="00CF3357" w:rsidP="003A41C1">
            <w:pPr>
              <w:pStyle w:val="Prrafodelista"/>
              <w:numPr>
                <w:ilvl w:val="0"/>
                <w:numId w:val="85"/>
              </w:numPr>
              <w:ind w:left="183" w:hanging="183"/>
              <w:jc w:val="both"/>
              <w:rPr>
                <w:rFonts w:asciiTheme="minorHAnsi" w:hAnsiTheme="minorHAnsi" w:cstheme="minorHAnsi"/>
                <w:sz w:val="20"/>
                <w:szCs w:val="20"/>
              </w:rPr>
            </w:pPr>
            <w:r w:rsidRPr="00337393">
              <w:rPr>
                <w:rFonts w:asciiTheme="minorHAnsi" w:hAnsiTheme="minorHAnsi" w:cstheme="minorHAnsi"/>
                <w:sz w:val="20"/>
                <w:szCs w:val="20"/>
              </w:rPr>
              <w:t xml:space="preserve">Los procesos de consulta previa implementados desde el año 2013 hasta junio de 2023, son setenta y nueve (79) y actualmente hay diez (10) procesos en curso. En estos 79 procesos implementados, el Estado ha consultado a 990 localidades de 28 pueblos indígenas u originarios, abarcando 121 distritos, 51 provincias de 15 departamentos del país. </w:t>
            </w:r>
          </w:p>
          <w:p w14:paraId="72D5FEE6" w14:textId="77777777" w:rsidR="00CF3357" w:rsidRPr="00337393" w:rsidRDefault="00CF3357" w:rsidP="009B2453">
            <w:pPr>
              <w:pStyle w:val="Prrafodelista"/>
              <w:ind w:left="183"/>
              <w:jc w:val="both"/>
              <w:rPr>
                <w:rFonts w:asciiTheme="minorHAnsi" w:hAnsiTheme="minorHAnsi" w:cstheme="minorHAnsi"/>
                <w:sz w:val="20"/>
                <w:szCs w:val="20"/>
              </w:rPr>
            </w:pPr>
          </w:p>
          <w:p w14:paraId="16A0ABDA" w14:textId="77777777" w:rsidR="00CF3357" w:rsidRPr="00337393" w:rsidRDefault="00CF3357" w:rsidP="003A41C1">
            <w:pPr>
              <w:pStyle w:val="Prrafodelista"/>
              <w:numPr>
                <w:ilvl w:val="0"/>
                <w:numId w:val="85"/>
              </w:numPr>
              <w:ind w:left="183" w:hanging="183"/>
              <w:jc w:val="both"/>
              <w:rPr>
                <w:rFonts w:asciiTheme="minorHAnsi" w:hAnsiTheme="minorHAnsi" w:cstheme="minorHAnsi"/>
                <w:sz w:val="20"/>
                <w:szCs w:val="20"/>
              </w:rPr>
            </w:pPr>
            <w:r w:rsidRPr="00337393">
              <w:rPr>
                <w:rFonts w:asciiTheme="minorHAnsi" w:hAnsiTheme="minorHAnsi" w:cstheme="minorHAnsi"/>
                <w:sz w:val="20"/>
                <w:szCs w:val="20"/>
              </w:rPr>
              <w:t xml:space="preserve">A la fecha, solo dos ministerios (MINEM y MINCUL) han identificado las medidas de su sector sobre las cuales se ha determinado que se debe realizar el análisis para determinar la procedencia en la implementación de procesos de consulta previa. Ante esto, se evidencia la necesidad de que los otros ministerios y entidades del Poder Ejecutivo, también emitan su propia reglamentación en la cual se precise cuáles son las medidas materia de consulta, la oportunidad y la entidad promotora a cargo del mismo. Asimismo, a nivel de entidades adscritas, solo el SERNANP ha identificado sus medidas a consultar. </w:t>
            </w:r>
          </w:p>
          <w:p w14:paraId="1461063F" w14:textId="77777777" w:rsidR="00011899" w:rsidRPr="009A6EF2" w:rsidRDefault="00011899" w:rsidP="009A6EF2">
            <w:pPr>
              <w:pStyle w:val="Prrafodelista"/>
              <w:rPr>
                <w:ins w:id="104" w:author="Carmen del Rosario Bahamonde Quinteros" w:date="2023-09-04T19:17:00Z"/>
                <w:rFonts w:asciiTheme="minorHAnsi" w:hAnsiTheme="minorHAnsi" w:cstheme="minorHAnsi"/>
                <w:sz w:val="20"/>
                <w:szCs w:val="20"/>
              </w:rPr>
            </w:pPr>
          </w:p>
          <w:p w14:paraId="2CED8C0F" w14:textId="77777777" w:rsidR="00CF3357" w:rsidRPr="00337393" w:rsidRDefault="00CF3357" w:rsidP="003A41C1">
            <w:pPr>
              <w:pStyle w:val="Prrafodelista"/>
              <w:numPr>
                <w:ilvl w:val="0"/>
                <w:numId w:val="85"/>
              </w:numPr>
              <w:ind w:left="183" w:hanging="183"/>
              <w:jc w:val="both"/>
              <w:rPr>
                <w:rFonts w:asciiTheme="minorHAnsi" w:hAnsiTheme="minorHAnsi" w:cstheme="minorHAnsi"/>
                <w:sz w:val="20"/>
                <w:szCs w:val="20"/>
              </w:rPr>
            </w:pPr>
            <w:r w:rsidRPr="00337393">
              <w:rPr>
                <w:rFonts w:asciiTheme="minorHAnsi" w:hAnsiTheme="minorHAnsi" w:cstheme="minorHAnsi"/>
                <w:sz w:val="20"/>
                <w:szCs w:val="20"/>
              </w:rPr>
              <w:t xml:space="preserve">Respecto al cumplimiento de acuerdos, en el año 2017, la Defensoría del Pueblo observó que aún persiste, por parte de las entidades promotoras, una prolongación excesiva e injustificada de tiempo para la aprobación de medidas que permitan la implementación de acuerdos. Ejemplo de ello son las medidas para la categorización del Parque Nacional Sierra del Divisor y la Política de Salud Intercultural, las que generaron la presentación de dos demandas de amparo por parte de la representación indigna contra los entes promotores. </w:t>
            </w:r>
            <w:ins w:id="105" w:author="Carmen del Rosario Bahamonde Quinteros" w:date="2023-09-12T15:20:00Z">
              <w:r w:rsidR="00011899" w:rsidRPr="00337393">
                <w:rPr>
                  <w:rFonts w:asciiTheme="minorHAnsi" w:hAnsiTheme="minorHAnsi" w:cstheme="minorHAnsi"/>
                  <w:sz w:val="20"/>
                  <w:szCs w:val="20"/>
                </w:rPr>
                <w:t>e</w:t>
              </w:r>
              <w:r w:rsidRPr="00337393">
                <w:rPr>
                  <w:rFonts w:asciiTheme="minorHAnsi" w:hAnsiTheme="minorHAnsi" w:cstheme="minorHAnsi"/>
                  <w:sz w:val="20"/>
                  <w:szCs w:val="20"/>
                </w:rPr>
                <w:t>sta</w:t>
              </w:r>
            </w:ins>
            <w:del w:id="106" w:author="Carmen del Rosario Bahamonde Quinteros" w:date="2023-09-12T15:20:00Z">
              <w:r w:rsidRPr="00337393">
                <w:rPr>
                  <w:rFonts w:asciiTheme="minorHAnsi" w:hAnsiTheme="minorHAnsi" w:cstheme="minorHAnsi"/>
                  <w:sz w:val="20"/>
                  <w:szCs w:val="20"/>
                </w:rPr>
                <w:delText>Esta</w:delText>
              </w:r>
            </w:del>
            <w:r w:rsidRPr="00337393">
              <w:rPr>
                <w:rFonts w:asciiTheme="minorHAnsi" w:hAnsiTheme="minorHAnsi" w:cstheme="minorHAnsi"/>
                <w:sz w:val="20"/>
                <w:szCs w:val="20"/>
              </w:rPr>
              <w:t xml:space="preserve"> situación acrecienta la desconfianza por parte de los pueblos indígenas. En esa línea, la OIT (2021) dentro de sus últimos hallazgos, resalta la aún falencia por parte del Estado para realizar un adecuado seguimiento al cumplimiento de los acuerdos pactados.</w:t>
            </w:r>
          </w:p>
          <w:p w14:paraId="3022E854" w14:textId="77777777" w:rsidR="00CF3357" w:rsidRPr="00337393" w:rsidRDefault="00CF3357" w:rsidP="009B2453">
            <w:pPr>
              <w:jc w:val="both"/>
              <w:rPr>
                <w:rFonts w:asciiTheme="minorHAnsi" w:hAnsiTheme="minorHAnsi" w:cstheme="minorHAnsi"/>
                <w:sz w:val="20"/>
                <w:szCs w:val="20"/>
              </w:rPr>
            </w:pPr>
          </w:p>
          <w:p w14:paraId="46379FEE" w14:textId="77777777" w:rsidR="00CF3357" w:rsidRPr="00337393" w:rsidRDefault="00CF3357" w:rsidP="003A41C1">
            <w:pPr>
              <w:pStyle w:val="Prrafodelista"/>
              <w:numPr>
                <w:ilvl w:val="0"/>
                <w:numId w:val="85"/>
              </w:numPr>
              <w:ind w:left="183" w:hanging="183"/>
              <w:jc w:val="both"/>
              <w:rPr>
                <w:rFonts w:asciiTheme="minorHAnsi" w:hAnsiTheme="minorHAnsi"/>
                <w:sz w:val="20"/>
                <w:szCs w:val="20"/>
              </w:rPr>
            </w:pPr>
            <w:r w:rsidRPr="00337393">
              <w:rPr>
                <w:rFonts w:asciiTheme="minorHAnsi" w:hAnsiTheme="minorHAnsi" w:cstheme="minorHAnsi"/>
                <w:sz w:val="20"/>
                <w:szCs w:val="20"/>
              </w:rPr>
              <w:t xml:space="preserve">En relación al involucramiento y participación de las mujeres indígenas en los procesos de consulta previa, según la información registrada por el MINCUL, sobre 45 procesos de consulta previa realizados entre el 2011 a febrero 2019, se verifica que, de los 45 procesos de consulta, se aprecia participación comprobada de mujeres en 37 correspondientes a reuniones preparatorias, 38 a talleres informativos, 26 a evaluaciones internas y 32 a etapas de diálogo. </w:t>
            </w:r>
          </w:p>
          <w:p w14:paraId="0201C754" w14:textId="77777777" w:rsidR="00011899" w:rsidRDefault="00011899" w:rsidP="00011899">
            <w:pPr>
              <w:pStyle w:val="Prrafodelista"/>
              <w:rPr>
                <w:rFonts w:asciiTheme="minorHAnsi" w:hAnsiTheme="minorHAnsi" w:cstheme="minorHAnsi"/>
                <w:sz w:val="20"/>
                <w:szCs w:val="20"/>
              </w:rPr>
            </w:pPr>
          </w:p>
          <w:p w14:paraId="5EFF36E4" w14:textId="77777777" w:rsidR="00CF3357" w:rsidRPr="00337393" w:rsidRDefault="00CF3357" w:rsidP="009B2453">
            <w:pPr>
              <w:pStyle w:val="Prrafodelista"/>
              <w:rPr>
                <w:rFonts w:asciiTheme="minorHAnsi" w:hAnsiTheme="minorHAnsi" w:cstheme="minorHAnsi"/>
                <w:sz w:val="20"/>
                <w:szCs w:val="20"/>
              </w:rPr>
            </w:pPr>
          </w:p>
          <w:p w14:paraId="7FE9A2F7" w14:textId="77777777" w:rsidR="00CF3357" w:rsidRPr="00337393" w:rsidRDefault="00CF3357" w:rsidP="003A41C1">
            <w:pPr>
              <w:pStyle w:val="Prrafodelista"/>
              <w:numPr>
                <w:ilvl w:val="0"/>
                <w:numId w:val="85"/>
              </w:numPr>
              <w:ind w:left="183" w:hanging="183"/>
              <w:jc w:val="both"/>
              <w:rPr>
                <w:rFonts w:asciiTheme="minorHAnsi" w:hAnsiTheme="minorHAnsi"/>
                <w:sz w:val="20"/>
                <w:szCs w:val="20"/>
              </w:rPr>
            </w:pPr>
            <w:r w:rsidRPr="00337393">
              <w:rPr>
                <w:rFonts w:asciiTheme="minorHAnsi" w:hAnsiTheme="minorHAnsi" w:cstheme="minorHAnsi"/>
                <w:sz w:val="20"/>
                <w:szCs w:val="20"/>
              </w:rPr>
              <w:t>Se evidencia que el nivel de participación de las mujeres indígenas en las diferentes etapas es aún limitado, ya que solo el 20% (175) de asistentes a las reuniones preparatorias son mujeres, frente al 80% (682) de representantes varones. Con relación a la etapa de información se</w:t>
            </w:r>
            <w:r w:rsidRPr="00337393">
              <w:rPr>
                <w:rFonts w:asciiTheme="minorHAnsi" w:hAnsiTheme="minorHAnsi"/>
                <w:sz w:val="20"/>
                <w:szCs w:val="20"/>
              </w:rPr>
              <w:t xml:space="preserve"> reporta que, de 38 procesos de consulta con respaldo de asistencia de mujeres, el 39% (2,184) fueron mujeres. Mientras que, en la etapa de evaluación interna, se reporta solo 26 procesos de consulta con respaldo de asistencia de mujeres, del cual 1,302 (35%) fueron mujeres indígenas, y 2,435 (65%) varones indígenas. En cuanto a la etapa de diálogo, se evidencia que, de 32 procesos de consulta con respaldo de asistencia, 23% (149) fueron mujeres indígenas y el 77% (496) varones indígenas.</w:t>
            </w:r>
          </w:p>
        </w:tc>
      </w:tr>
      <w:tr w:rsidR="00CF3357" w:rsidRPr="00337393" w14:paraId="765931F8" w14:textId="77777777" w:rsidTr="00F840CC">
        <w:trPr>
          <w:trHeight w:val="283"/>
        </w:trPr>
        <w:tc>
          <w:tcPr>
            <w:tcW w:w="1163" w:type="pct"/>
          </w:tcPr>
          <w:p w14:paraId="2F0C2BD9"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4.3. Inaplicación del derecho al consentimiento previo, libre e informado de los pueblos indígenas u originarios, conforme a la normativa internacional</w:t>
            </w:r>
          </w:p>
        </w:tc>
        <w:tc>
          <w:tcPr>
            <w:tcW w:w="1773" w:type="pct"/>
          </w:tcPr>
          <w:p w14:paraId="00FB017F"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Esta causa indirecta permite evidenciar que, de acuerdo a los estándares internacionales, existen supuestos en los que se debe alcanzar el consentimiento libre, previo e informado, sin perjuicio de que todo proceso de consulta previa debe realizarse con la finalidad de llegar a un acuerdo. En tal sentido</w:t>
            </w:r>
            <w:ins w:id="107" w:author="Carmen del Rosario Bahamonde Quinteros" w:date="2023-09-04T19:13:00Z">
              <w:r w:rsidR="00006D21">
                <w:rPr>
                  <w:rFonts w:asciiTheme="minorHAnsi" w:hAnsiTheme="minorHAnsi"/>
                  <w:sz w:val="20"/>
                  <w:szCs w:val="20"/>
                </w:rPr>
                <w:t>,</w:t>
              </w:r>
            </w:ins>
            <w:r w:rsidRPr="00337393">
              <w:rPr>
                <w:rFonts w:asciiTheme="minorHAnsi" w:hAnsiTheme="minorHAnsi"/>
                <w:sz w:val="20"/>
                <w:szCs w:val="20"/>
              </w:rPr>
              <w:t xml:space="preserve"> y conforme </w:t>
            </w:r>
            <w:ins w:id="108" w:author="Carmen del Rosario Bahamonde Quinteros" w:date="2023-09-04T19:13:00Z">
              <w:r w:rsidR="00006D21">
                <w:rPr>
                  <w:rFonts w:asciiTheme="minorHAnsi" w:hAnsiTheme="minorHAnsi"/>
                  <w:sz w:val="20"/>
                  <w:szCs w:val="20"/>
                </w:rPr>
                <w:t xml:space="preserve">a </w:t>
              </w:r>
            </w:ins>
            <w:r w:rsidRPr="00337393">
              <w:rPr>
                <w:rFonts w:asciiTheme="minorHAnsi" w:hAnsiTheme="minorHAnsi"/>
                <w:sz w:val="20"/>
                <w:szCs w:val="20"/>
              </w:rPr>
              <w:t>lo</w:t>
            </w:r>
            <w:ins w:id="109" w:author="Carmen del Rosario Bahamonde Quinteros" w:date="2023-09-04T19:13:00Z">
              <w:r w:rsidR="00006D21">
                <w:rPr>
                  <w:rFonts w:asciiTheme="minorHAnsi" w:hAnsiTheme="minorHAnsi"/>
                  <w:sz w:val="20"/>
                  <w:szCs w:val="20"/>
                </w:rPr>
                <w:t xml:space="preserve"> que</w:t>
              </w:r>
            </w:ins>
            <w:r w:rsidRPr="00337393">
              <w:rPr>
                <w:rFonts w:asciiTheme="minorHAnsi" w:hAnsiTheme="minorHAnsi"/>
                <w:sz w:val="20"/>
                <w:szCs w:val="20"/>
              </w:rPr>
              <w:t xml:space="preserve"> ha expresado la representación indígena, en el ámbito nacional aún se persiste en la inaplicación de estos supuestos, lo que viene generando una afectación directa al ejercicio de sus derechos colectivos, como a la tierra y territorio y demás derechos conexos. </w:t>
            </w:r>
          </w:p>
        </w:tc>
        <w:tc>
          <w:tcPr>
            <w:tcW w:w="2064" w:type="pct"/>
          </w:tcPr>
          <w:p w14:paraId="38751A90" w14:textId="77777777" w:rsidR="00CF3357" w:rsidRPr="00337393" w:rsidRDefault="00CF3357" w:rsidP="009B2453">
            <w:pPr>
              <w:pStyle w:val="Prrafodelista"/>
              <w:ind w:left="183"/>
              <w:jc w:val="both"/>
              <w:rPr>
                <w:rFonts w:asciiTheme="minorHAnsi" w:hAnsiTheme="minorHAnsi" w:cstheme="minorHAnsi"/>
                <w:sz w:val="20"/>
                <w:szCs w:val="20"/>
              </w:rPr>
            </w:pPr>
          </w:p>
          <w:p w14:paraId="7F88CD58" w14:textId="77777777" w:rsidR="00CF3357" w:rsidRPr="00337393" w:rsidRDefault="00CF3357" w:rsidP="003A41C1">
            <w:pPr>
              <w:pStyle w:val="Prrafodelista"/>
              <w:numPr>
                <w:ilvl w:val="0"/>
                <w:numId w:val="85"/>
              </w:numPr>
              <w:ind w:left="183" w:hanging="183"/>
              <w:jc w:val="both"/>
              <w:rPr>
                <w:rFonts w:asciiTheme="minorHAnsi" w:hAnsiTheme="minorHAnsi" w:cstheme="minorHAnsi"/>
                <w:sz w:val="20"/>
                <w:szCs w:val="20"/>
              </w:rPr>
            </w:pPr>
            <w:r w:rsidRPr="00337393">
              <w:rPr>
                <w:rFonts w:asciiTheme="minorHAnsi" w:hAnsiTheme="minorHAnsi" w:cstheme="minorHAnsi"/>
                <w:sz w:val="20"/>
                <w:szCs w:val="20"/>
              </w:rPr>
              <w:t>A la luz del Convenio 169 de la OIT, existen algunos supuestos específicos donde los Estados tienen la obligación no solamente de realizar el procedimiento de consulta, sino que deben, además, obtener el consentimiento libre e informado de los pueblos indígenas y de manera previa al inicio de las actividades de los proyectos de desarrollo o inversión sobre tierras y territorios indígenas. Actualmente, se reconoce los siguientes supuestos, los mismos que aún no se implementan en el Estado peruano:</w:t>
            </w:r>
          </w:p>
          <w:p w14:paraId="3E3A95C4" w14:textId="77777777" w:rsidR="00CF3357" w:rsidRPr="00337393" w:rsidRDefault="00CF3357" w:rsidP="009B2453">
            <w:pPr>
              <w:jc w:val="both"/>
              <w:rPr>
                <w:rFonts w:asciiTheme="minorHAnsi" w:hAnsiTheme="minorHAnsi"/>
                <w:sz w:val="20"/>
                <w:szCs w:val="20"/>
              </w:rPr>
            </w:pPr>
          </w:p>
          <w:p w14:paraId="68905026" w14:textId="77777777" w:rsidR="00CF3357" w:rsidRPr="00337393" w:rsidRDefault="00CF3357" w:rsidP="003A41C1">
            <w:pPr>
              <w:numPr>
                <w:ilvl w:val="0"/>
                <w:numId w:val="81"/>
              </w:numPr>
              <w:ind w:left="609" w:hanging="249"/>
              <w:jc w:val="both"/>
              <w:rPr>
                <w:rFonts w:asciiTheme="minorHAnsi" w:hAnsiTheme="minorHAnsi"/>
                <w:sz w:val="20"/>
                <w:szCs w:val="20"/>
              </w:rPr>
            </w:pPr>
            <w:r w:rsidRPr="00337393">
              <w:rPr>
                <w:rFonts w:asciiTheme="minorHAnsi" w:hAnsiTheme="minorHAnsi"/>
                <w:sz w:val="20"/>
                <w:szCs w:val="20"/>
              </w:rPr>
              <w:t xml:space="preserve">cuando se trate de planes de desarrollo o de inversión a gran escala que tendrían un mayor impacto dentro del territorio; </w:t>
            </w:r>
          </w:p>
          <w:p w14:paraId="035FBABE" w14:textId="77777777" w:rsidR="00CF3357" w:rsidRPr="00337393" w:rsidRDefault="00CF3357" w:rsidP="003A41C1">
            <w:pPr>
              <w:numPr>
                <w:ilvl w:val="0"/>
                <w:numId w:val="81"/>
              </w:numPr>
              <w:ind w:left="609" w:hanging="249"/>
              <w:jc w:val="both"/>
              <w:rPr>
                <w:rFonts w:asciiTheme="minorHAnsi" w:hAnsiTheme="minorHAnsi"/>
                <w:sz w:val="20"/>
                <w:szCs w:val="20"/>
              </w:rPr>
            </w:pPr>
            <w:r w:rsidRPr="00337393">
              <w:rPr>
                <w:rFonts w:asciiTheme="minorHAnsi" w:hAnsiTheme="minorHAnsi"/>
                <w:sz w:val="20"/>
                <w:szCs w:val="20"/>
              </w:rPr>
              <w:t xml:space="preserve">cuando implique el desplazamiento de los pueblos o comunidades indígenas de sus tierras y territorios de forma permanente; y, </w:t>
            </w:r>
          </w:p>
          <w:p w14:paraId="0A8BC4F2" w14:textId="77777777" w:rsidR="00CF3357" w:rsidRPr="00337393" w:rsidRDefault="00CF3357" w:rsidP="003A41C1">
            <w:pPr>
              <w:numPr>
                <w:ilvl w:val="0"/>
                <w:numId w:val="81"/>
              </w:numPr>
              <w:ind w:left="609" w:hanging="249"/>
              <w:jc w:val="both"/>
              <w:rPr>
                <w:rFonts w:asciiTheme="minorHAnsi" w:hAnsiTheme="minorHAnsi"/>
                <w:sz w:val="20"/>
                <w:szCs w:val="20"/>
              </w:rPr>
            </w:pPr>
            <w:r w:rsidRPr="00337393">
              <w:rPr>
                <w:rFonts w:asciiTheme="minorHAnsi" w:hAnsiTheme="minorHAnsi"/>
                <w:sz w:val="20"/>
                <w:szCs w:val="20"/>
              </w:rPr>
              <w:t>cuando se depositen o almacenen materiales peligrosos en tierras o territorios indígenas</w:t>
            </w:r>
          </w:p>
          <w:p w14:paraId="2F0F3B0D" w14:textId="77777777" w:rsidR="00CF3357" w:rsidRPr="00337393" w:rsidRDefault="00CF3357" w:rsidP="009B2453">
            <w:pPr>
              <w:jc w:val="both"/>
              <w:rPr>
                <w:rFonts w:asciiTheme="minorHAnsi" w:hAnsiTheme="minorHAnsi"/>
                <w:sz w:val="20"/>
                <w:szCs w:val="20"/>
              </w:rPr>
            </w:pPr>
          </w:p>
        </w:tc>
      </w:tr>
      <w:tr w:rsidR="00CF3357" w:rsidRPr="00337393" w14:paraId="4CDD9CA0" w14:textId="77777777" w:rsidTr="00F840CC">
        <w:trPr>
          <w:trHeight w:val="283"/>
        </w:trPr>
        <w:tc>
          <w:tcPr>
            <w:tcW w:w="1163" w:type="pct"/>
          </w:tcPr>
          <w:p w14:paraId="56DEE589"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4.4. Limitados conocimientos y capacidades de los actores estatales para garantizar las condiciones adecuadas para el diálogo con enfoque intercultural, respetando la cosmovisión de los pueblos indígenas u originarios</w:t>
            </w:r>
          </w:p>
        </w:tc>
        <w:tc>
          <w:tcPr>
            <w:tcW w:w="1773" w:type="pct"/>
          </w:tcPr>
          <w:p w14:paraId="4018AF15"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Esta causa indirecta plantea que, en el marco del diálogo intercultural que se debe asegurar en la implementación de los procesos de consulta previa y participación, aún los actores estatales cuenten con insuficientes conocimientos sobre derechos colectivos de los pueblos indígenas y con débiles capacidades interculturales a fin de poder garantizar un diálogo que respete la cosmovisión de los pueblos. Esta situación se refuerza con la situación de desconfianza estructural construida, lo que exige de los servidores y funcionarios públicos (actores estatales) un sostenido esfuerzo, consciente y razonado, para desarrollar interacciones eficaces y adecuadas con las personas e instituciones de todas las culturas. </w:t>
            </w:r>
          </w:p>
          <w:p w14:paraId="0E018B34"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 </w:t>
            </w:r>
          </w:p>
        </w:tc>
        <w:tc>
          <w:tcPr>
            <w:tcW w:w="2064" w:type="pct"/>
          </w:tcPr>
          <w:p w14:paraId="6C4603CF" w14:textId="77777777" w:rsidR="00CF3357" w:rsidRPr="00337393" w:rsidRDefault="00CF3357" w:rsidP="003A41C1">
            <w:pPr>
              <w:pStyle w:val="Prrafodelista"/>
              <w:numPr>
                <w:ilvl w:val="0"/>
                <w:numId w:val="85"/>
              </w:numPr>
              <w:ind w:left="183" w:hanging="183"/>
              <w:jc w:val="both"/>
              <w:rPr>
                <w:rFonts w:asciiTheme="minorHAnsi" w:hAnsiTheme="minorHAnsi" w:cstheme="minorHAnsi"/>
                <w:sz w:val="20"/>
                <w:szCs w:val="20"/>
              </w:rPr>
            </w:pPr>
            <w:r w:rsidRPr="00337393">
              <w:rPr>
                <w:rFonts w:asciiTheme="minorHAnsi" w:hAnsiTheme="minorHAnsi" w:cstheme="minorHAnsi"/>
                <w:sz w:val="20"/>
                <w:szCs w:val="20"/>
              </w:rPr>
              <w:t>En el año 2021, la OIT identifica que, aún se evidencia debilidad en los espacios de diálogo con los pueblos indígenas, debido a que, las entidades y sus miembros siguen siendo como extremos opuestos, lo cual no genera un adecuado ambiente para el diálogo. Además, en algunos casos se ha evidenciado que, incluso, no existe un adecuado entendimiento entre las entidades estatales lo que acrecienta el grado de desconfianza. En esa línea, esta Organización resalta la importancia de fortalecer las capacidades de los actores estatales, de manera sistémica, y que no solo se realice cuando se va a mediar un proceso de diálogo. Asimismo, la OIT evidencia deficiencias en las autoridades responsables de efectuar los procesos de consulta y participación, debido a que cuentan con poco personal y sufren de alta rotación, así como falencias en la profesionalización de sus actores, generando demoras en el desarrollo de estos procesos.</w:t>
            </w:r>
          </w:p>
          <w:p w14:paraId="550D05B3" w14:textId="77777777" w:rsidR="00CF3357" w:rsidRPr="00337393" w:rsidRDefault="00CF3357" w:rsidP="009B2453">
            <w:pPr>
              <w:pStyle w:val="Prrafodelista"/>
              <w:ind w:left="183"/>
              <w:jc w:val="both"/>
              <w:rPr>
                <w:rFonts w:asciiTheme="minorHAnsi" w:hAnsiTheme="minorHAnsi" w:cstheme="minorHAnsi"/>
                <w:sz w:val="20"/>
                <w:szCs w:val="20"/>
              </w:rPr>
            </w:pPr>
          </w:p>
          <w:p w14:paraId="6FA07446" w14:textId="77777777" w:rsidR="00CF3357" w:rsidRPr="00337393" w:rsidRDefault="00CF3357" w:rsidP="003A41C1">
            <w:pPr>
              <w:pStyle w:val="Prrafodelista"/>
              <w:numPr>
                <w:ilvl w:val="0"/>
                <w:numId w:val="85"/>
              </w:numPr>
              <w:ind w:left="183" w:hanging="183"/>
              <w:jc w:val="both"/>
              <w:rPr>
                <w:rFonts w:asciiTheme="minorHAnsi" w:hAnsiTheme="minorHAnsi" w:cstheme="minorHAnsi"/>
                <w:sz w:val="20"/>
                <w:szCs w:val="20"/>
              </w:rPr>
            </w:pPr>
            <w:r w:rsidRPr="00337393">
              <w:rPr>
                <w:rFonts w:asciiTheme="minorHAnsi" w:hAnsiTheme="minorHAnsi" w:cstheme="minorHAnsi"/>
                <w:sz w:val="20"/>
                <w:szCs w:val="20"/>
              </w:rPr>
              <w:t>En el año 2019, sobre la implementación del derecho a la consulta previa en el sub sector electricidad y en el sub sector minería, respectivamente, se identificó las siguientes lecciones referidas a los limitados conocimientos y capacidades de los actores estatales para garantizar las condiciones adecuadas para el diálogo con el enfoque intercultural respetando la cosmovisión de los pueblos indígenas u originarios:</w:t>
            </w:r>
          </w:p>
          <w:p w14:paraId="19488137" w14:textId="77777777" w:rsidR="00011899" w:rsidRDefault="00011899" w:rsidP="009A6EF2">
            <w:pPr>
              <w:pStyle w:val="Prrafodelista"/>
              <w:rPr>
                <w:ins w:id="110" w:author="Carmen del Rosario Bahamonde Quinteros" w:date="2023-09-04T19:17:00Z"/>
                <w:rFonts w:asciiTheme="minorHAnsi" w:hAnsiTheme="minorHAnsi"/>
                <w:sz w:val="20"/>
                <w:szCs w:val="20"/>
              </w:rPr>
            </w:pPr>
          </w:p>
          <w:p w14:paraId="79998FDF" w14:textId="77777777" w:rsidR="00CF3357" w:rsidRPr="00337393" w:rsidRDefault="00CF3357" w:rsidP="009B2453">
            <w:pPr>
              <w:jc w:val="both"/>
              <w:rPr>
                <w:rFonts w:asciiTheme="minorHAnsi" w:hAnsiTheme="minorHAnsi"/>
                <w:sz w:val="20"/>
                <w:szCs w:val="20"/>
              </w:rPr>
            </w:pPr>
          </w:p>
          <w:p w14:paraId="13315454" w14:textId="77777777" w:rsidR="00CF3357" w:rsidRPr="00337393" w:rsidRDefault="00CF3357" w:rsidP="003A41C1">
            <w:pPr>
              <w:numPr>
                <w:ilvl w:val="0"/>
                <w:numId w:val="82"/>
              </w:numPr>
              <w:jc w:val="both"/>
              <w:rPr>
                <w:rFonts w:asciiTheme="minorHAnsi" w:hAnsiTheme="minorHAnsi"/>
                <w:sz w:val="20"/>
                <w:szCs w:val="20"/>
              </w:rPr>
            </w:pPr>
            <w:r w:rsidRPr="00337393">
              <w:rPr>
                <w:rFonts w:asciiTheme="minorHAnsi" w:hAnsiTheme="minorHAnsi"/>
                <w:sz w:val="20"/>
                <w:szCs w:val="20"/>
              </w:rPr>
              <w:t xml:space="preserve">El principio de interculturalidad implica que el proceso de consulta debe ser planificado a partir de la organización interna y características de cada pueblo consultado. Como hemos señalado, esta información es recogida durante la etapa de identificación de pueblos indígenas u originarios. </w:t>
            </w:r>
          </w:p>
          <w:p w14:paraId="667CC6CC" w14:textId="77777777" w:rsidR="00CF3357" w:rsidRPr="00337393" w:rsidRDefault="00CF3357" w:rsidP="009B2453">
            <w:pPr>
              <w:jc w:val="both"/>
              <w:rPr>
                <w:rFonts w:asciiTheme="minorHAnsi" w:hAnsiTheme="minorHAnsi"/>
                <w:sz w:val="20"/>
                <w:szCs w:val="20"/>
              </w:rPr>
            </w:pPr>
          </w:p>
          <w:p w14:paraId="5BE3675C" w14:textId="77777777" w:rsidR="00CF3357" w:rsidRPr="00337393" w:rsidRDefault="00CF3357" w:rsidP="003A41C1">
            <w:pPr>
              <w:numPr>
                <w:ilvl w:val="0"/>
                <w:numId w:val="82"/>
              </w:numPr>
              <w:jc w:val="both"/>
              <w:rPr>
                <w:rFonts w:asciiTheme="minorHAnsi" w:hAnsiTheme="minorHAnsi"/>
                <w:sz w:val="20"/>
                <w:szCs w:val="20"/>
              </w:rPr>
            </w:pPr>
            <w:r w:rsidRPr="00337393">
              <w:rPr>
                <w:rFonts w:asciiTheme="minorHAnsi" w:hAnsiTheme="minorHAnsi"/>
                <w:sz w:val="20"/>
                <w:szCs w:val="20"/>
              </w:rPr>
              <w:t xml:space="preserve">El principio de flexibilidad permitió que las actividades se adapten de mejor forma a las necesidades de los pueblos consultados. El MINEM tiene la obligación legal de aplicar el principio de flexibilidad siempre que sea necesario, para garantizar la participación efectiva de los pueblos consultados y la finalidad de la consulta previa. </w:t>
            </w:r>
          </w:p>
          <w:p w14:paraId="0D91C818" w14:textId="77777777" w:rsidR="00011899" w:rsidRDefault="00011899" w:rsidP="002166C7">
            <w:pPr>
              <w:jc w:val="both"/>
              <w:rPr>
                <w:ins w:id="111" w:author="Carmen del Rosario Bahamonde Quinteros" w:date="2023-09-04T19:17:00Z"/>
                <w:rFonts w:asciiTheme="minorHAnsi" w:hAnsiTheme="minorHAnsi"/>
                <w:sz w:val="20"/>
                <w:szCs w:val="20"/>
              </w:rPr>
            </w:pPr>
          </w:p>
          <w:p w14:paraId="3E0119CD" w14:textId="77777777" w:rsidR="00CF3357" w:rsidRPr="00337393" w:rsidRDefault="00CF3357" w:rsidP="009B2453">
            <w:pPr>
              <w:jc w:val="both"/>
              <w:rPr>
                <w:rFonts w:asciiTheme="minorHAnsi" w:hAnsiTheme="minorHAnsi"/>
                <w:sz w:val="20"/>
                <w:szCs w:val="20"/>
              </w:rPr>
            </w:pPr>
          </w:p>
          <w:p w14:paraId="4B479E18" w14:textId="77777777" w:rsidR="00CF3357" w:rsidRPr="00337393" w:rsidRDefault="00CF3357" w:rsidP="003A41C1">
            <w:pPr>
              <w:numPr>
                <w:ilvl w:val="0"/>
                <w:numId w:val="82"/>
              </w:numPr>
              <w:jc w:val="both"/>
              <w:rPr>
                <w:rFonts w:asciiTheme="minorHAnsi" w:hAnsiTheme="minorHAnsi"/>
                <w:sz w:val="20"/>
                <w:szCs w:val="20"/>
              </w:rPr>
            </w:pPr>
            <w:r w:rsidRPr="00337393">
              <w:rPr>
                <w:rFonts w:asciiTheme="minorHAnsi" w:hAnsiTheme="minorHAnsi"/>
                <w:sz w:val="20"/>
                <w:szCs w:val="20"/>
              </w:rPr>
              <w:t xml:space="preserve">El desarrollo de las etapas del proceso de consulta debe efectuarse en observancia del principio de buena fe, propiciando un verdadero diálogo entre las autoridades gubernamentales y el pueblo indígena u originario identificado, en el que se fomente la comunicación y el entendimiento, así como el respeto mutuo y el deseo sincero de alcanzar acuerdos. </w:t>
            </w:r>
          </w:p>
          <w:p w14:paraId="2CB5F22C" w14:textId="77777777" w:rsidR="00011899" w:rsidRDefault="00011899" w:rsidP="002166C7">
            <w:pPr>
              <w:jc w:val="both"/>
              <w:rPr>
                <w:ins w:id="112" w:author="Carmen del Rosario Bahamonde Quinteros" w:date="2023-09-04T19:17:00Z"/>
                <w:rFonts w:asciiTheme="minorHAnsi" w:hAnsiTheme="minorHAnsi"/>
                <w:sz w:val="20"/>
                <w:szCs w:val="20"/>
              </w:rPr>
            </w:pPr>
          </w:p>
          <w:p w14:paraId="1588E9A5" w14:textId="77777777" w:rsidR="00CF3357" w:rsidRPr="00337393" w:rsidRDefault="00CF3357" w:rsidP="009B2453">
            <w:pPr>
              <w:jc w:val="both"/>
              <w:rPr>
                <w:rFonts w:asciiTheme="minorHAnsi" w:hAnsiTheme="minorHAnsi"/>
                <w:sz w:val="20"/>
                <w:szCs w:val="20"/>
              </w:rPr>
            </w:pPr>
          </w:p>
          <w:p w14:paraId="40781A23" w14:textId="77777777" w:rsidR="00CF3357" w:rsidRPr="00337393" w:rsidRDefault="00CF3357" w:rsidP="003A41C1">
            <w:pPr>
              <w:numPr>
                <w:ilvl w:val="0"/>
                <w:numId w:val="82"/>
              </w:numPr>
              <w:jc w:val="both"/>
              <w:rPr>
                <w:rFonts w:asciiTheme="minorHAnsi" w:hAnsiTheme="minorHAnsi"/>
                <w:sz w:val="20"/>
                <w:szCs w:val="20"/>
              </w:rPr>
            </w:pPr>
            <w:r w:rsidRPr="00337393">
              <w:rPr>
                <w:rFonts w:asciiTheme="minorHAnsi" w:hAnsiTheme="minorHAnsi"/>
                <w:sz w:val="20"/>
                <w:szCs w:val="20"/>
              </w:rPr>
              <w:t>Espacios muy formales y verticales pueden limitar la participación de líderes, restringir la participación de mujeres, condicionar la confianza entre los participantes y agotar a los asistentes con temas complejos, horarios largos y espacios calurosos. Entre otros.</w:t>
            </w:r>
          </w:p>
          <w:p w14:paraId="5B185754" w14:textId="77777777" w:rsidR="00011899" w:rsidRDefault="00011899" w:rsidP="002166C7">
            <w:pPr>
              <w:jc w:val="both"/>
              <w:rPr>
                <w:ins w:id="113" w:author="Carmen del Rosario Bahamonde Quinteros" w:date="2023-09-04T19:17:00Z"/>
                <w:rFonts w:asciiTheme="minorHAnsi" w:hAnsiTheme="minorHAnsi"/>
                <w:sz w:val="20"/>
                <w:szCs w:val="20"/>
              </w:rPr>
            </w:pPr>
          </w:p>
          <w:p w14:paraId="5A8F7739" w14:textId="77777777" w:rsidR="00CF3357" w:rsidRPr="00337393" w:rsidRDefault="00CF3357" w:rsidP="009B2453">
            <w:pPr>
              <w:jc w:val="both"/>
              <w:rPr>
                <w:rFonts w:asciiTheme="minorHAnsi" w:hAnsiTheme="minorHAnsi"/>
                <w:sz w:val="20"/>
                <w:szCs w:val="20"/>
              </w:rPr>
            </w:pPr>
          </w:p>
        </w:tc>
      </w:tr>
      <w:tr w:rsidR="00CF3357" w:rsidRPr="00337393" w14:paraId="335E3F04" w14:textId="77777777" w:rsidTr="00F840CC">
        <w:trPr>
          <w:trHeight w:val="283"/>
        </w:trPr>
        <w:tc>
          <w:tcPr>
            <w:tcW w:w="1163" w:type="pct"/>
          </w:tcPr>
          <w:p w14:paraId="6CCE7493"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4.5. Limitadas condiciones para la participación efectiva de los pueblos indígenas u originarios en los espacios de toma de decisión estatal, respetando el derecho a la autonomía y libre determinación</w:t>
            </w:r>
          </w:p>
        </w:tc>
        <w:tc>
          <w:tcPr>
            <w:tcW w:w="1773" w:type="pct"/>
          </w:tcPr>
          <w:p w14:paraId="475B0C0F"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Esta causa indirecta problematiza sobre las insuficientes condiciones para garantizar la participación de los pueblos indígenas u originarios en los espacios de toma decisión de los tres niveles de gobierno, donde la cuota indígena cobra particular importancia por los efectos perversos en su aplicación generando el riesgo de un mayor fraccionamiento del voto indígena y división en las organizaciones. Problemática que se replica en los asuntos internos de las mismas comunidades, siendo las mujeres indígenas, el grupo que aún sigue siendo relegado a ocupar menos cargos de decisión, reforzando su posición de desventaja y subordinación. </w:t>
            </w:r>
          </w:p>
          <w:p w14:paraId="0AEA8194" w14:textId="77777777" w:rsidR="00CF3357" w:rsidRPr="00337393" w:rsidRDefault="00CF3357" w:rsidP="009B2453">
            <w:pPr>
              <w:jc w:val="both"/>
              <w:rPr>
                <w:rFonts w:asciiTheme="minorHAnsi" w:hAnsiTheme="minorHAnsi"/>
                <w:sz w:val="20"/>
                <w:szCs w:val="20"/>
              </w:rPr>
            </w:pPr>
          </w:p>
          <w:p w14:paraId="6179D458" w14:textId="77777777" w:rsidR="00CF3357" w:rsidRPr="00337393" w:rsidRDefault="00CF3357" w:rsidP="009B2453">
            <w:pPr>
              <w:jc w:val="both"/>
              <w:rPr>
                <w:rFonts w:asciiTheme="minorHAnsi" w:hAnsiTheme="minorHAnsi"/>
                <w:sz w:val="20"/>
                <w:szCs w:val="20"/>
              </w:rPr>
            </w:pPr>
          </w:p>
          <w:p w14:paraId="19D41C0C" w14:textId="77777777" w:rsidR="00CF3357" w:rsidRPr="00337393" w:rsidRDefault="00CF3357" w:rsidP="009B2453">
            <w:pPr>
              <w:jc w:val="both"/>
              <w:rPr>
                <w:rFonts w:asciiTheme="minorHAnsi" w:hAnsiTheme="minorHAnsi"/>
                <w:sz w:val="20"/>
                <w:szCs w:val="20"/>
              </w:rPr>
            </w:pPr>
          </w:p>
          <w:p w14:paraId="7944B74C" w14:textId="77777777" w:rsidR="00CF3357" w:rsidRPr="00337393" w:rsidRDefault="00CF3357" w:rsidP="009B2453">
            <w:pPr>
              <w:jc w:val="both"/>
              <w:rPr>
                <w:rFonts w:asciiTheme="minorHAnsi" w:hAnsiTheme="minorHAnsi"/>
                <w:sz w:val="20"/>
                <w:szCs w:val="20"/>
              </w:rPr>
            </w:pPr>
          </w:p>
        </w:tc>
        <w:tc>
          <w:tcPr>
            <w:tcW w:w="2064" w:type="pct"/>
          </w:tcPr>
          <w:p w14:paraId="5C38CEA0" w14:textId="77777777" w:rsidR="00CF3357" w:rsidRPr="00337393" w:rsidRDefault="00CF3357" w:rsidP="003A41C1">
            <w:pPr>
              <w:pStyle w:val="Prrafodelista"/>
              <w:numPr>
                <w:ilvl w:val="0"/>
                <w:numId w:val="85"/>
              </w:numPr>
              <w:ind w:left="183" w:hanging="183"/>
              <w:jc w:val="both"/>
              <w:rPr>
                <w:rFonts w:asciiTheme="minorHAnsi" w:hAnsiTheme="minorHAnsi" w:cstheme="minorHAnsi"/>
                <w:sz w:val="20"/>
                <w:szCs w:val="20"/>
              </w:rPr>
            </w:pPr>
            <w:r w:rsidRPr="00337393">
              <w:rPr>
                <w:rFonts w:asciiTheme="minorHAnsi" w:hAnsiTheme="minorHAnsi" w:cstheme="minorHAnsi"/>
                <w:sz w:val="20"/>
                <w:szCs w:val="20"/>
              </w:rPr>
              <w:t xml:space="preserve">La Relatoría Especial de Naciones Unidas (2010) identifica la necesidad de elaborar estrategias viables para el ejercicio efectivo de este derecho, tras observar que, por un lado, la participación de los pueblos indígenas en la vida pública general del Estado es aún insuficiente y no proporcional a su población en la mayoría de los países, por ejemplo,  si bien se identifica esfuerzos de los Estados para aumentar la participación política de pueblos a través de cierto número de escaños en los órganos legislativos, aun se debe tomar medidas para garantizar una mayor participación de los pueblos en el proceso de definición de la política del Estado y la administración de los programas de gobierno. </w:t>
            </w:r>
          </w:p>
          <w:p w14:paraId="0A5BBF3F" w14:textId="77777777" w:rsidR="00CF3357" w:rsidRPr="00337393" w:rsidRDefault="00CF3357" w:rsidP="009B2453">
            <w:pPr>
              <w:pStyle w:val="Prrafodelista"/>
              <w:ind w:left="183"/>
              <w:jc w:val="both"/>
              <w:rPr>
                <w:rFonts w:asciiTheme="minorHAnsi" w:hAnsiTheme="minorHAnsi" w:cstheme="minorHAnsi"/>
                <w:sz w:val="20"/>
                <w:szCs w:val="20"/>
              </w:rPr>
            </w:pPr>
          </w:p>
          <w:p w14:paraId="7CC495AC" w14:textId="77777777" w:rsidR="00CF3357" w:rsidRPr="00337393" w:rsidRDefault="00CF3357" w:rsidP="003A41C1">
            <w:pPr>
              <w:pStyle w:val="Prrafodelista"/>
              <w:numPr>
                <w:ilvl w:val="0"/>
                <w:numId w:val="85"/>
              </w:numPr>
              <w:ind w:left="183" w:hanging="183"/>
              <w:jc w:val="both"/>
              <w:rPr>
                <w:rFonts w:asciiTheme="minorHAnsi" w:hAnsiTheme="minorHAnsi" w:cstheme="minorHAnsi"/>
                <w:sz w:val="20"/>
                <w:szCs w:val="20"/>
              </w:rPr>
            </w:pPr>
            <w:r w:rsidRPr="00337393">
              <w:rPr>
                <w:rFonts w:asciiTheme="minorHAnsi" w:hAnsiTheme="minorHAnsi" w:cstheme="minorHAnsi"/>
                <w:sz w:val="20"/>
                <w:szCs w:val="20"/>
              </w:rPr>
              <w:t xml:space="preserve">También se observa la falta de participación suficiente de los pueblos en la elaboración, ejecución y seguimiento de los programas y políticas que les afecta de manera específica. En el plano internacional, no hay suficiente participación de los pueblos indígenas en conferencias y reuniones donde se examinan y deciden asuntos de importancia vital para ellos como el medio ambiente o referente a sus conocimientos tradicionales. </w:t>
            </w:r>
          </w:p>
          <w:p w14:paraId="4FDB0715" w14:textId="77777777" w:rsidR="00011899" w:rsidRDefault="00011899">
            <w:pPr>
              <w:pStyle w:val="Prrafodelista"/>
              <w:rPr>
                <w:ins w:id="114" w:author="Carmen del Rosario Bahamonde Quinteros" w:date="2023-09-04T19:17:00Z"/>
                <w:rFonts w:asciiTheme="minorHAnsi" w:hAnsiTheme="minorHAnsi" w:cstheme="minorHAnsi"/>
                <w:sz w:val="20"/>
                <w:szCs w:val="20"/>
              </w:rPr>
              <w:pPrChange w:id="115" w:author="Carmen del Rosario Bahamonde Quinteros" w:date="2023-09-04T19:17:00Z">
                <w:pPr>
                  <w:pStyle w:val="Prrafodelista"/>
                  <w:ind w:left="183"/>
                  <w:jc w:val="both"/>
                </w:pPr>
              </w:pPrChange>
            </w:pPr>
          </w:p>
          <w:p w14:paraId="1CAED3C2" w14:textId="77777777" w:rsidR="00CF3357" w:rsidRPr="00337393" w:rsidRDefault="00CF3357" w:rsidP="009B2453">
            <w:pPr>
              <w:pStyle w:val="Prrafodelista"/>
              <w:ind w:left="183"/>
              <w:jc w:val="both"/>
              <w:rPr>
                <w:rFonts w:asciiTheme="minorHAnsi" w:hAnsiTheme="minorHAnsi" w:cstheme="minorHAnsi"/>
                <w:sz w:val="20"/>
                <w:szCs w:val="20"/>
              </w:rPr>
            </w:pPr>
          </w:p>
          <w:p w14:paraId="79FE7F15" w14:textId="77777777" w:rsidR="00CF3357" w:rsidRPr="00337393" w:rsidRDefault="00CF3357" w:rsidP="003A41C1">
            <w:pPr>
              <w:pStyle w:val="Prrafodelista"/>
              <w:numPr>
                <w:ilvl w:val="0"/>
                <w:numId w:val="85"/>
              </w:numPr>
              <w:ind w:left="183" w:hanging="183"/>
              <w:jc w:val="both"/>
              <w:rPr>
                <w:rFonts w:asciiTheme="minorHAnsi" w:hAnsiTheme="minorHAnsi" w:cstheme="minorHAnsi"/>
                <w:sz w:val="20"/>
                <w:szCs w:val="20"/>
              </w:rPr>
            </w:pPr>
            <w:r w:rsidRPr="00337393">
              <w:rPr>
                <w:rFonts w:asciiTheme="minorHAnsi" w:hAnsiTheme="minorHAnsi" w:cstheme="minorHAnsi"/>
                <w:sz w:val="20"/>
                <w:szCs w:val="20"/>
              </w:rPr>
              <w:t>Por otro lado, desde la Agenda Grande de la Asociación Interétnica de Desarrollo de la Selva Peruana (AIDESEP) se evidencia la necesidad de garantizar la participación efectiva y paritaria de las mujeres indígenas amazónicas en todos los espacios y niveles de toma decisión y en las instancias impulsadas por el Estado, así como garantizar el involucramiento y la participación de la juventud indígena en los diferentes espacios de decisión a nivel comunal, local, regional y nacional. Además, se plantea como otra problemática, la aún nula representación indígena en instancias como el Congreso de la República, persistiendo así un modelo colonial por el cual las decisiones se siguen tomando sin consulta, ni consentimiento ni participación de los pueblos.</w:t>
            </w:r>
          </w:p>
        </w:tc>
      </w:tr>
      <w:tr w:rsidR="00CF3357" w:rsidRPr="00337393" w14:paraId="12D3BA67" w14:textId="77777777" w:rsidTr="00F840CC">
        <w:trPr>
          <w:trHeight w:val="283"/>
        </w:trPr>
        <w:tc>
          <w:tcPr>
            <w:tcW w:w="1163" w:type="pct"/>
          </w:tcPr>
          <w:p w14:paraId="41A455FE"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4.6. Limitada participación de la institucionalidad indígena con autonomía organizativa, económica, administrativa, política y presupuestal en la estructura del estado</w:t>
            </w:r>
          </w:p>
        </w:tc>
        <w:tc>
          <w:tcPr>
            <w:tcW w:w="1773" w:type="pct"/>
          </w:tcPr>
          <w:p w14:paraId="5883CD6F"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Esta causa indirecta ahonda sobre el reconocimiento de la institucionalidad indígena en las estructuras del Estado, identificando la necesidad de cambios en el sistema de gobierno, sistema electoral y demás sistemas conexos que permitan incorporar la visión indígena en los poderes del Estado.</w:t>
            </w:r>
          </w:p>
          <w:p w14:paraId="536D0532" w14:textId="77777777" w:rsidR="00CF3357" w:rsidRPr="00337393" w:rsidRDefault="00CF3357" w:rsidP="009B2453">
            <w:pPr>
              <w:jc w:val="both"/>
              <w:rPr>
                <w:rFonts w:asciiTheme="minorHAnsi" w:hAnsiTheme="minorHAnsi"/>
                <w:sz w:val="20"/>
                <w:szCs w:val="20"/>
              </w:rPr>
            </w:pPr>
          </w:p>
        </w:tc>
        <w:tc>
          <w:tcPr>
            <w:tcW w:w="2064" w:type="pct"/>
          </w:tcPr>
          <w:p w14:paraId="186D4242" w14:textId="77777777" w:rsidR="00CF3357" w:rsidRPr="00337393" w:rsidRDefault="00CF3357" w:rsidP="003A41C1">
            <w:pPr>
              <w:pStyle w:val="Prrafodelista"/>
              <w:numPr>
                <w:ilvl w:val="0"/>
                <w:numId w:val="85"/>
              </w:numPr>
              <w:ind w:left="183" w:hanging="183"/>
              <w:jc w:val="both"/>
              <w:rPr>
                <w:rFonts w:asciiTheme="minorHAnsi" w:hAnsiTheme="minorHAnsi"/>
                <w:sz w:val="20"/>
                <w:szCs w:val="20"/>
              </w:rPr>
            </w:pPr>
            <w:r w:rsidRPr="00337393">
              <w:rPr>
                <w:rFonts w:asciiTheme="minorHAnsi" w:hAnsiTheme="minorHAnsi" w:cstheme="minorHAnsi"/>
                <w:sz w:val="20"/>
                <w:szCs w:val="20"/>
              </w:rPr>
              <w:t xml:space="preserve">La representación indígena viene demandando espacios de participación directa en la vida social, económica y política de las sociedades en la que se encuentran inmersos, así como en los procesos gubernamentales del Estado. Estas demandas se amparan en una agenda indígena política amplia que se relaciona con el reconocimiento de sus derechos colectivos y el desarrollo sostenible. </w:t>
            </w:r>
          </w:p>
          <w:p w14:paraId="32939174" w14:textId="77777777" w:rsidR="00CF3357" w:rsidRPr="00337393" w:rsidRDefault="00CF3357" w:rsidP="009B2453">
            <w:pPr>
              <w:pStyle w:val="Prrafodelista"/>
              <w:ind w:left="183"/>
              <w:jc w:val="both"/>
              <w:rPr>
                <w:rFonts w:asciiTheme="minorHAnsi" w:hAnsiTheme="minorHAnsi"/>
                <w:sz w:val="20"/>
                <w:szCs w:val="20"/>
              </w:rPr>
            </w:pPr>
          </w:p>
          <w:p w14:paraId="623FE0D0" w14:textId="77777777" w:rsidR="00CF3357" w:rsidRPr="00337393" w:rsidRDefault="00CF3357" w:rsidP="003A41C1">
            <w:pPr>
              <w:pStyle w:val="Prrafodelista"/>
              <w:numPr>
                <w:ilvl w:val="0"/>
                <w:numId w:val="85"/>
              </w:numPr>
              <w:ind w:left="183" w:hanging="183"/>
              <w:jc w:val="both"/>
              <w:rPr>
                <w:rFonts w:asciiTheme="minorHAnsi" w:hAnsiTheme="minorHAnsi"/>
                <w:sz w:val="20"/>
                <w:szCs w:val="20"/>
              </w:rPr>
            </w:pPr>
            <w:r w:rsidRPr="00337393">
              <w:rPr>
                <w:rFonts w:asciiTheme="minorHAnsi" w:hAnsiTheme="minorHAnsi" w:cstheme="minorHAnsi"/>
                <w:sz w:val="20"/>
                <w:szCs w:val="20"/>
              </w:rPr>
              <w:t>La participación de los pueblos en la toma de todas aquellas decisiones que les afecte resulta imprescindible para el ejercicio del derecho a la libre autodeterminación, la continuidad de sus instituciones propias y el mantenimiento de sus relaciones con los recursos naturales, la tierra y el territorio (DAR, 2013).</w:t>
            </w:r>
          </w:p>
          <w:p w14:paraId="20AB9B1B" w14:textId="77777777" w:rsidR="00011899" w:rsidRDefault="00011899" w:rsidP="00011899">
            <w:pPr>
              <w:pStyle w:val="Prrafodelista"/>
              <w:rPr>
                <w:ins w:id="116" w:author="Carmen del Rosario Bahamonde Quinteros" w:date="2023-09-04T19:17:00Z"/>
                <w:rFonts w:asciiTheme="minorHAnsi" w:hAnsiTheme="minorHAnsi" w:cstheme="minorHAnsi"/>
                <w:sz w:val="20"/>
                <w:szCs w:val="20"/>
              </w:rPr>
            </w:pPr>
          </w:p>
          <w:p w14:paraId="47A064F4" w14:textId="77777777" w:rsidR="00CF3357" w:rsidRPr="00337393" w:rsidRDefault="00CF3357" w:rsidP="009B2453">
            <w:pPr>
              <w:pStyle w:val="Prrafodelista"/>
              <w:rPr>
                <w:del w:id="117" w:author="Carmen del Rosario Bahamonde Quinteros" w:date="2023-09-04T19:17:00Z"/>
                <w:rFonts w:asciiTheme="minorHAnsi" w:hAnsiTheme="minorHAnsi" w:cstheme="minorHAnsi"/>
                <w:sz w:val="20"/>
                <w:szCs w:val="20"/>
              </w:rPr>
            </w:pPr>
          </w:p>
          <w:p w14:paraId="6F4DB2DD" w14:textId="77777777" w:rsidR="00CF3357" w:rsidRPr="00337393" w:rsidRDefault="00CF3357" w:rsidP="003A41C1">
            <w:pPr>
              <w:pStyle w:val="Prrafodelista"/>
              <w:numPr>
                <w:ilvl w:val="0"/>
                <w:numId w:val="85"/>
              </w:numPr>
              <w:ind w:left="183" w:hanging="183"/>
              <w:jc w:val="both"/>
              <w:rPr>
                <w:rFonts w:asciiTheme="minorHAnsi" w:hAnsiTheme="minorHAnsi"/>
                <w:sz w:val="20"/>
                <w:szCs w:val="20"/>
              </w:rPr>
            </w:pPr>
            <w:r w:rsidRPr="00337393">
              <w:rPr>
                <w:rFonts w:asciiTheme="minorHAnsi" w:hAnsiTheme="minorHAnsi" w:cstheme="minorHAnsi"/>
                <w:sz w:val="20"/>
                <w:szCs w:val="20"/>
              </w:rPr>
              <w:t>Actualmente, la institucionalidad más cercana es la creación del Ministerio de Cultura y del Viceministerio de Interculturalidad. Otra institucionalidad cercana fue la conformación del primer Grupo de Trabajo de Políticas Indígenas creado dentro del Viceministerio de Interculturalidad y con posterioridad la creación de la Comisión Multisectorial permanente en materia indígena reciamente creada. Espacios que, aún resultan insuficientes y limitados conforme lo han expresado las 8 organizaciones indígenas de representación nacional, en el marco de los talleres descentralizados y reuniones de trabajo desarrollados en el marco de la presente propuesta de política nacional.</w:t>
            </w:r>
            <w:r w:rsidRPr="00337393">
              <w:rPr>
                <w:rFonts w:asciiTheme="minorHAnsi" w:hAnsiTheme="minorHAnsi"/>
                <w:sz w:val="20"/>
                <w:szCs w:val="20"/>
              </w:rPr>
              <w:t xml:space="preserve"> </w:t>
            </w:r>
          </w:p>
        </w:tc>
      </w:tr>
      <w:tr w:rsidR="00CF3357" w:rsidRPr="00337393" w14:paraId="302611B0" w14:textId="77777777" w:rsidTr="00F840CC">
        <w:trPr>
          <w:trHeight w:val="283"/>
        </w:trPr>
        <w:tc>
          <w:tcPr>
            <w:tcW w:w="1163" w:type="pct"/>
          </w:tcPr>
          <w:p w14:paraId="5FA2CD78" w14:textId="77777777" w:rsidR="00CF3357" w:rsidRPr="00337393" w:rsidRDefault="00CF3357" w:rsidP="009B2453">
            <w:pPr>
              <w:jc w:val="both"/>
              <w:rPr>
                <w:rFonts w:asciiTheme="minorHAnsi" w:hAnsiTheme="minorHAnsi"/>
                <w:sz w:val="20"/>
                <w:szCs w:val="20"/>
              </w:rPr>
            </w:pPr>
            <w:r w:rsidRPr="00337393">
              <w:rPr>
                <w:rFonts w:asciiTheme="minorHAnsi" w:hAnsiTheme="minorHAnsi"/>
                <w:b/>
                <w:sz w:val="20"/>
                <w:szCs w:val="20"/>
              </w:rPr>
              <w:t>Causa directa 5. VULNERACIÓN A LOS DERECHOS DE LOS PUEBLOS INDÍGENAS EN SITUACIÓN DE AISLAMIENTO Y CONTACTO INICIAL (PIACI)</w:t>
            </w:r>
          </w:p>
        </w:tc>
        <w:tc>
          <w:tcPr>
            <w:tcW w:w="1773" w:type="pct"/>
          </w:tcPr>
          <w:p w14:paraId="03B15C73"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En esta </w:t>
            </w:r>
            <w:ins w:id="118" w:author="Carmen del Rosario Bahamonde Quinteros" w:date="2023-09-04T19:17:00Z">
              <w:r w:rsidR="00011899">
                <w:rPr>
                  <w:rFonts w:asciiTheme="minorHAnsi" w:hAnsiTheme="minorHAnsi"/>
                  <w:sz w:val="20"/>
                  <w:szCs w:val="20"/>
                </w:rPr>
                <w:t xml:space="preserve">condición </w:t>
              </w:r>
            </w:ins>
            <w:ins w:id="119" w:author="Carmen del Rosario Bahamonde Quinteros" w:date="2023-09-12T15:20:00Z">
              <w:r w:rsidRPr="00337393">
                <w:rPr>
                  <w:rFonts w:asciiTheme="minorHAnsi" w:hAnsiTheme="minorHAnsi"/>
                  <w:sz w:val="20"/>
                  <w:szCs w:val="20"/>
                </w:rPr>
                <w:t>ca</w:t>
              </w:r>
            </w:ins>
            <w:ins w:id="120" w:author="Carmen del Rosario Bahamonde Quinteros" w:date="2023-09-04T19:17:00Z">
              <w:r w:rsidR="00011899">
                <w:rPr>
                  <w:rFonts w:asciiTheme="minorHAnsi" w:hAnsiTheme="minorHAnsi"/>
                  <w:sz w:val="20"/>
                  <w:szCs w:val="20"/>
                </w:rPr>
                <w:t>usal</w:t>
              </w:r>
            </w:ins>
            <w:del w:id="121" w:author="Carmen del Rosario Bahamonde Quinteros" w:date="2023-09-04T19:17:00Z">
              <w:r w:rsidRPr="00337393" w:rsidDel="00011899">
                <w:rPr>
                  <w:rFonts w:asciiTheme="minorHAnsi" w:hAnsiTheme="minorHAnsi"/>
                  <w:sz w:val="20"/>
                  <w:szCs w:val="20"/>
                </w:rPr>
                <w:delText>sua</w:delText>
              </w:r>
            </w:del>
            <w:del w:id="122" w:author="Carmen del Rosario Bahamonde Quinteros" w:date="2023-09-12T15:20:00Z">
              <w:r w:rsidRPr="00337393">
                <w:rPr>
                  <w:rFonts w:asciiTheme="minorHAnsi" w:hAnsiTheme="minorHAnsi"/>
                  <w:sz w:val="20"/>
                  <w:szCs w:val="20"/>
                </w:rPr>
                <w:delText>casua</w:delText>
              </w:r>
            </w:del>
            <w:r w:rsidRPr="00337393">
              <w:rPr>
                <w:rFonts w:asciiTheme="minorHAnsi" w:hAnsiTheme="minorHAnsi"/>
                <w:sz w:val="20"/>
                <w:szCs w:val="20"/>
              </w:rPr>
              <w:t xml:space="preserve"> aborda el estado de los derechos de los PIACI y evidencia las diversas formas de vulneración son una problemática que debe abordarse. Para ello, se señalan las principales amenazas de los territorios de los PIACI y como ello afecta al desarrollo de sus vidas, principalmente, en aspectos como la salud y la cultura. </w:t>
            </w:r>
          </w:p>
          <w:p w14:paraId="463451D0"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Además, se aborda la problemática del desconocimiento y falta de información acerca de los PIACI y la importancia de su protección. Finalmente, se desarrolla el estado de la atención y cumplimiento de los mecanismos de protección de los PIACI por parte del Estado peruano.</w:t>
            </w:r>
          </w:p>
        </w:tc>
        <w:tc>
          <w:tcPr>
            <w:tcW w:w="2064" w:type="pct"/>
          </w:tcPr>
          <w:p w14:paraId="60336E94" w14:textId="77777777" w:rsidR="00CF3357" w:rsidRPr="00337393" w:rsidRDefault="00CF3357" w:rsidP="009B2453">
            <w:pPr>
              <w:jc w:val="both"/>
              <w:rPr>
                <w:rFonts w:asciiTheme="minorHAnsi" w:hAnsiTheme="minorHAnsi"/>
                <w:sz w:val="20"/>
                <w:szCs w:val="20"/>
              </w:rPr>
            </w:pPr>
          </w:p>
        </w:tc>
      </w:tr>
      <w:tr w:rsidR="00CF3357" w:rsidRPr="00337393" w14:paraId="16BB9E0F" w14:textId="77777777" w:rsidTr="00F840CC">
        <w:trPr>
          <w:trHeight w:val="283"/>
        </w:trPr>
        <w:tc>
          <w:tcPr>
            <w:tcW w:w="1163" w:type="pct"/>
          </w:tcPr>
          <w:p w14:paraId="3F815252"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5.1. Vulneración del territorio de los PIACI y sus medios de vida, de acuerdo a su libre determinación</w:t>
            </w:r>
          </w:p>
        </w:tc>
        <w:tc>
          <w:tcPr>
            <w:tcW w:w="1773" w:type="pct"/>
          </w:tcPr>
          <w:p w14:paraId="5F3FF545" w14:textId="77777777" w:rsidR="00CF3357" w:rsidRPr="00337393" w:rsidRDefault="00CF3357" w:rsidP="009B2453">
            <w:pPr>
              <w:jc w:val="both"/>
              <w:rPr>
                <w:rFonts w:asciiTheme="minorHAnsi" w:hAnsiTheme="minorHAnsi"/>
                <w:bCs/>
                <w:sz w:val="20"/>
                <w:szCs w:val="20"/>
              </w:rPr>
            </w:pPr>
            <w:r w:rsidRPr="00337393">
              <w:rPr>
                <w:rFonts w:asciiTheme="minorHAnsi" w:hAnsiTheme="minorHAnsi"/>
                <w:bCs/>
                <w:sz w:val="20"/>
                <w:szCs w:val="20"/>
              </w:rPr>
              <w:t>Esta causa indirecta aborda las vulneraciones a los territorios de los PIACI y por consiguiente a sus medios de vida. Esto se enmarca en el hecho de que los PIACI constituyen una población altamente integrada a sus ecosistemas en los que desarrollan sus vidas y culturas. Por ello, cualquier interacción con</w:t>
            </w:r>
            <w:ins w:id="123" w:author="Carmen del Rosario Bahamonde Quinteros" w:date="2023-09-04T19:18:00Z">
              <w:r w:rsidRPr="00337393">
                <w:rPr>
                  <w:rFonts w:asciiTheme="minorHAnsi" w:hAnsiTheme="minorHAnsi"/>
                  <w:bCs/>
                  <w:sz w:val="20"/>
                  <w:szCs w:val="20"/>
                </w:rPr>
                <w:t xml:space="preserve"> </w:t>
              </w:r>
              <w:r w:rsidR="00DB7838">
                <w:rPr>
                  <w:rFonts w:asciiTheme="minorHAnsi" w:hAnsiTheme="minorHAnsi"/>
                  <w:bCs/>
                  <w:sz w:val="20"/>
                  <w:szCs w:val="20"/>
                </w:rPr>
                <w:t>personas</w:t>
              </w:r>
            </w:ins>
            <w:ins w:id="124" w:author="Carmen del Rosario Bahamonde Quinteros" w:date="2023-09-12T15:20:00Z">
              <w:r w:rsidRPr="00337393">
                <w:rPr>
                  <w:rFonts w:asciiTheme="minorHAnsi" w:hAnsiTheme="minorHAnsi"/>
                  <w:bCs/>
                  <w:sz w:val="20"/>
                  <w:szCs w:val="20"/>
                </w:rPr>
                <w:t xml:space="preserve"> </w:t>
              </w:r>
            </w:ins>
            <w:del w:id="125" w:author="Carmen del Rosario Bahamonde Quinteros" w:date="2023-09-04T19:19:00Z">
              <w:r w:rsidRPr="00337393">
                <w:rPr>
                  <w:rFonts w:asciiTheme="minorHAnsi" w:hAnsiTheme="minorHAnsi"/>
                  <w:bCs/>
                  <w:sz w:val="20"/>
                  <w:szCs w:val="20"/>
                </w:rPr>
                <w:delText>externos</w:delText>
              </w:r>
              <w:r w:rsidRPr="00337393" w:rsidDel="00DB7838">
                <w:rPr>
                  <w:rFonts w:asciiTheme="minorHAnsi" w:hAnsiTheme="minorHAnsi"/>
                  <w:bCs/>
                  <w:sz w:val="20"/>
                  <w:szCs w:val="20"/>
                </w:rPr>
                <w:delText xml:space="preserve"> </w:delText>
              </w:r>
            </w:del>
            <w:ins w:id="126" w:author="Carmen del Rosario Bahamonde Quinteros" w:date="2023-09-04T19:19:00Z">
              <w:r w:rsidR="00DB7838" w:rsidRPr="00337393">
                <w:rPr>
                  <w:rFonts w:asciiTheme="minorHAnsi" w:hAnsiTheme="minorHAnsi"/>
                  <w:bCs/>
                  <w:sz w:val="20"/>
                  <w:szCs w:val="20"/>
                </w:rPr>
                <w:t>extern</w:t>
              </w:r>
              <w:r w:rsidR="00DB7838">
                <w:rPr>
                  <w:rFonts w:asciiTheme="minorHAnsi" w:hAnsiTheme="minorHAnsi"/>
                  <w:bCs/>
                  <w:sz w:val="20"/>
                  <w:szCs w:val="20"/>
                </w:rPr>
                <w:t>a</w:t>
              </w:r>
              <w:r w:rsidR="00DB7838" w:rsidRPr="00337393">
                <w:rPr>
                  <w:rFonts w:asciiTheme="minorHAnsi" w:hAnsiTheme="minorHAnsi"/>
                  <w:bCs/>
                  <w:sz w:val="20"/>
                  <w:szCs w:val="20"/>
                </w:rPr>
                <w:t>s</w:t>
              </w:r>
              <w:r w:rsidRPr="00337393">
                <w:rPr>
                  <w:rFonts w:asciiTheme="minorHAnsi" w:hAnsiTheme="minorHAnsi"/>
                  <w:bCs/>
                  <w:sz w:val="20"/>
                  <w:szCs w:val="20"/>
                </w:rPr>
                <w:t xml:space="preserve"> </w:t>
              </w:r>
            </w:ins>
            <w:r w:rsidRPr="00337393">
              <w:rPr>
                <w:rFonts w:asciiTheme="minorHAnsi" w:hAnsiTheme="minorHAnsi"/>
                <w:bCs/>
                <w:sz w:val="20"/>
                <w:szCs w:val="20"/>
              </w:rPr>
              <w:t>a sus territorios resulta perjudicial para su salud, demografía, territorio, sociedad y cultura. A pesar de ello, sus territorios se ven constantemente amenazados por contactos forzados con foráneos.</w:t>
            </w:r>
          </w:p>
        </w:tc>
        <w:tc>
          <w:tcPr>
            <w:tcW w:w="2064" w:type="pct"/>
          </w:tcPr>
          <w:p w14:paraId="33B13DF8"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A mayo del 2023, existen siete Reservas Indígenas y/o Territoriales que suman un total de 4 116 338.07 de hectáreas, lo que constituye un 3.2% del territorio nacional aproximadamente.</w:t>
            </w:r>
          </w:p>
          <w:p w14:paraId="31A32E22" w14:textId="77777777" w:rsidR="00CF3357" w:rsidRPr="00337393" w:rsidRDefault="00CF3357" w:rsidP="009B2453">
            <w:pPr>
              <w:pStyle w:val="Prrafodelista"/>
              <w:ind w:left="181"/>
              <w:jc w:val="both"/>
              <w:rPr>
                <w:rFonts w:asciiTheme="minorHAnsi" w:hAnsiTheme="minorHAnsi"/>
                <w:sz w:val="20"/>
                <w:szCs w:val="20"/>
              </w:rPr>
            </w:pPr>
          </w:p>
          <w:p w14:paraId="5C2D9C6D"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 xml:space="preserve">Asimismo, a mayo del 2023, se tienen seis solicitudes de Reserva Indígena en trámite, las cuales son: Napo, Tigre y afluentes, Sierra del Divisor Occidental, Yavarí </w:t>
            </w:r>
            <w:proofErr w:type="spellStart"/>
            <w:r w:rsidRPr="00337393">
              <w:rPr>
                <w:rFonts w:asciiTheme="minorHAnsi" w:hAnsiTheme="minorHAnsi"/>
                <w:sz w:val="20"/>
                <w:szCs w:val="20"/>
              </w:rPr>
              <w:t>Mirim</w:t>
            </w:r>
            <w:proofErr w:type="spellEnd"/>
            <w:r w:rsidRPr="00337393">
              <w:rPr>
                <w:rFonts w:asciiTheme="minorHAnsi" w:hAnsiTheme="minorHAnsi"/>
                <w:sz w:val="20"/>
                <w:szCs w:val="20"/>
              </w:rPr>
              <w:t xml:space="preserve">, </w:t>
            </w:r>
            <w:proofErr w:type="spellStart"/>
            <w:r w:rsidRPr="00337393">
              <w:rPr>
                <w:rFonts w:asciiTheme="minorHAnsi" w:hAnsiTheme="minorHAnsi"/>
                <w:sz w:val="20"/>
                <w:szCs w:val="20"/>
              </w:rPr>
              <w:t>Pupuña</w:t>
            </w:r>
            <w:proofErr w:type="spellEnd"/>
            <w:r w:rsidRPr="00337393">
              <w:rPr>
                <w:rFonts w:asciiTheme="minorHAnsi" w:hAnsiTheme="minorHAnsi"/>
                <w:sz w:val="20"/>
                <w:szCs w:val="20"/>
              </w:rPr>
              <w:t xml:space="preserve">, </w:t>
            </w:r>
            <w:proofErr w:type="spellStart"/>
            <w:r w:rsidRPr="00337393">
              <w:rPr>
                <w:rFonts w:asciiTheme="minorHAnsi" w:hAnsiTheme="minorHAnsi"/>
                <w:sz w:val="20"/>
                <w:szCs w:val="20"/>
              </w:rPr>
              <w:t>Atacuari</w:t>
            </w:r>
            <w:proofErr w:type="spellEnd"/>
            <w:r w:rsidRPr="00337393">
              <w:rPr>
                <w:rFonts w:asciiTheme="minorHAnsi" w:hAnsiTheme="minorHAnsi"/>
                <w:sz w:val="20"/>
                <w:szCs w:val="20"/>
              </w:rPr>
              <w:t xml:space="preserve"> y </w:t>
            </w:r>
            <w:proofErr w:type="spellStart"/>
            <w:r w:rsidRPr="00337393">
              <w:rPr>
                <w:rFonts w:asciiTheme="minorHAnsi" w:hAnsiTheme="minorHAnsi"/>
                <w:sz w:val="20"/>
                <w:szCs w:val="20"/>
              </w:rPr>
              <w:t>Tamaya-Abujao</w:t>
            </w:r>
            <w:proofErr w:type="spellEnd"/>
            <w:r w:rsidRPr="00337393">
              <w:rPr>
                <w:rFonts w:asciiTheme="minorHAnsi" w:hAnsiTheme="minorHAnsi"/>
                <w:sz w:val="20"/>
                <w:szCs w:val="20"/>
              </w:rPr>
              <w:t>. Estas se encuentran en las regiones de Loreto y Ucayali, y suman un total aproximado de 3 534 126.18 hectáreas, y constituyen el 2.7% del territorio nacional. Estos pueblos han sido fuertemente diezmados a consecuencia, principalmente, de enfermedades producto de contactos forzados que se han dado incluso durante la segunda mitad del Siglo XX.</w:t>
            </w:r>
          </w:p>
          <w:p w14:paraId="5CD6E5C6" w14:textId="77777777" w:rsidR="00CF3357" w:rsidRPr="00337393" w:rsidRDefault="00CF3357" w:rsidP="009B2453">
            <w:pPr>
              <w:pStyle w:val="Prrafodelista"/>
              <w:rPr>
                <w:rFonts w:asciiTheme="minorHAnsi" w:hAnsiTheme="minorHAnsi"/>
                <w:sz w:val="20"/>
                <w:szCs w:val="20"/>
              </w:rPr>
            </w:pPr>
          </w:p>
          <w:p w14:paraId="3B39D783"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En el caso de la salud, se encuentra una vulnerabilidad sanitaria e inmunológica. Al vivir o haber vivido durante mucho tiempo en situación de aislamiento, los PIACI no han desarrollado las respuestas inmunológicas necesarias para hacer frente a enfermedades consideradas comunes por el resto de la sociedad nacional.</w:t>
            </w:r>
          </w:p>
          <w:p w14:paraId="350D9CB9" w14:textId="77777777" w:rsidR="00CF3357" w:rsidRPr="00337393" w:rsidRDefault="00CF3357" w:rsidP="009B2453">
            <w:pPr>
              <w:pStyle w:val="Prrafodelista"/>
              <w:rPr>
                <w:rFonts w:asciiTheme="minorHAnsi" w:hAnsiTheme="minorHAnsi"/>
                <w:sz w:val="20"/>
                <w:szCs w:val="20"/>
              </w:rPr>
            </w:pPr>
          </w:p>
          <w:p w14:paraId="664240C4"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También es importante tomar en cuenta el aspecto psicosocial que conlleva las pérdidas y las implicancias a nivel de la salud mental de estos pueblos.</w:t>
            </w:r>
          </w:p>
        </w:tc>
      </w:tr>
      <w:tr w:rsidR="00CF3357" w:rsidRPr="00337393" w14:paraId="165525F7" w14:textId="77777777" w:rsidTr="00F840CC">
        <w:trPr>
          <w:trHeight w:val="283"/>
        </w:trPr>
        <w:tc>
          <w:tcPr>
            <w:tcW w:w="1163" w:type="pct"/>
          </w:tcPr>
          <w:p w14:paraId="36AB6CC8"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5.2. Escasa educación, promoción y difusión sobre las vulnerabilidades y derechos de los PIACI</w:t>
            </w:r>
            <w:r w:rsidRPr="00337393">
              <w:rPr>
                <w:rFonts w:asciiTheme="minorHAnsi" w:hAnsiTheme="minorHAnsi"/>
                <w:webHidden/>
                <w:sz w:val="20"/>
                <w:szCs w:val="20"/>
              </w:rPr>
              <w:tab/>
            </w:r>
          </w:p>
        </w:tc>
        <w:tc>
          <w:tcPr>
            <w:tcW w:w="1773" w:type="pct"/>
          </w:tcPr>
          <w:p w14:paraId="69790B7F" w14:textId="77777777" w:rsidR="00CF3357" w:rsidRPr="00337393" w:rsidRDefault="00CF3357" w:rsidP="009B2453">
            <w:pPr>
              <w:jc w:val="both"/>
              <w:rPr>
                <w:rFonts w:asciiTheme="minorHAnsi" w:hAnsiTheme="minorHAnsi"/>
                <w:bCs/>
                <w:sz w:val="20"/>
                <w:szCs w:val="20"/>
              </w:rPr>
            </w:pPr>
            <w:r w:rsidRPr="00337393">
              <w:rPr>
                <w:rFonts w:asciiTheme="minorHAnsi" w:hAnsiTheme="minorHAnsi"/>
                <w:bCs/>
                <w:sz w:val="20"/>
                <w:szCs w:val="20"/>
              </w:rPr>
              <w:t>Esta causa indirecta busca evidenciar la realidad del desconocimiento de los derechos y vulnerabilidades de los PIACI, sobre todo por parte de los servidores y funcionarios del sector público en todos sus niveles, el cual es actor fundamental para la protección de los derechos de los PIACI.</w:t>
            </w:r>
          </w:p>
        </w:tc>
        <w:tc>
          <w:tcPr>
            <w:tcW w:w="2064" w:type="pct"/>
          </w:tcPr>
          <w:p w14:paraId="63BAF4FB"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Los funcionarios del Estado no están capacitados para seguir los protocolos de actuación frente al contacto con los PIACI que viven en las Reservas Territoriales e Indígenas y sus alrededores. Además, tampoco conocen de la existencia y características de los pueblos indígenas que los hacen especialmente vulnerables. Esto repercute en diversas situaciones de peligro para estas poblaciones.</w:t>
            </w:r>
          </w:p>
        </w:tc>
      </w:tr>
      <w:tr w:rsidR="00CF3357" w:rsidRPr="00337393" w14:paraId="4C6EE1AE" w14:textId="77777777" w:rsidTr="00F840CC">
        <w:trPr>
          <w:trHeight w:val="283"/>
        </w:trPr>
        <w:tc>
          <w:tcPr>
            <w:tcW w:w="1163" w:type="pct"/>
          </w:tcPr>
          <w:p w14:paraId="5B9E33F8"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5.3. Deficiente atención y cumplimiento de los mecanismos de protección de los PIACI e incumplimiento en la aplicación del régimen sancionador por parte del estado</w:t>
            </w:r>
          </w:p>
        </w:tc>
        <w:tc>
          <w:tcPr>
            <w:tcW w:w="1773" w:type="pct"/>
          </w:tcPr>
          <w:p w14:paraId="5F3C969F" w14:textId="77777777" w:rsidR="00CF3357" w:rsidRPr="00337393" w:rsidRDefault="00CF3357" w:rsidP="009B2453">
            <w:pPr>
              <w:jc w:val="both"/>
              <w:rPr>
                <w:rFonts w:asciiTheme="minorHAnsi" w:hAnsiTheme="minorHAnsi"/>
                <w:bCs/>
                <w:sz w:val="20"/>
                <w:szCs w:val="20"/>
              </w:rPr>
            </w:pPr>
            <w:r w:rsidRPr="00337393">
              <w:rPr>
                <w:rFonts w:asciiTheme="minorHAnsi" w:hAnsiTheme="minorHAnsi"/>
                <w:bCs/>
                <w:sz w:val="20"/>
                <w:szCs w:val="20"/>
              </w:rPr>
              <w:t xml:space="preserve">Esta causa indirecta ahonda en el cumplimiento </w:t>
            </w:r>
            <w:ins w:id="127" w:author="Carmen del Rosario Bahamonde Quinteros" w:date="2023-09-04T20:26:00Z">
              <w:r w:rsidR="00C77AA4">
                <w:rPr>
                  <w:rFonts w:asciiTheme="minorHAnsi" w:hAnsiTheme="minorHAnsi"/>
                  <w:bCs/>
                  <w:sz w:val="20"/>
                  <w:szCs w:val="20"/>
                </w:rPr>
                <w:t xml:space="preserve">limitado </w:t>
              </w:r>
            </w:ins>
            <w:r w:rsidRPr="00337393">
              <w:rPr>
                <w:rFonts w:asciiTheme="minorHAnsi" w:hAnsiTheme="minorHAnsi"/>
                <w:bCs/>
                <w:sz w:val="20"/>
                <w:szCs w:val="20"/>
              </w:rPr>
              <w:t>de las acciones para la protección de los PIACI, en especial de la aplicación del régimen sancionador por parte del Estado.</w:t>
            </w:r>
          </w:p>
        </w:tc>
        <w:tc>
          <w:tcPr>
            <w:tcW w:w="2064" w:type="pct"/>
          </w:tcPr>
          <w:p w14:paraId="326B3053"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Uno de los mecanismos de protección de los derechos de los PIACI recae en la Ley N°28736, Ley para la protección de pueblos indígenas u originarios en situación de aislamiento y en situación de contacto inicial, la cual establece el Régimen Especial Transectorial de protección de los derechos de los PIACI en específico el del derecho a la vida y salud salvaguardando su existencia e integridad.</w:t>
            </w:r>
          </w:p>
          <w:p w14:paraId="55299C78" w14:textId="77777777" w:rsidR="00CF3357" w:rsidRPr="00337393" w:rsidRDefault="00CF3357" w:rsidP="009B2453">
            <w:pPr>
              <w:pStyle w:val="Prrafodelista"/>
              <w:ind w:left="181"/>
              <w:jc w:val="both"/>
              <w:rPr>
                <w:rFonts w:asciiTheme="minorHAnsi" w:hAnsiTheme="minorHAnsi"/>
                <w:sz w:val="20"/>
                <w:szCs w:val="20"/>
              </w:rPr>
            </w:pPr>
          </w:p>
          <w:p w14:paraId="386489E7"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La protección de los derechos de los PIACI constituye un reto para el Estado. Esta es una población que se encuentra en una situación única de extrema vulnerabilidad a nivel sanitario, territorial, demográfico y sociocultural, y que depende exclusivamente del Estado para abogar por sus propios derechos y proteger las condiciones que aseguren su vida e integridad como pueblos.</w:t>
            </w:r>
          </w:p>
          <w:p w14:paraId="040B2263" w14:textId="77777777" w:rsidR="00CF3357" w:rsidRPr="00337393" w:rsidRDefault="00CF3357" w:rsidP="009B2453">
            <w:pPr>
              <w:jc w:val="both"/>
              <w:rPr>
                <w:rFonts w:asciiTheme="minorHAnsi" w:hAnsiTheme="minorHAnsi"/>
                <w:sz w:val="20"/>
                <w:szCs w:val="20"/>
              </w:rPr>
            </w:pPr>
          </w:p>
          <w:p w14:paraId="3A32DDAC"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En suma, pese a contar con un régimen sancionador aprobado desde 2018 y que cuenta con reglamento desde el 2019, a mayo 2023 aún no ha podido ser implementado debido a la necesidad de normativa complementaria y posibles cambios en la estructura organizativa de la DACI.</w:t>
            </w:r>
          </w:p>
        </w:tc>
      </w:tr>
      <w:tr w:rsidR="00CF3357" w:rsidRPr="00337393" w14:paraId="1E8B60F9" w14:textId="77777777" w:rsidTr="00F840CC">
        <w:trPr>
          <w:trHeight w:val="283"/>
        </w:trPr>
        <w:tc>
          <w:tcPr>
            <w:tcW w:w="1163" w:type="pct"/>
          </w:tcPr>
          <w:p w14:paraId="54D4B404" w14:textId="77777777" w:rsidR="00CF3357" w:rsidRPr="00337393" w:rsidRDefault="00CF3357" w:rsidP="009B2453">
            <w:pPr>
              <w:jc w:val="both"/>
              <w:rPr>
                <w:rFonts w:asciiTheme="minorHAnsi" w:hAnsiTheme="minorHAnsi"/>
                <w:sz w:val="20"/>
                <w:szCs w:val="20"/>
              </w:rPr>
            </w:pPr>
            <w:r w:rsidRPr="00337393">
              <w:rPr>
                <w:rFonts w:asciiTheme="minorHAnsi" w:hAnsiTheme="minorHAnsi"/>
                <w:b/>
                <w:sz w:val="20"/>
                <w:szCs w:val="20"/>
              </w:rPr>
              <w:t>Causa directa 6. LIMITADAS CONDICIONES PARA EL EJERCICIO DE LOS DERECHOS DE LAS NIÑAS, ADOLESCENTES Y JÓVENES MUJERES INDÍGENAS U ORIGINARIAS</w:t>
            </w:r>
          </w:p>
        </w:tc>
        <w:tc>
          <w:tcPr>
            <w:tcW w:w="1773" w:type="pct"/>
          </w:tcPr>
          <w:p w14:paraId="7F0AD531"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Según los derechos colectivos listados por el </w:t>
            </w:r>
            <w:r w:rsidRPr="00337393">
              <w:rPr>
                <w:rFonts w:asciiTheme="minorHAnsi" w:hAnsiTheme="minorHAnsi" w:cs="Arial"/>
                <w:sz w:val="20"/>
                <w:szCs w:val="20"/>
                <w:shd w:val="clear" w:color="auto" w:fill="FFFFFF"/>
              </w:rPr>
              <w:t>Ministerio de Cultura (2016), con</w:t>
            </w:r>
            <w:r w:rsidRPr="00337393">
              <w:rPr>
                <w:rFonts w:asciiTheme="minorHAnsi" w:hAnsiTheme="minorHAnsi"/>
                <w:sz w:val="20"/>
                <w:szCs w:val="20"/>
              </w:rPr>
              <w:t xml:space="preserve"> esta </w:t>
            </w:r>
            <w:ins w:id="128" w:author="Carmen del Rosario Bahamonde Quinteros" w:date="2023-09-04T20:27:00Z">
              <w:r w:rsidR="00C77AA4">
                <w:rPr>
                  <w:rFonts w:asciiTheme="minorHAnsi" w:hAnsiTheme="minorHAnsi"/>
                  <w:sz w:val="20"/>
                  <w:szCs w:val="20"/>
                </w:rPr>
                <w:t xml:space="preserve">situación </w:t>
              </w:r>
            </w:ins>
            <w:ins w:id="129" w:author="Carmen del Rosario Bahamonde Quinteros" w:date="2023-09-12T15:20:00Z">
              <w:r w:rsidRPr="00337393">
                <w:rPr>
                  <w:rFonts w:asciiTheme="minorHAnsi" w:hAnsiTheme="minorHAnsi"/>
                  <w:sz w:val="20"/>
                  <w:szCs w:val="20"/>
                </w:rPr>
                <w:t>causa</w:t>
              </w:r>
            </w:ins>
            <w:ins w:id="130" w:author="Carmen del Rosario Bahamonde Quinteros" w:date="2023-09-04T20:27:00Z">
              <w:r w:rsidR="00C77AA4">
                <w:rPr>
                  <w:rFonts w:asciiTheme="minorHAnsi" w:hAnsiTheme="minorHAnsi"/>
                  <w:sz w:val="20"/>
                  <w:szCs w:val="20"/>
                </w:rPr>
                <w:t>l</w:t>
              </w:r>
            </w:ins>
            <w:del w:id="131" w:author="Carmen del Rosario Bahamonde Quinteros" w:date="2023-09-12T15:20:00Z">
              <w:r w:rsidRPr="00337393">
                <w:rPr>
                  <w:rFonts w:asciiTheme="minorHAnsi" w:hAnsiTheme="minorHAnsi"/>
                  <w:sz w:val="20"/>
                  <w:szCs w:val="20"/>
                </w:rPr>
                <w:delText>causa</w:delText>
              </w:r>
            </w:del>
            <w:r w:rsidRPr="00337393">
              <w:rPr>
                <w:rFonts w:asciiTheme="minorHAnsi" w:hAnsiTheme="minorHAnsi"/>
                <w:sz w:val="20"/>
                <w:szCs w:val="20"/>
              </w:rPr>
              <w:t xml:space="preserve"> se  afectan los derechos </w:t>
            </w:r>
            <w:r w:rsidRPr="00337393">
              <w:rPr>
                <w:rFonts w:asciiTheme="minorHAnsi" w:hAnsiTheme="minorHAnsi" w:cs="Arial"/>
                <w:sz w:val="20"/>
                <w:szCs w:val="20"/>
                <w:shd w:val="clear" w:color="auto" w:fill="FFFFFF"/>
              </w:rPr>
              <w:t>a la libre autodeterminación o autonomía; a la identidad cultural; a la participación; a la salud intercultural y; a la educación intercultural y a la lengua/idioma</w:t>
            </w:r>
            <w:r w:rsidRPr="00337393">
              <w:rPr>
                <w:rFonts w:asciiTheme="minorHAnsi" w:hAnsiTheme="minorHAnsi"/>
                <w:sz w:val="20"/>
                <w:szCs w:val="20"/>
              </w:rPr>
              <w:t xml:space="preserve"> </w:t>
            </w:r>
            <w:r w:rsidRPr="00337393">
              <w:rPr>
                <w:rFonts w:asciiTheme="minorHAnsi" w:hAnsiTheme="minorHAnsi" w:cs="Arial"/>
                <w:sz w:val="20"/>
                <w:szCs w:val="20"/>
                <w:shd w:val="clear" w:color="auto" w:fill="FFFFFF"/>
              </w:rPr>
              <w:t>lo que se condice con la problemática “</w:t>
            </w:r>
            <w:r w:rsidRPr="00337393">
              <w:rPr>
                <w:rFonts w:asciiTheme="minorHAnsi" w:eastAsia="Arial Narrow" w:hAnsiTheme="minorHAnsi" w:cs="Arial Narrow"/>
                <w:b/>
                <w:bCs/>
                <w:sz w:val="20"/>
                <w:szCs w:val="20"/>
              </w:rPr>
              <w:t>Vulneración estructural de los derechos colectivos de los pueblos indígenas u originarios”</w:t>
            </w:r>
          </w:p>
        </w:tc>
        <w:tc>
          <w:tcPr>
            <w:tcW w:w="2064" w:type="pct"/>
          </w:tcPr>
          <w:p w14:paraId="5DA1AD8A" w14:textId="77777777" w:rsidR="00CF3357" w:rsidRPr="00337393" w:rsidRDefault="00CF3357" w:rsidP="009B2453">
            <w:pPr>
              <w:jc w:val="both"/>
              <w:rPr>
                <w:rFonts w:asciiTheme="minorHAnsi" w:hAnsiTheme="minorHAnsi"/>
                <w:sz w:val="20"/>
                <w:szCs w:val="20"/>
              </w:rPr>
            </w:pPr>
          </w:p>
        </w:tc>
      </w:tr>
      <w:tr w:rsidR="00CF3357" w:rsidRPr="00337393" w14:paraId="1E62293A" w14:textId="77777777" w:rsidTr="00F840CC">
        <w:trPr>
          <w:trHeight w:val="283"/>
        </w:trPr>
        <w:tc>
          <w:tcPr>
            <w:tcW w:w="1163" w:type="pct"/>
          </w:tcPr>
          <w:p w14:paraId="64140221"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6.1. Recurrentes patrones socioculturales y estructurales que perpetúan la discriminación, subordinación y otros tipos de violencia hacia las mujeres de los pueblos indígenas u originarios</w:t>
            </w:r>
          </w:p>
        </w:tc>
        <w:tc>
          <w:tcPr>
            <w:tcW w:w="1773" w:type="pct"/>
          </w:tcPr>
          <w:p w14:paraId="6EA28560" w14:textId="77777777" w:rsidR="00CF3357" w:rsidRPr="00337393" w:rsidRDefault="00CF3357" w:rsidP="009B2453">
            <w:pPr>
              <w:jc w:val="both"/>
              <w:rPr>
                <w:rFonts w:asciiTheme="minorHAnsi" w:hAnsiTheme="minorHAnsi"/>
                <w:bCs/>
                <w:sz w:val="20"/>
                <w:szCs w:val="20"/>
              </w:rPr>
            </w:pPr>
            <w:r w:rsidRPr="00337393">
              <w:rPr>
                <w:rFonts w:asciiTheme="minorHAnsi" w:hAnsiTheme="minorHAnsi"/>
                <w:bCs/>
                <w:sz w:val="20"/>
                <w:szCs w:val="20"/>
              </w:rPr>
              <w:t>Esta causa indirecta desarrolla la existencia de patrones y condiciones socioculturales y estructurales que privilegian lo masculino sobre lo femenino, enfrentando a las mujeres indígenas a diversas formas de discriminación</w:t>
            </w:r>
            <w:ins w:id="132" w:author="Carmen del Rosario Bahamonde Quinteros" w:date="2023-09-04T20:29:00Z">
              <w:r w:rsidR="00037F20">
                <w:rPr>
                  <w:rFonts w:asciiTheme="minorHAnsi" w:hAnsiTheme="minorHAnsi"/>
                  <w:bCs/>
                  <w:sz w:val="20"/>
                  <w:szCs w:val="20"/>
                </w:rPr>
                <w:t xml:space="preserve"> y vulneración de sus </w:t>
              </w:r>
            </w:ins>
            <w:proofErr w:type="spellStart"/>
            <w:ins w:id="133" w:author="Carmen del Rosario Bahamonde Quinteros" w:date="2023-09-04T20:30:00Z">
              <w:r w:rsidR="00037F20">
                <w:rPr>
                  <w:rFonts w:asciiTheme="minorHAnsi" w:hAnsiTheme="minorHAnsi"/>
                  <w:bCs/>
                  <w:sz w:val="20"/>
                  <w:szCs w:val="20"/>
                </w:rPr>
                <w:t>derechos,</w:t>
              </w:r>
            </w:ins>
            <w:del w:id="134" w:author="Carmen del Rosario Bahamonde Quinteros" w:date="2023-09-04T20:29:00Z">
              <w:r w:rsidRPr="00337393">
                <w:rPr>
                  <w:rFonts w:asciiTheme="minorHAnsi" w:hAnsiTheme="minorHAnsi"/>
                  <w:bCs/>
                  <w:sz w:val="20"/>
                  <w:szCs w:val="20"/>
                </w:rPr>
                <w:delText xml:space="preserve">, </w:delText>
              </w:r>
            </w:del>
            <w:r w:rsidRPr="00337393">
              <w:rPr>
                <w:rFonts w:asciiTheme="minorHAnsi" w:hAnsiTheme="minorHAnsi"/>
                <w:bCs/>
                <w:sz w:val="20"/>
                <w:szCs w:val="20"/>
              </w:rPr>
              <w:t>reduciendo</w:t>
            </w:r>
            <w:proofErr w:type="spellEnd"/>
            <w:r w:rsidRPr="00337393">
              <w:rPr>
                <w:rFonts w:asciiTheme="minorHAnsi" w:hAnsiTheme="minorHAnsi"/>
                <w:bCs/>
                <w:sz w:val="20"/>
                <w:szCs w:val="20"/>
              </w:rPr>
              <w:t xml:space="preserve"> las oportunidades de desarrollo y ejercicio pleno de sus derechos individuales y colectivos. </w:t>
            </w:r>
          </w:p>
        </w:tc>
        <w:tc>
          <w:tcPr>
            <w:tcW w:w="2064" w:type="pct"/>
          </w:tcPr>
          <w:p w14:paraId="6BE3A876"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Entre 2018-2022, el 62.8% del total de mujeres indígenas encuestadas fueron víctimas de algún acto de violencia, mientras que el 56.2% de mujeres no indígenas fueron víctimas de algún tipo de violencia, la diferencia es de 6.6% (ENDES).</w:t>
            </w:r>
          </w:p>
          <w:p w14:paraId="17C2A8FC" w14:textId="77777777" w:rsidR="00CF3357" w:rsidRPr="00337393" w:rsidRDefault="00CF3357" w:rsidP="009B2453">
            <w:pPr>
              <w:jc w:val="both"/>
              <w:rPr>
                <w:rFonts w:asciiTheme="minorHAnsi" w:hAnsiTheme="minorHAnsi"/>
                <w:sz w:val="20"/>
                <w:szCs w:val="20"/>
              </w:rPr>
            </w:pPr>
          </w:p>
          <w:p w14:paraId="21D9979A"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El 6.4% de mujeres adolescentes de lengua materna indígena entre 15 y 19 años eran madres cuando la encuesta fue hecha y solo el 3.9 % de mujeres de la misma edad de lengua materna ni indígena eran madres, la diferencia es de 2.5% (ENDES).</w:t>
            </w:r>
          </w:p>
          <w:p w14:paraId="3399B06F" w14:textId="77777777" w:rsidR="00CF3357" w:rsidRPr="00337393" w:rsidRDefault="00CF3357" w:rsidP="009B2453">
            <w:pPr>
              <w:jc w:val="both"/>
              <w:rPr>
                <w:rFonts w:asciiTheme="minorHAnsi" w:hAnsiTheme="minorHAnsi"/>
                <w:sz w:val="20"/>
                <w:szCs w:val="20"/>
              </w:rPr>
            </w:pPr>
          </w:p>
          <w:p w14:paraId="2A1262B9" w14:textId="77777777" w:rsidR="00CF3357" w:rsidRPr="00337393" w:rsidRDefault="00CF3357" w:rsidP="003A41C1">
            <w:pPr>
              <w:pStyle w:val="Prrafodelista"/>
              <w:numPr>
                <w:ilvl w:val="0"/>
                <w:numId w:val="85"/>
              </w:numPr>
              <w:ind w:left="181" w:hanging="181"/>
              <w:jc w:val="both"/>
              <w:rPr>
                <w:rFonts w:asciiTheme="minorHAnsi" w:hAnsiTheme="minorHAnsi"/>
                <w:bCs/>
                <w:sz w:val="20"/>
                <w:szCs w:val="20"/>
              </w:rPr>
            </w:pPr>
            <w:r w:rsidRPr="00337393">
              <w:rPr>
                <w:rFonts w:asciiTheme="minorHAnsi" w:hAnsiTheme="minorHAnsi"/>
                <w:sz w:val="20"/>
                <w:szCs w:val="20"/>
              </w:rPr>
              <w:t>El 9.3% de mujeres indígenas utilizan algún método de anticoncepción frente al 42% de mujeres no indígenas que utiliza algún método de anticoncepción.</w:t>
            </w:r>
          </w:p>
        </w:tc>
      </w:tr>
      <w:tr w:rsidR="00CF3357" w:rsidRPr="00337393" w14:paraId="22757149" w14:textId="77777777" w:rsidTr="00F840CC">
        <w:trPr>
          <w:trHeight w:val="283"/>
        </w:trPr>
        <w:tc>
          <w:tcPr>
            <w:tcW w:w="1163" w:type="pct"/>
          </w:tcPr>
          <w:p w14:paraId="36D45DA1"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6.2. Reducida autonomía, espacios de capacitación, oportunidades y empoderamiento económico de las mujeres indígenas u originarias, respetando su autonomía y formas propias de organización</w:t>
            </w:r>
          </w:p>
        </w:tc>
        <w:tc>
          <w:tcPr>
            <w:tcW w:w="1773" w:type="pct"/>
          </w:tcPr>
          <w:p w14:paraId="0C18AEE0"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Esta causa indirecta plantea una situación de reducida autonomía económica de las mujeres indígenas; es decir, la capacidad para acceder y controlar recursos como los ingresos y recursos propios. Las diferentes interseccionalidades que explican la discriminación como falta de acceso a la educación superior, reducida inserción en el mercado laboral, falta acceso a la tierra, escasa participación de programas y proyectos productivos, y la falta de respeto a sus derechos culturales eleva su probabilidad de entrar en situación de pobreza y exclusión social que las afecta.</w:t>
            </w:r>
          </w:p>
        </w:tc>
        <w:tc>
          <w:tcPr>
            <w:tcW w:w="2064" w:type="pct"/>
          </w:tcPr>
          <w:p w14:paraId="29F9827F"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El promedio de año de estudios de las mujeres indígenas según lengua materna es de 7.7 años y entre las mujeres sin lengua materna indígena es de 11.4 años.</w:t>
            </w:r>
          </w:p>
          <w:p w14:paraId="641001AD" w14:textId="77777777" w:rsidR="00CF3357" w:rsidRPr="00337393" w:rsidRDefault="00CF3357" w:rsidP="009B2453">
            <w:pPr>
              <w:jc w:val="both"/>
              <w:rPr>
                <w:rFonts w:asciiTheme="minorHAnsi" w:hAnsiTheme="minorHAnsi"/>
                <w:sz w:val="20"/>
                <w:szCs w:val="20"/>
              </w:rPr>
            </w:pPr>
          </w:p>
          <w:p w14:paraId="551D24E2"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En promedio en referencia a los años 2018-2022 solo el 8.1% del total de mujeres indígenas acceden a un empleo formal y frente al 24.7% de mujeres de lengua materna no indígena que acceden a trabajos formales.</w:t>
            </w:r>
          </w:p>
          <w:p w14:paraId="5A1CE68A" w14:textId="77777777" w:rsidR="00CF3357" w:rsidRPr="00337393" w:rsidRDefault="00CF3357" w:rsidP="009B2453">
            <w:pPr>
              <w:pStyle w:val="Prrafodelista"/>
              <w:rPr>
                <w:rFonts w:asciiTheme="minorHAnsi" w:hAnsiTheme="minorHAnsi"/>
                <w:sz w:val="20"/>
                <w:szCs w:val="20"/>
              </w:rPr>
            </w:pPr>
          </w:p>
          <w:p w14:paraId="21C52050"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 xml:space="preserve"> Cerca del 40% de mujeres indígenas se dedican a ser peones de labranza, un 18.5% se dedica a actividades agropecuarias, 10.7% a ser comerciantes, 4.3% como cocineras calificadas, 6.5% como personal doméstico o limpiadores de oficina, 17% como personal de servicios, 2.1% tejedoras y/o hilanderas, y 1.2% maestros de educación.</w:t>
            </w:r>
          </w:p>
        </w:tc>
      </w:tr>
      <w:tr w:rsidR="00CF3357" w:rsidRPr="00337393" w14:paraId="44D60938" w14:textId="77777777" w:rsidTr="00F840CC">
        <w:trPr>
          <w:trHeight w:val="283"/>
        </w:trPr>
        <w:tc>
          <w:tcPr>
            <w:tcW w:w="1163" w:type="pct"/>
          </w:tcPr>
          <w:p w14:paraId="0E87B74B"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6.3. Limitada participación comunitaria, política y ciudadana de las mujeres indígenas y originarias en espacios de toma de decisiones</w:t>
            </w:r>
          </w:p>
        </w:tc>
        <w:tc>
          <w:tcPr>
            <w:tcW w:w="1773" w:type="pct"/>
          </w:tcPr>
          <w:p w14:paraId="078F6D73"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Esta causa se vincula con la reducida autonomía política de las mujeres indígenas, situación que limita u obstaculiza el acceso y participación efectiva de las mujeres en la esfera política de su comunidad como de la sociedad en general.  En el relacionamiento de las comunidades aún limitan el ejercicio de la participación de la mujer de manera libre. A su vez, la ausencia de condiciones básicas como la falta de acceso a documentos de identidad o las exigencias de experiencia en asuntos de política, educación, entre otros limitantes, perpetúan está situación de desventaja. </w:t>
            </w:r>
          </w:p>
        </w:tc>
        <w:tc>
          <w:tcPr>
            <w:tcW w:w="2064" w:type="pct"/>
          </w:tcPr>
          <w:p w14:paraId="246686E8"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El voto femenino fue reconocido en 1955 en el Perú y se ejerció por primera vez en las elecciones de 1963. En 1979, la Asamblea Constituyente declaró el “voto universal” que permitía que incluso las personas analfabetas ejerzan su derecho al sufragio, por lo que la mayoría de mujeres indígenas recién pudieron votar en las elecciones nacionales de 1980.</w:t>
            </w:r>
          </w:p>
          <w:p w14:paraId="0C52399E" w14:textId="77777777" w:rsidR="00CF3357" w:rsidRPr="00337393" w:rsidRDefault="00CF3357" w:rsidP="009B2453">
            <w:pPr>
              <w:pStyle w:val="Prrafodelista"/>
              <w:ind w:left="181"/>
              <w:jc w:val="both"/>
              <w:rPr>
                <w:rFonts w:asciiTheme="minorHAnsi" w:hAnsiTheme="minorHAnsi"/>
                <w:sz w:val="20"/>
                <w:szCs w:val="20"/>
              </w:rPr>
            </w:pPr>
          </w:p>
          <w:p w14:paraId="497912E0"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Para el caso particular de las mujeres indígenas, entre el 2006 y el 2018, las personas que postularon por la cuota indígena representaron el 14.9% del total de las candidaturas a los consejos regionales y el 7.1% de los concejos regionales. En dicho periodo, las mujeres han representado entre el 40% y el 54% de las candidaturas.</w:t>
            </w:r>
          </w:p>
        </w:tc>
      </w:tr>
      <w:tr w:rsidR="00CF3357" w:rsidRPr="00337393" w14:paraId="181BB071" w14:textId="77777777" w:rsidTr="00F840CC">
        <w:trPr>
          <w:trHeight w:val="283"/>
        </w:trPr>
        <w:tc>
          <w:tcPr>
            <w:tcW w:w="1163" w:type="pct"/>
          </w:tcPr>
          <w:p w14:paraId="622C8E1F"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6.4. Deficiente acceso a la justicia de las mujeres indígenas frente a las múltiples violencias que enfrentan</w:t>
            </w:r>
          </w:p>
        </w:tc>
        <w:tc>
          <w:tcPr>
            <w:tcW w:w="1773" w:type="pct"/>
          </w:tcPr>
          <w:p w14:paraId="625520DD"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La causa plantea la dificultad de las mujeres indígenas para acceder a la justicia, siendo uno de los principales problemas de las mujeres que sufren </w:t>
            </w:r>
            <w:ins w:id="135" w:author="Carmen del Rosario Bahamonde Quinteros" w:date="2023-09-04T20:29:00Z">
              <w:r w:rsidR="00BA6675">
                <w:rPr>
                  <w:rFonts w:asciiTheme="minorHAnsi" w:hAnsiTheme="minorHAnsi"/>
                  <w:sz w:val="20"/>
                  <w:szCs w:val="20"/>
                </w:rPr>
                <w:t xml:space="preserve">distinto tipos de </w:t>
              </w:r>
            </w:ins>
            <w:r w:rsidRPr="00337393">
              <w:rPr>
                <w:rFonts w:asciiTheme="minorHAnsi" w:hAnsiTheme="minorHAnsi"/>
                <w:sz w:val="20"/>
                <w:szCs w:val="20"/>
              </w:rPr>
              <w:t xml:space="preserve">violencia. Existe evidencia que demuestra que mujeres campesinas e indígenas andinas y amazónicas se sienten excluidas por las barreras lingüísticas y culturales, limitando el ejercicio pleno de sus derechos. </w:t>
            </w:r>
          </w:p>
        </w:tc>
        <w:tc>
          <w:tcPr>
            <w:tcW w:w="2064" w:type="pct"/>
          </w:tcPr>
          <w:p w14:paraId="76DAA3CF"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Según la ENDES 2018, alrededor del 19% de mujeres que habla una lengua indígena señaló no haber denunciado agresiones físicas por no saber la ruta de cómo hacerlo, comparado al 10% de sus pares castellanohablantes.</w:t>
            </w:r>
          </w:p>
          <w:p w14:paraId="3CCB411F" w14:textId="77777777" w:rsidR="00CF3357" w:rsidRPr="00337393" w:rsidRDefault="00CF3357" w:rsidP="009B2453">
            <w:pPr>
              <w:pStyle w:val="Prrafodelista"/>
              <w:ind w:left="181"/>
              <w:jc w:val="both"/>
              <w:rPr>
                <w:rFonts w:asciiTheme="minorHAnsi" w:hAnsiTheme="minorHAnsi"/>
                <w:sz w:val="20"/>
                <w:szCs w:val="20"/>
              </w:rPr>
            </w:pPr>
          </w:p>
          <w:p w14:paraId="5C8E2517"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Otra razón que evita la denuncia es el miedo a que el agresor vuelva a agredir a la víctima o a algún miembro de su familia, lo cual ocurre entre el 11% de mujeres que hablan una lengua indígena, frente a cerca del 7% de casos en mujeres hablantes del castellano.</w:t>
            </w:r>
          </w:p>
          <w:p w14:paraId="5431D399" w14:textId="77777777" w:rsidR="00CF3357" w:rsidRPr="00337393" w:rsidRDefault="00CF3357" w:rsidP="009B2453">
            <w:pPr>
              <w:pStyle w:val="Prrafodelista"/>
              <w:ind w:left="181"/>
              <w:jc w:val="both"/>
              <w:rPr>
                <w:rFonts w:asciiTheme="minorHAnsi" w:hAnsiTheme="minorHAnsi"/>
                <w:sz w:val="20"/>
                <w:szCs w:val="20"/>
              </w:rPr>
            </w:pPr>
          </w:p>
          <w:p w14:paraId="168F722C"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De acuerdo a supervisión de la Defensoría para ese año, se identificó que solo 22 de 108 despachos fiscales supervisados señalan haber recibido casos cuyas partes tenían una lengua materna diferente al castellano. En 17 de ellos, se lograron comunicar directamente con las partes y solo en 5 se consultó con el Registro Nacional de Intérpretes y Traductores.</w:t>
            </w:r>
          </w:p>
        </w:tc>
      </w:tr>
      <w:tr w:rsidR="00CF3357" w:rsidRPr="00337393" w14:paraId="32A3500E" w14:textId="77777777" w:rsidTr="00F840CC">
        <w:trPr>
          <w:trHeight w:val="283"/>
        </w:trPr>
        <w:tc>
          <w:tcPr>
            <w:tcW w:w="1163" w:type="pct"/>
          </w:tcPr>
          <w:p w14:paraId="794CAA33" w14:textId="77777777" w:rsidR="00CF3357" w:rsidRPr="00337393" w:rsidRDefault="00CF3357" w:rsidP="009B2453">
            <w:pPr>
              <w:jc w:val="both"/>
              <w:rPr>
                <w:rFonts w:asciiTheme="minorHAnsi" w:hAnsiTheme="minorHAnsi"/>
                <w:sz w:val="20"/>
                <w:szCs w:val="20"/>
              </w:rPr>
            </w:pPr>
            <w:r w:rsidRPr="00337393">
              <w:rPr>
                <w:rFonts w:asciiTheme="minorHAnsi" w:hAnsiTheme="minorHAnsi"/>
                <w:b/>
                <w:sz w:val="20"/>
                <w:szCs w:val="20"/>
              </w:rPr>
              <w:t>Causa directa 7. INSUFICIENTES CONDICIONES PARA EL DESARROLLO SOCIAL DE LOS PUEBLOS INDÍGENAS U ORIGINARIOS EN SU LIBRE DETERMINACIÓN</w:t>
            </w:r>
          </w:p>
        </w:tc>
        <w:tc>
          <w:tcPr>
            <w:tcW w:w="1773" w:type="pct"/>
          </w:tcPr>
          <w:p w14:paraId="0D2A6DDA"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Según los derechos colectivos listados por el </w:t>
            </w:r>
            <w:r w:rsidRPr="00337393">
              <w:rPr>
                <w:rFonts w:asciiTheme="minorHAnsi" w:hAnsiTheme="minorHAnsi" w:cs="Arial"/>
                <w:sz w:val="20"/>
                <w:szCs w:val="20"/>
                <w:shd w:val="clear" w:color="auto" w:fill="FFFFFF"/>
              </w:rPr>
              <w:t>Ministerio de Cultura (2016), con</w:t>
            </w:r>
            <w:r w:rsidRPr="00337393">
              <w:rPr>
                <w:rFonts w:asciiTheme="minorHAnsi" w:hAnsiTheme="minorHAnsi"/>
                <w:sz w:val="20"/>
                <w:szCs w:val="20"/>
              </w:rPr>
              <w:t xml:space="preserve"> esta causa se  afectan los derechos </w:t>
            </w:r>
            <w:r w:rsidRPr="00337393">
              <w:rPr>
                <w:rFonts w:asciiTheme="minorHAnsi" w:hAnsiTheme="minorHAnsi" w:cs="Arial"/>
                <w:sz w:val="20"/>
                <w:szCs w:val="20"/>
                <w:shd w:val="clear" w:color="auto" w:fill="FFFFFF"/>
              </w:rPr>
              <w:t>a la libre autodeterminación o autonomía; a conservar sus costumbres e instituciones; a la jurisdicción especial; a la salud intercultural y; a la educación intercultural y a la lengua/idioma lo que se condice con la problemática “</w:t>
            </w:r>
            <w:r w:rsidRPr="00337393">
              <w:rPr>
                <w:rFonts w:asciiTheme="minorHAnsi" w:eastAsia="Arial Narrow" w:hAnsiTheme="minorHAnsi" w:cs="Arial Narrow"/>
                <w:b/>
                <w:bCs/>
                <w:sz w:val="20"/>
                <w:szCs w:val="20"/>
              </w:rPr>
              <w:t>Vulneración estructural de los derechos colectivos de los pueblos indígenas u originarios”</w:t>
            </w:r>
          </w:p>
        </w:tc>
        <w:tc>
          <w:tcPr>
            <w:tcW w:w="2064" w:type="pct"/>
          </w:tcPr>
          <w:p w14:paraId="2FC4F978" w14:textId="77777777" w:rsidR="00CF3357" w:rsidRPr="00337393" w:rsidRDefault="00CF3357" w:rsidP="009B2453">
            <w:pPr>
              <w:jc w:val="both"/>
              <w:rPr>
                <w:rFonts w:asciiTheme="minorHAnsi" w:hAnsiTheme="minorHAnsi"/>
                <w:sz w:val="20"/>
                <w:szCs w:val="20"/>
              </w:rPr>
            </w:pPr>
          </w:p>
        </w:tc>
      </w:tr>
      <w:tr w:rsidR="00CF3357" w:rsidRPr="00337393" w14:paraId="1A785C67" w14:textId="77777777" w:rsidTr="00F840CC">
        <w:trPr>
          <w:trHeight w:val="283"/>
        </w:trPr>
        <w:tc>
          <w:tcPr>
            <w:tcW w:w="1163" w:type="pct"/>
          </w:tcPr>
          <w:p w14:paraId="3E42EC4C"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7.1. Limitadas condiciones para la adecuada implementación de la educación básica, técnica, superior intercultural y bilingüe de los pueblos indígenas u originarios, acorde a sus realidades y contextos culturales</w:t>
            </w:r>
          </w:p>
        </w:tc>
        <w:tc>
          <w:tcPr>
            <w:tcW w:w="1773" w:type="pct"/>
          </w:tcPr>
          <w:p w14:paraId="286FF6D4"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Esta causa describe las limitaciones para la implementación de la educación intercultural y bilingüe (EIB). Esta situación desencadena en bajos niveles de escolarización de la población indígena u originaria. Asimismo, si bien existen esfuerzos por implementar la EIB en a la educación básica, aún es un reto plantear el desarrollo de una educación técnica y   superior que permita que jóvenes y adultos de los pueblos indígenas u originarios continúen su formación en un contexto que permita su desarrollo en pleno respeto de sus culturas. </w:t>
            </w:r>
          </w:p>
          <w:p w14:paraId="6A5CE6F9" w14:textId="77777777" w:rsidR="00CF3357" w:rsidRPr="00337393" w:rsidRDefault="00CF3357" w:rsidP="009B2453">
            <w:pPr>
              <w:jc w:val="both"/>
              <w:rPr>
                <w:rFonts w:asciiTheme="minorHAnsi" w:hAnsiTheme="minorHAnsi"/>
                <w:sz w:val="20"/>
                <w:szCs w:val="20"/>
              </w:rPr>
            </w:pPr>
          </w:p>
        </w:tc>
        <w:tc>
          <w:tcPr>
            <w:tcW w:w="2064" w:type="pct"/>
          </w:tcPr>
          <w:p w14:paraId="0915D4FF"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Según datos del 2022 del RNIEE-EIB</w:t>
            </w:r>
            <w:r w:rsidRPr="00337393">
              <w:rPr>
                <w:rFonts w:asciiTheme="minorHAnsi" w:hAnsiTheme="minorHAnsi"/>
                <w:sz w:val="20"/>
                <w:szCs w:val="20"/>
              </w:rPr>
              <w:footnoteReference w:id="22"/>
            </w:r>
            <w:r w:rsidRPr="00337393">
              <w:rPr>
                <w:rFonts w:asciiTheme="minorHAnsi" w:hAnsiTheme="minorHAnsi"/>
                <w:sz w:val="20"/>
                <w:szCs w:val="20"/>
              </w:rPr>
              <w:t>, se registraron 26, 900 instituciones educativas con educación intercultural bilingüe. Los datos reflejan una cantidad alta de instituciones educativas de nivel Inicial y Primaria, mientras que las instituciones de educación básica alternativa y especial, así como la técnica productiva son mínimas.</w:t>
            </w:r>
          </w:p>
          <w:p w14:paraId="2598FBC0" w14:textId="77777777" w:rsidR="00CF3357" w:rsidRPr="00337393" w:rsidRDefault="00CF3357" w:rsidP="009B2453">
            <w:pPr>
              <w:jc w:val="both"/>
              <w:rPr>
                <w:rFonts w:asciiTheme="minorHAnsi" w:hAnsiTheme="minorHAnsi"/>
                <w:sz w:val="20"/>
                <w:szCs w:val="20"/>
              </w:rPr>
            </w:pPr>
          </w:p>
          <w:p w14:paraId="78FEC8AB"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 xml:space="preserve">Actualmente, la EIB se imparte en 43 de las 48 lenguas indígenas existentes. Las cinco lenguas faltantes son Iñapari, </w:t>
            </w:r>
            <w:proofErr w:type="spellStart"/>
            <w:r w:rsidRPr="00337393">
              <w:rPr>
                <w:rFonts w:asciiTheme="minorHAnsi" w:hAnsiTheme="minorHAnsi"/>
                <w:sz w:val="20"/>
                <w:szCs w:val="20"/>
              </w:rPr>
              <w:t>Iskonawa</w:t>
            </w:r>
            <w:proofErr w:type="spellEnd"/>
            <w:r w:rsidRPr="00337393">
              <w:rPr>
                <w:rFonts w:asciiTheme="minorHAnsi" w:hAnsiTheme="minorHAnsi"/>
                <w:sz w:val="20"/>
                <w:szCs w:val="20"/>
              </w:rPr>
              <w:t xml:space="preserve">, </w:t>
            </w:r>
            <w:proofErr w:type="spellStart"/>
            <w:r w:rsidRPr="00337393">
              <w:rPr>
                <w:rFonts w:asciiTheme="minorHAnsi" w:hAnsiTheme="minorHAnsi"/>
                <w:sz w:val="20"/>
                <w:szCs w:val="20"/>
              </w:rPr>
              <w:t>Munichi</w:t>
            </w:r>
            <w:proofErr w:type="spellEnd"/>
            <w:r w:rsidRPr="00337393">
              <w:rPr>
                <w:rFonts w:asciiTheme="minorHAnsi" w:hAnsiTheme="minorHAnsi"/>
                <w:sz w:val="20"/>
                <w:szCs w:val="20"/>
              </w:rPr>
              <w:t xml:space="preserve">, Resígaro y </w:t>
            </w:r>
            <w:proofErr w:type="spellStart"/>
            <w:r w:rsidRPr="00337393">
              <w:rPr>
                <w:rFonts w:asciiTheme="minorHAnsi" w:hAnsiTheme="minorHAnsi"/>
                <w:sz w:val="20"/>
                <w:szCs w:val="20"/>
              </w:rPr>
              <w:t>Taushiro</w:t>
            </w:r>
            <w:proofErr w:type="spellEnd"/>
            <w:r w:rsidRPr="00337393">
              <w:rPr>
                <w:rFonts w:asciiTheme="minorHAnsi" w:hAnsiTheme="minorHAnsi"/>
                <w:sz w:val="20"/>
                <w:szCs w:val="20"/>
              </w:rPr>
              <w:t>, todas lenguas indígenas u originarias del ámbito amazónico.</w:t>
            </w:r>
          </w:p>
          <w:p w14:paraId="616532BE" w14:textId="77777777" w:rsidR="00CF3357" w:rsidRPr="00337393" w:rsidRDefault="00CF3357" w:rsidP="009B2453">
            <w:pPr>
              <w:pStyle w:val="Prrafodelista"/>
              <w:rPr>
                <w:rFonts w:asciiTheme="minorHAnsi" w:hAnsiTheme="minorHAnsi"/>
                <w:sz w:val="20"/>
                <w:szCs w:val="20"/>
              </w:rPr>
            </w:pPr>
          </w:p>
          <w:p w14:paraId="02588F26"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Se ha identificado que existe un total de 103,198 docentes en las instituciones educativas EIB. Paradójicamente, no todos estos docentes de EIB son bilingües, aproximadamente, 6 de cada 10 docentes de IIEE EIB son monolingües.</w:t>
            </w:r>
          </w:p>
        </w:tc>
      </w:tr>
      <w:tr w:rsidR="00CF3357" w:rsidRPr="00337393" w14:paraId="6136032F" w14:textId="77777777" w:rsidTr="00F840CC">
        <w:trPr>
          <w:trHeight w:val="283"/>
        </w:trPr>
        <w:tc>
          <w:tcPr>
            <w:tcW w:w="1163" w:type="pct"/>
          </w:tcPr>
          <w:p w14:paraId="167DACB8"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7.2. Escasas condiciones para el acceso y la conclusión oportuna y de calidad de la educación básica, técnica y superior de los pueblos indígenas u originarios, acorde a sus realidades y contextos culturales.</w:t>
            </w:r>
          </w:p>
        </w:tc>
        <w:tc>
          <w:tcPr>
            <w:tcW w:w="1773" w:type="pct"/>
          </w:tcPr>
          <w:p w14:paraId="6E57DC64"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Esta causa describe la situación preocupante de un sector de la población indígena u originaria que no logra alcanzar ningún nivel educativo y, además, son analfabetas, ya sea por dificultad de acceso o </w:t>
            </w:r>
            <w:proofErr w:type="spellStart"/>
            <w:r w:rsidRPr="00337393">
              <w:rPr>
                <w:rFonts w:asciiTheme="minorHAnsi" w:hAnsiTheme="minorHAnsi"/>
                <w:sz w:val="20"/>
                <w:szCs w:val="20"/>
              </w:rPr>
              <w:t>cul</w:t>
            </w:r>
            <w:del w:id="136" w:author="Carmen del Rosario Bahamonde Quinteros" w:date="2023-09-04T20:30:00Z">
              <w:r w:rsidRPr="00337393">
                <w:rPr>
                  <w:rFonts w:asciiTheme="minorHAnsi" w:hAnsiTheme="minorHAnsi"/>
                  <w:sz w:val="20"/>
                  <w:szCs w:val="20"/>
                </w:rPr>
                <w:delText>i</w:delText>
              </w:r>
            </w:del>
            <w:r w:rsidRPr="00337393">
              <w:rPr>
                <w:rFonts w:asciiTheme="minorHAnsi" w:hAnsiTheme="minorHAnsi"/>
                <w:sz w:val="20"/>
                <w:szCs w:val="20"/>
              </w:rPr>
              <w:t>minación</w:t>
            </w:r>
            <w:proofErr w:type="spellEnd"/>
            <w:r w:rsidRPr="00337393">
              <w:rPr>
                <w:rFonts w:asciiTheme="minorHAnsi" w:hAnsiTheme="minorHAnsi"/>
                <w:sz w:val="20"/>
                <w:szCs w:val="20"/>
              </w:rPr>
              <w:t xml:space="preserve"> oportuna de la educación. Esta situación </w:t>
            </w:r>
            <w:ins w:id="137" w:author="Carmen del Rosario Bahamonde Quinteros" w:date="2023-09-12T15:20:00Z">
              <w:r w:rsidRPr="00337393">
                <w:rPr>
                  <w:rFonts w:asciiTheme="minorHAnsi" w:hAnsiTheme="minorHAnsi"/>
                  <w:sz w:val="20"/>
                  <w:szCs w:val="20"/>
                </w:rPr>
                <w:t>l</w:t>
              </w:r>
            </w:ins>
            <w:ins w:id="138" w:author="Carmen del Rosario Bahamonde Quinteros" w:date="2023-09-04T20:30:00Z">
              <w:r w:rsidR="004A5A71">
                <w:rPr>
                  <w:rFonts w:asciiTheme="minorHAnsi" w:hAnsiTheme="minorHAnsi"/>
                  <w:sz w:val="20"/>
                  <w:szCs w:val="20"/>
                </w:rPr>
                <w:t>i</w:t>
              </w:r>
            </w:ins>
            <w:del w:id="139" w:author="Carmen del Rosario Bahamonde Quinteros" w:date="2023-09-04T20:30:00Z">
              <w:r w:rsidRPr="00337393" w:rsidDel="004A5A71">
                <w:rPr>
                  <w:rFonts w:asciiTheme="minorHAnsi" w:hAnsiTheme="minorHAnsi"/>
                  <w:sz w:val="20"/>
                  <w:szCs w:val="20"/>
                </w:rPr>
                <w:delText>í</w:delText>
              </w:r>
            </w:del>
            <w:ins w:id="140" w:author="Carmen del Rosario Bahamonde Quinteros" w:date="2023-09-12T15:20:00Z">
              <w:r w:rsidRPr="00337393">
                <w:rPr>
                  <w:rFonts w:asciiTheme="minorHAnsi" w:hAnsiTheme="minorHAnsi"/>
                  <w:sz w:val="20"/>
                  <w:szCs w:val="20"/>
                </w:rPr>
                <w:t>mita</w:t>
              </w:r>
            </w:ins>
            <w:del w:id="141" w:author="Carmen del Rosario Bahamonde Quinteros" w:date="2023-09-12T15:20:00Z">
              <w:r w:rsidRPr="00337393">
                <w:rPr>
                  <w:rFonts w:asciiTheme="minorHAnsi" w:hAnsiTheme="minorHAnsi"/>
                  <w:sz w:val="20"/>
                  <w:szCs w:val="20"/>
                </w:rPr>
                <w:delText>límita</w:delText>
              </w:r>
            </w:del>
            <w:r w:rsidRPr="00337393">
              <w:rPr>
                <w:rFonts w:asciiTheme="minorHAnsi" w:hAnsiTheme="minorHAnsi"/>
                <w:sz w:val="20"/>
                <w:szCs w:val="20"/>
              </w:rPr>
              <w:t xml:space="preserve"> las oportunidades de desarrollo y ejercicio pleno de los derechos de las personas que </w:t>
            </w:r>
            <w:ins w:id="142" w:author="Carmen del Rosario Bahamonde Quinteros" w:date="2023-09-12T15:20:00Z">
              <w:r w:rsidRPr="00337393">
                <w:rPr>
                  <w:rFonts w:asciiTheme="minorHAnsi" w:hAnsiTheme="minorHAnsi"/>
                  <w:sz w:val="20"/>
                  <w:szCs w:val="20"/>
                </w:rPr>
                <w:t>pertenecen</w:t>
              </w:r>
            </w:ins>
            <w:ins w:id="143" w:author="Carmen del Rosario Bahamonde Quinteros" w:date="2023-09-04T20:30:00Z">
              <w:r w:rsidR="004A5A71">
                <w:rPr>
                  <w:rFonts w:asciiTheme="minorHAnsi" w:hAnsiTheme="minorHAnsi"/>
                  <w:sz w:val="20"/>
                  <w:szCs w:val="20"/>
                </w:rPr>
                <w:t xml:space="preserve"> </w:t>
              </w:r>
            </w:ins>
            <w:ins w:id="144" w:author="Carmen del Rosario Bahamonde Quinteros" w:date="2023-09-12T15:20:00Z">
              <w:r w:rsidRPr="00337393">
                <w:rPr>
                  <w:rFonts w:asciiTheme="minorHAnsi" w:hAnsiTheme="minorHAnsi"/>
                  <w:sz w:val="20"/>
                  <w:szCs w:val="20"/>
                </w:rPr>
                <w:t>a</w:t>
              </w:r>
            </w:ins>
            <w:del w:id="145" w:author="Carmen del Rosario Bahamonde Quinteros" w:date="2023-09-12T15:20:00Z">
              <w:r w:rsidRPr="00337393">
                <w:rPr>
                  <w:rFonts w:asciiTheme="minorHAnsi" w:hAnsiTheme="minorHAnsi"/>
                  <w:sz w:val="20"/>
                  <w:szCs w:val="20"/>
                </w:rPr>
                <w:delText>pertenecena</w:delText>
              </w:r>
            </w:del>
            <w:r w:rsidRPr="00337393">
              <w:rPr>
                <w:rFonts w:asciiTheme="minorHAnsi" w:hAnsiTheme="minorHAnsi"/>
                <w:sz w:val="20"/>
                <w:szCs w:val="20"/>
              </w:rPr>
              <w:t xml:space="preserve"> un pueblo indígena u originario. </w:t>
            </w:r>
          </w:p>
          <w:p w14:paraId="3BAEE875" w14:textId="77777777" w:rsidR="00CF3357" w:rsidRPr="00337393" w:rsidRDefault="00CF3357" w:rsidP="009B2453">
            <w:pPr>
              <w:jc w:val="both"/>
              <w:rPr>
                <w:rFonts w:asciiTheme="minorHAnsi" w:hAnsiTheme="minorHAnsi"/>
                <w:sz w:val="20"/>
                <w:szCs w:val="20"/>
              </w:rPr>
            </w:pPr>
          </w:p>
        </w:tc>
        <w:tc>
          <w:tcPr>
            <w:tcW w:w="2064" w:type="pct"/>
          </w:tcPr>
          <w:p w14:paraId="40189B5C"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Al 2022, se encontró que el 14.1% de la población con lengua materna indígena no alcanzó algún nivel educativo, mientras que este porcentaje fue de 3.5% para la población con lengua materna no indígena.</w:t>
            </w:r>
          </w:p>
          <w:p w14:paraId="0B0CDD82" w14:textId="77777777" w:rsidR="00CF3357" w:rsidRPr="00337393" w:rsidRDefault="00CF3357" w:rsidP="009B2453">
            <w:pPr>
              <w:pStyle w:val="Prrafodelista"/>
              <w:ind w:left="181"/>
              <w:jc w:val="both"/>
              <w:rPr>
                <w:rFonts w:asciiTheme="minorHAnsi" w:hAnsiTheme="minorHAnsi"/>
                <w:sz w:val="20"/>
                <w:szCs w:val="20"/>
              </w:rPr>
            </w:pPr>
          </w:p>
          <w:p w14:paraId="079A89D7"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 xml:space="preserve">Para el mismo año, la mayoría de la población con lengua materna indígena alcanzó la primaria (42.4%), mientras que en el caso de la población que no tienen una lengua indígena materna la mayoría concluyó la secundaria (41.1%). En otras palabras, la mayor parte de la población con lengua materna indígena no culmina la educación básica y solo llega hasta la educación primaria, mientras que en el caso de la población con lengua materna no indígena la mayoría alcanza a culminar con la educación básica. </w:t>
            </w:r>
          </w:p>
          <w:p w14:paraId="4EA6A6C4" w14:textId="77777777" w:rsidR="00CF3357" w:rsidRPr="00337393" w:rsidRDefault="00CF3357" w:rsidP="009B2453">
            <w:pPr>
              <w:pStyle w:val="Prrafodelista"/>
              <w:ind w:left="181"/>
              <w:jc w:val="both"/>
              <w:rPr>
                <w:rFonts w:asciiTheme="minorHAnsi" w:hAnsiTheme="minorHAnsi"/>
                <w:sz w:val="20"/>
                <w:szCs w:val="20"/>
              </w:rPr>
            </w:pPr>
          </w:p>
          <w:p w14:paraId="6A5886BD"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 xml:space="preserve">Solo un 10.8% de la población con lengua materna indígena logran culminar una educación superior, ya sea universitaria o no universitaria. Cabe destacar que, esta cifra para el caso de la población con lengua materna no indígena es de 33.7%, es decir, aproximadamente 22.9 puntos porcentuales más. </w:t>
            </w:r>
          </w:p>
        </w:tc>
      </w:tr>
      <w:tr w:rsidR="00CF3357" w:rsidRPr="00337393" w14:paraId="24D09B26" w14:textId="77777777" w:rsidTr="00F840CC">
        <w:trPr>
          <w:trHeight w:val="283"/>
        </w:trPr>
        <w:tc>
          <w:tcPr>
            <w:tcW w:w="1163" w:type="pct"/>
          </w:tcPr>
          <w:p w14:paraId="70250BF2"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7.3. Altos niveles de mortalidad y morbilidad de los pueblos indígenas u originarios</w:t>
            </w:r>
          </w:p>
        </w:tc>
        <w:tc>
          <w:tcPr>
            <w:tcW w:w="1773" w:type="pct"/>
          </w:tcPr>
          <w:p w14:paraId="58483601"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Esta </w:t>
            </w:r>
            <w:ins w:id="146" w:author="Carmen del Rosario Bahamonde Quinteros" w:date="2023-09-04T20:31:00Z">
              <w:r w:rsidR="004A5A71">
                <w:rPr>
                  <w:rFonts w:asciiTheme="minorHAnsi" w:hAnsiTheme="minorHAnsi"/>
                  <w:sz w:val="20"/>
                  <w:szCs w:val="20"/>
                </w:rPr>
                <w:t xml:space="preserve">situación </w:t>
              </w:r>
            </w:ins>
            <w:ins w:id="147" w:author="Carmen del Rosario Bahamonde Quinteros" w:date="2023-09-12T15:20:00Z">
              <w:r w:rsidRPr="00337393">
                <w:rPr>
                  <w:rFonts w:asciiTheme="minorHAnsi" w:hAnsiTheme="minorHAnsi"/>
                  <w:sz w:val="20"/>
                  <w:szCs w:val="20"/>
                </w:rPr>
                <w:t>causa</w:t>
              </w:r>
            </w:ins>
            <w:ins w:id="148" w:author="Carmen del Rosario Bahamonde Quinteros" w:date="2023-09-04T20:31:00Z">
              <w:r w:rsidR="004A5A71">
                <w:rPr>
                  <w:rFonts w:asciiTheme="minorHAnsi" w:hAnsiTheme="minorHAnsi"/>
                  <w:sz w:val="20"/>
                  <w:szCs w:val="20"/>
                </w:rPr>
                <w:t>l</w:t>
              </w:r>
            </w:ins>
            <w:del w:id="149" w:author="Carmen del Rosario Bahamonde Quinteros" w:date="2023-09-12T15:20:00Z">
              <w:r w:rsidRPr="00337393">
                <w:rPr>
                  <w:rFonts w:asciiTheme="minorHAnsi" w:hAnsiTheme="minorHAnsi"/>
                  <w:sz w:val="20"/>
                  <w:szCs w:val="20"/>
                </w:rPr>
                <w:delText>causa</w:delText>
              </w:r>
            </w:del>
            <w:r w:rsidRPr="00337393">
              <w:rPr>
                <w:rFonts w:asciiTheme="minorHAnsi" w:hAnsiTheme="minorHAnsi"/>
                <w:sz w:val="20"/>
                <w:szCs w:val="20"/>
              </w:rPr>
              <w:t xml:space="preserve"> explica la existencia de una situación de morbilidad y mortalidad de </w:t>
            </w:r>
            <w:ins w:id="150" w:author="Carmen del Rosario Bahamonde Quinteros" w:date="2023-09-12T15:20:00Z">
              <w:r w:rsidRPr="00337393">
                <w:rPr>
                  <w:rFonts w:asciiTheme="minorHAnsi" w:hAnsiTheme="minorHAnsi"/>
                  <w:sz w:val="20"/>
                  <w:szCs w:val="20"/>
                </w:rPr>
                <w:t>lo</w:t>
              </w:r>
            </w:ins>
            <w:ins w:id="151" w:author="Carmen del Rosario Bahamonde Quinteros" w:date="2023-09-04T20:31:00Z">
              <w:r w:rsidR="004A5A71">
                <w:rPr>
                  <w:rFonts w:asciiTheme="minorHAnsi" w:hAnsiTheme="minorHAnsi"/>
                  <w:sz w:val="20"/>
                  <w:szCs w:val="20"/>
                </w:rPr>
                <w:t>s</w:t>
              </w:r>
            </w:ins>
            <w:del w:id="152" w:author="Carmen del Rosario Bahamonde Quinteros" w:date="2023-09-12T15:20:00Z">
              <w:r w:rsidRPr="00337393">
                <w:rPr>
                  <w:rFonts w:asciiTheme="minorHAnsi" w:hAnsiTheme="minorHAnsi"/>
                  <w:sz w:val="20"/>
                  <w:szCs w:val="20"/>
                </w:rPr>
                <w:delText>lo</w:delText>
              </w:r>
            </w:del>
            <w:r w:rsidRPr="00337393">
              <w:rPr>
                <w:rFonts w:asciiTheme="minorHAnsi" w:hAnsiTheme="minorHAnsi"/>
                <w:sz w:val="20"/>
                <w:szCs w:val="20"/>
              </w:rPr>
              <w:t xml:space="preserve"> pueblos indígenas u originarios que se traduce en una situación de mayor vulnerabilidad ante un sistema de salud precario, sumado a ello, factores de discriminación o exclusión de este pueblo que no permiten el goce pleno del derecho a la salud.  </w:t>
            </w:r>
          </w:p>
        </w:tc>
        <w:tc>
          <w:tcPr>
            <w:tcW w:w="2064" w:type="pct"/>
          </w:tcPr>
          <w:p w14:paraId="654C9E33"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 xml:space="preserve">A mayo 2023, se encuentran registrados 809,738 casos de enfermedades en personas identificadas como pertenecientes a algún pueblo indígena u originario, aproximadamente el 2.8% del total de casos identificados por el Minsa según el REUNIS. Cabe destacar que, se cuenta con un mayor número de casos para los grupos étnicos Quechua, </w:t>
            </w:r>
            <w:proofErr w:type="spellStart"/>
            <w:r w:rsidRPr="00337393">
              <w:rPr>
                <w:rFonts w:asciiTheme="minorHAnsi" w:hAnsiTheme="minorHAnsi"/>
                <w:sz w:val="20"/>
                <w:szCs w:val="20"/>
              </w:rPr>
              <w:t>Awajún</w:t>
            </w:r>
            <w:proofErr w:type="spellEnd"/>
            <w:r w:rsidRPr="00337393">
              <w:rPr>
                <w:rFonts w:asciiTheme="minorHAnsi" w:hAnsiTheme="minorHAnsi"/>
                <w:sz w:val="20"/>
                <w:szCs w:val="20"/>
              </w:rPr>
              <w:t xml:space="preserve"> y </w:t>
            </w:r>
            <w:proofErr w:type="spellStart"/>
            <w:r w:rsidRPr="00337393">
              <w:rPr>
                <w:rFonts w:asciiTheme="minorHAnsi" w:hAnsiTheme="minorHAnsi"/>
                <w:sz w:val="20"/>
                <w:szCs w:val="20"/>
              </w:rPr>
              <w:t>Aymara</w:t>
            </w:r>
            <w:proofErr w:type="spellEnd"/>
            <w:r w:rsidRPr="00337393">
              <w:rPr>
                <w:rFonts w:asciiTheme="minorHAnsi" w:hAnsiTheme="minorHAnsi"/>
                <w:sz w:val="20"/>
                <w:szCs w:val="20"/>
              </w:rPr>
              <w:t>.</w:t>
            </w:r>
          </w:p>
          <w:p w14:paraId="475E0290" w14:textId="77777777" w:rsidR="00CF3357" w:rsidRPr="00337393" w:rsidRDefault="00CF3357" w:rsidP="009B2453">
            <w:pPr>
              <w:pStyle w:val="Prrafodelista"/>
              <w:ind w:left="181"/>
              <w:jc w:val="both"/>
              <w:rPr>
                <w:rFonts w:asciiTheme="minorHAnsi" w:hAnsiTheme="minorHAnsi"/>
                <w:sz w:val="20"/>
                <w:szCs w:val="20"/>
              </w:rPr>
            </w:pPr>
          </w:p>
          <w:p w14:paraId="7C9527B3"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 xml:space="preserve">En el caso del pueblo indígena quechua, la mayoría de los casos están relacionados a otras enfermedades osteomusculares, otros desórdenes mentales y del comportamiento y otras enfermedades </w:t>
            </w:r>
            <w:proofErr w:type="spellStart"/>
            <w:r w:rsidRPr="00337393">
              <w:rPr>
                <w:rFonts w:asciiTheme="minorHAnsi" w:hAnsiTheme="minorHAnsi"/>
                <w:sz w:val="20"/>
                <w:szCs w:val="20"/>
              </w:rPr>
              <w:t>genito</w:t>
            </w:r>
            <w:proofErr w:type="spellEnd"/>
            <w:r w:rsidRPr="00337393">
              <w:rPr>
                <w:rFonts w:asciiTheme="minorHAnsi" w:hAnsiTheme="minorHAnsi"/>
                <w:sz w:val="20"/>
                <w:szCs w:val="20"/>
              </w:rPr>
              <w:t xml:space="preserve">-urinarias. En el caso del pueblo </w:t>
            </w:r>
            <w:proofErr w:type="spellStart"/>
            <w:r w:rsidRPr="00337393">
              <w:rPr>
                <w:rFonts w:asciiTheme="minorHAnsi" w:hAnsiTheme="minorHAnsi"/>
                <w:sz w:val="20"/>
                <w:szCs w:val="20"/>
              </w:rPr>
              <w:t>Awajún</w:t>
            </w:r>
            <w:proofErr w:type="spellEnd"/>
            <w:r w:rsidRPr="00337393">
              <w:rPr>
                <w:rFonts w:asciiTheme="minorHAnsi" w:hAnsiTheme="minorHAnsi"/>
                <w:sz w:val="20"/>
                <w:szCs w:val="20"/>
              </w:rPr>
              <w:t xml:space="preserve">, aunado a otras enfermedades osteomusculares y otras enfermedades </w:t>
            </w:r>
            <w:proofErr w:type="spellStart"/>
            <w:r w:rsidRPr="00337393">
              <w:rPr>
                <w:rFonts w:asciiTheme="minorHAnsi" w:hAnsiTheme="minorHAnsi"/>
                <w:sz w:val="20"/>
                <w:szCs w:val="20"/>
              </w:rPr>
              <w:t>genito</w:t>
            </w:r>
            <w:proofErr w:type="spellEnd"/>
            <w:r w:rsidRPr="00337393">
              <w:rPr>
                <w:rFonts w:asciiTheme="minorHAnsi" w:hAnsiTheme="minorHAnsi"/>
                <w:sz w:val="20"/>
                <w:szCs w:val="20"/>
              </w:rPr>
              <w:t xml:space="preserve">-urinarias, también presentan alta frecuencia de enfermedades de la piel y otras enfermedades del aparato digestivo; mientras que, para el caso del pueblo </w:t>
            </w:r>
            <w:proofErr w:type="spellStart"/>
            <w:r w:rsidRPr="00337393">
              <w:rPr>
                <w:rFonts w:asciiTheme="minorHAnsi" w:hAnsiTheme="minorHAnsi"/>
                <w:sz w:val="20"/>
                <w:szCs w:val="20"/>
              </w:rPr>
              <w:t>Aymara</w:t>
            </w:r>
            <w:proofErr w:type="spellEnd"/>
            <w:r w:rsidRPr="00337393">
              <w:rPr>
                <w:rFonts w:asciiTheme="minorHAnsi" w:hAnsiTheme="minorHAnsi"/>
                <w:sz w:val="20"/>
                <w:szCs w:val="20"/>
              </w:rPr>
              <w:t>, se cuenta con altos casos de otras enfermedades del aparato digestivo, otras enfermedades osteomusculares y altos casos de tumores malignos en mama.</w:t>
            </w:r>
          </w:p>
          <w:p w14:paraId="0120F29F" w14:textId="77777777" w:rsidR="00CF3357" w:rsidRPr="00337393" w:rsidRDefault="00CF3357" w:rsidP="009B2453">
            <w:pPr>
              <w:pStyle w:val="Prrafodelista"/>
              <w:rPr>
                <w:rFonts w:asciiTheme="minorHAnsi" w:hAnsiTheme="minorHAnsi"/>
                <w:sz w:val="20"/>
                <w:szCs w:val="20"/>
              </w:rPr>
            </w:pPr>
          </w:p>
          <w:p w14:paraId="68086326"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 xml:space="preserve">Desde el 2014 hasta julio del 2021, la mortalidad materna de mujeres amazónicas registro una variación entre 6% y 8%. En el caso de las mujeres andinas, esto ha variado de un 0.6% a un 3%. </w:t>
            </w:r>
          </w:p>
        </w:tc>
      </w:tr>
      <w:tr w:rsidR="00CF3357" w:rsidRPr="00337393" w14:paraId="09FA99C2" w14:textId="77777777" w:rsidTr="00F840CC">
        <w:trPr>
          <w:trHeight w:val="283"/>
        </w:trPr>
        <w:tc>
          <w:tcPr>
            <w:tcW w:w="1163" w:type="pct"/>
          </w:tcPr>
          <w:p w14:paraId="71DCC6C9"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7.4. Limitado acceso a servicios de salud con pertinencia cultural y deficiente implementación de la salud intercultural que incorpora conocimientos tradicionales, saberes y medicinas ancestrales de los pueblos indígenas u originario</w:t>
            </w:r>
          </w:p>
        </w:tc>
        <w:tc>
          <w:tcPr>
            <w:tcW w:w="1773" w:type="pct"/>
          </w:tcPr>
          <w:p w14:paraId="3DC2FFE3"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Esta causa aborda el problema de no contar con servicios de salud con pertinencia cultural, así como una deficiente implementación de la salud intercultural. Esta situación desencadena en el limitado acceso a la salud que gozan las personas pertenecientes a un pueblo indígenas u originario. </w:t>
            </w:r>
          </w:p>
        </w:tc>
        <w:tc>
          <w:tcPr>
            <w:tcW w:w="2064" w:type="pct"/>
          </w:tcPr>
          <w:p w14:paraId="7CDF6C78"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El III Censo de Comunidades Nativas 2017 muestra que, del total de comunidades censadas, el 67% no contaban con establecimiento de salud. Además, de aquellas que sí cuentan con establecimiento de salud, el 92.3% contaban puestos/postas de salud, el 5% con centros de salud sin internamiento y solo un 1.7% dispone de centros de salud con internamiento.</w:t>
            </w:r>
          </w:p>
          <w:p w14:paraId="225142F6" w14:textId="77777777" w:rsidR="00CF3357" w:rsidRPr="00337393" w:rsidRDefault="00CF3357" w:rsidP="009B2453">
            <w:pPr>
              <w:pStyle w:val="Prrafodelista"/>
              <w:ind w:left="181"/>
              <w:jc w:val="both"/>
              <w:rPr>
                <w:rFonts w:asciiTheme="minorHAnsi" w:hAnsiTheme="minorHAnsi"/>
                <w:sz w:val="20"/>
                <w:szCs w:val="20"/>
              </w:rPr>
            </w:pPr>
          </w:p>
          <w:p w14:paraId="2282AB84"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Asimismo, se encuentran avances en el acceso de la población indígena u originaria a un seguro de salud</w:t>
            </w:r>
            <w:r w:rsidRPr="00337393">
              <w:rPr>
                <w:rFonts w:asciiTheme="minorHAnsi" w:hAnsiTheme="minorHAnsi"/>
                <w:sz w:val="20"/>
                <w:szCs w:val="20"/>
              </w:rPr>
              <w:footnoteReference w:id="23"/>
            </w:r>
            <w:r w:rsidRPr="00337393">
              <w:rPr>
                <w:rFonts w:asciiTheme="minorHAnsi" w:hAnsiTheme="minorHAnsi"/>
                <w:sz w:val="20"/>
                <w:szCs w:val="20"/>
              </w:rPr>
              <w:t>. Según la ENAHO 2022, se halla que el 89.5% de la población con lengua materna indígena contaba con seguro de salud. No obstante, contar con un seguro de salud no necesariamente garantiza el acceso a los servicios básicos de salud.</w:t>
            </w:r>
          </w:p>
        </w:tc>
      </w:tr>
      <w:tr w:rsidR="00CF3357" w:rsidRPr="00337393" w14:paraId="5230BB99" w14:textId="77777777" w:rsidTr="00F840CC">
        <w:trPr>
          <w:trHeight w:val="283"/>
        </w:trPr>
        <w:tc>
          <w:tcPr>
            <w:tcW w:w="1163" w:type="pct"/>
          </w:tcPr>
          <w:p w14:paraId="6DE960CB"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7.5. Limitada soberanía y seguridad alimentaria y nutricional de los pueblos indígenas u originarios</w:t>
            </w:r>
          </w:p>
        </w:tc>
        <w:tc>
          <w:tcPr>
            <w:tcW w:w="1773" w:type="pct"/>
          </w:tcPr>
          <w:p w14:paraId="2D334A3A"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Esta causa indirecta aborda la problemática de la soberanía y seguridad alimentaria y nutricional de los pueblos indígenas u originarios a partir de información relacionada con la salud nutricional de los pueblos indígenas u originarios en los primeros años de vida y cómo ello afecta en el ejercicio de derechos vinculados a la salud y oportunidades de desarrollo. </w:t>
            </w:r>
          </w:p>
        </w:tc>
        <w:tc>
          <w:tcPr>
            <w:tcW w:w="2064" w:type="pct"/>
          </w:tcPr>
          <w:p w14:paraId="23B35DED"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En el caso de los pueblos indígenas, el 19.3% de las niñas y los niños menores de cinco años cuya madre tiene una lengua indígena como lengua materna se encuentran en estado de anemia. A diferencia de ellos, el porcentaje es de 9.7% para las de niñas y niños menores de cinco años cuya madre no tiene una lengua indígena.</w:t>
            </w:r>
          </w:p>
          <w:p w14:paraId="3327122F" w14:textId="77777777" w:rsidR="00CF3357" w:rsidRPr="00337393" w:rsidRDefault="00CF3357" w:rsidP="009B2453">
            <w:pPr>
              <w:pStyle w:val="Prrafodelista"/>
              <w:ind w:left="181"/>
              <w:jc w:val="both"/>
              <w:rPr>
                <w:rFonts w:asciiTheme="minorHAnsi" w:hAnsiTheme="minorHAnsi"/>
                <w:sz w:val="20"/>
                <w:szCs w:val="20"/>
              </w:rPr>
            </w:pPr>
          </w:p>
          <w:p w14:paraId="7CF15AAE"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El 47.0% de niñas y niños de 6 a 35 meses cuya madre tiene una lengua indígena se encuentra con anemia, frente a un porcentaje inferior de 32.1% de niñas y niños de 6 a 35 meses de lengua no indígena materna.</w:t>
            </w:r>
          </w:p>
        </w:tc>
      </w:tr>
      <w:tr w:rsidR="00CF3357" w:rsidRPr="00337393" w14:paraId="51345365" w14:textId="77777777" w:rsidTr="00F840CC">
        <w:trPr>
          <w:trHeight w:val="283"/>
        </w:trPr>
        <w:tc>
          <w:tcPr>
            <w:tcW w:w="1163" w:type="pct"/>
          </w:tcPr>
          <w:p w14:paraId="3299B61F"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7.6. Insuficiente respeto a la jurisdicción especial indígena</w:t>
            </w:r>
          </w:p>
        </w:tc>
        <w:tc>
          <w:tcPr>
            <w:tcW w:w="1773" w:type="pct"/>
          </w:tcPr>
          <w:p w14:paraId="4DEC9F6C"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Esta causa desarrolla la situación de la jurisdicción especial indígena y la obligación que tiene el Estado de respetar las propias formas de administración de justicia dentro de las comunidades. Más allá de marco normativo de reconocimiento de este sistema de justicia, en la práctica, se cuenta con un insuficiente respeto de la jurisdicción especial indígena, afectando así el ejercicio de uno de los derechos colectivos de los pueblos indígenas u originarios.  </w:t>
            </w:r>
          </w:p>
        </w:tc>
        <w:tc>
          <w:tcPr>
            <w:tcW w:w="2064" w:type="pct"/>
          </w:tcPr>
          <w:p w14:paraId="09ACDC1D"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En concordancia con los artículos 8 y 9 del Convenio 169 de la OIT, los Estados tienen la obligación de respetar aquellas instituciones (de justicia indígena) y procurar la coexistencia con el sistema ordinario sin establecer jerarquías entre ambos.</w:t>
            </w:r>
          </w:p>
          <w:p w14:paraId="4784EAE6"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En la práctica, se cuenta con un insuficiente respeto de la jurisdicción especial indígena. En ese sentido, las organizaciones indígenas, a través de la representación de CUNARC-P y ONAMIAP</w:t>
            </w:r>
            <w:r w:rsidRPr="00337393">
              <w:rPr>
                <w:rFonts w:asciiTheme="minorHAnsi" w:hAnsiTheme="minorHAnsi"/>
                <w:sz w:val="20"/>
                <w:szCs w:val="20"/>
              </w:rPr>
              <w:footnoteReference w:id="24"/>
            </w:r>
            <w:r w:rsidRPr="00337393">
              <w:rPr>
                <w:rFonts w:asciiTheme="minorHAnsi" w:hAnsiTheme="minorHAnsi"/>
                <w:sz w:val="20"/>
                <w:szCs w:val="20"/>
              </w:rPr>
              <w:t xml:space="preserve">, han mostrado su preocupación por la criminalización de las autoridades indígenas u originarias que aplican el cumplimiento de justicia indígena. </w:t>
            </w:r>
          </w:p>
        </w:tc>
      </w:tr>
      <w:tr w:rsidR="00CF3357" w:rsidRPr="00337393" w14:paraId="044604FF" w14:textId="77777777" w:rsidTr="00F840CC">
        <w:trPr>
          <w:trHeight w:val="283"/>
        </w:trPr>
        <w:tc>
          <w:tcPr>
            <w:tcW w:w="1163" w:type="pct"/>
          </w:tcPr>
          <w:p w14:paraId="5F701B5D"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7.7. Limitado acceso de los pueblos indígenas u originarias a la justicia con pertinencia cultural y deficiente implementación de un sistema de justicia intercultural</w:t>
            </w:r>
          </w:p>
        </w:tc>
        <w:tc>
          <w:tcPr>
            <w:tcW w:w="1773" w:type="pct"/>
          </w:tcPr>
          <w:p w14:paraId="6AD6982C"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Esta causa explica las principales barreras o limitantes que presentan los pueblos indígenas u originarios para el ejercicio de su derecho de acceso a justicia. Se aborda esta situación, así como la necesidad de implementar un sistema de justicia intercultural que permita dialogar a los sistemas de justicia ordinaria e indígena, resaltando los aún deficientes mecanismos que buscan un entendimiento y coexistencia entre estos dos tipos de justicia. </w:t>
            </w:r>
          </w:p>
          <w:p w14:paraId="4598C493" w14:textId="77777777" w:rsidR="00CF3357" w:rsidRPr="00337393" w:rsidRDefault="00CF3357" w:rsidP="009B2453">
            <w:pPr>
              <w:jc w:val="both"/>
              <w:rPr>
                <w:rFonts w:asciiTheme="minorHAnsi" w:hAnsiTheme="minorHAnsi"/>
                <w:sz w:val="20"/>
                <w:szCs w:val="20"/>
              </w:rPr>
            </w:pPr>
          </w:p>
        </w:tc>
        <w:tc>
          <w:tcPr>
            <w:tcW w:w="2064" w:type="pct"/>
          </w:tcPr>
          <w:p w14:paraId="10BA0728"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En el Perú, existen 48 lenguas indígenas u originarias reconocidas. Sin embargo, los indígenas u originarios se enfrentan a un sistema de justicia monolingüe y que adopta una posición homogeneizadora con respecto al castellano (</w:t>
            </w:r>
            <w:proofErr w:type="spellStart"/>
            <w:r w:rsidRPr="00337393">
              <w:rPr>
                <w:rFonts w:asciiTheme="minorHAnsi" w:hAnsiTheme="minorHAnsi"/>
                <w:sz w:val="20"/>
                <w:szCs w:val="20"/>
              </w:rPr>
              <w:t>Ardito</w:t>
            </w:r>
            <w:proofErr w:type="spellEnd"/>
            <w:r w:rsidRPr="00337393">
              <w:rPr>
                <w:rFonts w:asciiTheme="minorHAnsi" w:hAnsiTheme="minorHAnsi"/>
                <w:sz w:val="20"/>
                <w:szCs w:val="20"/>
              </w:rPr>
              <w:t>, 2010).</w:t>
            </w:r>
          </w:p>
          <w:p w14:paraId="4BB15582" w14:textId="77777777" w:rsidR="00CF3357" w:rsidRPr="00337393" w:rsidRDefault="00CF3357" w:rsidP="009B2453">
            <w:pPr>
              <w:pStyle w:val="Prrafodelista"/>
              <w:ind w:left="181"/>
              <w:jc w:val="both"/>
              <w:rPr>
                <w:rFonts w:asciiTheme="minorHAnsi" w:hAnsiTheme="minorHAnsi"/>
                <w:sz w:val="20"/>
                <w:szCs w:val="20"/>
              </w:rPr>
            </w:pPr>
          </w:p>
          <w:p w14:paraId="6D2A3D1B"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También existen barreras económicas. Para las personas que viven en zonas rurales, acudir a un puesto policial o a la sede del Ministerio Público implica tiempo y recursos económicos con los que no se cuenta, puesto que estos establecimientos se encuentran lejanos al lugar donde viven. Cabe destacar que, esta situación es más compleja para las mujeres, quienes se encargan de las responsabilidades domésticas y no cuentan con recursos propios (</w:t>
            </w:r>
            <w:proofErr w:type="spellStart"/>
            <w:r w:rsidRPr="00337393">
              <w:rPr>
                <w:rFonts w:asciiTheme="minorHAnsi" w:hAnsiTheme="minorHAnsi"/>
                <w:sz w:val="20"/>
                <w:szCs w:val="20"/>
              </w:rPr>
              <w:t>Ardito</w:t>
            </w:r>
            <w:proofErr w:type="spellEnd"/>
            <w:r w:rsidRPr="00337393">
              <w:rPr>
                <w:rFonts w:asciiTheme="minorHAnsi" w:hAnsiTheme="minorHAnsi"/>
                <w:sz w:val="20"/>
                <w:szCs w:val="20"/>
              </w:rPr>
              <w:t>, 2010).</w:t>
            </w:r>
          </w:p>
          <w:p w14:paraId="08772FB2" w14:textId="77777777" w:rsidR="00CF3357" w:rsidRPr="00337393" w:rsidRDefault="00CF3357" w:rsidP="009B2453">
            <w:pPr>
              <w:pStyle w:val="Prrafodelista"/>
              <w:ind w:left="181"/>
              <w:jc w:val="both"/>
              <w:rPr>
                <w:rFonts w:asciiTheme="minorHAnsi" w:hAnsiTheme="minorHAnsi"/>
                <w:sz w:val="20"/>
                <w:szCs w:val="20"/>
              </w:rPr>
            </w:pPr>
          </w:p>
          <w:p w14:paraId="5F6D6EF1"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Finalmente, se encuentran las barreras culturales. Estas se refieren a que el Estado y, por consiguiente, la administración de justicia peruana ha seguido criterios monoculturales pasando por alto la existencia de diversas culturas en el país (</w:t>
            </w:r>
            <w:proofErr w:type="spellStart"/>
            <w:r w:rsidRPr="00337393">
              <w:rPr>
                <w:rFonts w:asciiTheme="minorHAnsi" w:hAnsiTheme="minorHAnsi"/>
                <w:sz w:val="20"/>
                <w:szCs w:val="20"/>
              </w:rPr>
              <w:t>Ardito</w:t>
            </w:r>
            <w:proofErr w:type="spellEnd"/>
            <w:r w:rsidRPr="00337393">
              <w:rPr>
                <w:rFonts w:asciiTheme="minorHAnsi" w:hAnsiTheme="minorHAnsi"/>
                <w:sz w:val="20"/>
                <w:szCs w:val="20"/>
              </w:rPr>
              <w:t xml:space="preserve"> 2010).</w:t>
            </w:r>
          </w:p>
        </w:tc>
      </w:tr>
      <w:tr w:rsidR="00CF3357" w:rsidRPr="00337393" w14:paraId="7A60CE2A" w14:textId="77777777" w:rsidTr="00F840CC">
        <w:trPr>
          <w:trHeight w:val="283"/>
        </w:trPr>
        <w:tc>
          <w:tcPr>
            <w:tcW w:w="1163" w:type="pct"/>
          </w:tcPr>
          <w:p w14:paraId="0D3A5E44"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7.8. Limitado acceso a servicios públicos básicos (agua y alcantarillado, energía eléctrica, conectividad y otros) acordes a las realidades de los pueblos indígenas u originarios</w:t>
            </w:r>
          </w:p>
        </w:tc>
        <w:tc>
          <w:tcPr>
            <w:tcW w:w="1773" w:type="pct"/>
          </w:tcPr>
          <w:p w14:paraId="133F0FF4"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Esta causa indirecta aborda el problema estructural relacionado con el acceso a servicios públicos básicos para los pueblos indígenas y originarios. Se examina específicamente el acceso a servicios de agua, alcantarillado, alumbrado eléctrico y conectividad. Esta situación limita las condiciones para el desarrollo de las personas afectadas y limita el ejercicio de sus derechos vinculados a la salud, trabajo, educación, entre otros.   </w:t>
            </w:r>
          </w:p>
          <w:p w14:paraId="7553AE6C" w14:textId="77777777" w:rsidR="00CF3357" w:rsidRPr="00337393" w:rsidRDefault="00CF3357" w:rsidP="009B2453">
            <w:pPr>
              <w:jc w:val="both"/>
              <w:rPr>
                <w:rFonts w:asciiTheme="minorHAnsi" w:hAnsiTheme="minorHAnsi"/>
                <w:sz w:val="20"/>
                <w:szCs w:val="20"/>
              </w:rPr>
            </w:pPr>
          </w:p>
        </w:tc>
        <w:tc>
          <w:tcPr>
            <w:tcW w:w="2064" w:type="pct"/>
          </w:tcPr>
          <w:p w14:paraId="26575A93"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 xml:space="preserve">El 80.9% de población con lengua materna indígena u originaria cuenta con acceso a agua, mientras que este porcentaje fue ligeramente mayor para la población con lengua materna no indígena u originaria (87.5%). </w:t>
            </w:r>
          </w:p>
          <w:p w14:paraId="003A7E44" w14:textId="77777777" w:rsidR="00CF3357" w:rsidRPr="00337393" w:rsidRDefault="00CF3357" w:rsidP="009B2453">
            <w:pPr>
              <w:pStyle w:val="Prrafodelista"/>
              <w:ind w:left="181"/>
              <w:jc w:val="both"/>
              <w:rPr>
                <w:rFonts w:asciiTheme="minorHAnsi" w:hAnsiTheme="minorHAnsi"/>
                <w:sz w:val="20"/>
                <w:szCs w:val="20"/>
              </w:rPr>
            </w:pPr>
          </w:p>
          <w:p w14:paraId="5F0AA768"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El 55.0% de la población con lengua materna indígena u originaria accedió a un servicio de alcantarillado, mientras que esta cifra fue de 74.0% para la población no indígena.</w:t>
            </w:r>
          </w:p>
          <w:p w14:paraId="36C51D2C" w14:textId="77777777" w:rsidR="00CF3357" w:rsidRPr="00337393" w:rsidRDefault="00CF3357" w:rsidP="009B2453">
            <w:pPr>
              <w:pStyle w:val="Prrafodelista"/>
              <w:ind w:left="181"/>
              <w:jc w:val="both"/>
              <w:rPr>
                <w:rFonts w:asciiTheme="minorHAnsi" w:hAnsiTheme="minorHAnsi"/>
                <w:sz w:val="20"/>
                <w:szCs w:val="20"/>
              </w:rPr>
            </w:pPr>
          </w:p>
          <w:p w14:paraId="42FCE16C"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El 38.3% de la población con lengua materna indígena hizo uso del servicio de internet. Por el contrario, la población con lengua materna no indígena que hizo uso del servicio de internet representa un 74.7% del total de dicha población</w:t>
            </w:r>
          </w:p>
        </w:tc>
      </w:tr>
      <w:tr w:rsidR="00CF3357" w:rsidRPr="00337393" w14:paraId="178A9AD8" w14:textId="77777777" w:rsidTr="00F840CC">
        <w:trPr>
          <w:trHeight w:val="283"/>
        </w:trPr>
        <w:tc>
          <w:tcPr>
            <w:tcW w:w="1163" w:type="pct"/>
          </w:tcPr>
          <w:p w14:paraId="6ED20A9B" w14:textId="77777777" w:rsidR="00CF3357" w:rsidRPr="00337393" w:rsidRDefault="00CF3357" w:rsidP="009B2453">
            <w:pPr>
              <w:pStyle w:val="Descripcin"/>
              <w:jc w:val="both"/>
              <w:rPr>
                <w:rFonts w:asciiTheme="minorHAnsi" w:hAnsiTheme="minorHAnsi"/>
                <w:b w:val="0"/>
                <w:bCs w:val="0"/>
                <w:smallCaps w:val="0"/>
                <w:color w:val="auto"/>
                <w:sz w:val="20"/>
                <w:szCs w:val="20"/>
              </w:rPr>
            </w:pPr>
            <w:r w:rsidRPr="00337393">
              <w:rPr>
                <w:rFonts w:asciiTheme="minorHAnsi" w:hAnsiTheme="minorHAnsi"/>
                <w:b w:val="0"/>
                <w:bCs w:val="0"/>
                <w:smallCaps w:val="0"/>
                <w:color w:val="auto"/>
                <w:sz w:val="20"/>
                <w:szCs w:val="20"/>
              </w:rPr>
              <w:t>Causa indirecta 7.9. Limitada implementación de las prioridades de desarrollo (planes de vida y similares) de los pueblos indígenas u originarios</w:t>
            </w:r>
          </w:p>
        </w:tc>
        <w:tc>
          <w:tcPr>
            <w:tcW w:w="1773" w:type="pct"/>
          </w:tcPr>
          <w:p w14:paraId="0AEDC523" w14:textId="77777777" w:rsidR="00CF3357" w:rsidRPr="00337393" w:rsidRDefault="00CF3357" w:rsidP="009B2453">
            <w:pPr>
              <w:pStyle w:val="Descripcin"/>
              <w:jc w:val="both"/>
              <w:rPr>
                <w:rFonts w:asciiTheme="minorHAnsi" w:hAnsiTheme="minorHAnsi"/>
                <w:b w:val="0"/>
                <w:bCs w:val="0"/>
                <w:smallCaps w:val="0"/>
                <w:color w:val="auto"/>
                <w:sz w:val="20"/>
                <w:szCs w:val="20"/>
              </w:rPr>
            </w:pPr>
            <w:r w:rsidRPr="00337393">
              <w:rPr>
                <w:rFonts w:asciiTheme="minorHAnsi" w:hAnsiTheme="minorHAnsi"/>
                <w:b w:val="0"/>
                <w:bCs w:val="0"/>
                <w:smallCaps w:val="0"/>
                <w:color w:val="auto"/>
                <w:sz w:val="20"/>
                <w:szCs w:val="20"/>
              </w:rPr>
              <w:t xml:space="preserve">Esta causa desarrolla el estado de la implementación de las prioridades de desarrollo de los pueblos indígenas en la planificación estatal de los tres niveles de gobierno, precisando que existen limitaciones para que los instrumentos como los Planes de Vida sean elaborados y liderados por las diversas comunidades indígenas amazónicas y andinas. </w:t>
            </w:r>
          </w:p>
          <w:p w14:paraId="5EB087AF" w14:textId="77777777" w:rsidR="00CF3357" w:rsidRPr="00337393" w:rsidRDefault="00CF3357" w:rsidP="009B2453">
            <w:pPr>
              <w:pStyle w:val="Descripcin"/>
              <w:jc w:val="both"/>
              <w:rPr>
                <w:rFonts w:asciiTheme="minorHAnsi" w:hAnsiTheme="minorHAnsi"/>
                <w:b w:val="0"/>
                <w:bCs w:val="0"/>
                <w:smallCaps w:val="0"/>
                <w:color w:val="auto"/>
                <w:sz w:val="20"/>
                <w:szCs w:val="20"/>
              </w:rPr>
            </w:pPr>
          </w:p>
        </w:tc>
        <w:tc>
          <w:tcPr>
            <w:tcW w:w="2064" w:type="pct"/>
          </w:tcPr>
          <w:p w14:paraId="355238B7"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 xml:space="preserve">A la actualidad, no se cuenta con algún marco normativo uniformizado ni financiero que determine la inclusión de Planes de Vida en la planificación de los distintos niveles de gobierno. Asimismo, también hay un limitado acompañamiento para la elaboración de Planes de Vida. </w:t>
            </w:r>
          </w:p>
          <w:p w14:paraId="2E568CCA" w14:textId="77777777" w:rsidR="00CF3357" w:rsidRPr="00337393" w:rsidRDefault="00CF3357" w:rsidP="009B2453">
            <w:pPr>
              <w:pStyle w:val="Prrafodelista"/>
              <w:ind w:left="181"/>
              <w:jc w:val="both"/>
              <w:rPr>
                <w:rFonts w:asciiTheme="minorHAnsi" w:hAnsiTheme="minorHAnsi"/>
                <w:sz w:val="20"/>
                <w:szCs w:val="20"/>
              </w:rPr>
            </w:pPr>
          </w:p>
          <w:p w14:paraId="4963DFB9"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Las experiencias donde se ha incorporado la visión indígena en los instrumentos de planificación estratégica son escasas, tales como el Plan de Desarrollo Local Concertado en el distrito de Megantoni, provincia de La Convención, región Cusco y en el distrito de Oxapampa, provincia y región Pasco, en cuyo proceso de elaboración se recogieron las expresiones, demandas, necesidades y potencialidades de los pueblos indígenas u originarios.</w:t>
            </w:r>
          </w:p>
        </w:tc>
      </w:tr>
      <w:tr w:rsidR="00CF3357" w:rsidRPr="00337393" w14:paraId="2A8D7A1D" w14:textId="77777777" w:rsidTr="00F840CC">
        <w:trPr>
          <w:trHeight w:val="283"/>
        </w:trPr>
        <w:tc>
          <w:tcPr>
            <w:tcW w:w="1163" w:type="pct"/>
          </w:tcPr>
          <w:p w14:paraId="3B6313C1" w14:textId="77777777" w:rsidR="00CF3357" w:rsidRPr="00337393" w:rsidRDefault="00CF3357" w:rsidP="009B2453">
            <w:pPr>
              <w:jc w:val="both"/>
              <w:rPr>
                <w:rFonts w:asciiTheme="minorHAnsi" w:hAnsiTheme="minorHAnsi"/>
                <w:sz w:val="20"/>
                <w:szCs w:val="20"/>
              </w:rPr>
            </w:pPr>
            <w:r w:rsidRPr="00337393">
              <w:rPr>
                <w:rFonts w:asciiTheme="minorHAnsi" w:hAnsiTheme="minorHAnsi"/>
                <w:b/>
                <w:sz w:val="20"/>
                <w:szCs w:val="20"/>
              </w:rPr>
              <w:t>Causa directa 8. LIMITADAS CONDICIONES PARA EL DESARROLLO ECONÓMICO SOSTENIBLE Y SOLIDARIO DE LOS PUEBLOS INDÍGENAS U ORIGINARIOS</w:t>
            </w:r>
          </w:p>
        </w:tc>
        <w:tc>
          <w:tcPr>
            <w:tcW w:w="1773" w:type="pct"/>
          </w:tcPr>
          <w:p w14:paraId="62F9B14C" w14:textId="18EB90C7" w:rsidR="00CF3357" w:rsidRPr="00337393" w:rsidRDefault="00CF3357" w:rsidP="00003025">
            <w:pPr>
              <w:jc w:val="both"/>
              <w:rPr>
                <w:rFonts w:asciiTheme="minorHAnsi" w:hAnsiTheme="minorHAnsi"/>
                <w:sz w:val="20"/>
                <w:szCs w:val="20"/>
              </w:rPr>
            </w:pPr>
            <w:r w:rsidRPr="00337393">
              <w:rPr>
                <w:rFonts w:asciiTheme="minorHAnsi" w:hAnsiTheme="minorHAnsi"/>
                <w:sz w:val="20"/>
                <w:szCs w:val="20"/>
              </w:rPr>
              <w:t xml:space="preserve">Bajo esta causa directa, se </w:t>
            </w:r>
            <w:ins w:id="153" w:author="Carmen del Rosario Bahamonde Quinteros" w:date="2023-09-04T20:32:00Z">
              <w:r w:rsidR="000E7522">
                <w:rPr>
                  <w:rFonts w:asciiTheme="minorHAnsi" w:hAnsiTheme="minorHAnsi"/>
                  <w:sz w:val="20"/>
                  <w:szCs w:val="20"/>
                </w:rPr>
                <w:t>pone en evidencia</w:t>
              </w:r>
            </w:ins>
            <w:del w:id="154" w:author="Carmen del Rosario Bahamonde Quinteros" w:date="2023-09-04T20:32:00Z">
              <w:r w:rsidRPr="00337393">
                <w:rPr>
                  <w:rFonts w:asciiTheme="minorHAnsi" w:hAnsiTheme="minorHAnsi"/>
                  <w:sz w:val="20"/>
                  <w:szCs w:val="20"/>
                </w:rPr>
                <w:delText>presentan</w:delText>
              </w:r>
            </w:del>
            <w:r w:rsidRPr="00337393">
              <w:rPr>
                <w:rFonts w:asciiTheme="minorHAnsi" w:hAnsiTheme="minorHAnsi"/>
                <w:sz w:val="20"/>
                <w:szCs w:val="20"/>
              </w:rPr>
              <w:t xml:space="preserve"> las principales ocupaciones de los pueblos indígenas u originarios a través de los cuales se identifican los sectores económicos en los que se desenvuelven los pueblos indígenas u originarios. Además, luego, se presenta el modelo de economía sostenible y solidaria a través del cual se busca promover las actividades económicas indígenas. </w:t>
            </w:r>
          </w:p>
        </w:tc>
        <w:tc>
          <w:tcPr>
            <w:tcW w:w="2064" w:type="pct"/>
          </w:tcPr>
          <w:p w14:paraId="201396D0" w14:textId="77777777" w:rsidR="00CF3357" w:rsidRPr="00337393" w:rsidRDefault="00CF3357" w:rsidP="009B2453">
            <w:pPr>
              <w:jc w:val="both"/>
              <w:rPr>
                <w:rFonts w:asciiTheme="minorHAnsi" w:hAnsiTheme="minorHAnsi"/>
                <w:sz w:val="20"/>
                <w:szCs w:val="20"/>
              </w:rPr>
            </w:pPr>
          </w:p>
        </w:tc>
      </w:tr>
      <w:tr w:rsidR="00CF3357" w:rsidRPr="00337393" w14:paraId="3E729B05" w14:textId="77777777" w:rsidTr="00F840CC">
        <w:trPr>
          <w:trHeight w:val="283"/>
        </w:trPr>
        <w:tc>
          <w:tcPr>
            <w:tcW w:w="1163" w:type="pct"/>
          </w:tcPr>
          <w:p w14:paraId="10926821"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8.1. Inadecuado diseño y desarrollo de mecanismos e iniciativas productivas sostenibles (programas y proyectos) acorde a las realidades, prioridades y actividades económicas de los pueblos indígenas u originarios, que promuevan su soberanía económica sostenible y solidaria</w:t>
            </w:r>
          </w:p>
        </w:tc>
        <w:tc>
          <w:tcPr>
            <w:tcW w:w="1773" w:type="pct"/>
          </w:tcPr>
          <w:p w14:paraId="5BB1794D" w14:textId="447E88A9"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Se evidencia existencia de diversos programas e iniciativas productivas dirigidas a la mejora de las condiciones económicas de los pueblos indígenas u originarios. Sin embargo, muchos de estos no contemplan los medios de vida ni la </w:t>
            </w:r>
            <w:r w:rsidR="00003025" w:rsidRPr="00337393">
              <w:rPr>
                <w:rFonts w:asciiTheme="minorHAnsi" w:hAnsiTheme="minorHAnsi"/>
                <w:sz w:val="20"/>
                <w:szCs w:val="20"/>
              </w:rPr>
              <w:t>articulación,</w:t>
            </w:r>
            <w:r w:rsidRPr="00337393">
              <w:rPr>
                <w:rFonts w:asciiTheme="minorHAnsi" w:hAnsiTheme="minorHAnsi"/>
                <w:sz w:val="20"/>
                <w:szCs w:val="20"/>
              </w:rPr>
              <w:t xml:space="preserve"> así como complementariedad con las prioridades de desarrollo de los pueblos indígenas u originarios.</w:t>
            </w:r>
          </w:p>
          <w:p w14:paraId="42876B78" w14:textId="77777777" w:rsidR="00CF3357" w:rsidRPr="00337393" w:rsidRDefault="00CF3357" w:rsidP="009B2453">
            <w:pPr>
              <w:jc w:val="both"/>
              <w:rPr>
                <w:rFonts w:asciiTheme="minorHAnsi" w:hAnsiTheme="minorHAnsi"/>
                <w:sz w:val="20"/>
                <w:szCs w:val="20"/>
              </w:rPr>
            </w:pPr>
          </w:p>
        </w:tc>
        <w:tc>
          <w:tcPr>
            <w:tcW w:w="2064" w:type="pct"/>
          </w:tcPr>
          <w:p w14:paraId="6032B508"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Con relación a los programas y proyectos destinados a la producción agropecuaria, entre 2014-2017 se invirtió alrededor de 1200 y 1500 millones de soles. Esta inversión se utilizó en actividades y proyectos de riego como “Fondo Mi Riego” y de articulación hacia los mercados con proyectos como “FIDA”, “PTRT3” y “PIADER”.</w:t>
            </w:r>
          </w:p>
          <w:p w14:paraId="1457D6F7" w14:textId="77777777" w:rsidR="00CF3357" w:rsidRPr="00337393" w:rsidRDefault="00CF3357" w:rsidP="009B2453">
            <w:pPr>
              <w:pStyle w:val="Prrafodelista"/>
              <w:ind w:left="181"/>
              <w:jc w:val="both"/>
              <w:rPr>
                <w:rFonts w:asciiTheme="minorHAnsi" w:hAnsiTheme="minorHAnsi"/>
                <w:sz w:val="20"/>
                <w:szCs w:val="20"/>
              </w:rPr>
            </w:pPr>
          </w:p>
          <w:p w14:paraId="08DE7A28"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Las principales críticas a este proyecto es la priorización de titulación individual y no colectiva, así como la promoción de la degradación en la Amazonía con fines agropecuarios, sin tener en cuenta los usos y manejo del bosque por parte de los pueblos indígenas u originarios</w:t>
            </w:r>
          </w:p>
          <w:p w14:paraId="5A00FB64" w14:textId="77777777" w:rsidR="00CF3357" w:rsidRPr="00337393" w:rsidRDefault="00CF3357" w:rsidP="009B2453">
            <w:pPr>
              <w:pStyle w:val="Prrafodelista"/>
              <w:ind w:left="181"/>
              <w:jc w:val="both"/>
              <w:rPr>
                <w:rFonts w:asciiTheme="minorHAnsi" w:hAnsiTheme="minorHAnsi"/>
                <w:sz w:val="20"/>
                <w:szCs w:val="20"/>
              </w:rPr>
            </w:pPr>
          </w:p>
          <w:p w14:paraId="72B90145"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 xml:space="preserve">El proyecto de FONCODES que priorizó a las mujeres de pueblos indígenas u originarios es “el proyecto productivo Haku </w:t>
            </w:r>
            <w:proofErr w:type="spellStart"/>
            <w:r w:rsidRPr="00337393">
              <w:rPr>
                <w:rFonts w:asciiTheme="minorHAnsi" w:hAnsiTheme="minorHAnsi"/>
                <w:sz w:val="20"/>
                <w:szCs w:val="20"/>
              </w:rPr>
              <w:t>Wiñay</w:t>
            </w:r>
            <w:proofErr w:type="spellEnd"/>
            <w:r w:rsidRPr="00337393">
              <w:rPr>
                <w:rFonts w:asciiTheme="minorHAnsi" w:hAnsiTheme="minorHAnsi"/>
                <w:sz w:val="20"/>
                <w:szCs w:val="20"/>
              </w:rPr>
              <w:t xml:space="preserve">/Noa </w:t>
            </w:r>
            <w:proofErr w:type="spellStart"/>
            <w:r w:rsidRPr="00337393">
              <w:rPr>
                <w:rFonts w:asciiTheme="minorHAnsi" w:hAnsiTheme="minorHAnsi"/>
                <w:sz w:val="20"/>
                <w:szCs w:val="20"/>
              </w:rPr>
              <w:t>Jayatai</w:t>
            </w:r>
            <w:proofErr w:type="spellEnd"/>
            <w:r w:rsidRPr="00337393">
              <w:rPr>
                <w:rFonts w:asciiTheme="minorHAnsi" w:hAnsiTheme="minorHAnsi"/>
                <w:sz w:val="20"/>
                <w:szCs w:val="20"/>
              </w:rPr>
              <w:t>” que promueve el desarrollo de capacidades productivas y la gestión de emprendimientos rurales inclusivos para la seguridad alimentaria, así como el incremento y la diversificación de los ingresos monetarios, ampliando las oportunidades para su desarrollo en el marco de la lucha contra la pobreza rural.</w:t>
            </w:r>
          </w:p>
        </w:tc>
      </w:tr>
      <w:tr w:rsidR="00CF3357" w:rsidRPr="00337393" w14:paraId="25D35040" w14:textId="77777777" w:rsidTr="00F840CC">
        <w:trPr>
          <w:trHeight w:val="283"/>
        </w:trPr>
        <w:tc>
          <w:tcPr>
            <w:tcW w:w="1163" w:type="pct"/>
          </w:tcPr>
          <w:p w14:paraId="4DB1D878"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8.2. Limitada producción, transformación y comercialización de los productos priorizados por los pueblos indígenas u originarios y su articulación a mercados nacionales e internacionales</w:t>
            </w:r>
          </w:p>
        </w:tc>
        <w:tc>
          <w:tcPr>
            <w:tcW w:w="1773" w:type="pct"/>
          </w:tcPr>
          <w:p w14:paraId="3ACA62A3" w14:textId="77777777" w:rsidR="00CF3357" w:rsidRPr="00337393" w:rsidRDefault="00CF3357" w:rsidP="009B2453">
            <w:pPr>
              <w:jc w:val="both"/>
              <w:rPr>
                <w:rFonts w:asciiTheme="minorHAnsi" w:hAnsiTheme="minorHAnsi"/>
                <w:sz w:val="20"/>
                <w:szCs w:val="20"/>
              </w:rPr>
            </w:pPr>
            <w:commentRangeStart w:id="155"/>
            <w:r w:rsidRPr="00337393">
              <w:rPr>
                <w:rFonts w:asciiTheme="minorHAnsi" w:hAnsiTheme="minorHAnsi"/>
                <w:sz w:val="20"/>
                <w:szCs w:val="20"/>
              </w:rPr>
              <w:t>Se</w:t>
            </w:r>
            <w:commentRangeEnd w:id="155"/>
            <w:r w:rsidR="00EC1C26">
              <w:rPr>
                <w:rStyle w:val="Refdecomentario"/>
                <w:rFonts w:eastAsiaTheme="minorHAnsi"/>
              </w:rPr>
              <w:commentReference w:id="155"/>
            </w:r>
            <w:r w:rsidRPr="00337393">
              <w:rPr>
                <w:rFonts w:asciiTheme="minorHAnsi" w:hAnsiTheme="minorHAnsi"/>
                <w:sz w:val="20"/>
                <w:szCs w:val="20"/>
              </w:rPr>
              <w:t xml:space="preserve"> presenta el desempeño de la agricultura a nivel nacional con el fin de señalar las oportunidades de desarrollo. En esa perspectiva, se exponen los principales productos agropecuarios que se exportan internacionalmente, en la segunda parte se recalca el papel de la agricultura familiar en el mercado nacional, finalmente, se presenta el estado de la Cámara de Comercio de los Pueblos Indígenas del Perú, la cual, institucionaliza la preocupación de los pueblos indígenas u originarios respecto a la producción y comercio de sus productos.</w:t>
            </w:r>
          </w:p>
        </w:tc>
        <w:tc>
          <w:tcPr>
            <w:tcW w:w="2064" w:type="pct"/>
          </w:tcPr>
          <w:p w14:paraId="0136E867"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Las exportaciones agrícolas tradicionales lograron un crecimiento acumulado del 210% (de US$ 248 millones en 2000 a US$ 767 millones en 2019), mientras que las no tradicionales crecieron en 1,504%, al pasar de US$ 395 millones a US$ 6,329 millones (</w:t>
            </w:r>
            <w:proofErr w:type="spellStart"/>
            <w:r w:rsidRPr="00337393">
              <w:rPr>
                <w:rFonts w:asciiTheme="minorHAnsi" w:hAnsiTheme="minorHAnsi"/>
                <w:sz w:val="20"/>
                <w:szCs w:val="20"/>
              </w:rPr>
              <w:t>ComexPerú</w:t>
            </w:r>
            <w:proofErr w:type="spellEnd"/>
            <w:r w:rsidRPr="00337393">
              <w:rPr>
                <w:rFonts w:asciiTheme="minorHAnsi" w:hAnsiTheme="minorHAnsi"/>
                <w:sz w:val="20"/>
                <w:szCs w:val="20"/>
              </w:rPr>
              <w:t xml:space="preserve">, </w:t>
            </w:r>
            <w:commentRangeStart w:id="156"/>
            <w:r w:rsidRPr="00337393">
              <w:rPr>
                <w:rFonts w:asciiTheme="minorHAnsi" w:hAnsiTheme="minorHAnsi"/>
                <w:sz w:val="20"/>
                <w:szCs w:val="20"/>
              </w:rPr>
              <w:t>2020</w:t>
            </w:r>
            <w:commentRangeEnd w:id="156"/>
            <w:r w:rsidR="00C07A6F">
              <w:rPr>
                <w:rStyle w:val="Refdecomentario"/>
                <w:rFonts w:eastAsiaTheme="minorHAnsi"/>
              </w:rPr>
              <w:commentReference w:id="156"/>
            </w:r>
            <w:r w:rsidRPr="00337393">
              <w:rPr>
                <w:rFonts w:asciiTheme="minorHAnsi" w:hAnsiTheme="minorHAnsi"/>
                <w:sz w:val="20"/>
                <w:szCs w:val="20"/>
              </w:rPr>
              <w:t>).</w:t>
            </w:r>
          </w:p>
          <w:p w14:paraId="327E5B16" w14:textId="77777777" w:rsidR="00CF3357" w:rsidRPr="00337393" w:rsidRDefault="00CF3357" w:rsidP="009B2453">
            <w:pPr>
              <w:pStyle w:val="Prrafodelista"/>
              <w:ind w:left="181"/>
              <w:jc w:val="both"/>
              <w:rPr>
                <w:rFonts w:asciiTheme="minorHAnsi" w:hAnsiTheme="minorHAnsi"/>
                <w:sz w:val="20"/>
                <w:szCs w:val="20"/>
              </w:rPr>
            </w:pPr>
          </w:p>
          <w:p w14:paraId="34792027"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 xml:space="preserve">Los datos de exportación de la SUNAT muestran que entre 2007 y 2020, el valor de nuestras exportaciones de </w:t>
            </w:r>
            <w:proofErr w:type="spellStart"/>
            <w:r w:rsidRPr="00337393">
              <w:rPr>
                <w:rFonts w:asciiTheme="minorHAnsi" w:hAnsiTheme="minorHAnsi"/>
                <w:sz w:val="20"/>
                <w:szCs w:val="20"/>
              </w:rPr>
              <w:t>superfoods</w:t>
            </w:r>
            <w:proofErr w:type="spellEnd"/>
            <w:r w:rsidRPr="00337393">
              <w:rPr>
                <w:rFonts w:asciiTheme="minorHAnsi" w:hAnsiTheme="minorHAnsi"/>
                <w:sz w:val="20"/>
                <w:szCs w:val="20"/>
              </w:rPr>
              <w:t xml:space="preserve"> pasó de US$ 970 millones a US$ 5,068 millones (un aumento del 422.7%) y ha crecido, desde 2008, a una tasa anual promedio del 13.6%. En 2020, las exportaciones aumentaron un 11.6% respecto de 2019 (</w:t>
            </w:r>
            <w:proofErr w:type="spellStart"/>
            <w:r w:rsidRPr="00337393">
              <w:rPr>
                <w:rFonts w:asciiTheme="minorHAnsi" w:hAnsiTheme="minorHAnsi"/>
                <w:sz w:val="20"/>
                <w:szCs w:val="20"/>
              </w:rPr>
              <w:t>ComexPerú</w:t>
            </w:r>
            <w:proofErr w:type="spellEnd"/>
            <w:r w:rsidRPr="00337393">
              <w:rPr>
                <w:rFonts w:asciiTheme="minorHAnsi" w:hAnsiTheme="minorHAnsi"/>
                <w:sz w:val="20"/>
                <w:szCs w:val="20"/>
              </w:rPr>
              <w:t>, 2021).</w:t>
            </w:r>
          </w:p>
        </w:tc>
      </w:tr>
      <w:tr w:rsidR="00CF3357" w:rsidRPr="00337393" w14:paraId="3513DEB6" w14:textId="77777777" w:rsidTr="00F840CC">
        <w:trPr>
          <w:trHeight w:val="283"/>
        </w:trPr>
        <w:tc>
          <w:tcPr>
            <w:tcW w:w="1163" w:type="pct"/>
          </w:tcPr>
          <w:p w14:paraId="36BA5B70"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8.3. Escasas oportunidades para el fortalecimiento de las capacidades técnico -productivas, de gestión comercial y de innovación tecnológica acordes a la cosmovisión, realidad y prioridades de los pueblos indígenas u originarios</w:t>
            </w:r>
          </w:p>
        </w:tc>
        <w:tc>
          <w:tcPr>
            <w:tcW w:w="1773" w:type="pct"/>
          </w:tcPr>
          <w:p w14:paraId="2652B204" w14:textId="77777777" w:rsidR="00CF3357" w:rsidRPr="00337393" w:rsidRDefault="00CF3357" w:rsidP="009B2453">
            <w:pPr>
              <w:jc w:val="both"/>
              <w:rPr>
                <w:rFonts w:asciiTheme="minorHAnsi" w:hAnsiTheme="minorHAnsi"/>
                <w:sz w:val="20"/>
                <w:szCs w:val="20"/>
              </w:rPr>
            </w:pPr>
            <w:commentRangeStart w:id="157"/>
            <w:r w:rsidRPr="00337393">
              <w:rPr>
                <w:rFonts w:asciiTheme="minorHAnsi" w:hAnsiTheme="minorHAnsi"/>
                <w:sz w:val="20"/>
                <w:szCs w:val="20"/>
              </w:rPr>
              <w:t>Limitadas condiciones para el desarrollo económico sostenible y solidario de los pueblos indígenas u originarios</w:t>
            </w:r>
            <w:commentRangeEnd w:id="157"/>
            <w:r w:rsidR="004B4E64">
              <w:rPr>
                <w:rStyle w:val="Refdecomentario"/>
                <w:rFonts w:eastAsiaTheme="minorHAnsi"/>
              </w:rPr>
              <w:commentReference w:id="157"/>
            </w:r>
          </w:p>
        </w:tc>
        <w:tc>
          <w:tcPr>
            <w:tcW w:w="2064" w:type="pct"/>
          </w:tcPr>
          <w:p w14:paraId="4D8408D6"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El programa que genera la mayoría de los proyectos regionales y locales de desarrollo agropecuario en al interior del país es SIERRA EXPORTADORA, que a través de AGRORURAL y el fondo PROCOMPITE, ofrece financiamiento para mejoras tecnológicas a los productores.  Este programa promueve la creación, ampliación o mejoramiento de negocios competitivos, rentables, sostenibles y ambientalmente saludables, de productores y otros agentes económicos organizados, mediante la mejora tecnológica y/o innovación, con el objeto de mejorar la competitividad y sostenibilidad de cadenas productivas.</w:t>
            </w:r>
          </w:p>
          <w:p w14:paraId="5D53DB39" w14:textId="77777777" w:rsidR="00CF3357" w:rsidRPr="00337393" w:rsidRDefault="00CF3357" w:rsidP="009B2453">
            <w:pPr>
              <w:pStyle w:val="Prrafodelista"/>
              <w:ind w:left="181"/>
              <w:jc w:val="both"/>
              <w:rPr>
                <w:rFonts w:asciiTheme="minorHAnsi" w:hAnsiTheme="minorHAnsi"/>
                <w:sz w:val="20"/>
                <w:szCs w:val="20"/>
              </w:rPr>
            </w:pPr>
          </w:p>
          <w:p w14:paraId="750DFF9B"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Se impulsó la “Estrategia de Emprendimiento de la Mujer Rural e Indígena”, que será implementado por el Programa de Compensaciones para la Competitividad (</w:t>
            </w:r>
            <w:proofErr w:type="spellStart"/>
            <w:r w:rsidRPr="00337393">
              <w:rPr>
                <w:rFonts w:asciiTheme="minorHAnsi" w:hAnsiTheme="minorHAnsi"/>
                <w:sz w:val="20"/>
                <w:szCs w:val="20"/>
              </w:rPr>
              <w:t>Agroideas</w:t>
            </w:r>
            <w:proofErr w:type="spellEnd"/>
            <w:r w:rsidRPr="00337393">
              <w:rPr>
                <w:rFonts w:asciiTheme="minorHAnsi" w:hAnsiTheme="minorHAnsi"/>
                <w:sz w:val="20"/>
                <w:szCs w:val="20"/>
              </w:rPr>
              <w:t>), y el Programa de Desarrollo Productivo Agrario Rural (Agro Rural). En su primera etapa se atendieron a 4,700 productoras agrarias que recibirán hasta S/ 163,000</w:t>
            </w:r>
          </w:p>
        </w:tc>
      </w:tr>
      <w:tr w:rsidR="00CF3357" w:rsidRPr="00337393" w14:paraId="68E1A6B2" w14:textId="77777777" w:rsidTr="00F840CC">
        <w:trPr>
          <w:trHeight w:val="283"/>
        </w:trPr>
        <w:tc>
          <w:tcPr>
            <w:tcW w:w="1163" w:type="pct"/>
          </w:tcPr>
          <w:p w14:paraId="5653BA44"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8.4. Limitadas oportunidades para el acceso al mercado laboral seguro y decente, acorde a la realidad y las potencialidades de los pueblos indígenas u originarios</w:t>
            </w:r>
          </w:p>
        </w:tc>
        <w:tc>
          <w:tcPr>
            <w:tcW w:w="1773" w:type="pct"/>
          </w:tcPr>
          <w:p w14:paraId="651DADD9"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Se evidencia que la población en edad de trabajar que se autoidentifica como integrante de los pueblos indígenas u originarios experimentan situaciones de informalidad, subempleo, empleos vulnerables y situación de pobreza.</w:t>
            </w:r>
          </w:p>
        </w:tc>
        <w:tc>
          <w:tcPr>
            <w:tcW w:w="2064" w:type="pct"/>
          </w:tcPr>
          <w:p w14:paraId="3EA3544B"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La tasa de ocupación de la población indígena en ese año fue del 75,6%, mientras que la tasa de subempleo se situó en el 56,9%. Es importante destacar que el 60,4% de la población indígena ocupada se encontraba en empleos vulnerables, y cerca del 28% de los trabajadores indígenas se encontraban en situación de pobreza (INEI, 2021).</w:t>
            </w:r>
          </w:p>
          <w:p w14:paraId="1AE5A1C2"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En cuanto a la actividad económica, el 45% de los trabajadores indígenas se empleaban en la rama extractiva, y el 25,8% en el sector servicios. Dentro de la rama extractiva, la subrama con mayor presencia de indígenas era la agricultura, ganadería, pesca y silvicultura. En promedio, los indígenas ocupados percibieron un ingreso laboral de S/ 1 110, trabajando 187 horas al mes.</w:t>
            </w:r>
          </w:p>
          <w:p w14:paraId="767B4127" w14:textId="77777777" w:rsidR="00CF3357" w:rsidRPr="00337393" w:rsidRDefault="00CF3357" w:rsidP="009B2453">
            <w:pPr>
              <w:pStyle w:val="Prrafodelista"/>
              <w:ind w:left="181"/>
              <w:jc w:val="both"/>
              <w:rPr>
                <w:rFonts w:asciiTheme="minorHAnsi" w:hAnsiTheme="minorHAnsi"/>
                <w:sz w:val="20"/>
                <w:szCs w:val="20"/>
              </w:rPr>
            </w:pPr>
          </w:p>
          <w:p w14:paraId="717F5F6A"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En 2021, cerca del 85% de la PEA ocupada autoidentificada como indígena laboró en empleos informales, es decir, 8 de cada 10 trabajaron en una unidad productiva informal, en un puesto asalariado sin seguro social pagado por el empleado.</w:t>
            </w:r>
          </w:p>
          <w:p w14:paraId="3E7C553A" w14:textId="77777777" w:rsidR="00CF3357" w:rsidRPr="00337393" w:rsidRDefault="00CF3357" w:rsidP="009B2453">
            <w:pPr>
              <w:pStyle w:val="Prrafodelista"/>
              <w:rPr>
                <w:rFonts w:asciiTheme="minorHAnsi" w:hAnsiTheme="minorHAnsi"/>
                <w:sz w:val="20"/>
                <w:szCs w:val="20"/>
              </w:rPr>
            </w:pPr>
          </w:p>
          <w:p w14:paraId="42DE6551"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En cuanto a los ingresos laborales, los trabajadores formales indígenas tuvieron un ingreso promedio mensual de S/ 2 336 en 2021, mientras que los trabajadores informales percibieron S/ 837, lo que representa una diferencia relativa del 64,2%. Esta brecha de ingresos entre trabajadores formales e informales es mayor en áreas rurales y en los departamentos con mayor incidencia de pobreza monetaria</w:t>
            </w:r>
          </w:p>
        </w:tc>
      </w:tr>
      <w:tr w:rsidR="00CF3357" w:rsidRPr="00337393" w14:paraId="3ABBF7F2" w14:textId="77777777" w:rsidTr="00F840CC">
        <w:trPr>
          <w:trHeight w:val="283"/>
        </w:trPr>
        <w:tc>
          <w:tcPr>
            <w:tcW w:w="1163" w:type="pct"/>
          </w:tcPr>
          <w:p w14:paraId="33C4E570" w14:textId="77777777" w:rsidR="00CF3357" w:rsidRPr="00337393" w:rsidRDefault="00CF3357" w:rsidP="009B2453">
            <w:pPr>
              <w:jc w:val="both"/>
              <w:rPr>
                <w:rFonts w:asciiTheme="minorHAnsi" w:hAnsiTheme="minorHAnsi"/>
                <w:sz w:val="20"/>
                <w:szCs w:val="20"/>
              </w:rPr>
            </w:pPr>
            <w:r w:rsidRPr="00337393">
              <w:rPr>
                <w:rFonts w:asciiTheme="minorHAnsi" w:hAnsiTheme="minorHAnsi"/>
                <w:b/>
                <w:sz w:val="20"/>
                <w:szCs w:val="20"/>
              </w:rPr>
              <w:t>Causa directa 9. PERMANENTE DISCRIMINACIÓN ÉTNICO-RACIAL Y RACISMO HACIA LOS PUEBLOS INDÍGENAS U ORIGINARIOS DE PARTE DEL ESTADO Y SOCIEDAD</w:t>
            </w:r>
          </w:p>
        </w:tc>
        <w:tc>
          <w:tcPr>
            <w:tcW w:w="1773" w:type="pct"/>
          </w:tcPr>
          <w:p w14:paraId="23A2CD4F"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Según los derechos colectivos listados por el </w:t>
            </w:r>
            <w:r w:rsidRPr="00337393">
              <w:rPr>
                <w:rFonts w:asciiTheme="minorHAnsi" w:hAnsiTheme="minorHAnsi" w:cs="Arial"/>
                <w:sz w:val="20"/>
                <w:szCs w:val="20"/>
                <w:shd w:val="clear" w:color="auto" w:fill="FFFFFF"/>
              </w:rPr>
              <w:t>Ministerio de Cultura (2016), con</w:t>
            </w:r>
            <w:r w:rsidRPr="00337393">
              <w:rPr>
                <w:rFonts w:asciiTheme="minorHAnsi" w:hAnsiTheme="minorHAnsi"/>
                <w:sz w:val="20"/>
                <w:szCs w:val="20"/>
              </w:rPr>
              <w:t xml:space="preserve"> esta</w:t>
            </w:r>
            <w:ins w:id="158" w:author="Carmen del Rosario Bahamonde Quinteros" w:date="2023-09-04T21:05:00Z">
              <w:r w:rsidRPr="00337393">
                <w:rPr>
                  <w:rFonts w:asciiTheme="minorHAnsi" w:hAnsiTheme="minorHAnsi"/>
                  <w:sz w:val="20"/>
                  <w:szCs w:val="20"/>
                </w:rPr>
                <w:t xml:space="preserve"> </w:t>
              </w:r>
              <w:r w:rsidR="0072445F">
                <w:rPr>
                  <w:rFonts w:asciiTheme="minorHAnsi" w:hAnsiTheme="minorHAnsi"/>
                  <w:sz w:val="20"/>
                  <w:szCs w:val="20"/>
                </w:rPr>
                <w:t>situación</w:t>
              </w:r>
            </w:ins>
            <w:ins w:id="159" w:author="Carmen del Rosario Bahamonde Quinteros" w:date="2023-09-12T15:20:00Z">
              <w:r w:rsidRPr="00337393">
                <w:rPr>
                  <w:rFonts w:asciiTheme="minorHAnsi" w:hAnsiTheme="minorHAnsi"/>
                  <w:sz w:val="20"/>
                  <w:szCs w:val="20"/>
                </w:rPr>
                <w:t xml:space="preserve"> causa</w:t>
              </w:r>
            </w:ins>
            <w:ins w:id="160" w:author="Carmen del Rosario Bahamonde Quinteros" w:date="2023-09-04T21:05:00Z">
              <w:r w:rsidR="0072445F">
                <w:rPr>
                  <w:rFonts w:asciiTheme="minorHAnsi" w:hAnsiTheme="minorHAnsi"/>
                  <w:sz w:val="20"/>
                  <w:szCs w:val="20"/>
                </w:rPr>
                <w:t>l</w:t>
              </w:r>
            </w:ins>
            <w:del w:id="161" w:author="Carmen del Rosario Bahamonde Quinteros" w:date="2023-09-12T15:20:00Z">
              <w:r w:rsidRPr="00337393">
                <w:rPr>
                  <w:rFonts w:asciiTheme="minorHAnsi" w:hAnsiTheme="minorHAnsi"/>
                  <w:sz w:val="20"/>
                  <w:szCs w:val="20"/>
                </w:rPr>
                <w:delText>causa</w:delText>
              </w:r>
            </w:del>
            <w:r w:rsidRPr="00337393">
              <w:rPr>
                <w:rFonts w:asciiTheme="minorHAnsi" w:hAnsiTheme="minorHAnsi"/>
                <w:sz w:val="20"/>
                <w:szCs w:val="20"/>
              </w:rPr>
              <w:t xml:space="preserve"> se  afectan los derechos </w:t>
            </w:r>
            <w:r w:rsidRPr="00337393">
              <w:rPr>
                <w:rFonts w:asciiTheme="minorHAnsi" w:hAnsiTheme="minorHAnsi" w:cs="Arial"/>
                <w:sz w:val="20"/>
                <w:szCs w:val="20"/>
                <w:shd w:val="clear" w:color="auto" w:fill="FFFFFF"/>
              </w:rPr>
              <w:t>a la libre autodeterminación o autonomía; a la identidad cultural; a la participación; a la consulta previa; a decidir/elegir sus prioridades de desarrollo; a conservar sus costumbres e instituciones; a la jurisdicción especial; a la tierra y al territorio; a los recursos naturales; a la salud intercultural y; a la educación intercultural y a la lengua/idioma lo que se condice con la problemática “</w:t>
            </w:r>
            <w:r w:rsidRPr="00337393">
              <w:rPr>
                <w:rFonts w:asciiTheme="minorHAnsi" w:eastAsia="Arial Narrow" w:hAnsiTheme="minorHAnsi" w:cs="Arial Narrow"/>
                <w:b/>
                <w:bCs/>
                <w:sz w:val="20"/>
                <w:szCs w:val="20"/>
              </w:rPr>
              <w:t>Vulneración estructural de los derechos colectivos de los pueblos indígenas u originarios”</w:t>
            </w:r>
          </w:p>
        </w:tc>
        <w:tc>
          <w:tcPr>
            <w:tcW w:w="2064" w:type="pct"/>
          </w:tcPr>
          <w:p w14:paraId="37AB1E73" w14:textId="77777777" w:rsidR="00CF3357" w:rsidRPr="00337393" w:rsidRDefault="00CF3357" w:rsidP="009B2453">
            <w:pPr>
              <w:jc w:val="both"/>
              <w:rPr>
                <w:rFonts w:asciiTheme="minorHAnsi" w:hAnsiTheme="minorHAnsi"/>
                <w:sz w:val="20"/>
                <w:szCs w:val="20"/>
              </w:rPr>
            </w:pPr>
          </w:p>
        </w:tc>
      </w:tr>
      <w:tr w:rsidR="00CF3357" w:rsidRPr="00337393" w14:paraId="182134B0" w14:textId="77777777" w:rsidTr="00F840CC">
        <w:trPr>
          <w:trHeight w:val="283"/>
        </w:trPr>
        <w:tc>
          <w:tcPr>
            <w:tcW w:w="1163" w:type="pct"/>
          </w:tcPr>
          <w:p w14:paraId="5823D468"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9.1. Recurrentes prácticas de discriminación, colonialismo y racismo hacia los pueblos indígenas u originarios en la esfera pública y privada</w:t>
            </w:r>
          </w:p>
        </w:tc>
        <w:tc>
          <w:tcPr>
            <w:tcW w:w="1773" w:type="pct"/>
          </w:tcPr>
          <w:p w14:paraId="71987D49"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 xml:space="preserve">Esta causa describe las prácticas y patrones que perpetúan la discriminación étnico racial y racismo hacia las personas que pertenecen a un pueblo indígena u originario, limitando y obstaculizando el pleno disfrute de sus derechos humanos. </w:t>
            </w:r>
          </w:p>
        </w:tc>
        <w:tc>
          <w:tcPr>
            <w:tcW w:w="2064" w:type="pct"/>
          </w:tcPr>
          <w:p w14:paraId="020B3BC1"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El (53%) de la población considera a los peruanos como racistas, seguidos de los funcionarios que atienden en instituciones públicas (52%), sin embargo, solo el (8%) se considera a sí mismo racista.</w:t>
            </w:r>
          </w:p>
          <w:p w14:paraId="040013B0" w14:textId="77777777" w:rsidR="00CF3357" w:rsidRPr="00337393" w:rsidRDefault="00CF3357" w:rsidP="009B2453">
            <w:pPr>
              <w:pStyle w:val="Prrafodelista"/>
              <w:ind w:left="181"/>
              <w:jc w:val="both"/>
              <w:rPr>
                <w:rFonts w:asciiTheme="minorHAnsi" w:hAnsiTheme="minorHAnsi"/>
                <w:sz w:val="20"/>
                <w:szCs w:val="20"/>
              </w:rPr>
            </w:pPr>
          </w:p>
          <w:p w14:paraId="11FFFFBD"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 xml:space="preserve">La mayoría de los encuestados (59%) considera que la población quechua o </w:t>
            </w:r>
            <w:proofErr w:type="spellStart"/>
            <w:r w:rsidRPr="00337393">
              <w:rPr>
                <w:rFonts w:asciiTheme="minorHAnsi" w:hAnsiTheme="minorHAnsi"/>
                <w:sz w:val="20"/>
                <w:szCs w:val="20"/>
              </w:rPr>
              <w:t>Aymara</w:t>
            </w:r>
            <w:proofErr w:type="spellEnd"/>
            <w:r w:rsidRPr="00337393">
              <w:rPr>
                <w:rFonts w:asciiTheme="minorHAnsi" w:hAnsiTheme="minorHAnsi"/>
                <w:sz w:val="20"/>
                <w:szCs w:val="20"/>
              </w:rPr>
              <w:t xml:space="preserve"> y la población afroperuana son las más discriminadas en el país, seguidas por la población nativa o indígena de la Amazonía (57%) y por la población mestiza (31%).</w:t>
            </w:r>
          </w:p>
          <w:p w14:paraId="2502B3FE" w14:textId="77777777" w:rsidR="00CF3357" w:rsidRPr="00337393" w:rsidRDefault="00CF3357" w:rsidP="009B2453">
            <w:pPr>
              <w:pStyle w:val="Prrafodelista"/>
              <w:ind w:left="181"/>
              <w:jc w:val="both"/>
              <w:rPr>
                <w:rFonts w:asciiTheme="minorHAnsi" w:hAnsiTheme="minorHAnsi"/>
                <w:sz w:val="20"/>
                <w:szCs w:val="20"/>
              </w:rPr>
            </w:pPr>
          </w:p>
          <w:p w14:paraId="73BFE6A8"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El (52%) de la población califica a los trabajadores de instituciones públicas como racistas y muy racistas. De la misma manera, establecimientos estatales como hospitales públicos o postas médicas (22%), comisarias (19%) y municipalidades (14%) fueron señalados como los lugares donde se vivió la experiencia discriminatoria.</w:t>
            </w:r>
          </w:p>
          <w:p w14:paraId="2400B940" w14:textId="77777777" w:rsidR="00CF3357" w:rsidRPr="00337393" w:rsidRDefault="00CF3357" w:rsidP="009B2453">
            <w:pPr>
              <w:pStyle w:val="Prrafodelista"/>
              <w:rPr>
                <w:rFonts w:asciiTheme="minorHAnsi" w:hAnsiTheme="minorHAnsi"/>
                <w:sz w:val="20"/>
                <w:szCs w:val="20"/>
              </w:rPr>
            </w:pPr>
          </w:p>
          <w:p w14:paraId="4ACF9202"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 xml:space="preserve">La mayoría de población discriminada son pertenecientes a algún pueblo indígena, del total que declaró haber sido víctima de maltrato y discriminación en los últimos cinco años, el (27,2%) se autoidentifica como </w:t>
            </w:r>
            <w:proofErr w:type="spellStart"/>
            <w:r w:rsidRPr="00337393">
              <w:rPr>
                <w:rFonts w:asciiTheme="minorHAnsi" w:hAnsiTheme="minorHAnsi"/>
                <w:sz w:val="20"/>
                <w:szCs w:val="20"/>
              </w:rPr>
              <w:t>Aymara</w:t>
            </w:r>
            <w:proofErr w:type="spellEnd"/>
            <w:r w:rsidRPr="00337393">
              <w:rPr>
                <w:rFonts w:asciiTheme="minorHAnsi" w:hAnsiTheme="minorHAnsi"/>
                <w:sz w:val="20"/>
                <w:szCs w:val="20"/>
              </w:rPr>
              <w:t>, el (21%) se autoidentifica quechua y el (61,4%) declararon pertenecer a algún otro pueblo indígena.</w:t>
            </w:r>
          </w:p>
        </w:tc>
      </w:tr>
      <w:tr w:rsidR="00CF3357" w:rsidRPr="00337393" w14:paraId="3750DEE7" w14:textId="77777777" w:rsidTr="00F840CC">
        <w:trPr>
          <w:trHeight w:val="283"/>
        </w:trPr>
        <w:tc>
          <w:tcPr>
            <w:tcW w:w="1163" w:type="pct"/>
          </w:tcPr>
          <w:p w14:paraId="4CEF153C"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9.2. Escasa valoración de la identidad y diversidad cultural de los pueblos indígenas u originarios</w:t>
            </w:r>
          </w:p>
        </w:tc>
        <w:tc>
          <w:tcPr>
            <w:tcW w:w="1773" w:type="pct"/>
          </w:tcPr>
          <w:p w14:paraId="0B0E7BB6"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Esta causa presenta otro factor vinculado a la permanente discriminación étnico racial y racismo: la escasa valoración de la identidad y diversidad cultural de los pueblos indígenas. Esta situación se manifiesta en el rechazo al uso de rasgos culturales, como costumbres, valores y creencias. Asimismo, se evidencia una gran tarea hacia la construcción de relaciones basadas en la interculturalidad.</w:t>
            </w:r>
          </w:p>
        </w:tc>
        <w:tc>
          <w:tcPr>
            <w:tcW w:w="2064" w:type="pct"/>
          </w:tcPr>
          <w:p w14:paraId="45ACB196"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 xml:space="preserve">El 68% de los encuestados que se autoidentificaron integrante de la población quechua o </w:t>
            </w:r>
            <w:proofErr w:type="spellStart"/>
            <w:r w:rsidRPr="00337393">
              <w:rPr>
                <w:rFonts w:asciiTheme="minorHAnsi" w:hAnsiTheme="minorHAnsi"/>
                <w:sz w:val="20"/>
                <w:szCs w:val="20"/>
              </w:rPr>
              <w:t>Aymara</w:t>
            </w:r>
            <w:proofErr w:type="spellEnd"/>
            <w:r w:rsidRPr="00337393">
              <w:rPr>
                <w:rFonts w:asciiTheme="minorHAnsi" w:hAnsiTheme="minorHAnsi"/>
                <w:sz w:val="20"/>
                <w:szCs w:val="20"/>
              </w:rPr>
              <w:t xml:space="preserve"> se sentía estar orgulloso de su herencia o tradición; además, dicho indicador se ubicó en 71% en el caso de la población indígena o nativa de la Amazonía.</w:t>
            </w:r>
          </w:p>
          <w:p w14:paraId="0D259160" w14:textId="77777777" w:rsidR="00CF3357" w:rsidRPr="00337393" w:rsidRDefault="00CF3357" w:rsidP="009B2453">
            <w:pPr>
              <w:pStyle w:val="Prrafodelista"/>
              <w:ind w:left="181"/>
              <w:jc w:val="both"/>
              <w:rPr>
                <w:rFonts w:asciiTheme="minorHAnsi" w:hAnsiTheme="minorHAnsi"/>
                <w:sz w:val="20"/>
                <w:szCs w:val="20"/>
              </w:rPr>
            </w:pPr>
          </w:p>
          <w:p w14:paraId="7546C718"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 xml:space="preserve">Sin embargo, los encuestados que se autoidentificaron integrante de la población quechua o </w:t>
            </w:r>
            <w:proofErr w:type="spellStart"/>
            <w:r w:rsidRPr="00337393">
              <w:rPr>
                <w:rFonts w:asciiTheme="minorHAnsi" w:hAnsiTheme="minorHAnsi"/>
                <w:sz w:val="20"/>
                <w:szCs w:val="20"/>
              </w:rPr>
              <w:t>Aymara</w:t>
            </w:r>
            <w:proofErr w:type="spellEnd"/>
            <w:r w:rsidRPr="00337393">
              <w:rPr>
                <w:rFonts w:asciiTheme="minorHAnsi" w:hAnsiTheme="minorHAnsi"/>
                <w:sz w:val="20"/>
                <w:szCs w:val="20"/>
              </w:rPr>
              <w:t xml:space="preserve"> revelaron como razones por la que es discriminada principalmente por su forma de hablar (52%), su vestimenta (43%), sus rasgos faciales o físicos, así como su color de piel (32%) y sus costumbres (29%). En el caso de la población nativa de la Amazonía, las razones por la que es discriminada son su forma de hablar (46%), vestimenta (43%), rasgos faciales o físicos (31%) y sus costumbres (30%).</w:t>
            </w:r>
          </w:p>
        </w:tc>
      </w:tr>
      <w:tr w:rsidR="00CF3357" w:rsidRPr="00337393" w14:paraId="76CE71EA" w14:textId="77777777" w:rsidTr="00F840CC">
        <w:trPr>
          <w:trHeight w:val="283"/>
        </w:trPr>
        <w:tc>
          <w:tcPr>
            <w:tcW w:w="1163" w:type="pct"/>
          </w:tcPr>
          <w:p w14:paraId="34840F12" w14:textId="77777777"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Causa indirecta 9.3. Normalización de los actos de discriminación y violencia étnico racial e inaplicación de la normativa nacional e internacional en la materia</w:t>
            </w:r>
          </w:p>
        </w:tc>
        <w:tc>
          <w:tcPr>
            <w:tcW w:w="1773" w:type="pct"/>
          </w:tcPr>
          <w:p w14:paraId="4943067F" w14:textId="7951F73D" w:rsidR="00CF3357" w:rsidRPr="00337393" w:rsidRDefault="00CF3357" w:rsidP="009B2453">
            <w:pPr>
              <w:jc w:val="both"/>
              <w:rPr>
                <w:rFonts w:asciiTheme="minorHAnsi" w:hAnsiTheme="minorHAnsi"/>
                <w:sz w:val="20"/>
                <w:szCs w:val="20"/>
              </w:rPr>
            </w:pPr>
            <w:r w:rsidRPr="00337393">
              <w:rPr>
                <w:rFonts w:asciiTheme="minorHAnsi" w:hAnsiTheme="minorHAnsi"/>
                <w:sz w:val="20"/>
                <w:szCs w:val="20"/>
              </w:rPr>
              <w:t>Esta causa describe una situación de normalización de los actos de discriminación y violencia étnico racial; así como la limitada aplicación normativa para atender los casos de este tipo. Es decir, existe una práctica contante y normalizada de discriminar en la esfera pública y privada,</w:t>
            </w:r>
            <w:r w:rsidR="00003025">
              <w:rPr>
                <w:rFonts w:asciiTheme="minorHAnsi" w:hAnsiTheme="minorHAnsi"/>
                <w:sz w:val="20"/>
                <w:szCs w:val="20"/>
              </w:rPr>
              <w:t xml:space="preserve"> afectando las </w:t>
            </w:r>
            <w:r w:rsidRPr="00337393">
              <w:rPr>
                <w:rFonts w:asciiTheme="minorHAnsi" w:hAnsiTheme="minorHAnsi"/>
                <w:sz w:val="20"/>
                <w:szCs w:val="20"/>
              </w:rPr>
              <w:t xml:space="preserve">condiciones de desarrollo y ejercicio de derechos de las personas afectadas. </w:t>
            </w:r>
          </w:p>
          <w:p w14:paraId="2B5D11A0" w14:textId="77777777" w:rsidR="00CF3357" w:rsidRPr="00337393" w:rsidRDefault="00CF3357" w:rsidP="009B2453">
            <w:pPr>
              <w:jc w:val="both"/>
              <w:rPr>
                <w:rFonts w:asciiTheme="minorHAnsi" w:hAnsiTheme="minorHAnsi"/>
                <w:sz w:val="20"/>
                <w:szCs w:val="20"/>
              </w:rPr>
            </w:pPr>
          </w:p>
        </w:tc>
        <w:tc>
          <w:tcPr>
            <w:tcW w:w="2064" w:type="pct"/>
          </w:tcPr>
          <w:p w14:paraId="2C79F8A6"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 xml:space="preserve">Según los registros del Ministerio Público, de los 4,737 casos de discriminación documentados desde el año 2000, cuando se tipificó el delito, hasta el año 2022, solo 25 han concluido con una sentencia firme. De manera preocupante, de estas sentencias, 8 han absuelto a las personas acusadas. </w:t>
            </w:r>
          </w:p>
          <w:p w14:paraId="5E44C3C2" w14:textId="77777777" w:rsidR="00CF3357" w:rsidRPr="00337393" w:rsidRDefault="00CF3357" w:rsidP="009B2453">
            <w:pPr>
              <w:pStyle w:val="Prrafodelista"/>
              <w:ind w:left="181"/>
              <w:jc w:val="both"/>
              <w:rPr>
                <w:rFonts w:asciiTheme="minorHAnsi" w:hAnsiTheme="minorHAnsi"/>
                <w:sz w:val="20"/>
                <w:szCs w:val="20"/>
              </w:rPr>
            </w:pPr>
          </w:p>
          <w:p w14:paraId="0F16BFF2" w14:textId="77777777" w:rsidR="00CF3357" w:rsidRPr="00337393" w:rsidRDefault="00CF3357" w:rsidP="003A41C1">
            <w:pPr>
              <w:pStyle w:val="Prrafodelista"/>
              <w:numPr>
                <w:ilvl w:val="0"/>
                <w:numId w:val="85"/>
              </w:numPr>
              <w:ind w:left="181" w:hanging="181"/>
              <w:jc w:val="both"/>
              <w:rPr>
                <w:rFonts w:asciiTheme="minorHAnsi" w:hAnsiTheme="minorHAnsi"/>
                <w:sz w:val="20"/>
                <w:szCs w:val="20"/>
              </w:rPr>
            </w:pPr>
            <w:r w:rsidRPr="00337393">
              <w:rPr>
                <w:rFonts w:asciiTheme="minorHAnsi" w:hAnsiTheme="minorHAnsi"/>
                <w:sz w:val="20"/>
                <w:szCs w:val="20"/>
              </w:rPr>
              <w:t>Además, al analizar la distribución geográfica de las denuncias, se observa que las regiones con mayor número de casos registrados son Lima, con 1,847 denuncias, seguida de Arequipa, con 346 denuncias, y Cusco, con 210 denuncias. Estos datos revelan que el 39.2% de los casos se concentran en la capital peruana (Purizaca, 2023).</w:t>
            </w:r>
          </w:p>
        </w:tc>
      </w:tr>
    </w:tbl>
    <w:p w14:paraId="0B2377EA" w14:textId="77777777" w:rsidR="00793F0B" w:rsidRDefault="00793F0B" w:rsidP="00793F0B"/>
    <w:p w14:paraId="0F207477" w14:textId="315EDFDB" w:rsidR="00396362" w:rsidRDefault="00396362" w:rsidP="00793F0B">
      <w:r>
        <w:t>A co</w:t>
      </w:r>
      <w:r w:rsidR="00003025">
        <w:t>n</w:t>
      </w:r>
      <w:r>
        <w:t xml:space="preserve">tinuación, se desarrollará cada causa con mayor profundidad. </w:t>
      </w:r>
    </w:p>
    <w:p w14:paraId="325FD51E" w14:textId="77777777" w:rsidR="00396362" w:rsidRDefault="00396362" w:rsidP="00396362"/>
    <w:p w14:paraId="0A0120F5" w14:textId="3625AC90" w:rsidR="00396362" w:rsidRDefault="00396362" w:rsidP="00396362">
      <w:pPr>
        <w:tabs>
          <w:tab w:val="left" w:pos="10170"/>
        </w:tabs>
      </w:pPr>
      <w:r>
        <w:tab/>
      </w:r>
    </w:p>
    <w:p w14:paraId="0BCB7ACB" w14:textId="7F039341" w:rsidR="00396362" w:rsidRPr="00396362" w:rsidRDefault="00396362" w:rsidP="00396362">
      <w:pPr>
        <w:tabs>
          <w:tab w:val="left" w:pos="10170"/>
        </w:tabs>
        <w:sectPr w:rsidR="00396362" w:rsidRPr="00396362" w:rsidSect="00793F0B">
          <w:pgSz w:w="16838" w:h="11906" w:orient="landscape" w:code="9"/>
          <w:pgMar w:top="1699" w:right="1411" w:bottom="1699" w:left="1411" w:header="720" w:footer="720" w:gutter="0"/>
          <w:cols w:space="720"/>
          <w:docGrid w:linePitch="299"/>
        </w:sectPr>
      </w:pPr>
    </w:p>
    <w:p w14:paraId="00000619" w14:textId="7D58584C" w:rsidR="009D0D6F" w:rsidRPr="00BB1F9C" w:rsidRDefault="0094762E" w:rsidP="00793F0B">
      <w:pPr>
        <w:pStyle w:val="Ttulo4"/>
        <w:spacing w:after="240"/>
        <w:jc w:val="both"/>
        <w:rPr>
          <w:color w:val="44546A" w:themeColor="text2"/>
        </w:rPr>
      </w:pPr>
      <w:bookmarkStart w:id="162" w:name="_Toc143624260"/>
      <w:r w:rsidRPr="00BB1F9C">
        <w:rPr>
          <w:color w:val="44546A" w:themeColor="text2"/>
        </w:rPr>
        <w:t>2.</w:t>
      </w:r>
      <w:r w:rsidR="0077504D">
        <w:rPr>
          <w:color w:val="44546A" w:themeColor="text2"/>
        </w:rPr>
        <w:t>5</w:t>
      </w:r>
      <w:r w:rsidRPr="00BB1F9C">
        <w:rPr>
          <w:color w:val="44546A" w:themeColor="text2"/>
        </w:rPr>
        <w:t xml:space="preserve">.2.1. </w:t>
      </w:r>
      <w:bookmarkEnd w:id="82"/>
      <w:r w:rsidR="00EE30E8" w:rsidRPr="007C7542">
        <w:rPr>
          <w:color w:val="44546A" w:themeColor="text2"/>
        </w:rPr>
        <w:t>DEFICIENTE SEGURIDAD JURÍDICA DE LAS TIERRAS Y TERRITORIOS ANCESTRALES, COLECTIVOS E INTEGRALES DE LOS PUEBLOS INDÍGENAS U ORIGINARIOS</w:t>
      </w:r>
      <w:bookmarkEnd w:id="162"/>
    </w:p>
    <w:p w14:paraId="6F68BE66" w14:textId="59EF8229" w:rsidR="00D6787B" w:rsidRPr="005150EE" w:rsidRDefault="00D6787B" w:rsidP="00B1783B">
      <w:pPr>
        <w:spacing w:line="276" w:lineRule="auto"/>
        <w:jc w:val="both"/>
      </w:pPr>
      <w:r w:rsidRPr="005150EE">
        <w:t xml:space="preserve">La deficiente seguridad jurídica de las tierras y territorios ancestrales, colectivos e integrales de los </w:t>
      </w:r>
      <w:r w:rsidR="003357A3">
        <w:t>pueblos indígenas u originarios</w:t>
      </w:r>
      <w:r w:rsidR="00C44BA8">
        <w:t xml:space="preserve"> </w:t>
      </w:r>
      <w:r w:rsidRPr="005150EE">
        <w:t xml:space="preserve">es una problemática que se deriva de diversos factores. En primer lugar, se evidencia que aún existe un insuficiente reconocimiento, titulación, ampliación, georreferenciación e inscripción oportuna de las comunidades campesinas y nativas pertenecientes a estos pueblos, debido a la falta de información sistematizada y precisa que dificulta la identificación de las comunidades pendientes de saneamiento físico-legal, a la débil asignación de recursos presupuestales y la existencia de procedimientos aún complejos y poco céleres que dificultan el seguimiento de los pueblos indígenas u originarios. </w:t>
      </w:r>
    </w:p>
    <w:p w14:paraId="205D5421" w14:textId="13BE5CAC" w:rsidR="00D6787B" w:rsidRDefault="00D6787B" w:rsidP="00D6787B">
      <w:pPr>
        <w:spacing w:line="276" w:lineRule="auto"/>
        <w:jc w:val="both"/>
        <w:rPr>
          <w:rStyle w:val="Hipervnculo"/>
          <w:color w:val="000000" w:themeColor="text1"/>
          <w:u w:val="none"/>
        </w:rPr>
      </w:pPr>
      <w:r w:rsidRPr="005150EE">
        <w:t>Sumado a ello, se identifica que la titulación por sí sola no es suficiente para garantizar los derechos territoriales de los pueblos indígenas u originarios, ya que existen otras causales vinculadas con la ausencia del reconocimiento del territorio colectivo e integral de los pueblos indígenas conforme a la normativa internacional</w:t>
      </w:r>
      <w:r>
        <w:t xml:space="preserve"> y nacional</w:t>
      </w:r>
      <w:r>
        <w:rPr>
          <w:color w:val="000000" w:themeColor="text1"/>
        </w:rPr>
        <w:t xml:space="preserve">, situación que se agrava por el permanente despojo de los territorios </w:t>
      </w:r>
      <w:r w:rsidRPr="00637435">
        <w:rPr>
          <w:color w:val="000000" w:themeColor="text1"/>
        </w:rPr>
        <w:t xml:space="preserve">de los </w:t>
      </w:r>
      <w:r w:rsidR="003357A3">
        <w:rPr>
          <w:color w:val="000000" w:themeColor="text1"/>
        </w:rPr>
        <w:t>pueblos indígenas u originarios</w:t>
      </w:r>
      <w:r w:rsidR="00C44BA8">
        <w:rPr>
          <w:color w:val="000000" w:themeColor="text1"/>
        </w:rPr>
        <w:t xml:space="preserve"> </w:t>
      </w:r>
      <w:r w:rsidRPr="00637435">
        <w:rPr>
          <w:color w:val="000000" w:themeColor="text1"/>
        </w:rPr>
        <w:t xml:space="preserve">ante la respuesta ineficaz del Estado, así como el aún </w:t>
      </w:r>
      <w:hyperlink r:id="rId33" w:anchor="heading=h.rygzydwn99g6" w:history="1">
        <w:r w:rsidRPr="00BA0520">
          <w:rPr>
            <w:rStyle w:val="Hipervnculo"/>
            <w:color w:val="000000" w:themeColor="text1"/>
            <w:u w:val="none"/>
          </w:rPr>
          <w:t>escaso respeto de las formas de gobernanza y autonomía  indígena sobre los territorios colectivos, basada en la cosmovisión y autodeterminación de los pueblos indígenas u originarios.</w:t>
        </w:r>
      </w:hyperlink>
    </w:p>
    <w:p w14:paraId="08F5DBC6" w14:textId="77777777" w:rsidR="0062208F" w:rsidRDefault="0062208F" w:rsidP="00D6787B">
      <w:pPr>
        <w:spacing w:line="276" w:lineRule="auto"/>
        <w:jc w:val="both"/>
        <w:rPr>
          <w:rStyle w:val="Hipervnculo"/>
          <w:color w:val="000000" w:themeColor="text1"/>
          <w:u w:val="none"/>
        </w:rPr>
      </w:pPr>
    </w:p>
    <w:p w14:paraId="751F2B8A" w14:textId="0AB7F56C" w:rsidR="00B45E24" w:rsidRPr="00B45E24" w:rsidRDefault="007D5C27" w:rsidP="007D5C27">
      <w:pPr>
        <w:pStyle w:val="Descripcin"/>
      </w:pPr>
      <w:bookmarkStart w:id="163" w:name="_Toc143202986"/>
      <w:bookmarkStart w:id="164" w:name="_Hlk137486870"/>
      <w:r>
        <w:t xml:space="preserve">Ilustración </w:t>
      </w:r>
      <w:r w:rsidR="00000000">
        <w:fldChar w:fldCharType="begin"/>
      </w:r>
      <w:r w:rsidR="00000000">
        <w:instrText xml:space="preserve"> SEQ Ilustración \* ARABIC </w:instrText>
      </w:r>
      <w:r w:rsidR="00000000">
        <w:fldChar w:fldCharType="separate"/>
      </w:r>
      <w:r w:rsidR="00740F56">
        <w:rPr>
          <w:noProof/>
        </w:rPr>
        <w:t>3</w:t>
      </w:r>
      <w:r w:rsidR="00000000">
        <w:rPr>
          <w:noProof/>
        </w:rPr>
        <w:fldChar w:fldCharType="end"/>
      </w:r>
      <w:r>
        <w:t xml:space="preserve">. </w:t>
      </w:r>
      <w:r w:rsidRPr="008076B7">
        <w:t>MODELO DEL PROBLEMA PÚBLICO: CAUSA DIRECTA 1 Y CAUSAS INDIRECTAS</w:t>
      </w:r>
      <w:bookmarkEnd w:id="163"/>
    </w:p>
    <w:p w14:paraId="56375ED4" w14:textId="77777777" w:rsidR="00B45E24" w:rsidRPr="007D5C27" w:rsidRDefault="00B45E24" w:rsidP="00B45E24">
      <w:pPr>
        <w:rPr>
          <w:sz w:val="20"/>
          <w:szCs w:val="20"/>
        </w:rPr>
      </w:pPr>
      <w:r>
        <w:rPr>
          <w:noProof/>
          <w14:ligatures w14:val="standardContextual"/>
        </w:rPr>
        <w:drawing>
          <wp:anchor distT="0" distB="0" distL="114300" distR="114300" simplePos="0" relativeHeight="251743232" behindDoc="0" locked="0" layoutInCell="1" allowOverlap="1" wp14:anchorId="2092BD3F" wp14:editId="3A1E13ED">
            <wp:simplePos x="0" y="0"/>
            <wp:positionH relativeFrom="column">
              <wp:posOffset>64770</wp:posOffset>
            </wp:positionH>
            <wp:positionV relativeFrom="paragraph">
              <wp:posOffset>220980</wp:posOffset>
            </wp:positionV>
            <wp:extent cx="4892675" cy="3629025"/>
            <wp:effectExtent l="0" t="0" r="3175" b="9525"/>
            <wp:wrapSquare wrapText="bothSides"/>
            <wp:docPr id="1646746547" name="Imagen 164674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46547" name="Imagen 1646746547"/>
                    <pic:cNvPicPr/>
                  </pic:nvPicPr>
                  <pic:blipFill rotWithShape="1">
                    <a:blip r:embed="rId34">
                      <a:extLst>
                        <a:ext uri="{28A0092B-C50C-407E-A947-70E740481C1C}">
                          <a14:useLocalDpi xmlns:a14="http://schemas.microsoft.com/office/drawing/2010/main" val="0"/>
                        </a:ext>
                      </a:extLst>
                    </a:blip>
                    <a:srcRect l="13229" r="10925"/>
                    <a:stretch/>
                  </pic:blipFill>
                  <pic:spPr bwMode="auto">
                    <a:xfrm>
                      <a:off x="0" y="0"/>
                      <a:ext cx="4892675" cy="3629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165" w:name="_Hlk137486900"/>
      <w:bookmarkEnd w:id="164"/>
    </w:p>
    <w:p w14:paraId="0F0AD3B2" w14:textId="2EEF30C8" w:rsidR="00D6787B" w:rsidRPr="007D5C27" w:rsidRDefault="00D6787B" w:rsidP="00B45E24">
      <w:pPr>
        <w:rPr>
          <w:sz w:val="20"/>
          <w:szCs w:val="20"/>
        </w:rPr>
      </w:pPr>
      <w:r w:rsidRPr="007D5C27">
        <w:rPr>
          <w:sz w:val="18"/>
          <w:szCs w:val="18"/>
        </w:rPr>
        <w:t>Elaboración: Ministerio de Cultura - DGPI.</w:t>
      </w:r>
      <w:bookmarkEnd w:id="165"/>
    </w:p>
    <w:p w14:paraId="2D680FAF" w14:textId="2ECF35F0" w:rsidR="00D6787B" w:rsidRPr="00BB1F9C" w:rsidRDefault="00D6787B" w:rsidP="00B1783B">
      <w:pPr>
        <w:pStyle w:val="Ttulo5"/>
        <w:spacing w:after="240"/>
        <w:jc w:val="both"/>
        <w:rPr>
          <w:color w:val="44546A" w:themeColor="text2"/>
        </w:rPr>
      </w:pPr>
      <w:bookmarkStart w:id="166" w:name="_Toc137231194"/>
      <w:bookmarkStart w:id="167" w:name="_Toc137491061"/>
      <w:bookmarkStart w:id="168" w:name="_Toc143624261"/>
      <w:r w:rsidRPr="00BB1F9C">
        <w:rPr>
          <w:color w:val="44546A" w:themeColor="text2"/>
        </w:rPr>
        <w:t>2.</w:t>
      </w:r>
      <w:r w:rsidR="00521832">
        <w:rPr>
          <w:color w:val="44546A" w:themeColor="text2"/>
        </w:rPr>
        <w:t>5</w:t>
      </w:r>
      <w:r w:rsidRPr="00BB1F9C">
        <w:rPr>
          <w:color w:val="44546A" w:themeColor="text2"/>
        </w:rPr>
        <w:t xml:space="preserve">.2.1.1. </w:t>
      </w:r>
      <w:r w:rsidR="00EE30E8" w:rsidRPr="00BB1F9C">
        <w:rPr>
          <w:caps w:val="0"/>
          <w:color w:val="44546A" w:themeColor="text2"/>
        </w:rPr>
        <w:t xml:space="preserve">Insuficiente reconocimiento, titulación, </w:t>
      </w:r>
      <w:r w:rsidR="00EE30E8">
        <w:rPr>
          <w:caps w:val="0"/>
          <w:color w:val="44546A" w:themeColor="text2"/>
        </w:rPr>
        <w:t xml:space="preserve">ampliación, </w:t>
      </w:r>
      <w:r w:rsidR="00EE30E8" w:rsidRPr="00BB1F9C">
        <w:rPr>
          <w:caps w:val="0"/>
          <w:color w:val="44546A" w:themeColor="text2"/>
        </w:rPr>
        <w:t>georreferenciación e inscripción oportuna, con celeridad y adecuada de las comunidades nativas y campesinas pertenecientes a pueblos indígenas u originarios</w:t>
      </w:r>
      <w:bookmarkEnd w:id="166"/>
      <w:bookmarkEnd w:id="167"/>
      <w:bookmarkEnd w:id="168"/>
    </w:p>
    <w:p w14:paraId="0C2E7303" w14:textId="77777777" w:rsidR="00D6787B" w:rsidRDefault="00D6787B" w:rsidP="00B1783B">
      <w:pPr>
        <w:spacing w:line="276" w:lineRule="auto"/>
        <w:jc w:val="both"/>
      </w:pPr>
      <w:r>
        <w:t xml:space="preserve">Conforme lo establece la Corte IDH (2014), </w:t>
      </w:r>
      <w:r w:rsidRPr="006A0BC1">
        <w:t xml:space="preserve">los pueblos indígenas tienen derecho a que existan mecanismos administrativos efectivos y expeditos para proteger, garantizar y promover sus derechos sobre los territorios indígenas, </w:t>
      </w:r>
      <w:r>
        <w:t xml:space="preserve">llevando a cabo procesos de reconocimiento, titulación, demarcación y delimitación de su propiedad territorial. Asimismo, la CIDH ha enfatizado que </w:t>
      </w:r>
      <w:r w:rsidRPr="00B14E7C">
        <w:t xml:space="preserve">los Estados deben adoptar medidas especiales para garantizar el disfrute efectivo del derecho a la propiedad territorial de los pueblos indígenas. En tal sentido, se establece, con especial énfasis, que la demarcación y registro legal de las tierras indígenas constituye un paso sustancial en su establecimiento y defensa real ante continuas amenazas. </w:t>
      </w:r>
    </w:p>
    <w:p w14:paraId="6CFEE3AC" w14:textId="77777777" w:rsidR="00D6787B" w:rsidRDefault="00D6787B" w:rsidP="00D6787B">
      <w:pPr>
        <w:spacing w:before="200" w:line="276" w:lineRule="auto"/>
        <w:jc w:val="both"/>
      </w:pPr>
      <w:r>
        <w:t>En virtud de lo señalado, el Estado peruano a través del Ministerio de Desarrollo Agrario y Riego asume la rectoría del saneamiento físico-legal y formalización de la propiedad agraria, que comprende -entre otros- a las tierras de las comunidades campesinas y nativas, con competencias en materia normativa y de supervisión en la ejecución de la función de reconocimiento y titulación comunal. Siendo, los Gobiernos Regionales, a través de sus Direcciones Regionales de Agricultura, ente ejecutor de los procesos de saneamiento físico-legal, el cual incluye el proceso de reconocimiento y titulación.</w:t>
      </w:r>
    </w:p>
    <w:p w14:paraId="0971366C" w14:textId="77777777" w:rsidR="00D6787B" w:rsidRPr="00FA632F" w:rsidRDefault="00D6787B" w:rsidP="00D6787B">
      <w:pPr>
        <w:jc w:val="both"/>
      </w:pPr>
      <w:r>
        <w:t>Al respecto, se tiene la siguiente información respecto a la brecha existente en torno a los procesos de reconocimiento y titulación</w:t>
      </w:r>
      <w:bookmarkStart w:id="169" w:name="_Toc137233458"/>
      <w:r>
        <w:t xml:space="preserve"> de las comunidades campesinas y nativas. </w:t>
      </w:r>
    </w:p>
    <w:bookmarkEnd w:id="169"/>
    <w:p w14:paraId="5741874D" w14:textId="5481FC0F" w:rsidR="00D6787B" w:rsidRPr="00B1783B" w:rsidRDefault="00B1783B" w:rsidP="00B1783B">
      <w:pPr>
        <w:pStyle w:val="Descripcin"/>
        <w:rPr>
          <w:b w:val="0"/>
        </w:rPr>
      </w:pPr>
      <w:r w:rsidRPr="00B1783B">
        <w:t xml:space="preserve">Tabla </w:t>
      </w:r>
      <w:r w:rsidR="00673604">
        <w:t>11</w:t>
      </w:r>
      <w:r w:rsidRPr="00B1783B">
        <w:t>. Comunidades Campesinas y Nativas reconocidas, tituladas y pendientes de titular identificadas como parte de pueblos indígenas u originarios</w:t>
      </w:r>
      <w:r>
        <w:t xml:space="preserve"> </w:t>
      </w:r>
      <w:r w:rsidRPr="00B1783B">
        <w:t>por el Ministerio de Cultura</w:t>
      </w:r>
    </w:p>
    <w:tbl>
      <w:tblPr>
        <w:tblW w:w="7200" w:type="dxa"/>
        <w:tblInd w:w="5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1665"/>
        <w:gridCol w:w="1995"/>
        <w:gridCol w:w="1031"/>
      </w:tblGrid>
      <w:tr w:rsidR="00D6787B" w:rsidRPr="00C325BF" w14:paraId="5460C556" w14:textId="77777777" w:rsidTr="00E71C4F">
        <w:trPr>
          <w:trHeight w:val="20"/>
        </w:trPr>
        <w:tc>
          <w:tcPr>
            <w:tcW w:w="2509" w:type="dxa"/>
            <w:shd w:val="clear" w:color="auto" w:fill="006666"/>
            <w:vAlign w:val="center"/>
          </w:tcPr>
          <w:p w14:paraId="07F08C69" w14:textId="77777777" w:rsidR="00D6787B" w:rsidRPr="00B1783B" w:rsidRDefault="00D6787B" w:rsidP="004D4C92">
            <w:pPr>
              <w:spacing w:after="0"/>
              <w:jc w:val="center"/>
              <w:rPr>
                <w:b/>
                <w:bCs/>
                <w:color w:val="FFFFFF"/>
                <w:sz w:val="20"/>
                <w:szCs w:val="20"/>
              </w:rPr>
            </w:pPr>
            <w:r w:rsidRPr="00B1783B">
              <w:rPr>
                <w:b/>
                <w:bCs/>
                <w:color w:val="FFFFFF"/>
                <w:sz w:val="20"/>
                <w:szCs w:val="20"/>
              </w:rPr>
              <w:t>Tipo de localidad</w:t>
            </w:r>
          </w:p>
        </w:tc>
        <w:tc>
          <w:tcPr>
            <w:tcW w:w="1665" w:type="dxa"/>
            <w:shd w:val="clear" w:color="auto" w:fill="006666"/>
            <w:vAlign w:val="center"/>
          </w:tcPr>
          <w:p w14:paraId="32476027" w14:textId="77777777" w:rsidR="00D6787B" w:rsidRPr="00B1783B" w:rsidRDefault="00D6787B" w:rsidP="004D4C92">
            <w:pPr>
              <w:spacing w:after="0"/>
              <w:jc w:val="center"/>
              <w:rPr>
                <w:b/>
                <w:bCs/>
                <w:color w:val="FFFFFF"/>
                <w:sz w:val="20"/>
                <w:szCs w:val="20"/>
              </w:rPr>
            </w:pPr>
            <w:r w:rsidRPr="00B1783B">
              <w:rPr>
                <w:b/>
                <w:bCs/>
                <w:color w:val="FFFFFF"/>
                <w:sz w:val="20"/>
                <w:szCs w:val="20"/>
              </w:rPr>
              <w:t>Reconocidas</w:t>
            </w:r>
          </w:p>
        </w:tc>
        <w:tc>
          <w:tcPr>
            <w:tcW w:w="1995" w:type="dxa"/>
            <w:shd w:val="clear" w:color="auto" w:fill="006666"/>
            <w:vAlign w:val="center"/>
          </w:tcPr>
          <w:p w14:paraId="774080FF" w14:textId="77777777" w:rsidR="00D6787B" w:rsidRPr="00B1783B" w:rsidRDefault="00D6787B" w:rsidP="004D4C92">
            <w:pPr>
              <w:spacing w:after="0"/>
              <w:jc w:val="center"/>
              <w:rPr>
                <w:b/>
                <w:bCs/>
                <w:color w:val="FFFFFF"/>
                <w:sz w:val="20"/>
                <w:szCs w:val="20"/>
              </w:rPr>
            </w:pPr>
            <w:r w:rsidRPr="00B1783B">
              <w:rPr>
                <w:b/>
                <w:bCs/>
                <w:color w:val="FFFFFF"/>
                <w:sz w:val="20"/>
                <w:szCs w:val="20"/>
              </w:rPr>
              <w:t>Reconocidas y tituladas</w:t>
            </w:r>
          </w:p>
        </w:tc>
        <w:tc>
          <w:tcPr>
            <w:tcW w:w="1031" w:type="dxa"/>
            <w:shd w:val="clear" w:color="auto" w:fill="006666"/>
            <w:vAlign w:val="center"/>
          </w:tcPr>
          <w:p w14:paraId="00A1A5C2" w14:textId="77777777" w:rsidR="00D6787B" w:rsidRPr="00B1783B" w:rsidRDefault="00D6787B" w:rsidP="004D4C92">
            <w:pPr>
              <w:spacing w:after="0"/>
              <w:jc w:val="center"/>
              <w:rPr>
                <w:b/>
                <w:bCs/>
                <w:color w:val="FFFFFF"/>
                <w:sz w:val="20"/>
                <w:szCs w:val="20"/>
              </w:rPr>
            </w:pPr>
            <w:r w:rsidRPr="00B1783B">
              <w:rPr>
                <w:b/>
                <w:bCs/>
                <w:color w:val="FFFFFF"/>
                <w:sz w:val="20"/>
                <w:szCs w:val="20"/>
              </w:rPr>
              <w:t>Sin título</w:t>
            </w:r>
          </w:p>
        </w:tc>
      </w:tr>
      <w:tr w:rsidR="00D6787B" w:rsidRPr="00C325BF" w14:paraId="146981D4" w14:textId="77777777" w:rsidTr="00E71C4F">
        <w:trPr>
          <w:trHeight w:val="20"/>
        </w:trPr>
        <w:tc>
          <w:tcPr>
            <w:tcW w:w="2509" w:type="dxa"/>
            <w:vAlign w:val="center"/>
          </w:tcPr>
          <w:p w14:paraId="1F7F677C" w14:textId="77777777" w:rsidR="00D6787B" w:rsidRPr="00C325BF" w:rsidRDefault="00D6787B" w:rsidP="004D4C92">
            <w:pPr>
              <w:spacing w:after="0"/>
              <w:jc w:val="center"/>
              <w:rPr>
                <w:sz w:val="20"/>
                <w:szCs w:val="20"/>
              </w:rPr>
            </w:pPr>
            <w:r w:rsidRPr="00C325BF">
              <w:rPr>
                <w:sz w:val="20"/>
                <w:szCs w:val="20"/>
              </w:rPr>
              <w:t>Comunidad campesina</w:t>
            </w:r>
          </w:p>
        </w:tc>
        <w:tc>
          <w:tcPr>
            <w:tcW w:w="1665" w:type="dxa"/>
            <w:vAlign w:val="center"/>
          </w:tcPr>
          <w:p w14:paraId="75B1CCEC" w14:textId="77777777" w:rsidR="00D6787B" w:rsidRPr="00C325BF" w:rsidRDefault="00D6787B" w:rsidP="004D4C92">
            <w:pPr>
              <w:spacing w:after="0"/>
              <w:jc w:val="center"/>
              <w:rPr>
                <w:sz w:val="20"/>
                <w:szCs w:val="20"/>
              </w:rPr>
            </w:pPr>
            <w:r w:rsidRPr="00C325BF">
              <w:rPr>
                <w:sz w:val="20"/>
                <w:szCs w:val="20"/>
              </w:rPr>
              <w:t>4 914</w:t>
            </w:r>
          </w:p>
        </w:tc>
        <w:tc>
          <w:tcPr>
            <w:tcW w:w="1995" w:type="dxa"/>
            <w:vAlign w:val="center"/>
          </w:tcPr>
          <w:p w14:paraId="410F6183" w14:textId="77777777" w:rsidR="00D6787B" w:rsidRPr="00C325BF" w:rsidRDefault="00D6787B" w:rsidP="004D4C92">
            <w:pPr>
              <w:spacing w:after="0"/>
              <w:jc w:val="center"/>
              <w:rPr>
                <w:sz w:val="20"/>
                <w:szCs w:val="20"/>
              </w:rPr>
            </w:pPr>
            <w:r w:rsidRPr="00C325BF">
              <w:rPr>
                <w:sz w:val="20"/>
                <w:szCs w:val="20"/>
              </w:rPr>
              <w:t>4 091</w:t>
            </w:r>
          </w:p>
        </w:tc>
        <w:tc>
          <w:tcPr>
            <w:tcW w:w="1031" w:type="dxa"/>
            <w:vAlign w:val="center"/>
          </w:tcPr>
          <w:p w14:paraId="061CA819" w14:textId="77777777" w:rsidR="00D6787B" w:rsidRPr="00C325BF" w:rsidRDefault="00D6787B" w:rsidP="004D4C92">
            <w:pPr>
              <w:spacing w:after="0"/>
              <w:jc w:val="center"/>
              <w:rPr>
                <w:sz w:val="20"/>
                <w:szCs w:val="20"/>
              </w:rPr>
            </w:pPr>
            <w:r w:rsidRPr="00C325BF">
              <w:rPr>
                <w:sz w:val="20"/>
                <w:szCs w:val="20"/>
              </w:rPr>
              <w:t>823</w:t>
            </w:r>
          </w:p>
        </w:tc>
      </w:tr>
      <w:tr w:rsidR="00D6787B" w:rsidRPr="00C325BF" w14:paraId="43F4C951" w14:textId="77777777" w:rsidTr="00E71C4F">
        <w:trPr>
          <w:trHeight w:val="20"/>
        </w:trPr>
        <w:tc>
          <w:tcPr>
            <w:tcW w:w="2509" w:type="dxa"/>
            <w:vAlign w:val="center"/>
          </w:tcPr>
          <w:p w14:paraId="2EA66514" w14:textId="77777777" w:rsidR="00D6787B" w:rsidRPr="00C325BF" w:rsidRDefault="00D6787B" w:rsidP="004D4C92">
            <w:pPr>
              <w:spacing w:after="0"/>
              <w:jc w:val="center"/>
              <w:rPr>
                <w:sz w:val="20"/>
                <w:szCs w:val="20"/>
              </w:rPr>
            </w:pPr>
            <w:r w:rsidRPr="00C325BF">
              <w:rPr>
                <w:sz w:val="20"/>
                <w:szCs w:val="20"/>
              </w:rPr>
              <w:t>Comunidad nativa</w:t>
            </w:r>
          </w:p>
        </w:tc>
        <w:tc>
          <w:tcPr>
            <w:tcW w:w="1665" w:type="dxa"/>
            <w:vAlign w:val="center"/>
          </w:tcPr>
          <w:p w14:paraId="4080798C" w14:textId="77777777" w:rsidR="00D6787B" w:rsidRPr="00C325BF" w:rsidRDefault="00D6787B" w:rsidP="004D4C92">
            <w:pPr>
              <w:spacing w:after="0"/>
              <w:jc w:val="center"/>
              <w:rPr>
                <w:sz w:val="20"/>
                <w:szCs w:val="20"/>
              </w:rPr>
            </w:pPr>
            <w:r w:rsidRPr="00C325BF">
              <w:rPr>
                <w:sz w:val="20"/>
                <w:szCs w:val="20"/>
              </w:rPr>
              <w:t>2 303</w:t>
            </w:r>
          </w:p>
        </w:tc>
        <w:tc>
          <w:tcPr>
            <w:tcW w:w="1995" w:type="dxa"/>
            <w:vAlign w:val="center"/>
          </w:tcPr>
          <w:p w14:paraId="1BC3BC10" w14:textId="77777777" w:rsidR="00D6787B" w:rsidRPr="00C325BF" w:rsidRDefault="00D6787B" w:rsidP="004D4C92">
            <w:pPr>
              <w:spacing w:after="0"/>
              <w:jc w:val="center"/>
              <w:rPr>
                <w:sz w:val="20"/>
                <w:szCs w:val="20"/>
              </w:rPr>
            </w:pPr>
            <w:r w:rsidRPr="00C325BF">
              <w:rPr>
                <w:sz w:val="20"/>
                <w:szCs w:val="20"/>
              </w:rPr>
              <w:t>1 547</w:t>
            </w:r>
          </w:p>
        </w:tc>
        <w:tc>
          <w:tcPr>
            <w:tcW w:w="1031" w:type="dxa"/>
            <w:vAlign w:val="center"/>
          </w:tcPr>
          <w:p w14:paraId="3F12813D" w14:textId="77777777" w:rsidR="00D6787B" w:rsidRPr="00C325BF" w:rsidRDefault="00D6787B" w:rsidP="004D4C92">
            <w:pPr>
              <w:spacing w:after="0"/>
              <w:jc w:val="center"/>
              <w:rPr>
                <w:sz w:val="20"/>
                <w:szCs w:val="20"/>
              </w:rPr>
            </w:pPr>
            <w:r w:rsidRPr="00C325BF">
              <w:rPr>
                <w:sz w:val="20"/>
                <w:szCs w:val="20"/>
              </w:rPr>
              <w:t>756</w:t>
            </w:r>
          </w:p>
        </w:tc>
      </w:tr>
      <w:tr w:rsidR="00D6787B" w:rsidRPr="00C325BF" w14:paraId="33990629" w14:textId="77777777" w:rsidTr="00E71C4F">
        <w:trPr>
          <w:trHeight w:val="20"/>
        </w:trPr>
        <w:tc>
          <w:tcPr>
            <w:tcW w:w="2509" w:type="dxa"/>
            <w:vAlign w:val="center"/>
          </w:tcPr>
          <w:p w14:paraId="20DBFF32" w14:textId="77777777" w:rsidR="00D6787B" w:rsidRPr="00C325BF" w:rsidRDefault="00D6787B" w:rsidP="004D4C92">
            <w:pPr>
              <w:spacing w:after="0"/>
              <w:jc w:val="center"/>
              <w:rPr>
                <w:sz w:val="20"/>
                <w:szCs w:val="20"/>
              </w:rPr>
            </w:pPr>
            <w:r w:rsidRPr="00C325BF">
              <w:rPr>
                <w:sz w:val="20"/>
                <w:szCs w:val="20"/>
              </w:rPr>
              <w:t>Total, general</w:t>
            </w:r>
          </w:p>
        </w:tc>
        <w:tc>
          <w:tcPr>
            <w:tcW w:w="1665" w:type="dxa"/>
            <w:vAlign w:val="center"/>
          </w:tcPr>
          <w:p w14:paraId="32D9E1AE" w14:textId="77777777" w:rsidR="00D6787B" w:rsidRPr="00C325BF" w:rsidRDefault="00D6787B" w:rsidP="004D4C92">
            <w:pPr>
              <w:spacing w:after="0"/>
              <w:jc w:val="center"/>
              <w:rPr>
                <w:sz w:val="20"/>
                <w:szCs w:val="20"/>
              </w:rPr>
            </w:pPr>
            <w:r w:rsidRPr="00C325BF">
              <w:rPr>
                <w:sz w:val="20"/>
                <w:szCs w:val="20"/>
              </w:rPr>
              <w:t>7 217</w:t>
            </w:r>
          </w:p>
        </w:tc>
        <w:tc>
          <w:tcPr>
            <w:tcW w:w="1995" w:type="dxa"/>
            <w:vAlign w:val="center"/>
          </w:tcPr>
          <w:p w14:paraId="6BB392BF" w14:textId="77777777" w:rsidR="00D6787B" w:rsidRPr="00C325BF" w:rsidRDefault="00D6787B" w:rsidP="004D4C92">
            <w:pPr>
              <w:spacing w:after="0"/>
              <w:jc w:val="center"/>
              <w:rPr>
                <w:sz w:val="20"/>
                <w:szCs w:val="20"/>
              </w:rPr>
            </w:pPr>
            <w:r w:rsidRPr="00C325BF">
              <w:rPr>
                <w:sz w:val="20"/>
                <w:szCs w:val="20"/>
              </w:rPr>
              <w:t>5 638</w:t>
            </w:r>
          </w:p>
        </w:tc>
        <w:tc>
          <w:tcPr>
            <w:tcW w:w="1031" w:type="dxa"/>
            <w:vAlign w:val="center"/>
          </w:tcPr>
          <w:p w14:paraId="63118E9D" w14:textId="77777777" w:rsidR="00D6787B" w:rsidRPr="00C325BF" w:rsidRDefault="00D6787B" w:rsidP="004D4C92">
            <w:pPr>
              <w:spacing w:after="0"/>
              <w:jc w:val="center"/>
              <w:rPr>
                <w:sz w:val="20"/>
                <w:szCs w:val="20"/>
              </w:rPr>
            </w:pPr>
            <w:r w:rsidRPr="00C325BF">
              <w:rPr>
                <w:sz w:val="20"/>
                <w:szCs w:val="20"/>
              </w:rPr>
              <w:t>1 579</w:t>
            </w:r>
          </w:p>
        </w:tc>
      </w:tr>
    </w:tbl>
    <w:p w14:paraId="386E2472" w14:textId="323C2788" w:rsidR="00D6787B" w:rsidRDefault="00D6787B" w:rsidP="00D6787B">
      <w:pPr>
        <w:spacing w:after="0"/>
        <w:rPr>
          <w:sz w:val="20"/>
          <w:szCs w:val="20"/>
        </w:rPr>
      </w:pPr>
      <w:r w:rsidRPr="00B1783B">
        <w:rPr>
          <w:sz w:val="18"/>
          <w:szCs w:val="18"/>
        </w:rPr>
        <w:t>Fuente: Ministerio de Cultura - BDPI. Elaboración: Ministerio de Cultura - DGPI.</w:t>
      </w:r>
    </w:p>
    <w:p w14:paraId="5FB59AD9" w14:textId="77777777" w:rsidR="00D6787B" w:rsidRDefault="00D6787B" w:rsidP="00D6787B">
      <w:pPr>
        <w:spacing w:before="200"/>
        <w:jc w:val="both"/>
      </w:pPr>
      <w:r>
        <w:t xml:space="preserve">La información presentada es de naturaleza referencial. Aún la falta de información precisa y sistematizada en materia de saneamiento-físico legal es una problemática transversal al eje (Urrutia, Remy y Burneo, 2019, p.9). En ese sentido, es posible identificar inconsistencias en la información brindada sobre la materia por los sectores competentes (Defensoría del Pueblo, 2018, pp. 54-55). Al respecto, destacar que, esta ausencia de información sistematizada de las comunidades campesinas y nativas reconocidas y tituladas a nivel nacional cobra real trascendencia al no permitir: i) determinar la real brecha de comunidades pendientes de saneamiento físico legal, </w:t>
      </w:r>
      <w:proofErr w:type="spellStart"/>
      <w:r>
        <w:t>ii</w:t>
      </w:r>
      <w:proofErr w:type="spellEnd"/>
      <w:r>
        <w:t xml:space="preserve">) determinar la disposición de recursos presupuestales y, </w:t>
      </w:r>
      <w:proofErr w:type="spellStart"/>
      <w:r>
        <w:t>iii</w:t>
      </w:r>
      <w:proofErr w:type="spellEnd"/>
      <w:r>
        <w:t>) la prevención de conflictos sociales asociados a la falta de seguridad jurídica.</w:t>
      </w:r>
    </w:p>
    <w:p w14:paraId="5502535E" w14:textId="77777777" w:rsidR="00D6787B" w:rsidRDefault="00D6787B" w:rsidP="00D6787B">
      <w:pPr>
        <w:jc w:val="both"/>
      </w:pPr>
      <w:r>
        <w:t>Sin perjuicio de lo señalado, es oportuno resaltar lo advertido por la Defensoría del Pueblo, quien manifiesta que, pese a los esfuerzos desplegados en la materia, han resultado insuficientes para atender las demandas de reconocimiento y titulación de las comunidades orientado a cerrar brechas históricas que afectan el ejercicio de sus derechos.</w:t>
      </w:r>
    </w:p>
    <w:p w14:paraId="55452380" w14:textId="77777777" w:rsidR="00D6787B" w:rsidRDefault="00D6787B" w:rsidP="00D6787B">
      <w:pPr>
        <w:jc w:val="both"/>
      </w:pPr>
      <w:r>
        <w:t>En el caso de las competencias asignadas a los Gobiernos Regionales, se advierte la dificultad en la adecuada ejecución, seguimiento y reporte de avances en la entrega de reconocimientos, títulos de propiedad de comunidades, así como otros títulos habilitantes entregados.</w:t>
      </w:r>
    </w:p>
    <w:p w14:paraId="586FC3FC" w14:textId="50C742C8" w:rsidR="00D6787B" w:rsidRDefault="00D6787B" w:rsidP="00D6787B">
      <w:pPr>
        <w:jc w:val="both"/>
      </w:pPr>
      <w:r>
        <w:t xml:space="preserve">Aunado a ello, otro aspecto a resaltar como parte del abordaje de esta </w:t>
      </w:r>
      <w:r w:rsidR="00B1783B">
        <w:t>problemática</w:t>
      </w:r>
      <w:r>
        <w:t xml:space="preserve"> es la georreferenciación de las comunidades que, de acuerdo con la Defensoría del Pueblo “(...) el 61.5% de comunidades campesinas carece de georreferenciación; mientras que las comunidades nativas ascienden a 93.3%” (2018, p. 59).</w:t>
      </w:r>
    </w:p>
    <w:p w14:paraId="52BE7642" w14:textId="77777777" w:rsidR="00D6787B" w:rsidRDefault="00D6787B" w:rsidP="00D6787B">
      <w:pPr>
        <w:jc w:val="both"/>
        <w:rPr>
          <w:color w:val="000000"/>
        </w:rPr>
      </w:pPr>
      <w:r>
        <w:rPr>
          <w:color w:val="000000"/>
        </w:rPr>
        <w:t xml:space="preserve">Asimismo, es importante no perder de vista la información de la </w:t>
      </w:r>
      <w:commentRangeStart w:id="170"/>
      <w:r>
        <w:rPr>
          <w:color w:val="000000"/>
        </w:rPr>
        <w:t xml:space="preserve">Tabla 10 </w:t>
      </w:r>
      <w:commentRangeEnd w:id="170"/>
      <w:r w:rsidR="002E462F">
        <w:rPr>
          <w:rStyle w:val="Refdecomentario"/>
          <w:rFonts w:eastAsiaTheme="minorHAnsi"/>
        </w:rPr>
        <w:commentReference w:id="170"/>
      </w:r>
      <w:r>
        <w:rPr>
          <w:color w:val="000000"/>
        </w:rPr>
        <w:t>la cual muestra que existe un total de 1 448 predios de comunidades nativas registradas. De este total, 664 no se encuentran georreferenciadas, en contrario a 723 que sí se encuentran debidamente georreferenciadas. De otro lado, se muestran un total de 61 predios sin información para georreferenciar.</w:t>
      </w:r>
    </w:p>
    <w:p w14:paraId="78A81070" w14:textId="42FDC913" w:rsidR="0002217B" w:rsidRDefault="00D6787B" w:rsidP="00D6787B">
      <w:pPr>
        <w:jc w:val="both"/>
      </w:pPr>
      <w:r>
        <w:t>De esta información resulta importante hacer la aclaración que Iquitos concentra el mayor    número de predios en zona registral, sin embargo, la diferencia entre predios no georreferenciados y predios georreferenciados no varía considerablemente.</w:t>
      </w:r>
    </w:p>
    <w:p w14:paraId="73085CDE" w14:textId="6A75CFD3" w:rsidR="00D6787B" w:rsidRPr="00B968EC" w:rsidRDefault="00B968EC" w:rsidP="00B968EC">
      <w:pPr>
        <w:pStyle w:val="Descripcin"/>
        <w:rPr>
          <w:b w:val="0"/>
        </w:rPr>
      </w:pPr>
      <w:bookmarkStart w:id="171" w:name="_heading=h.1pxezwc" w:colFirst="0" w:colLast="0"/>
      <w:bookmarkEnd w:id="171"/>
      <w:r w:rsidRPr="00B968EC">
        <w:t xml:space="preserve">Tabla </w:t>
      </w:r>
      <w:r w:rsidR="00673604">
        <w:t>12</w:t>
      </w:r>
      <w:r w:rsidRPr="00B968EC">
        <w:t>. Perú: Relación de predios de comunidades nativas no georreferenciados, 2020</w:t>
      </w:r>
    </w:p>
    <w:tbl>
      <w:tblPr>
        <w:tblW w:w="9360" w:type="dxa"/>
        <w:tblInd w:w="-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60"/>
        <w:gridCol w:w="1395"/>
        <w:gridCol w:w="1395"/>
        <w:gridCol w:w="1155"/>
        <w:gridCol w:w="1170"/>
        <w:gridCol w:w="1155"/>
        <w:gridCol w:w="1155"/>
        <w:gridCol w:w="1275"/>
      </w:tblGrid>
      <w:tr w:rsidR="00D6787B" w:rsidRPr="00744556" w14:paraId="3E5AB96B" w14:textId="77777777" w:rsidTr="00E71C4F">
        <w:trPr>
          <w:trHeight w:val="20"/>
        </w:trPr>
        <w:tc>
          <w:tcPr>
            <w:tcW w:w="660" w:type="dxa"/>
            <w:shd w:val="clear" w:color="auto" w:fill="006666"/>
          </w:tcPr>
          <w:p w14:paraId="22DFAEC1" w14:textId="77777777" w:rsidR="00D6787B" w:rsidRPr="00744556" w:rsidRDefault="00D6787B" w:rsidP="00E71C4F">
            <w:pPr>
              <w:spacing w:after="0"/>
              <w:rPr>
                <w:b/>
                <w:sz w:val="20"/>
                <w:szCs w:val="20"/>
              </w:rPr>
            </w:pPr>
          </w:p>
          <w:p w14:paraId="7A3FF08F" w14:textId="77777777" w:rsidR="00D6787B" w:rsidRPr="00744556" w:rsidRDefault="00D6787B" w:rsidP="00E71C4F">
            <w:pPr>
              <w:spacing w:after="0"/>
              <w:rPr>
                <w:b/>
                <w:sz w:val="20"/>
                <w:szCs w:val="20"/>
              </w:rPr>
            </w:pPr>
          </w:p>
          <w:p w14:paraId="01FCA4F9" w14:textId="77777777" w:rsidR="00D6787B" w:rsidRPr="00744556" w:rsidRDefault="00D6787B" w:rsidP="00E71C4F">
            <w:pPr>
              <w:spacing w:after="0"/>
              <w:rPr>
                <w:b/>
                <w:sz w:val="20"/>
                <w:szCs w:val="20"/>
              </w:rPr>
            </w:pPr>
          </w:p>
          <w:p w14:paraId="5451A438" w14:textId="77777777" w:rsidR="00D6787B" w:rsidRPr="00744556" w:rsidRDefault="00D6787B" w:rsidP="00E71C4F">
            <w:pPr>
              <w:spacing w:after="0"/>
              <w:rPr>
                <w:b/>
                <w:sz w:val="20"/>
                <w:szCs w:val="20"/>
              </w:rPr>
            </w:pPr>
            <w:proofErr w:type="spellStart"/>
            <w:r w:rsidRPr="00744556">
              <w:rPr>
                <w:b/>
                <w:color w:val="FFFFFF"/>
                <w:sz w:val="20"/>
                <w:szCs w:val="20"/>
              </w:rPr>
              <w:t>N°</w:t>
            </w:r>
            <w:proofErr w:type="spellEnd"/>
          </w:p>
        </w:tc>
        <w:tc>
          <w:tcPr>
            <w:tcW w:w="1395" w:type="dxa"/>
            <w:shd w:val="clear" w:color="auto" w:fill="006666"/>
          </w:tcPr>
          <w:p w14:paraId="5B15E84A" w14:textId="77777777" w:rsidR="00D6787B" w:rsidRPr="00744556" w:rsidRDefault="00D6787B" w:rsidP="00E71C4F">
            <w:pPr>
              <w:spacing w:after="0"/>
              <w:rPr>
                <w:b/>
                <w:sz w:val="20"/>
                <w:szCs w:val="20"/>
              </w:rPr>
            </w:pPr>
          </w:p>
          <w:p w14:paraId="727D3798" w14:textId="77777777" w:rsidR="00D6787B" w:rsidRPr="00744556" w:rsidRDefault="00D6787B" w:rsidP="00E71C4F">
            <w:pPr>
              <w:spacing w:after="0"/>
              <w:rPr>
                <w:b/>
                <w:sz w:val="20"/>
                <w:szCs w:val="20"/>
              </w:rPr>
            </w:pPr>
          </w:p>
          <w:p w14:paraId="48CAC4D2" w14:textId="77777777" w:rsidR="00D6787B" w:rsidRPr="00744556" w:rsidRDefault="00D6787B" w:rsidP="00E71C4F">
            <w:pPr>
              <w:spacing w:after="0"/>
              <w:rPr>
                <w:b/>
                <w:sz w:val="20"/>
                <w:szCs w:val="20"/>
              </w:rPr>
            </w:pPr>
          </w:p>
          <w:p w14:paraId="25ED76D8" w14:textId="77777777" w:rsidR="00D6787B" w:rsidRPr="00744556" w:rsidRDefault="00D6787B" w:rsidP="00E71C4F">
            <w:pPr>
              <w:spacing w:after="0"/>
              <w:rPr>
                <w:b/>
                <w:sz w:val="20"/>
                <w:szCs w:val="20"/>
              </w:rPr>
            </w:pPr>
            <w:r w:rsidRPr="00744556">
              <w:rPr>
                <w:b/>
                <w:color w:val="FFFFFF"/>
                <w:sz w:val="20"/>
                <w:szCs w:val="20"/>
              </w:rPr>
              <w:t>Zona registral</w:t>
            </w:r>
          </w:p>
        </w:tc>
        <w:tc>
          <w:tcPr>
            <w:tcW w:w="1395" w:type="dxa"/>
            <w:shd w:val="clear" w:color="auto" w:fill="006666"/>
          </w:tcPr>
          <w:p w14:paraId="21F50C0B" w14:textId="77777777" w:rsidR="00D6787B" w:rsidRPr="00744556" w:rsidRDefault="00D6787B" w:rsidP="00E71C4F">
            <w:pPr>
              <w:spacing w:after="0"/>
              <w:rPr>
                <w:b/>
                <w:sz w:val="20"/>
                <w:szCs w:val="20"/>
              </w:rPr>
            </w:pPr>
          </w:p>
          <w:p w14:paraId="50DBD817" w14:textId="77777777" w:rsidR="00D6787B" w:rsidRPr="00744556" w:rsidRDefault="00D6787B" w:rsidP="00E71C4F">
            <w:pPr>
              <w:spacing w:after="0"/>
              <w:rPr>
                <w:b/>
                <w:sz w:val="20"/>
                <w:szCs w:val="20"/>
              </w:rPr>
            </w:pPr>
          </w:p>
          <w:p w14:paraId="1CFDB8E2" w14:textId="77777777" w:rsidR="00D6787B" w:rsidRPr="00744556" w:rsidRDefault="00D6787B" w:rsidP="00E71C4F">
            <w:pPr>
              <w:spacing w:after="0"/>
              <w:rPr>
                <w:b/>
                <w:sz w:val="20"/>
                <w:szCs w:val="20"/>
              </w:rPr>
            </w:pPr>
            <w:r w:rsidRPr="00744556">
              <w:rPr>
                <w:b/>
                <w:color w:val="FFFFFF"/>
                <w:sz w:val="20"/>
                <w:szCs w:val="20"/>
              </w:rPr>
              <w:t>Oficina registral</w:t>
            </w:r>
          </w:p>
        </w:tc>
        <w:tc>
          <w:tcPr>
            <w:tcW w:w="1155" w:type="dxa"/>
            <w:shd w:val="clear" w:color="auto" w:fill="006666"/>
          </w:tcPr>
          <w:p w14:paraId="4CAA775D" w14:textId="77777777" w:rsidR="00D6787B" w:rsidRPr="00744556" w:rsidRDefault="00D6787B" w:rsidP="00E71C4F">
            <w:pPr>
              <w:spacing w:after="0"/>
              <w:rPr>
                <w:b/>
                <w:sz w:val="20"/>
                <w:szCs w:val="20"/>
              </w:rPr>
            </w:pPr>
          </w:p>
          <w:p w14:paraId="42B20CA4" w14:textId="77777777" w:rsidR="00D6787B" w:rsidRPr="00744556" w:rsidRDefault="00D6787B" w:rsidP="00E71C4F">
            <w:pPr>
              <w:spacing w:after="0"/>
              <w:rPr>
                <w:b/>
                <w:sz w:val="20"/>
                <w:szCs w:val="20"/>
              </w:rPr>
            </w:pPr>
            <w:proofErr w:type="spellStart"/>
            <w:r w:rsidRPr="00744556">
              <w:rPr>
                <w:b/>
                <w:color w:val="FFFFFF"/>
                <w:sz w:val="20"/>
                <w:szCs w:val="20"/>
              </w:rPr>
              <w:t>N°</w:t>
            </w:r>
            <w:proofErr w:type="spellEnd"/>
            <w:r w:rsidRPr="00744556">
              <w:rPr>
                <w:b/>
                <w:color w:val="FFFFFF"/>
                <w:sz w:val="20"/>
                <w:szCs w:val="20"/>
              </w:rPr>
              <w:t xml:space="preserve"> de predios por oficina registral</w:t>
            </w:r>
          </w:p>
        </w:tc>
        <w:tc>
          <w:tcPr>
            <w:tcW w:w="1170" w:type="dxa"/>
            <w:shd w:val="clear" w:color="auto" w:fill="006666"/>
          </w:tcPr>
          <w:p w14:paraId="439BD1F6" w14:textId="77777777" w:rsidR="00D6787B" w:rsidRPr="00744556" w:rsidRDefault="00D6787B" w:rsidP="00E71C4F">
            <w:pPr>
              <w:spacing w:after="0"/>
              <w:rPr>
                <w:b/>
                <w:sz w:val="20"/>
                <w:szCs w:val="20"/>
              </w:rPr>
            </w:pPr>
          </w:p>
          <w:p w14:paraId="4BD290CD" w14:textId="77777777" w:rsidR="00D6787B" w:rsidRPr="00744556" w:rsidRDefault="00D6787B" w:rsidP="00E71C4F">
            <w:pPr>
              <w:spacing w:after="0"/>
              <w:rPr>
                <w:b/>
                <w:sz w:val="20"/>
                <w:szCs w:val="20"/>
              </w:rPr>
            </w:pPr>
            <w:r w:rsidRPr="00744556">
              <w:rPr>
                <w:b/>
                <w:color w:val="FFFFFF"/>
                <w:sz w:val="20"/>
                <w:szCs w:val="20"/>
              </w:rPr>
              <w:t>No georreferenciados</w:t>
            </w:r>
          </w:p>
        </w:tc>
        <w:tc>
          <w:tcPr>
            <w:tcW w:w="1155" w:type="dxa"/>
            <w:shd w:val="clear" w:color="auto" w:fill="006666"/>
          </w:tcPr>
          <w:p w14:paraId="6809D86B" w14:textId="77777777" w:rsidR="00D6787B" w:rsidRPr="00744556" w:rsidRDefault="00D6787B" w:rsidP="00E71C4F">
            <w:pPr>
              <w:spacing w:after="0"/>
              <w:rPr>
                <w:b/>
                <w:sz w:val="20"/>
                <w:szCs w:val="20"/>
              </w:rPr>
            </w:pPr>
            <w:r w:rsidRPr="00744556">
              <w:rPr>
                <w:b/>
                <w:color w:val="FFFFFF"/>
                <w:sz w:val="20"/>
                <w:szCs w:val="20"/>
              </w:rPr>
              <w:t>Georreferenciados en la Base Gráfica de Inscritos</w:t>
            </w:r>
          </w:p>
        </w:tc>
        <w:tc>
          <w:tcPr>
            <w:tcW w:w="1155" w:type="dxa"/>
            <w:shd w:val="clear" w:color="auto" w:fill="006666"/>
          </w:tcPr>
          <w:p w14:paraId="5CC079CE" w14:textId="77777777" w:rsidR="00D6787B" w:rsidRPr="00744556" w:rsidRDefault="00D6787B" w:rsidP="00E71C4F">
            <w:pPr>
              <w:spacing w:after="0"/>
              <w:rPr>
                <w:b/>
                <w:sz w:val="20"/>
                <w:szCs w:val="20"/>
              </w:rPr>
            </w:pPr>
          </w:p>
          <w:p w14:paraId="5F0DB41E" w14:textId="77777777" w:rsidR="00D6787B" w:rsidRPr="00744556" w:rsidRDefault="00D6787B" w:rsidP="00E71C4F">
            <w:pPr>
              <w:spacing w:after="0"/>
              <w:rPr>
                <w:b/>
                <w:sz w:val="20"/>
                <w:szCs w:val="20"/>
              </w:rPr>
            </w:pPr>
            <w:r w:rsidRPr="00744556">
              <w:rPr>
                <w:b/>
                <w:color w:val="FFFFFF"/>
                <w:sz w:val="20"/>
                <w:szCs w:val="20"/>
              </w:rPr>
              <w:t>Predios sin información para georreferenciar</w:t>
            </w:r>
          </w:p>
        </w:tc>
        <w:tc>
          <w:tcPr>
            <w:tcW w:w="1275" w:type="dxa"/>
            <w:shd w:val="clear" w:color="auto" w:fill="006666"/>
          </w:tcPr>
          <w:p w14:paraId="2BC3CC66" w14:textId="77777777" w:rsidR="00D6787B" w:rsidRPr="00744556" w:rsidRDefault="00D6787B" w:rsidP="00E71C4F">
            <w:pPr>
              <w:spacing w:after="0"/>
              <w:rPr>
                <w:b/>
                <w:sz w:val="20"/>
                <w:szCs w:val="20"/>
              </w:rPr>
            </w:pPr>
          </w:p>
          <w:p w14:paraId="1185354E" w14:textId="77777777" w:rsidR="00D6787B" w:rsidRPr="00744556" w:rsidRDefault="00D6787B" w:rsidP="00E71C4F">
            <w:pPr>
              <w:spacing w:after="0"/>
              <w:rPr>
                <w:b/>
                <w:sz w:val="20"/>
                <w:szCs w:val="20"/>
              </w:rPr>
            </w:pPr>
            <w:r w:rsidRPr="00744556">
              <w:rPr>
                <w:b/>
                <w:color w:val="FFFFFF"/>
                <w:sz w:val="20"/>
                <w:szCs w:val="20"/>
              </w:rPr>
              <w:t>Total</w:t>
            </w:r>
            <w:r>
              <w:rPr>
                <w:b/>
                <w:color w:val="FFFFFF"/>
                <w:sz w:val="20"/>
                <w:szCs w:val="20"/>
              </w:rPr>
              <w:t xml:space="preserve"> </w:t>
            </w:r>
            <w:r w:rsidRPr="00744556">
              <w:rPr>
                <w:b/>
                <w:color w:val="FFFFFF"/>
                <w:sz w:val="20"/>
                <w:szCs w:val="20"/>
              </w:rPr>
              <w:t>de predios en zona registral</w:t>
            </w:r>
          </w:p>
        </w:tc>
      </w:tr>
      <w:tr w:rsidR="00D6787B" w:rsidRPr="00744556" w14:paraId="7B6D96E5" w14:textId="77777777" w:rsidTr="00E71C4F">
        <w:trPr>
          <w:trHeight w:val="20"/>
        </w:trPr>
        <w:tc>
          <w:tcPr>
            <w:tcW w:w="660" w:type="dxa"/>
            <w:vMerge w:val="restart"/>
          </w:tcPr>
          <w:p w14:paraId="39880DAC" w14:textId="77777777" w:rsidR="00D6787B" w:rsidRPr="00744556" w:rsidRDefault="00D6787B" w:rsidP="00E71C4F">
            <w:pPr>
              <w:spacing w:after="0"/>
              <w:jc w:val="center"/>
              <w:rPr>
                <w:sz w:val="20"/>
                <w:szCs w:val="20"/>
              </w:rPr>
            </w:pPr>
            <w:r w:rsidRPr="00744556">
              <w:rPr>
                <w:sz w:val="20"/>
                <w:szCs w:val="20"/>
              </w:rPr>
              <w:t>1</w:t>
            </w:r>
          </w:p>
        </w:tc>
        <w:tc>
          <w:tcPr>
            <w:tcW w:w="1395" w:type="dxa"/>
            <w:vMerge w:val="restart"/>
          </w:tcPr>
          <w:p w14:paraId="3381441F" w14:textId="77777777" w:rsidR="00D6787B" w:rsidRPr="00744556" w:rsidRDefault="00D6787B" w:rsidP="00E71C4F">
            <w:pPr>
              <w:spacing w:after="0"/>
              <w:rPr>
                <w:sz w:val="20"/>
                <w:szCs w:val="20"/>
              </w:rPr>
            </w:pPr>
            <w:proofErr w:type="spellStart"/>
            <w:r w:rsidRPr="00744556">
              <w:rPr>
                <w:sz w:val="20"/>
                <w:szCs w:val="20"/>
              </w:rPr>
              <w:t>N°</w:t>
            </w:r>
            <w:proofErr w:type="spellEnd"/>
            <w:r w:rsidRPr="00744556">
              <w:rPr>
                <w:sz w:val="20"/>
                <w:szCs w:val="20"/>
              </w:rPr>
              <w:t xml:space="preserve"> II-Sede Chiclayo</w:t>
            </w:r>
          </w:p>
        </w:tc>
        <w:tc>
          <w:tcPr>
            <w:tcW w:w="1395" w:type="dxa"/>
          </w:tcPr>
          <w:p w14:paraId="011F1B6D" w14:textId="77777777" w:rsidR="00D6787B" w:rsidRPr="00744556" w:rsidRDefault="00D6787B" w:rsidP="00E71C4F">
            <w:pPr>
              <w:spacing w:after="0"/>
              <w:rPr>
                <w:sz w:val="20"/>
                <w:szCs w:val="20"/>
              </w:rPr>
            </w:pPr>
            <w:r w:rsidRPr="00744556">
              <w:rPr>
                <w:sz w:val="20"/>
                <w:szCs w:val="20"/>
              </w:rPr>
              <w:t>Bagua</w:t>
            </w:r>
          </w:p>
        </w:tc>
        <w:tc>
          <w:tcPr>
            <w:tcW w:w="1155" w:type="dxa"/>
          </w:tcPr>
          <w:p w14:paraId="216BE6FC" w14:textId="77777777" w:rsidR="00D6787B" w:rsidRPr="00744556" w:rsidRDefault="00D6787B" w:rsidP="00E71C4F">
            <w:pPr>
              <w:spacing w:after="0"/>
              <w:jc w:val="center"/>
              <w:rPr>
                <w:sz w:val="20"/>
                <w:szCs w:val="20"/>
              </w:rPr>
            </w:pPr>
            <w:r w:rsidRPr="00744556">
              <w:rPr>
                <w:sz w:val="20"/>
                <w:szCs w:val="20"/>
              </w:rPr>
              <w:t>94</w:t>
            </w:r>
          </w:p>
        </w:tc>
        <w:tc>
          <w:tcPr>
            <w:tcW w:w="1170" w:type="dxa"/>
          </w:tcPr>
          <w:p w14:paraId="438928D7" w14:textId="77777777" w:rsidR="00D6787B" w:rsidRPr="00744556" w:rsidRDefault="00D6787B" w:rsidP="00E71C4F">
            <w:pPr>
              <w:spacing w:after="0"/>
              <w:jc w:val="center"/>
              <w:rPr>
                <w:sz w:val="20"/>
                <w:szCs w:val="20"/>
              </w:rPr>
            </w:pPr>
            <w:r w:rsidRPr="00744556">
              <w:rPr>
                <w:sz w:val="20"/>
                <w:szCs w:val="20"/>
              </w:rPr>
              <w:t>94</w:t>
            </w:r>
          </w:p>
        </w:tc>
        <w:tc>
          <w:tcPr>
            <w:tcW w:w="1155" w:type="dxa"/>
          </w:tcPr>
          <w:p w14:paraId="7FF09688" w14:textId="77777777" w:rsidR="00D6787B" w:rsidRPr="00744556" w:rsidRDefault="00D6787B" w:rsidP="00E71C4F">
            <w:pPr>
              <w:spacing w:after="0"/>
              <w:jc w:val="center"/>
              <w:rPr>
                <w:sz w:val="20"/>
                <w:szCs w:val="20"/>
              </w:rPr>
            </w:pPr>
            <w:r w:rsidRPr="00744556">
              <w:rPr>
                <w:sz w:val="20"/>
                <w:szCs w:val="20"/>
              </w:rPr>
              <w:t>0</w:t>
            </w:r>
          </w:p>
        </w:tc>
        <w:tc>
          <w:tcPr>
            <w:tcW w:w="1155" w:type="dxa"/>
          </w:tcPr>
          <w:p w14:paraId="4BCBE06F" w14:textId="77777777" w:rsidR="00D6787B" w:rsidRPr="00744556" w:rsidRDefault="00D6787B" w:rsidP="00E71C4F">
            <w:pPr>
              <w:spacing w:after="0"/>
              <w:jc w:val="center"/>
              <w:rPr>
                <w:sz w:val="20"/>
                <w:szCs w:val="20"/>
              </w:rPr>
            </w:pPr>
            <w:r w:rsidRPr="00744556">
              <w:rPr>
                <w:sz w:val="20"/>
                <w:szCs w:val="20"/>
              </w:rPr>
              <w:t>0</w:t>
            </w:r>
          </w:p>
        </w:tc>
        <w:tc>
          <w:tcPr>
            <w:tcW w:w="1275" w:type="dxa"/>
            <w:vMerge w:val="restart"/>
          </w:tcPr>
          <w:p w14:paraId="676DD412" w14:textId="77777777" w:rsidR="00D6787B" w:rsidRPr="00744556" w:rsidRDefault="00D6787B" w:rsidP="00E71C4F">
            <w:pPr>
              <w:spacing w:after="0"/>
              <w:jc w:val="center"/>
              <w:rPr>
                <w:sz w:val="20"/>
                <w:szCs w:val="20"/>
              </w:rPr>
            </w:pPr>
            <w:r w:rsidRPr="00744556">
              <w:rPr>
                <w:sz w:val="20"/>
                <w:szCs w:val="20"/>
              </w:rPr>
              <w:t>103</w:t>
            </w:r>
          </w:p>
        </w:tc>
      </w:tr>
      <w:tr w:rsidR="00D6787B" w:rsidRPr="00744556" w14:paraId="771B7EAA" w14:textId="77777777" w:rsidTr="00E71C4F">
        <w:trPr>
          <w:trHeight w:val="20"/>
        </w:trPr>
        <w:tc>
          <w:tcPr>
            <w:tcW w:w="660" w:type="dxa"/>
            <w:vMerge/>
          </w:tcPr>
          <w:p w14:paraId="3642BFA9" w14:textId="77777777" w:rsidR="00D6787B" w:rsidRPr="00744556" w:rsidRDefault="00D6787B" w:rsidP="00E71C4F">
            <w:pPr>
              <w:widowControl w:val="0"/>
              <w:pBdr>
                <w:top w:val="nil"/>
                <w:left w:val="nil"/>
                <w:bottom w:val="nil"/>
                <w:right w:val="nil"/>
                <w:between w:val="nil"/>
              </w:pBdr>
              <w:spacing w:after="0" w:line="276" w:lineRule="auto"/>
              <w:rPr>
                <w:sz w:val="20"/>
                <w:szCs w:val="20"/>
              </w:rPr>
            </w:pPr>
          </w:p>
        </w:tc>
        <w:tc>
          <w:tcPr>
            <w:tcW w:w="1395" w:type="dxa"/>
            <w:vMerge/>
          </w:tcPr>
          <w:p w14:paraId="39BF8299" w14:textId="77777777" w:rsidR="00D6787B" w:rsidRPr="00744556" w:rsidRDefault="00D6787B" w:rsidP="00E71C4F">
            <w:pPr>
              <w:widowControl w:val="0"/>
              <w:pBdr>
                <w:top w:val="nil"/>
                <w:left w:val="nil"/>
                <w:bottom w:val="nil"/>
                <w:right w:val="nil"/>
                <w:between w:val="nil"/>
              </w:pBdr>
              <w:spacing w:after="0" w:line="276" w:lineRule="auto"/>
              <w:rPr>
                <w:sz w:val="20"/>
                <w:szCs w:val="20"/>
              </w:rPr>
            </w:pPr>
          </w:p>
        </w:tc>
        <w:tc>
          <w:tcPr>
            <w:tcW w:w="1395" w:type="dxa"/>
          </w:tcPr>
          <w:p w14:paraId="0301F703" w14:textId="77777777" w:rsidR="00D6787B" w:rsidRPr="00744556" w:rsidRDefault="00D6787B" w:rsidP="00E71C4F">
            <w:pPr>
              <w:spacing w:after="0"/>
              <w:rPr>
                <w:sz w:val="20"/>
                <w:szCs w:val="20"/>
              </w:rPr>
            </w:pPr>
            <w:r w:rsidRPr="00744556">
              <w:rPr>
                <w:sz w:val="20"/>
                <w:szCs w:val="20"/>
              </w:rPr>
              <w:t>Jaén</w:t>
            </w:r>
          </w:p>
        </w:tc>
        <w:tc>
          <w:tcPr>
            <w:tcW w:w="1155" w:type="dxa"/>
          </w:tcPr>
          <w:p w14:paraId="7D6DCFE1" w14:textId="77777777" w:rsidR="00D6787B" w:rsidRPr="00744556" w:rsidRDefault="00D6787B" w:rsidP="00E71C4F">
            <w:pPr>
              <w:spacing w:after="0"/>
              <w:jc w:val="center"/>
              <w:rPr>
                <w:sz w:val="20"/>
                <w:szCs w:val="20"/>
              </w:rPr>
            </w:pPr>
            <w:r w:rsidRPr="00744556">
              <w:rPr>
                <w:sz w:val="20"/>
                <w:szCs w:val="20"/>
              </w:rPr>
              <w:t>9</w:t>
            </w:r>
          </w:p>
        </w:tc>
        <w:tc>
          <w:tcPr>
            <w:tcW w:w="1170" w:type="dxa"/>
          </w:tcPr>
          <w:p w14:paraId="78CCE7DE" w14:textId="77777777" w:rsidR="00D6787B" w:rsidRPr="00744556" w:rsidRDefault="00D6787B" w:rsidP="00E71C4F">
            <w:pPr>
              <w:spacing w:after="0"/>
              <w:jc w:val="center"/>
              <w:rPr>
                <w:sz w:val="20"/>
                <w:szCs w:val="20"/>
              </w:rPr>
            </w:pPr>
            <w:r w:rsidRPr="00744556">
              <w:rPr>
                <w:sz w:val="20"/>
                <w:szCs w:val="20"/>
              </w:rPr>
              <w:t>6</w:t>
            </w:r>
          </w:p>
        </w:tc>
        <w:tc>
          <w:tcPr>
            <w:tcW w:w="1155" w:type="dxa"/>
          </w:tcPr>
          <w:p w14:paraId="67E82D9A" w14:textId="77777777" w:rsidR="00D6787B" w:rsidRPr="00744556" w:rsidRDefault="00D6787B" w:rsidP="00E71C4F">
            <w:pPr>
              <w:spacing w:after="0"/>
              <w:jc w:val="center"/>
              <w:rPr>
                <w:sz w:val="20"/>
                <w:szCs w:val="20"/>
              </w:rPr>
            </w:pPr>
            <w:r w:rsidRPr="00744556">
              <w:rPr>
                <w:sz w:val="20"/>
                <w:szCs w:val="20"/>
              </w:rPr>
              <w:t>0</w:t>
            </w:r>
          </w:p>
        </w:tc>
        <w:tc>
          <w:tcPr>
            <w:tcW w:w="1155" w:type="dxa"/>
          </w:tcPr>
          <w:p w14:paraId="512A53D2" w14:textId="77777777" w:rsidR="00D6787B" w:rsidRPr="00744556" w:rsidRDefault="00D6787B" w:rsidP="00E71C4F">
            <w:pPr>
              <w:spacing w:after="0"/>
              <w:jc w:val="center"/>
              <w:rPr>
                <w:sz w:val="20"/>
                <w:szCs w:val="20"/>
              </w:rPr>
            </w:pPr>
            <w:r w:rsidRPr="00744556">
              <w:rPr>
                <w:sz w:val="20"/>
                <w:szCs w:val="20"/>
              </w:rPr>
              <w:t>3</w:t>
            </w:r>
          </w:p>
        </w:tc>
        <w:tc>
          <w:tcPr>
            <w:tcW w:w="1275" w:type="dxa"/>
            <w:vMerge/>
          </w:tcPr>
          <w:p w14:paraId="5FDE8830" w14:textId="77777777" w:rsidR="00D6787B" w:rsidRPr="00744556" w:rsidRDefault="00D6787B" w:rsidP="00E71C4F">
            <w:pPr>
              <w:widowControl w:val="0"/>
              <w:pBdr>
                <w:top w:val="nil"/>
                <w:left w:val="nil"/>
                <w:bottom w:val="nil"/>
                <w:right w:val="nil"/>
                <w:between w:val="nil"/>
              </w:pBdr>
              <w:spacing w:after="0" w:line="276" w:lineRule="auto"/>
              <w:rPr>
                <w:sz w:val="20"/>
                <w:szCs w:val="20"/>
              </w:rPr>
            </w:pPr>
          </w:p>
        </w:tc>
      </w:tr>
      <w:tr w:rsidR="00D6787B" w:rsidRPr="00744556" w14:paraId="48DCC595" w14:textId="77777777" w:rsidTr="00E71C4F">
        <w:trPr>
          <w:trHeight w:val="20"/>
        </w:trPr>
        <w:tc>
          <w:tcPr>
            <w:tcW w:w="660" w:type="dxa"/>
            <w:vMerge w:val="restart"/>
          </w:tcPr>
          <w:p w14:paraId="74D728CE" w14:textId="77777777" w:rsidR="00D6787B" w:rsidRPr="00744556" w:rsidRDefault="00D6787B" w:rsidP="00E71C4F">
            <w:pPr>
              <w:spacing w:after="0"/>
              <w:jc w:val="center"/>
              <w:rPr>
                <w:sz w:val="20"/>
                <w:szCs w:val="20"/>
              </w:rPr>
            </w:pPr>
          </w:p>
          <w:p w14:paraId="7D455A26" w14:textId="77777777" w:rsidR="00D6787B" w:rsidRPr="00744556" w:rsidRDefault="00D6787B" w:rsidP="00E71C4F">
            <w:pPr>
              <w:spacing w:after="0"/>
              <w:jc w:val="center"/>
              <w:rPr>
                <w:sz w:val="20"/>
                <w:szCs w:val="20"/>
              </w:rPr>
            </w:pPr>
            <w:r w:rsidRPr="00744556">
              <w:rPr>
                <w:sz w:val="20"/>
                <w:szCs w:val="20"/>
              </w:rPr>
              <w:t>2</w:t>
            </w:r>
          </w:p>
        </w:tc>
        <w:tc>
          <w:tcPr>
            <w:tcW w:w="1395" w:type="dxa"/>
            <w:vMerge w:val="restart"/>
          </w:tcPr>
          <w:p w14:paraId="68A0529F" w14:textId="77777777" w:rsidR="00D6787B" w:rsidRPr="00744556" w:rsidRDefault="00D6787B" w:rsidP="00E71C4F">
            <w:pPr>
              <w:spacing w:after="0"/>
              <w:rPr>
                <w:sz w:val="20"/>
                <w:szCs w:val="20"/>
              </w:rPr>
            </w:pPr>
            <w:proofErr w:type="spellStart"/>
            <w:r w:rsidRPr="00744556">
              <w:rPr>
                <w:sz w:val="20"/>
                <w:szCs w:val="20"/>
              </w:rPr>
              <w:t>N°</w:t>
            </w:r>
            <w:proofErr w:type="spellEnd"/>
            <w:r w:rsidRPr="00744556">
              <w:rPr>
                <w:sz w:val="20"/>
                <w:szCs w:val="20"/>
              </w:rPr>
              <w:t xml:space="preserve"> III-Sede Moyobamba</w:t>
            </w:r>
          </w:p>
        </w:tc>
        <w:tc>
          <w:tcPr>
            <w:tcW w:w="1395" w:type="dxa"/>
          </w:tcPr>
          <w:p w14:paraId="698E907A" w14:textId="77777777" w:rsidR="00D6787B" w:rsidRPr="00744556" w:rsidRDefault="00D6787B" w:rsidP="00E71C4F">
            <w:pPr>
              <w:spacing w:after="0"/>
              <w:rPr>
                <w:sz w:val="20"/>
                <w:szCs w:val="20"/>
              </w:rPr>
            </w:pPr>
            <w:r w:rsidRPr="00744556">
              <w:rPr>
                <w:sz w:val="20"/>
                <w:szCs w:val="20"/>
              </w:rPr>
              <w:t>Moyobamba</w:t>
            </w:r>
          </w:p>
        </w:tc>
        <w:tc>
          <w:tcPr>
            <w:tcW w:w="1155" w:type="dxa"/>
          </w:tcPr>
          <w:p w14:paraId="1D4975AF" w14:textId="77777777" w:rsidR="00D6787B" w:rsidRPr="00744556" w:rsidRDefault="00D6787B" w:rsidP="00E71C4F">
            <w:pPr>
              <w:spacing w:after="0"/>
              <w:jc w:val="center"/>
              <w:rPr>
                <w:sz w:val="20"/>
                <w:szCs w:val="20"/>
              </w:rPr>
            </w:pPr>
            <w:r w:rsidRPr="00744556">
              <w:rPr>
                <w:sz w:val="20"/>
                <w:szCs w:val="20"/>
              </w:rPr>
              <w:t>16</w:t>
            </w:r>
          </w:p>
        </w:tc>
        <w:tc>
          <w:tcPr>
            <w:tcW w:w="1170" w:type="dxa"/>
          </w:tcPr>
          <w:p w14:paraId="26347A7D" w14:textId="77777777" w:rsidR="00D6787B" w:rsidRPr="00744556" w:rsidRDefault="00D6787B" w:rsidP="00E71C4F">
            <w:pPr>
              <w:spacing w:after="0"/>
              <w:jc w:val="center"/>
              <w:rPr>
                <w:sz w:val="20"/>
                <w:szCs w:val="20"/>
              </w:rPr>
            </w:pPr>
            <w:r w:rsidRPr="00744556">
              <w:rPr>
                <w:sz w:val="20"/>
                <w:szCs w:val="20"/>
              </w:rPr>
              <w:t>0</w:t>
            </w:r>
          </w:p>
        </w:tc>
        <w:tc>
          <w:tcPr>
            <w:tcW w:w="1155" w:type="dxa"/>
          </w:tcPr>
          <w:p w14:paraId="464BE4ED" w14:textId="77777777" w:rsidR="00D6787B" w:rsidRPr="00744556" w:rsidRDefault="00D6787B" w:rsidP="00E71C4F">
            <w:pPr>
              <w:spacing w:after="0"/>
              <w:jc w:val="center"/>
              <w:rPr>
                <w:sz w:val="20"/>
                <w:szCs w:val="20"/>
              </w:rPr>
            </w:pPr>
            <w:r w:rsidRPr="00744556">
              <w:rPr>
                <w:sz w:val="20"/>
                <w:szCs w:val="20"/>
              </w:rPr>
              <w:t>14</w:t>
            </w:r>
          </w:p>
        </w:tc>
        <w:tc>
          <w:tcPr>
            <w:tcW w:w="1155" w:type="dxa"/>
          </w:tcPr>
          <w:p w14:paraId="689A37EE" w14:textId="77777777" w:rsidR="00D6787B" w:rsidRPr="00744556" w:rsidRDefault="00D6787B" w:rsidP="00E71C4F">
            <w:pPr>
              <w:spacing w:after="0"/>
              <w:jc w:val="center"/>
              <w:rPr>
                <w:sz w:val="20"/>
                <w:szCs w:val="20"/>
              </w:rPr>
            </w:pPr>
            <w:r w:rsidRPr="00744556">
              <w:rPr>
                <w:sz w:val="20"/>
                <w:szCs w:val="20"/>
              </w:rPr>
              <w:t>2</w:t>
            </w:r>
          </w:p>
        </w:tc>
        <w:tc>
          <w:tcPr>
            <w:tcW w:w="1275" w:type="dxa"/>
            <w:vMerge w:val="restart"/>
          </w:tcPr>
          <w:p w14:paraId="7F608B82" w14:textId="77777777" w:rsidR="00D6787B" w:rsidRPr="00744556" w:rsidRDefault="00D6787B" w:rsidP="00E71C4F">
            <w:pPr>
              <w:spacing w:after="0"/>
              <w:jc w:val="center"/>
              <w:rPr>
                <w:sz w:val="20"/>
                <w:szCs w:val="20"/>
              </w:rPr>
            </w:pPr>
          </w:p>
          <w:p w14:paraId="35D50991" w14:textId="77777777" w:rsidR="00D6787B" w:rsidRPr="00744556" w:rsidRDefault="00D6787B" w:rsidP="00E71C4F">
            <w:pPr>
              <w:spacing w:after="0"/>
              <w:jc w:val="center"/>
              <w:rPr>
                <w:sz w:val="20"/>
                <w:szCs w:val="20"/>
              </w:rPr>
            </w:pPr>
            <w:r w:rsidRPr="00744556">
              <w:rPr>
                <w:sz w:val="20"/>
                <w:szCs w:val="20"/>
              </w:rPr>
              <w:t>258</w:t>
            </w:r>
          </w:p>
        </w:tc>
      </w:tr>
      <w:tr w:rsidR="00D6787B" w:rsidRPr="00744556" w14:paraId="006473AD" w14:textId="77777777" w:rsidTr="00E71C4F">
        <w:trPr>
          <w:trHeight w:val="20"/>
        </w:trPr>
        <w:tc>
          <w:tcPr>
            <w:tcW w:w="660" w:type="dxa"/>
            <w:vMerge/>
          </w:tcPr>
          <w:p w14:paraId="5894D106" w14:textId="77777777" w:rsidR="00D6787B" w:rsidRPr="00744556" w:rsidRDefault="00D6787B" w:rsidP="00E71C4F">
            <w:pPr>
              <w:widowControl w:val="0"/>
              <w:pBdr>
                <w:top w:val="nil"/>
                <w:left w:val="nil"/>
                <w:bottom w:val="nil"/>
                <w:right w:val="nil"/>
                <w:between w:val="nil"/>
              </w:pBdr>
              <w:spacing w:after="0" w:line="276" w:lineRule="auto"/>
              <w:rPr>
                <w:sz w:val="20"/>
                <w:szCs w:val="20"/>
              </w:rPr>
            </w:pPr>
          </w:p>
        </w:tc>
        <w:tc>
          <w:tcPr>
            <w:tcW w:w="1395" w:type="dxa"/>
            <w:vMerge/>
          </w:tcPr>
          <w:p w14:paraId="6023C299" w14:textId="77777777" w:rsidR="00D6787B" w:rsidRPr="00744556" w:rsidRDefault="00D6787B" w:rsidP="00E71C4F">
            <w:pPr>
              <w:widowControl w:val="0"/>
              <w:pBdr>
                <w:top w:val="nil"/>
                <w:left w:val="nil"/>
                <w:bottom w:val="nil"/>
                <w:right w:val="nil"/>
                <w:between w:val="nil"/>
              </w:pBdr>
              <w:spacing w:after="0" w:line="276" w:lineRule="auto"/>
              <w:rPr>
                <w:sz w:val="20"/>
                <w:szCs w:val="20"/>
              </w:rPr>
            </w:pPr>
          </w:p>
        </w:tc>
        <w:tc>
          <w:tcPr>
            <w:tcW w:w="1395" w:type="dxa"/>
          </w:tcPr>
          <w:p w14:paraId="56ED453E" w14:textId="77777777" w:rsidR="00D6787B" w:rsidRPr="00744556" w:rsidRDefault="00D6787B" w:rsidP="00E71C4F">
            <w:pPr>
              <w:spacing w:after="0"/>
              <w:rPr>
                <w:sz w:val="20"/>
                <w:szCs w:val="20"/>
              </w:rPr>
            </w:pPr>
            <w:r w:rsidRPr="00744556">
              <w:rPr>
                <w:sz w:val="20"/>
                <w:szCs w:val="20"/>
              </w:rPr>
              <w:t>Tarapoto</w:t>
            </w:r>
          </w:p>
        </w:tc>
        <w:tc>
          <w:tcPr>
            <w:tcW w:w="1155" w:type="dxa"/>
          </w:tcPr>
          <w:p w14:paraId="6786374F" w14:textId="77777777" w:rsidR="00D6787B" w:rsidRPr="00744556" w:rsidRDefault="00D6787B" w:rsidP="00E71C4F">
            <w:pPr>
              <w:spacing w:after="0"/>
              <w:jc w:val="center"/>
              <w:rPr>
                <w:sz w:val="20"/>
                <w:szCs w:val="20"/>
              </w:rPr>
            </w:pPr>
            <w:r w:rsidRPr="00744556">
              <w:rPr>
                <w:sz w:val="20"/>
                <w:szCs w:val="20"/>
              </w:rPr>
              <w:t>20</w:t>
            </w:r>
          </w:p>
        </w:tc>
        <w:tc>
          <w:tcPr>
            <w:tcW w:w="1170" w:type="dxa"/>
          </w:tcPr>
          <w:p w14:paraId="2304BF19" w14:textId="77777777" w:rsidR="00D6787B" w:rsidRPr="00744556" w:rsidRDefault="00D6787B" w:rsidP="00E71C4F">
            <w:pPr>
              <w:spacing w:after="0"/>
              <w:jc w:val="center"/>
              <w:rPr>
                <w:sz w:val="20"/>
                <w:szCs w:val="20"/>
              </w:rPr>
            </w:pPr>
            <w:r w:rsidRPr="00744556">
              <w:rPr>
                <w:sz w:val="20"/>
                <w:szCs w:val="20"/>
              </w:rPr>
              <w:t>0</w:t>
            </w:r>
          </w:p>
        </w:tc>
        <w:tc>
          <w:tcPr>
            <w:tcW w:w="1155" w:type="dxa"/>
          </w:tcPr>
          <w:p w14:paraId="0823DD0E" w14:textId="77777777" w:rsidR="00D6787B" w:rsidRPr="00744556" w:rsidRDefault="00D6787B" w:rsidP="00E71C4F">
            <w:pPr>
              <w:spacing w:after="0"/>
              <w:jc w:val="center"/>
              <w:rPr>
                <w:sz w:val="20"/>
                <w:szCs w:val="20"/>
              </w:rPr>
            </w:pPr>
            <w:r w:rsidRPr="00744556">
              <w:rPr>
                <w:sz w:val="20"/>
                <w:szCs w:val="20"/>
              </w:rPr>
              <w:t>12</w:t>
            </w:r>
          </w:p>
        </w:tc>
        <w:tc>
          <w:tcPr>
            <w:tcW w:w="1155" w:type="dxa"/>
          </w:tcPr>
          <w:p w14:paraId="62E413B0" w14:textId="77777777" w:rsidR="00D6787B" w:rsidRPr="00744556" w:rsidRDefault="00D6787B" w:rsidP="00E71C4F">
            <w:pPr>
              <w:spacing w:after="0"/>
              <w:jc w:val="center"/>
              <w:rPr>
                <w:sz w:val="20"/>
                <w:szCs w:val="20"/>
              </w:rPr>
            </w:pPr>
            <w:r w:rsidRPr="00744556">
              <w:rPr>
                <w:sz w:val="20"/>
                <w:szCs w:val="20"/>
              </w:rPr>
              <w:t>8</w:t>
            </w:r>
          </w:p>
        </w:tc>
        <w:tc>
          <w:tcPr>
            <w:tcW w:w="1275" w:type="dxa"/>
            <w:vMerge/>
          </w:tcPr>
          <w:p w14:paraId="62D42A37" w14:textId="77777777" w:rsidR="00D6787B" w:rsidRPr="00744556" w:rsidRDefault="00D6787B" w:rsidP="00E71C4F">
            <w:pPr>
              <w:widowControl w:val="0"/>
              <w:pBdr>
                <w:top w:val="nil"/>
                <w:left w:val="nil"/>
                <w:bottom w:val="nil"/>
                <w:right w:val="nil"/>
                <w:between w:val="nil"/>
              </w:pBdr>
              <w:spacing w:after="0" w:line="276" w:lineRule="auto"/>
              <w:rPr>
                <w:sz w:val="20"/>
                <w:szCs w:val="20"/>
              </w:rPr>
            </w:pPr>
          </w:p>
        </w:tc>
      </w:tr>
      <w:tr w:rsidR="00D6787B" w:rsidRPr="00744556" w14:paraId="5B25D0CB" w14:textId="77777777" w:rsidTr="00E71C4F">
        <w:trPr>
          <w:trHeight w:val="20"/>
        </w:trPr>
        <w:tc>
          <w:tcPr>
            <w:tcW w:w="660" w:type="dxa"/>
            <w:vMerge/>
          </w:tcPr>
          <w:p w14:paraId="28B65258" w14:textId="77777777" w:rsidR="00D6787B" w:rsidRPr="00744556" w:rsidRDefault="00D6787B" w:rsidP="00E71C4F">
            <w:pPr>
              <w:widowControl w:val="0"/>
              <w:pBdr>
                <w:top w:val="nil"/>
                <w:left w:val="nil"/>
                <w:bottom w:val="nil"/>
                <w:right w:val="nil"/>
                <w:between w:val="nil"/>
              </w:pBdr>
              <w:spacing w:after="0" w:line="276" w:lineRule="auto"/>
              <w:rPr>
                <w:sz w:val="20"/>
                <w:szCs w:val="20"/>
              </w:rPr>
            </w:pPr>
          </w:p>
        </w:tc>
        <w:tc>
          <w:tcPr>
            <w:tcW w:w="1395" w:type="dxa"/>
            <w:vMerge/>
          </w:tcPr>
          <w:p w14:paraId="7581D109" w14:textId="77777777" w:rsidR="00D6787B" w:rsidRPr="00744556" w:rsidRDefault="00D6787B" w:rsidP="00E71C4F">
            <w:pPr>
              <w:widowControl w:val="0"/>
              <w:pBdr>
                <w:top w:val="nil"/>
                <w:left w:val="nil"/>
                <w:bottom w:val="nil"/>
                <w:right w:val="nil"/>
                <w:between w:val="nil"/>
              </w:pBdr>
              <w:spacing w:after="0" w:line="276" w:lineRule="auto"/>
              <w:rPr>
                <w:sz w:val="20"/>
                <w:szCs w:val="20"/>
              </w:rPr>
            </w:pPr>
          </w:p>
        </w:tc>
        <w:tc>
          <w:tcPr>
            <w:tcW w:w="1395" w:type="dxa"/>
          </w:tcPr>
          <w:p w14:paraId="103D310C" w14:textId="77777777" w:rsidR="00D6787B" w:rsidRPr="00744556" w:rsidRDefault="00D6787B" w:rsidP="00E71C4F">
            <w:pPr>
              <w:spacing w:after="0"/>
              <w:rPr>
                <w:sz w:val="20"/>
                <w:szCs w:val="20"/>
              </w:rPr>
            </w:pPr>
            <w:r w:rsidRPr="00744556">
              <w:rPr>
                <w:sz w:val="20"/>
                <w:szCs w:val="20"/>
              </w:rPr>
              <w:t>Yurimaguas</w:t>
            </w:r>
          </w:p>
        </w:tc>
        <w:tc>
          <w:tcPr>
            <w:tcW w:w="1155" w:type="dxa"/>
          </w:tcPr>
          <w:p w14:paraId="168F46B2" w14:textId="77777777" w:rsidR="00D6787B" w:rsidRPr="00744556" w:rsidRDefault="00D6787B" w:rsidP="00E71C4F">
            <w:pPr>
              <w:spacing w:after="0"/>
              <w:jc w:val="center"/>
              <w:rPr>
                <w:sz w:val="20"/>
                <w:szCs w:val="20"/>
              </w:rPr>
            </w:pPr>
            <w:r w:rsidRPr="00744556">
              <w:rPr>
                <w:sz w:val="20"/>
                <w:szCs w:val="20"/>
              </w:rPr>
              <w:t>222</w:t>
            </w:r>
          </w:p>
        </w:tc>
        <w:tc>
          <w:tcPr>
            <w:tcW w:w="1170" w:type="dxa"/>
          </w:tcPr>
          <w:p w14:paraId="1197CA06" w14:textId="77777777" w:rsidR="00D6787B" w:rsidRPr="00744556" w:rsidRDefault="00D6787B" w:rsidP="00E71C4F">
            <w:pPr>
              <w:spacing w:after="0"/>
              <w:jc w:val="center"/>
              <w:rPr>
                <w:sz w:val="20"/>
                <w:szCs w:val="20"/>
              </w:rPr>
            </w:pPr>
            <w:r w:rsidRPr="00744556">
              <w:rPr>
                <w:sz w:val="20"/>
                <w:szCs w:val="20"/>
              </w:rPr>
              <w:t>2</w:t>
            </w:r>
          </w:p>
        </w:tc>
        <w:tc>
          <w:tcPr>
            <w:tcW w:w="1155" w:type="dxa"/>
          </w:tcPr>
          <w:p w14:paraId="072DF3DE" w14:textId="77777777" w:rsidR="00D6787B" w:rsidRPr="00744556" w:rsidRDefault="00D6787B" w:rsidP="00E71C4F">
            <w:pPr>
              <w:spacing w:after="0"/>
              <w:jc w:val="center"/>
              <w:rPr>
                <w:sz w:val="20"/>
                <w:szCs w:val="20"/>
              </w:rPr>
            </w:pPr>
            <w:r w:rsidRPr="00744556">
              <w:rPr>
                <w:sz w:val="20"/>
                <w:szCs w:val="20"/>
              </w:rPr>
              <w:t>220</w:t>
            </w:r>
          </w:p>
        </w:tc>
        <w:tc>
          <w:tcPr>
            <w:tcW w:w="1155" w:type="dxa"/>
          </w:tcPr>
          <w:p w14:paraId="08F13B28" w14:textId="77777777" w:rsidR="00D6787B" w:rsidRPr="00744556" w:rsidRDefault="00D6787B" w:rsidP="00E71C4F">
            <w:pPr>
              <w:spacing w:after="0"/>
              <w:jc w:val="center"/>
              <w:rPr>
                <w:sz w:val="20"/>
                <w:szCs w:val="20"/>
              </w:rPr>
            </w:pPr>
            <w:r w:rsidRPr="00744556">
              <w:rPr>
                <w:sz w:val="20"/>
                <w:szCs w:val="20"/>
              </w:rPr>
              <w:t>0</w:t>
            </w:r>
          </w:p>
        </w:tc>
        <w:tc>
          <w:tcPr>
            <w:tcW w:w="1275" w:type="dxa"/>
            <w:vMerge/>
          </w:tcPr>
          <w:p w14:paraId="29772727" w14:textId="77777777" w:rsidR="00D6787B" w:rsidRPr="00744556" w:rsidRDefault="00D6787B" w:rsidP="00E71C4F">
            <w:pPr>
              <w:widowControl w:val="0"/>
              <w:pBdr>
                <w:top w:val="nil"/>
                <w:left w:val="nil"/>
                <w:bottom w:val="nil"/>
                <w:right w:val="nil"/>
                <w:between w:val="nil"/>
              </w:pBdr>
              <w:spacing w:after="0" w:line="276" w:lineRule="auto"/>
              <w:rPr>
                <w:sz w:val="20"/>
                <w:szCs w:val="20"/>
              </w:rPr>
            </w:pPr>
          </w:p>
        </w:tc>
      </w:tr>
      <w:tr w:rsidR="00D6787B" w:rsidRPr="00744556" w14:paraId="61722AA7" w14:textId="77777777" w:rsidTr="00E71C4F">
        <w:trPr>
          <w:trHeight w:val="20"/>
        </w:trPr>
        <w:tc>
          <w:tcPr>
            <w:tcW w:w="660" w:type="dxa"/>
          </w:tcPr>
          <w:p w14:paraId="54C7DC7A" w14:textId="77777777" w:rsidR="00D6787B" w:rsidRPr="00744556" w:rsidRDefault="00D6787B" w:rsidP="00E71C4F">
            <w:pPr>
              <w:spacing w:after="0"/>
              <w:jc w:val="center"/>
              <w:rPr>
                <w:sz w:val="20"/>
                <w:szCs w:val="20"/>
              </w:rPr>
            </w:pPr>
            <w:r w:rsidRPr="00744556">
              <w:rPr>
                <w:sz w:val="20"/>
                <w:szCs w:val="20"/>
              </w:rPr>
              <w:t>3</w:t>
            </w:r>
          </w:p>
        </w:tc>
        <w:tc>
          <w:tcPr>
            <w:tcW w:w="1395" w:type="dxa"/>
          </w:tcPr>
          <w:p w14:paraId="12622145" w14:textId="77777777" w:rsidR="00D6787B" w:rsidRPr="00744556" w:rsidRDefault="00D6787B" w:rsidP="00E71C4F">
            <w:pPr>
              <w:spacing w:after="0"/>
              <w:rPr>
                <w:sz w:val="20"/>
                <w:szCs w:val="20"/>
              </w:rPr>
            </w:pPr>
            <w:proofErr w:type="spellStart"/>
            <w:r w:rsidRPr="00744556">
              <w:rPr>
                <w:sz w:val="20"/>
                <w:szCs w:val="20"/>
              </w:rPr>
              <w:t>N°</w:t>
            </w:r>
            <w:proofErr w:type="spellEnd"/>
            <w:r w:rsidRPr="00744556">
              <w:rPr>
                <w:sz w:val="20"/>
                <w:szCs w:val="20"/>
              </w:rPr>
              <w:t xml:space="preserve"> IV-Sede</w:t>
            </w:r>
          </w:p>
          <w:p w14:paraId="59A30B96" w14:textId="77777777" w:rsidR="00D6787B" w:rsidRPr="00744556" w:rsidRDefault="00D6787B" w:rsidP="00E71C4F">
            <w:pPr>
              <w:spacing w:after="0"/>
              <w:rPr>
                <w:sz w:val="20"/>
                <w:szCs w:val="20"/>
              </w:rPr>
            </w:pPr>
            <w:r w:rsidRPr="00744556">
              <w:rPr>
                <w:sz w:val="20"/>
                <w:szCs w:val="20"/>
              </w:rPr>
              <w:t>Iquitos</w:t>
            </w:r>
          </w:p>
        </w:tc>
        <w:tc>
          <w:tcPr>
            <w:tcW w:w="1395" w:type="dxa"/>
          </w:tcPr>
          <w:p w14:paraId="5F006A2F" w14:textId="77777777" w:rsidR="00D6787B" w:rsidRPr="00744556" w:rsidRDefault="00D6787B" w:rsidP="00E71C4F">
            <w:pPr>
              <w:spacing w:after="0"/>
              <w:rPr>
                <w:sz w:val="20"/>
                <w:szCs w:val="20"/>
              </w:rPr>
            </w:pPr>
            <w:r w:rsidRPr="00744556">
              <w:rPr>
                <w:sz w:val="20"/>
                <w:szCs w:val="20"/>
              </w:rPr>
              <w:t>Iquitos</w:t>
            </w:r>
          </w:p>
        </w:tc>
        <w:tc>
          <w:tcPr>
            <w:tcW w:w="1155" w:type="dxa"/>
          </w:tcPr>
          <w:p w14:paraId="2DF66E1C" w14:textId="77777777" w:rsidR="00D6787B" w:rsidRPr="00744556" w:rsidRDefault="00D6787B" w:rsidP="00E71C4F">
            <w:pPr>
              <w:spacing w:after="0"/>
              <w:jc w:val="center"/>
              <w:rPr>
                <w:sz w:val="20"/>
                <w:szCs w:val="20"/>
              </w:rPr>
            </w:pPr>
            <w:r w:rsidRPr="00744556">
              <w:rPr>
                <w:sz w:val="20"/>
                <w:szCs w:val="20"/>
              </w:rPr>
              <w:t>526</w:t>
            </w:r>
          </w:p>
        </w:tc>
        <w:tc>
          <w:tcPr>
            <w:tcW w:w="1170" w:type="dxa"/>
          </w:tcPr>
          <w:p w14:paraId="61EAE443" w14:textId="77777777" w:rsidR="00D6787B" w:rsidRPr="00744556" w:rsidRDefault="00D6787B" w:rsidP="00E71C4F">
            <w:pPr>
              <w:spacing w:after="0"/>
              <w:jc w:val="center"/>
              <w:rPr>
                <w:sz w:val="20"/>
                <w:szCs w:val="20"/>
              </w:rPr>
            </w:pPr>
            <w:r w:rsidRPr="00744556">
              <w:rPr>
                <w:sz w:val="20"/>
                <w:szCs w:val="20"/>
              </w:rPr>
              <w:t>252</w:t>
            </w:r>
          </w:p>
        </w:tc>
        <w:tc>
          <w:tcPr>
            <w:tcW w:w="1155" w:type="dxa"/>
          </w:tcPr>
          <w:p w14:paraId="0B43D21C" w14:textId="77777777" w:rsidR="00D6787B" w:rsidRPr="00744556" w:rsidRDefault="00D6787B" w:rsidP="00E71C4F">
            <w:pPr>
              <w:spacing w:after="0"/>
              <w:jc w:val="center"/>
              <w:rPr>
                <w:sz w:val="20"/>
                <w:szCs w:val="20"/>
              </w:rPr>
            </w:pPr>
            <w:r w:rsidRPr="00744556">
              <w:rPr>
                <w:sz w:val="20"/>
                <w:szCs w:val="20"/>
              </w:rPr>
              <w:t>273</w:t>
            </w:r>
          </w:p>
        </w:tc>
        <w:tc>
          <w:tcPr>
            <w:tcW w:w="1155" w:type="dxa"/>
          </w:tcPr>
          <w:p w14:paraId="43E021A3" w14:textId="77777777" w:rsidR="00D6787B" w:rsidRPr="00744556" w:rsidRDefault="00D6787B" w:rsidP="00E71C4F">
            <w:pPr>
              <w:spacing w:after="0"/>
              <w:jc w:val="center"/>
              <w:rPr>
                <w:sz w:val="20"/>
                <w:szCs w:val="20"/>
              </w:rPr>
            </w:pPr>
            <w:r w:rsidRPr="00744556">
              <w:rPr>
                <w:sz w:val="20"/>
                <w:szCs w:val="20"/>
              </w:rPr>
              <w:t>1</w:t>
            </w:r>
          </w:p>
        </w:tc>
        <w:tc>
          <w:tcPr>
            <w:tcW w:w="1275" w:type="dxa"/>
          </w:tcPr>
          <w:p w14:paraId="08773D2A" w14:textId="77777777" w:rsidR="00D6787B" w:rsidRPr="00744556" w:rsidRDefault="00D6787B" w:rsidP="00E71C4F">
            <w:pPr>
              <w:spacing w:after="0"/>
              <w:jc w:val="center"/>
              <w:rPr>
                <w:sz w:val="20"/>
                <w:szCs w:val="20"/>
              </w:rPr>
            </w:pPr>
            <w:r w:rsidRPr="00744556">
              <w:rPr>
                <w:sz w:val="20"/>
                <w:szCs w:val="20"/>
              </w:rPr>
              <w:t>526</w:t>
            </w:r>
          </w:p>
        </w:tc>
      </w:tr>
      <w:tr w:rsidR="00D6787B" w:rsidRPr="00744556" w14:paraId="356C2000" w14:textId="77777777" w:rsidTr="00E71C4F">
        <w:trPr>
          <w:trHeight w:val="20"/>
        </w:trPr>
        <w:tc>
          <w:tcPr>
            <w:tcW w:w="660" w:type="dxa"/>
          </w:tcPr>
          <w:p w14:paraId="73DB43EC" w14:textId="77777777" w:rsidR="00D6787B" w:rsidRPr="00744556" w:rsidRDefault="00D6787B" w:rsidP="00E71C4F">
            <w:pPr>
              <w:spacing w:after="0"/>
              <w:jc w:val="center"/>
              <w:rPr>
                <w:sz w:val="20"/>
                <w:szCs w:val="20"/>
              </w:rPr>
            </w:pPr>
            <w:r w:rsidRPr="00744556">
              <w:rPr>
                <w:sz w:val="20"/>
                <w:szCs w:val="20"/>
              </w:rPr>
              <w:t>4</w:t>
            </w:r>
          </w:p>
        </w:tc>
        <w:tc>
          <w:tcPr>
            <w:tcW w:w="1395" w:type="dxa"/>
          </w:tcPr>
          <w:p w14:paraId="3DC9AD38" w14:textId="77777777" w:rsidR="00D6787B" w:rsidRPr="00744556" w:rsidRDefault="00D6787B" w:rsidP="00E71C4F">
            <w:pPr>
              <w:spacing w:after="0"/>
              <w:rPr>
                <w:sz w:val="20"/>
                <w:szCs w:val="20"/>
              </w:rPr>
            </w:pPr>
            <w:proofErr w:type="spellStart"/>
            <w:r w:rsidRPr="00744556">
              <w:rPr>
                <w:sz w:val="20"/>
                <w:szCs w:val="20"/>
              </w:rPr>
              <w:t>N°</w:t>
            </w:r>
            <w:proofErr w:type="spellEnd"/>
            <w:r w:rsidRPr="00744556">
              <w:rPr>
                <w:sz w:val="20"/>
                <w:szCs w:val="20"/>
              </w:rPr>
              <w:t xml:space="preserve"> VI-Sede</w:t>
            </w:r>
          </w:p>
          <w:p w14:paraId="7D071A2D" w14:textId="77777777" w:rsidR="00D6787B" w:rsidRPr="00744556" w:rsidRDefault="00D6787B" w:rsidP="00E71C4F">
            <w:pPr>
              <w:spacing w:after="0"/>
              <w:rPr>
                <w:sz w:val="20"/>
                <w:szCs w:val="20"/>
              </w:rPr>
            </w:pPr>
            <w:r w:rsidRPr="00744556">
              <w:rPr>
                <w:sz w:val="20"/>
                <w:szCs w:val="20"/>
              </w:rPr>
              <w:t>Pucallpa</w:t>
            </w:r>
          </w:p>
        </w:tc>
        <w:tc>
          <w:tcPr>
            <w:tcW w:w="1395" w:type="dxa"/>
          </w:tcPr>
          <w:p w14:paraId="14843293" w14:textId="77777777" w:rsidR="00D6787B" w:rsidRPr="00744556" w:rsidRDefault="00D6787B" w:rsidP="00E71C4F">
            <w:pPr>
              <w:spacing w:after="0"/>
              <w:rPr>
                <w:sz w:val="20"/>
                <w:szCs w:val="20"/>
              </w:rPr>
            </w:pPr>
            <w:r w:rsidRPr="00744556">
              <w:rPr>
                <w:sz w:val="20"/>
                <w:szCs w:val="20"/>
              </w:rPr>
              <w:t>Pucallpa</w:t>
            </w:r>
          </w:p>
        </w:tc>
        <w:tc>
          <w:tcPr>
            <w:tcW w:w="1155" w:type="dxa"/>
          </w:tcPr>
          <w:p w14:paraId="2E94FF8E" w14:textId="77777777" w:rsidR="00D6787B" w:rsidRPr="00744556" w:rsidRDefault="00D6787B" w:rsidP="00E71C4F">
            <w:pPr>
              <w:spacing w:after="0"/>
              <w:jc w:val="center"/>
              <w:rPr>
                <w:sz w:val="20"/>
                <w:szCs w:val="20"/>
              </w:rPr>
            </w:pPr>
            <w:r w:rsidRPr="00744556">
              <w:rPr>
                <w:sz w:val="20"/>
                <w:szCs w:val="20"/>
              </w:rPr>
              <w:t>229</w:t>
            </w:r>
          </w:p>
        </w:tc>
        <w:tc>
          <w:tcPr>
            <w:tcW w:w="1170" w:type="dxa"/>
          </w:tcPr>
          <w:p w14:paraId="251CAF5F" w14:textId="77777777" w:rsidR="00D6787B" w:rsidRPr="00744556" w:rsidRDefault="00D6787B" w:rsidP="00E71C4F">
            <w:pPr>
              <w:spacing w:after="0"/>
              <w:jc w:val="center"/>
              <w:rPr>
                <w:sz w:val="20"/>
                <w:szCs w:val="20"/>
              </w:rPr>
            </w:pPr>
            <w:r w:rsidRPr="00744556">
              <w:rPr>
                <w:sz w:val="20"/>
                <w:szCs w:val="20"/>
              </w:rPr>
              <w:t>168</w:t>
            </w:r>
          </w:p>
        </w:tc>
        <w:tc>
          <w:tcPr>
            <w:tcW w:w="1155" w:type="dxa"/>
          </w:tcPr>
          <w:p w14:paraId="58809F9C" w14:textId="77777777" w:rsidR="00D6787B" w:rsidRPr="00744556" w:rsidRDefault="00D6787B" w:rsidP="00E71C4F">
            <w:pPr>
              <w:spacing w:after="0"/>
              <w:jc w:val="center"/>
              <w:rPr>
                <w:sz w:val="20"/>
                <w:szCs w:val="20"/>
              </w:rPr>
            </w:pPr>
            <w:r w:rsidRPr="00744556">
              <w:rPr>
                <w:sz w:val="20"/>
                <w:szCs w:val="20"/>
              </w:rPr>
              <w:t>55</w:t>
            </w:r>
          </w:p>
        </w:tc>
        <w:tc>
          <w:tcPr>
            <w:tcW w:w="1155" w:type="dxa"/>
          </w:tcPr>
          <w:p w14:paraId="5978042E" w14:textId="77777777" w:rsidR="00D6787B" w:rsidRPr="00744556" w:rsidRDefault="00D6787B" w:rsidP="00E71C4F">
            <w:pPr>
              <w:spacing w:after="0"/>
              <w:jc w:val="center"/>
              <w:rPr>
                <w:sz w:val="20"/>
                <w:szCs w:val="20"/>
              </w:rPr>
            </w:pPr>
            <w:r w:rsidRPr="00744556">
              <w:rPr>
                <w:sz w:val="20"/>
                <w:szCs w:val="20"/>
              </w:rPr>
              <w:t>6</w:t>
            </w:r>
          </w:p>
        </w:tc>
        <w:tc>
          <w:tcPr>
            <w:tcW w:w="1275" w:type="dxa"/>
          </w:tcPr>
          <w:p w14:paraId="6C4530C0" w14:textId="77777777" w:rsidR="00D6787B" w:rsidRPr="00744556" w:rsidRDefault="00D6787B" w:rsidP="00E71C4F">
            <w:pPr>
              <w:spacing w:after="0"/>
              <w:jc w:val="center"/>
              <w:rPr>
                <w:sz w:val="20"/>
                <w:szCs w:val="20"/>
              </w:rPr>
            </w:pPr>
            <w:r w:rsidRPr="00744556">
              <w:rPr>
                <w:sz w:val="20"/>
                <w:szCs w:val="20"/>
              </w:rPr>
              <w:t>229</w:t>
            </w:r>
          </w:p>
        </w:tc>
      </w:tr>
      <w:tr w:rsidR="00D6787B" w:rsidRPr="00744556" w14:paraId="08478899" w14:textId="77777777" w:rsidTr="00E71C4F">
        <w:trPr>
          <w:trHeight w:val="20"/>
        </w:trPr>
        <w:tc>
          <w:tcPr>
            <w:tcW w:w="660" w:type="dxa"/>
            <w:vMerge w:val="restart"/>
          </w:tcPr>
          <w:p w14:paraId="1014695C" w14:textId="77777777" w:rsidR="00D6787B" w:rsidRPr="00744556" w:rsidRDefault="00D6787B" w:rsidP="00E71C4F">
            <w:pPr>
              <w:spacing w:after="0"/>
              <w:jc w:val="center"/>
              <w:rPr>
                <w:sz w:val="20"/>
                <w:szCs w:val="20"/>
              </w:rPr>
            </w:pPr>
          </w:p>
          <w:p w14:paraId="7A1A9B3A" w14:textId="77777777" w:rsidR="00D6787B" w:rsidRPr="00744556" w:rsidRDefault="00D6787B" w:rsidP="00E71C4F">
            <w:pPr>
              <w:spacing w:after="0"/>
              <w:jc w:val="center"/>
              <w:rPr>
                <w:sz w:val="20"/>
                <w:szCs w:val="20"/>
              </w:rPr>
            </w:pPr>
            <w:r w:rsidRPr="00744556">
              <w:rPr>
                <w:sz w:val="20"/>
                <w:szCs w:val="20"/>
              </w:rPr>
              <w:t>5</w:t>
            </w:r>
          </w:p>
        </w:tc>
        <w:tc>
          <w:tcPr>
            <w:tcW w:w="1395" w:type="dxa"/>
            <w:vMerge w:val="restart"/>
          </w:tcPr>
          <w:p w14:paraId="69C1F1BC" w14:textId="77777777" w:rsidR="00D6787B" w:rsidRPr="00744556" w:rsidRDefault="00D6787B" w:rsidP="00E71C4F">
            <w:pPr>
              <w:spacing w:after="0"/>
              <w:rPr>
                <w:sz w:val="20"/>
                <w:szCs w:val="20"/>
              </w:rPr>
            </w:pPr>
            <w:proofErr w:type="spellStart"/>
            <w:r w:rsidRPr="00744556">
              <w:rPr>
                <w:sz w:val="20"/>
                <w:szCs w:val="20"/>
              </w:rPr>
              <w:t>N°</w:t>
            </w:r>
            <w:proofErr w:type="spellEnd"/>
            <w:r w:rsidRPr="00744556">
              <w:rPr>
                <w:sz w:val="20"/>
                <w:szCs w:val="20"/>
              </w:rPr>
              <w:t xml:space="preserve"> VIII-Sede Huancayo</w:t>
            </w:r>
          </w:p>
        </w:tc>
        <w:tc>
          <w:tcPr>
            <w:tcW w:w="1395" w:type="dxa"/>
          </w:tcPr>
          <w:p w14:paraId="5063A844" w14:textId="77777777" w:rsidR="00D6787B" w:rsidRPr="00744556" w:rsidRDefault="00D6787B" w:rsidP="00E71C4F">
            <w:pPr>
              <w:spacing w:after="0"/>
              <w:rPr>
                <w:sz w:val="20"/>
                <w:szCs w:val="20"/>
              </w:rPr>
            </w:pPr>
            <w:r w:rsidRPr="00744556">
              <w:rPr>
                <w:sz w:val="20"/>
                <w:szCs w:val="20"/>
              </w:rPr>
              <w:t>Huánuco</w:t>
            </w:r>
          </w:p>
        </w:tc>
        <w:tc>
          <w:tcPr>
            <w:tcW w:w="1155" w:type="dxa"/>
          </w:tcPr>
          <w:p w14:paraId="1A3B12EB" w14:textId="77777777" w:rsidR="00D6787B" w:rsidRPr="00744556" w:rsidRDefault="00D6787B" w:rsidP="00E71C4F">
            <w:pPr>
              <w:spacing w:after="0"/>
              <w:jc w:val="center"/>
              <w:rPr>
                <w:sz w:val="20"/>
                <w:szCs w:val="20"/>
              </w:rPr>
            </w:pPr>
            <w:r w:rsidRPr="00744556">
              <w:rPr>
                <w:sz w:val="20"/>
                <w:szCs w:val="20"/>
              </w:rPr>
              <w:t>10</w:t>
            </w:r>
          </w:p>
        </w:tc>
        <w:tc>
          <w:tcPr>
            <w:tcW w:w="1170" w:type="dxa"/>
          </w:tcPr>
          <w:p w14:paraId="67518F85" w14:textId="77777777" w:rsidR="00D6787B" w:rsidRPr="00744556" w:rsidRDefault="00D6787B" w:rsidP="00E71C4F">
            <w:pPr>
              <w:spacing w:after="0"/>
              <w:jc w:val="center"/>
              <w:rPr>
                <w:sz w:val="20"/>
                <w:szCs w:val="20"/>
              </w:rPr>
            </w:pPr>
            <w:r w:rsidRPr="00744556">
              <w:rPr>
                <w:sz w:val="20"/>
                <w:szCs w:val="20"/>
              </w:rPr>
              <w:t>2</w:t>
            </w:r>
          </w:p>
        </w:tc>
        <w:tc>
          <w:tcPr>
            <w:tcW w:w="1155" w:type="dxa"/>
          </w:tcPr>
          <w:p w14:paraId="3EFBCC77" w14:textId="77777777" w:rsidR="00D6787B" w:rsidRPr="00744556" w:rsidRDefault="00D6787B" w:rsidP="00E71C4F">
            <w:pPr>
              <w:spacing w:after="0"/>
              <w:jc w:val="center"/>
              <w:rPr>
                <w:sz w:val="20"/>
                <w:szCs w:val="20"/>
              </w:rPr>
            </w:pPr>
            <w:r w:rsidRPr="00744556">
              <w:rPr>
                <w:sz w:val="20"/>
                <w:szCs w:val="20"/>
              </w:rPr>
              <w:t>8</w:t>
            </w:r>
          </w:p>
        </w:tc>
        <w:tc>
          <w:tcPr>
            <w:tcW w:w="1155" w:type="dxa"/>
          </w:tcPr>
          <w:p w14:paraId="5CDFC154" w14:textId="77777777" w:rsidR="00D6787B" w:rsidRPr="00744556" w:rsidRDefault="00D6787B" w:rsidP="00E71C4F">
            <w:pPr>
              <w:spacing w:after="0"/>
              <w:jc w:val="center"/>
              <w:rPr>
                <w:sz w:val="20"/>
                <w:szCs w:val="20"/>
              </w:rPr>
            </w:pPr>
            <w:r w:rsidRPr="00744556">
              <w:rPr>
                <w:sz w:val="20"/>
                <w:szCs w:val="20"/>
              </w:rPr>
              <w:t>0</w:t>
            </w:r>
          </w:p>
        </w:tc>
        <w:tc>
          <w:tcPr>
            <w:tcW w:w="1275" w:type="dxa"/>
            <w:vMerge w:val="restart"/>
          </w:tcPr>
          <w:p w14:paraId="0F089407" w14:textId="77777777" w:rsidR="00D6787B" w:rsidRPr="00744556" w:rsidRDefault="00D6787B" w:rsidP="00E71C4F">
            <w:pPr>
              <w:spacing w:after="0"/>
              <w:jc w:val="center"/>
              <w:rPr>
                <w:sz w:val="20"/>
                <w:szCs w:val="20"/>
              </w:rPr>
            </w:pPr>
          </w:p>
          <w:p w14:paraId="57238238" w14:textId="77777777" w:rsidR="00D6787B" w:rsidRPr="00744556" w:rsidRDefault="00D6787B" w:rsidP="00E71C4F">
            <w:pPr>
              <w:spacing w:after="0"/>
              <w:jc w:val="center"/>
              <w:rPr>
                <w:sz w:val="20"/>
                <w:szCs w:val="20"/>
              </w:rPr>
            </w:pPr>
            <w:r w:rsidRPr="00744556">
              <w:rPr>
                <w:sz w:val="20"/>
                <w:szCs w:val="20"/>
              </w:rPr>
              <w:t>198</w:t>
            </w:r>
          </w:p>
        </w:tc>
      </w:tr>
      <w:tr w:rsidR="00D6787B" w:rsidRPr="00744556" w14:paraId="19ACD7E4" w14:textId="77777777" w:rsidTr="00E71C4F">
        <w:trPr>
          <w:trHeight w:val="20"/>
        </w:trPr>
        <w:tc>
          <w:tcPr>
            <w:tcW w:w="660" w:type="dxa"/>
            <w:vMerge/>
          </w:tcPr>
          <w:p w14:paraId="3B4FF86D" w14:textId="77777777" w:rsidR="00D6787B" w:rsidRPr="00744556" w:rsidRDefault="00D6787B" w:rsidP="00E71C4F">
            <w:pPr>
              <w:widowControl w:val="0"/>
              <w:pBdr>
                <w:top w:val="nil"/>
                <w:left w:val="nil"/>
                <w:bottom w:val="nil"/>
                <w:right w:val="nil"/>
                <w:between w:val="nil"/>
              </w:pBdr>
              <w:spacing w:after="0" w:line="276" w:lineRule="auto"/>
              <w:rPr>
                <w:sz w:val="20"/>
                <w:szCs w:val="20"/>
              </w:rPr>
            </w:pPr>
          </w:p>
        </w:tc>
        <w:tc>
          <w:tcPr>
            <w:tcW w:w="1395" w:type="dxa"/>
            <w:vMerge/>
          </w:tcPr>
          <w:p w14:paraId="05FA32D6" w14:textId="77777777" w:rsidR="00D6787B" w:rsidRPr="00744556" w:rsidRDefault="00D6787B" w:rsidP="00E71C4F">
            <w:pPr>
              <w:widowControl w:val="0"/>
              <w:pBdr>
                <w:top w:val="nil"/>
                <w:left w:val="nil"/>
                <w:bottom w:val="nil"/>
                <w:right w:val="nil"/>
                <w:between w:val="nil"/>
              </w:pBdr>
              <w:spacing w:after="0" w:line="276" w:lineRule="auto"/>
              <w:rPr>
                <w:sz w:val="20"/>
                <w:szCs w:val="20"/>
              </w:rPr>
            </w:pPr>
          </w:p>
        </w:tc>
        <w:tc>
          <w:tcPr>
            <w:tcW w:w="1395" w:type="dxa"/>
          </w:tcPr>
          <w:p w14:paraId="6A7CE8EC" w14:textId="77777777" w:rsidR="00D6787B" w:rsidRPr="00744556" w:rsidRDefault="00D6787B" w:rsidP="00E71C4F">
            <w:pPr>
              <w:spacing w:after="0"/>
              <w:rPr>
                <w:sz w:val="20"/>
                <w:szCs w:val="20"/>
              </w:rPr>
            </w:pPr>
            <w:r w:rsidRPr="00744556">
              <w:rPr>
                <w:sz w:val="20"/>
                <w:szCs w:val="20"/>
              </w:rPr>
              <w:t>La Merced</w:t>
            </w:r>
          </w:p>
        </w:tc>
        <w:tc>
          <w:tcPr>
            <w:tcW w:w="1155" w:type="dxa"/>
          </w:tcPr>
          <w:p w14:paraId="550093E1" w14:textId="77777777" w:rsidR="00D6787B" w:rsidRPr="00744556" w:rsidRDefault="00D6787B" w:rsidP="00E71C4F">
            <w:pPr>
              <w:spacing w:after="0"/>
              <w:jc w:val="center"/>
              <w:rPr>
                <w:sz w:val="20"/>
                <w:szCs w:val="20"/>
              </w:rPr>
            </w:pPr>
            <w:r w:rsidRPr="00744556">
              <w:rPr>
                <w:sz w:val="20"/>
                <w:szCs w:val="20"/>
              </w:rPr>
              <w:t>74</w:t>
            </w:r>
          </w:p>
        </w:tc>
        <w:tc>
          <w:tcPr>
            <w:tcW w:w="1170" w:type="dxa"/>
          </w:tcPr>
          <w:p w14:paraId="1235F908" w14:textId="77777777" w:rsidR="00D6787B" w:rsidRPr="00744556" w:rsidRDefault="00D6787B" w:rsidP="00E71C4F">
            <w:pPr>
              <w:spacing w:after="0"/>
              <w:jc w:val="center"/>
              <w:rPr>
                <w:sz w:val="20"/>
                <w:szCs w:val="20"/>
              </w:rPr>
            </w:pPr>
            <w:r w:rsidRPr="00744556">
              <w:rPr>
                <w:sz w:val="20"/>
                <w:szCs w:val="20"/>
              </w:rPr>
              <w:t>53</w:t>
            </w:r>
          </w:p>
        </w:tc>
        <w:tc>
          <w:tcPr>
            <w:tcW w:w="1155" w:type="dxa"/>
          </w:tcPr>
          <w:p w14:paraId="3B9F56A9" w14:textId="77777777" w:rsidR="00D6787B" w:rsidRPr="00744556" w:rsidRDefault="00D6787B" w:rsidP="00E71C4F">
            <w:pPr>
              <w:spacing w:after="0"/>
              <w:jc w:val="center"/>
              <w:rPr>
                <w:sz w:val="20"/>
                <w:szCs w:val="20"/>
              </w:rPr>
            </w:pPr>
            <w:r w:rsidRPr="00744556">
              <w:rPr>
                <w:sz w:val="20"/>
                <w:szCs w:val="20"/>
              </w:rPr>
              <w:t>21</w:t>
            </w:r>
          </w:p>
        </w:tc>
        <w:tc>
          <w:tcPr>
            <w:tcW w:w="1155" w:type="dxa"/>
          </w:tcPr>
          <w:p w14:paraId="6ACC786B" w14:textId="77777777" w:rsidR="00D6787B" w:rsidRPr="00744556" w:rsidRDefault="00D6787B" w:rsidP="00E71C4F">
            <w:pPr>
              <w:spacing w:after="0"/>
              <w:jc w:val="center"/>
              <w:rPr>
                <w:sz w:val="20"/>
                <w:szCs w:val="20"/>
              </w:rPr>
            </w:pPr>
            <w:r w:rsidRPr="00744556">
              <w:rPr>
                <w:sz w:val="20"/>
                <w:szCs w:val="20"/>
              </w:rPr>
              <w:t>0</w:t>
            </w:r>
          </w:p>
        </w:tc>
        <w:tc>
          <w:tcPr>
            <w:tcW w:w="1275" w:type="dxa"/>
            <w:vMerge/>
          </w:tcPr>
          <w:p w14:paraId="413497B5" w14:textId="77777777" w:rsidR="00D6787B" w:rsidRPr="00744556" w:rsidRDefault="00D6787B" w:rsidP="00E71C4F">
            <w:pPr>
              <w:widowControl w:val="0"/>
              <w:pBdr>
                <w:top w:val="nil"/>
                <w:left w:val="nil"/>
                <w:bottom w:val="nil"/>
                <w:right w:val="nil"/>
                <w:between w:val="nil"/>
              </w:pBdr>
              <w:spacing w:after="0" w:line="276" w:lineRule="auto"/>
              <w:rPr>
                <w:sz w:val="20"/>
                <w:szCs w:val="20"/>
              </w:rPr>
            </w:pPr>
          </w:p>
        </w:tc>
      </w:tr>
      <w:tr w:rsidR="00D6787B" w:rsidRPr="00744556" w14:paraId="6C0B87CF" w14:textId="77777777" w:rsidTr="00E71C4F">
        <w:trPr>
          <w:trHeight w:val="20"/>
        </w:trPr>
        <w:tc>
          <w:tcPr>
            <w:tcW w:w="660" w:type="dxa"/>
            <w:vMerge/>
          </w:tcPr>
          <w:p w14:paraId="16E31734" w14:textId="77777777" w:rsidR="00D6787B" w:rsidRPr="00744556" w:rsidRDefault="00D6787B" w:rsidP="00E71C4F">
            <w:pPr>
              <w:widowControl w:val="0"/>
              <w:pBdr>
                <w:top w:val="nil"/>
                <w:left w:val="nil"/>
                <w:bottom w:val="nil"/>
                <w:right w:val="nil"/>
                <w:between w:val="nil"/>
              </w:pBdr>
              <w:spacing w:after="0" w:line="276" w:lineRule="auto"/>
              <w:rPr>
                <w:sz w:val="20"/>
                <w:szCs w:val="20"/>
              </w:rPr>
            </w:pPr>
          </w:p>
        </w:tc>
        <w:tc>
          <w:tcPr>
            <w:tcW w:w="1395" w:type="dxa"/>
            <w:vMerge/>
          </w:tcPr>
          <w:p w14:paraId="20FDE369" w14:textId="77777777" w:rsidR="00D6787B" w:rsidRPr="00744556" w:rsidRDefault="00D6787B" w:rsidP="00E71C4F">
            <w:pPr>
              <w:widowControl w:val="0"/>
              <w:pBdr>
                <w:top w:val="nil"/>
                <w:left w:val="nil"/>
                <w:bottom w:val="nil"/>
                <w:right w:val="nil"/>
                <w:between w:val="nil"/>
              </w:pBdr>
              <w:spacing w:after="0" w:line="276" w:lineRule="auto"/>
              <w:rPr>
                <w:sz w:val="20"/>
                <w:szCs w:val="20"/>
              </w:rPr>
            </w:pPr>
          </w:p>
        </w:tc>
        <w:tc>
          <w:tcPr>
            <w:tcW w:w="1395" w:type="dxa"/>
          </w:tcPr>
          <w:p w14:paraId="4709EB7E" w14:textId="77777777" w:rsidR="00D6787B" w:rsidRPr="00744556" w:rsidRDefault="00D6787B" w:rsidP="00E71C4F">
            <w:pPr>
              <w:spacing w:after="0"/>
              <w:rPr>
                <w:sz w:val="20"/>
                <w:szCs w:val="20"/>
              </w:rPr>
            </w:pPr>
            <w:r w:rsidRPr="00744556">
              <w:rPr>
                <w:sz w:val="20"/>
                <w:szCs w:val="20"/>
              </w:rPr>
              <w:t>Satipo</w:t>
            </w:r>
          </w:p>
        </w:tc>
        <w:tc>
          <w:tcPr>
            <w:tcW w:w="1155" w:type="dxa"/>
          </w:tcPr>
          <w:p w14:paraId="629C0B07" w14:textId="77777777" w:rsidR="00D6787B" w:rsidRPr="00744556" w:rsidRDefault="00D6787B" w:rsidP="00E71C4F">
            <w:pPr>
              <w:spacing w:after="0"/>
              <w:jc w:val="center"/>
              <w:rPr>
                <w:sz w:val="20"/>
                <w:szCs w:val="20"/>
              </w:rPr>
            </w:pPr>
            <w:r w:rsidRPr="00744556">
              <w:rPr>
                <w:sz w:val="20"/>
                <w:szCs w:val="20"/>
              </w:rPr>
              <w:t>114</w:t>
            </w:r>
          </w:p>
        </w:tc>
        <w:tc>
          <w:tcPr>
            <w:tcW w:w="1170" w:type="dxa"/>
          </w:tcPr>
          <w:p w14:paraId="175FE59C" w14:textId="77777777" w:rsidR="00D6787B" w:rsidRPr="00744556" w:rsidRDefault="00D6787B" w:rsidP="00E71C4F">
            <w:pPr>
              <w:spacing w:after="0"/>
              <w:jc w:val="center"/>
              <w:rPr>
                <w:sz w:val="20"/>
                <w:szCs w:val="20"/>
              </w:rPr>
            </w:pPr>
            <w:r w:rsidRPr="00744556">
              <w:rPr>
                <w:sz w:val="20"/>
                <w:szCs w:val="20"/>
              </w:rPr>
              <w:t>32</w:t>
            </w:r>
          </w:p>
        </w:tc>
        <w:tc>
          <w:tcPr>
            <w:tcW w:w="1155" w:type="dxa"/>
          </w:tcPr>
          <w:p w14:paraId="54F851E2" w14:textId="77777777" w:rsidR="00D6787B" w:rsidRPr="00744556" w:rsidRDefault="00D6787B" w:rsidP="00E71C4F">
            <w:pPr>
              <w:spacing w:after="0"/>
              <w:jc w:val="center"/>
              <w:rPr>
                <w:sz w:val="20"/>
                <w:szCs w:val="20"/>
              </w:rPr>
            </w:pPr>
            <w:r w:rsidRPr="00744556">
              <w:rPr>
                <w:sz w:val="20"/>
                <w:szCs w:val="20"/>
              </w:rPr>
              <w:t>81</w:t>
            </w:r>
          </w:p>
        </w:tc>
        <w:tc>
          <w:tcPr>
            <w:tcW w:w="1155" w:type="dxa"/>
          </w:tcPr>
          <w:p w14:paraId="556A3E7D" w14:textId="77777777" w:rsidR="00D6787B" w:rsidRPr="00744556" w:rsidRDefault="00D6787B" w:rsidP="00E71C4F">
            <w:pPr>
              <w:spacing w:after="0"/>
              <w:jc w:val="center"/>
              <w:rPr>
                <w:sz w:val="20"/>
                <w:szCs w:val="20"/>
              </w:rPr>
            </w:pPr>
            <w:r w:rsidRPr="00744556">
              <w:rPr>
                <w:sz w:val="20"/>
                <w:szCs w:val="20"/>
              </w:rPr>
              <w:t>1</w:t>
            </w:r>
          </w:p>
        </w:tc>
        <w:tc>
          <w:tcPr>
            <w:tcW w:w="1275" w:type="dxa"/>
            <w:vMerge/>
          </w:tcPr>
          <w:p w14:paraId="67EC371F" w14:textId="77777777" w:rsidR="00D6787B" w:rsidRPr="00744556" w:rsidRDefault="00D6787B" w:rsidP="00E71C4F">
            <w:pPr>
              <w:widowControl w:val="0"/>
              <w:pBdr>
                <w:top w:val="nil"/>
                <w:left w:val="nil"/>
                <w:bottom w:val="nil"/>
                <w:right w:val="nil"/>
                <w:between w:val="nil"/>
              </w:pBdr>
              <w:spacing w:after="0" w:line="276" w:lineRule="auto"/>
              <w:rPr>
                <w:sz w:val="20"/>
                <w:szCs w:val="20"/>
              </w:rPr>
            </w:pPr>
          </w:p>
        </w:tc>
      </w:tr>
      <w:tr w:rsidR="00D6787B" w:rsidRPr="00744556" w14:paraId="625BB2AF" w14:textId="77777777" w:rsidTr="00E71C4F">
        <w:trPr>
          <w:trHeight w:val="20"/>
        </w:trPr>
        <w:tc>
          <w:tcPr>
            <w:tcW w:w="660" w:type="dxa"/>
            <w:vMerge w:val="restart"/>
          </w:tcPr>
          <w:p w14:paraId="11661174" w14:textId="77777777" w:rsidR="00D6787B" w:rsidRPr="00744556" w:rsidRDefault="00D6787B" w:rsidP="00E71C4F">
            <w:pPr>
              <w:spacing w:after="0"/>
              <w:jc w:val="center"/>
              <w:rPr>
                <w:sz w:val="20"/>
                <w:szCs w:val="20"/>
              </w:rPr>
            </w:pPr>
          </w:p>
          <w:p w14:paraId="13B84F5B" w14:textId="77777777" w:rsidR="00D6787B" w:rsidRPr="00744556" w:rsidRDefault="00D6787B" w:rsidP="00E71C4F">
            <w:pPr>
              <w:spacing w:after="0"/>
              <w:jc w:val="center"/>
              <w:rPr>
                <w:sz w:val="20"/>
                <w:szCs w:val="20"/>
              </w:rPr>
            </w:pPr>
            <w:r w:rsidRPr="00744556">
              <w:rPr>
                <w:sz w:val="20"/>
                <w:szCs w:val="20"/>
              </w:rPr>
              <w:t>6</w:t>
            </w:r>
          </w:p>
        </w:tc>
        <w:tc>
          <w:tcPr>
            <w:tcW w:w="1395" w:type="dxa"/>
            <w:vMerge w:val="restart"/>
          </w:tcPr>
          <w:p w14:paraId="20C92316" w14:textId="77777777" w:rsidR="00D6787B" w:rsidRPr="00744556" w:rsidRDefault="00D6787B" w:rsidP="00E71C4F">
            <w:pPr>
              <w:spacing w:after="0"/>
              <w:rPr>
                <w:sz w:val="20"/>
                <w:szCs w:val="20"/>
              </w:rPr>
            </w:pPr>
          </w:p>
          <w:p w14:paraId="5F53D257" w14:textId="77777777" w:rsidR="00D6787B" w:rsidRPr="00744556" w:rsidRDefault="00D6787B" w:rsidP="00E71C4F">
            <w:pPr>
              <w:spacing w:after="0"/>
              <w:rPr>
                <w:sz w:val="20"/>
                <w:szCs w:val="20"/>
              </w:rPr>
            </w:pPr>
            <w:proofErr w:type="spellStart"/>
            <w:r w:rsidRPr="00744556">
              <w:rPr>
                <w:sz w:val="20"/>
                <w:szCs w:val="20"/>
              </w:rPr>
              <w:t>N°</w:t>
            </w:r>
            <w:proofErr w:type="spellEnd"/>
            <w:r w:rsidRPr="00744556">
              <w:rPr>
                <w:sz w:val="20"/>
                <w:szCs w:val="20"/>
              </w:rPr>
              <w:t xml:space="preserve"> X-Sede Cusco</w:t>
            </w:r>
          </w:p>
        </w:tc>
        <w:tc>
          <w:tcPr>
            <w:tcW w:w="1395" w:type="dxa"/>
          </w:tcPr>
          <w:p w14:paraId="2DB93B28" w14:textId="77777777" w:rsidR="00D6787B" w:rsidRPr="00744556" w:rsidRDefault="00D6787B" w:rsidP="00E71C4F">
            <w:pPr>
              <w:spacing w:after="0"/>
              <w:rPr>
                <w:sz w:val="20"/>
                <w:szCs w:val="20"/>
              </w:rPr>
            </w:pPr>
            <w:r w:rsidRPr="00744556">
              <w:rPr>
                <w:sz w:val="20"/>
                <w:szCs w:val="20"/>
              </w:rPr>
              <w:t>Cusco</w:t>
            </w:r>
          </w:p>
        </w:tc>
        <w:tc>
          <w:tcPr>
            <w:tcW w:w="1155" w:type="dxa"/>
          </w:tcPr>
          <w:p w14:paraId="361F486C" w14:textId="77777777" w:rsidR="00D6787B" w:rsidRPr="00744556" w:rsidRDefault="00D6787B" w:rsidP="00E71C4F">
            <w:pPr>
              <w:spacing w:after="0"/>
              <w:jc w:val="center"/>
              <w:rPr>
                <w:sz w:val="20"/>
                <w:szCs w:val="20"/>
              </w:rPr>
            </w:pPr>
            <w:r w:rsidRPr="00744556">
              <w:rPr>
                <w:sz w:val="20"/>
                <w:szCs w:val="20"/>
              </w:rPr>
              <w:t>6</w:t>
            </w:r>
          </w:p>
        </w:tc>
        <w:tc>
          <w:tcPr>
            <w:tcW w:w="1170" w:type="dxa"/>
          </w:tcPr>
          <w:p w14:paraId="692A175F" w14:textId="77777777" w:rsidR="00D6787B" w:rsidRPr="00744556" w:rsidRDefault="00D6787B" w:rsidP="00E71C4F">
            <w:pPr>
              <w:spacing w:after="0"/>
              <w:jc w:val="center"/>
              <w:rPr>
                <w:sz w:val="20"/>
                <w:szCs w:val="20"/>
              </w:rPr>
            </w:pPr>
            <w:r w:rsidRPr="00744556">
              <w:rPr>
                <w:sz w:val="20"/>
                <w:szCs w:val="20"/>
              </w:rPr>
              <w:t>1</w:t>
            </w:r>
          </w:p>
        </w:tc>
        <w:tc>
          <w:tcPr>
            <w:tcW w:w="1155" w:type="dxa"/>
          </w:tcPr>
          <w:p w14:paraId="0ECF83F0" w14:textId="77777777" w:rsidR="00D6787B" w:rsidRPr="00744556" w:rsidRDefault="00D6787B" w:rsidP="00E71C4F">
            <w:pPr>
              <w:spacing w:after="0"/>
              <w:jc w:val="center"/>
              <w:rPr>
                <w:sz w:val="20"/>
                <w:szCs w:val="20"/>
              </w:rPr>
            </w:pPr>
            <w:r w:rsidRPr="00744556">
              <w:rPr>
                <w:sz w:val="20"/>
                <w:szCs w:val="20"/>
              </w:rPr>
              <w:t>3</w:t>
            </w:r>
          </w:p>
        </w:tc>
        <w:tc>
          <w:tcPr>
            <w:tcW w:w="1155" w:type="dxa"/>
          </w:tcPr>
          <w:p w14:paraId="4A053B4B" w14:textId="77777777" w:rsidR="00D6787B" w:rsidRPr="00744556" w:rsidRDefault="00D6787B" w:rsidP="00E71C4F">
            <w:pPr>
              <w:spacing w:after="0"/>
              <w:jc w:val="center"/>
              <w:rPr>
                <w:sz w:val="20"/>
                <w:szCs w:val="20"/>
              </w:rPr>
            </w:pPr>
            <w:r w:rsidRPr="00744556">
              <w:rPr>
                <w:sz w:val="20"/>
                <w:szCs w:val="20"/>
              </w:rPr>
              <w:t>2</w:t>
            </w:r>
          </w:p>
        </w:tc>
        <w:tc>
          <w:tcPr>
            <w:tcW w:w="1275" w:type="dxa"/>
            <w:vMerge w:val="restart"/>
          </w:tcPr>
          <w:p w14:paraId="45C0936C" w14:textId="77777777" w:rsidR="00D6787B" w:rsidRPr="00744556" w:rsidRDefault="00D6787B" w:rsidP="00E71C4F">
            <w:pPr>
              <w:spacing w:after="0"/>
              <w:jc w:val="center"/>
              <w:rPr>
                <w:sz w:val="20"/>
                <w:szCs w:val="20"/>
              </w:rPr>
            </w:pPr>
          </w:p>
          <w:p w14:paraId="07E474A6" w14:textId="77777777" w:rsidR="00D6787B" w:rsidRPr="00744556" w:rsidRDefault="00D6787B" w:rsidP="00E71C4F">
            <w:pPr>
              <w:spacing w:after="0"/>
              <w:jc w:val="center"/>
              <w:rPr>
                <w:sz w:val="20"/>
                <w:szCs w:val="20"/>
              </w:rPr>
            </w:pPr>
            <w:r w:rsidRPr="00744556">
              <w:rPr>
                <w:sz w:val="20"/>
                <w:szCs w:val="20"/>
              </w:rPr>
              <w:t>116</w:t>
            </w:r>
          </w:p>
        </w:tc>
      </w:tr>
      <w:tr w:rsidR="00D6787B" w:rsidRPr="00744556" w14:paraId="0E85A886" w14:textId="77777777" w:rsidTr="00E71C4F">
        <w:trPr>
          <w:trHeight w:val="20"/>
        </w:trPr>
        <w:tc>
          <w:tcPr>
            <w:tcW w:w="660" w:type="dxa"/>
            <w:vMerge/>
          </w:tcPr>
          <w:p w14:paraId="72E2CE1F" w14:textId="77777777" w:rsidR="00D6787B" w:rsidRPr="00744556" w:rsidRDefault="00D6787B" w:rsidP="00E71C4F">
            <w:pPr>
              <w:widowControl w:val="0"/>
              <w:pBdr>
                <w:top w:val="nil"/>
                <w:left w:val="nil"/>
                <w:bottom w:val="nil"/>
                <w:right w:val="nil"/>
                <w:between w:val="nil"/>
              </w:pBdr>
              <w:spacing w:after="0" w:line="276" w:lineRule="auto"/>
              <w:rPr>
                <w:sz w:val="20"/>
                <w:szCs w:val="20"/>
              </w:rPr>
            </w:pPr>
          </w:p>
        </w:tc>
        <w:tc>
          <w:tcPr>
            <w:tcW w:w="1395" w:type="dxa"/>
            <w:vMerge/>
          </w:tcPr>
          <w:p w14:paraId="020A6058" w14:textId="77777777" w:rsidR="00D6787B" w:rsidRPr="00744556" w:rsidRDefault="00D6787B" w:rsidP="00E71C4F">
            <w:pPr>
              <w:widowControl w:val="0"/>
              <w:pBdr>
                <w:top w:val="nil"/>
                <w:left w:val="nil"/>
                <w:bottom w:val="nil"/>
                <w:right w:val="nil"/>
                <w:between w:val="nil"/>
              </w:pBdr>
              <w:spacing w:after="0" w:line="276" w:lineRule="auto"/>
              <w:rPr>
                <w:sz w:val="20"/>
                <w:szCs w:val="20"/>
              </w:rPr>
            </w:pPr>
          </w:p>
        </w:tc>
        <w:tc>
          <w:tcPr>
            <w:tcW w:w="1395" w:type="dxa"/>
          </w:tcPr>
          <w:p w14:paraId="631EC4CB" w14:textId="77777777" w:rsidR="00D6787B" w:rsidRPr="00744556" w:rsidRDefault="00D6787B" w:rsidP="00E71C4F">
            <w:pPr>
              <w:spacing w:after="0"/>
              <w:rPr>
                <w:sz w:val="20"/>
                <w:szCs w:val="20"/>
              </w:rPr>
            </w:pPr>
            <w:r w:rsidRPr="00744556">
              <w:rPr>
                <w:sz w:val="20"/>
                <w:szCs w:val="20"/>
              </w:rPr>
              <w:t>Madre De</w:t>
            </w:r>
          </w:p>
          <w:p w14:paraId="2E707BC3" w14:textId="77777777" w:rsidR="00D6787B" w:rsidRPr="00744556" w:rsidRDefault="00D6787B" w:rsidP="00E71C4F">
            <w:pPr>
              <w:spacing w:after="0"/>
              <w:rPr>
                <w:sz w:val="20"/>
                <w:szCs w:val="20"/>
              </w:rPr>
            </w:pPr>
            <w:r w:rsidRPr="00744556">
              <w:rPr>
                <w:sz w:val="20"/>
                <w:szCs w:val="20"/>
              </w:rPr>
              <w:t>Dios</w:t>
            </w:r>
          </w:p>
        </w:tc>
        <w:tc>
          <w:tcPr>
            <w:tcW w:w="1155" w:type="dxa"/>
          </w:tcPr>
          <w:p w14:paraId="2C48B46B" w14:textId="77777777" w:rsidR="00D6787B" w:rsidRPr="00744556" w:rsidRDefault="00D6787B" w:rsidP="00E71C4F">
            <w:pPr>
              <w:spacing w:after="0"/>
              <w:jc w:val="center"/>
              <w:rPr>
                <w:sz w:val="20"/>
                <w:szCs w:val="20"/>
              </w:rPr>
            </w:pPr>
            <w:r w:rsidRPr="00744556">
              <w:rPr>
                <w:sz w:val="20"/>
                <w:szCs w:val="20"/>
              </w:rPr>
              <w:t>36</w:t>
            </w:r>
          </w:p>
        </w:tc>
        <w:tc>
          <w:tcPr>
            <w:tcW w:w="1170" w:type="dxa"/>
          </w:tcPr>
          <w:p w14:paraId="7C3E38C5" w14:textId="77777777" w:rsidR="00D6787B" w:rsidRPr="00744556" w:rsidRDefault="00D6787B" w:rsidP="00E71C4F">
            <w:pPr>
              <w:spacing w:after="0"/>
              <w:jc w:val="center"/>
              <w:rPr>
                <w:sz w:val="20"/>
                <w:szCs w:val="20"/>
              </w:rPr>
            </w:pPr>
            <w:r w:rsidRPr="00744556">
              <w:rPr>
                <w:sz w:val="20"/>
                <w:szCs w:val="20"/>
              </w:rPr>
              <w:t>21</w:t>
            </w:r>
          </w:p>
        </w:tc>
        <w:tc>
          <w:tcPr>
            <w:tcW w:w="1155" w:type="dxa"/>
          </w:tcPr>
          <w:p w14:paraId="7A14DDD7" w14:textId="77777777" w:rsidR="00D6787B" w:rsidRPr="00744556" w:rsidRDefault="00D6787B" w:rsidP="00E71C4F">
            <w:pPr>
              <w:spacing w:after="0"/>
              <w:jc w:val="center"/>
              <w:rPr>
                <w:sz w:val="20"/>
                <w:szCs w:val="20"/>
              </w:rPr>
            </w:pPr>
            <w:r w:rsidRPr="00744556">
              <w:rPr>
                <w:sz w:val="20"/>
                <w:szCs w:val="20"/>
              </w:rPr>
              <w:t>9</w:t>
            </w:r>
          </w:p>
        </w:tc>
        <w:tc>
          <w:tcPr>
            <w:tcW w:w="1155" w:type="dxa"/>
          </w:tcPr>
          <w:p w14:paraId="0D8F801D" w14:textId="77777777" w:rsidR="00D6787B" w:rsidRPr="00744556" w:rsidRDefault="00D6787B" w:rsidP="00E71C4F">
            <w:pPr>
              <w:spacing w:after="0"/>
              <w:jc w:val="center"/>
              <w:rPr>
                <w:sz w:val="20"/>
                <w:szCs w:val="20"/>
              </w:rPr>
            </w:pPr>
            <w:r w:rsidRPr="00744556">
              <w:rPr>
                <w:sz w:val="20"/>
                <w:szCs w:val="20"/>
              </w:rPr>
              <w:t>6</w:t>
            </w:r>
          </w:p>
        </w:tc>
        <w:tc>
          <w:tcPr>
            <w:tcW w:w="1275" w:type="dxa"/>
            <w:vMerge/>
          </w:tcPr>
          <w:p w14:paraId="55328784" w14:textId="77777777" w:rsidR="00D6787B" w:rsidRPr="00744556" w:rsidRDefault="00D6787B" w:rsidP="00E71C4F">
            <w:pPr>
              <w:widowControl w:val="0"/>
              <w:pBdr>
                <w:top w:val="nil"/>
                <w:left w:val="nil"/>
                <w:bottom w:val="nil"/>
                <w:right w:val="nil"/>
                <w:between w:val="nil"/>
              </w:pBdr>
              <w:spacing w:after="0" w:line="276" w:lineRule="auto"/>
              <w:rPr>
                <w:sz w:val="20"/>
                <w:szCs w:val="20"/>
              </w:rPr>
            </w:pPr>
          </w:p>
        </w:tc>
      </w:tr>
      <w:tr w:rsidR="00D6787B" w:rsidRPr="00744556" w14:paraId="6004B4D9" w14:textId="77777777" w:rsidTr="00E71C4F">
        <w:trPr>
          <w:trHeight w:val="20"/>
        </w:trPr>
        <w:tc>
          <w:tcPr>
            <w:tcW w:w="660" w:type="dxa"/>
            <w:vMerge/>
          </w:tcPr>
          <w:p w14:paraId="389EE0CA" w14:textId="77777777" w:rsidR="00D6787B" w:rsidRPr="00744556" w:rsidRDefault="00D6787B" w:rsidP="00E71C4F">
            <w:pPr>
              <w:widowControl w:val="0"/>
              <w:pBdr>
                <w:top w:val="nil"/>
                <w:left w:val="nil"/>
                <w:bottom w:val="nil"/>
                <w:right w:val="nil"/>
                <w:between w:val="nil"/>
              </w:pBdr>
              <w:spacing w:after="0" w:line="276" w:lineRule="auto"/>
              <w:rPr>
                <w:sz w:val="20"/>
                <w:szCs w:val="20"/>
              </w:rPr>
            </w:pPr>
          </w:p>
        </w:tc>
        <w:tc>
          <w:tcPr>
            <w:tcW w:w="1395" w:type="dxa"/>
            <w:vMerge/>
          </w:tcPr>
          <w:p w14:paraId="4222837E" w14:textId="77777777" w:rsidR="00D6787B" w:rsidRPr="00744556" w:rsidRDefault="00D6787B" w:rsidP="00E71C4F">
            <w:pPr>
              <w:widowControl w:val="0"/>
              <w:pBdr>
                <w:top w:val="nil"/>
                <w:left w:val="nil"/>
                <w:bottom w:val="nil"/>
                <w:right w:val="nil"/>
                <w:between w:val="nil"/>
              </w:pBdr>
              <w:spacing w:after="0" w:line="276" w:lineRule="auto"/>
              <w:rPr>
                <w:sz w:val="20"/>
                <w:szCs w:val="20"/>
              </w:rPr>
            </w:pPr>
          </w:p>
        </w:tc>
        <w:tc>
          <w:tcPr>
            <w:tcW w:w="1395" w:type="dxa"/>
          </w:tcPr>
          <w:p w14:paraId="411B5802" w14:textId="77777777" w:rsidR="00D6787B" w:rsidRPr="00744556" w:rsidRDefault="00D6787B" w:rsidP="00E71C4F">
            <w:pPr>
              <w:spacing w:after="0"/>
              <w:rPr>
                <w:sz w:val="20"/>
                <w:szCs w:val="20"/>
              </w:rPr>
            </w:pPr>
            <w:r w:rsidRPr="00744556">
              <w:rPr>
                <w:sz w:val="20"/>
                <w:szCs w:val="20"/>
              </w:rPr>
              <w:t>Quillabamba</w:t>
            </w:r>
          </w:p>
        </w:tc>
        <w:tc>
          <w:tcPr>
            <w:tcW w:w="1155" w:type="dxa"/>
          </w:tcPr>
          <w:p w14:paraId="510C1965" w14:textId="77777777" w:rsidR="00D6787B" w:rsidRPr="00744556" w:rsidRDefault="00D6787B" w:rsidP="00E71C4F">
            <w:pPr>
              <w:spacing w:after="0"/>
              <w:jc w:val="center"/>
              <w:rPr>
                <w:sz w:val="20"/>
                <w:szCs w:val="20"/>
              </w:rPr>
            </w:pPr>
            <w:r w:rsidRPr="00744556">
              <w:rPr>
                <w:sz w:val="20"/>
                <w:szCs w:val="20"/>
              </w:rPr>
              <w:t>74</w:t>
            </w:r>
          </w:p>
        </w:tc>
        <w:tc>
          <w:tcPr>
            <w:tcW w:w="1170" w:type="dxa"/>
          </w:tcPr>
          <w:p w14:paraId="58371B45" w14:textId="77777777" w:rsidR="00D6787B" w:rsidRPr="00744556" w:rsidRDefault="00D6787B" w:rsidP="00E71C4F">
            <w:pPr>
              <w:spacing w:after="0"/>
              <w:jc w:val="center"/>
              <w:rPr>
                <w:sz w:val="20"/>
                <w:szCs w:val="20"/>
              </w:rPr>
            </w:pPr>
            <w:r w:rsidRPr="00744556">
              <w:rPr>
                <w:sz w:val="20"/>
                <w:szCs w:val="20"/>
              </w:rPr>
              <w:t>33</w:t>
            </w:r>
          </w:p>
        </w:tc>
        <w:tc>
          <w:tcPr>
            <w:tcW w:w="1155" w:type="dxa"/>
          </w:tcPr>
          <w:p w14:paraId="551E0F44" w14:textId="77777777" w:rsidR="00D6787B" w:rsidRPr="00744556" w:rsidRDefault="00D6787B" w:rsidP="00E71C4F">
            <w:pPr>
              <w:spacing w:after="0"/>
              <w:jc w:val="center"/>
              <w:rPr>
                <w:sz w:val="20"/>
                <w:szCs w:val="20"/>
              </w:rPr>
            </w:pPr>
            <w:r w:rsidRPr="00744556">
              <w:rPr>
                <w:sz w:val="20"/>
                <w:szCs w:val="20"/>
              </w:rPr>
              <w:t>9</w:t>
            </w:r>
          </w:p>
        </w:tc>
        <w:tc>
          <w:tcPr>
            <w:tcW w:w="1155" w:type="dxa"/>
          </w:tcPr>
          <w:p w14:paraId="7D3C7E70" w14:textId="77777777" w:rsidR="00D6787B" w:rsidRPr="00744556" w:rsidRDefault="00D6787B" w:rsidP="00E71C4F">
            <w:pPr>
              <w:spacing w:after="0"/>
              <w:jc w:val="center"/>
              <w:rPr>
                <w:sz w:val="20"/>
                <w:szCs w:val="20"/>
              </w:rPr>
            </w:pPr>
            <w:r w:rsidRPr="00744556">
              <w:rPr>
                <w:sz w:val="20"/>
                <w:szCs w:val="20"/>
              </w:rPr>
              <w:t>32</w:t>
            </w:r>
          </w:p>
        </w:tc>
        <w:tc>
          <w:tcPr>
            <w:tcW w:w="1275" w:type="dxa"/>
            <w:vMerge/>
          </w:tcPr>
          <w:p w14:paraId="14CB8D9E" w14:textId="77777777" w:rsidR="00D6787B" w:rsidRPr="00744556" w:rsidRDefault="00D6787B" w:rsidP="00E71C4F">
            <w:pPr>
              <w:widowControl w:val="0"/>
              <w:pBdr>
                <w:top w:val="nil"/>
                <w:left w:val="nil"/>
                <w:bottom w:val="nil"/>
                <w:right w:val="nil"/>
                <w:between w:val="nil"/>
              </w:pBdr>
              <w:spacing w:after="0" w:line="276" w:lineRule="auto"/>
              <w:rPr>
                <w:sz w:val="20"/>
                <w:szCs w:val="20"/>
              </w:rPr>
            </w:pPr>
          </w:p>
        </w:tc>
      </w:tr>
      <w:tr w:rsidR="00D6787B" w:rsidRPr="00744556" w14:paraId="1D720233" w14:textId="77777777" w:rsidTr="00E71C4F">
        <w:trPr>
          <w:trHeight w:val="20"/>
        </w:trPr>
        <w:tc>
          <w:tcPr>
            <w:tcW w:w="660" w:type="dxa"/>
            <w:vMerge w:val="restart"/>
          </w:tcPr>
          <w:p w14:paraId="2F9AC97E" w14:textId="77777777" w:rsidR="00D6787B" w:rsidRPr="00744556" w:rsidRDefault="00D6787B" w:rsidP="00E71C4F">
            <w:pPr>
              <w:spacing w:after="0"/>
              <w:jc w:val="center"/>
              <w:rPr>
                <w:sz w:val="20"/>
                <w:szCs w:val="20"/>
              </w:rPr>
            </w:pPr>
            <w:r w:rsidRPr="00744556">
              <w:rPr>
                <w:sz w:val="20"/>
                <w:szCs w:val="20"/>
              </w:rPr>
              <w:t>7</w:t>
            </w:r>
          </w:p>
        </w:tc>
        <w:tc>
          <w:tcPr>
            <w:tcW w:w="1395" w:type="dxa"/>
            <w:vMerge w:val="restart"/>
          </w:tcPr>
          <w:p w14:paraId="6030A663" w14:textId="77777777" w:rsidR="00D6787B" w:rsidRPr="00744556" w:rsidRDefault="00D6787B" w:rsidP="00E71C4F">
            <w:pPr>
              <w:spacing w:after="0"/>
              <w:rPr>
                <w:sz w:val="20"/>
                <w:szCs w:val="20"/>
              </w:rPr>
            </w:pPr>
            <w:proofErr w:type="spellStart"/>
            <w:r w:rsidRPr="00744556">
              <w:rPr>
                <w:sz w:val="20"/>
                <w:szCs w:val="20"/>
              </w:rPr>
              <w:t>N°</w:t>
            </w:r>
            <w:proofErr w:type="spellEnd"/>
            <w:r w:rsidRPr="00744556">
              <w:rPr>
                <w:sz w:val="20"/>
                <w:szCs w:val="20"/>
              </w:rPr>
              <w:t xml:space="preserve"> XIV-Sede Ayacucho</w:t>
            </w:r>
          </w:p>
        </w:tc>
        <w:tc>
          <w:tcPr>
            <w:tcW w:w="1395" w:type="dxa"/>
          </w:tcPr>
          <w:p w14:paraId="456C05F9" w14:textId="77777777" w:rsidR="00D6787B" w:rsidRPr="00744556" w:rsidRDefault="00D6787B" w:rsidP="00E71C4F">
            <w:pPr>
              <w:spacing w:after="0"/>
              <w:rPr>
                <w:sz w:val="20"/>
                <w:szCs w:val="20"/>
              </w:rPr>
            </w:pPr>
            <w:r w:rsidRPr="00744556">
              <w:rPr>
                <w:sz w:val="20"/>
                <w:szCs w:val="20"/>
              </w:rPr>
              <w:t>Ayacucho</w:t>
            </w:r>
          </w:p>
        </w:tc>
        <w:tc>
          <w:tcPr>
            <w:tcW w:w="1155" w:type="dxa"/>
          </w:tcPr>
          <w:p w14:paraId="5C2DEB69" w14:textId="77777777" w:rsidR="00D6787B" w:rsidRPr="00744556" w:rsidRDefault="00D6787B" w:rsidP="00E71C4F">
            <w:pPr>
              <w:spacing w:after="0"/>
              <w:jc w:val="center"/>
              <w:rPr>
                <w:sz w:val="20"/>
                <w:szCs w:val="20"/>
              </w:rPr>
            </w:pPr>
            <w:r w:rsidRPr="00744556">
              <w:rPr>
                <w:sz w:val="20"/>
                <w:szCs w:val="20"/>
              </w:rPr>
              <w:t>17</w:t>
            </w:r>
          </w:p>
        </w:tc>
        <w:tc>
          <w:tcPr>
            <w:tcW w:w="1170" w:type="dxa"/>
          </w:tcPr>
          <w:p w14:paraId="68ACFFB2" w14:textId="77777777" w:rsidR="00D6787B" w:rsidRPr="00744556" w:rsidRDefault="00D6787B" w:rsidP="00E71C4F">
            <w:pPr>
              <w:spacing w:after="0"/>
              <w:jc w:val="center"/>
              <w:rPr>
                <w:sz w:val="20"/>
                <w:szCs w:val="20"/>
              </w:rPr>
            </w:pPr>
            <w:r w:rsidRPr="00744556">
              <w:rPr>
                <w:sz w:val="20"/>
                <w:szCs w:val="20"/>
              </w:rPr>
              <w:t>0</w:t>
            </w:r>
          </w:p>
        </w:tc>
        <w:tc>
          <w:tcPr>
            <w:tcW w:w="1155" w:type="dxa"/>
          </w:tcPr>
          <w:p w14:paraId="4FDA46B9" w14:textId="77777777" w:rsidR="00D6787B" w:rsidRPr="00744556" w:rsidRDefault="00D6787B" w:rsidP="00E71C4F">
            <w:pPr>
              <w:spacing w:after="0"/>
              <w:jc w:val="center"/>
              <w:rPr>
                <w:sz w:val="20"/>
                <w:szCs w:val="20"/>
              </w:rPr>
            </w:pPr>
            <w:r w:rsidRPr="00744556">
              <w:rPr>
                <w:sz w:val="20"/>
                <w:szCs w:val="20"/>
              </w:rPr>
              <w:t>17</w:t>
            </w:r>
          </w:p>
        </w:tc>
        <w:tc>
          <w:tcPr>
            <w:tcW w:w="1155" w:type="dxa"/>
          </w:tcPr>
          <w:p w14:paraId="03D8191A" w14:textId="77777777" w:rsidR="00D6787B" w:rsidRPr="00744556" w:rsidRDefault="00D6787B" w:rsidP="00E71C4F">
            <w:pPr>
              <w:spacing w:after="0"/>
              <w:jc w:val="center"/>
              <w:rPr>
                <w:sz w:val="20"/>
                <w:szCs w:val="20"/>
              </w:rPr>
            </w:pPr>
            <w:r w:rsidRPr="00744556">
              <w:rPr>
                <w:sz w:val="20"/>
                <w:szCs w:val="20"/>
              </w:rPr>
              <w:t>0</w:t>
            </w:r>
          </w:p>
        </w:tc>
        <w:tc>
          <w:tcPr>
            <w:tcW w:w="1275" w:type="dxa"/>
            <w:vMerge w:val="restart"/>
          </w:tcPr>
          <w:p w14:paraId="1447B185" w14:textId="77777777" w:rsidR="00D6787B" w:rsidRPr="00744556" w:rsidRDefault="00D6787B" w:rsidP="00E71C4F">
            <w:pPr>
              <w:spacing w:after="0"/>
              <w:jc w:val="center"/>
              <w:rPr>
                <w:sz w:val="20"/>
                <w:szCs w:val="20"/>
              </w:rPr>
            </w:pPr>
            <w:r w:rsidRPr="00744556">
              <w:rPr>
                <w:sz w:val="20"/>
                <w:szCs w:val="20"/>
              </w:rPr>
              <w:t>18</w:t>
            </w:r>
          </w:p>
        </w:tc>
      </w:tr>
      <w:tr w:rsidR="00D6787B" w:rsidRPr="00744556" w14:paraId="0D2DA522" w14:textId="77777777" w:rsidTr="00E71C4F">
        <w:trPr>
          <w:trHeight w:val="20"/>
        </w:trPr>
        <w:tc>
          <w:tcPr>
            <w:tcW w:w="660" w:type="dxa"/>
            <w:vMerge/>
          </w:tcPr>
          <w:p w14:paraId="39CB31EC" w14:textId="77777777" w:rsidR="00D6787B" w:rsidRPr="00744556" w:rsidRDefault="00D6787B" w:rsidP="00E71C4F">
            <w:pPr>
              <w:widowControl w:val="0"/>
              <w:pBdr>
                <w:top w:val="nil"/>
                <w:left w:val="nil"/>
                <w:bottom w:val="nil"/>
                <w:right w:val="nil"/>
                <w:between w:val="nil"/>
              </w:pBdr>
              <w:spacing w:after="0" w:line="276" w:lineRule="auto"/>
              <w:rPr>
                <w:sz w:val="20"/>
                <w:szCs w:val="20"/>
              </w:rPr>
            </w:pPr>
          </w:p>
        </w:tc>
        <w:tc>
          <w:tcPr>
            <w:tcW w:w="1395" w:type="dxa"/>
            <w:vMerge/>
          </w:tcPr>
          <w:p w14:paraId="43470AF1" w14:textId="77777777" w:rsidR="00D6787B" w:rsidRPr="00744556" w:rsidRDefault="00D6787B" w:rsidP="00E71C4F">
            <w:pPr>
              <w:widowControl w:val="0"/>
              <w:pBdr>
                <w:top w:val="nil"/>
                <w:left w:val="nil"/>
                <w:bottom w:val="nil"/>
                <w:right w:val="nil"/>
                <w:between w:val="nil"/>
              </w:pBdr>
              <w:spacing w:after="0" w:line="276" w:lineRule="auto"/>
              <w:rPr>
                <w:sz w:val="20"/>
                <w:szCs w:val="20"/>
              </w:rPr>
            </w:pPr>
          </w:p>
        </w:tc>
        <w:tc>
          <w:tcPr>
            <w:tcW w:w="1395" w:type="dxa"/>
          </w:tcPr>
          <w:p w14:paraId="177BA216" w14:textId="77777777" w:rsidR="00D6787B" w:rsidRPr="00744556" w:rsidRDefault="00D6787B" w:rsidP="00E71C4F">
            <w:pPr>
              <w:spacing w:after="0"/>
              <w:rPr>
                <w:sz w:val="20"/>
                <w:szCs w:val="20"/>
              </w:rPr>
            </w:pPr>
            <w:r w:rsidRPr="00744556">
              <w:rPr>
                <w:sz w:val="20"/>
                <w:szCs w:val="20"/>
              </w:rPr>
              <w:t>Huanta</w:t>
            </w:r>
          </w:p>
        </w:tc>
        <w:tc>
          <w:tcPr>
            <w:tcW w:w="1155" w:type="dxa"/>
          </w:tcPr>
          <w:p w14:paraId="7D05D3FF" w14:textId="77777777" w:rsidR="00D6787B" w:rsidRPr="00744556" w:rsidRDefault="00D6787B" w:rsidP="00E71C4F">
            <w:pPr>
              <w:spacing w:after="0"/>
              <w:jc w:val="center"/>
              <w:rPr>
                <w:sz w:val="20"/>
                <w:szCs w:val="20"/>
              </w:rPr>
            </w:pPr>
            <w:r w:rsidRPr="00744556">
              <w:rPr>
                <w:sz w:val="20"/>
                <w:szCs w:val="20"/>
              </w:rPr>
              <w:t>1</w:t>
            </w:r>
          </w:p>
        </w:tc>
        <w:tc>
          <w:tcPr>
            <w:tcW w:w="1170" w:type="dxa"/>
          </w:tcPr>
          <w:p w14:paraId="63A2CBB4" w14:textId="77777777" w:rsidR="00D6787B" w:rsidRPr="00744556" w:rsidRDefault="00D6787B" w:rsidP="00E71C4F">
            <w:pPr>
              <w:spacing w:after="0"/>
              <w:jc w:val="center"/>
              <w:rPr>
                <w:sz w:val="20"/>
                <w:szCs w:val="20"/>
              </w:rPr>
            </w:pPr>
            <w:r w:rsidRPr="00744556">
              <w:rPr>
                <w:sz w:val="20"/>
                <w:szCs w:val="20"/>
              </w:rPr>
              <w:t>0</w:t>
            </w:r>
          </w:p>
        </w:tc>
        <w:tc>
          <w:tcPr>
            <w:tcW w:w="1155" w:type="dxa"/>
          </w:tcPr>
          <w:p w14:paraId="776DB225" w14:textId="77777777" w:rsidR="00D6787B" w:rsidRPr="00744556" w:rsidRDefault="00D6787B" w:rsidP="00E71C4F">
            <w:pPr>
              <w:spacing w:after="0"/>
              <w:jc w:val="center"/>
              <w:rPr>
                <w:sz w:val="20"/>
                <w:szCs w:val="20"/>
              </w:rPr>
            </w:pPr>
            <w:r w:rsidRPr="00744556">
              <w:rPr>
                <w:sz w:val="20"/>
                <w:szCs w:val="20"/>
              </w:rPr>
              <w:t>1</w:t>
            </w:r>
          </w:p>
        </w:tc>
        <w:tc>
          <w:tcPr>
            <w:tcW w:w="1155" w:type="dxa"/>
          </w:tcPr>
          <w:p w14:paraId="46583C03" w14:textId="77777777" w:rsidR="00D6787B" w:rsidRPr="00744556" w:rsidRDefault="00D6787B" w:rsidP="00E71C4F">
            <w:pPr>
              <w:spacing w:after="0"/>
              <w:jc w:val="center"/>
              <w:rPr>
                <w:sz w:val="20"/>
                <w:szCs w:val="20"/>
              </w:rPr>
            </w:pPr>
            <w:r w:rsidRPr="00744556">
              <w:rPr>
                <w:sz w:val="20"/>
                <w:szCs w:val="20"/>
              </w:rPr>
              <w:t>0</w:t>
            </w:r>
          </w:p>
        </w:tc>
        <w:tc>
          <w:tcPr>
            <w:tcW w:w="1275" w:type="dxa"/>
            <w:vMerge/>
          </w:tcPr>
          <w:p w14:paraId="4203219F" w14:textId="77777777" w:rsidR="00D6787B" w:rsidRPr="00744556" w:rsidRDefault="00D6787B" w:rsidP="00E71C4F">
            <w:pPr>
              <w:widowControl w:val="0"/>
              <w:pBdr>
                <w:top w:val="nil"/>
                <w:left w:val="nil"/>
                <w:bottom w:val="nil"/>
                <w:right w:val="nil"/>
                <w:between w:val="nil"/>
              </w:pBdr>
              <w:spacing w:after="0" w:line="276" w:lineRule="auto"/>
              <w:rPr>
                <w:sz w:val="20"/>
                <w:szCs w:val="20"/>
              </w:rPr>
            </w:pPr>
          </w:p>
        </w:tc>
      </w:tr>
      <w:tr w:rsidR="00D6787B" w:rsidRPr="00744556" w14:paraId="15DF4287" w14:textId="77777777" w:rsidTr="00E71C4F">
        <w:trPr>
          <w:trHeight w:val="20"/>
        </w:trPr>
        <w:tc>
          <w:tcPr>
            <w:tcW w:w="3450" w:type="dxa"/>
            <w:gridSpan w:val="3"/>
          </w:tcPr>
          <w:p w14:paraId="2B24D10F" w14:textId="77777777" w:rsidR="00D6787B" w:rsidRPr="00744556" w:rsidRDefault="00D6787B" w:rsidP="00E71C4F">
            <w:pPr>
              <w:spacing w:after="0"/>
              <w:jc w:val="center"/>
              <w:rPr>
                <w:sz w:val="20"/>
                <w:szCs w:val="20"/>
              </w:rPr>
            </w:pPr>
            <w:r w:rsidRPr="00744556">
              <w:rPr>
                <w:sz w:val="20"/>
                <w:szCs w:val="20"/>
              </w:rPr>
              <w:t>Total</w:t>
            </w:r>
          </w:p>
        </w:tc>
        <w:tc>
          <w:tcPr>
            <w:tcW w:w="1155" w:type="dxa"/>
          </w:tcPr>
          <w:p w14:paraId="3E74FFC5" w14:textId="77777777" w:rsidR="00D6787B" w:rsidRPr="00744556" w:rsidRDefault="00D6787B" w:rsidP="00E71C4F">
            <w:pPr>
              <w:spacing w:after="0"/>
              <w:jc w:val="center"/>
              <w:rPr>
                <w:sz w:val="20"/>
                <w:szCs w:val="20"/>
              </w:rPr>
            </w:pPr>
            <w:r w:rsidRPr="00744556">
              <w:rPr>
                <w:sz w:val="20"/>
                <w:szCs w:val="20"/>
              </w:rPr>
              <w:t>1448</w:t>
            </w:r>
          </w:p>
        </w:tc>
        <w:tc>
          <w:tcPr>
            <w:tcW w:w="1170" w:type="dxa"/>
          </w:tcPr>
          <w:p w14:paraId="298501CF" w14:textId="77777777" w:rsidR="00D6787B" w:rsidRPr="00744556" w:rsidRDefault="00D6787B" w:rsidP="00E71C4F">
            <w:pPr>
              <w:spacing w:after="0"/>
              <w:jc w:val="center"/>
              <w:rPr>
                <w:sz w:val="20"/>
                <w:szCs w:val="20"/>
              </w:rPr>
            </w:pPr>
            <w:r w:rsidRPr="00744556">
              <w:rPr>
                <w:sz w:val="20"/>
                <w:szCs w:val="20"/>
              </w:rPr>
              <w:t>664</w:t>
            </w:r>
          </w:p>
        </w:tc>
        <w:tc>
          <w:tcPr>
            <w:tcW w:w="1155" w:type="dxa"/>
          </w:tcPr>
          <w:p w14:paraId="6EA3227C" w14:textId="77777777" w:rsidR="00D6787B" w:rsidRPr="00744556" w:rsidRDefault="00D6787B" w:rsidP="00E71C4F">
            <w:pPr>
              <w:spacing w:after="0"/>
              <w:jc w:val="center"/>
              <w:rPr>
                <w:sz w:val="20"/>
                <w:szCs w:val="20"/>
              </w:rPr>
            </w:pPr>
            <w:r w:rsidRPr="00744556">
              <w:rPr>
                <w:sz w:val="20"/>
                <w:szCs w:val="20"/>
              </w:rPr>
              <w:t>723</w:t>
            </w:r>
          </w:p>
        </w:tc>
        <w:tc>
          <w:tcPr>
            <w:tcW w:w="1155" w:type="dxa"/>
          </w:tcPr>
          <w:p w14:paraId="036EE969" w14:textId="77777777" w:rsidR="00D6787B" w:rsidRPr="00744556" w:rsidRDefault="00D6787B" w:rsidP="00E71C4F">
            <w:pPr>
              <w:spacing w:after="0"/>
              <w:jc w:val="center"/>
              <w:rPr>
                <w:sz w:val="20"/>
                <w:szCs w:val="20"/>
              </w:rPr>
            </w:pPr>
            <w:r w:rsidRPr="00744556">
              <w:rPr>
                <w:sz w:val="20"/>
                <w:szCs w:val="20"/>
              </w:rPr>
              <w:t>61</w:t>
            </w:r>
          </w:p>
        </w:tc>
        <w:tc>
          <w:tcPr>
            <w:tcW w:w="1275" w:type="dxa"/>
          </w:tcPr>
          <w:p w14:paraId="50FD0615" w14:textId="77777777" w:rsidR="00D6787B" w:rsidRPr="00744556" w:rsidRDefault="00D6787B" w:rsidP="00E71C4F">
            <w:pPr>
              <w:spacing w:after="0"/>
              <w:jc w:val="center"/>
              <w:rPr>
                <w:sz w:val="20"/>
                <w:szCs w:val="20"/>
              </w:rPr>
            </w:pPr>
            <w:r w:rsidRPr="00744556">
              <w:rPr>
                <w:sz w:val="20"/>
                <w:szCs w:val="20"/>
              </w:rPr>
              <w:t>1448</w:t>
            </w:r>
          </w:p>
        </w:tc>
      </w:tr>
    </w:tbl>
    <w:p w14:paraId="3107E1ED" w14:textId="0C849FF5" w:rsidR="00D6787B" w:rsidRPr="007D5C27" w:rsidRDefault="00D6787B" w:rsidP="00B968EC">
      <w:pPr>
        <w:jc w:val="both"/>
        <w:rPr>
          <w:sz w:val="18"/>
          <w:szCs w:val="18"/>
        </w:rPr>
      </w:pPr>
      <w:r w:rsidRPr="007D5C27">
        <w:rPr>
          <w:sz w:val="18"/>
          <w:szCs w:val="18"/>
        </w:rPr>
        <w:t>Fuente: Superintendencia Nacional de los Registros Públicos (SUNARP). Elaboración: Ministerio de</w:t>
      </w:r>
      <w:r w:rsidR="00B968EC" w:rsidRPr="007D5C27">
        <w:rPr>
          <w:sz w:val="18"/>
          <w:szCs w:val="18"/>
        </w:rPr>
        <w:t xml:space="preserve"> </w:t>
      </w:r>
      <w:r w:rsidRPr="007D5C27">
        <w:rPr>
          <w:sz w:val="18"/>
          <w:szCs w:val="18"/>
        </w:rPr>
        <w:t>Cultura - DGPI.</w:t>
      </w:r>
    </w:p>
    <w:p w14:paraId="1673135F" w14:textId="77777777" w:rsidR="00D6787B" w:rsidRDefault="00D6787B" w:rsidP="00D6787B">
      <w:pPr>
        <w:jc w:val="both"/>
      </w:pPr>
      <w:r w:rsidRPr="00105278">
        <w:t>Según la Defensoría del Pueblo, existe una inquietud constante en relación con el aseguramiento de los recursos presupuestarios necesarios para abordar la histórica brecha que afecta el reconocimiento y titulación de las comunidades campesinas y nativas. En este contexto, se ha comprometido una suma aproximada de 500 millones de soles destinados específicamente al reconocimiento y titulación de comunidades nativas en nueve regiones del país: Amazonas, Cusco, Huánuco, Junín, Madre de Dios, Loreto, Pasco, San Martín y Ucayali. Estos esfuerzos han sido respaldados por la aprobación de diversos proyectos en el marco del sistema de protección ambiental, el cual es financiado por organizaciones internacionales (Defensoría del Pueblo, 2018).</w:t>
      </w:r>
    </w:p>
    <w:p w14:paraId="57BAE7EC" w14:textId="77777777" w:rsidR="00D6787B" w:rsidRPr="00105278" w:rsidRDefault="00D6787B" w:rsidP="00D6787B">
      <w:pPr>
        <w:pStyle w:val="Descripcin"/>
        <w:jc w:val="both"/>
        <w:rPr>
          <w:b w:val="0"/>
          <w:bCs w:val="0"/>
          <w:smallCaps w:val="0"/>
          <w:color w:val="auto"/>
        </w:rPr>
      </w:pPr>
      <w:bookmarkStart w:id="172" w:name="_heading=h.49x2ik5" w:colFirst="0" w:colLast="0"/>
      <w:bookmarkStart w:id="173" w:name="_Toc137233460"/>
      <w:bookmarkEnd w:id="172"/>
      <w:r w:rsidRPr="00105278">
        <w:rPr>
          <w:b w:val="0"/>
          <w:bCs w:val="0"/>
          <w:smallCaps w:val="0"/>
          <w:color w:val="auto"/>
        </w:rPr>
        <w:t>Aunque si bien se ha asignado presupuesto para el reconocimiento y titulación de comunidades campesinas y nativas, su implementación ha sido lenta debido a la falta de conocimiento especializado necesario, la falta de voluntad en algunos ámbitos regionales y la presencia de corrupción y cobros ilegales (PNUD, 2018). Además, los gobiernos regionales no garantizan un presupuesto adecuado para ejecutar las actividades relacionadas con este proceso (Defensoría del Pueblo, 2018).</w:t>
      </w:r>
    </w:p>
    <w:p w14:paraId="38601C5B" w14:textId="77777777" w:rsidR="00D6787B" w:rsidRPr="00105278" w:rsidRDefault="00D6787B" w:rsidP="00D6787B">
      <w:pPr>
        <w:pStyle w:val="Descripcin"/>
        <w:jc w:val="both"/>
        <w:rPr>
          <w:b w:val="0"/>
          <w:bCs w:val="0"/>
          <w:smallCaps w:val="0"/>
          <w:color w:val="auto"/>
        </w:rPr>
      </w:pPr>
      <w:r w:rsidRPr="00105278">
        <w:rPr>
          <w:b w:val="0"/>
          <w:bCs w:val="0"/>
          <w:smallCaps w:val="0"/>
          <w:color w:val="auto"/>
        </w:rPr>
        <w:t>También se destaca que las iniciativas en esta materia han enfrentado obstáculos burocráticos y financieros por parte del Estado y las instituciones multilaterales, así como una falta de voluntad y capacidad para priorizar, supervisar y cumplir los compromisos de reconocimiento y titulación (Defensoría del Pueblo, 2018).</w:t>
      </w:r>
    </w:p>
    <w:p w14:paraId="5A2C9DCF" w14:textId="5EA54D9D" w:rsidR="00D6787B" w:rsidRPr="00105278" w:rsidRDefault="007D5C27" w:rsidP="00D6787B">
      <w:pPr>
        <w:pStyle w:val="Descripcin"/>
        <w:jc w:val="both"/>
        <w:rPr>
          <w:b w:val="0"/>
          <w:bCs w:val="0"/>
          <w:smallCaps w:val="0"/>
          <w:color w:val="auto"/>
        </w:rPr>
      </w:pPr>
      <w:r w:rsidRPr="00105278">
        <w:rPr>
          <w:b w:val="0"/>
          <w:bCs w:val="0"/>
          <w:smallCaps w:val="0"/>
          <w:color w:val="auto"/>
        </w:rPr>
        <w:t>Otro aspecto por considerar</w:t>
      </w:r>
      <w:r w:rsidR="00D6787B" w:rsidRPr="00105278">
        <w:rPr>
          <w:b w:val="0"/>
          <w:bCs w:val="0"/>
          <w:smallCaps w:val="0"/>
          <w:color w:val="auto"/>
        </w:rPr>
        <w:t xml:space="preserve"> es la superposición de metas de comunidades por titular en diferentes proyectos (Defensoría del Pueblo, 2018). Por ejemplo, en el caso de las comunidades nativas, la Comisión de la Amazonía en 2019 señala la existencia de una discrepancia entre los procedimientos establecidos en la regulación y su implementación práctica, lo cual se refleja en la estructura institucional y en el número de agencias gubernamentales involucradas (Monterroso y Larson, 2018).</w:t>
      </w:r>
    </w:p>
    <w:bookmarkEnd w:id="173"/>
    <w:p w14:paraId="7CAEE45D" w14:textId="4793F684" w:rsidR="00D6787B" w:rsidRPr="00B968EC" w:rsidRDefault="00B968EC" w:rsidP="007D5C27">
      <w:pPr>
        <w:pStyle w:val="Descripcin"/>
        <w:jc w:val="both"/>
        <w:rPr>
          <w:b w:val="0"/>
        </w:rPr>
      </w:pPr>
      <w:r w:rsidRPr="00B968EC">
        <w:t xml:space="preserve">Tabla </w:t>
      </w:r>
      <w:r w:rsidR="00684726">
        <w:t>1</w:t>
      </w:r>
      <w:r w:rsidR="00883E6A">
        <w:t>3</w:t>
      </w:r>
      <w:r w:rsidRPr="00B968EC">
        <w:t>. Comparación del número de pasos en el procedimiento de formalización de comunidades, 2017</w:t>
      </w:r>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4"/>
        <w:gridCol w:w="1420"/>
        <w:gridCol w:w="1596"/>
        <w:gridCol w:w="1624"/>
        <w:gridCol w:w="1881"/>
      </w:tblGrid>
      <w:tr w:rsidR="00D6787B" w:rsidRPr="006F075E" w14:paraId="06AF3020" w14:textId="77777777" w:rsidTr="00E71C4F">
        <w:trPr>
          <w:trHeight w:val="170"/>
        </w:trPr>
        <w:tc>
          <w:tcPr>
            <w:tcW w:w="1985" w:type="dxa"/>
            <w:shd w:val="clear" w:color="auto" w:fill="006666"/>
          </w:tcPr>
          <w:p w14:paraId="5C7BBFA4" w14:textId="77777777" w:rsidR="00D6787B" w:rsidRPr="006F075E" w:rsidRDefault="00D6787B" w:rsidP="00E71C4F">
            <w:pPr>
              <w:spacing w:after="0"/>
              <w:jc w:val="center"/>
              <w:rPr>
                <w:b/>
                <w:sz w:val="20"/>
                <w:szCs w:val="20"/>
              </w:rPr>
            </w:pPr>
          </w:p>
          <w:p w14:paraId="1273DA29" w14:textId="77777777" w:rsidR="00D6787B" w:rsidRPr="006F075E" w:rsidRDefault="00D6787B" w:rsidP="00E71C4F">
            <w:pPr>
              <w:spacing w:after="0"/>
              <w:jc w:val="center"/>
              <w:rPr>
                <w:b/>
                <w:sz w:val="20"/>
                <w:szCs w:val="20"/>
              </w:rPr>
            </w:pPr>
          </w:p>
          <w:p w14:paraId="018519BC" w14:textId="77777777" w:rsidR="00D6787B" w:rsidRPr="006F075E" w:rsidRDefault="00D6787B" w:rsidP="00E71C4F">
            <w:pPr>
              <w:spacing w:after="0"/>
              <w:jc w:val="center"/>
              <w:rPr>
                <w:b/>
                <w:sz w:val="20"/>
                <w:szCs w:val="20"/>
              </w:rPr>
            </w:pPr>
            <w:r w:rsidRPr="006F075E">
              <w:rPr>
                <w:b/>
                <w:color w:val="FFFFFF"/>
                <w:sz w:val="20"/>
                <w:szCs w:val="20"/>
              </w:rPr>
              <w:t>Etapa</w:t>
            </w:r>
          </w:p>
        </w:tc>
        <w:tc>
          <w:tcPr>
            <w:tcW w:w="1416" w:type="dxa"/>
            <w:shd w:val="clear" w:color="auto" w:fill="006666"/>
            <w:vAlign w:val="center"/>
          </w:tcPr>
          <w:p w14:paraId="6A38F5AB" w14:textId="77777777" w:rsidR="00D6787B" w:rsidRPr="006F075E" w:rsidRDefault="00D6787B" w:rsidP="00E71C4F">
            <w:pPr>
              <w:spacing w:after="0"/>
              <w:jc w:val="center"/>
              <w:rPr>
                <w:b/>
                <w:sz w:val="20"/>
                <w:szCs w:val="20"/>
              </w:rPr>
            </w:pPr>
            <w:r w:rsidRPr="006F075E">
              <w:rPr>
                <w:b/>
                <w:color w:val="FFFFFF"/>
                <w:sz w:val="20"/>
                <w:szCs w:val="20"/>
              </w:rPr>
              <w:t>Número de pasos (establecidos en la ley)</w:t>
            </w:r>
          </w:p>
        </w:tc>
        <w:tc>
          <w:tcPr>
            <w:tcW w:w="1597" w:type="dxa"/>
            <w:shd w:val="clear" w:color="auto" w:fill="006666"/>
            <w:vAlign w:val="center"/>
          </w:tcPr>
          <w:p w14:paraId="2635A00D" w14:textId="77777777" w:rsidR="00D6787B" w:rsidRPr="006F075E" w:rsidRDefault="00D6787B" w:rsidP="00E71C4F">
            <w:pPr>
              <w:spacing w:after="0"/>
              <w:jc w:val="center"/>
              <w:rPr>
                <w:b/>
                <w:sz w:val="20"/>
                <w:szCs w:val="20"/>
              </w:rPr>
            </w:pPr>
            <w:r w:rsidRPr="006F075E">
              <w:rPr>
                <w:b/>
                <w:color w:val="FFFFFF"/>
                <w:sz w:val="20"/>
                <w:szCs w:val="20"/>
              </w:rPr>
              <w:t>Número de agencias de gobierno (identificadas en la regulación)</w:t>
            </w:r>
          </w:p>
        </w:tc>
        <w:tc>
          <w:tcPr>
            <w:tcW w:w="1625" w:type="dxa"/>
            <w:shd w:val="clear" w:color="auto" w:fill="006666"/>
            <w:vAlign w:val="center"/>
          </w:tcPr>
          <w:p w14:paraId="7249EC7C" w14:textId="77777777" w:rsidR="00D6787B" w:rsidRPr="006F075E" w:rsidRDefault="00D6787B" w:rsidP="00E71C4F">
            <w:pPr>
              <w:spacing w:after="0"/>
              <w:jc w:val="center"/>
              <w:rPr>
                <w:b/>
                <w:sz w:val="20"/>
                <w:szCs w:val="20"/>
              </w:rPr>
            </w:pPr>
            <w:r w:rsidRPr="006F075E">
              <w:rPr>
                <w:b/>
                <w:color w:val="FFFFFF"/>
                <w:sz w:val="20"/>
                <w:szCs w:val="20"/>
              </w:rPr>
              <w:t>Número de pasos (identificados en la implementación)</w:t>
            </w:r>
          </w:p>
        </w:tc>
        <w:tc>
          <w:tcPr>
            <w:tcW w:w="1882" w:type="dxa"/>
            <w:shd w:val="clear" w:color="auto" w:fill="006666"/>
            <w:vAlign w:val="center"/>
          </w:tcPr>
          <w:p w14:paraId="1902421E" w14:textId="77777777" w:rsidR="00D6787B" w:rsidRPr="006F075E" w:rsidRDefault="00D6787B" w:rsidP="00E71C4F">
            <w:pPr>
              <w:spacing w:after="0"/>
              <w:jc w:val="center"/>
              <w:rPr>
                <w:b/>
                <w:sz w:val="20"/>
                <w:szCs w:val="20"/>
              </w:rPr>
            </w:pPr>
            <w:r w:rsidRPr="006F075E">
              <w:rPr>
                <w:b/>
                <w:color w:val="FFFFFF"/>
                <w:sz w:val="20"/>
                <w:szCs w:val="20"/>
              </w:rPr>
              <w:t>Número de agencias de gobierno (identificadas en la</w:t>
            </w:r>
            <w:r w:rsidRPr="006F075E">
              <w:rPr>
                <w:b/>
                <w:sz w:val="20"/>
                <w:szCs w:val="20"/>
              </w:rPr>
              <w:t xml:space="preserve"> </w:t>
            </w:r>
            <w:r w:rsidRPr="006F075E">
              <w:rPr>
                <w:b/>
                <w:color w:val="FFFFFF"/>
                <w:sz w:val="20"/>
                <w:szCs w:val="20"/>
              </w:rPr>
              <w:t>implementación)</w:t>
            </w:r>
          </w:p>
        </w:tc>
      </w:tr>
      <w:tr w:rsidR="00D6787B" w:rsidRPr="006F075E" w14:paraId="1B76B921" w14:textId="77777777" w:rsidTr="00E71C4F">
        <w:trPr>
          <w:trHeight w:val="170"/>
        </w:trPr>
        <w:tc>
          <w:tcPr>
            <w:tcW w:w="1980" w:type="dxa"/>
            <w:vAlign w:val="center"/>
          </w:tcPr>
          <w:p w14:paraId="09D5EA16" w14:textId="77777777" w:rsidR="00D6787B" w:rsidRPr="006F075E" w:rsidRDefault="00D6787B" w:rsidP="00E71C4F">
            <w:pPr>
              <w:spacing w:after="0"/>
              <w:jc w:val="center"/>
              <w:rPr>
                <w:sz w:val="20"/>
                <w:szCs w:val="20"/>
              </w:rPr>
            </w:pPr>
            <w:r w:rsidRPr="006F075E">
              <w:rPr>
                <w:sz w:val="20"/>
                <w:szCs w:val="20"/>
              </w:rPr>
              <w:t>Reconocimiento</w:t>
            </w:r>
          </w:p>
        </w:tc>
        <w:tc>
          <w:tcPr>
            <w:tcW w:w="1421" w:type="dxa"/>
            <w:vAlign w:val="center"/>
          </w:tcPr>
          <w:p w14:paraId="6E81F2C8" w14:textId="77777777" w:rsidR="00D6787B" w:rsidRPr="006F075E" w:rsidRDefault="00D6787B" w:rsidP="00E71C4F">
            <w:pPr>
              <w:spacing w:after="0"/>
              <w:jc w:val="center"/>
              <w:rPr>
                <w:sz w:val="20"/>
                <w:szCs w:val="20"/>
              </w:rPr>
            </w:pPr>
            <w:r w:rsidRPr="006F075E">
              <w:rPr>
                <w:sz w:val="20"/>
                <w:szCs w:val="20"/>
              </w:rPr>
              <w:t>8</w:t>
            </w:r>
          </w:p>
        </w:tc>
        <w:tc>
          <w:tcPr>
            <w:tcW w:w="1597" w:type="dxa"/>
            <w:vAlign w:val="center"/>
          </w:tcPr>
          <w:p w14:paraId="0A4BC39E" w14:textId="77777777" w:rsidR="00D6787B" w:rsidRPr="006F075E" w:rsidRDefault="00D6787B" w:rsidP="00E71C4F">
            <w:pPr>
              <w:spacing w:after="0"/>
              <w:jc w:val="center"/>
              <w:rPr>
                <w:sz w:val="20"/>
                <w:szCs w:val="20"/>
              </w:rPr>
            </w:pPr>
            <w:r w:rsidRPr="006F075E">
              <w:rPr>
                <w:sz w:val="20"/>
                <w:szCs w:val="20"/>
              </w:rPr>
              <w:t>4</w:t>
            </w:r>
          </w:p>
        </w:tc>
        <w:tc>
          <w:tcPr>
            <w:tcW w:w="1625" w:type="dxa"/>
            <w:vAlign w:val="center"/>
          </w:tcPr>
          <w:p w14:paraId="179C39AD" w14:textId="77777777" w:rsidR="00D6787B" w:rsidRPr="006F075E" w:rsidRDefault="00D6787B" w:rsidP="00E71C4F">
            <w:pPr>
              <w:spacing w:after="0"/>
              <w:jc w:val="center"/>
              <w:rPr>
                <w:sz w:val="20"/>
                <w:szCs w:val="20"/>
              </w:rPr>
            </w:pPr>
            <w:r w:rsidRPr="006F075E">
              <w:rPr>
                <w:sz w:val="20"/>
                <w:szCs w:val="20"/>
              </w:rPr>
              <w:t>11</w:t>
            </w:r>
          </w:p>
        </w:tc>
        <w:tc>
          <w:tcPr>
            <w:tcW w:w="1882" w:type="dxa"/>
            <w:vAlign w:val="center"/>
          </w:tcPr>
          <w:p w14:paraId="5F5D5AF1" w14:textId="77777777" w:rsidR="00D6787B" w:rsidRPr="006F075E" w:rsidRDefault="00D6787B" w:rsidP="00E71C4F">
            <w:pPr>
              <w:spacing w:after="0"/>
              <w:jc w:val="center"/>
              <w:rPr>
                <w:sz w:val="20"/>
                <w:szCs w:val="20"/>
              </w:rPr>
            </w:pPr>
            <w:r w:rsidRPr="006F075E">
              <w:rPr>
                <w:sz w:val="20"/>
                <w:szCs w:val="20"/>
              </w:rPr>
              <w:t>7</w:t>
            </w:r>
          </w:p>
        </w:tc>
      </w:tr>
      <w:tr w:rsidR="00D6787B" w:rsidRPr="006F075E" w14:paraId="01CDC877" w14:textId="77777777" w:rsidTr="00E71C4F">
        <w:trPr>
          <w:trHeight w:val="170"/>
        </w:trPr>
        <w:tc>
          <w:tcPr>
            <w:tcW w:w="1980" w:type="dxa"/>
            <w:vAlign w:val="center"/>
          </w:tcPr>
          <w:p w14:paraId="34A8D7D8" w14:textId="51262519" w:rsidR="00D6787B" w:rsidRPr="006F075E" w:rsidRDefault="00E71C4F" w:rsidP="00E71C4F">
            <w:pPr>
              <w:spacing w:after="0"/>
              <w:jc w:val="center"/>
              <w:rPr>
                <w:sz w:val="20"/>
                <w:szCs w:val="20"/>
              </w:rPr>
            </w:pPr>
            <w:r>
              <w:rPr>
                <w:sz w:val="20"/>
                <w:szCs w:val="20"/>
              </w:rPr>
              <w:t xml:space="preserve">Demarcación </w:t>
            </w:r>
            <w:r w:rsidR="00D6787B" w:rsidRPr="006F075E">
              <w:rPr>
                <w:sz w:val="20"/>
                <w:szCs w:val="20"/>
              </w:rPr>
              <w:t>y</w:t>
            </w:r>
          </w:p>
          <w:p w14:paraId="4C6D3D6E" w14:textId="77777777" w:rsidR="00D6787B" w:rsidRPr="006F075E" w:rsidRDefault="00D6787B" w:rsidP="00E71C4F">
            <w:pPr>
              <w:spacing w:after="0"/>
              <w:jc w:val="center"/>
              <w:rPr>
                <w:sz w:val="20"/>
                <w:szCs w:val="20"/>
              </w:rPr>
            </w:pPr>
            <w:r w:rsidRPr="006F075E">
              <w:rPr>
                <w:sz w:val="20"/>
                <w:szCs w:val="20"/>
              </w:rPr>
              <w:t>Titulación</w:t>
            </w:r>
          </w:p>
        </w:tc>
        <w:tc>
          <w:tcPr>
            <w:tcW w:w="1421" w:type="dxa"/>
            <w:vAlign w:val="center"/>
          </w:tcPr>
          <w:p w14:paraId="15DA7523" w14:textId="77777777" w:rsidR="00D6787B" w:rsidRPr="006F075E" w:rsidRDefault="00D6787B" w:rsidP="00E71C4F">
            <w:pPr>
              <w:spacing w:after="0"/>
              <w:jc w:val="center"/>
              <w:rPr>
                <w:sz w:val="20"/>
                <w:szCs w:val="20"/>
              </w:rPr>
            </w:pPr>
            <w:r w:rsidRPr="006F075E">
              <w:rPr>
                <w:sz w:val="20"/>
                <w:szCs w:val="20"/>
              </w:rPr>
              <w:t>11</w:t>
            </w:r>
          </w:p>
        </w:tc>
        <w:tc>
          <w:tcPr>
            <w:tcW w:w="1597" w:type="dxa"/>
            <w:vAlign w:val="center"/>
          </w:tcPr>
          <w:p w14:paraId="78CC80D3" w14:textId="77777777" w:rsidR="00D6787B" w:rsidRPr="006F075E" w:rsidRDefault="00D6787B" w:rsidP="00E71C4F">
            <w:pPr>
              <w:spacing w:after="0"/>
              <w:jc w:val="center"/>
              <w:rPr>
                <w:sz w:val="20"/>
                <w:szCs w:val="20"/>
              </w:rPr>
            </w:pPr>
            <w:r w:rsidRPr="006F075E">
              <w:rPr>
                <w:sz w:val="20"/>
                <w:szCs w:val="20"/>
              </w:rPr>
              <w:t>7</w:t>
            </w:r>
          </w:p>
        </w:tc>
        <w:tc>
          <w:tcPr>
            <w:tcW w:w="1625" w:type="dxa"/>
            <w:vAlign w:val="center"/>
          </w:tcPr>
          <w:p w14:paraId="587718EF" w14:textId="77777777" w:rsidR="00D6787B" w:rsidRPr="006F075E" w:rsidRDefault="00D6787B" w:rsidP="00E71C4F">
            <w:pPr>
              <w:spacing w:after="0"/>
              <w:jc w:val="center"/>
              <w:rPr>
                <w:sz w:val="20"/>
                <w:szCs w:val="20"/>
              </w:rPr>
            </w:pPr>
            <w:r w:rsidRPr="006F075E">
              <w:rPr>
                <w:sz w:val="20"/>
                <w:szCs w:val="20"/>
              </w:rPr>
              <w:t>+22</w:t>
            </w:r>
          </w:p>
        </w:tc>
        <w:tc>
          <w:tcPr>
            <w:tcW w:w="1882" w:type="dxa"/>
            <w:vAlign w:val="center"/>
          </w:tcPr>
          <w:p w14:paraId="6C047372" w14:textId="77777777" w:rsidR="00D6787B" w:rsidRPr="006F075E" w:rsidRDefault="00D6787B" w:rsidP="00E71C4F">
            <w:pPr>
              <w:spacing w:after="0"/>
              <w:jc w:val="center"/>
              <w:rPr>
                <w:sz w:val="20"/>
                <w:szCs w:val="20"/>
              </w:rPr>
            </w:pPr>
            <w:r w:rsidRPr="006F075E">
              <w:rPr>
                <w:sz w:val="20"/>
                <w:szCs w:val="20"/>
              </w:rPr>
              <w:t>+12</w:t>
            </w:r>
          </w:p>
        </w:tc>
      </w:tr>
      <w:tr w:rsidR="00D6787B" w:rsidRPr="006F075E" w14:paraId="2D7B1AA5" w14:textId="77777777" w:rsidTr="00E71C4F">
        <w:trPr>
          <w:trHeight w:val="170"/>
        </w:trPr>
        <w:tc>
          <w:tcPr>
            <w:tcW w:w="1980" w:type="dxa"/>
            <w:vAlign w:val="center"/>
          </w:tcPr>
          <w:p w14:paraId="4E902E02" w14:textId="33D6BE43" w:rsidR="00D6787B" w:rsidRPr="006F075E" w:rsidRDefault="00E71C4F" w:rsidP="00E71C4F">
            <w:pPr>
              <w:spacing w:after="0"/>
              <w:jc w:val="center"/>
              <w:rPr>
                <w:sz w:val="20"/>
                <w:szCs w:val="20"/>
              </w:rPr>
            </w:pPr>
            <w:r>
              <w:rPr>
                <w:sz w:val="20"/>
                <w:szCs w:val="20"/>
              </w:rPr>
              <w:t xml:space="preserve">Contrato </w:t>
            </w:r>
            <w:r w:rsidR="00D6787B" w:rsidRPr="006F075E">
              <w:rPr>
                <w:sz w:val="20"/>
                <w:szCs w:val="20"/>
              </w:rPr>
              <w:t>de</w:t>
            </w:r>
          </w:p>
          <w:p w14:paraId="0C41E616" w14:textId="77777777" w:rsidR="00D6787B" w:rsidRPr="006F075E" w:rsidRDefault="00D6787B" w:rsidP="00E71C4F">
            <w:pPr>
              <w:spacing w:after="0"/>
              <w:jc w:val="center"/>
              <w:rPr>
                <w:sz w:val="20"/>
                <w:szCs w:val="20"/>
              </w:rPr>
            </w:pPr>
            <w:r w:rsidRPr="006F075E">
              <w:rPr>
                <w:sz w:val="20"/>
                <w:szCs w:val="20"/>
              </w:rPr>
              <w:t>Cesión en uso</w:t>
            </w:r>
          </w:p>
        </w:tc>
        <w:tc>
          <w:tcPr>
            <w:tcW w:w="1421" w:type="dxa"/>
            <w:vAlign w:val="center"/>
          </w:tcPr>
          <w:p w14:paraId="57249EED" w14:textId="77777777" w:rsidR="00D6787B" w:rsidRPr="006F075E" w:rsidRDefault="00D6787B" w:rsidP="00E71C4F">
            <w:pPr>
              <w:spacing w:after="0"/>
              <w:jc w:val="center"/>
              <w:rPr>
                <w:sz w:val="20"/>
                <w:szCs w:val="20"/>
              </w:rPr>
            </w:pPr>
            <w:r w:rsidRPr="006F075E">
              <w:rPr>
                <w:sz w:val="20"/>
                <w:szCs w:val="20"/>
              </w:rPr>
              <w:t>1</w:t>
            </w:r>
          </w:p>
        </w:tc>
        <w:tc>
          <w:tcPr>
            <w:tcW w:w="1597" w:type="dxa"/>
            <w:vAlign w:val="center"/>
          </w:tcPr>
          <w:p w14:paraId="32F1C822" w14:textId="77777777" w:rsidR="00D6787B" w:rsidRPr="006F075E" w:rsidRDefault="00D6787B" w:rsidP="00E71C4F">
            <w:pPr>
              <w:spacing w:after="0"/>
              <w:jc w:val="center"/>
              <w:rPr>
                <w:sz w:val="20"/>
                <w:szCs w:val="20"/>
              </w:rPr>
            </w:pPr>
            <w:r w:rsidRPr="006F075E">
              <w:rPr>
                <w:sz w:val="20"/>
                <w:szCs w:val="20"/>
              </w:rPr>
              <w:t>2</w:t>
            </w:r>
          </w:p>
        </w:tc>
        <w:tc>
          <w:tcPr>
            <w:tcW w:w="1625" w:type="dxa"/>
            <w:vAlign w:val="center"/>
          </w:tcPr>
          <w:p w14:paraId="0097989F" w14:textId="77777777" w:rsidR="00D6787B" w:rsidRPr="006F075E" w:rsidRDefault="00D6787B" w:rsidP="00E71C4F">
            <w:pPr>
              <w:spacing w:after="0"/>
              <w:jc w:val="center"/>
              <w:rPr>
                <w:sz w:val="20"/>
                <w:szCs w:val="20"/>
              </w:rPr>
            </w:pPr>
            <w:r w:rsidRPr="006F075E">
              <w:rPr>
                <w:sz w:val="20"/>
                <w:szCs w:val="20"/>
              </w:rPr>
              <w:t>5</w:t>
            </w:r>
          </w:p>
        </w:tc>
        <w:tc>
          <w:tcPr>
            <w:tcW w:w="1882" w:type="dxa"/>
            <w:vAlign w:val="center"/>
          </w:tcPr>
          <w:p w14:paraId="52C6BE30" w14:textId="77777777" w:rsidR="00D6787B" w:rsidRPr="006F075E" w:rsidRDefault="00D6787B" w:rsidP="00E71C4F">
            <w:pPr>
              <w:spacing w:after="0"/>
              <w:jc w:val="center"/>
              <w:rPr>
                <w:sz w:val="20"/>
                <w:szCs w:val="20"/>
              </w:rPr>
            </w:pPr>
            <w:r w:rsidRPr="006F075E">
              <w:rPr>
                <w:sz w:val="20"/>
                <w:szCs w:val="20"/>
              </w:rPr>
              <w:t>5</w:t>
            </w:r>
          </w:p>
        </w:tc>
      </w:tr>
      <w:tr w:rsidR="00D6787B" w:rsidRPr="006F075E" w14:paraId="0707181F" w14:textId="77777777" w:rsidTr="00E71C4F">
        <w:trPr>
          <w:trHeight w:val="170"/>
        </w:trPr>
        <w:tc>
          <w:tcPr>
            <w:tcW w:w="1980" w:type="dxa"/>
            <w:vAlign w:val="center"/>
          </w:tcPr>
          <w:p w14:paraId="66B9FDC3" w14:textId="77777777" w:rsidR="00D6787B" w:rsidRPr="00E71C4F" w:rsidRDefault="00D6787B" w:rsidP="00E71C4F">
            <w:pPr>
              <w:spacing w:after="0"/>
              <w:jc w:val="center"/>
              <w:rPr>
                <w:b/>
                <w:sz w:val="20"/>
                <w:szCs w:val="20"/>
              </w:rPr>
            </w:pPr>
            <w:r w:rsidRPr="00E71C4F">
              <w:rPr>
                <w:b/>
                <w:sz w:val="20"/>
                <w:szCs w:val="20"/>
              </w:rPr>
              <w:t>Total</w:t>
            </w:r>
          </w:p>
        </w:tc>
        <w:tc>
          <w:tcPr>
            <w:tcW w:w="1421" w:type="dxa"/>
            <w:vAlign w:val="center"/>
          </w:tcPr>
          <w:p w14:paraId="0849092B" w14:textId="77777777" w:rsidR="00D6787B" w:rsidRPr="00E71C4F" w:rsidRDefault="00D6787B" w:rsidP="00E71C4F">
            <w:pPr>
              <w:spacing w:after="0"/>
              <w:jc w:val="center"/>
              <w:rPr>
                <w:b/>
                <w:sz w:val="20"/>
                <w:szCs w:val="20"/>
              </w:rPr>
            </w:pPr>
            <w:r w:rsidRPr="00E71C4F">
              <w:rPr>
                <w:b/>
                <w:sz w:val="20"/>
                <w:szCs w:val="20"/>
              </w:rPr>
              <w:t>20</w:t>
            </w:r>
          </w:p>
        </w:tc>
        <w:tc>
          <w:tcPr>
            <w:tcW w:w="1597" w:type="dxa"/>
            <w:vAlign w:val="center"/>
          </w:tcPr>
          <w:p w14:paraId="74F17C9A" w14:textId="77777777" w:rsidR="00D6787B" w:rsidRPr="00E71C4F" w:rsidRDefault="00D6787B" w:rsidP="00E71C4F">
            <w:pPr>
              <w:spacing w:after="0"/>
              <w:jc w:val="center"/>
              <w:rPr>
                <w:b/>
                <w:sz w:val="20"/>
                <w:szCs w:val="20"/>
              </w:rPr>
            </w:pPr>
            <w:r w:rsidRPr="00E71C4F">
              <w:rPr>
                <w:b/>
                <w:sz w:val="20"/>
                <w:szCs w:val="20"/>
              </w:rPr>
              <w:t>+7</w:t>
            </w:r>
          </w:p>
        </w:tc>
        <w:tc>
          <w:tcPr>
            <w:tcW w:w="1625" w:type="dxa"/>
            <w:vAlign w:val="center"/>
          </w:tcPr>
          <w:p w14:paraId="6F4612CF" w14:textId="77777777" w:rsidR="00D6787B" w:rsidRPr="00E71C4F" w:rsidRDefault="00D6787B" w:rsidP="00E71C4F">
            <w:pPr>
              <w:spacing w:after="0"/>
              <w:jc w:val="center"/>
              <w:rPr>
                <w:b/>
                <w:sz w:val="20"/>
                <w:szCs w:val="20"/>
              </w:rPr>
            </w:pPr>
            <w:r w:rsidRPr="00E71C4F">
              <w:rPr>
                <w:b/>
                <w:sz w:val="20"/>
                <w:szCs w:val="20"/>
              </w:rPr>
              <w:t>38</w:t>
            </w:r>
          </w:p>
        </w:tc>
        <w:tc>
          <w:tcPr>
            <w:tcW w:w="1882" w:type="dxa"/>
            <w:vAlign w:val="center"/>
          </w:tcPr>
          <w:p w14:paraId="6E4C7A92" w14:textId="77777777" w:rsidR="00D6787B" w:rsidRPr="00E71C4F" w:rsidRDefault="00D6787B" w:rsidP="00E71C4F">
            <w:pPr>
              <w:spacing w:after="0"/>
              <w:jc w:val="center"/>
              <w:rPr>
                <w:b/>
                <w:sz w:val="20"/>
                <w:szCs w:val="20"/>
              </w:rPr>
            </w:pPr>
            <w:r w:rsidRPr="00E71C4F">
              <w:rPr>
                <w:b/>
                <w:sz w:val="20"/>
                <w:szCs w:val="20"/>
              </w:rPr>
              <w:t>+12</w:t>
            </w:r>
          </w:p>
        </w:tc>
      </w:tr>
    </w:tbl>
    <w:p w14:paraId="36351216" w14:textId="77777777" w:rsidR="00D6787B" w:rsidRPr="003346C8" w:rsidRDefault="00D6787B" w:rsidP="007D5C27">
      <w:pPr>
        <w:rPr>
          <w:sz w:val="20"/>
          <w:szCs w:val="20"/>
          <w:lang w:val="en-US"/>
        </w:rPr>
      </w:pPr>
      <w:r w:rsidRPr="003346C8">
        <w:rPr>
          <w:sz w:val="20"/>
          <w:szCs w:val="20"/>
          <w:lang w:val="en-US"/>
        </w:rPr>
        <w:t>Fuente: Center for International Forestry Research (CIFRO) y World Resources Institute (WRI).</w:t>
      </w:r>
    </w:p>
    <w:p w14:paraId="2D03B201" w14:textId="77777777" w:rsidR="00D6787B" w:rsidRDefault="00D6787B" w:rsidP="00D6787B">
      <w:pPr>
        <w:jc w:val="both"/>
      </w:pPr>
      <w:r>
        <w:t>Bajo este escenario, se ha identificado otro aspecto a considerar, estos procedimientos están regulados por normas que los hacen extremadamente complejos, costosos y lentos (Defensoría del Pueblo, 2018). Esta situación coloca a las comunidades ante enormes desafíos para adquirir derechos sobre sus tierras frente a inversores privados (Defensoría del Pueblo, 2018)</w:t>
      </w:r>
      <w:r>
        <w:rPr>
          <w:vertAlign w:val="superscript"/>
        </w:rPr>
        <w:footnoteReference w:id="25"/>
      </w:r>
      <w:r>
        <w:t>.</w:t>
      </w:r>
    </w:p>
    <w:p w14:paraId="01D0AC4E" w14:textId="77777777" w:rsidR="00D6787B" w:rsidRPr="004D5EB6" w:rsidRDefault="00D6787B" w:rsidP="00D6787B">
      <w:pPr>
        <w:jc w:val="both"/>
      </w:pPr>
      <w:r>
        <w:t xml:space="preserve">A pesar de ello, autores como Sarmiento, </w:t>
      </w:r>
      <w:proofErr w:type="spellStart"/>
      <w:r>
        <w:t>Begert</w:t>
      </w:r>
      <w:proofErr w:type="spellEnd"/>
      <w:r>
        <w:t xml:space="preserve"> y Guerra (2021) indican, a partir de una investigación con seis comunidades nativas de los pueblos </w:t>
      </w:r>
      <w:proofErr w:type="spellStart"/>
      <w:r>
        <w:t>awajún</w:t>
      </w:r>
      <w:proofErr w:type="spellEnd"/>
      <w:r>
        <w:t xml:space="preserve"> y </w:t>
      </w:r>
      <w:proofErr w:type="spellStart"/>
      <w:r>
        <w:t>asháninka</w:t>
      </w:r>
      <w:proofErr w:type="spellEnd"/>
      <w:r>
        <w:t xml:space="preserve">, que, si bien la titulación es un mecanismo formal que asegura los derechos que tienen los pueblos indígenas sobre la tierra, estas por sí mismas no son suficientes, pues existen diversos factores que vulneran este derecho inalienable de los pueblos indígenas como se evidenciará a lo largo de los siguientes apartados. </w:t>
      </w:r>
      <w:bookmarkStart w:id="174" w:name="_Toc137231195"/>
    </w:p>
    <w:p w14:paraId="3D6EDAF1" w14:textId="59A96CFB" w:rsidR="00D6787B" w:rsidRPr="00BB1F9C" w:rsidRDefault="00D6787B" w:rsidP="00D6787B">
      <w:pPr>
        <w:pStyle w:val="Ttulo5"/>
        <w:spacing w:before="200" w:after="200"/>
        <w:jc w:val="both"/>
        <w:rPr>
          <w:color w:val="44546A" w:themeColor="text2"/>
        </w:rPr>
      </w:pPr>
      <w:bookmarkStart w:id="175" w:name="_Toc137491062"/>
      <w:bookmarkStart w:id="176" w:name="_Toc143624262"/>
      <w:r w:rsidRPr="00BB1F9C">
        <w:rPr>
          <w:color w:val="44546A" w:themeColor="text2"/>
        </w:rPr>
        <w:t>2.</w:t>
      </w:r>
      <w:r w:rsidR="00521832">
        <w:rPr>
          <w:color w:val="44546A" w:themeColor="text2"/>
        </w:rPr>
        <w:t>5</w:t>
      </w:r>
      <w:r w:rsidRPr="00BB1F9C">
        <w:rPr>
          <w:color w:val="44546A" w:themeColor="text2"/>
        </w:rPr>
        <w:t xml:space="preserve">.2.1.2. </w:t>
      </w:r>
      <w:r w:rsidR="00EE30E8">
        <w:rPr>
          <w:caps w:val="0"/>
          <w:color w:val="44546A" w:themeColor="text2"/>
        </w:rPr>
        <w:t>Ausencia del</w:t>
      </w:r>
      <w:r w:rsidR="00EE30E8" w:rsidRPr="00BB1F9C">
        <w:rPr>
          <w:caps w:val="0"/>
          <w:color w:val="44546A" w:themeColor="text2"/>
        </w:rPr>
        <w:t xml:space="preserve"> reconocimiento </w:t>
      </w:r>
      <w:commentRangeStart w:id="177"/>
      <w:r w:rsidR="00EE30E8" w:rsidRPr="00BB1F9C">
        <w:rPr>
          <w:caps w:val="0"/>
          <w:color w:val="44546A" w:themeColor="text2"/>
        </w:rPr>
        <w:t>del</w:t>
      </w:r>
      <w:commentRangeEnd w:id="177"/>
      <w:r w:rsidR="00C34304">
        <w:rPr>
          <w:rStyle w:val="Refdecomentario"/>
          <w:rFonts w:ascii="Calibri" w:eastAsiaTheme="minorHAnsi" w:hAnsi="Calibri" w:cs="Calibri"/>
          <w:caps w:val="0"/>
          <w:color w:val="auto"/>
        </w:rPr>
        <w:commentReference w:id="177"/>
      </w:r>
      <w:r w:rsidR="00EE30E8" w:rsidRPr="00BB1F9C">
        <w:rPr>
          <w:caps w:val="0"/>
          <w:color w:val="44546A" w:themeColor="text2"/>
        </w:rPr>
        <w:t xml:space="preserve"> territorio colectivo </w:t>
      </w:r>
      <w:r w:rsidR="00EE30E8">
        <w:rPr>
          <w:caps w:val="0"/>
          <w:color w:val="44546A" w:themeColor="text2"/>
        </w:rPr>
        <w:t xml:space="preserve">e integral </w:t>
      </w:r>
      <w:r w:rsidR="00EE30E8" w:rsidRPr="00BB1F9C">
        <w:rPr>
          <w:caps w:val="0"/>
          <w:color w:val="44546A" w:themeColor="text2"/>
        </w:rPr>
        <w:t xml:space="preserve">de los </w:t>
      </w:r>
      <w:r w:rsidR="00EE30E8">
        <w:rPr>
          <w:caps w:val="0"/>
          <w:color w:val="44546A" w:themeColor="text2"/>
        </w:rPr>
        <w:t xml:space="preserve">pueblos indígenas u originarios </w:t>
      </w:r>
      <w:commentRangeStart w:id="178"/>
      <w:r w:rsidR="00EE30E8" w:rsidRPr="00BB1F9C">
        <w:rPr>
          <w:caps w:val="0"/>
          <w:color w:val="44546A" w:themeColor="text2"/>
        </w:rPr>
        <w:t>conforme a la normativa nacional e internacional</w:t>
      </w:r>
      <w:bookmarkEnd w:id="174"/>
      <w:bookmarkEnd w:id="175"/>
      <w:bookmarkEnd w:id="176"/>
      <w:commentRangeEnd w:id="178"/>
      <w:r w:rsidR="00B45F68">
        <w:rPr>
          <w:rStyle w:val="Refdecomentario"/>
          <w:rFonts w:ascii="Calibri" w:eastAsiaTheme="minorHAnsi" w:hAnsi="Calibri" w:cs="Calibri"/>
          <w:caps w:val="0"/>
          <w:color w:val="auto"/>
        </w:rPr>
        <w:commentReference w:id="178"/>
      </w:r>
    </w:p>
    <w:p w14:paraId="60D228A4" w14:textId="77777777" w:rsidR="00D6787B" w:rsidRDefault="00D6787B" w:rsidP="00D6787B">
      <w:pPr>
        <w:spacing w:after="0"/>
        <w:jc w:val="both"/>
        <w:rPr>
          <w:color w:val="FF0000"/>
        </w:rPr>
      </w:pPr>
      <w:r>
        <w:t xml:space="preserve">Según Garra y </w:t>
      </w:r>
      <w:proofErr w:type="spellStart"/>
      <w:r>
        <w:t>Riol</w:t>
      </w:r>
      <w:proofErr w:type="spellEnd"/>
      <w:r>
        <w:t xml:space="preserve"> (2014), en la actualidad el modelo de “comunidad nativa” resulta insuficiente para garantizar el derecho al territorio de los pueblos indígenas frente a los nuevos actores e intereses que existen en la Amazonía. Además, los mismos autores, haciendo referencia a </w:t>
      </w:r>
      <w:r>
        <w:rPr>
          <w:color w:val="000000"/>
        </w:rPr>
        <w:t xml:space="preserve">García Hierro y </w:t>
      </w:r>
      <w:proofErr w:type="spellStart"/>
      <w:r>
        <w:rPr>
          <w:color w:val="000000"/>
        </w:rPr>
        <w:t>Surrallés</w:t>
      </w:r>
      <w:proofErr w:type="spellEnd"/>
      <w:r>
        <w:rPr>
          <w:color w:val="000000"/>
        </w:rPr>
        <w:t xml:space="preserve"> (2009), indican que el modelo mencionado se trata de una distorsión de la realidad indígena</w:t>
      </w:r>
      <w:r>
        <w:t>, pues</w:t>
      </w:r>
      <w:r>
        <w:rPr>
          <w:color w:val="000000"/>
        </w:rPr>
        <w:t xml:space="preserve"> es “(…) un invento legal que descomponía artificialmente la integridad territorial de cada pueblo en múltiples piezas, contiguas o no” (p. 13). Por su parte, </w:t>
      </w:r>
      <w:proofErr w:type="spellStart"/>
      <w:r>
        <w:rPr>
          <w:color w:val="000000"/>
        </w:rPr>
        <w:t>Surallés</w:t>
      </w:r>
      <w:proofErr w:type="spellEnd"/>
      <w:r>
        <w:rPr>
          <w:color w:val="000000"/>
        </w:rPr>
        <w:t xml:space="preserve"> (2009) añade que la territorialidad resultante de dicho modelo “(…) no se corresponde con los territorios históricamente ocupados por los pueblos indígenas —ni en la forma, ni en la extensión, ni en la calidad— y la legitimidad sobre unos territorios no asegura el ejercicio real del derecho de tenencia” (p. 5).</w:t>
      </w:r>
    </w:p>
    <w:p w14:paraId="796E0B4B" w14:textId="77777777" w:rsidR="00D6787B" w:rsidRPr="008076B7" w:rsidRDefault="00D6787B" w:rsidP="00D6787B">
      <w:pPr>
        <w:spacing w:after="0"/>
        <w:jc w:val="both"/>
        <w:rPr>
          <w:color w:val="FF0000"/>
        </w:rPr>
      </w:pPr>
    </w:p>
    <w:p w14:paraId="0DB435C8" w14:textId="77777777" w:rsidR="00D6787B" w:rsidRDefault="00D6787B" w:rsidP="00D6787B">
      <w:pPr>
        <w:spacing w:after="0"/>
        <w:jc w:val="both"/>
        <w:rPr>
          <w:color w:val="000000"/>
        </w:rPr>
      </w:pPr>
      <w:r>
        <w:rPr>
          <w:color w:val="000000"/>
        </w:rPr>
        <w:t xml:space="preserve">En ese sentido, </w:t>
      </w:r>
      <w:proofErr w:type="spellStart"/>
      <w:r>
        <w:rPr>
          <w:color w:val="000000"/>
        </w:rPr>
        <w:t>Chirif</w:t>
      </w:r>
      <w:proofErr w:type="spellEnd"/>
      <w:r>
        <w:rPr>
          <w:color w:val="000000"/>
        </w:rPr>
        <w:t xml:space="preserve"> y García Hierro (2007, p. 22) refieren que:</w:t>
      </w:r>
    </w:p>
    <w:p w14:paraId="5580051C" w14:textId="77777777" w:rsidR="00D6787B" w:rsidRDefault="00D6787B" w:rsidP="00D6787B">
      <w:pPr>
        <w:spacing w:after="0"/>
        <w:jc w:val="both"/>
        <w:rPr>
          <w:color w:val="000000"/>
        </w:rPr>
      </w:pPr>
    </w:p>
    <w:p w14:paraId="2B50D9A4" w14:textId="77777777" w:rsidR="00D6787B" w:rsidRDefault="00D6787B" w:rsidP="00D6787B">
      <w:pPr>
        <w:ind w:left="567"/>
        <w:jc w:val="both"/>
      </w:pPr>
      <w:r>
        <w:t>“Para la economía liberal, por tanto, para la cultura y el derecho occidental, la tierra es simplemente uno de los factores de producción, un bien mercantil bien delimitado, apropiable y disponible en provecho de aquel individuo o persona que disponga de capital para acceder al mercado de tierras en las condiciones que este establezca. Esa persona, sea un individuo o un montaje jurídico, resulta dueño y único titular de un tipo de derecho exclusivo y excluyente. Ciertamente que la concepción territorial de los pueblos amazónicos no tiene que ver nada con esta visión que, no obstante, es la que ha regido por cinco siglos en los ordenamientos jurídicos de todos los países americanos.”</w:t>
      </w:r>
    </w:p>
    <w:p w14:paraId="57BA3395" w14:textId="77777777" w:rsidR="00D6787B" w:rsidRDefault="00D6787B" w:rsidP="00D6787B">
      <w:pPr>
        <w:jc w:val="both"/>
      </w:pPr>
      <w:commentRangeStart w:id="179"/>
      <w:r>
        <w:t>Por su parte, Porto (2002) (como se citó en Escobar, 2014)</w:t>
      </w:r>
      <w:r>
        <w:rPr>
          <w:vertAlign w:val="superscript"/>
        </w:rPr>
        <w:t xml:space="preserve"> </w:t>
      </w:r>
      <w:r>
        <w:t>recuerda que el tema del territorio se introduce en los debates teórico-políticos a finales de los ochenta e inicios de los noventa gracias a organizaciones indígenas, campesinas y afrodescendientes de Bolivia, Ecuador, Colombia, Brasil y Perú lo que llevó a una resignificación del debate sobre tierra y territorio en el continente.</w:t>
      </w:r>
      <w:commentRangeEnd w:id="179"/>
      <w:r w:rsidR="00B45F68">
        <w:rPr>
          <w:rStyle w:val="Refdecomentario"/>
          <w:rFonts w:eastAsiaTheme="minorHAnsi"/>
        </w:rPr>
        <w:commentReference w:id="179"/>
      </w:r>
    </w:p>
    <w:p w14:paraId="1D59AE27" w14:textId="77777777" w:rsidR="00D6787B" w:rsidRDefault="00D6787B" w:rsidP="00D6787B">
      <w:pPr>
        <w:jc w:val="both"/>
      </w:pPr>
      <w:r>
        <w:t>En relación con la diferencia entre los conceptos tierra, territorio y territorialidad, Escobar (2014) citando a Porto (2002, p.230) señala:</w:t>
      </w:r>
    </w:p>
    <w:p w14:paraId="147ACB8A" w14:textId="77777777" w:rsidR="00D6787B" w:rsidRDefault="00D6787B" w:rsidP="00D6787B">
      <w:pPr>
        <w:ind w:left="566"/>
        <w:jc w:val="both"/>
      </w:pPr>
      <w:r>
        <w:t>“el territorio es una categoría densa [</w:t>
      </w:r>
      <w:proofErr w:type="spellStart"/>
      <w:r>
        <w:t>espessa</w:t>
      </w:r>
      <w:proofErr w:type="spellEnd"/>
      <w:r>
        <w:t>, en el texto original en portugués] que presupone un espacio geográfico que es apropiado, y ese proceso de apropiación —territorialización— crea las condiciones [</w:t>
      </w:r>
      <w:proofErr w:type="spellStart"/>
      <w:r>
        <w:t>enseja</w:t>
      </w:r>
      <w:proofErr w:type="spellEnd"/>
      <w:r>
        <w:t xml:space="preserve">] para las identidades —territorialidades— las cuales están inscritas en procesos, siendo por tanto dinámicas y cambiantes, materializando en cada momento un determinado orden, una determinada configuración territorial, una topología social” </w:t>
      </w:r>
    </w:p>
    <w:p w14:paraId="45DF178B" w14:textId="77777777" w:rsidR="00D6787B" w:rsidRDefault="00D6787B" w:rsidP="00D6787B">
      <w:pPr>
        <w:jc w:val="both"/>
      </w:pPr>
      <w:r>
        <w:rPr>
          <w:color w:val="000000"/>
        </w:rPr>
        <w:t xml:space="preserve">Todo lo anterior remite a la idea de “integralidad” de los territorios que hay entre los pueblos indígenas u originarios. Calderón (2020, p. 39) propone que este concepto se gesta desde “(…) las ontologías relacionales entre los pueblos indígenas y la naturaleza” en donde los elementos que conforman el territorio (ríos, bosques, animales, etc.) son seres conscientes </w:t>
      </w:r>
      <w:r>
        <w:t>capaces</w:t>
      </w:r>
      <w:r>
        <w:rPr>
          <w:color w:val="000000"/>
        </w:rPr>
        <w:t xml:space="preserve"> de comunicarse; es decir, están dotados de alma y vida por lo que los seres humanos tejen relaciones con ellos. Asimismo, la autora refiere que “(…) a </w:t>
      </w:r>
      <w:r>
        <w:t>este régimen ontológico, Descola (2001) lo denomina animismo”.</w:t>
      </w:r>
    </w:p>
    <w:p w14:paraId="1A9701FF" w14:textId="77777777" w:rsidR="00D6787B" w:rsidRDefault="00D6787B" w:rsidP="00D6787B">
      <w:pPr>
        <w:jc w:val="both"/>
      </w:pPr>
      <w:r>
        <w:t>Calderón (2020, p. 38) señala que esta idea se torna significativa, pues no solo visibiliza otras formas de entender al territorio, sino que se puede comprender como un mecanismo de resistencia de diferentes poblaciones frente al despojo de sus tierras por parte de las industrias extractivas porque genera otras consideraciones.</w:t>
      </w:r>
    </w:p>
    <w:p w14:paraId="2E344697" w14:textId="77777777" w:rsidR="00D6787B" w:rsidRDefault="00D6787B" w:rsidP="00D6787B">
      <w:pPr>
        <w:jc w:val="both"/>
      </w:pPr>
      <w:r>
        <w:t xml:space="preserve">En palabras de Garra y </w:t>
      </w:r>
      <w:proofErr w:type="spellStart"/>
      <w:r>
        <w:t>Riol</w:t>
      </w:r>
      <w:proofErr w:type="spellEnd"/>
      <w:r>
        <w:t xml:space="preserve"> (2014), la Ley de Comunidades Nativas resulta ahora insuficiente frente a la presión que grandes industrias extractivas ejercen sobre los Pueblos Indígenas. Asimismo, dicen:</w:t>
      </w:r>
    </w:p>
    <w:p w14:paraId="2684D61D" w14:textId="77777777" w:rsidR="00D6787B" w:rsidRDefault="00D6787B" w:rsidP="00D6787B">
      <w:pPr>
        <w:ind w:left="567"/>
        <w:jc w:val="both"/>
      </w:pPr>
      <w:r>
        <w:t xml:space="preserve">“La reivindicación de ‘territorios integrales indígenas’ nace desde la Coordinadora Regional de los Pueblos Indígenas (CORPI) de Loreto, base de AIDESEP, y se sustenta en el reconocimiento internacional del derecho de libre determinación de los pueblos indígenas por la Declaración de las Naciones Unidas de 2007. En el año 2008, el gobierno provincial del </w:t>
      </w:r>
      <w:proofErr w:type="spellStart"/>
      <w:r>
        <w:t>Datem</w:t>
      </w:r>
      <w:proofErr w:type="spellEnd"/>
      <w:r>
        <w:t xml:space="preserve"> del Marañón inicia, a través de una ordenanza municipal, el Procedimiento Autónomo de Ordenamiento y zonificación Territorial para los Pueblos Indígenas de la provincia, indicando que es derecho y tarea de cada pueblo la realización de los planes de gestión territorial. En este marco de acción, </w:t>
      </w:r>
      <w:proofErr w:type="spellStart"/>
      <w:r>
        <w:t>Corpi</w:t>
      </w:r>
      <w:proofErr w:type="spellEnd"/>
      <w:r>
        <w:t xml:space="preserve"> y sus organizaciones étnicas de base comienzan un trabajo de autodeterminación de los territorios integrales, con el fin de conformar una Región Indígena Autónoma en el seno del Estado peruano.” (p. 45)</w:t>
      </w:r>
    </w:p>
    <w:p w14:paraId="5116E668" w14:textId="77777777" w:rsidR="00D6787B" w:rsidRDefault="00D6787B" w:rsidP="00D6787B">
      <w:pPr>
        <w:jc w:val="both"/>
      </w:pPr>
      <w:r>
        <w:t xml:space="preserve">Para ejemplificar esta mirada integral que tienen los pueblos indígenas, vale la pena mencionar un ejemplo del pueblo </w:t>
      </w:r>
      <w:proofErr w:type="spellStart"/>
      <w:r>
        <w:t>Kukama-Kukamiria</w:t>
      </w:r>
      <w:proofErr w:type="spellEnd"/>
      <w:r>
        <w:t xml:space="preserve">, para quienes los ríos son parte integral de su territorio por lo que el 8 de septiembre del 2021 la asociación  </w:t>
      </w:r>
      <w:proofErr w:type="spellStart"/>
      <w:r>
        <w:t>Waynakana</w:t>
      </w:r>
      <w:proofErr w:type="spellEnd"/>
      <w:r>
        <w:t xml:space="preserve"> </w:t>
      </w:r>
      <w:proofErr w:type="spellStart"/>
      <w:r>
        <w:t>Kamatawara</w:t>
      </w:r>
      <w:proofErr w:type="spellEnd"/>
      <w:r>
        <w:t xml:space="preserve"> </w:t>
      </w:r>
      <w:proofErr w:type="spellStart"/>
      <w:r>
        <w:t>Kana</w:t>
      </w:r>
      <w:proofErr w:type="spellEnd"/>
      <w:r>
        <w:t xml:space="preserve"> (“Mujeres trabajadoras” en idioma </w:t>
      </w:r>
      <w:proofErr w:type="spellStart"/>
      <w:r>
        <w:t>Kukama</w:t>
      </w:r>
      <w:proofErr w:type="spellEnd"/>
      <w:r>
        <w:t xml:space="preserve">)  presentó una demanda constitucional de amparo para que el Estado      reconozca al río Marañón como un sujeto de derechos con el fin de que se proteja esta fuente de agua ante las amenazas como derrames de petróleo, la contaminación por metales pesados, los proyectos de infraestructura, entre otros (Fernández y Ramírez, 2019; Quisca producciones </w:t>
      </w:r>
      <w:proofErr w:type="spellStart"/>
      <w:r>
        <w:t>et.al</w:t>
      </w:r>
      <w:proofErr w:type="spellEnd"/>
      <w:r>
        <w:t>., 2021 y Sociedad Peruana de Derecho ambiental, 2021)</w:t>
      </w:r>
      <w:r>
        <w:rPr>
          <w:vertAlign w:val="superscript"/>
        </w:rPr>
        <w:t>.</w:t>
      </w:r>
    </w:p>
    <w:p w14:paraId="769215BF" w14:textId="77777777" w:rsidR="00D6787B" w:rsidRDefault="00D6787B" w:rsidP="00D6787B">
      <w:pPr>
        <w:jc w:val="both"/>
      </w:pPr>
      <w:r>
        <w:t xml:space="preserve">Según </w:t>
      </w:r>
      <w:proofErr w:type="spellStart"/>
      <w:r>
        <w:t>Swissinfo</w:t>
      </w:r>
      <w:proofErr w:type="spellEnd"/>
      <w:r>
        <w:t xml:space="preserve"> (2021), la demanda se basa en experiencias previas en la India, Nueva Zelanda, Bangladesh, Australia y Canadá y cuenta con tres petitorios: 1. La declaración del río Marañón como sujeto de derechos, 2. La creación de un comité interregional que garantice la participación de los pueblos indígenas en la gestión de los recursos hídricos, 3. Que sea la organización indígena la que actúe como guardián del río y 4. Que se dé mantenimiento al oleoducto Norperuano.</w:t>
      </w:r>
    </w:p>
    <w:p w14:paraId="5D5924CA" w14:textId="60BD6EA2" w:rsidR="00D6787B" w:rsidRDefault="00D6787B" w:rsidP="00D6787B">
      <w:pPr>
        <w:jc w:val="both"/>
      </w:pPr>
      <w:r>
        <w:t xml:space="preserve">Lo anterior evidencia que la mirada integral de los territorios se encuentra extendida entre los </w:t>
      </w:r>
      <w:r w:rsidR="003357A3">
        <w:t>pueblos indígenas u originarios</w:t>
      </w:r>
      <w:r w:rsidR="00AB6F30">
        <w:t xml:space="preserve"> </w:t>
      </w:r>
      <w:r>
        <w:t xml:space="preserve">de diferentes países y que esta implica, efectivamente, una mirada animista de los mismos, por lo que las relaciones entre las personas y sus territorios es mucho más profunda y compleja que la que se mantiene en Occidente o en las sociedades occidentalizadas. </w:t>
      </w:r>
    </w:p>
    <w:p w14:paraId="3FE54282" w14:textId="77777777" w:rsidR="00D6787B" w:rsidRPr="004D5EB6" w:rsidRDefault="00D6787B" w:rsidP="00D6787B">
      <w:pPr>
        <w:jc w:val="both"/>
      </w:pPr>
      <w:r>
        <w:t xml:space="preserve">Por último, en relación con las agendas relacionadas al concepto de “vida plena” se conoce que este se aproxima a la idea de “buen vivir” que, según Acosta y Gudynas (2011), se difunde en toda América Latina. Este es un concepto que responde a la idea de “desarrollo” occidental/neoliberal y considera como punto importante la relación entre humanos y naturaleza. Esta idea se nutre de lo intelectual y lo práctico    y desde lo indígena a lo académico. Además, es un concepto en constante revisión y discusión. En este sentido, se resalta cómo para el pueblo </w:t>
      </w:r>
      <w:proofErr w:type="spellStart"/>
      <w:r>
        <w:t>Kukama-Kukamiria</w:t>
      </w:r>
      <w:proofErr w:type="spellEnd"/>
      <w:r>
        <w:t xml:space="preserve"> la noción de “vida plena” implica una mirada integral sobre el territorio, la cual es central para el desarrollo pleno en múltiples aspectos de la cotidianidad y existencia política. </w:t>
      </w:r>
      <w:bookmarkStart w:id="180" w:name="_Toc137231196"/>
    </w:p>
    <w:p w14:paraId="593548FF" w14:textId="7F9EA4CD" w:rsidR="00D6787B" w:rsidRPr="00BB1F9C" w:rsidRDefault="00D6787B" w:rsidP="007D5C27">
      <w:pPr>
        <w:pStyle w:val="Ttulo5"/>
        <w:spacing w:after="200"/>
        <w:jc w:val="both"/>
        <w:rPr>
          <w:color w:val="44546A" w:themeColor="text2"/>
        </w:rPr>
      </w:pPr>
      <w:bookmarkStart w:id="181" w:name="_Toc137491063"/>
      <w:bookmarkStart w:id="182" w:name="_Toc143624263"/>
      <w:commentRangeStart w:id="183"/>
      <w:r w:rsidRPr="00BB1F9C">
        <w:rPr>
          <w:color w:val="44546A" w:themeColor="text2"/>
        </w:rPr>
        <w:t>2</w:t>
      </w:r>
      <w:commentRangeEnd w:id="183"/>
      <w:r w:rsidR="00D7236A">
        <w:rPr>
          <w:rStyle w:val="Refdecomentario"/>
          <w:rFonts w:ascii="Calibri" w:eastAsiaTheme="minorHAnsi" w:hAnsi="Calibri" w:cs="Calibri"/>
          <w:caps w:val="0"/>
          <w:color w:val="auto"/>
        </w:rPr>
        <w:commentReference w:id="183"/>
      </w:r>
      <w:commentRangeStart w:id="184"/>
      <w:r w:rsidRPr="00BB1F9C">
        <w:rPr>
          <w:color w:val="44546A" w:themeColor="text2"/>
        </w:rPr>
        <w:t>.</w:t>
      </w:r>
      <w:r w:rsidR="00521832">
        <w:rPr>
          <w:color w:val="44546A" w:themeColor="text2"/>
        </w:rPr>
        <w:t>5</w:t>
      </w:r>
      <w:r w:rsidRPr="00BB1F9C">
        <w:rPr>
          <w:color w:val="44546A" w:themeColor="text2"/>
        </w:rPr>
        <w:t xml:space="preserve">.2.1.3. </w:t>
      </w:r>
      <w:bookmarkEnd w:id="180"/>
      <w:bookmarkEnd w:id="181"/>
      <w:r w:rsidR="00EE30E8">
        <w:rPr>
          <w:caps w:val="0"/>
          <w:color w:val="44546A" w:themeColor="text2"/>
        </w:rPr>
        <w:t>Permanente despojo de los territorios de los pueblos indígenas u originarios y respuesta ineficaz del estado frente a esta situación</w:t>
      </w:r>
      <w:bookmarkEnd w:id="182"/>
      <w:commentRangeEnd w:id="184"/>
      <w:r w:rsidR="00B45F68">
        <w:rPr>
          <w:rStyle w:val="Refdecomentario"/>
          <w:rFonts w:ascii="Calibri" w:eastAsiaTheme="minorHAnsi" w:hAnsi="Calibri" w:cs="Calibri"/>
          <w:caps w:val="0"/>
          <w:color w:val="auto"/>
        </w:rPr>
        <w:commentReference w:id="184"/>
      </w:r>
    </w:p>
    <w:p w14:paraId="6C3E3B52" w14:textId="5E4A1770" w:rsidR="00D6787B" w:rsidRDefault="00D6787B" w:rsidP="00D6787B">
      <w:pPr>
        <w:jc w:val="both"/>
      </w:pPr>
      <w:r>
        <w:t xml:space="preserve">Históricamente, las poblaciones indígenas u originarias se han visto bajo la amenaza de perder sus territorios y tierras por la invasión de estas, desde colonizadores hasta personas con intereses lucrativos a través de actividades ilegales como la minería o tala ilegal y demás delitos en torno a estas actividades, o incluso el generado por el mismo Estado. Bajo este escenario, se identifican dos factores vinculados a esta situación de permanente despojo de los territorios de los </w:t>
      </w:r>
      <w:r w:rsidR="003357A3">
        <w:t>pueblos indígenas u originarios</w:t>
      </w:r>
      <w:r w:rsidR="00AB6F30">
        <w:t xml:space="preserve"> </w:t>
      </w:r>
      <w:r>
        <w:t xml:space="preserve">frente a la ineficaz respuesta estatal. </w:t>
      </w:r>
    </w:p>
    <w:p w14:paraId="2A76AD14" w14:textId="77777777" w:rsidR="00D6787B" w:rsidRDefault="00D6787B" w:rsidP="00D6787B">
      <w:pPr>
        <w:jc w:val="both"/>
      </w:pPr>
      <w:r>
        <w:t>Por un lado, la ocupación ilegal de las tierras y territorios de los pueblos indígenas u originarios: El patrón masivo y persistente de ocupación ilegal y la falta de presencia del Estado para corregir esta situación limita la seguridad territorial y los medios de subsistencia, identidad y supervivencia de las comunidades (</w:t>
      </w:r>
      <w:proofErr w:type="spellStart"/>
      <w:r>
        <w:t>MacKay</w:t>
      </w:r>
      <w:proofErr w:type="spellEnd"/>
      <w:r>
        <w:t xml:space="preserve"> y Morales, 2014). Esto implica la presencia de actividades extractivas ilegales de recursos forestales y fauna, presencia de minería ilegal, narcotráfico, tráfico de tierras, invasiones, entre otras; lo cual genera un deterioro del territorio, tales como la deforestación y degradación de bosques, la desertificación de los suelos, extinción de especies, inseguridad alimentaria, etc.</w:t>
      </w:r>
    </w:p>
    <w:p w14:paraId="25DAAE83" w14:textId="77777777" w:rsidR="00D6787B" w:rsidRDefault="00D6787B" w:rsidP="00D6787B">
      <w:pPr>
        <w:jc w:val="both"/>
      </w:pPr>
      <w:r>
        <w:t>Y, por otro, la superposición de derechos en tierras y territorios indígenas. Se entiende la superposición de derechos como aquella “situación en la cual más de dos actores reclaman el mismo o diferentes recursos sobre una misma área” (Monterroso y Larson, 2018). De acuerdo con dicha definición, se puede identificar los siguientes casos de superposición de derechos en tierras y territorios de las comunidades indígenas (Presidencia del Consejo de Ministros (PCM), 2019):</w:t>
      </w:r>
    </w:p>
    <w:p w14:paraId="51658DB0" w14:textId="77777777" w:rsidR="00D6787B" w:rsidRDefault="00D6787B" w:rsidP="003A41C1">
      <w:pPr>
        <w:numPr>
          <w:ilvl w:val="0"/>
          <w:numId w:val="10"/>
        </w:numPr>
        <w:spacing w:after="0"/>
      </w:pPr>
      <w:r>
        <w:t>Superposición con Bosques de Producción Permanente (BPP)</w:t>
      </w:r>
    </w:p>
    <w:p w14:paraId="3FF97852" w14:textId="77777777" w:rsidR="00D6787B" w:rsidRDefault="00D6787B" w:rsidP="003A41C1">
      <w:pPr>
        <w:numPr>
          <w:ilvl w:val="0"/>
          <w:numId w:val="10"/>
        </w:numPr>
        <w:spacing w:after="0"/>
      </w:pPr>
      <w:r>
        <w:t>Superposición con Áreas Naturales Protegidas</w:t>
      </w:r>
    </w:p>
    <w:p w14:paraId="6089C465" w14:textId="77777777" w:rsidR="00D6787B" w:rsidRDefault="00D6787B" w:rsidP="003A41C1">
      <w:pPr>
        <w:numPr>
          <w:ilvl w:val="0"/>
          <w:numId w:val="10"/>
        </w:numPr>
        <w:spacing w:after="0"/>
      </w:pPr>
      <w:r>
        <w:t>Superposición con concesiones forestales</w:t>
      </w:r>
    </w:p>
    <w:p w14:paraId="20403208" w14:textId="77777777" w:rsidR="00D6787B" w:rsidRDefault="00D6787B" w:rsidP="003A41C1">
      <w:pPr>
        <w:numPr>
          <w:ilvl w:val="0"/>
          <w:numId w:val="10"/>
        </w:numPr>
        <w:spacing w:after="0"/>
      </w:pPr>
      <w:r>
        <w:t>Superposición con lotes de Hidrocarburos</w:t>
      </w:r>
    </w:p>
    <w:p w14:paraId="59CC207E" w14:textId="77777777" w:rsidR="00D6787B" w:rsidRDefault="00D6787B" w:rsidP="003A41C1">
      <w:pPr>
        <w:numPr>
          <w:ilvl w:val="0"/>
          <w:numId w:val="10"/>
        </w:numPr>
        <w:spacing w:after="0"/>
      </w:pPr>
      <w:r>
        <w:t>Superposición con concesiones mineras</w:t>
      </w:r>
    </w:p>
    <w:p w14:paraId="07075579" w14:textId="77777777" w:rsidR="00D6787B" w:rsidRDefault="00D6787B" w:rsidP="003A41C1">
      <w:pPr>
        <w:numPr>
          <w:ilvl w:val="0"/>
          <w:numId w:val="10"/>
        </w:numPr>
        <w:spacing w:after="0"/>
      </w:pPr>
      <w:r>
        <w:t>Superposición con Predios Rurales Individuales</w:t>
      </w:r>
    </w:p>
    <w:p w14:paraId="3F66B250" w14:textId="77777777" w:rsidR="00D6787B" w:rsidRDefault="00D6787B" w:rsidP="003A41C1">
      <w:pPr>
        <w:numPr>
          <w:ilvl w:val="0"/>
          <w:numId w:val="10"/>
        </w:numPr>
        <w:spacing w:after="0"/>
      </w:pPr>
      <w:r>
        <w:t>Superposición con predios del Estado</w:t>
      </w:r>
    </w:p>
    <w:p w14:paraId="61D3791B" w14:textId="77777777" w:rsidR="00D6787B" w:rsidRDefault="00D6787B" w:rsidP="003A41C1">
      <w:pPr>
        <w:numPr>
          <w:ilvl w:val="0"/>
          <w:numId w:val="10"/>
        </w:numPr>
        <w:spacing w:after="0"/>
      </w:pPr>
      <w:r>
        <w:t>Superposición con otras comunidades</w:t>
      </w:r>
    </w:p>
    <w:p w14:paraId="08D9FD0B" w14:textId="77777777" w:rsidR="00D6787B" w:rsidRDefault="00D6787B" w:rsidP="003A41C1">
      <w:pPr>
        <w:numPr>
          <w:ilvl w:val="0"/>
          <w:numId w:val="10"/>
        </w:numPr>
      </w:pPr>
      <w:r>
        <w:t>Superposición con zonas arqueológicas</w:t>
      </w:r>
    </w:p>
    <w:p w14:paraId="2DCD489E" w14:textId="77777777" w:rsidR="00D6787B" w:rsidRDefault="00D6787B" w:rsidP="00D6787B">
      <w:pPr>
        <w:jc w:val="both"/>
      </w:pPr>
      <w:r>
        <w:t xml:space="preserve">En ambas situaciones, se pueden producir conflictos por dichas invasiones, que ponen en desventaja a las poblaciones indígenas u originarias, ya sea por la fuerza de la represión o el carácter legal que la acompaña. Incluso sin la existencia de conflictos, la invasión de territorios y tierras indígenas supone un peligro para las poblaciones indígenas u originarias por el hecho de constituir una posibilidad de amenaza frente a sus usos y costumbres, además de estar vinculado a actividades ilegales. </w:t>
      </w:r>
    </w:p>
    <w:p w14:paraId="3767A306" w14:textId="77777777" w:rsidR="00D6787B" w:rsidRDefault="00D6787B" w:rsidP="00D6787B">
      <w:pPr>
        <w:jc w:val="both"/>
      </w:pPr>
      <w:r>
        <w:t>En este punto hay que tener en cuenta varios factores de riesgo para la vida y bienestar de las poblaciones indígenas u originarias. En primer lugar, se encuentra el riesgo de contaminación que causan estas actividades ilícitas, ante las cuales no necesariamente la medicina ancestral de estas poblaciones está preparada para enfrentarlas. Además, los bosques y animales que los habitan forman parte de la cosmovisión de las poblaciones indígenas u originarias: arrancarles estos elementos sería un equivalente a quitarles parte de su cultura.</w:t>
      </w:r>
    </w:p>
    <w:p w14:paraId="1DE5FDEA" w14:textId="77777777" w:rsidR="00D6787B" w:rsidRDefault="00D6787B" w:rsidP="00D6787B">
      <w:pPr>
        <w:jc w:val="both"/>
      </w:pPr>
      <w:r>
        <w:t>Otra situación problemática al respecto son las controversias en cuanto a los derechos territoriales. Según el Informe de la Defensoría del Pueblo del año 2018, “como parte de la supervisión realizada a 24 gobiernos regionales, el 67% de ellos (16) indicó que han registrado controversias durante los procedimientos de reconocimiento y titulación de comunidades campesinas y nativas. El 21% (5) informó que no han registrado controversias, mientras que el 12% (3 gobiernos regionales) no proporcionó información al respecto. De igual modo, se visibiliza la falta instrumentos legales de protección y la falta de atención a las controversias identificadas para otorgar oportunamente los derechos territoriales a los pueblos indígenas u originarios.</w:t>
      </w:r>
    </w:p>
    <w:p w14:paraId="71CBEE55" w14:textId="2C7CC7D5" w:rsidR="00883E6A" w:rsidRDefault="00D6787B" w:rsidP="008F29B6">
      <w:pPr>
        <w:jc w:val="both"/>
      </w:pPr>
      <w:commentRangeStart w:id="185"/>
      <w:r>
        <w:t>Asimismo, la Defensoría del Pueblo (2018) identificó 32 controversias durante el procedimiento de reconocimiento y titulación de comunidades campesinas según gobiernos regionales, dicha información se encuentra en el Gráfico 3.</w:t>
      </w:r>
      <w:bookmarkStart w:id="186" w:name="_heading=h.3o7alnk" w:colFirst="0" w:colLast="0"/>
      <w:bookmarkEnd w:id="186"/>
      <w:commentRangeEnd w:id="185"/>
      <w:r w:rsidR="00B45F68">
        <w:rPr>
          <w:rStyle w:val="Refdecomentario"/>
          <w:rFonts w:eastAsiaTheme="minorHAnsi"/>
        </w:rPr>
        <w:commentReference w:id="185"/>
      </w:r>
    </w:p>
    <w:p w14:paraId="71DAB71A" w14:textId="467D3743" w:rsidR="00B968EC" w:rsidRPr="00B968EC" w:rsidRDefault="007D5C27" w:rsidP="007D5C27">
      <w:pPr>
        <w:pStyle w:val="Descripcin"/>
      </w:pPr>
      <w:bookmarkStart w:id="187" w:name="_Toc143202952"/>
      <w:r>
        <w:t xml:space="preserve">Gráfico </w:t>
      </w:r>
      <w:r w:rsidR="00000000">
        <w:fldChar w:fldCharType="begin"/>
      </w:r>
      <w:r w:rsidR="00000000">
        <w:instrText xml:space="preserve"> SEQ Gráfico \* ARABIC </w:instrText>
      </w:r>
      <w:r w:rsidR="00000000">
        <w:fldChar w:fldCharType="separate"/>
      </w:r>
      <w:r w:rsidR="00740F56">
        <w:rPr>
          <w:noProof/>
        </w:rPr>
        <w:t>3</w:t>
      </w:r>
      <w:r w:rsidR="00000000">
        <w:rPr>
          <w:noProof/>
        </w:rPr>
        <w:fldChar w:fldCharType="end"/>
      </w:r>
      <w:r w:rsidRPr="00B968EC">
        <w:t xml:space="preserve">. Perú: Controversias identificadas durante los procedimientos de reconocimiento y titulación de comunidades campesinas Según Gobiernos </w:t>
      </w:r>
      <w:r>
        <w:t>R</w:t>
      </w:r>
      <w:r w:rsidRPr="00B968EC">
        <w:t>egionales, 2018 (en número).</w:t>
      </w:r>
      <w:bookmarkEnd w:id="187"/>
    </w:p>
    <w:p w14:paraId="3EFEC73A" w14:textId="77777777" w:rsidR="00932140" w:rsidRDefault="00932140" w:rsidP="00932140">
      <w:pPr>
        <w:spacing w:after="0"/>
        <w:jc w:val="center"/>
        <w:rPr>
          <w:sz w:val="18"/>
          <w:szCs w:val="18"/>
        </w:rPr>
      </w:pPr>
      <w:r>
        <w:rPr>
          <w:noProof/>
        </w:rPr>
        <w:drawing>
          <wp:inline distT="0" distB="0" distL="0" distR="0" wp14:anchorId="6518A99B" wp14:editId="04B819ED">
            <wp:extent cx="4560570" cy="2750820"/>
            <wp:effectExtent l="0" t="0" r="11430" b="11430"/>
            <wp:docPr id="448181016" name="Gráfico 1">
              <a:extLst xmlns:a="http://schemas.openxmlformats.org/drawingml/2006/main">
                <a:ext uri="{FF2B5EF4-FFF2-40B4-BE49-F238E27FC236}">
                  <a16:creationId xmlns:a16="http://schemas.microsoft.com/office/drawing/2014/main" id="{351DB998-9052-8E25-40B8-448F109224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1323CD1" w14:textId="4F07B25F" w:rsidR="00932140" w:rsidRPr="00883E6A" w:rsidRDefault="00D6787B" w:rsidP="00883E6A">
      <w:pPr>
        <w:rPr>
          <w:sz w:val="18"/>
          <w:szCs w:val="18"/>
        </w:rPr>
      </w:pPr>
      <w:r w:rsidRPr="00141C06">
        <w:rPr>
          <w:sz w:val="18"/>
          <w:szCs w:val="18"/>
        </w:rPr>
        <w:t>Fuente: Información proporcionada por Gobiernos Regionales. Elaboración: Defensoría del Pueblo.</w:t>
      </w:r>
    </w:p>
    <w:p w14:paraId="7B8A67A5" w14:textId="43DB6525" w:rsidR="00883E6A" w:rsidRDefault="00D6787B" w:rsidP="00BD2BB2">
      <w:pPr>
        <w:jc w:val="both"/>
      </w:pPr>
      <w:r>
        <w:t>En cuanto a las comunidades nativas, en el mismo estudio, dio cuenta de 103 controversias proporcionadas por gobiernos regionales, las que podemos identificar en el Gráfico 4.</w:t>
      </w:r>
      <w:bookmarkStart w:id="188" w:name="_heading=h.23ckvvd" w:colFirst="0" w:colLast="0"/>
      <w:bookmarkEnd w:id="188"/>
    </w:p>
    <w:p w14:paraId="52C40EF0" w14:textId="5B9F3EE1" w:rsidR="00003025" w:rsidRDefault="00003025" w:rsidP="00BD2BB2">
      <w:pPr>
        <w:jc w:val="both"/>
      </w:pPr>
    </w:p>
    <w:p w14:paraId="073C249E" w14:textId="77777777" w:rsidR="00003025" w:rsidRDefault="00003025" w:rsidP="00BD2BB2">
      <w:pPr>
        <w:jc w:val="both"/>
      </w:pPr>
    </w:p>
    <w:p w14:paraId="1BCF5C07" w14:textId="27990DF4" w:rsidR="00D6787B" w:rsidRDefault="00DB3E0A" w:rsidP="00DB3E0A">
      <w:pPr>
        <w:pStyle w:val="Descripcin"/>
        <w:rPr>
          <w:rFonts w:asciiTheme="majorHAnsi" w:hAnsiTheme="majorHAnsi" w:cstheme="majorHAnsi"/>
          <w:noProof/>
          <w:sz w:val="20"/>
          <w:szCs w:val="20"/>
        </w:rPr>
      </w:pPr>
      <w:bookmarkStart w:id="189" w:name="_Toc143202953"/>
      <w:r>
        <w:t xml:space="preserve">Gráfico </w:t>
      </w:r>
      <w:r w:rsidR="00000000">
        <w:fldChar w:fldCharType="begin"/>
      </w:r>
      <w:r w:rsidR="00000000">
        <w:instrText xml:space="preserve"> SEQ Gráfico \* ARABIC </w:instrText>
      </w:r>
      <w:r w:rsidR="00000000">
        <w:fldChar w:fldCharType="separate"/>
      </w:r>
      <w:r w:rsidR="00740F56">
        <w:rPr>
          <w:noProof/>
        </w:rPr>
        <w:t>4</w:t>
      </w:r>
      <w:r w:rsidR="00000000">
        <w:rPr>
          <w:noProof/>
        </w:rPr>
        <w:fldChar w:fldCharType="end"/>
      </w:r>
      <w:r w:rsidRPr="006F075E">
        <w:rPr>
          <w:rFonts w:asciiTheme="minorHAnsi" w:hAnsiTheme="minorHAnsi" w:cstheme="minorHAnsi"/>
          <w:sz w:val="20"/>
          <w:szCs w:val="20"/>
        </w:rPr>
        <w:t>. Controversias identificadas durante los procedimientos de reconocimiento y titulación de comunidades nativas según gobiernos REGIONALES, 2018 (en número)</w:t>
      </w:r>
      <w:sdt>
        <w:sdtPr>
          <w:rPr>
            <w:rFonts w:asciiTheme="majorHAnsi" w:hAnsiTheme="majorHAnsi" w:cstheme="majorHAnsi"/>
            <w:sz w:val="20"/>
            <w:szCs w:val="20"/>
          </w:rPr>
          <w:tag w:val="goog_rdk_48"/>
          <w:id w:val="-651599246"/>
          <w:showingPlcHdr/>
        </w:sdtPr>
        <w:sdtContent>
          <w:r w:rsidRPr="006F075E">
            <w:rPr>
              <w:rFonts w:asciiTheme="majorHAnsi" w:hAnsiTheme="majorHAnsi" w:cstheme="majorHAnsi"/>
              <w:sz w:val="20"/>
              <w:szCs w:val="20"/>
            </w:rPr>
            <w:t xml:space="preserve">     </w:t>
          </w:r>
        </w:sdtContent>
      </w:sdt>
      <w:bookmarkEnd w:id="189"/>
    </w:p>
    <w:p w14:paraId="3C430B3D" w14:textId="1F5A2A67" w:rsidR="00DB3E0A" w:rsidRPr="00DB3E0A" w:rsidRDefault="00DB3E0A" w:rsidP="00DB3E0A">
      <w:pPr>
        <w:spacing w:after="0"/>
        <w:jc w:val="center"/>
      </w:pPr>
      <w:r>
        <w:rPr>
          <w:noProof/>
        </w:rPr>
        <w:drawing>
          <wp:inline distT="0" distB="0" distL="0" distR="0" wp14:anchorId="611985C9" wp14:editId="25C74263">
            <wp:extent cx="4864418" cy="3405186"/>
            <wp:effectExtent l="0" t="0" r="12700" b="5080"/>
            <wp:docPr id="1822739000" name="Gráfico 1">
              <a:extLst xmlns:a="http://schemas.openxmlformats.org/drawingml/2006/main">
                <a:ext uri="{FF2B5EF4-FFF2-40B4-BE49-F238E27FC236}">
                  <a16:creationId xmlns:a16="http://schemas.microsoft.com/office/drawing/2014/main" id="{A117801A-A676-807D-E716-F86B83A290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D0A45F1" w14:textId="77777777" w:rsidR="00D6787B" w:rsidRPr="00624A2A" w:rsidRDefault="00D6787B" w:rsidP="00D6787B">
      <w:pPr>
        <w:rPr>
          <w:sz w:val="20"/>
          <w:szCs w:val="20"/>
        </w:rPr>
      </w:pPr>
      <w:r w:rsidRPr="006F075E">
        <w:rPr>
          <w:sz w:val="20"/>
          <w:szCs w:val="20"/>
        </w:rPr>
        <w:t>Fuente: Información proporcionada por Gobiernos Regionales. Elaboración: Defensoría del Pueblo.</w:t>
      </w:r>
      <w:bookmarkStart w:id="190" w:name="_Toc137231197"/>
    </w:p>
    <w:p w14:paraId="0E2A20BF" w14:textId="7E1E42A8" w:rsidR="00D6787B" w:rsidRDefault="00D6787B" w:rsidP="00D6787B">
      <w:pPr>
        <w:pStyle w:val="NormalWeb"/>
        <w:shd w:val="clear" w:color="auto" w:fill="FFFFFF"/>
        <w:spacing w:after="0"/>
        <w:jc w:val="both"/>
        <w:textAlignment w:val="baseline"/>
        <w:rPr>
          <w:rFonts w:asciiTheme="minorHAnsi" w:hAnsiTheme="minorHAnsi" w:cstheme="minorHAnsi"/>
        </w:rPr>
      </w:pPr>
      <w:r w:rsidRPr="003C4466">
        <w:rPr>
          <w:rFonts w:asciiTheme="minorHAnsi" w:hAnsiTheme="minorHAnsi" w:cstheme="minorHAnsi"/>
        </w:rPr>
        <w:t xml:space="preserve">Finalmente, otro aspecto problemático a resaltar es que, entre 2013 y 2020, se han reportado 9 asesinatos de líderes indígenas de la Amazonía peruana, a causa de traficantes de tierras y taladores ilegales (DAR, 2020). </w:t>
      </w:r>
      <w:r>
        <w:rPr>
          <w:rFonts w:asciiTheme="minorHAnsi" w:hAnsiTheme="minorHAnsi" w:cstheme="minorHAnsi"/>
        </w:rPr>
        <w:t>Dicha institución reporta que, e</w:t>
      </w:r>
      <w:r w:rsidRPr="003C4466">
        <w:rPr>
          <w:rFonts w:asciiTheme="minorHAnsi" w:hAnsiTheme="minorHAnsi" w:cstheme="minorHAnsi"/>
        </w:rPr>
        <w:t xml:space="preserve">l último asesinato a un líder amazónico en Perú, ocurrió el pasado 12 de abril, durante el periodo de cuarentena decretado por el Gobierno peruano. Su víctima fue Arbildo Meléndez </w:t>
      </w:r>
      <w:proofErr w:type="spellStart"/>
      <w:r w:rsidRPr="003C4466">
        <w:rPr>
          <w:rFonts w:asciiTheme="minorHAnsi" w:hAnsiTheme="minorHAnsi" w:cstheme="minorHAnsi"/>
        </w:rPr>
        <w:t>Grández</w:t>
      </w:r>
      <w:proofErr w:type="spellEnd"/>
      <w:r w:rsidRPr="003C4466">
        <w:rPr>
          <w:rFonts w:asciiTheme="minorHAnsi" w:hAnsiTheme="minorHAnsi" w:cstheme="minorHAnsi"/>
        </w:rPr>
        <w:t xml:space="preserve">, del pueblo </w:t>
      </w:r>
      <w:proofErr w:type="spellStart"/>
      <w:r w:rsidRPr="003C4466">
        <w:rPr>
          <w:rFonts w:asciiTheme="minorHAnsi" w:hAnsiTheme="minorHAnsi" w:cstheme="minorHAnsi"/>
        </w:rPr>
        <w:t>Cacataibo</w:t>
      </w:r>
      <w:proofErr w:type="spellEnd"/>
      <w:r>
        <w:rPr>
          <w:rFonts w:asciiTheme="minorHAnsi" w:hAnsiTheme="minorHAnsi" w:cstheme="minorHAnsi"/>
        </w:rPr>
        <w:t>, p</w:t>
      </w:r>
      <w:r w:rsidRPr="003C4466">
        <w:rPr>
          <w:rFonts w:asciiTheme="minorHAnsi" w:hAnsiTheme="minorHAnsi" w:cstheme="minorHAnsi"/>
        </w:rPr>
        <w:t xml:space="preserve">ertenecía a la comunidad nativa </w:t>
      </w:r>
      <w:proofErr w:type="spellStart"/>
      <w:r w:rsidRPr="003C4466">
        <w:rPr>
          <w:rFonts w:asciiTheme="minorHAnsi" w:hAnsiTheme="minorHAnsi" w:cstheme="minorHAnsi"/>
        </w:rPr>
        <w:t>Unipacuyacu</w:t>
      </w:r>
      <w:proofErr w:type="spellEnd"/>
      <w:r w:rsidRPr="003C4466">
        <w:rPr>
          <w:rFonts w:asciiTheme="minorHAnsi" w:hAnsiTheme="minorHAnsi" w:cstheme="minorHAnsi"/>
        </w:rPr>
        <w:t xml:space="preserve">, ubicada en el distrito de Codo del Pozuzo, provincia de Puerto Inca, departamento de Huánuco. </w:t>
      </w:r>
      <w:r>
        <w:rPr>
          <w:rFonts w:asciiTheme="minorHAnsi" w:hAnsiTheme="minorHAnsi" w:cstheme="minorHAnsi"/>
        </w:rPr>
        <w:t>Se informa que, d</w:t>
      </w:r>
      <w:r w:rsidRPr="003C4466">
        <w:rPr>
          <w:rFonts w:asciiTheme="minorHAnsi" w:hAnsiTheme="minorHAnsi" w:cstheme="minorHAnsi"/>
        </w:rPr>
        <w:t xml:space="preserve">esde hace varios años, el </w:t>
      </w:r>
      <w:proofErr w:type="spellStart"/>
      <w:r w:rsidRPr="003C4466">
        <w:rPr>
          <w:rFonts w:asciiTheme="minorHAnsi" w:hAnsiTheme="minorHAnsi" w:cstheme="minorHAnsi"/>
        </w:rPr>
        <w:t>apu</w:t>
      </w:r>
      <w:proofErr w:type="spellEnd"/>
      <w:r w:rsidRPr="003C4466">
        <w:rPr>
          <w:rFonts w:asciiTheme="minorHAnsi" w:hAnsiTheme="minorHAnsi" w:cstheme="minorHAnsi"/>
        </w:rPr>
        <w:t xml:space="preserve"> Meléndez solicitaba la titulación del territorio de su comunidad,</w:t>
      </w:r>
      <w:r>
        <w:rPr>
          <w:rFonts w:asciiTheme="minorHAnsi" w:hAnsiTheme="minorHAnsi" w:cstheme="minorHAnsi"/>
        </w:rPr>
        <w:t xml:space="preserve"> recibiendo</w:t>
      </w:r>
      <w:r w:rsidRPr="003C4466">
        <w:rPr>
          <w:rFonts w:asciiTheme="minorHAnsi" w:hAnsiTheme="minorHAnsi" w:cstheme="minorHAnsi"/>
        </w:rPr>
        <w:t xml:space="preserve"> amenazas de muerte por parte de invasores vinculados al cultivo ilegal de coca y al tráfico de tierra</w:t>
      </w:r>
      <w:r>
        <w:rPr>
          <w:rFonts w:asciiTheme="minorHAnsi" w:hAnsiTheme="minorHAnsi" w:cstheme="minorHAnsi"/>
        </w:rPr>
        <w:t xml:space="preserve">. A continuación, se adjunta la lista de líderes indígenas asesinados bajo el periodo 2013 – 2020. </w:t>
      </w:r>
    </w:p>
    <w:p w14:paraId="68C15A8C" w14:textId="3E01585E" w:rsidR="00141C06" w:rsidRDefault="00141C06" w:rsidP="00D6787B">
      <w:pPr>
        <w:pStyle w:val="NormalWeb"/>
        <w:shd w:val="clear" w:color="auto" w:fill="FFFFFF"/>
        <w:spacing w:after="0"/>
        <w:jc w:val="both"/>
        <w:textAlignment w:val="baseline"/>
        <w:rPr>
          <w:rFonts w:asciiTheme="minorHAnsi" w:hAnsiTheme="minorHAnsi" w:cstheme="minorHAnsi"/>
        </w:rPr>
      </w:pPr>
    </w:p>
    <w:p w14:paraId="3DBB3C05" w14:textId="1BB9D348" w:rsidR="00141C06" w:rsidRDefault="00DB3E0A" w:rsidP="00DB3E0A">
      <w:pPr>
        <w:pStyle w:val="Descripcin"/>
      </w:pPr>
      <w:r>
        <w:t xml:space="preserve">Tabla </w:t>
      </w:r>
      <w:r w:rsidR="00684726">
        <w:t>14</w:t>
      </w:r>
      <w:r>
        <w:t xml:space="preserve">. </w:t>
      </w:r>
      <w:r w:rsidRPr="007734E3">
        <w:t>lista de líderes indígenas asesinados bajo el periodo 2013 – 2020</w:t>
      </w:r>
    </w:p>
    <w:tbl>
      <w:tblPr>
        <w:tblStyle w:val="Tablaconcuadrcula"/>
        <w:tblW w:w="0" w:type="auto"/>
        <w:tblLook w:val="04A0" w:firstRow="1" w:lastRow="0" w:firstColumn="1" w:lastColumn="0" w:noHBand="0" w:noVBand="1"/>
      </w:tblPr>
      <w:tblGrid>
        <w:gridCol w:w="444"/>
        <w:gridCol w:w="2864"/>
        <w:gridCol w:w="1876"/>
        <w:gridCol w:w="1658"/>
        <w:gridCol w:w="1652"/>
      </w:tblGrid>
      <w:tr w:rsidR="00141C06" w14:paraId="6DC6AE13" w14:textId="77777777" w:rsidTr="00003025">
        <w:trPr>
          <w:trHeight w:val="20"/>
        </w:trPr>
        <w:tc>
          <w:tcPr>
            <w:tcW w:w="444" w:type="dxa"/>
            <w:shd w:val="clear" w:color="auto" w:fill="006666"/>
          </w:tcPr>
          <w:p w14:paraId="6F21597C" w14:textId="692A2FBA" w:rsidR="00141C06" w:rsidRPr="003203F7" w:rsidRDefault="00141C06" w:rsidP="00141C06">
            <w:pPr>
              <w:pStyle w:val="Descripcin"/>
              <w:rPr>
                <w:rFonts w:asciiTheme="minorHAnsi" w:eastAsiaTheme="minorHAnsi" w:hAnsiTheme="minorHAnsi" w:cstheme="minorHAnsi"/>
                <w:smallCaps w:val="0"/>
                <w:color w:val="FFFFFF" w:themeColor="background1"/>
                <w:sz w:val="20"/>
                <w:szCs w:val="20"/>
              </w:rPr>
            </w:pPr>
            <w:proofErr w:type="spellStart"/>
            <w:r w:rsidRPr="003203F7">
              <w:rPr>
                <w:rFonts w:asciiTheme="minorHAnsi" w:eastAsiaTheme="minorHAnsi" w:hAnsiTheme="minorHAnsi" w:cstheme="minorHAnsi"/>
                <w:smallCaps w:val="0"/>
                <w:color w:val="FFFFFF" w:themeColor="background1"/>
                <w:sz w:val="20"/>
                <w:szCs w:val="20"/>
              </w:rPr>
              <w:t>N°</w:t>
            </w:r>
            <w:proofErr w:type="spellEnd"/>
          </w:p>
        </w:tc>
        <w:tc>
          <w:tcPr>
            <w:tcW w:w="2864" w:type="dxa"/>
            <w:shd w:val="clear" w:color="auto" w:fill="006666"/>
          </w:tcPr>
          <w:p w14:paraId="6D72EB4C" w14:textId="6AA31673" w:rsidR="00141C06" w:rsidRPr="003203F7" w:rsidRDefault="00141C06" w:rsidP="00141C06">
            <w:pPr>
              <w:pStyle w:val="Descripcin"/>
              <w:rPr>
                <w:rFonts w:asciiTheme="minorHAnsi" w:eastAsiaTheme="minorHAnsi" w:hAnsiTheme="minorHAnsi" w:cstheme="minorHAnsi"/>
                <w:smallCaps w:val="0"/>
                <w:color w:val="FFFFFF" w:themeColor="background1"/>
                <w:sz w:val="20"/>
                <w:szCs w:val="20"/>
              </w:rPr>
            </w:pPr>
            <w:r w:rsidRPr="003203F7">
              <w:rPr>
                <w:rFonts w:asciiTheme="minorHAnsi" w:eastAsiaTheme="minorHAnsi" w:hAnsiTheme="minorHAnsi" w:cstheme="minorHAnsi"/>
                <w:smallCaps w:val="0"/>
                <w:color w:val="FFFFFF" w:themeColor="background1"/>
                <w:sz w:val="20"/>
                <w:szCs w:val="20"/>
              </w:rPr>
              <w:t>Nombre y apellidos</w:t>
            </w:r>
          </w:p>
        </w:tc>
        <w:tc>
          <w:tcPr>
            <w:tcW w:w="1876" w:type="dxa"/>
            <w:shd w:val="clear" w:color="auto" w:fill="006666"/>
          </w:tcPr>
          <w:p w14:paraId="6CB9A92F" w14:textId="16B8EDFE" w:rsidR="00141C06" w:rsidRPr="003203F7" w:rsidRDefault="00141C06" w:rsidP="00141C06">
            <w:pPr>
              <w:pStyle w:val="Descripcin"/>
              <w:rPr>
                <w:rFonts w:asciiTheme="minorHAnsi" w:eastAsiaTheme="minorHAnsi" w:hAnsiTheme="minorHAnsi" w:cstheme="minorHAnsi"/>
                <w:smallCaps w:val="0"/>
                <w:color w:val="FFFFFF" w:themeColor="background1"/>
                <w:sz w:val="20"/>
                <w:szCs w:val="20"/>
              </w:rPr>
            </w:pPr>
            <w:r w:rsidRPr="003203F7">
              <w:rPr>
                <w:rFonts w:asciiTheme="minorHAnsi" w:eastAsiaTheme="minorHAnsi" w:hAnsiTheme="minorHAnsi" w:cstheme="minorHAnsi"/>
                <w:smallCaps w:val="0"/>
                <w:color w:val="FFFFFF" w:themeColor="background1"/>
                <w:sz w:val="20"/>
                <w:szCs w:val="20"/>
              </w:rPr>
              <w:t>Tipo de muerte</w:t>
            </w:r>
          </w:p>
        </w:tc>
        <w:tc>
          <w:tcPr>
            <w:tcW w:w="1658" w:type="dxa"/>
            <w:shd w:val="clear" w:color="auto" w:fill="006666"/>
          </w:tcPr>
          <w:p w14:paraId="299C638A" w14:textId="5047B042" w:rsidR="00141C06" w:rsidRPr="003203F7" w:rsidRDefault="00141C06" w:rsidP="00141C06">
            <w:pPr>
              <w:pStyle w:val="Descripcin"/>
              <w:rPr>
                <w:rFonts w:asciiTheme="minorHAnsi" w:eastAsiaTheme="minorHAnsi" w:hAnsiTheme="minorHAnsi" w:cstheme="minorHAnsi"/>
                <w:smallCaps w:val="0"/>
                <w:color w:val="FFFFFF" w:themeColor="background1"/>
                <w:sz w:val="20"/>
                <w:szCs w:val="20"/>
              </w:rPr>
            </w:pPr>
            <w:r w:rsidRPr="003203F7">
              <w:rPr>
                <w:rFonts w:asciiTheme="minorHAnsi" w:eastAsiaTheme="minorHAnsi" w:hAnsiTheme="minorHAnsi" w:cstheme="minorHAnsi"/>
                <w:smallCaps w:val="0"/>
                <w:color w:val="FFFFFF" w:themeColor="background1"/>
                <w:sz w:val="20"/>
                <w:szCs w:val="20"/>
              </w:rPr>
              <w:t>Lugar de residencia</w:t>
            </w:r>
          </w:p>
        </w:tc>
        <w:tc>
          <w:tcPr>
            <w:tcW w:w="1652" w:type="dxa"/>
            <w:shd w:val="clear" w:color="auto" w:fill="006666"/>
          </w:tcPr>
          <w:p w14:paraId="6FA37B86" w14:textId="46C40BF9" w:rsidR="00141C06" w:rsidRPr="003203F7" w:rsidRDefault="00141C06" w:rsidP="00141C06">
            <w:pPr>
              <w:pStyle w:val="Descripcin"/>
              <w:rPr>
                <w:rFonts w:asciiTheme="minorHAnsi" w:eastAsiaTheme="minorHAnsi" w:hAnsiTheme="minorHAnsi" w:cstheme="minorHAnsi"/>
                <w:smallCaps w:val="0"/>
                <w:color w:val="FFFFFF" w:themeColor="background1"/>
                <w:sz w:val="20"/>
                <w:szCs w:val="20"/>
              </w:rPr>
            </w:pPr>
            <w:r w:rsidRPr="003203F7">
              <w:rPr>
                <w:rFonts w:asciiTheme="minorHAnsi" w:eastAsiaTheme="minorHAnsi" w:hAnsiTheme="minorHAnsi" w:cstheme="minorHAnsi"/>
                <w:smallCaps w:val="0"/>
                <w:color w:val="FFFFFF" w:themeColor="background1"/>
                <w:sz w:val="20"/>
                <w:szCs w:val="20"/>
              </w:rPr>
              <w:t>Fecha del incidente</w:t>
            </w:r>
          </w:p>
        </w:tc>
      </w:tr>
      <w:tr w:rsidR="00141C06" w14:paraId="4F6AEDD5" w14:textId="77777777" w:rsidTr="00003025">
        <w:trPr>
          <w:trHeight w:val="20"/>
        </w:trPr>
        <w:tc>
          <w:tcPr>
            <w:tcW w:w="444" w:type="dxa"/>
          </w:tcPr>
          <w:p w14:paraId="7A110C67" w14:textId="6A0C253F" w:rsidR="00141C06" w:rsidRPr="003203F7" w:rsidRDefault="00141C06"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1</w:t>
            </w:r>
          </w:p>
        </w:tc>
        <w:tc>
          <w:tcPr>
            <w:tcW w:w="2864" w:type="dxa"/>
          </w:tcPr>
          <w:p w14:paraId="7B15D535" w14:textId="7D788618" w:rsidR="00141C06" w:rsidRPr="003203F7" w:rsidRDefault="00141C06"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Mauro Pio Peña</w:t>
            </w:r>
          </w:p>
        </w:tc>
        <w:tc>
          <w:tcPr>
            <w:tcW w:w="1876" w:type="dxa"/>
          </w:tcPr>
          <w:p w14:paraId="0FA153F5" w14:textId="188251E3" w:rsidR="00141C06" w:rsidRPr="003203F7" w:rsidRDefault="00141C06"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Disparos de bala</w:t>
            </w:r>
          </w:p>
        </w:tc>
        <w:tc>
          <w:tcPr>
            <w:tcW w:w="1658" w:type="dxa"/>
          </w:tcPr>
          <w:p w14:paraId="3B1EA1AA" w14:textId="685AF9BC" w:rsidR="00141C06" w:rsidRPr="003203F7" w:rsidRDefault="003203F7"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Satipo, Junín</w:t>
            </w:r>
          </w:p>
        </w:tc>
        <w:tc>
          <w:tcPr>
            <w:tcW w:w="1652" w:type="dxa"/>
          </w:tcPr>
          <w:p w14:paraId="212CD16C" w14:textId="74AB19D2" w:rsidR="00141C06" w:rsidRPr="003203F7" w:rsidRDefault="003203F7"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5/27/2013</w:t>
            </w:r>
          </w:p>
        </w:tc>
      </w:tr>
      <w:tr w:rsidR="00141C06" w14:paraId="6E28EF1C" w14:textId="77777777" w:rsidTr="00003025">
        <w:trPr>
          <w:trHeight w:val="20"/>
        </w:trPr>
        <w:tc>
          <w:tcPr>
            <w:tcW w:w="444" w:type="dxa"/>
          </w:tcPr>
          <w:p w14:paraId="5432D6CD" w14:textId="6EFDE143" w:rsidR="00141C06" w:rsidRPr="003203F7" w:rsidRDefault="00141C06"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2</w:t>
            </w:r>
          </w:p>
        </w:tc>
        <w:tc>
          <w:tcPr>
            <w:tcW w:w="2864" w:type="dxa"/>
          </w:tcPr>
          <w:p w14:paraId="3D6748D2" w14:textId="4E2BA365" w:rsidR="00141C06" w:rsidRPr="003203F7" w:rsidRDefault="00141C06"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 xml:space="preserve">Leoncio </w:t>
            </w:r>
            <w:proofErr w:type="spellStart"/>
            <w:r w:rsidRPr="003203F7">
              <w:rPr>
                <w:rFonts w:asciiTheme="minorHAnsi" w:eastAsiaTheme="minorHAnsi" w:hAnsiTheme="minorHAnsi" w:cstheme="minorHAnsi"/>
                <w:b w:val="0"/>
                <w:bCs w:val="0"/>
                <w:smallCaps w:val="0"/>
                <w:color w:val="auto"/>
                <w:sz w:val="20"/>
                <w:szCs w:val="20"/>
              </w:rPr>
              <w:t>Quintisima</w:t>
            </w:r>
            <w:proofErr w:type="spellEnd"/>
            <w:r w:rsidRPr="003203F7">
              <w:rPr>
                <w:rFonts w:asciiTheme="minorHAnsi" w:eastAsiaTheme="minorHAnsi" w:hAnsiTheme="minorHAnsi" w:cstheme="minorHAnsi"/>
                <w:b w:val="0"/>
                <w:bCs w:val="0"/>
                <w:smallCaps w:val="0"/>
                <w:color w:val="auto"/>
                <w:sz w:val="20"/>
                <w:szCs w:val="20"/>
              </w:rPr>
              <w:t xml:space="preserve"> Meléndez</w:t>
            </w:r>
          </w:p>
        </w:tc>
        <w:tc>
          <w:tcPr>
            <w:tcW w:w="1876" w:type="dxa"/>
          </w:tcPr>
          <w:p w14:paraId="3E616BAB" w14:textId="54C0D8F9" w:rsidR="00141C06" w:rsidRPr="003203F7" w:rsidRDefault="00141C06"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Disparos, descuartizamiento e incineración</w:t>
            </w:r>
          </w:p>
        </w:tc>
        <w:tc>
          <w:tcPr>
            <w:tcW w:w="1658" w:type="dxa"/>
          </w:tcPr>
          <w:p w14:paraId="3A6C4E9F" w14:textId="3501ECE5" w:rsidR="00141C06" w:rsidRPr="003203F7" w:rsidRDefault="003203F7"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 xml:space="preserve">Alto </w:t>
            </w:r>
            <w:proofErr w:type="spellStart"/>
            <w:r w:rsidRPr="003203F7">
              <w:rPr>
                <w:rFonts w:asciiTheme="minorHAnsi" w:eastAsiaTheme="minorHAnsi" w:hAnsiTheme="minorHAnsi" w:cstheme="minorHAnsi"/>
                <w:b w:val="0"/>
                <w:bCs w:val="0"/>
                <w:smallCaps w:val="0"/>
                <w:color w:val="auto"/>
                <w:sz w:val="20"/>
                <w:szCs w:val="20"/>
              </w:rPr>
              <w:t>Tamaya-Saweto</w:t>
            </w:r>
            <w:proofErr w:type="spellEnd"/>
            <w:r w:rsidRPr="003203F7">
              <w:rPr>
                <w:rFonts w:asciiTheme="minorHAnsi" w:eastAsiaTheme="minorHAnsi" w:hAnsiTheme="minorHAnsi" w:cstheme="minorHAnsi"/>
                <w:b w:val="0"/>
                <w:bCs w:val="0"/>
                <w:smallCaps w:val="0"/>
                <w:color w:val="auto"/>
                <w:sz w:val="20"/>
                <w:szCs w:val="20"/>
              </w:rPr>
              <w:t>, Ucayali</w:t>
            </w:r>
          </w:p>
        </w:tc>
        <w:tc>
          <w:tcPr>
            <w:tcW w:w="1652" w:type="dxa"/>
          </w:tcPr>
          <w:p w14:paraId="6810F8E2" w14:textId="5957E733" w:rsidR="00141C06" w:rsidRPr="003203F7" w:rsidRDefault="003203F7"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9/1/2014</w:t>
            </w:r>
          </w:p>
        </w:tc>
      </w:tr>
      <w:tr w:rsidR="00141C06" w14:paraId="3BAFA1BA" w14:textId="77777777" w:rsidTr="00003025">
        <w:trPr>
          <w:trHeight w:val="20"/>
        </w:trPr>
        <w:tc>
          <w:tcPr>
            <w:tcW w:w="444" w:type="dxa"/>
          </w:tcPr>
          <w:p w14:paraId="3369EC6D" w14:textId="1CB7BF74" w:rsidR="00141C06" w:rsidRPr="003203F7" w:rsidRDefault="00141C06"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3</w:t>
            </w:r>
          </w:p>
        </w:tc>
        <w:tc>
          <w:tcPr>
            <w:tcW w:w="2864" w:type="dxa"/>
          </w:tcPr>
          <w:p w14:paraId="019FD0C4" w14:textId="6B0F72B1" w:rsidR="00141C06" w:rsidRPr="003203F7" w:rsidRDefault="00141C06"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Jorge Ríos Pérez</w:t>
            </w:r>
          </w:p>
        </w:tc>
        <w:tc>
          <w:tcPr>
            <w:tcW w:w="1876" w:type="dxa"/>
          </w:tcPr>
          <w:p w14:paraId="6B18A766" w14:textId="59399B48" w:rsidR="00141C06" w:rsidRPr="003203F7" w:rsidRDefault="00141C06"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Disparos, descuartizamiento e incineración</w:t>
            </w:r>
          </w:p>
        </w:tc>
        <w:tc>
          <w:tcPr>
            <w:tcW w:w="1658" w:type="dxa"/>
          </w:tcPr>
          <w:p w14:paraId="2BDAD6BD" w14:textId="3B1F2499" w:rsidR="00141C06" w:rsidRPr="003203F7" w:rsidRDefault="003203F7"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 xml:space="preserve">Alto </w:t>
            </w:r>
            <w:proofErr w:type="spellStart"/>
            <w:r w:rsidRPr="003203F7">
              <w:rPr>
                <w:rFonts w:asciiTheme="minorHAnsi" w:eastAsiaTheme="minorHAnsi" w:hAnsiTheme="minorHAnsi" w:cstheme="minorHAnsi"/>
                <w:b w:val="0"/>
                <w:bCs w:val="0"/>
                <w:smallCaps w:val="0"/>
                <w:color w:val="auto"/>
                <w:sz w:val="20"/>
                <w:szCs w:val="20"/>
              </w:rPr>
              <w:t>Tamaya-Saweto</w:t>
            </w:r>
            <w:proofErr w:type="spellEnd"/>
            <w:r w:rsidRPr="003203F7">
              <w:rPr>
                <w:rFonts w:asciiTheme="minorHAnsi" w:eastAsiaTheme="minorHAnsi" w:hAnsiTheme="minorHAnsi" w:cstheme="minorHAnsi"/>
                <w:b w:val="0"/>
                <w:bCs w:val="0"/>
                <w:smallCaps w:val="0"/>
                <w:color w:val="auto"/>
                <w:sz w:val="20"/>
                <w:szCs w:val="20"/>
              </w:rPr>
              <w:t>, Ucayali</w:t>
            </w:r>
          </w:p>
        </w:tc>
        <w:tc>
          <w:tcPr>
            <w:tcW w:w="1652" w:type="dxa"/>
          </w:tcPr>
          <w:p w14:paraId="056CD838" w14:textId="3411232B" w:rsidR="00141C06" w:rsidRPr="003203F7" w:rsidRDefault="003203F7"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9/1/2014</w:t>
            </w:r>
          </w:p>
        </w:tc>
      </w:tr>
      <w:tr w:rsidR="00141C06" w14:paraId="1D4C18AC" w14:textId="77777777" w:rsidTr="00003025">
        <w:trPr>
          <w:trHeight w:val="20"/>
        </w:trPr>
        <w:tc>
          <w:tcPr>
            <w:tcW w:w="444" w:type="dxa"/>
          </w:tcPr>
          <w:p w14:paraId="5BDC3E0D" w14:textId="50387F36" w:rsidR="00141C06" w:rsidRPr="003203F7" w:rsidRDefault="00141C06"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4</w:t>
            </w:r>
          </w:p>
        </w:tc>
        <w:tc>
          <w:tcPr>
            <w:tcW w:w="2864" w:type="dxa"/>
          </w:tcPr>
          <w:p w14:paraId="2B455EA0" w14:textId="7390778D" w:rsidR="00141C06" w:rsidRPr="003203F7" w:rsidRDefault="00141C06"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Francisco Pinedo Ramírez</w:t>
            </w:r>
          </w:p>
        </w:tc>
        <w:tc>
          <w:tcPr>
            <w:tcW w:w="1876" w:type="dxa"/>
          </w:tcPr>
          <w:p w14:paraId="1F4BFB2A" w14:textId="478045A5" w:rsidR="00141C06" w:rsidRPr="003203F7" w:rsidRDefault="00141C06"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Disparos, descuartizamiento e incineración</w:t>
            </w:r>
          </w:p>
        </w:tc>
        <w:tc>
          <w:tcPr>
            <w:tcW w:w="1658" w:type="dxa"/>
          </w:tcPr>
          <w:p w14:paraId="40EF4855" w14:textId="767956D2" w:rsidR="00141C06" w:rsidRPr="003203F7" w:rsidRDefault="003203F7"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 xml:space="preserve">Alto </w:t>
            </w:r>
            <w:proofErr w:type="spellStart"/>
            <w:r w:rsidRPr="003203F7">
              <w:rPr>
                <w:rFonts w:asciiTheme="minorHAnsi" w:eastAsiaTheme="minorHAnsi" w:hAnsiTheme="minorHAnsi" w:cstheme="minorHAnsi"/>
                <w:b w:val="0"/>
                <w:bCs w:val="0"/>
                <w:smallCaps w:val="0"/>
                <w:color w:val="auto"/>
                <w:sz w:val="20"/>
                <w:szCs w:val="20"/>
              </w:rPr>
              <w:t>Tamaya-Saweto</w:t>
            </w:r>
            <w:proofErr w:type="spellEnd"/>
            <w:r w:rsidRPr="003203F7">
              <w:rPr>
                <w:rFonts w:asciiTheme="minorHAnsi" w:eastAsiaTheme="minorHAnsi" w:hAnsiTheme="minorHAnsi" w:cstheme="minorHAnsi"/>
                <w:b w:val="0"/>
                <w:bCs w:val="0"/>
                <w:smallCaps w:val="0"/>
                <w:color w:val="auto"/>
                <w:sz w:val="20"/>
                <w:szCs w:val="20"/>
              </w:rPr>
              <w:t>, Ucayali</w:t>
            </w:r>
          </w:p>
        </w:tc>
        <w:tc>
          <w:tcPr>
            <w:tcW w:w="1652" w:type="dxa"/>
          </w:tcPr>
          <w:p w14:paraId="36B6C90F" w14:textId="2C9D6B7A" w:rsidR="00141C06" w:rsidRPr="003203F7" w:rsidRDefault="003203F7"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9/1/2014</w:t>
            </w:r>
          </w:p>
        </w:tc>
      </w:tr>
      <w:tr w:rsidR="00141C06" w14:paraId="063BD1E4" w14:textId="77777777" w:rsidTr="00003025">
        <w:trPr>
          <w:trHeight w:val="20"/>
        </w:trPr>
        <w:tc>
          <w:tcPr>
            <w:tcW w:w="444" w:type="dxa"/>
          </w:tcPr>
          <w:p w14:paraId="0B5B3842" w14:textId="22750BB1" w:rsidR="00141C06" w:rsidRPr="003203F7" w:rsidRDefault="00141C06"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5</w:t>
            </w:r>
          </w:p>
        </w:tc>
        <w:tc>
          <w:tcPr>
            <w:tcW w:w="2864" w:type="dxa"/>
          </w:tcPr>
          <w:p w14:paraId="4589F12D" w14:textId="7E0ADA36" w:rsidR="00141C06" w:rsidRPr="003203F7" w:rsidRDefault="00141C06"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Edwin Chota Valera</w:t>
            </w:r>
          </w:p>
        </w:tc>
        <w:tc>
          <w:tcPr>
            <w:tcW w:w="1876" w:type="dxa"/>
          </w:tcPr>
          <w:p w14:paraId="57F623D6" w14:textId="69383E44" w:rsidR="00141C06" w:rsidRPr="003203F7" w:rsidRDefault="00141C06"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Disparos, descuartizamiento e incineración</w:t>
            </w:r>
          </w:p>
        </w:tc>
        <w:tc>
          <w:tcPr>
            <w:tcW w:w="1658" w:type="dxa"/>
          </w:tcPr>
          <w:p w14:paraId="18C9B671" w14:textId="6BDE425C" w:rsidR="00141C06" w:rsidRPr="003203F7" w:rsidRDefault="003203F7"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 xml:space="preserve">Alto </w:t>
            </w:r>
            <w:proofErr w:type="spellStart"/>
            <w:r w:rsidRPr="003203F7">
              <w:rPr>
                <w:rFonts w:asciiTheme="minorHAnsi" w:eastAsiaTheme="minorHAnsi" w:hAnsiTheme="minorHAnsi" w:cstheme="minorHAnsi"/>
                <w:b w:val="0"/>
                <w:bCs w:val="0"/>
                <w:smallCaps w:val="0"/>
                <w:color w:val="auto"/>
                <w:sz w:val="20"/>
                <w:szCs w:val="20"/>
              </w:rPr>
              <w:t>Tamaya-Saweto</w:t>
            </w:r>
            <w:proofErr w:type="spellEnd"/>
            <w:r w:rsidRPr="003203F7">
              <w:rPr>
                <w:rFonts w:asciiTheme="minorHAnsi" w:eastAsiaTheme="minorHAnsi" w:hAnsiTheme="minorHAnsi" w:cstheme="minorHAnsi"/>
                <w:b w:val="0"/>
                <w:bCs w:val="0"/>
                <w:smallCaps w:val="0"/>
                <w:color w:val="auto"/>
                <w:sz w:val="20"/>
                <w:szCs w:val="20"/>
              </w:rPr>
              <w:t>, Ucayali</w:t>
            </w:r>
          </w:p>
        </w:tc>
        <w:tc>
          <w:tcPr>
            <w:tcW w:w="1652" w:type="dxa"/>
          </w:tcPr>
          <w:p w14:paraId="0D68BD88" w14:textId="1930E5A6" w:rsidR="00141C06" w:rsidRPr="003203F7" w:rsidRDefault="003203F7"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9/1/2014</w:t>
            </w:r>
          </w:p>
        </w:tc>
      </w:tr>
      <w:tr w:rsidR="00141C06" w14:paraId="5D450672" w14:textId="77777777" w:rsidTr="00003025">
        <w:trPr>
          <w:trHeight w:val="20"/>
        </w:trPr>
        <w:tc>
          <w:tcPr>
            <w:tcW w:w="444" w:type="dxa"/>
          </w:tcPr>
          <w:p w14:paraId="3FEFD63E" w14:textId="7F4E4D4E" w:rsidR="00141C06" w:rsidRPr="003203F7" w:rsidRDefault="00141C06"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6</w:t>
            </w:r>
          </w:p>
        </w:tc>
        <w:tc>
          <w:tcPr>
            <w:tcW w:w="2864" w:type="dxa"/>
          </w:tcPr>
          <w:p w14:paraId="6EFAEE20" w14:textId="06687D14" w:rsidR="00141C06" w:rsidRPr="003203F7" w:rsidRDefault="00141C06"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 xml:space="preserve">Emilio </w:t>
            </w:r>
            <w:proofErr w:type="spellStart"/>
            <w:r w:rsidRPr="003203F7">
              <w:rPr>
                <w:rFonts w:asciiTheme="minorHAnsi" w:eastAsiaTheme="minorHAnsi" w:hAnsiTheme="minorHAnsi" w:cstheme="minorHAnsi"/>
                <w:b w:val="0"/>
                <w:bCs w:val="0"/>
                <w:smallCaps w:val="0"/>
                <w:color w:val="auto"/>
                <w:sz w:val="20"/>
                <w:szCs w:val="20"/>
              </w:rPr>
              <w:t>Marichi</w:t>
            </w:r>
            <w:proofErr w:type="spellEnd"/>
            <w:r w:rsidRPr="003203F7">
              <w:rPr>
                <w:rFonts w:asciiTheme="minorHAnsi" w:eastAsiaTheme="minorHAnsi" w:hAnsiTheme="minorHAnsi" w:cstheme="minorHAnsi"/>
                <w:b w:val="0"/>
                <w:bCs w:val="0"/>
                <w:smallCaps w:val="0"/>
                <w:color w:val="auto"/>
                <w:sz w:val="20"/>
                <w:szCs w:val="20"/>
              </w:rPr>
              <w:t xml:space="preserve"> </w:t>
            </w:r>
            <w:proofErr w:type="spellStart"/>
            <w:r w:rsidRPr="003203F7">
              <w:rPr>
                <w:rFonts w:asciiTheme="minorHAnsi" w:eastAsiaTheme="minorHAnsi" w:hAnsiTheme="minorHAnsi" w:cstheme="minorHAnsi"/>
                <w:b w:val="0"/>
                <w:bCs w:val="0"/>
                <w:smallCaps w:val="0"/>
                <w:color w:val="auto"/>
                <w:sz w:val="20"/>
                <w:szCs w:val="20"/>
              </w:rPr>
              <w:t>Huansi</w:t>
            </w:r>
            <w:proofErr w:type="spellEnd"/>
          </w:p>
        </w:tc>
        <w:tc>
          <w:tcPr>
            <w:tcW w:w="1876" w:type="dxa"/>
          </w:tcPr>
          <w:p w14:paraId="2B8E2728" w14:textId="51335E70" w:rsidR="00141C06" w:rsidRPr="003203F7" w:rsidRDefault="003203F7"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Disparos de bala</w:t>
            </w:r>
          </w:p>
        </w:tc>
        <w:tc>
          <w:tcPr>
            <w:tcW w:w="1658" w:type="dxa"/>
          </w:tcPr>
          <w:p w14:paraId="0780E1CE" w14:textId="7FD974F0" w:rsidR="00141C06" w:rsidRPr="003203F7" w:rsidRDefault="003203F7"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Santa Rosa, San Martín</w:t>
            </w:r>
          </w:p>
        </w:tc>
        <w:tc>
          <w:tcPr>
            <w:tcW w:w="1652" w:type="dxa"/>
          </w:tcPr>
          <w:p w14:paraId="76635F1E" w14:textId="4985EED5" w:rsidR="00141C06" w:rsidRPr="003203F7" w:rsidRDefault="003203F7"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4/5/2014</w:t>
            </w:r>
          </w:p>
        </w:tc>
      </w:tr>
      <w:tr w:rsidR="00141C06" w14:paraId="53E128A6" w14:textId="77777777" w:rsidTr="00003025">
        <w:trPr>
          <w:trHeight w:val="20"/>
        </w:trPr>
        <w:tc>
          <w:tcPr>
            <w:tcW w:w="444" w:type="dxa"/>
          </w:tcPr>
          <w:p w14:paraId="3C1529B1" w14:textId="79F89887" w:rsidR="00141C06" w:rsidRPr="003203F7" w:rsidRDefault="00141C06"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7</w:t>
            </w:r>
          </w:p>
        </w:tc>
        <w:tc>
          <w:tcPr>
            <w:tcW w:w="2864" w:type="dxa"/>
          </w:tcPr>
          <w:p w14:paraId="12ED42D2" w14:textId="5D12CA67" w:rsidR="00141C06" w:rsidRPr="003203F7" w:rsidRDefault="00141C06"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 xml:space="preserve">Alfredo </w:t>
            </w:r>
            <w:proofErr w:type="spellStart"/>
            <w:r w:rsidRPr="003203F7">
              <w:rPr>
                <w:rFonts w:asciiTheme="minorHAnsi" w:eastAsiaTheme="minorHAnsi" w:hAnsiTheme="minorHAnsi" w:cstheme="minorHAnsi"/>
                <w:b w:val="0"/>
                <w:bCs w:val="0"/>
                <w:smallCaps w:val="0"/>
                <w:color w:val="auto"/>
                <w:sz w:val="20"/>
                <w:szCs w:val="20"/>
              </w:rPr>
              <w:t>Vracko</w:t>
            </w:r>
            <w:proofErr w:type="spellEnd"/>
            <w:r w:rsidRPr="003203F7">
              <w:rPr>
                <w:rFonts w:asciiTheme="minorHAnsi" w:eastAsiaTheme="minorHAnsi" w:hAnsiTheme="minorHAnsi" w:cstheme="minorHAnsi"/>
                <w:b w:val="0"/>
                <w:bCs w:val="0"/>
                <w:smallCaps w:val="0"/>
                <w:color w:val="auto"/>
                <w:sz w:val="20"/>
                <w:szCs w:val="20"/>
              </w:rPr>
              <w:t xml:space="preserve"> </w:t>
            </w:r>
            <w:proofErr w:type="spellStart"/>
            <w:r w:rsidRPr="003203F7">
              <w:rPr>
                <w:rFonts w:asciiTheme="minorHAnsi" w:eastAsiaTheme="minorHAnsi" w:hAnsiTheme="minorHAnsi" w:cstheme="minorHAnsi"/>
                <w:b w:val="0"/>
                <w:bCs w:val="0"/>
                <w:smallCaps w:val="0"/>
                <w:color w:val="auto"/>
                <w:sz w:val="20"/>
                <w:szCs w:val="20"/>
              </w:rPr>
              <w:t>Neuenschwander</w:t>
            </w:r>
            <w:proofErr w:type="spellEnd"/>
          </w:p>
        </w:tc>
        <w:tc>
          <w:tcPr>
            <w:tcW w:w="1876" w:type="dxa"/>
          </w:tcPr>
          <w:p w14:paraId="33292BC3" w14:textId="51E0C73C" w:rsidR="00141C06" w:rsidRPr="003203F7" w:rsidRDefault="003203F7"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Disparos de bala</w:t>
            </w:r>
          </w:p>
        </w:tc>
        <w:tc>
          <w:tcPr>
            <w:tcW w:w="1658" w:type="dxa"/>
          </w:tcPr>
          <w:p w14:paraId="4D809787" w14:textId="7865D54F" w:rsidR="00141C06" w:rsidRPr="003203F7" w:rsidRDefault="003203F7"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Tambopata, Madre de Dios</w:t>
            </w:r>
          </w:p>
        </w:tc>
        <w:tc>
          <w:tcPr>
            <w:tcW w:w="1652" w:type="dxa"/>
          </w:tcPr>
          <w:p w14:paraId="5941FF04" w14:textId="0C3AA8CF" w:rsidR="00141C06" w:rsidRPr="003203F7" w:rsidRDefault="003203F7"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11/21/2015</w:t>
            </w:r>
          </w:p>
        </w:tc>
      </w:tr>
      <w:tr w:rsidR="00141C06" w14:paraId="6B0E782E" w14:textId="77777777" w:rsidTr="00003025">
        <w:trPr>
          <w:trHeight w:val="20"/>
        </w:trPr>
        <w:tc>
          <w:tcPr>
            <w:tcW w:w="444" w:type="dxa"/>
          </w:tcPr>
          <w:p w14:paraId="7FE14D3B" w14:textId="51006229" w:rsidR="00141C06" w:rsidRPr="003203F7" w:rsidRDefault="00141C06"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8</w:t>
            </w:r>
          </w:p>
        </w:tc>
        <w:tc>
          <w:tcPr>
            <w:tcW w:w="2864" w:type="dxa"/>
          </w:tcPr>
          <w:p w14:paraId="015CC3FA" w14:textId="56149357" w:rsidR="00141C06" w:rsidRPr="003203F7" w:rsidRDefault="00141C06"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Cristian Java Ríos</w:t>
            </w:r>
          </w:p>
        </w:tc>
        <w:tc>
          <w:tcPr>
            <w:tcW w:w="1876" w:type="dxa"/>
          </w:tcPr>
          <w:p w14:paraId="5ED704E4" w14:textId="31BF8184" w:rsidR="00141C06" w:rsidRPr="003203F7" w:rsidRDefault="003203F7"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Disparos de bala</w:t>
            </w:r>
          </w:p>
        </w:tc>
        <w:tc>
          <w:tcPr>
            <w:tcW w:w="1658" w:type="dxa"/>
          </w:tcPr>
          <w:p w14:paraId="79E38C12" w14:textId="2CA868E6" w:rsidR="00141C06" w:rsidRPr="003203F7" w:rsidRDefault="003203F7" w:rsidP="00141C06">
            <w:pPr>
              <w:pStyle w:val="Descripcin"/>
              <w:rPr>
                <w:rFonts w:asciiTheme="minorHAnsi" w:eastAsiaTheme="minorHAnsi" w:hAnsiTheme="minorHAnsi" w:cstheme="minorHAnsi"/>
                <w:b w:val="0"/>
                <w:bCs w:val="0"/>
                <w:smallCaps w:val="0"/>
                <w:color w:val="auto"/>
                <w:sz w:val="20"/>
                <w:szCs w:val="20"/>
              </w:rPr>
            </w:pPr>
            <w:proofErr w:type="spellStart"/>
            <w:r w:rsidRPr="003203F7">
              <w:rPr>
                <w:rFonts w:asciiTheme="minorHAnsi" w:eastAsiaTheme="minorHAnsi" w:hAnsiTheme="minorHAnsi" w:cstheme="minorHAnsi"/>
                <w:b w:val="0"/>
                <w:bCs w:val="0"/>
                <w:smallCaps w:val="0"/>
                <w:color w:val="auto"/>
                <w:sz w:val="20"/>
                <w:szCs w:val="20"/>
              </w:rPr>
              <w:t>Urarinas</w:t>
            </w:r>
            <w:proofErr w:type="spellEnd"/>
            <w:r w:rsidRPr="003203F7">
              <w:rPr>
                <w:rFonts w:asciiTheme="minorHAnsi" w:eastAsiaTheme="minorHAnsi" w:hAnsiTheme="minorHAnsi" w:cstheme="minorHAnsi"/>
                <w:b w:val="0"/>
                <w:bCs w:val="0"/>
                <w:smallCaps w:val="0"/>
                <w:color w:val="auto"/>
                <w:sz w:val="20"/>
                <w:szCs w:val="20"/>
              </w:rPr>
              <w:t>, Loreto</w:t>
            </w:r>
          </w:p>
        </w:tc>
        <w:tc>
          <w:tcPr>
            <w:tcW w:w="1652" w:type="dxa"/>
          </w:tcPr>
          <w:p w14:paraId="298193C3" w14:textId="0FB84487" w:rsidR="00141C06" w:rsidRPr="003203F7" w:rsidRDefault="003203F7"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4/18/2019</w:t>
            </w:r>
          </w:p>
        </w:tc>
      </w:tr>
      <w:tr w:rsidR="00141C06" w14:paraId="3225D5C2" w14:textId="77777777" w:rsidTr="00003025">
        <w:trPr>
          <w:trHeight w:val="20"/>
        </w:trPr>
        <w:tc>
          <w:tcPr>
            <w:tcW w:w="444" w:type="dxa"/>
          </w:tcPr>
          <w:p w14:paraId="25255C79" w14:textId="16C2A71F" w:rsidR="00141C06" w:rsidRPr="003203F7" w:rsidRDefault="00141C06"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9</w:t>
            </w:r>
          </w:p>
        </w:tc>
        <w:tc>
          <w:tcPr>
            <w:tcW w:w="2864" w:type="dxa"/>
          </w:tcPr>
          <w:p w14:paraId="255946D4" w14:textId="5ADEDE82" w:rsidR="00141C06" w:rsidRPr="003203F7" w:rsidRDefault="00141C06"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Arbildo Meléndez</w:t>
            </w:r>
          </w:p>
        </w:tc>
        <w:tc>
          <w:tcPr>
            <w:tcW w:w="1876" w:type="dxa"/>
          </w:tcPr>
          <w:p w14:paraId="6CFF07AF" w14:textId="11FC06A4" w:rsidR="00141C06" w:rsidRPr="003203F7" w:rsidRDefault="003203F7"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Disparos de bala</w:t>
            </w:r>
          </w:p>
        </w:tc>
        <w:tc>
          <w:tcPr>
            <w:tcW w:w="1658" w:type="dxa"/>
          </w:tcPr>
          <w:p w14:paraId="0ED6A828" w14:textId="6ECD1FDE" w:rsidR="00141C06" w:rsidRPr="003203F7" w:rsidRDefault="003203F7"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Puerto Inca, Huánuco</w:t>
            </w:r>
          </w:p>
        </w:tc>
        <w:tc>
          <w:tcPr>
            <w:tcW w:w="1652" w:type="dxa"/>
          </w:tcPr>
          <w:p w14:paraId="5BFDC971" w14:textId="5AE4A36E" w:rsidR="00141C06" w:rsidRPr="003203F7" w:rsidRDefault="003203F7" w:rsidP="00141C06">
            <w:pPr>
              <w:pStyle w:val="Descripcin"/>
              <w:rPr>
                <w:rFonts w:asciiTheme="minorHAnsi" w:eastAsiaTheme="minorHAnsi" w:hAnsiTheme="minorHAnsi" w:cstheme="minorHAnsi"/>
                <w:b w:val="0"/>
                <w:bCs w:val="0"/>
                <w:smallCaps w:val="0"/>
                <w:color w:val="auto"/>
                <w:sz w:val="20"/>
                <w:szCs w:val="20"/>
              </w:rPr>
            </w:pPr>
            <w:r w:rsidRPr="003203F7">
              <w:rPr>
                <w:rFonts w:asciiTheme="minorHAnsi" w:eastAsiaTheme="minorHAnsi" w:hAnsiTheme="minorHAnsi" w:cstheme="minorHAnsi"/>
                <w:b w:val="0"/>
                <w:bCs w:val="0"/>
                <w:smallCaps w:val="0"/>
                <w:color w:val="auto"/>
                <w:sz w:val="20"/>
                <w:szCs w:val="20"/>
              </w:rPr>
              <w:t>4/12/2020</w:t>
            </w:r>
          </w:p>
        </w:tc>
      </w:tr>
    </w:tbl>
    <w:p w14:paraId="330765DB" w14:textId="398821A1" w:rsidR="00D6787B" w:rsidRPr="00624A2A" w:rsidRDefault="00D6787B" w:rsidP="00D6787B">
      <w:pPr>
        <w:pStyle w:val="wp-caption-text"/>
        <w:spacing w:before="0" w:beforeAutospacing="0" w:after="0" w:afterAutospacing="0"/>
        <w:ind w:right="424"/>
        <w:textAlignment w:val="baseline"/>
        <w:rPr>
          <w:rFonts w:asciiTheme="minorHAnsi" w:hAnsiTheme="minorHAnsi" w:cstheme="minorHAnsi"/>
          <w:sz w:val="18"/>
          <w:szCs w:val="18"/>
        </w:rPr>
      </w:pPr>
      <w:r w:rsidRPr="00624A2A">
        <w:rPr>
          <w:rFonts w:asciiTheme="minorHAnsi" w:hAnsiTheme="minorHAnsi" w:cstheme="minorHAnsi"/>
          <w:sz w:val="18"/>
          <w:szCs w:val="18"/>
        </w:rPr>
        <w:t>Fuente: Coordinadora Nacional de Derechos Humanos.</w:t>
      </w:r>
      <w:r w:rsidR="00141C06" w:rsidRPr="00141C06">
        <w:rPr>
          <w:rFonts w:asciiTheme="minorHAnsi" w:hAnsiTheme="minorHAnsi" w:cstheme="minorHAnsi"/>
          <w:sz w:val="18"/>
          <w:szCs w:val="18"/>
        </w:rPr>
        <w:t xml:space="preserve"> </w:t>
      </w:r>
      <w:r w:rsidR="00141C06" w:rsidRPr="00624A2A">
        <w:rPr>
          <w:rFonts w:asciiTheme="minorHAnsi" w:hAnsiTheme="minorHAnsi" w:cstheme="minorHAnsi"/>
          <w:sz w:val="18"/>
          <w:szCs w:val="18"/>
        </w:rPr>
        <w:t>Elabora</w:t>
      </w:r>
      <w:r w:rsidR="00141C06">
        <w:rPr>
          <w:rFonts w:asciiTheme="minorHAnsi" w:hAnsiTheme="minorHAnsi" w:cstheme="minorHAnsi"/>
          <w:sz w:val="18"/>
          <w:szCs w:val="18"/>
        </w:rPr>
        <w:t>ción</w:t>
      </w:r>
      <w:r w:rsidR="00141C06" w:rsidRPr="00624A2A">
        <w:rPr>
          <w:rFonts w:asciiTheme="minorHAnsi" w:hAnsiTheme="minorHAnsi" w:cstheme="minorHAnsi"/>
          <w:sz w:val="18"/>
          <w:szCs w:val="18"/>
        </w:rPr>
        <w:t>: Ojo Público</w:t>
      </w:r>
      <w:r w:rsidR="00141C06">
        <w:rPr>
          <w:rFonts w:asciiTheme="minorHAnsi" w:hAnsiTheme="minorHAnsi" w:cstheme="minorHAnsi"/>
          <w:sz w:val="18"/>
          <w:szCs w:val="18"/>
        </w:rPr>
        <w:t>.</w:t>
      </w:r>
    </w:p>
    <w:p w14:paraId="3DDB5774" w14:textId="77777777" w:rsidR="00D6787B" w:rsidRPr="003C4466" w:rsidRDefault="00D6787B" w:rsidP="00D6787B">
      <w:pPr>
        <w:pStyle w:val="NormalWeb"/>
        <w:shd w:val="clear" w:color="auto" w:fill="FFFFFF"/>
        <w:spacing w:after="0"/>
        <w:jc w:val="both"/>
        <w:textAlignment w:val="baseline"/>
        <w:rPr>
          <w:rFonts w:ascii="Lato" w:hAnsi="Lato"/>
          <w:color w:val="652814"/>
        </w:rPr>
      </w:pPr>
      <w:r>
        <w:rPr>
          <w:rFonts w:ascii="Lato" w:hAnsi="Lato"/>
          <w:color w:val="652814"/>
        </w:rPr>
        <w:t> </w:t>
      </w:r>
    </w:p>
    <w:p w14:paraId="22B6DAC4" w14:textId="13F4934F" w:rsidR="00D6787B" w:rsidRPr="00BB1F9C" w:rsidRDefault="00D6787B" w:rsidP="00D6787B">
      <w:pPr>
        <w:pStyle w:val="Ttulo5"/>
        <w:spacing w:after="200"/>
        <w:jc w:val="both"/>
        <w:rPr>
          <w:color w:val="44546A" w:themeColor="text2"/>
        </w:rPr>
      </w:pPr>
      <w:bookmarkStart w:id="191" w:name="_Toc137491064"/>
      <w:bookmarkStart w:id="192" w:name="_Toc143624264"/>
      <w:r w:rsidRPr="00BB1F9C">
        <w:rPr>
          <w:color w:val="44546A" w:themeColor="text2"/>
        </w:rPr>
        <w:t>2.</w:t>
      </w:r>
      <w:r w:rsidR="00521832">
        <w:rPr>
          <w:color w:val="44546A" w:themeColor="text2"/>
        </w:rPr>
        <w:t>5</w:t>
      </w:r>
      <w:r w:rsidRPr="00BB1F9C">
        <w:rPr>
          <w:color w:val="44546A" w:themeColor="text2"/>
        </w:rPr>
        <w:t xml:space="preserve">.2.1.4. </w:t>
      </w:r>
      <w:r w:rsidR="00EE30E8" w:rsidRPr="00BB1F9C">
        <w:rPr>
          <w:caps w:val="0"/>
          <w:color w:val="44546A" w:themeColor="text2"/>
        </w:rPr>
        <w:t xml:space="preserve">Escaso respeto de las formas de gobernanza </w:t>
      </w:r>
      <w:r w:rsidR="00EE30E8">
        <w:rPr>
          <w:caps w:val="0"/>
          <w:color w:val="44546A" w:themeColor="text2"/>
        </w:rPr>
        <w:t xml:space="preserve">y autonomía </w:t>
      </w:r>
      <w:r w:rsidR="00EE30E8" w:rsidRPr="00BB1F9C">
        <w:rPr>
          <w:caps w:val="0"/>
          <w:color w:val="44546A" w:themeColor="text2"/>
        </w:rPr>
        <w:t>indígena sobre los territorios colectivos, basada en la cosmovisión y autodeterminación de los pueblos indígenas u originarios</w:t>
      </w:r>
      <w:r w:rsidRPr="00BB1F9C">
        <w:rPr>
          <w:color w:val="44546A" w:themeColor="text2"/>
        </w:rPr>
        <w:t>.</w:t>
      </w:r>
      <w:bookmarkEnd w:id="190"/>
      <w:bookmarkEnd w:id="191"/>
      <w:bookmarkEnd w:id="192"/>
    </w:p>
    <w:p w14:paraId="5BF35649" w14:textId="77777777" w:rsidR="00D6787B" w:rsidRDefault="00D6787B" w:rsidP="00D6787B">
      <w:pPr>
        <w:spacing w:before="200"/>
        <w:jc w:val="both"/>
      </w:pPr>
      <w:r>
        <w:t>Para IWGIA (s.f.) la reafirmación de la autonomía (partiendo desde la experiencia amazónica) es un proceso social, económico, cultural y político que va más allá del reconocimiento y ejercicio de derechos dentro de un espacio territorial definido porque implica también una relación de igualdad con actores externos sentándose así la base para la supervivencia sociocultural y política de los pueblos indígenas como pueblos con libre determinación:</w:t>
      </w:r>
    </w:p>
    <w:p w14:paraId="21421A7E" w14:textId="77777777" w:rsidR="00D6787B" w:rsidRDefault="00D6787B" w:rsidP="00D6787B">
      <w:pPr>
        <w:jc w:val="both"/>
      </w:pPr>
      <w:r>
        <w:t>Este proceso político está interrelacionado con todos los grandes desafíos a los que se enfrentan los pueblos indígenas, desde la resiliencia alimentaria, la migración del entorno rural a centros urbanos y el ejercicio del consentimiento libre, previo e informado de conformidad con protocolos y prácticas comunitarios. Acometer estos y otros retos (…) solo será posible si se fortalece la autonomía indígena.</w:t>
      </w:r>
    </w:p>
    <w:p w14:paraId="7FFF23CB" w14:textId="77777777" w:rsidR="00D6787B" w:rsidRDefault="00D6787B" w:rsidP="00D6787B">
      <w:pPr>
        <w:jc w:val="both"/>
      </w:pPr>
      <w:r>
        <w:t xml:space="preserve">Por su parte, y en relación a la noción de “plan de vida” entre los pueblos amazónicos, Espinosa (2014) señala que una de las novedades que traen los planes de vida es la necesidad de ponerse de acuerdo sobre un futuro común ya que antes las sociedades indígenas amazónicas vivían bajo más certezas sobre su futuro; una segunda novedad es que suponen procesos de consulta y toma de decisiones al interior de la propia sociedad indígena ya que la existencia de unidades políticas supra comunales es algo que se remonta a tan solo décadas. </w:t>
      </w:r>
    </w:p>
    <w:p w14:paraId="7A0D22A5" w14:textId="77777777" w:rsidR="00D6787B" w:rsidRDefault="00D6787B" w:rsidP="00D6787B">
      <w:pPr>
        <w:jc w:val="both"/>
      </w:pPr>
      <w:r>
        <w:t>Asimismo, Espinosa (2009) da cuenta  de que la organización indígena tal como se conoce ahora se remonta a mediados de los años 60s, época en la cual los pueblos indígenas se dan cuenta de que sus mecanismos de defensa de sus territorios ya resultaban insuficientes diferenciándose desde un inicio de organizaciones campesinas de la costa o sierra peruana por la reivindicación de su identidad étnica, siendo que en los años 70 surge AIDESEP, la organización más representativa de la Amazonía peruana y que hasta la fecha cuenta con 109 federaciones representativas de 1809 comunidades pertenecientes a 64 pueblos indígenas.</w:t>
      </w:r>
      <w:r>
        <w:rPr>
          <w:vertAlign w:val="superscript"/>
        </w:rPr>
        <w:footnoteReference w:id="26"/>
      </w:r>
    </w:p>
    <w:p w14:paraId="64F7168A" w14:textId="77777777" w:rsidR="00D6787B" w:rsidRDefault="00D6787B" w:rsidP="00D6787B">
      <w:pPr>
        <w:jc w:val="both"/>
      </w:pPr>
      <w:r>
        <w:t>Siguiendo al mismo autor, en el Perú se ha logrado avanzar una agenda nacional para los pueblos amazónicos desde AIDESEP que apunta, en primer lugar, a lograr un autogobierno, el cual se fundamenta en el derecho a la autonomía y la autodeterminación: “La autodeterminación indígena se expresa fundamentalmente a través de la gestión o administración de diversos asuntos relacionados con la vida cotidiana de las sociedades indígenas y con su territorio; es decir, supone el autogobierno y supone la existencia de territorios indígenas reconocidos y respetados por los Estados modernos.” (Espinosa, 2014, p. 94).</w:t>
      </w:r>
    </w:p>
    <w:p w14:paraId="76289D0C" w14:textId="77777777" w:rsidR="00D6787B" w:rsidRDefault="00D6787B" w:rsidP="00D6787B">
      <w:pPr>
        <w:jc w:val="both"/>
      </w:pPr>
      <w:r>
        <w:t>A pesar de que Espinosa (2014) concluye con que si bien los planes de vida siguen patrones de planificación foráneos, son útiles en el camino a conseguir mayor autonomía política y capacidad de autogobierno y que aunque “Las posibilidades de lograr todos los puntos formulados en los planes de vida indígenas son muy remotas” (p. 108), hay aspectos que sí podrían implementarse lo que podría contribuir, por ejemplo, a la resolución parcial de algunos conflictos sociales o a la adaptación de algunos programas de gobierno a las realidades indígenas.</w:t>
      </w:r>
    </w:p>
    <w:p w14:paraId="0F1DCB4D" w14:textId="77777777" w:rsidR="00D6787B" w:rsidRDefault="00D6787B" w:rsidP="00D6787B">
      <w:pPr>
        <w:jc w:val="both"/>
      </w:pPr>
      <w:r>
        <w:t>En ese mismo sentido, Espinosa (2020) señala algo muy importante con relación a las diferencias entre el autogobierno indígena y las formas de gobierno del Estado-Nación, sean estas locales, municipales, partidarias o parlamentarias, ya que dice que, si bien puede haber coincidencias, los contenidos, caminos y perspectivas históricas son diferentes lo que hace que, al mediano o largo plazo, se contrapongan.</w:t>
      </w:r>
    </w:p>
    <w:p w14:paraId="050CF8DB" w14:textId="77777777" w:rsidR="00D6787B" w:rsidRDefault="00D6787B" w:rsidP="00D6787B">
      <w:pPr>
        <w:jc w:val="both"/>
      </w:pPr>
      <w:r>
        <w:t xml:space="preserve">Actualmente, pueblos como el </w:t>
      </w:r>
      <w:proofErr w:type="spellStart"/>
      <w:r>
        <w:t>Awajún</w:t>
      </w:r>
      <w:proofErr w:type="spellEnd"/>
      <w:r>
        <w:t xml:space="preserve"> vienen trabajando por el reconocimiento de sus territorios (</w:t>
      </w:r>
      <w:proofErr w:type="spellStart"/>
      <w:r>
        <w:t>Tajimat</w:t>
      </w:r>
      <w:proofErr w:type="spellEnd"/>
      <w:r>
        <w:t xml:space="preserve"> </w:t>
      </w:r>
      <w:proofErr w:type="spellStart"/>
      <w:r>
        <w:t>Awajun</w:t>
      </w:r>
      <w:proofErr w:type="spellEnd"/>
      <w:r>
        <w:t>) bajo sus propias miradas (</w:t>
      </w:r>
      <w:proofErr w:type="spellStart"/>
      <w:r>
        <w:t>Inoach</w:t>
      </w:r>
      <w:proofErr w:type="spellEnd"/>
      <w:r>
        <w:t xml:space="preserve">, 2010; </w:t>
      </w:r>
      <w:proofErr w:type="spellStart"/>
      <w:r>
        <w:t>Inoach</w:t>
      </w:r>
      <w:proofErr w:type="spellEnd"/>
      <w:r>
        <w:t xml:space="preserve">, 2015; </w:t>
      </w:r>
      <w:proofErr w:type="spellStart"/>
      <w:r>
        <w:t>Noningo</w:t>
      </w:r>
      <w:proofErr w:type="spellEnd"/>
      <w:r>
        <w:t xml:space="preserve">, 2018; Pérez y Delgado, 2019; Dahl </w:t>
      </w:r>
      <w:proofErr w:type="spellStart"/>
      <w:r>
        <w:t>et.al</w:t>
      </w:r>
      <w:proofErr w:type="spellEnd"/>
      <w:r>
        <w:t xml:space="preserve">., 2020; </w:t>
      </w:r>
      <w:proofErr w:type="spellStart"/>
      <w:r>
        <w:t>Oddo</w:t>
      </w:r>
      <w:proofErr w:type="spellEnd"/>
      <w:r>
        <w:t xml:space="preserve"> y Vega, 2020; CAAAP, 2021 c y GTANW, 2021) partiendo, por ejemplo, de la idea del </w:t>
      </w:r>
      <w:proofErr w:type="spellStart"/>
      <w:r>
        <w:t>Tajimat</w:t>
      </w:r>
      <w:proofErr w:type="spellEnd"/>
      <w:r>
        <w:t xml:space="preserve"> </w:t>
      </w:r>
      <w:proofErr w:type="spellStart"/>
      <w:r>
        <w:t>Pujut</w:t>
      </w:r>
      <w:proofErr w:type="spellEnd"/>
      <w:r>
        <w:t xml:space="preserve"> o “vida plena”</w:t>
      </w:r>
      <w:r>
        <w:rPr>
          <w:vertAlign w:val="superscript"/>
        </w:rPr>
        <w:t xml:space="preserve">  </w:t>
      </w:r>
      <w:r>
        <w:t>(</w:t>
      </w:r>
      <w:proofErr w:type="spellStart"/>
      <w:r>
        <w:t>Villapolo</w:t>
      </w:r>
      <w:proofErr w:type="spellEnd"/>
      <w:r>
        <w:t xml:space="preserve"> y Vega, 2018, p. 7) y considerando que su gobernanza implica: a) la capacidad de hombres y mujeres de tomar decisiones para conseguir su </w:t>
      </w:r>
      <w:proofErr w:type="spellStart"/>
      <w:r>
        <w:t>Tajimat</w:t>
      </w:r>
      <w:proofErr w:type="spellEnd"/>
      <w:r>
        <w:t xml:space="preserve"> </w:t>
      </w:r>
      <w:proofErr w:type="spellStart"/>
      <w:r>
        <w:t>Pujut</w:t>
      </w:r>
      <w:proofErr w:type="spellEnd"/>
      <w:r>
        <w:t xml:space="preserve">; b) el respeto estatal por sus formas de gobierno y el reconocimiento de su territorio integral; c) el reconocimiento de parte del Estado peruano de que la nación </w:t>
      </w:r>
      <w:proofErr w:type="spellStart"/>
      <w:r>
        <w:t>Awajún</w:t>
      </w:r>
      <w:proofErr w:type="spellEnd"/>
      <w:r>
        <w:t xml:space="preserve"> pueda ser parte de la toma de decisiones del país; d) la coordinación con entidades estatales para que los programas y políticas sociales respondan a la idea del </w:t>
      </w:r>
      <w:proofErr w:type="spellStart"/>
      <w:r>
        <w:t>Tajimat</w:t>
      </w:r>
      <w:proofErr w:type="spellEnd"/>
      <w:r>
        <w:t xml:space="preserve"> </w:t>
      </w:r>
      <w:proofErr w:type="spellStart"/>
      <w:r>
        <w:t>Pujut</w:t>
      </w:r>
      <w:proofErr w:type="spellEnd"/>
      <w:r>
        <w:t xml:space="preserve"> y e) la capacidad de un gobierno autónomo en el espacio de comunidades nativas tituladas, en proceso de titulación o cualquier otra categoría de titulación con fines de conservación así como de ser parte activa en coordinaciones para permitir actividades económicas como la extracción de oro, madera, hidrocarburos así como megaproyectos, proyectos de ley, programas etc. (</w:t>
      </w:r>
      <w:proofErr w:type="spellStart"/>
      <w:r>
        <w:t>Villapolo</w:t>
      </w:r>
      <w:proofErr w:type="spellEnd"/>
      <w:r>
        <w:t xml:space="preserve"> y Vega, 2018, p. 18)</w:t>
      </w:r>
    </w:p>
    <w:p w14:paraId="5DB39FA8" w14:textId="77777777" w:rsidR="00D6787B" w:rsidRDefault="00D6787B" w:rsidP="00D6787B">
      <w:pPr>
        <w:jc w:val="both"/>
      </w:pPr>
      <w:r>
        <w:t xml:space="preserve">En el caso </w:t>
      </w:r>
      <w:proofErr w:type="spellStart"/>
      <w:r>
        <w:t>Kukama</w:t>
      </w:r>
      <w:proofErr w:type="spellEnd"/>
      <w:r>
        <w:t>, Fernández y Ramírez (2019) señalan que a pesar de los discursos nacionales dominantes que no reconocen una presencia humana significativa en la Amazonía, los pueblos indígenas han desarrollado procesos de fortalecimiento de su autonomía gracias a las capacidades que tienen para ejercer control sobre sus territorios lo que encierra no solo la idea de terrenos demarcados, sino que también “(…) un tejido de relaciones materiales y simbólicas entre agentes humanos, no humanos y los elementos de sus entornos” (</w:t>
      </w:r>
      <w:proofErr w:type="spellStart"/>
      <w:r>
        <w:t>Surrallés</w:t>
      </w:r>
      <w:proofErr w:type="spellEnd"/>
      <w:r>
        <w:t>, 2009 citado en Fernández y Ramírez, 2019 a, p. 48) lo que es central y claro en los diálogos con el Estado, el mismo que reconoce el derecho de los pueblos indígenas a la libre determinación siendo el territorio, ahora, un concepto “</w:t>
      </w:r>
      <w:proofErr w:type="spellStart"/>
      <w:r>
        <w:t>cosmopolítico</w:t>
      </w:r>
      <w:proofErr w:type="spellEnd"/>
      <w:r>
        <w:t>” (De la Cadena, 2010 citado en Fernández y Ramírez, 2019, p. 49)</w:t>
      </w:r>
    </w:p>
    <w:p w14:paraId="4F00CF6A" w14:textId="77777777" w:rsidR="00D6787B" w:rsidRDefault="00D6787B" w:rsidP="00D6787B">
      <w:pPr>
        <w:jc w:val="both"/>
      </w:pPr>
      <w:r>
        <w:t xml:space="preserve">Entonces, debemos resaltar que, para los Pueblos Indígenas u Originarios, las tierras y territorios no se reducen a posesiones materiales, sino que implican y son entendidos como elementos de espiritualidad y tradición, fuente de cultura y conocimiento. Por ello, el Estado necesita actuar de garante justamente de dichos principios tradicionales al asumir su rol de cogestor respetando la gobernanza indígena. </w:t>
      </w:r>
    </w:p>
    <w:p w14:paraId="6D21F81C" w14:textId="7B52D1BC" w:rsidR="00D6787B" w:rsidRPr="00BB1F9C" w:rsidRDefault="00D6787B" w:rsidP="00D6787B">
      <w:pPr>
        <w:pStyle w:val="Ttulo5"/>
        <w:spacing w:after="200"/>
        <w:jc w:val="both"/>
        <w:rPr>
          <w:color w:val="44546A" w:themeColor="text2"/>
        </w:rPr>
      </w:pPr>
      <w:bookmarkStart w:id="193" w:name="_Toc137231198"/>
      <w:bookmarkStart w:id="194" w:name="_Toc137491065"/>
      <w:bookmarkStart w:id="195" w:name="_Toc143624265"/>
      <w:r w:rsidRPr="00BB1F9C">
        <w:rPr>
          <w:color w:val="44546A" w:themeColor="text2"/>
        </w:rPr>
        <w:t>2.</w:t>
      </w:r>
      <w:r w:rsidR="00521832">
        <w:rPr>
          <w:color w:val="44546A" w:themeColor="text2"/>
        </w:rPr>
        <w:t>5</w:t>
      </w:r>
      <w:r w:rsidRPr="00BB1F9C">
        <w:rPr>
          <w:color w:val="44546A" w:themeColor="text2"/>
        </w:rPr>
        <w:t xml:space="preserve">.2.1.5. </w:t>
      </w:r>
      <w:sdt>
        <w:sdtPr>
          <w:rPr>
            <w:color w:val="44546A" w:themeColor="text2"/>
          </w:rPr>
          <w:tag w:val="goog_rdk_49"/>
          <w:id w:val="-156847788"/>
        </w:sdtPr>
        <w:sdtContent/>
      </w:sdt>
      <w:sdt>
        <w:sdtPr>
          <w:rPr>
            <w:color w:val="44546A" w:themeColor="text2"/>
          </w:rPr>
          <w:tag w:val="goog_rdk_50"/>
          <w:id w:val="991985155"/>
        </w:sdtPr>
        <w:sdtContent/>
      </w:sdt>
      <w:r w:rsidR="00EE30E8">
        <w:rPr>
          <w:caps w:val="0"/>
          <w:color w:val="44546A" w:themeColor="text2"/>
        </w:rPr>
        <w:t>E</w:t>
      </w:r>
      <w:r w:rsidR="00EE30E8" w:rsidRPr="00BB1F9C">
        <w:rPr>
          <w:caps w:val="0"/>
          <w:color w:val="44546A" w:themeColor="text2"/>
        </w:rPr>
        <w:t xml:space="preserve">sfuerzos realizados desde el </w:t>
      </w:r>
      <w:ins w:id="196" w:author="Franco Gustavo Arroyo Gonzales" w:date="2023-09-05T10:55:00Z">
        <w:r w:rsidR="00025E92">
          <w:rPr>
            <w:caps w:val="0"/>
            <w:color w:val="44546A" w:themeColor="text2"/>
          </w:rPr>
          <w:t>E</w:t>
        </w:r>
      </w:ins>
      <w:del w:id="197" w:author="Franco Gustavo Arroyo Gonzales" w:date="2023-09-05T10:55:00Z">
        <w:r w:rsidR="00EE30E8" w:rsidRPr="00BB1F9C" w:rsidDel="00025E92">
          <w:rPr>
            <w:caps w:val="0"/>
            <w:color w:val="44546A" w:themeColor="text2"/>
          </w:rPr>
          <w:delText>e</w:delText>
        </w:r>
      </w:del>
      <w:r w:rsidR="00EE30E8" w:rsidRPr="00BB1F9C">
        <w:rPr>
          <w:caps w:val="0"/>
          <w:color w:val="44546A" w:themeColor="text2"/>
        </w:rPr>
        <w:t xml:space="preserve">stado en relación con la deficiente seguridad jurídica de las tierras y territorios </w:t>
      </w:r>
      <w:r w:rsidR="00EE30E8">
        <w:rPr>
          <w:caps w:val="0"/>
          <w:color w:val="44546A" w:themeColor="text2"/>
        </w:rPr>
        <w:t>ancestrales, colectivos e integrales de los pueblos indígenas u</w:t>
      </w:r>
      <w:r w:rsidR="00EE30E8" w:rsidRPr="00BB1F9C">
        <w:rPr>
          <w:caps w:val="0"/>
          <w:color w:val="44546A" w:themeColor="text2"/>
        </w:rPr>
        <w:t xml:space="preserve"> originarios</w:t>
      </w:r>
      <w:bookmarkEnd w:id="193"/>
      <w:bookmarkEnd w:id="194"/>
      <w:bookmarkEnd w:id="195"/>
    </w:p>
    <w:p w14:paraId="4B384BDF" w14:textId="77777777" w:rsidR="00D6787B" w:rsidRDefault="00D6787B" w:rsidP="00D6787B">
      <w:pPr>
        <w:spacing w:before="200"/>
        <w:jc w:val="both"/>
      </w:pPr>
      <w:r>
        <w:t>La situación de reconocimiento y titulación de comunidades campesinas y nativas ha sido abordada por ciertas iniciativas del Estado peruano en cooperación con otros actores. Sin embargo, algunos esfuerzos se han suspendido o no han encontrado la sostenibilidad necesaria para abordar el fenómeno en su totalidad. Mucho más aún, los esfuerzos han estado orientados principalmente a las comunidades nativas, dejándose desatendidas las demandas de comunidades campesinas que requieren una estrategia diferenciada.</w:t>
      </w:r>
    </w:p>
    <w:p w14:paraId="49C39409" w14:textId="77777777" w:rsidR="00D6787B" w:rsidRDefault="00D6787B" w:rsidP="00D6787B">
      <w:pPr>
        <w:jc w:val="both"/>
      </w:pPr>
      <w:r>
        <w:t>La ausencia del ente rector que defina los lineamientos para el proceso de titulación de tierras y territorios implicó una desventaja a nivel institucional para lograr avances sostenibles sobre la seguridad jurídica de tierras y territorios. En el 2013, el Ministerio de Desarrollo Agrario y Riego (MIDAGRI) asume la rectoría del saneamiento físico legal comunal.</w:t>
      </w:r>
    </w:p>
    <w:p w14:paraId="6F12F7EE" w14:textId="77777777" w:rsidR="00D6787B" w:rsidRDefault="00D6787B" w:rsidP="00D6787B">
      <w:pPr>
        <w:jc w:val="both"/>
      </w:pPr>
      <w:r>
        <w:t>De las iniciativas más sostenibles en el Perú respecto a la problemática de tierras y territorio indígena, se encuentra el Proyecto Especial de Titulación de Tierras y Catastro Rural (PETT), implementada en 1992. Su proceso fue interrumpido en el 2007, cuando el Ministerio de Vivienda, Construcción y Saneamiento (MVCS), por medio del Organismo de Formalización de la Propiedad Informal (COFOPRI), absorbió al PETT, quedando como competencia de los gobiernos regionales la entrega de reconocimientos, títulos de propiedad de comunidades, así como otros títulos habilitantes (Defensoría del Pueblo, 2018).</w:t>
      </w:r>
    </w:p>
    <w:p w14:paraId="45BE5D6C" w14:textId="77777777" w:rsidR="00D6787B" w:rsidRDefault="00D6787B" w:rsidP="00D6787B">
      <w:pPr>
        <w:jc w:val="both"/>
      </w:pPr>
      <w:r>
        <w:t>Por otro lado, desde el año 2015 el MIDAGRI emprendió la implementación del Proyecto Catastro, Titulación y Registro de Tierras Rurales en el Perú -Tercera Etapa (PTRT3), con el apoyo del financiamiento de parte del Banco Interamericano de Desarrollo (BID). El objetivo orientado a metas implica titular predios individuales, comunidades nativas y comunidades campesinas. Sin embargo, su implementación se ha visto retrasada, ya que de febrero del 2015 a octubre del 2018 aún no ha habido ninguna comunidad titulada,</w:t>
      </w:r>
      <w:r>
        <w:rPr>
          <w:vertAlign w:val="superscript"/>
        </w:rPr>
        <w:footnoteReference w:id="27"/>
      </w:r>
      <w:r>
        <w:t xml:space="preserve"> incluso habiendo establecido lograr la meta de titulación en un plazo de cinco años. Dichas complicaciones implicarían la prórroga del plazo del proyecto a fin de cumplir las metas establecidas.</w:t>
      </w:r>
    </w:p>
    <w:p w14:paraId="3312CABB" w14:textId="7D666C37" w:rsidR="00D6787B" w:rsidRDefault="00D6787B" w:rsidP="00D6787B">
      <w:pPr>
        <w:jc w:val="both"/>
      </w:pPr>
      <w:r>
        <w:t xml:space="preserve">De otro lado, la Estrategia de Acción social con sostenibilidad (EASS), creada mediante el Decreto Supremo </w:t>
      </w:r>
      <w:proofErr w:type="spellStart"/>
      <w:r>
        <w:t>N</w:t>
      </w:r>
      <w:r w:rsidR="00513B67">
        <w:t>°</w:t>
      </w:r>
      <w:proofErr w:type="spellEnd"/>
      <w:r>
        <w:t xml:space="preserve"> 003-16-MIDIS el año 2016, fue un esfuerzo por orientar sus resultados a sujetos de derechos colectivos como lo son los pueblos indígenas u originarios. Dos de estos tres resultados, se orientaban a la problemática acerca de tierras y territorios indígenas. El resultado uno, abarcaba la seguridad jurídica sobre la tierra y el resultado dos, orientaba a la gestión sostenible del territorio.</w:t>
      </w:r>
    </w:p>
    <w:p w14:paraId="72F8413F" w14:textId="40F52583" w:rsidR="00D6787B" w:rsidRDefault="00D6787B" w:rsidP="00D6787B">
      <w:pPr>
        <w:jc w:val="both"/>
      </w:pPr>
      <w:r>
        <w:t>Otro hito en el desarrollo en el trabajo para la seguridad jurídica de las tierras y territorios es el plan de acción 2019 – 2020 de la “Comisión multisectorial e intergubernamental para el establecimiento de acciones públicas prioritarias para la promoción del desarrollo sostenible de los territorios de la Amazonía”</w:t>
      </w:r>
      <w:r>
        <w:rPr>
          <w:vertAlign w:val="superscript"/>
        </w:rPr>
        <w:footnoteReference w:id="28"/>
      </w:r>
      <w:r>
        <w:t xml:space="preserve">. Mediante esta iniciativa se busca generar un nuevo tipo de relacionamiento para establecer una descentralización efectiva para el desarrollo en la Amazonía. Para lo cual se generó i) una agenda territorial de la Amazonía concordada en objetivos comunes para su desarrollo, y se está trabajando en </w:t>
      </w:r>
      <w:proofErr w:type="spellStart"/>
      <w:r>
        <w:t>ii</w:t>
      </w:r>
      <w:proofErr w:type="spellEnd"/>
      <w:r>
        <w:t xml:space="preserve">) diseñar nuevas formas de intervención que permitan una acción concertada. Esta intervención se diseñó como parte de los insumos para el Plan de Promoción de la Amazonía Sostenible, Ley </w:t>
      </w:r>
      <w:proofErr w:type="spellStart"/>
      <w:r>
        <w:t>N</w:t>
      </w:r>
      <w:r w:rsidR="00513B67">
        <w:t>°</w:t>
      </w:r>
      <w:proofErr w:type="spellEnd"/>
      <w:r>
        <w:t xml:space="preserve"> 30977, publicada el 3 de julio del año 2019 en el Diario Oficial “El Peruano”.</w:t>
      </w:r>
    </w:p>
    <w:p w14:paraId="38EBFB82" w14:textId="5CB84F02" w:rsidR="00D6787B" w:rsidRDefault="00D6787B" w:rsidP="00D6787B">
      <w:pPr>
        <w:jc w:val="both"/>
      </w:pPr>
      <w:r>
        <w:t xml:space="preserve">De otro lado, la Ley </w:t>
      </w:r>
      <w:proofErr w:type="spellStart"/>
      <w:r>
        <w:t>N</w:t>
      </w:r>
      <w:r w:rsidR="00513B67">
        <w:t>°</w:t>
      </w:r>
      <w:proofErr w:type="spellEnd"/>
      <w:r>
        <w:t xml:space="preserve"> 24657, Ley que declara de necesidad e interés social el deslinde y titulación del Territorio de las Comunidades Campesinas, tiene por objeto directo los títulos de propiedad de comunidades campesinas.</w:t>
      </w:r>
    </w:p>
    <w:p w14:paraId="501C7A2D" w14:textId="77777777" w:rsidR="00D6787B" w:rsidRDefault="00D6787B" w:rsidP="00D6787B">
      <w:pPr>
        <w:jc w:val="both"/>
      </w:pPr>
      <w:r>
        <w:t>También se ha logrado ejecutar programas financiados por instituciones cooperantes para lograr la titulación y reconocimiento de comunidades campesinas y nativas, como el Programa de Gestión Integral de Paisajes Forestales (2014-2015), la Declaración conjunta de Intenciones (2014-2020) y; el Mecanismo Dedicado Específico SAWETO (2015-2020). Conjuntamente, el Estado realizó esfuerzos mediante programas que buscan impacto en la situación como lo es el Lote 192 (2015-2017) desde el MIDAGRI, DEVIDA (2016-2017) y la PCM.</w:t>
      </w:r>
    </w:p>
    <w:p w14:paraId="26C635A9" w14:textId="69A26D7B" w:rsidR="00D6787B" w:rsidRDefault="00D6787B">
      <w:pPr>
        <w:jc w:val="both"/>
      </w:pPr>
      <w:r>
        <w:t>Asimismo, junto con los problemas de índole presupuestario, el informe de la Comisión multisectorial e intergubernamental para el establecimiento de acciones públicas prioritarias para la promoción del desarrollo sostenible de los territorios de la Amazonía, señala la falta de información oficial, la falta de simplificación y consistencia de instrumentos normativos, las capacidades administrativas limitadas, y la falta de articulación, coordinación eficaz y participación indígena en los procedimientos de saneamiento físico legal.</w:t>
      </w:r>
    </w:p>
    <w:p w14:paraId="691094AA" w14:textId="77777777" w:rsidR="00BD2BB2" w:rsidRDefault="00BD2BB2">
      <w:pPr>
        <w:jc w:val="both"/>
      </w:pPr>
    </w:p>
    <w:p w14:paraId="3F3C23B6" w14:textId="45B9C279" w:rsidR="00B20820" w:rsidRPr="003203F7" w:rsidRDefault="00000000" w:rsidP="003203F7">
      <w:pPr>
        <w:pStyle w:val="Ttulo4"/>
        <w:spacing w:after="240"/>
        <w:jc w:val="both"/>
        <w:rPr>
          <w:color w:val="44546A" w:themeColor="text2"/>
        </w:rPr>
      </w:pPr>
      <w:hyperlink w:anchor="_heading=">
        <w:bookmarkStart w:id="198" w:name="_Toc137231199"/>
        <w:bookmarkStart w:id="199" w:name="_Toc143624266"/>
        <w:r w:rsidR="0094762E" w:rsidRPr="00BB1F9C">
          <w:rPr>
            <w:color w:val="44546A" w:themeColor="text2"/>
          </w:rPr>
          <w:t>2.</w:t>
        </w:r>
        <w:r w:rsidR="00876A89">
          <w:rPr>
            <w:color w:val="44546A" w:themeColor="text2"/>
          </w:rPr>
          <w:t>5</w:t>
        </w:r>
        <w:r w:rsidR="0094762E" w:rsidRPr="00BB1F9C">
          <w:rPr>
            <w:color w:val="44546A" w:themeColor="text2"/>
          </w:rPr>
          <w:t>.2.</w:t>
        </w:r>
      </w:hyperlink>
      <w:r w:rsidR="0094762E" w:rsidRPr="00BB1F9C">
        <w:rPr>
          <w:color w:val="44546A" w:themeColor="text2"/>
        </w:rPr>
        <w:t xml:space="preserve">2. </w:t>
      </w:r>
      <w:bookmarkEnd w:id="198"/>
      <w:r w:rsidR="00EE30E8" w:rsidRPr="00B20820">
        <w:rPr>
          <w:color w:val="44546A" w:themeColor="text2"/>
        </w:rPr>
        <w:t>DEGRADACIÓN DEL MEDIO AMBIENTE (MADRE TIERRA) QUE AFECTAN A LOS PUEBLOS INDÍGENAS U ORIGINARIOS, SUS MEDIOS DE VIDA Y PROFUNDIZAN LA CRISIS CLIMÁTICA</w:t>
      </w:r>
      <w:r w:rsidR="00B20820" w:rsidRPr="00B20820">
        <w:rPr>
          <w:color w:val="44546A" w:themeColor="text2"/>
        </w:rPr>
        <w:t>.</w:t>
      </w:r>
      <w:bookmarkEnd w:id="199"/>
    </w:p>
    <w:p w14:paraId="73DBC31F" w14:textId="4475B41A" w:rsidR="00067C53" w:rsidRDefault="00067C53" w:rsidP="00067C53">
      <w:pPr>
        <w:jc w:val="both"/>
      </w:pPr>
      <w:r>
        <w:t xml:space="preserve">La relación entre los pueblos indígenas y el medio ambiente se basa en la concepción de la tierra como "Madre Tierra" o "Pachamama". Según </w:t>
      </w:r>
      <w:bookmarkStart w:id="200" w:name="_Hlk140072910"/>
      <w:r>
        <w:t xml:space="preserve">Ponciano y </w:t>
      </w:r>
      <w:proofErr w:type="spellStart"/>
      <w:r>
        <w:t>Curihuinca</w:t>
      </w:r>
      <w:proofErr w:type="spellEnd"/>
      <w:r>
        <w:t xml:space="preserve"> (s.f.)</w:t>
      </w:r>
      <w:bookmarkEnd w:id="200"/>
      <w:r>
        <w:t>, para la Cosmovisión Indígena, se considera al medio ambiente como "Toda la Vida", incluyendo los bosques, praderas, vida marina, hábitat, peces y biodiversidad. Esta visión simbólica define la relación de estos pueblos con la tierra, el territorio, el agua y demás recursos, siendo la base física, cultural y espiritual de su existencia.</w:t>
      </w:r>
    </w:p>
    <w:p w14:paraId="4354C9DF" w14:textId="3B8AE446" w:rsidR="00067C53" w:rsidRDefault="00067C53" w:rsidP="00067C53">
      <w:pPr>
        <w:jc w:val="both"/>
      </w:pPr>
      <w:r>
        <w:t xml:space="preserve">Los pueblos indígenas reconocen que dependen de la tierra para su supervivencia física y cultural, y a cambio, asumen el rol de guardianes con derechos y responsabilidades para proteger y preservar la integridad de la naturaleza. Esta relación intrínseca con la tierra y los demás elementos como el agua, el aire y el fuego constituye una conexión profunda con ellos mismos y no como algo separado </w:t>
      </w:r>
      <w:bookmarkStart w:id="201" w:name="_Hlk140072948"/>
      <w:r>
        <w:t xml:space="preserve">(Calderón, s.f.). </w:t>
      </w:r>
      <w:bookmarkEnd w:id="201"/>
      <w:r w:rsidR="00BC65E3">
        <w:t xml:space="preserve">Por su parte, </w:t>
      </w:r>
      <w:r>
        <w:t>Salazar (2017) menciona que la concepción de la tierra como madre y ser sobrenatural que protege a todos los seres habitantes del planeta persiste en las comunidades originarias de América del Sur. Esta visión reconoce que la tierra es un ente vivo, que respira y que sin ella la vida</w:t>
      </w:r>
      <w:r w:rsidR="00D54FD4">
        <w:t xml:space="preserve"> no es posible.</w:t>
      </w:r>
    </w:p>
    <w:p w14:paraId="26BBE920" w14:textId="074348C2" w:rsidR="00067C53" w:rsidRPr="00B20820" w:rsidRDefault="00067C53" w:rsidP="00067C53">
      <w:pPr>
        <w:jc w:val="both"/>
      </w:pPr>
      <w:r>
        <w:t>En los últimos años, ha habido avances significativos en el reconocimiento de los derechos de los pueblos indígenas en el ámbito internacional</w:t>
      </w:r>
      <w:r w:rsidR="00736B7D">
        <w:t xml:space="preserve"> en relación al medio ambiente.</w:t>
      </w:r>
      <w:r>
        <w:t xml:space="preserve"> El Convenio 169 de la OIT de 1989 ha sido un hito importante al reconocer efectivamente sus derechos, incluyendo los derechos sobre el territorio y los recursos naturales (Calderón, s.f.). Asimismo, la Declaración de los Pueblos Indígenas de la ONU, aprobada en 2007, reconoce los derechos colectivos de los pueblos indígenas, incluyendo su relación con el medio ambiente. La jurisprudencia de la Corte Interamericana de Derechos Humanos también ha sido relevante en el reconocimiento y protección de los derechos de los pueblos indígenas en las Américas (Calderón, s.f.). Estos avances han contribuido a fortalecer y proteger la relación intrínseca entre los pueblos indígenas y </w:t>
      </w:r>
      <w:r w:rsidR="00736B7D">
        <w:t>la “</w:t>
      </w:r>
      <w:r w:rsidR="000E661E">
        <w:t>M</w:t>
      </w:r>
      <w:r w:rsidR="00736B7D">
        <w:t>adre tierra”</w:t>
      </w:r>
      <w:r w:rsidR="00272ED7">
        <w:t xml:space="preserve">, </w:t>
      </w:r>
      <w:r w:rsidR="00736B7D">
        <w:t>“</w:t>
      </w:r>
      <w:r w:rsidR="000E661E">
        <w:t>M</w:t>
      </w:r>
      <w:r w:rsidR="00736B7D">
        <w:t>adre naturaleza”</w:t>
      </w:r>
      <w:r w:rsidR="00272ED7">
        <w:t xml:space="preserve"> o “</w:t>
      </w:r>
      <w:r w:rsidR="000E661E">
        <w:t>P</w:t>
      </w:r>
      <w:r w:rsidR="00272ED7">
        <w:t>achamama”.</w:t>
      </w:r>
    </w:p>
    <w:p w14:paraId="00000743" w14:textId="0647E2E2" w:rsidR="009D0D6F" w:rsidRDefault="00913F5E">
      <w:pPr>
        <w:spacing w:before="120" w:after="120" w:line="276" w:lineRule="auto"/>
        <w:ind w:right="43"/>
        <w:jc w:val="both"/>
      </w:pPr>
      <w:commentRangeStart w:id="202"/>
      <w:r>
        <w:t>En relación con</w:t>
      </w:r>
      <w:r w:rsidR="008A7B79">
        <w:t xml:space="preserve"> ella</w:t>
      </w:r>
      <w:r w:rsidR="003C5F2C">
        <w:t xml:space="preserve"> y todo lo que significa para la población indígena u originaria</w:t>
      </w:r>
      <w:r w:rsidR="008A7B79">
        <w:t xml:space="preserve">, </w:t>
      </w:r>
      <w:r w:rsidR="0094762E">
        <w:t xml:space="preserve">Oxfam y Propuesta ciudadana (2009) afirman que la temperatura aumentará entre 1.8 y 4.0 °C al 2100 a nivel global; asimismo, se calcula que el nivel del mar aumentará entre 19 y 58 cm. Además, según Ruiz et. al. (2008), el cambio climático generará frecuentes eventos climáticos extremos, el retiro de los glaciares y capas de hielo, entre otros. </w:t>
      </w:r>
    </w:p>
    <w:p w14:paraId="00000744" w14:textId="77777777" w:rsidR="009D0D6F" w:rsidRDefault="0094762E">
      <w:pPr>
        <w:spacing w:before="120" w:after="120" w:line="276" w:lineRule="auto"/>
        <w:ind w:right="43"/>
        <w:jc w:val="both"/>
      </w:pPr>
      <w:r>
        <w:t>En este contexto, según el Centro Tyndall del Reino Unido</w:t>
      </w:r>
      <w:r>
        <w:rPr>
          <w:i/>
        </w:rPr>
        <w:t xml:space="preserve"> “(…) el Perú es el tercer país más vulnerable a los efectos del cambio climático a nivel mundial, luego de Honduras y Bangladesh. Esta condición coloca al país en una situación difícil, que debe ser enfrentada desde los diferentes niveles del Estado” </w:t>
      </w:r>
      <w:r>
        <w:t>(Consorcio de Investigación Económica y Social [CIES], 2015, pg. 117). Asimismo, Oxfam y Propuesta ciudadana (2009) señalan que las poblaciones más afectadas serán aquellas cuyos medios de vida dependen de las lluvias, la agricultura o que ocupan ambientes frágiles; aunque al 2009, se afirmaba que muchos agricultores ya habían desarrollado estrategias para adaptarse a los embates del cambio climático recurriendo a “(…) la diversificación de sus cultivos, uso de variedades locales tolerantes a la sequía, cosecha de agua, agroforestería, entre otros” (pág. 9).</w:t>
      </w:r>
      <w:commentRangeEnd w:id="202"/>
      <w:r w:rsidR="00235DE3">
        <w:rPr>
          <w:rStyle w:val="Refdecomentario"/>
          <w:rFonts w:eastAsiaTheme="minorHAnsi"/>
        </w:rPr>
        <w:commentReference w:id="202"/>
      </w:r>
    </w:p>
    <w:p w14:paraId="00000745" w14:textId="77777777" w:rsidR="009D0D6F" w:rsidRDefault="0094762E">
      <w:pPr>
        <w:spacing w:before="120" w:after="120" w:line="276" w:lineRule="auto"/>
        <w:ind w:right="43"/>
        <w:jc w:val="both"/>
      </w:pPr>
      <w:r>
        <w:t xml:space="preserve">Asimismo, el MINAM (2021, pp. 354 y 355) señala que al 2014, la entidad había previsto un incremento en la temperatura promedio entre 0,4 y 1,6 °C en el Perú y que </w:t>
      </w:r>
      <w:r>
        <w:rPr>
          <w:i/>
        </w:rPr>
        <w:t>“(…) de ocurrir, produciría una intensificación en la frecuencia de eventos extremos. Esto afectaría al país, considerando que el 10% de la población peruana es vulnerable a las sequías y que el 47% de la superficie agrícola sufre sus consecuencias”</w:t>
      </w:r>
      <w:r>
        <w:t>.</w:t>
      </w:r>
    </w:p>
    <w:p w14:paraId="00000746" w14:textId="2FDD0115" w:rsidR="009D0D6F" w:rsidRDefault="00B076AB">
      <w:pPr>
        <w:spacing w:before="120" w:after="120" w:line="276" w:lineRule="auto"/>
        <w:ind w:right="43"/>
        <w:jc w:val="both"/>
      </w:pPr>
      <w:r>
        <w:t>Luego, se conoce que</w:t>
      </w:r>
      <w:r w:rsidR="0094762E">
        <w:t xml:space="preserve"> el territorio peruano alberga el </w:t>
      </w:r>
      <w:commentRangeStart w:id="203"/>
      <w:r w:rsidR="0094762E">
        <w:t xml:space="preserve">71.8% </w:t>
      </w:r>
      <w:commentRangeEnd w:id="203"/>
      <w:r w:rsidR="002E462F">
        <w:rPr>
          <w:rStyle w:val="Refdecomentario"/>
          <w:rFonts w:eastAsiaTheme="minorHAnsi"/>
        </w:rPr>
        <w:commentReference w:id="203"/>
      </w:r>
      <w:r w:rsidR="0094762E">
        <w:t>de muestras representativas de las zonas de vida del</w:t>
      </w:r>
      <w:r w:rsidR="00826171">
        <w:t xml:space="preserve"> </w:t>
      </w:r>
      <w:r w:rsidR="0094762E">
        <w:t xml:space="preserve">planeta y su superficie de bosques es una de la más grandes del mundo. </w:t>
      </w:r>
      <w:r w:rsidR="00913F5E">
        <w:t>En relación con</w:t>
      </w:r>
      <w:r w:rsidR="0094762E">
        <w:t xml:space="preserve"> ello, se evidencia un incremento del número de especies en categoría de peligro crítico llegando a las 194 (CEPLAN, 2019). Dicha cifra es parte de las    más de 777 especies de flora y 301 especies de fauna silvestre en nuestro territorio. Vale la pena resaltar que los bosques tropicales y biodiversidad se encuentran principalmente en territorios de los pueblos indígenas u originarios.</w:t>
      </w:r>
    </w:p>
    <w:p w14:paraId="00000747" w14:textId="77777777" w:rsidR="009D0D6F" w:rsidRDefault="0094762E">
      <w:pPr>
        <w:spacing w:before="120" w:after="120" w:line="276" w:lineRule="auto"/>
        <w:ind w:right="43"/>
        <w:jc w:val="both"/>
      </w:pPr>
      <w:r>
        <w:t xml:space="preserve">Además, Vargas (2009), indica que </w:t>
      </w:r>
      <w:r>
        <w:rPr>
          <w:i/>
        </w:rPr>
        <w:t>“(…) los impactos y daños en el país serian negativos para el sector agricultura, se vería afectado el rendimiento de los principales productos agrícolas, así como la infraestructura de riego. Otro sector impactado seria la salud pública, lo que se manifestaría a través de enfermedades trasmitidas por vectores (malaria) o por uso de agua (cólera), y con enfermedades dermatológicas y respiratorias agudas. En la pesca, se evidenciaría una distribución y migración de especies que afectarían la disponibilidad de recursos pesqueros. Mientras la energía se vería afectada en los niveles de producción de la planta hidroeléctrica.”</w:t>
      </w:r>
    </w:p>
    <w:p w14:paraId="4925C624" w14:textId="3AC6C4F6" w:rsidR="00913F5E" w:rsidRDefault="0094762E" w:rsidP="00EC1E11">
      <w:pPr>
        <w:spacing w:before="120" w:after="120" w:line="276" w:lineRule="auto"/>
        <w:ind w:right="43"/>
        <w:jc w:val="both"/>
      </w:pPr>
      <w:r>
        <w:t xml:space="preserve">Por último, según el MINAM (2021), existen efectos potenciales indirectos relevantes para los </w:t>
      </w:r>
      <w:r w:rsidR="003357A3">
        <w:t>Pueblos indígenas u originarios</w:t>
      </w:r>
      <w:r w:rsidR="00AB6F30">
        <w:t xml:space="preserve"> </w:t>
      </w:r>
      <w:r>
        <w:t>frente al cambio climático en 5 áreas clave: agua, agricultura, bosques, pesca y acuicultura y salud; los mismos que se presentan en la Tabla 13.</w:t>
      </w:r>
      <w:bookmarkStart w:id="204" w:name="_heading=h.1hmsyys" w:colFirst="0" w:colLast="0"/>
      <w:bookmarkEnd w:id="204"/>
    </w:p>
    <w:p w14:paraId="0000074A" w14:textId="40AB91DE" w:rsidR="009D0D6F" w:rsidRPr="003203F7" w:rsidRDefault="00913F5E" w:rsidP="00913F5E">
      <w:pPr>
        <w:pStyle w:val="Descripcin"/>
        <w:rPr>
          <w:b w:val="0"/>
        </w:rPr>
      </w:pPr>
      <w:bookmarkStart w:id="205" w:name="_Toc143624335"/>
      <w:r>
        <w:t xml:space="preserve">Tabla </w:t>
      </w:r>
      <w:r w:rsidR="00000000">
        <w:fldChar w:fldCharType="begin"/>
      </w:r>
      <w:r w:rsidR="00000000">
        <w:instrText xml:space="preserve"> SEQ Tabla \* ARABIC </w:instrText>
      </w:r>
      <w:r w:rsidR="00000000">
        <w:fldChar w:fldCharType="separate"/>
      </w:r>
      <w:r w:rsidR="00740F56">
        <w:rPr>
          <w:noProof/>
        </w:rPr>
        <w:t>11</w:t>
      </w:r>
      <w:r w:rsidR="00000000">
        <w:rPr>
          <w:noProof/>
        </w:rPr>
        <w:fldChar w:fldCharType="end"/>
      </w:r>
      <w:r w:rsidRPr="003203F7">
        <w:t>. Efectos potenciales indirectos sobre los Pueblos indígenas u originarios frente al cambio climático</w:t>
      </w:r>
      <w:bookmarkEnd w:id="205"/>
    </w:p>
    <w:tbl>
      <w:tblPr>
        <w:tblStyle w:val="ab"/>
        <w:tblW w:w="8595" w:type="dxa"/>
        <w:tblInd w:w="0" w:type="dxa"/>
        <w:tblBorders>
          <w:top w:val="single" w:sz="4" w:space="0" w:color="8EAADB"/>
          <w:left w:val="single" w:sz="4" w:space="0" w:color="000000"/>
          <w:bottom w:val="single" w:sz="4" w:space="0" w:color="8EAADB"/>
          <w:right w:val="single" w:sz="4" w:space="0" w:color="000000"/>
          <w:insideH w:val="single" w:sz="4" w:space="0" w:color="8EAADB"/>
          <w:insideV w:val="single" w:sz="4" w:space="0" w:color="8EAADB"/>
        </w:tblBorders>
        <w:tblLayout w:type="fixed"/>
        <w:tblLook w:val="0400" w:firstRow="0" w:lastRow="0" w:firstColumn="0" w:lastColumn="0" w:noHBand="0" w:noVBand="1"/>
      </w:tblPr>
      <w:tblGrid>
        <w:gridCol w:w="2235"/>
        <w:gridCol w:w="2085"/>
        <w:gridCol w:w="1980"/>
        <w:gridCol w:w="2295"/>
        <w:tblGridChange w:id="206">
          <w:tblGrid>
            <w:gridCol w:w="2235"/>
            <w:gridCol w:w="2085"/>
            <w:gridCol w:w="1980"/>
            <w:gridCol w:w="2295"/>
          </w:tblGrid>
        </w:tblGridChange>
      </w:tblGrid>
      <w:tr w:rsidR="002166C7" w:rsidRPr="00C947CC" w14:paraId="2498FF7C" w14:textId="77777777" w:rsidTr="00003025">
        <w:trPr>
          <w:trHeight w:val="283"/>
          <w:tblHeader/>
        </w:trPr>
        <w:tc>
          <w:tcPr>
            <w:tcW w:w="2235" w:type="dxa"/>
            <w:tcBorders>
              <w:top w:val="single" w:sz="4" w:space="0" w:color="000000"/>
              <w:bottom w:val="single" w:sz="4" w:space="0" w:color="000000"/>
              <w:right w:val="single" w:sz="4" w:space="0" w:color="000000"/>
            </w:tcBorders>
            <w:shd w:val="clear" w:color="auto" w:fill="006666"/>
            <w:vAlign w:val="center"/>
          </w:tcPr>
          <w:p w14:paraId="0000074B" w14:textId="77777777" w:rsidR="009D0D6F" w:rsidRPr="00C947CC" w:rsidRDefault="0094762E" w:rsidP="00003025">
            <w:pPr>
              <w:widowControl w:val="0"/>
              <w:pBdr>
                <w:top w:val="nil"/>
                <w:left w:val="nil"/>
                <w:bottom w:val="nil"/>
                <w:right w:val="nil"/>
                <w:between w:val="nil"/>
              </w:pBdr>
              <w:ind w:right="43"/>
              <w:jc w:val="center"/>
              <w:rPr>
                <w:b/>
                <w:color w:val="FFFFFF"/>
                <w:sz w:val="20"/>
                <w:szCs w:val="20"/>
              </w:rPr>
            </w:pPr>
            <w:r w:rsidRPr="00C947CC">
              <w:rPr>
                <w:b/>
                <w:color w:val="FFFFFF"/>
                <w:sz w:val="20"/>
                <w:szCs w:val="20"/>
              </w:rPr>
              <w:t>Agua</w:t>
            </w:r>
          </w:p>
        </w:tc>
        <w:tc>
          <w:tcPr>
            <w:tcW w:w="2085"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0000074C" w14:textId="77777777" w:rsidR="009D0D6F" w:rsidRPr="00C947CC" w:rsidRDefault="0094762E" w:rsidP="00003025">
            <w:pPr>
              <w:widowControl w:val="0"/>
              <w:pBdr>
                <w:top w:val="nil"/>
                <w:left w:val="nil"/>
                <w:bottom w:val="nil"/>
                <w:right w:val="nil"/>
                <w:between w:val="nil"/>
              </w:pBdr>
              <w:ind w:right="43"/>
              <w:jc w:val="center"/>
              <w:rPr>
                <w:b/>
                <w:color w:val="FFFFFF"/>
                <w:sz w:val="20"/>
                <w:szCs w:val="20"/>
              </w:rPr>
            </w:pPr>
            <w:r w:rsidRPr="00C947CC">
              <w:rPr>
                <w:b/>
                <w:color w:val="FFFFFF"/>
                <w:sz w:val="20"/>
                <w:szCs w:val="20"/>
              </w:rPr>
              <w:t>Agricultura</w:t>
            </w:r>
          </w:p>
        </w:tc>
        <w:tc>
          <w:tcPr>
            <w:tcW w:w="1980"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0000074D" w14:textId="77777777" w:rsidR="009D0D6F" w:rsidRPr="00C947CC" w:rsidRDefault="0094762E" w:rsidP="00003025">
            <w:pPr>
              <w:widowControl w:val="0"/>
              <w:pBdr>
                <w:top w:val="nil"/>
                <w:left w:val="nil"/>
                <w:bottom w:val="nil"/>
                <w:right w:val="nil"/>
                <w:between w:val="nil"/>
              </w:pBdr>
              <w:ind w:right="43"/>
              <w:jc w:val="center"/>
              <w:rPr>
                <w:b/>
                <w:color w:val="FFFFFF"/>
                <w:sz w:val="20"/>
                <w:szCs w:val="20"/>
              </w:rPr>
            </w:pPr>
            <w:r w:rsidRPr="00C947CC">
              <w:rPr>
                <w:b/>
                <w:color w:val="FFFFFF"/>
                <w:sz w:val="20"/>
                <w:szCs w:val="20"/>
              </w:rPr>
              <w:t>Bosques</w:t>
            </w:r>
          </w:p>
        </w:tc>
        <w:tc>
          <w:tcPr>
            <w:tcW w:w="2295"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0000074E" w14:textId="77777777" w:rsidR="009D0D6F" w:rsidRPr="00C947CC" w:rsidRDefault="0094762E" w:rsidP="00003025">
            <w:pPr>
              <w:widowControl w:val="0"/>
              <w:pBdr>
                <w:top w:val="nil"/>
                <w:left w:val="nil"/>
                <w:bottom w:val="nil"/>
                <w:right w:val="nil"/>
                <w:between w:val="nil"/>
              </w:pBdr>
              <w:ind w:right="43"/>
              <w:jc w:val="center"/>
              <w:rPr>
                <w:b/>
                <w:color w:val="FFFFFF"/>
                <w:sz w:val="20"/>
                <w:szCs w:val="20"/>
              </w:rPr>
            </w:pPr>
            <w:r w:rsidRPr="00C947CC">
              <w:rPr>
                <w:b/>
                <w:color w:val="FFFFFF"/>
                <w:sz w:val="20"/>
                <w:szCs w:val="20"/>
              </w:rPr>
              <w:t>Pesca y acuicultura</w:t>
            </w:r>
          </w:p>
        </w:tc>
      </w:tr>
      <w:tr w:rsidR="009D0D6F" w:rsidRPr="00C947CC" w14:paraId="1C8E0813" w14:textId="77777777" w:rsidTr="009A6EF2">
        <w:trPr>
          <w:trHeight w:val="283"/>
        </w:trPr>
        <w:tc>
          <w:tcPr>
            <w:tcW w:w="2235" w:type="dxa"/>
            <w:tcBorders>
              <w:top w:val="single" w:sz="4" w:space="0" w:color="000000"/>
              <w:bottom w:val="single" w:sz="4" w:space="0" w:color="000000"/>
              <w:right w:val="single" w:sz="4" w:space="0" w:color="000000"/>
            </w:tcBorders>
            <w:vAlign w:val="center"/>
          </w:tcPr>
          <w:p w14:paraId="0000074F" w14:textId="77777777" w:rsidR="009D0D6F" w:rsidRPr="00C947CC" w:rsidRDefault="009D0D6F" w:rsidP="00003025">
            <w:pPr>
              <w:ind w:right="43"/>
              <w:rPr>
                <w:sz w:val="20"/>
                <w:szCs w:val="20"/>
              </w:rPr>
            </w:pPr>
          </w:p>
          <w:p w14:paraId="00000750"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Distribución del agua insuficiente al límite de la afectación de los cultivos</w:t>
            </w:r>
          </w:p>
        </w:tc>
        <w:tc>
          <w:tcPr>
            <w:tcW w:w="2085" w:type="dxa"/>
            <w:tcBorders>
              <w:top w:val="single" w:sz="4" w:space="0" w:color="000000"/>
              <w:left w:val="single" w:sz="4" w:space="0" w:color="000000"/>
              <w:bottom w:val="single" w:sz="4" w:space="0" w:color="000000"/>
              <w:right w:val="single" w:sz="4" w:space="0" w:color="000000"/>
            </w:tcBorders>
            <w:vAlign w:val="center"/>
          </w:tcPr>
          <w:p w14:paraId="00000751"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Afectación total del intercambio, ingresos y seguridad alimentaria por pérdida de productividad agropecuaria</w:t>
            </w:r>
          </w:p>
        </w:tc>
        <w:tc>
          <w:tcPr>
            <w:tcW w:w="1980" w:type="dxa"/>
            <w:tcBorders>
              <w:top w:val="single" w:sz="4" w:space="0" w:color="000000"/>
              <w:left w:val="single" w:sz="4" w:space="0" w:color="000000"/>
              <w:bottom w:val="single" w:sz="4" w:space="0" w:color="000000"/>
              <w:right w:val="single" w:sz="4" w:space="0" w:color="000000"/>
            </w:tcBorders>
            <w:vAlign w:val="center"/>
          </w:tcPr>
          <w:p w14:paraId="00000752"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La pérdida de flora y fauna para el intercambio y venta</w:t>
            </w:r>
          </w:p>
        </w:tc>
        <w:tc>
          <w:tcPr>
            <w:tcW w:w="2295" w:type="dxa"/>
            <w:tcBorders>
              <w:top w:val="single" w:sz="4" w:space="0" w:color="000000"/>
              <w:left w:val="single" w:sz="4" w:space="0" w:color="000000"/>
              <w:bottom w:val="single" w:sz="4" w:space="0" w:color="000000"/>
              <w:right w:val="single" w:sz="4" w:space="0" w:color="000000"/>
            </w:tcBorders>
            <w:vAlign w:val="center"/>
          </w:tcPr>
          <w:p w14:paraId="00000753"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Disminución de la seguridad alimentaria</w:t>
            </w:r>
          </w:p>
        </w:tc>
      </w:tr>
      <w:tr w:rsidR="009D0D6F" w:rsidRPr="00C947CC" w14:paraId="0FD87415" w14:textId="77777777" w:rsidTr="009A6EF2">
        <w:trPr>
          <w:trHeight w:val="283"/>
        </w:trPr>
        <w:tc>
          <w:tcPr>
            <w:tcW w:w="2235" w:type="dxa"/>
            <w:tcBorders>
              <w:top w:val="single" w:sz="4" w:space="0" w:color="000000"/>
              <w:bottom w:val="single" w:sz="4" w:space="0" w:color="000000"/>
              <w:right w:val="single" w:sz="4" w:space="0" w:color="000000"/>
            </w:tcBorders>
            <w:vAlign w:val="center"/>
          </w:tcPr>
          <w:p w14:paraId="00000754"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Migración temporal en búsqueda de alimento y empleo</w:t>
            </w:r>
          </w:p>
        </w:tc>
        <w:tc>
          <w:tcPr>
            <w:tcW w:w="2085" w:type="dxa"/>
            <w:tcBorders>
              <w:top w:val="single" w:sz="4" w:space="0" w:color="000000"/>
              <w:left w:val="single" w:sz="4" w:space="0" w:color="000000"/>
              <w:bottom w:val="single" w:sz="4" w:space="0" w:color="000000"/>
              <w:right w:val="single" w:sz="4" w:space="0" w:color="000000"/>
            </w:tcBorders>
            <w:vAlign w:val="center"/>
          </w:tcPr>
          <w:p w14:paraId="00000755" w14:textId="77777777" w:rsidR="009D0D6F" w:rsidRPr="00C947CC" w:rsidRDefault="009D0D6F" w:rsidP="00003025">
            <w:pPr>
              <w:widowControl w:val="0"/>
              <w:pBdr>
                <w:top w:val="nil"/>
                <w:left w:val="nil"/>
                <w:bottom w:val="nil"/>
                <w:right w:val="nil"/>
                <w:between w:val="nil"/>
              </w:pBdr>
              <w:ind w:right="43"/>
              <w:rPr>
                <w:color w:val="000000"/>
                <w:sz w:val="20"/>
                <w:szCs w:val="20"/>
              </w:rPr>
            </w:pPr>
          </w:p>
          <w:p w14:paraId="00000756"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Dificultad para la movilización a zonas más productivas</w:t>
            </w:r>
          </w:p>
        </w:tc>
        <w:tc>
          <w:tcPr>
            <w:tcW w:w="1980" w:type="dxa"/>
            <w:tcBorders>
              <w:top w:val="single" w:sz="4" w:space="0" w:color="000000"/>
              <w:left w:val="single" w:sz="4" w:space="0" w:color="000000"/>
              <w:bottom w:val="single" w:sz="4" w:space="0" w:color="000000"/>
              <w:right w:val="single" w:sz="4" w:space="0" w:color="000000"/>
            </w:tcBorders>
            <w:vAlign w:val="center"/>
          </w:tcPr>
          <w:p w14:paraId="00000757"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El proceso de migración se intensifica</w:t>
            </w:r>
          </w:p>
        </w:tc>
        <w:tc>
          <w:tcPr>
            <w:tcW w:w="2295" w:type="dxa"/>
            <w:tcBorders>
              <w:top w:val="single" w:sz="4" w:space="0" w:color="000000"/>
              <w:left w:val="single" w:sz="4" w:space="0" w:color="000000"/>
              <w:bottom w:val="single" w:sz="4" w:space="0" w:color="000000"/>
              <w:right w:val="single" w:sz="4" w:space="0" w:color="000000"/>
            </w:tcBorders>
            <w:vAlign w:val="center"/>
          </w:tcPr>
          <w:p w14:paraId="00000758"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Pérdida del empleo y migración temporal</w:t>
            </w:r>
          </w:p>
        </w:tc>
      </w:tr>
      <w:tr w:rsidR="009D0D6F" w:rsidRPr="00C947CC" w14:paraId="7DE9FF6D" w14:textId="77777777" w:rsidTr="009A6EF2">
        <w:trPr>
          <w:trHeight w:val="283"/>
        </w:trPr>
        <w:tc>
          <w:tcPr>
            <w:tcW w:w="2235" w:type="dxa"/>
            <w:tcBorders>
              <w:top w:val="single" w:sz="4" w:space="0" w:color="000000"/>
              <w:bottom w:val="single" w:sz="4" w:space="0" w:color="000000"/>
              <w:right w:val="single" w:sz="4" w:space="0" w:color="000000"/>
            </w:tcBorders>
            <w:vAlign w:val="center"/>
          </w:tcPr>
          <w:p w14:paraId="00000759"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Actividades comunales para la reparación provisional de los servicios</w:t>
            </w:r>
          </w:p>
        </w:tc>
        <w:tc>
          <w:tcPr>
            <w:tcW w:w="2085" w:type="dxa"/>
            <w:tcBorders>
              <w:top w:val="single" w:sz="4" w:space="0" w:color="000000"/>
              <w:left w:val="single" w:sz="4" w:space="0" w:color="000000"/>
              <w:bottom w:val="single" w:sz="4" w:space="0" w:color="000000"/>
              <w:right w:val="single" w:sz="4" w:space="0" w:color="000000"/>
            </w:tcBorders>
            <w:vAlign w:val="center"/>
          </w:tcPr>
          <w:p w14:paraId="0000075A"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Perdida del saber ancestral</w:t>
            </w:r>
          </w:p>
        </w:tc>
        <w:tc>
          <w:tcPr>
            <w:tcW w:w="1980" w:type="dxa"/>
            <w:tcBorders>
              <w:top w:val="single" w:sz="4" w:space="0" w:color="000000"/>
              <w:left w:val="single" w:sz="4" w:space="0" w:color="000000"/>
              <w:bottom w:val="single" w:sz="4" w:space="0" w:color="000000"/>
              <w:right w:val="single" w:sz="4" w:space="0" w:color="000000"/>
            </w:tcBorders>
            <w:vAlign w:val="center"/>
          </w:tcPr>
          <w:p w14:paraId="0000075B"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Aumento poblacional descontrolado, dañando ecosistemas boscosos y aumentando la presión sobre los mismos</w:t>
            </w:r>
          </w:p>
        </w:tc>
        <w:tc>
          <w:tcPr>
            <w:tcW w:w="2295" w:type="dxa"/>
            <w:tcBorders>
              <w:top w:val="single" w:sz="4" w:space="0" w:color="000000"/>
              <w:left w:val="single" w:sz="4" w:space="0" w:color="000000"/>
              <w:bottom w:val="single" w:sz="4" w:space="0" w:color="000000"/>
              <w:right w:val="single" w:sz="4" w:space="0" w:color="000000"/>
            </w:tcBorders>
            <w:vAlign w:val="center"/>
          </w:tcPr>
          <w:p w14:paraId="0000075C"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La intensificación de la extracción de especies hidrobiológicas alternativas que reemplacen la pesca y acuicultura en peligro</w:t>
            </w:r>
          </w:p>
        </w:tc>
      </w:tr>
      <w:tr w:rsidR="009D0D6F" w:rsidRPr="00C947CC" w14:paraId="14F8E279" w14:textId="77777777" w:rsidTr="009A6EF2">
        <w:trPr>
          <w:trHeight w:val="283"/>
        </w:trPr>
        <w:tc>
          <w:tcPr>
            <w:tcW w:w="2235" w:type="dxa"/>
            <w:tcBorders>
              <w:top w:val="single" w:sz="4" w:space="0" w:color="000000"/>
              <w:bottom w:val="single" w:sz="4" w:space="0" w:color="000000"/>
              <w:right w:val="single" w:sz="4" w:space="0" w:color="000000"/>
            </w:tcBorders>
            <w:vAlign w:val="center"/>
          </w:tcPr>
          <w:p w14:paraId="0000075D"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Aumento de las brechas económicas y falta de oportunidades para una movilidad social ascendente</w:t>
            </w:r>
          </w:p>
        </w:tc>
        <w:tc>
          <w:tcPr>
            <w:tcW w:w="2085" w:type="dxa"/>
            <w:tcBorders>
              <w:top w:val="single" w:sz="4" w:space="0" w:color="000000"/>
              <w:left w:val="single" w:sz="4" w:space="0" w:color="000000"/>
              <w:bottom w:val="single" w:sz="4" w:space="0" w:color="000000"/>
              <w:right w:val="single" w:sz="4" w:space="0" w:color="000000"/>
            </w:tcBorders>
            <w:vAlign w:val="center"/>
          </w:tcPr>
          <w:p w14:paraId="0000075E"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Daño a la infraestructura natural ancestral</w:t>
            </w:r>
          </w:p>
        </w:tc>
        <w:tc>
          <w:tcPr>
            <w:tcW w:w="1980" w:type="dxa"/>
            <w:tcBorders>
              <w:top w:val="single" w:sz="4" w:space="0" w:color="000000"/>
              <w:left w:val="single" w:sz="4" w:space="0" w:color="000000"/>
              <w:bottom w:val="single" w:sz="4" w:space="0" w:color="000000"/>
              <w:right w:val="single" w:sz="4" w:space="0" w:color="000000"/>
            </w:tcBorders>
            <w:vAlign w:val="center"/>
          </w:tcPr>
          <w:p w14:paraId="0000075F"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Baja participación en la toma de decisiones sobre el uso y aprovechamiento de los bosques.</w:t>
            </w:r>
          </w:p>
        </w:tc>
        <w:tc>
          <w:tcPr>
            <w:tcW w:w="2295" w:type="dxa"/>
            <w:tcBorders>
              <w:top w:val="single" w:sz="4" w:space="0" w:color="000000"/>
              <w:left w:val="single" w:sz="4" w:space="0" w:color="000000"/>
              <w:bottom w:val="single" w:sz="4" w:space="0" w:color="000000"/>
              <w:right w:val="single" w:sz="4" w:space="0" w:color="000000"/>
            </w:tcBorders>
            <w:vAlign w:val="center"/>
          </w:tcPr>
          <w:p w14:paraId="00000760"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Incremento de conflictos socioambientales</w:t>
            </w:r>
          </w:p>
        </w:tc>
      </w:tr>
      <w:tr w:rsidR="009D0D6F" w:rsidRPr="00C947CC" w14:paraId="2B1508C3" w14:textId="77777777" w:rsidTr="009A6EF2">
        <w:trPr>
          <w:trHeight w:val="283"/>
        </w:trPr>
        <w:tc>
          <w:tcPr>
            <w:tcW w:w="2235" w:type="dxa"/>
            <w:tcBorders>
              <w:top w:val="single" w:sz="4" w:space="0" w:color="000000"/>
              <w:bottom w:val="single" w:sz="4" w:space="0" w:color="000000"/>
              <w:right w:val="single" w:sz="4" w:space="0" w:color="000000"/>
            </w:tcBorders>
            <w:vAlign w:val="center"/>
          </w:tcPr>
          <w:p w14:paraId="00000761"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Incremento de conflictos sociales</w:t>
            </w:r>
          </w:p>
        </w:tc>
        <w:tc>
          <w:tcPr>
            <w:tcW w:w="2085" w:type="dxa"/>
            <w:tcBorders>
              <w:top w:val="single" w:sz="4" w:space="0" w:color="000000"/>
              <w:left w:val="single" w:sz="4" w:space="0" w:color="000000"/>
              <w:bottom w:val="single" w:sz="4" w:space="0" w:color="000000"/>
              <w:right w:val="single" w:sz="4" w:space="0" w:color="000000"/>
            </w:tcBorders>
            <w:vAlign w:val="center"/>
          </w:tcPr>
          <w:p w14:paraId="00000762"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Reforzamiento y mantenimiento de desigualdades y movilidad social</w:t>
            </w:r>
          </w:p>
        </w:tc>
        <w:tc>
          <w:tcPr>
            <w:tcW w:w="1980" w:type="dxa"/>
            <w:tcBorders>
              <w:top w:val="single" w:sz="4" w:space="0" w:color="000000"/>
              <w:left w:val="single" w:sz="4" w:space="0" w:color="000000"/>
              <w:bottom w:val="single" w:sz="4" w:space="0" w:color="000000"/>
              <w:right w:val="single" w:sz="4" w:space="0" w:color="000000"/>
            </w:tcBorders>
            <w:vAlign w:val="center"/>
          </w:tcPr>
          <w:p w14:paraId="00000763"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El incremento de conflictos sociales</w:t>
            </w:r>
          </w:p>
        </w:tc>
        <w:tc>
          <w:tcPr>
            <w:tcW w:w="2295" w:type="dxa"/>
            <w:tcBorders>
              <w:top w:val="single" w:sz="4" w:space="0" w:color="000000"/>
              <w:left w:val="single" w:sz="4" w:space="0" w:color="000000"/>
              <w:bottom w:val="single" w:sz="4" w:space="0" w:color="000000"/>
              <w:right w:val="single" w:sz="4" w:space="0" w:color="000000"/>
            </w:tcBorders>
            <w:vAlign w:val="center"/>
          </w:tcPr>
          <w:p w14:paraId="00000764"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Disminución de la movilidad social</w:t>
            </w:r>
          </w:p>
        </w:tc>
      </w:tr>
      <w:tr w:rsidR="009D0D6F" w:rsidRPr="00C947CC" w14:paraId="60FDDB48" w14:textId="77777777" w:rsidTr="009A6EF2">
        <w:trPr>
          <w:trHeight w:val="283"/>
        </w:trPr>
        <w:tc>
          <w:tcPr>
            <w:tcW w:w="2235" w:type="dxa"/>
            <w:tcBorders>
              <w:top w:val="single" w:sz="4" w:space="0" w:color="000000"/>
              <w:bottom w:val="single" w:sz="4" w:space="0" w:color="000000"/>
              <w:right w:val="single" w:sz="4" w:space="0" w:color="000000"/>
            </w:tcBorders>
            <w:vAlign w:val="center"/>
          </w:tcPr>
          <w:p w14:paraId="00000765"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Daño a infraestructura natural ancestral y pérdida de saber ancestral</w:t>
            </w:r>
          </w:p>
        </w:tc>
        <w:tc>
          <w:tcPr>
            <w:tcW w:w="2085" w:type="dxa"/>
            <w:tcBorders>
              <w:top w:val="single" w:sz="4" w:space="0" w:color="000000"/>
              <w:left w:val="single" w:sz="4" w:space="0" w:color="000000"/>
              <w:bottom w:val="single" w:sz="4" w:space="0" w:color="000000"/>
              <w:right w:val="single" w:sz="4" w:space="0" w:color="000000"/>
            </w:tcBorders>
            <w:vAlign w:val="center"/>
          </w:tcPr>
          <w:p w14:paraId="00000766"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Desnutrición y aumento de enfermedades asociadas</w:t>
            </w:r>
          </w:p>
        </w:tc>
        <w:tc>
          <w:tcPr>
            <w:tcW w:w="1980" w:type="dxa"/>
            <w:tcBorders>
              <w:top w:val="single" w:sz="4" w:space="0" w:color="000000"/>
              <w:left w:val="single" w:sz="4" w:space="0" w:color="000000"/>
              <w:bottom w:val="single" w:sz="4" w:space="0" w:color="000000"/>
              <w:right w:val="single" w:sz="4" w:space="0" w:color="000000"/>
            </w:tcBorders>
            <w:vAlign w:val="center"/>
          </w:tcPr>
          <w:p w14:paraId="00000767"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Dificultad para asegurar la subsistencia familiar</w:t>
            </w:r>
          </w:p>
        </w:tc>
        <w:tc>
          <w:tcPr>
            <w:tcW w:w="2295" w:type="dxa"/>
            <w:tcBorders>
              <w:top w:val="single" w:sz="4" w:space="0" w:color="000000"/>
              <w:left w:val="single" w:sz="4" w:space="0" w:color="000000"/>
              <w:bottom w:val="single" w:sz="4" w:space="0" w:color="000000"/>
              <w:right w:val="single" w:sz="4" w:space="0" w:color="000000"/>
            </w:tcBorders>
            <w:vAlign w:val="center"/>
          </w:tcPr>
          <w:p w14:paraId="00000768"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Desnutrición y el desarrollo de enfermedades asociadas a ella</w:t>
            </w:r>
          </w:p>
        </w:tc>
      </w:tr>
      <w:tr w:rsidR="009D0D6F" w:rsidRPr="00C947CC" w14:paraId="05D24D13" w14:textId="77777777" w:rsidTr="009A6EF2">
        <w:trPr>
          <w:trHeight w:val="283"/>
        </w:trPr>
        <w:tc>
          <w:tcPr>
            <w:tcW w:w="2235" w:type="dxa"/>
            <w:tcBorders>
              <w:top w:val="single" w:sz="4" w:space="0" w:color="000000"/>
              <w:bottom w:val="single" w:sz="4" w:space="0" w:color="000000"/>
              <w:right w:val="single" w:sz="4" w:space="0" w:color="000000"/>
            </w:tcBorders>
            <w:vAlign w:val="center"/>
          </w:tcPr>
          <w:p w14:paraId="00000769" w14:textId="096394D6"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 xml:space="preserve">Migración de </w:t>
            </w:r>
            <w:r w:rsidR="003357A3">
              <w:rPr>
                <w:color w:val="000000"/>
                <w:sz w:val="20"/>
                <w:szCs w:val="20"/>
              </w:rPr>
              <w:t>pueblos indígenas u originarios</w:t>
            </w:r>
            <w:r w:rsidR="00B56528">
              <w:rPr>
                <w:color w:val="000000"/>
                <w:sz w:val="20"/>
                <w:szCs w:val="20"/>
              </w:rPr>
              <w:t xml:space="preserve"> </w:t>
            </w:r>
            <w:r w:rsidRPr="00C947CC">
              <w:rPr>
                <w:color w:val="000000"/>
                <w:sz w:val="20"/>
                <w:szCs w:val="20"/>
              </w:rPr>
              <w:t>en la búsqueda del recurso</w:t>
            </w:r>
          </w:p>
        </w:tc>
        <w:tc>
          <w:tcPr>
            <w:tcW w:w="2085" w:type="dxa"/>
            <w:tcBorders>
              <w:top w:val="single" w:sz="4" w:space="0" w:color="000000"/>
              <w:left w:val="single" w:sz="4" w:space="0" w:color="000000"/>
              <w:bottom w:val="single" w:sz="4" w:space="0" w:color="000000"/>
              <w:right w:val="single" w:sz="4" w:space="0" w:color="000000"/>
            </w:tcBorders>
            <w:vAlign w:val="center"/>
          </w:tcPr>
          <w:p w14:paraId="0000076A"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Dificultad económica y social para superar condiciones de pobreza</w:t>
            </w:r>
          </w:p>
        </w:tc>
        <w:tc>
          <w:tcPr>
            <w:tcW w:w="1980" w:type="dxa"/>
            <w:tcBorders>
              <w:top w:val="single" w:sz="4" w:space="0" w:color="000000"/>
              <w:left w:val="single" w:sz="4" w:space="0" w:color="000000"/>
              <w:bottom w:val="single" w:sz="4" w:space="0" w:color="000000"/>
              <w:right w:val="single" w:sz="4" w:space="0" w:color="000000"/>
            </w:tcBorders>
            <w:vAlign w:val="center"/>
          </w:tcPr>
          <w:p w14:paraId="0000076B"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Inseguridad alimentaria y el desarrollo de enfermedades asociadas a ella</w:t>
            </w:r>
          </w:p>
        </w:tc>
        <w:tc>
          <w:tcPr>
            <w:tcW w:w="2295" w:type="dxa"/>
            <w:tcBorders>
              <w:top w:val="single" w:sz="4" w:space="0" w:color="000000"/>
              <w:left w:val="single" w:sz="4" w:space="0" w:color="000000"/>
              <w:bottom w:val="single" w:sz="4" w:space="0" w:color="000000"/>
              <w:right w:val="single" w:sz="4" w:space="0" w:color="000000"/>
            </w:tcBorders>
            <w:vAlign w:val="center"/>
          </w:tcPr>
          <w:p w14:paraId="0000076C"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Enfermedades por la contaminación de productos hidrobiológicos</w:t>
            </w:r>
          </w:p>
        </w:tc>
      </w:tr>
      <w:tr w:rsidR="009D0D6F" w:rsidRPr="00C947CC" w14:paraId="6FE3854D" w14:textId="77777777" w:rsidTr="009A6EF2">
        <w:trPr>
          <w:trHeight w:val="283"/>
        </w:trPr>
        <w:tc>
          <w:tcPr>
            <w:tcW w:w="2235" w:type="dxa"/>
            <w:tcBorders>
              <w:top w:val="single" w:sz="4" w:space="0" w:color="000000"/>
              <w:bottom w:val="single" w:sz="4" w:space="0" w:color="000000"/>
              <w:right w:val="single" w:sz="4" w:space="0" w:color="000000"/>
            </w:tcBorders>
            <w:vAlign w:val="center"/>
          </w:tcPr>
          <w:p w14:paraId="0000076D" w14:textId="77777777" w:rsidR="009D0D6F" w:rsidRPr="00C947CC" w:rsidRDefault="009D0D6F" w:rsidP="00003025">
            <w:pPr>
              <w:widowControl w:val="0"/>
              <w:pBdr>
                <w:top w:val="nil"/>
                <w:left w:val="nil"/>
                <w:bottom w:val="nil"/>
                <w:right w:val="nil"/>
                <w:between w:val="nil"/>
              </w:pBdr>
              <w:ind w:right="43"/>
              <w:rPr>
                <w:color w:val="000000"/>
                <w:sz w:val="20"/>
                <w:szCs w:val="20"/>
              </w:rPr>
            </w:pPr>
          </w:p>
          <w:p w14:paraId="0000076E"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Aumento de desigualdades sociales y brechas económicas, sociales y políticas</w:t>
            </w:r>
          </w:p>
        </w:tc>
        <w:tc>
          <w:tcPr>
            <w:tcW w:w="2085" w:type="dxa"/>
            <w:tcBorders>
              <w:top w:val="single" w:sz="4" w:space="0" w:color="000000"/>
              <w:left w:val="single" w:sz="4" w:space="0" w:color="000000"/>
              <w:bottom w:val="single" w:sz="4" w:space="0" w:color="000000"/>
              <w:right w:val="single" w:sz="4" w:space="0" w:color="000000"/>
            </w:tcBorders>
            <w:vAlign w:val="center"/>
          </w:tcPr>
          <w:p w14:paraId="0000076F" w14:textId="77777777" w:rsidR="009D0D6F" w:rsidRPr="00C947CC" w:rsidRDefault="009D0D6F" w:rsidP="00003025">
            <w:pPr>
              <w:widowControl w:val="0"/>
              <w:pBdr>
                <w:top w:val="nil"/>
                <w:left w:val="nil"/>
                <w:bottom w:val="nil"/>
                <w:right w:val="nil"/>
                <w:between w:val="nil"/>
              </w:pBdr>
              <w:ind w:right="43"/>
              <w:rPr>
                <w:color w:val="000000"/>
                <w:sz w:val="20"/>
                <w:szCs w:val="20"/>
              </w:rPr>
            </w:pPr>
          </w:p>
          <w:p w14:paraId="00000770"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Probabilidad de experimentar violencia económica, política y social</w:t>
            </w:r>
          </w:p>
        </w:tc>
        <w:tc>
          <w:tcPr>
            <w:tcW w:w="1980" w:type="dxa"/>
            <w:tcBorders>
              <w:top w:val="single" w:sz="4" w:space="0" w:color="000000"/>
              <w:left w:val="single" w:sz="4" w:space="0" w:color="000000"/>
              <w:bottom w:val="single" w:sz="4" w:space="0" w:color="000000"/>
              <w:right w:val="single" w:sz="4" w:space="0" w:color="000000"/>
            </w:tcBorders>
            <w:vAlign w:val="center"/>
          </w:tcPr>
          <w:p w14:paraId="00000771"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Aumento de las brechas económicas y la falta de oportunidades para una movilidad social ascendente.</w:t>
            </w:r>
          </w:p>
        </w:tc>
        <w:tc>
          <w:tcPr>
            <w:tcW w:w="2295" w:type="dxa"/>
            <w:tcBorders>
              <w:top w:val="single" w:sz="4" w:space="0" w:color="000000"/>
              <w:left w:val="single" w:sz="4" w:space="0" w:color="000000"/>
              <w:bottom w:val="single" w:sz="4" w:space="0" w:color="000000"/>
              <w:right w:val="single" w:sz="4" w:space="0" w:color="000000"/>
            </w:tcBorders>
            <w:vAlign w:val="center"/>
          </w:tcPr>
          <w:p w14:paraId="00000772" w14:textId="77777777" w:rsidR="009D0D6F" w:rsidRPr="00C947CC" w:rsidRDefault="009D0D6F" w:rsidP="00003025">
            <w:pPr>
              <w:widowControl w:val="0"/>
              <w:pBdr>
                <w:top w:val="nil"/>
                <w:left w:val="nil"/>
                <w:bottom w:val="nil"/>
                <w:right w:val="nil"/>
                <w:between w:val="nil"/>
              </w:pBdr>
              <w:ind w:right="43"/>
              <w:rPr>
                <w:color w:val="000000"/>
                <w:sz w:val="20"/>
                <w:szCs w:val="20"/>
              </w:rPr>
            </w:pPr>
          </w:p>
          <w:p w14:paraId="00000773"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Dificultad para superar las condiciones de pobreza</w:t>
            </w:r>
          </w:p>
        </w:tc>
      </w:tr>
      <w:tr w:rsidR="009D0D6F" w:rsidRPr="00C947CC" w14:paraId="067DCC0B" w14:textId="77777777" w:rsidTr="009A6EF2">
        <w:trPr>
          <w:trHeight w:val="283"/>
        </w:trPr>
        <w:tc>
          <w:tcPr>
            <w:tcW w:w="2235" w:type="dxa"/>
            <w:tcBorders>
              <w:top w:val="single" w:sz="4" w:space="0" w:color="000000"/>
              <w:bottom w:val="single" w:sz="4" w:space="0" w:color="000000"/>
              <w:right w:val="single" w:sz="4" w:space="0" w:color="000000"/>
            </w:tcBorders>
            <w:vAlign w:val="center"/>
          </w:tcPr>
          <w:p w14:paraId="00000774"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Reforzamiento de estereotipos de género</w:t>
            </w:r>
          </w:p>
        </w:tc>
        <w:tc>
          <w:tcPr>
            <w:tcW w:w="2085" w:type="dxa"/>
            <w:tcBorders>
              <w:top w:val="single" w:sz="4" w:space="0" w:color="000000"/>
              <w:left w:val="single" w:sz="4" w:space="0" w:color="000000"/>
              <w:bottom w:val="single" w:sz="4" w:space="0" w:color="000000"/>
              <w:right w:val="single" w:sz="4" w:space="0" w:color="000000"/>
            </w:tcBorders>
            <w:vAlign w:val="center"/>
          </w:tcPr>
          <w:p w14:paraId="00000775"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Reforzamiento y mantenimiento de roles tradicionales de género</w:t>
            </w:r>
          </w:p>
        </w:tc>
        <w:tc>
          <w:tcPr>
            <w:tcW w:w="1980" w:type="dxa"/>
            <w:tcBorders>
              <w:top w:val="single" w:sz="4" w:space="0" w:color="000000"/>
              <w:left w:val="single" w:sz="4" w:space="0" w:color="000000"/>
              <w:bottom w:val="single" w:sz="4" w:space="0" w:color="000000"/>
              <w:right w:val="single" w:sz="4" w:space="0" w:color="000000"/>
            </w:tcBorders>
            <w:vAlign w:val="center"/>
          </w:tcPr>
          <w:p w14:paraId="70270784" w14:textId="77777777" w:rsidR="009D0D6F"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Mantenimiento de las relaciones tradicionales de género y el reforzamiento de estereotipos</w:t>
            </w:r>
          </w:p>
          <w:p w14:paraId="00000776" w14:textId="77777777" w:rsidR="00913F5E" w:rsidRPr="00C947CC" w:rsidRDefault="00913F5E" w:rsidP="00003025">
            <w:pPr>
              <w:widowControl w:val="0"/>
              <w:pBdr>
                <w:top w:val="nil"/>
                <w:left w:val="nil"/>
                <w:bottom w:val="nil"/>
                <w:right w:val="nil"/>
                <w:between w:val="nil"/>
              </w:pBdr>
              <w:ind w:right="43"/>
              <w:rPr>
                <w:color w:val="000000"/>
                <w:sz w:val="20"/>
                <w:szCs w:val="20"/>
              </w:rPr>
            </w:pPr>
          </w:p>
        </w:tc>
        <w:tc>
          <w:tcPr>
            <w:tcW w:w="2295" w:type="dxa"/>
            <w:tcBorders>
              <w:top w:val="single" w:sz="4" w:space="0" w:color="000000"/>
              <w:left w:val="single" w:sz="4" w:space="0" w:color="000000"/>
              <w:bottom w:val="single" w:sz="4" w:space="0" w:color="000000"/>
              <w:right w:val="single" w:sz="4" w:space="0" w:color="000000"/>
            </w:tcBorders>
            <w:vAlign w:val="center"/>
          </w:tcPr>
          <w:p w14:paraId="00000777" w14:textId="77777777" w:rsidR="009D0D6F" w:rsidRPr="00C947CC" w:rsidRDefault="009D0D6F" w:rsidP="00003025">
            <w:pPr>
              <w:widowControl w:val="0"/>
              <w:pBdr>
                <w:top w:val="nil"/>
                <w:left w:val="nil"/>
                <w:bottom w:val="nil"/>
                <w:right w:val="nil"/>
                <w:between w:val="nil"/>
              </w:pBdr>
              <w:ind w:right="43"/>
              <w:rPr>
                <w:color w:val="000000"/>
                <w:sz w:val="20"/>
                <w:szCs w:val="20"/>
              </w:rPr>
            </w:pPr>
          </w:p>
        </w:tc>
      </w:tr>
      <w:tr w:rsidR="009D0D6F" w:rsidRPr="00C947CC" w14:paraId="23097938" w14:textId="77777777" w:rsidTr="009A6EF2">
        <w:trPr>
          <w:trHeight w:val="283"/>
        </w:trPr>
        <w:tc>
          <w:tcPr>
            <w:tcW w:w="2235" w:type="dxa"/>
            <w:tcBorders>
              <w:top w:val="single" w:sz="4" w:space="0" w:color="000000"/>
              <w:bottom w:val="single" w:sz="4" w:space="0" w:color="000000"/>
              <w:right w:val="single" w:sz="4" w:space="0" w:color="000000"/>
            </w:tcBorders>
            <w:vAlign w:val="center"/>
          </w:tcPr>
          <w:p w14:paraId="00000778"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Menor capacidad para superar condiciones de pobreza</w:t>
            </w:r>
          </w:p>
        </w:tc>
        <w:tc>
          <w:tcPr>
            <w:tcW w:w="2085" w:type="dxa"/>
            <w:tcBorders>
              <w:top w:val="single" w:sz="4" w:space="0" w:color="000000"/>
              <w:left w:val="single" w:sz="4" w:space="0" w:color="000000"/>
              <w:bottom w:val="single" w:sz="4" w:space="0" w:color="000000"/>
              <w:right w:val="single" w:sz="4" w:space="0" w:color="000000"/>
            </w:tcBorders>
            <w:vAlign w:val="center"/>
          </w:tcPr>
          <w:p w14:paraId="00000779" w14:textId="77777777" w:rsidR="009D0D6F" w:rsidRPr="00C947CC" w:rsidRDefault="009D0D6F" w:rsidP="00003025">
            <w:pPr>
              <w:widowControl w:val="0"/>
              <w:pBdr>
                <w:top w:val="nil"/>
                <w:left w:val="nil"/>
                <w:bottom w:val="nil"/>
                <w:right w:val="nil"/>
                <w:between w:val="nil"/>
              </w:pBdr>
              <w:ind w:right="43"/>
              <w:rPr>
                <w:color w:val="000000"/>
                <w:sz w:val="20"/>
                <w:szCs w:val="20"/>
              </w:rPr>
            </w:pPr>
          </w:p>
        </w:tc>
        <w:tc>
          <w:tcPr>
            <w:tcW w:w="1980" w:type="dxa"/>
            <w:tcBorders>
              <w:top w:val="single" w:sz="4" w:space="0" w:color="000000"/>
              <w:left w:val="single" w:sz="4" w:space="0" w:color="000000"/>
              <w:bottom w:val="single" w:sz="4" w:space="0" w:color="000000"/>
              <w:right w:val="single" w:sz="4" w:space="0" w:color="000000"/>
            </w:tcBorders>
            <w:vAlign w:val="center"/>
          </w:tcPr>
          <w:p w14:paraId="0000077A"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Daño a la infraestructura natural ancestral y la pérdida de saber ancestral</w:t>
            </w:r>
          </w:p>
        </w:tc>
        <w:tc>
          <w:tcPr>
            <w:tcW w:w="2295" w:type="dxa"/>
            <w:tcBorders>
              <w:top w:val="single" w:sz="4" w:space="0" w:color="000000"/>
              <w:left w:val="single" w:sz="4" w:space="0" w:color="000000"/>
              <w:bottom w:val="single" w:sz="4" w:space="0" w:color="000000"/>
              <w:right w:val="single" w:sz="4" w:space="0" w:color="000000"/>
            </w:tcBorders>
            <w:vAlign w:val="center"/>
          </w:tcPr>
          <w:p w14:paraId="0000077B" w14:textId="77777777" w:rsidR="009D0D6F" w:rsidRPr="00C947CC" w:rsidRDefault="009D0D6F" w:rsidP="00003025">
            <w:pPr>
              <w:widowControl w:val="0"/>
              <w:pBdr>
                <w:top w:val="nil"/>
                <w:left w:val="nil"/>
                <w:bottom w:val="nil"/>
                <w:right w:val="nil"/>
                <w:between w:val="nil"/>
              </w:pBdr>
              <w:ind w:right="43"/>
              <w:rPr>
                <w:color w:val="000000"/>
                <w:sz w:val="20"/>
                <w:szCs w:val="20"/>
              </w:rPr>
            </w:pPr>
          </w:p>
        </w:tc>
      </w:tr>
      <w:tr w:rsidR="009D0D6F" w:rsidRPr="00C947CC" w14:paraId="3D7C2E2A" w14:textId="77777777" w:rsidTr="009A6EF2">
        <w:trPr>
          <w:trHeight w:val="283"/>
        </w:trPr>
        <w:tc>
          <w:tcPr>
            <w:tcW w:w="2235" w:type="dxa"/>
            <w:tcBorders>
              <w:top w:val="single" w:sz="4" w:space="0" w:color="000000"/>
              <w:bottom w:val="single" w:sz="4" w:space="0" w:color="000000"/>
              <w:right w:val="single" w:sz="4" w:space="0" w:color="000000"/>
            </w:tcBorders>
            <w:vAlign w:val="center"/>
          </w:tcPr>
          <w:p w14:paraId="0000077C"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Impacto de estrés hídrico en la salud</w:t>
            </w:r>
          </w:p>
        </w:tc>
        <w:tc>
          <w:tcPr>
            <w:tcW w:w="2085" w:type="dxa"/>
            <w:tcBorders>
              <w:top w:val="single" w:sz="4" w:space="0" w:color="000000"/>
              <w:left w:val="single" w:sz="4" w:space="0" w:color="000000"/>
              <w:bottom w:val="single" w:sz="4" w:space="0" w:color="000000"/>
              <w:right w:val="single" w:sz="4" w:space="0" w:color="000000"/>
            </w:tcBorders>
            <w:vAlign w:val="center"/>
          </w:tcPr>
          <w:p w14:paraId="0000077D" w14:textId="77777777" w:rsidR="009D0D6F" w:rsidRPr="00C947CC" w:rsidRDefault="009D0D6F" w:rsidP="00003025">
            <w:pPr>
              <w:widowControl w:val="0"/>
              <w:pBdr>
                <w:top w:val="nil"/>
                <w:left w:val="nil"/>
                <w:bottom w:val="nil"/>
                <w:right w:val="nil"/>
                <w:between w:val="nil"/>
              </w:pBdr>
              <w:ind w:right="43"/>
              <w:rPr>
                <w:color w:val="000000"/>
                <w:sz w:val="20"/>
                <w:szCs w:val="20"/>
              </w:rPr>
            </w:pPr>
          </w:p>
        </w:tc>
        <w:tc>
          <w:tcPr>
            <w:tcW w:w="1980" w:type="dxa"/>
            <w:tcBorders>
              <w:top w:val="single" w:sz="4" w:space="0" w:color="000000"/>
              <w:left w:val="single" w:sz="4" w:space="0" w:color="000000"/>
              <w:bottom w:val="single" w:sz="4" w:space="0" w:color="000000"/>
              <w:right w:val="single" w:sz="4" w:space="0" w:color="000000"/>
            </w:tcBorders>
            <w:vAlign w:val="center"/>
          </w:tcPr>
          <w:p w14:paraId="0000077E"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Aumento de las desigualdades sociales y brechas económicas, sociales y políticas</w:t>
            </w:r>
          </w:p>
        </w:tc>
        <w:tc>
          <w:tcPr>
            <w:tcW w:w="2295" w:type="dxa"/>
            <w:tcBorders>
              <w:top w:val="single" w:sz="4" w:space="0" w:color="000000"/>
              <w:left w:val="single" w:sz="4" w:space="0" w:color="000000"/>
              <w:bottom w:val="single" w:sz="4" w:space="0" w:color="000000"/>
              <w:right w:val="single" w:sz="4" w:space="0" w:color="000000"/>
            </w:tcBorders>
            <w:vAlign w:val="center"/>
          </w:tcPr>
          <w:p w14:paraId="0000077F" w14:textId="77777777" w:rsidR="009D0D6F" w:rsidRPr="00C947CC" w:rsidRDefault="009D0D6F" w:rsidP="00003025">
            <w:pPr>
              <w:widowControl w:val="0"/>
              <w:pBdr>
                <w:top w:val="nil"/>
                <w:left w:val="nil"/>
                <w:bottom w:val="nil"/>
                <w:right w:val="nil"/>
                <w:between w:val="nil"/>
              </w:pBdr>
              <w:ind w:right="43"/>
              <w:rPr>
                <w:color w:val="000000"/>
                <w:sz w:val="20"/>
                <w:szCs w:val="20"/>
              </w:rPr>
            </w:pPr>
          </w:p>
        </w:tc>
      </w:tr>
      <w:tr w:rsidR="009D0D6F" w:rsidRPr="00C947CC" w14:paraId="6003CC69" w14:textId="77777777" w:rsidTr="009A6EF2">
        <w:trPr>
          <w:trHeight w:val="283"/>
        </w:trPr>
        <w:tc>
          <w:tcPr>
            <w:tcW w:w="2235" w:type="dxa"/>
            <w:tcBorders>
              <w:top w:val="single" w:sz="4" w:space="0" w:color="000000"/>
              <w:bottom w:val="single" w:sz="4" w:space="0" w:color="000000"/>
              <w:right w:val="single" w:sz="4" w:space="0" w:color="000000"/>
            </w:tcBorders>
            <w:vAlign w:val="center"/>
          </w:tcPr>
          <w:p w14:paraId="00000780"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Enfermedades y problemas de salud por peligros de origen hidrometeorológicos</w:t>
            </w:r>
          </w:p>
        </w:tc>
        <w:tc>
          <w:tcPr>
            <w:tcW w:w="2085" w:type="dxa"/>
            <w:tcBorders>
              <w:top w:val="single" w:sz="4" w:space="0" w:color="000000"/>
              <w:left w:val="single" w:sz="4" w:space="0" w:color="000000"/>
              <w:bottom w:val="single" w:sz="4" w:space="0" w:color="000000"/>
              <w:right w:val="single" w:sz="4" w:space="0" w:color="000000"/>
            </w:tcBorders>
            <w:vAlign w:val="center"/>
          </w:tcPr>
          <w:p w14:paraId="00000781" w14:textId="77777777" w:rsidR="009D0D6F" w:rsidRPr="00C947CC" w:rsidRDefault="009D0D6F" w:rsidP="00003025">
            <w:pPr>
              <w:widowControl w:val="0"/>
              <w:pBdr>
                <w:top w:val="nil"/>
                <w:left w:val="nil"/>
                <w:bottom w:val="nil"/>
                <w:right w:val="nil"/>
                <w:between w:val="nil"/>
              </w:pBdr>
              <w:ind w:right="43"/>
              <w:rPr>
                <w:color w:val="000000"/>
                <w:sz w:val="20"/>
                <w:szCs w:val="20"/>
              </w:rPr>
            </w:pPr>
          </w:p>
        </w:tc>
        <w:tc>
          <w:tcPr>
            <w:tcW w:w="1980" w:type="dxa"/>
            <w:tcBorders>
              <w:top w:val="single" w:sz="4" w:space="0" w:color="000000"/>
              <w:left w:val="single" w:sz="4" w:space="0" w:color="000000"/>
              <w:bottom w:val="single" w:sz="4" w:space="0" w:color="000000"/>
              <w:right w:val="single" w:sz="4" w:space="0" w:color="000000"/>
            </w:tcBorders>
            <w:vAlign w:val="center"/>
          </w:tcPr>
          <w:p w14:paraId="00000782" w14:textId="77777777" w:rsidR="009D0D6F" w:rsidRPr="00C947CC" w:rsidRDefault="0094762E" w:rsidP="00003025">
            <w:pPr>
              <w:widowControl w:val="0"/>
              <w:pBdr>
                <w:top w:val="nil"/>
                <w:left w:val="nil"/>
                <w:bottom w:val="nil"/>
                <w:right w:val="nil"/>
                <w:between w:val="nil"/>
              </w:pBdr>
              <w:ind w:right="43"/>
              <w:rPr>
                <w:color w:val="000000"/>
                <w:sz w:val="20"/>
                <w:szCs w:val="20"/>
              </w:rPr>
            </w:pPr>
            <w:r w:rsidRPr="00C947CC">
              <w:rPr>
                <w:color w:val="000000"/>
                <w:sz w:val="20"/>
                <w:szCs w:val="20"/>
              </w:rPr>
              <w:t>Migración debido a la deforestación y cambios en los ciclos naturales del agua</w:t>
            </w:r>
          </w:p>
        </w:tc>
        <w:tc>
          <w:tcPr>
            <w:tcW w:w="2295" w:type="dxa"/>
            <w:tcBorders>
              <w:top w:val="single" w:sz="4" w:space="0" w:color="000000"/>
              <w:left w:val="single" w:sz="4" w:space="0" w:color="000000"/>
              <w:bottom w:val="single" w:sz="4" w:space="0" w:color="000000"/>
              <w:right w:val="single" w:sz="4" w:space="0" w:color="000000"/>
            </w:tcBorders>
            <w:vAlign w:val="center"/>
          </w:tcPr>
          <w:p w14:paraId="00000783" w14:textId="77777777" w:rsidR="009D0D6F" w:rsidRPr="00C947CC" w:rsidRDefault="009D0D6F" w:rsidP="00003025">
            <w:pPr>
              <w:widowControl w:val="0"/>
              <w:pBdr>
                <w:top w:val="nil"/>
                <w:left w:val="nil"/>
                <w:bottom w:val="nil"/>
                <w:right w:val="nil"/>
                <w:between w:val="nil"/>
              </w:pBdr>
              <w:ind w:right="43"/>
              <w:rPr>
                <w:color w:val="000000"/>
                <w:sz w:val="20"/>
                <w:szCs w:val="20"/>
              </w:rPr>
            </w:pPr>
          </w:p>
        </w:tc>
      </w:tr>
    </w:tbl>
    <w:p w14:paraId="6DC5ABE1" w14:textId="535FD990" w:rsidR="00BF67A3" w:rsidRPr="003203F7" w:rsidRDefault="0094762E">
      <w:pPr>
        <w:widowControl w:val="0"/>
        <w:pBdr>
          <w:top w:val="nil"/>
          <w:left w:val="nil"/>
          <w:bottom w:val="nil"/>
          <w:right w:val="nil"/>
          <w:between w:val="nil"/>
        </w:pBdr>
        <w:ind w:right="45"/>
        <w:jc w:val="both"/>
        <w:rPr>
          <w:color w:val="000000"/>
          <w:sz w:val="18"/>
          <w:szCs w:val="18"/>
        </w:rPr>
      </w:pPr>
      <w:r w:rsidRPr="003203F7">
        <w:rPr>
          <w:color w:val="000000"/>
          <w:sz w:val="18"/>
          <w:szCs w:val="18"/>
        </w:rPr>
        <w:t xml:space="preserve">Fuente: Plan Nacional de Adaptación al Cambio Climático del Perú. Elaboración: Ministerio de Cultura - DGPI. </w:t>
      </w:r>
    </w:p>
    <w:p w14:paraId="27E6EB48" w14:textId="767EEDFA" w:rsidR="00B51503" w:rsidRDefault="00BF67A3" w:rsidP="00BF67A3">
      <w:pPr>
        <w:jc w:val="both"/>
        <w:rPr>
          <w:color w:val="000000" w:themeColor="text1"/>
        </w:rPr>
      </w:pPr>
      <w:r w:rsidRPr="008076B7">
        <w:rPr>
          <w:color w:val="000000" w:themeColor="text1"/>
        </w:rPr>
        <w:t xml:space="preserve">Lo señalado anteriormente, pone de manifiesto </w:t>
      </w:r>
      <w:r>
        <w:rPr>
          <w:color w:val="000000" w:themeColor="text1"/>
        </w:rPr>
        <w:t>la d</w:t>
      </w:r>
      <w:r w:rsidRPr="004659A5">
        <w:rPr>
          <w:color w:val="000000" w:themeColor="text1"/>
        </w:rPr>
        <w:t>egradación del medio ambiente y efectos del cambio climático que afectan a los pueblos indígenas u originarios</w:t>
      </w:r>
      <w:r w:rsidRPr="008076B7">
        <w:rPr>
          <w:color w:val="000000" w:themeColor="text1"/>
        </w:rPr>
        <w:t>. Si bien existen múltiples causas que explican esta situación, el proceso de revisión bibliográfica, así como la consulta con expertos y miembros de organizaciones indígenas en el marco de talleres macrorregionales desarrollados durante el 2022 permitieron plantear las siguientes causas indirectas como los efectos de la PNP</w:t>
      </w:r>
      <w:r w:rsidR="00C8606B">
        <w:rPr>
          <w:color w:val="000000" w:themeColor="text1"/>
        </w:rPr>
        <w:t>I</w:t>
      </w:r>
      <w:r w:rsidRPr="008076B7">
        <w:rPr>
          <w:color w:val="000000" w:themeColor="text1"/>
        </w:rPr>
        <w:t xml:space="preserve">: </w:t>
      </w:r>
      <w:r w:rsidR="00296E3E">
        <w:rPr>
          <w:color w:val="000000" w:themeColor="text1"/>
        </w:rPr>
        <w:t xml:space="preserve">la </w:t>
      </w:r>
      <w:r>
        <w:rPr>
          <w:color w:val="000000" w:themeColor="text1"/>
        </w:rPr>
        <w:t>i</w:t>
      </w:r>
      <w:r w:rsidRPr="004659A5">
        <w:rPr>
          <w:color w:val="000000" w:themeColor="text1"/>
        </w:rPr>
        <w:t>nsuficiente gestión y articulación frente a la pérdida de la diversidad biológica, ciclos y servicios ecosistémicos de los territorios de los pueblos indígenas u originarios</w:t>
      </w:r>
      <w:r w:rsidRPr="008076B7">
        <w:rPr>
          <w:color w:val="000000" w:themeColor="text1"/>
        </w:rPr>
        <w:t xml:space="preserve">; </w:t>
      </w:r>
      <w:r w:rsidR="00296E3E">
        <w:rPr>
          <w:color w:val="000000" w:themeColor="text1"/>
        </w:rPr>
        <w:t xml:space="preserve">la </w:t>
      </w:r>
      <w:r>
        <w:rPr>
          <w:color w:val="000000" w:themeColor="text1"/>
        </w:rPr>
        <w:t>a</w:t>
      </w:r>
      <w:r w:rsidRPr="004659A5">
        <w:rPr>
          <w:color w:val="000000" w:themeColor="text1"/>
        </w:rPr>
        <w:t xml:space="preserve">lta vulnerabilidad de los </w:t>
      </w:r>
      <w:r w:rsidR="003357A3">
        <w:rPr>
          <w:color w:val="000000" w:themeColor="text1"/>
        </w:rPr>
        <w:t>pueblos indígenas u originarios</w:t>
      </w:r>
      <w:r w:rsidR="00B56528">
        <w:rPr>
          <w:color w:val="000000" w:themeColor="text1"/>
        </w:rPr>
        <w:t xml:space="preserve"> </w:t>
      </w:r>
      <w:r w:rsidRPr="004659A5">
        <w:rPr>
          <w:color w:val="000000" w:themeColor="text1"/>
        </w:rPr>
        <w:t>frente a la contaminación ambiental ocasionada por actividades extractivas y monocultivos</w:t>
      </w:r>
      <w:r w:rsidRPr="008076B7">
        <w:rPr>
          <w:color w:val="000000" w:themeColor="text1"/>
        </w:rPr>
        <w:t xml:space="preserve">; </w:t>
      </w:r>
      <w:r w:rsidR="00296E3E">
        <w:rPr>
          <w:color w:val="000000" w:themeColor="text1"/>
        </w:rPr>
        <w:t xml:space="preserve">el </w:t>
      </w:r>
      <w:r>
        <w:rPr>
          <w:color w:val="000000" w:themeColor="text1"/>
        </w:rPr>
        <w:t>e</w:t>
      </w:r>
      <w:r w:rsidRPr="004659A5">
        <w:rPr>
          <w:color w:val="000000" w:themeColor="text1"/>
        </w:rPr>
        <w:t xml:space="preserve">scaso reconocimiento y valoración de los conocimientos tradicionales de los </w:t>
      </w:r>
      <w:r w:rsidR="003357A3">
        <w:rPr>
          <w:color w:val="000000" w:themeColor="text1"/>
        </w:rPr>
        <w:t>pueblos indígenas u originarios</w:t>
      </w:r>
      <w:r w:rsidR="00B56528">
        <w:rPr>
          <w:color w:val="000000" w:themeColor="text1"/>
        </w:rPr>
        <w:t xml:space="preserve"> </w:t>
      </w:r>
      <w:r w:rsidRPr="004659A5">
        <w:rPr>
          <w:color w:val="000000" w:themeColor="text1"/>
        </w:rPr>
        <w:t>en la gestión ambiental e integral del cambio climático</w:t>
      </w:r>
      <w:r w:rsidRPr="008076B7">
        <w:rPr>
          <w:color w:val="000000" w:themeColor="text1"/>
        </w:rPr>
        <w:t xml:space="preserve"> y;</w:t>
      </w:r>
      <w:r w:rsidR="00296E3E">
        <w:rPr>
          <w:color w:val="000000" w:themeColor="text1"/>
        </w:rPr>
        <w:t xml:space="preserve"> la</w:t>
      </w:r>
      <w:r w:rsidRPr="008076B7">
        <w:rPr>
          <w:color w:val="000000" w:themeColor="text1"/>
        </w:rPr>
        <w:t xml:space="preserve"> </w:t>
      </w:r>
      <w:r>
        <w:rPr>
          <w:color w:val="000000" w:themeColor="text1"/>
        </w:rPr>
        <w:t>l</w:t>
      </w:r>
      <w:r w:rsidRPr="004659A5">
        <w:rPr>
          <w:color w:val="000000" w:themeColor="text1"/>
        </w:rPr>
        <w:t xml:space="preserve">imitada participación de los </w:t>
      </w:r>
      <w:r w:rsidR="003357A3">
        <w:rPr>
          <w:color w:val="000000" w:themeColor="text1"/>
        </w:rPr>
        <w:t>pueblos indígenas u originarios</w:t>
      </w:r>
      <w:r w:rsidR="00B56528">
        <w:rPr>
          <w:color w:val="000000" w:themeColor="text1"/>
        </w:rPr>
        <w:t xml:space="preserve"> </w:t>
      </w:r>
      <w:r w:rsidRPr="004659A5">
        <w:rPr>
          <w:color w:val="000000" w:themeColor="text1"/>
        </w:rPr>
        <w:t>en la toma de decisiones sobre la gestión ambiental e integral del cambio climático</w:t>
      </w:r>
      <w:r w:rsidR="00296E3E">
        <w:rPr>
          <w:color w:val="000000" w:themeColor="text1"/>
        </w:rPr>
        <w:t>.</w:t>
      </w:r>
    </w:p>
    <w:p w14:paraId="08D9A885" w14:textId="1EF5FFDA" w:rsidR="00EC1E11" w:rsidRDefault="00EC1E11" w:rsidP="00BF67A3">
      <w:pPr>
        <w:jc w:val="both"/>
        <w:rPr>
          <w:color w:val="000000" w:themeColor="text1"/>
        </w:rPr>
      </w:pPr>
    </w:p>
    <w:p w14:paraId="5E6515FA" w14:textId="691088C2" w:rsidR="00003025" w:rsidRDefault="00003025" w:rsidP="00BF67A3">
      <w:pPr>
        <w:jc w:val="both"/>
        <w:rPr>
          <w:color w:val="000000" w:themeColor="text1"/>
        </w:rPr>
      </w:pPr>
    </w:p>
    <w:p w14:paraId="3A5B725D" w14:textId="328C0D2B" w:rsidR="00003025" w:rsidRDefault="00003025" w:rsidP="00BF67A3">
      <w:pPr>
        <w:jc w:val="both"/>
        <w:rPr>
          <w:color w:val="000000" w:themeColor="text1"/>
        </w:rPr>
      </w:pPr>
    </w:p>
    <w:p w14:paraId="41E1FB3F" w14:textId="0BF298C2" w:rsidR="00003025" w:rsidRDefault="00003025" w:rsidP="00BF67A3">
      <w:pPr>
        <w:jc w:val="both"/>
        <w:rPr>
          <w:color w:val="000000" w:themeColor="text1"/>
        </w:rPr>
      </w:pPr>
    </w:p>
    <w:p w14:paraId="74DB04C5" w14:textId="6B895FF9" w:rsidR="00003025" w:rsidRDefault="00003025" w:rsidP="00BF67A3">
      <w:pPr>
        <w:jc w:val="both"/>
        <w:rPr>
          <w:color w:val="000000" w:themeColor="text1"/>
        </w:rPr>
      </w:pPr>
    </w:p>
    <w:p w14:paraId="1033D66F" w14:textId="1DC8B6E8" w:rsidR="00003025" w:rsidRDefault="00003025" w:rsidP="00BF67A3">
      <w:pPr>
        <w:jc w:val="both"/>
        <w:rPr>
          <w:color w:val="000000" w:themeColor="text1"/>
        </w:rPr>
      </w:pPr>
    </w:p>
    <w:p w14:paraId="381D9C80" w14:textId="5FF4E4B8" w:rsidR="00003025" w:rsidRDefault="00003025" w:rsidP="00BF67A3">
      <w:pPr>
        <w:jc w:val="both"/>
        <w:rPr>
          <w:color w:val="000000" w:themeColor="text1"/>
        </w:rPr>
      </w:pPr>
    </w:p>
    <w:p w14:paraId="50F757AF" w14:textId="32D6E63F" w:rsidR="00003025" w:rsidRDefault="00003025" w:rsidP="00BF67A3">
      <w:pPr>
        <w:jc w:val="both"/>
        <w:rPr>
          <w:color w:val="000000" w:themeColor="text1"/>
        </w:rPr>
      </w:pPr>
    </w:p>
    <w:p w14:paraId="794BD25B" w14:textId="2A230596" w:rsidR="00003025" w:rsidRDefault="00003025" w:rsidP="00BF67A3">
      <w:pPr>
        <w:jc w:val="both"/>
        <w:rPr>
          <w:color w:val="000000" w:themeColor="text1"/>
        </w:rPr>
      </w:pPr>
    </w:p>
    <w:p w14:paraId="1C9A2688" w14:textId="77777777" w:rsidR="00003025" w:rsidRDefault="00003025" w:rsidP="00BF67A3">
      <w:pPr>
        <w:jc w:val="both"/>
        <w:rPr>
          <w:color w:val="000000" w:themeColor="text1"/>
        </w:rPr>
      </w:pPr>
    </w:p>
    <w:p w14:paraId="488C194B" w14:textId="2410B981" w:rsidR="003203F7" w:rsidRDefault="003203F7" w:rsidP="003203F7">
      <w:pPr>
        <w:pStyle w:val="Descripcin"/>
      </w:pPr>
      <w:bookmarkStart w:id="207" w:name="_Toc143202987"/>
      <w:r>
        <w:t xml:space="preserve">Ilustración </w:t>
      </w:r>
      <w:r w:rsidR="00000000">
        <w:fldChar w:fldCharType="begin"/>
      </w:r>
      <w:r w:rsidR="00000000">
        <w:instrText xml:space="preserve"> SEQ Ilustración \* ARABIC </w:instrText>
      </w:r>
      <w:r w:rsidR="00000000">
        <w:fldChar w:fldCharType="separate"/>
      </w:r>
      <w:r w:rsidR="00740F56">
        <w:rPr>
          <w:noProof/>
        </w:rPr>
        <w:t>4</w:t>
      </w:r>
      <w:r w:rsidR="00000000">
        <w:rPr>
          <w:noProof/>
        </w:rPr>
        <w:fldChar w:fldCharType="end"/>
      </w:r>
      <w:r>
        <w:t xml:space="preserve">. </w:t>
      </w:r>
      <w:r w:rsidRPr="004659A5">
        <w:t xml:space="preserve">MODELO DEL PROBLEMA PÚBLICO: CAUSA DIRECTA </w:t>
      </w:r>
      <w:r>
        <w:t xml:space="preserve">2 </w:t>
      </w:r>
      <w:r w:rsidRPr="004659A5">
        <w:t>Y CAUSAS INDIRECTAS</w:t>
      </w:r>
      <w:bookmarkEnd w:id="207"/>
    </w:p>
    <w:p w14:paraId="596610D8" w14:textId="0C5D6C50" w:rsidR="00BF67A3" w:rsidRDefault="00D80551" w:rsidP="00D80551">
      <w:pPr>
        <w:widowControl w:val="0"/>
        <w:pBdr>
          <w:top w:val="nil"/>
          <w:left w:val="nil"/>
          <w:bottom w:val="nil"/>
          <w:right w:val="nil"/>
          <w:between w:val="nil"/>
        </w:pBdr>
        <w:ind w:right="45"/>
        <w:jc w:val="center"/>
        <w:rPr>
          <w:color w:val="000000"/>
          <w:sz w:val="20"/>
          <w:szCs w:val="20"/>
        </w:rPr>
      </w:pPr>
      <w:r>
        <w:rPr>
          <w:noProof/>
          <w:color w:val="000000"/>
          <w:sz w:val="20"/>
          <w:szCs w:val="20"/>
        </w:rPr>
        <w:drawing>
          <wp:inline distT="0" distB="0" distL="0" distR="0" wp14:anchorId="7710EE09" wp14:editId="02FC8D0D">
            <wp:extent cx="5660017" cy="4143375"/>
            <wp:effectExtent l="0" t="0" r="0" b="0"/>
            <wp:docPr id="1974557640" name="Imagen 197455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57640" name="Imagen 1974557640"/>
                    <pic:cNvPicPr/>
                  </pic:nvPicPr>
                  <pic:blipFill rotWithShape="1">
                    <a:blip r:embed="rId37">
                      <a:extLst>
                        <a:ext uri="{28A0092B-C50C-407E-A947-70E740481C1C}">
                          <a14:useLocalDpi xmlns:a14="http://schemas.microsoft.com/office/drawing/2010/main" val="0"/>
                        </a:ext>
                      </a:extLst>
                    </a:blip>
                    <a:srcRect l="13146" r="10006"/>
                    <a:stretch/>
                  </pic:blipFill>
                  <pic:spPr bwMode="auto">
                    <a:xfrm>
                      <a:off x="0" y="0"/>
                      <a:ext cx="5697614" cy="4170897"/>
                    </a:xfrm>
                    <a:prstGeom prst="rect">
                      <a:avLst/>
                    </a:prstGeom>
                    <a:ln>
                      <a:noFill/>
                    </a:ln>
                    <a:extLst>
                      <a:ext uri="{53640926-AAD7-44D8-BBD7-CCE9431645EC}">
                        <a14:shadowObscured xmlns:a14="http://schemas.microsoft.com/office/drawing/2010/main"/>
                      </a:ext>
                    </a:extLst>
                  </pic:spPr>
                </pic:pic>
              </a:graphicData>
            </a:graphic>
          </wp:inline>
        </w:drawing>
      </w:r>
    </w:p>
    <w:p w14:paraId="0E0A919E" w14:textId="2324214E" w:rsidR="00874741" w:rsidRDefault="00BF67A3" w:rsidP="00913F5E">
      <w:pPr>
        <w:jc w:val="both"/>
        <w:rPr>
          <w:sz w:val="18"/>
          <w:szCs w:val="18"/>
        </w:rPr>
      </w:pPr>
      <w:r w:rsidRPr="003203F7">
        <w:rPr>
          <w:sz w:val="18"/>
          <w:szCs w:val="18"/>
        </w:rPr>
        <w:t>Elaboración: Ministerio de Cultura - DGPI.</w:t>
      </w:r>
      <w:bookmarkStart w:id="208" w:name="_Toc137231200"/>
    </w:p>
    <w:p w14:paraId="4B3D1262" w14:textId="77777777" w:rsidR="00EC1E11" w:rsidRPr="00913F5E" w:rsidRDefault="00EC1E11" w:rsidP="00913F5E">
      <w:pPr>
        <w:jc w:val="both"/>
        <w:rPr>
          <w:sz w:val="18"/>
          <w:szCs w:val="18"/>
        </w:rPr>
      </w:pPr>
    </w:p>
    <w:p w14:paraId="00000785" w14:textId="5E354BE1" w:rsidR="009D0D6F" w:rsidRPr="00BB1F9C" w:rsidRDefault="0094762E">
      <w:pPr>
        <w:pStyle w:val="Ttulo5"/>
        <w:spacing w:after="200"/>
        <w:jc w:val="both"/>
        <w:rPr>
          <w:color w:val="44546A" w:themeColor="text2"/>
        </w:rPr>
      </w:pPr>
      <w:bookmarkStart w:id="209" w:name="_Toc143624267"/>
      <w:r w:rsidRPr="00BB1F9C">
        <w:rPr>
          <w:color w:val="44546A" w:themeColor="text2"/>
        </w:rPr>
        <w:t>2.</w:t>
      </w:r>
      <w:r w:rsidR="00876A89">
        <w:rPr>
          <w:color w:val="44546A" w:themeColor="text2"/>
        </w:rPr>
        <w:t>5</w:t>
      </w:r>
      <w:r w:rsidRPr="00BB1F9C">
        <w:rPr>
          <w:color w:val="44546A" w:themeColor="text2"/>
        </w:rPr>
        <w:t xml:space="preserve">.2.2.1.  </w:t>
      </w:r>
      <w:bookmarkEnd w:id="208"/>
      <w:r w:rsidR="00EE30E8" w:rsidRPr="003C6543">
        <w:rPr>
          <w:caps w:val="0"/>
          <w:color w:val="44546A" w:themeColor="text2"/>
        </w:rPr>
        <w:t>Deficiente gestión y articulación frente a la pérdida de la diversidad biológica, ciclos y servicios ecosistémicos de los territorios de los pueblos indígenas u originarios</w:t>
      </w:r>
      <w:bookmarkEnd w:id="209"/>
    </w:p>
    <w:p w14:paraId="1DE5F274" w14:textId="7162CF77" w:rsidR="00874741" w:rsidRDefault="0094762E">
      <w:pPr>
        <w:jc w:val="both"/>
      </w:pPr>
      <w:r>
        <w:t>Según la Política Nacional de Medio Ambiente (2021), la pérdida de la diversidad biológica es la pérdida de los recursos genéticos, las especies y los ecosistemas que se explican por la deforestación y degradación de bosques y otros ecosistemas, actividades ilegales e informales de aprovechamiento de la diversidad biológica, la introducción de (EEI) y de organismos vivos modificados (OVM) y, por último, la escasa eficiencia de los incentivos para la conservación y uso sostenible de la diversidad biológica.</w:t>
      </w:r>
    </w:p>
    <w:p w14:paraId="00000787" w14:textId="77777777" w:rsidR="009D0D6F" w:rsidRDefault="0094762E">
      <w:pPr>
        <w:jc w:val="both"/>
      </w:pPr>
      <w:r>
        <w:t>Por otro lado, según Valdez y Luna (2011, p. 4) los servicios ecosistémicos son:</w:t>
      </w:r>
    </w:p>
    <w:p w14:paraId="00000788" w14:textId="77777777" w:rsidR="009D0D6F" w:rsidRDefault="0094762E">
      <w:pPr>
        <w:jc w:val="both"/>
        <w:rPr>
          <w:i/>
        </w:rPr>
      </w:pPr>
      <w:r>
        <w:rPr>
          <w:i/>
        </w:rPr>
        <w:t xml:space="preserve"> “(…) los beneficios, tangibles e intangibles, que se derivan de la naturaleza para provecho del ser humano y que, de acuerdo a ciertos criterios, pueden ser valorados económicamente a fin de equipararlos de alguna manera con actividades económicas que implican cambios en los usos de suelo y de esta manera contar con argumentos adicionales para su conservación y manejo.”</w:t>
      </w:r>
    </w:p>
    <w:p w14:paraId="1CBC71AE" w14:textId="3C1E817B" w:rsidR="00A61BAA" w:rsidRDefault="0094762E">
      <w:pPr>
        <w:jc w:val="both"/>
      </w:pPr>
      <w:commentRangeStart w:id="210"/>
      <w:r>
        <w:t>Asimismo, el MINAM (2016) indica que este tipo particular de servicios se clasifica en cuatro: de provisión, de regulación, culturales y de soporte y que como marco legal cuenta con las siguientes leyes, decretos, políticas y reglamentos:</w:t>
      </w:r>
    </w:p>
    <w:p w14:paraId="0000078A" w14:textId="31212883" w:rsidR="009D0D6F" w:rsidRDefault="0094762E" w:rsidP="003A41C1">
      <w:pPr>
        <w:numPr>
          <w:ilvl w:val="0"/>
          <w:numId w:val="11"/>
        </w:numPr>
        <w:spacing w:after="0"/>
        <w:jc w:val="both"/>
      </w:pPr>
      <w:r>
        <w:t xml:space="preserve">Ley General del Ambiente - Ley </w:t>
      </w:r>
      <w:proofErr w:type="spellStart"/>
      <w:r w:rsidR="002A6EBE">
        <w:t>n°</w:t>
      </w:r>
      <w:proofErr w:type="spellEnd"/>
      <w:r>
        <w:t xml:space="preserve"> 28611</w:t>
      </w:r>
    </w:p>
    <w:p w14:paraId="0000078B" w14:textId="306A679B" w:rsidR="009D0D6F" w:rsidRDefault="0094762E" w:rsidP="003A41C1">
      <w:pPr>
        <w:numPr>
          <w:ilvl w:val="0"/>
          <w:numId w:val="11"/>
        </w:numPr>
        <w:spacing w:after="0"/>
        <w:jc w:val="both"/>
      </w:pPr>
      <w:r>
        <w:t xml:space="preserve">Ley de Creación, Organización y Funciones del Ministerio del Ambiente - D. L. </w:t>
      </w:r>
      <w:proofErr w:type="spellStart"/>
      <w:r w:rsidR="002A6EBE">
        <w:t>n°</w:t>
      </w:r>
      <w:proofErr w:type="spellEnd"/>
      <w:r>
        <w:t xml:space="preserve"> 1013</w:t>
      </w:r>
    </w:p>
    <w:p w14:paraId="0000078C" w14:textId="29E830BC" w:rsidR="009D0D6F" w:rsidRDefault="0094762E" w:rsidP="003A41C1">
      <w:pPr>
        <w:numPr>
          <w:ilvl w:val="0"/>
          <w:numId w:val="11"/>
        </w:numPr>
        <w:spacing w:after="0"/>
        <w:jc w:val="both"/>
      </w:pPr>
      <w:r>
        <w:t xml:space="preserve">Política Nacional del Ambiente - D. S. </w:t>
      </w:r>
      <w:proofErr w:type="spellStart"/>
      <w:r w:rsidR="002A6EBE">
        <w:t>n°</w:t>
      </w:r>
      <w:proofErr w:type="spellEnd"/>
      <w:r>
        <w:t xml:space="preserve"> 012-2009</w:t>
      </w:r>
    </w:p>
    <w:p w14:paraId="0000078D" w14:textId="3C5CCABF" w:rsidR="009D0D6F" w:rsidRDefault="0094762E" w:rsidP="003A41C1">
      <w:pPr>
        <w:numPr>
          <w:ilvl w:val="0"/>
          <w:numId w:val="11"/>
        </w:numPr>
        <w:spacing w:after="0"/>
        <w:jc w:val="both"/>
      </w:pPr>
      <w:r>
        <w:t xml:space="preserve">Ley de Mecanismos de Retribución por Servicios Ecosistémicos (MRSE) - Ley </w:t>
      </w:r>
      <w:proofErr w:type="spellStart"/>
      <w:r w:rsidR="002A6EBE">
        <w:t>n°</w:t>
      </w:r>
      <w:proofErr w:type="spellEnd"/>
      <w:r>
        <w:t xml:space="preserve"> 30215</w:t>
      </w:r>
    </w:p>
    <w:p w14:paraId="0000078E" w14:textId="77777777" w:rsidR="009D0D6F" w:rsidRDefault="0094762E" w:rsidP="003A41C1">
      <w:pPr>
        <w:numPr>
          <w:ilvl w:val="0"/>
          <w:numId w:val="11"/>
        </w:numPr>
        <w:spacing w:after="0"/>
        <w:jc w:val="both"/>
      </w:pPr>
      <w:r>
        <w:t>Reglamento de la Ley de Mecanismos de Retribución por Servicios Ecosistémicos</w:t>
      </w:r>
    </w:p>
    <w:p w14:paraId="0000078F" w14:textId="77777777" w:rsidR="009D0D6F" w:rsidRDefault="0094762E" w:rsidP="003A41C1">
      <w:pPr>
        <w:numPr>
          <w:ilvl w:val="0"/>
          <w:numId w:val="11"/>
        </w:numPr>
        <w:spacing w:after="0"/>
        <w:jc w:val="both"/>
      </w:pPr>
      <w:r>
        <w:t>Lineamientos de política de inversión pública en materia de diversidad biológica y servicios ecosistémicos 2015-2021 (MEF y MINAM)</w:t>
      </w:r>
    </w:p>
    <w:p w14:paraId="00000790" w14:textId="77777777" w:rsidR="009D0D6F" w:rsidRDefault="0094762E" w:rsidP="003A41C1">
      <w:pPr>
        <w:numPr>
          <w:ilvl w:val="0"/>
          <w:numId w:val="11"/>
        </w:numPr>
        <w:jc w:val="both"/>
      </w:pPr>
      <w:r>
        <w:t>Decreto Legislativo 1240 que modifica la Ley General de Servicios de Saneamiento y la Ley N°30045, Ley de Modernización de los Servicios de Saneamiento</w:t>
      </w:r>
    </w:p>
    <w:p w14:paraId="00000791" w14:textId="77777777" w:rsidR="009D0D6F" w:rsidRDefault="0094762E">
      <w:pPr>
        <w:jc w:val="both"/>
      </w:pPr>
      <w:r>
        <w:t>Los MRSE tienen como finalidad de asegurar la permanencia de los beneficios generados por los ecosistemas y tiene las siguientes modalidades: 1. Financiamiento de acciones para la conservación, recuperación y uso sostenible de la fuente de los servicios ecosistémicos; 2. Financiamiento de acciones de desarrollo productivo e infraestructura básica en beneficio de los contribuyentes y; 3. Otras modalidades acordadas entre las partes, dentro de los alcances de la ley.</w:t>
      </w:r>
    </w:p>
    <w:p w14:paraId="00000792" w14:textId="77777777" w:rsidR="009D0D6F" w:rsidRDefault="0094762E">
      <w:pPr>
        <w:jc w:val="both"/>
      </w:pPr>
      <w:r>
        <w:t>En ese sentido, el cambio climático y/o la pérdida de diversidad biológica implican una pérdida de estos servicios que se generan en la naturaleza.</w:t>
      </w:r>
      <w:commentRangeEnd w:id="210"/>
      <w:r w:rsidR="003A79E6">
        <w:rPr>
          <w:rStyle w:val="Refdecomentario"/>
          <w:rFonts w:eastAsiaTheme="minorHAnsi"/>
        </w:rPr>
        <w:commentReference w:id="210"/>
      </w:r>
    </w:p>
    <w:p w14:paraId="00000793" w14:textId="77777777" w:rsidR="009D0D6F" w:rsidRDefault="0094762E">
      <w:pPr>
        <w:jc w:val="both"/>
      </w:pPr>
      <w:commentRangeStart w:id="211"/>
      <w:r>
        <w:t xml:space="preserve">La </w:t>
      </w:r>
      <w:proofErr w:type="spellStart"/>
      <w:r>
        <w:rPr>
          <w:i/>
        </w:rPr>
        <w:t>Convention</w:t>
      </w:r>
      <w:proofErr w:type="spellEnd"/>
      <w:r>
        <w:rPr>
          <w:i/>
        </w:rPr>
        <w:t xml:space="preserve"> </w:t>
      </w:r>
      <w:proofErr w:type="spellStart"/>
      <w:r>
        <w:rPr>
          <w:i/>
        </w:rPr>
        <w:t>on</w:t>
      </w:r>
      <w:proofErr w:type="spellEnd"/>
      <w:r>
        <w:rPr>
          <w:i/>
        </w:rPr>
        <w:t xml:space="preserve"> </w:t>
      </w:r>
      <w:proofErr w:type="spellStart"/>
      <w:r>
        <w:rPr>
          <w:i/>
        </w:rPr>
        <w:t>Biological</w:t>
      </w:r>
      <w:proofErr w:type="spellEnd"/>
      <w:r>
        <w:rPr>
          <w:i/>
        </w:rPr>
        <w:t xml:space="preserve"> </w:t>
      </w:r>
      <w:proofErr w:type="spellStart"/>
      <w:r>
        <w:rPr>
          <w:i/>
        </w:rPr>
        <w:t>Diversity</w:t>
      </w:r>
      <w:proofErr w:type="spellEnd"/>
      <w:r>
        <w:t xml:space="preserve"> (CBD) indica que diversidad biológica sostiene el funcionamiento de los ecosistemas y proporciona los servicios de los ecosistemas esenciales para el bienestar humano. Ella asegura la seguridad alimentaria, la salud humana, el suministro de aire y agua potable, ella contribuye a los medios locales de subsistencia, y al desarrollo económico, y es esencial para el logro de los Objetivos de Desarrollo del Milenio, incluyendo la reducción de la pobreza. Además, es un componente central de muchos sistemas de creencias de visiones del mundo y de identidades. Sin embargo, a pesar de su importancia fundamental, la diversidad biológica se sigue perdiendo. </w:t>
      </w:r>
    </w:p>
    <w:p w14:paraId="00000797" w14:textId="5BA97A56" w:rsidR="009D0D6F" w:rsidRDefault="00FA739C">
      <w:pPr>
        <w:jc w:val="both"/>
      </w:pPr>
      <w:r>
        <w:rPr>
          <w:highlight w:val="white"/>
        </w:rPr>
        <w:t>A</w:t>
      </w:r>
      <w:r w:rsidR="0094762E">
        <w:rPr>
          <w:highlight w:val="white"/>
        </w:rPr>
        <w:t xml:space="preserve"> nivel ecológico, las áreas naturales protegidas de administración nacional que conforman el SINANPE mantienen muestras representativas, poco fragmentadas, poco vulnerables a ser transformadas por el efecto de borde y bien conectadas de las cinco ecorregiones amazónicas, además de las Yungas, Sabanas del Beni y Manglares de Tumbes - Golfo de Guayaquil.</w:t>
      </w:r>
    </w:p>
    <w:p w14:paraId="00000798" w14:textId="77777777" w:rsidR="009D0D6F" w:rsidRDefault="0094762E">
      <w:pPr>
        <w:jc w:val="both"/>
        <w:rPr>
          <w:highlight w:val="white"/>
        </w:rPr>
      </w:pPr>
      <w:r>
        <w:rPr>
          <w:highlight w:val="white"/>
        </w:rPr>
        <w:t>Las áreas protegidas de administración regional (ACR) y privada (ACP), así como los 5 mecanismos de conservación mencionados anteriormente, juegan un papel fundamental. Esto debido a que permiten que otras ecorregiones como los Páramos y Bosques Montanos de la Cordillera Real Oriental mantengan muestras más representativas y mejor conectadas en el sistema.</w:t>
      </w:r>
    </w:p>
    <w:p w14:paraId="00000799" w14:textId="5E1CCD5B" w:rsidR="009D0D6F" w:rsidRDefault="0094762E">
      <w:pPr>
        <w:jc w:val="both"/>
      </w:pPr>
      <w:r>
        <w:t xml:space="preserve">Según el Anuario de Estadística del INEI (2022, p.34), las áreas protegidas cumplen un rol importante en el objetivo de mantener los valiosos ecosistemas y la biodiversidad, preservando la existencia de especies amenazadas. En el año 2021, las Áreas Naturales Protegidas representaron el 20% de la superficie del país, un aumento significativo considerando que entre el 2013 y 2020, esta superficie no superaba el 15,2% según el </w:t>
      </w:r>
      <w:r w:rsidR="00105278">
        <w:t>SERNANP</w:t>
      </w:r>
      <w:r>
        <w:t xml:space="preserve">. </w:t>
      </w:r>
    </w:p>
    <w:p w14:paraId="0000079A" w14:textId="011A5CF7" w:rsidR="009D0D6F" w:rsidRDefault="0094762E">
      <w:pPr>
        <w:jc w:val="both"/>
      </w:pPr>
      <w:r>
        <w:t xml:space="preserve">Asimismo, el </w:t>
      </w:r>
      <w:r w:rsidR="00105278">
        <w:t>SERNANP</w:t>
      </w:r>
      <w:r>
        <w:t xml:space="preserve"> registra 79 ANP de Administración Nacionales (ANP)</w:t>
      </w:r>
      <w:r>
        <w:rPr>
          <w:vertAlign w:val="superscript"/>
        </w:rPr>
        <w:footnoteReference w:id="29"/>
      </w:r>
      <w:r>
        <w:t>, 32 de Administración Regionales (ACR)</w:t>
      </w:r>
      <w:r>
        <w:rPr>
          <w:vertAlign w:val="superscript"/>
        </w:rPr>
        <w:footnoteReference w:id="30"/>
      </w:r>
      <w:r>
        <w:t xml:space="preserve"> y 55 ANP de Administración Privadas (ACP)</w:t>
      </w:r>
      <w:r>
        <w:rPr>
          <w:vertAlign w:val="superscript"/>
        </w:rPr>
        <w:footnoteReference w:id="31"/>
      </w:r>
      <w:r>
        <w:t>. Las ANP de Administración Nacionales se dividen en: 15 Parques Nacionales, 9 Santuarios Nacionales, 4 Santuarios Históricos, 3 Refugios de vida silvestre, 2 reservas paisajísticas, 17 Reservas Nacionales, 10 Reservas Comunales, 2 cotos de caza, 6 bosques de protección y 11 zonas reservadas.</w:t>
      </w:r>
    </w:p>
    <w:p w14:paraId="0000079B" w14:textId="572B6010" w:rsidR="009D0D6F" w:rsidRDefault="0094762E">
      <w:pPr>
        <w:jc w:val="both"/>
        <w:rPr>
          <w:highlight w:val="white"/>
        </w:rPr>
      </w:pPr>
      <w:r>
        <w:t xml:space="preserve">Además, según </w:t>
      </w:r>
      <w:r w:rsidR="00105278">
        <w:t>SERNANP</w:t>
      </w:r>
      <w:r>
        <w:t xml:space="preserve">, 1 ANP cuenta con un </w:t>
      </w:r>
      <w:r>
        <w:rPr>
          <w:highlight w:val="white"/>
        </w:rPr>
        <w:t xml:space="preserve">Programa para la Conservación y Desarrollo Sostenible, 27 cuentan con ese tipo de programas en proceso y 72 no cuentan con este programa. Luego, 71 de estas áreas se encuentran en buen estado de conservación, 19 en mediano estado, 5 en estado regular y en 5 de este tipo de áreas no se realiza monitoreo. Otro dato relevante es la cantidad de </w:t>
      </w:r>
      <w:r>
        <w:t>ANP que cuentan con proyectos de inversión toda vez que 4 cuentan con proyectos de inversión viables, 18 con proyectos de inversión en ejecución, 3 con proyectos de inversión cerrados y 75 no cuentan con ninguno por último, en relación a las a</w:t>
      </w:r>
      <w:r>
        <w:rPr>
          <w:highlight w:val="white"/>
        </w:rPr>
        <w:t xml:space="preserve">cciones de monitoreo de elementos ambientales (ecosistemas y especies) y servicios ecosistémicos, se conoce que 38 de </w:t>
      </w:r>
      <w:r>
        <w:t xml:space="preserve">ANP cuentan con acciones de este tipo, 58 cuentan con </w:t>
      </w:r>
      <w:r>
        <w:rPr>
          <w:highlight w:val="white"/>
        </w:rPr>
        <w:t xml:space="preserve">acciones de monitoreo de elementos ambientales y en 4 no se realiza monitoreos. </w:t>
      </w:r>
    </w:p>
    <w:p w14:paraId="0000079C" w14:textId="77777777" w:rsidR="009D0D6F" w:rsidRDefault="0094762E">
      <w:pPr>
        <w:jc w:val="both"/>
        <w:rPr>
          <w:highlight w:val="white"/>
        </w:rPr>
      </w:pPr>
      <w:r>
        <w:rPr>
          <w:highlight w:val="white"/>
        </w:rPr>
        <w:t>A pesar de ello, existen desencuentros entre la población indígena y los derechos territoriales que el Estado les termina otorgando en ANP y ACR, pues se ven limitados en su movilidad, uso de recursos y posibilidad de toma de decisiones sobre espacios que ocupan, a los que son cercanos o a los que constantemente acuden.</w:t>
      </w:r>
    </w:p>
    <w:p w14:paraId="0000079D" w14:textId="44E9635E" w:rsidR="009D0D6F" w:rsidRDefault="0094762E">
      <w:pPr>
        <w:jc w:val="both"/>
        <w:rPr>
          <w:color w:val="1F4E79"/>
        </w:rPr>
      </w:pPr>
      <w:r>
        <w:rPr>
          <w:highlight w:val="white"/>
        </w:rPr>
        <w:t xml:space="preserve">Por otro lado, MINAM (2021) informa que la región que concentra la mayor cantidad de bosques húmedos es Loreto, con </w:t>
      </w:r>
      <w:r>
        <w:t>34 millones 970 mil hectáreas, seguido de Ucayali, con 9 millones 214 mil, 8 hectáreas. Sobre el mismo aspecto, señala que, a través de imágenes satelitales, pudieron determinar que durante el año 2020 se perdieron 203 272 ha de bosques húmedos amazónicos, lo que representó un incremento de 37 % respecto a</w:t>
      </w:r>
      <w:r w:rsidR="00FA739C">
        <w:t xml:space="preserve">l </w:t>
      </w:r>
      <w:r>
        <w:t>2019. Asimismo, se reportó que la pérdida promedio anual de hectáreas de bosques húmedos amazónicos entre 2001 y 2020 fue de 131 829 ha. Cabe señalar que la superficie de bosques húmedos amazónicos remanente a 2020 fue de 68 070 889 ha.</w:t>
      </w:r>
      <w:commentRangeEnd w:id="211"/>
      <w:r w:rsidR="003A79E6">
        <w:rPr>
          <w:rStyle w:val="Refdecomentario"/>
          <w:rFonts w:eastAsiaTheme="minorHAnsi"/>
        </w:rPr>
        <w:commentReference w:id="211"/>
      </w:r>
    </w:p>
    <w:p w14:paraId="0000079E" w14:textId="6171A282" w:rsidR="009D0D6F" w:rsidRPr="00BB1F9C" w:rsidRDefault="0094762E">
      <w:pPr>
        <w:pStyle w:val="Ttulo5"/>
        <w:jc w:val="both"/>
        <w:rPr>
          <w:color w:val="44546A" w:themeColor="text2"/>
        </w:rPr>
      </w:pPr>
      <w:bookmarkStart w:id="212" w:name="_Toc137231201"/>
      <w:bookmarkStart w:id="213" w:name="_Toc143624268"/>
      <w:commentRangeStart w:id="214"/>
      <w:r w:rsidRPr="00BB1F9C">
        <w:rPr>
          <w:color w:val="44546A" w:themeColor="text2"/>
        </w:rPr>
        <w:t>2.</w:t>
      </w:r>
      <w:r w:rsidR="00876A89">
        <w:rPr>
          <w:color w:val="44546A" w:themeColor="text2"/>
        </w:rPr>
        <w:t>5</w:t>
      </w:r>
      <w:r w:rsidRPr="00BB1F9C">
        <w:rPr>
          <w:color w:val="44546A" w:themeColor="text2"/>
        </w:rPr>
        <w:t xml:space="preserve">.2.2.2. </w:t>
      </w:r>
      <w:bookmarkEnd w:id="212"/>
      <w:r w:rsidR="00EE30E8" w:rsidRPr="003C6543">
        <w:rPr>
          <w:caps w:val="0"/>
          <w:color w:val="44546A" w:themeColor="text2"/>
        </w:rPr>
        <w:t xml:space="preserve">Alta vulnerabilidad de los </w:t>
      </w:r>
      <w:r w:rsidR="00EE30E8">
        <w:rPr>
          <w:caps w:val="0"/>
          <w:color w:val="44546A" w:themeColor="text2"/>
        </w:rPr>
        <w:t xml:space="preserve">pueblos indígenas u originarios </w:t>
      </w:r>
      <w:r w:rsidR="00EE30E8" w:rsidRPr="003C6543">
        <w:rPr>
          <w:caps w:val="0"/>
          <w:color w:val="44546A" w:themeColor="text2"/>
        </w:rPr>
        <w:t>y el medio ambiente (madre tierra) frente a la contaminación ambiental ocasionada por actividades extractivas lícitas e ilícitas y monocultivos</w:t>
      </w:r>
      <w:bookmarkEnd w:id="213"/>
      <w:commentRangeEnd w:id="214"/>
      <w:r w:rsidR="003A79E6">
        <w:rPr>
          <w:rStyle w:val="Refdecomentario"/>
          <w:rFonts w:ascii="Calibri" w:eastAsiaTheme="minorHAnsi" w:hAnsi="Calibri" w:cs="Calibri"/>
          <w:caps w:val="0"/>
          <w:color w:val="auto"/>
        </w:rPr>
        <w:commentReference w:id="214"/>
      </w:r>
    </w:p>
    <w:p w14:paraId="0000079F" w14:textId="0BF0EE59" w:rsidR="009D0D6F" w:rsidRDefault="0094762E">
      <w:pPr>
        <w:spacing w:before="240" w:after="240"/>
        <w:jc w:val="both"/>
      </w:pPr>
      <w:r>
        <w:t xml:space="preserve">Si bien el presupuesto público destinado a la adaptación y mitigación de los efectos del cambio climático ha ido en aumento, las acciones que apuntan a prevenir delitos y emergencias ambientales, así como la capacidad de respuesta del Estado frente a estos delitos, son insuficientes. Los delitos ambientales más comunes en el Perú, según el </w:t>
      </w:r>
      <w:r w:rsidRPr="00A1291B">
        <w:rPr>
          <w:color w:val="000000" w:themeColor="text1"/>
        </w:rPr>
        <w:t xml:space="preserve">Ministerio Público Fiscalía de la Nación (2023), </w:t>
      </w:r>
      <w:r>
        <w:t>son la minería ilegal, contaminación por derrames de petróleo, tráfico y tenencia ilegal de fauna y/o flora silvestre, tala ilegal de recursos forestales maderables y no maderables, y extracción y procesamiento ilegal de especies acuáticas. Estos delitos afectan de manera significativa los territorios indígenas, especialmente aquellos relacionados con la minería y la explotación de petróleo, generando contaminación y pasivos ambientales que perjudican tanto el medio ambiente como la salud de las comunidades indígenas.</w:t>
      </w:r>
    </w:p>
    <w:p w14:paraId="000007A0" w14:textId="77777777" w:rsidR="009D0D6F" w:rsidRDefault="0094762E">
      <w:pPr>
        <w:spacing w:before="240" w:after="240"/>
        <w:jc w:val="both"/>
      </w:pPr>
      <w:r>
        <w:t>En junio de 2021, se creó la Comisión de Alto Nivel para la Prevención y Reducción de Delitos Ambientales mediante el D.S. 011-2021-MINAM. Esta comisión tiene como objetivo proponer medidas para prevenir y reducir los delitos ambientales, así como mejorar la capacidad de respuesta del Estado. Aunque la comisión cuenta con representación de diversos sectores competentes, no se ha incluido la participación indígena, lo cual limita su efectividad en la protección de los territorios indígenas.</w:t>
      </w:r>
    </w:p>
    <w:p w14:paraId="000007A1" w14:textId="77777777" w:rsidR="009D0D6F" w:rsidRDefault="0094762E">
      <w:pPr>
        <w:spacing w:before="240" w:after="240"/>
        <w:jc w:val="both"/>
      </w:pPr>
      <w:r>
        <w:t>En setiembre de 2022, se publicó la Propuesta de Estrategia de Prevención y Reducción de Delitos Ambientales en la Amazonía, enfocada en la minería ilegal, tala ilegal y tráfico ilícito de vida silvestre. Además, se han implementado iniciativas privadas como el proyecto Prevenir Amazonía de USAID en Loreto, Ucayali y Madre de Dios el 2019, que busca conservar el bosque amazónico y la diversidad biológica a través de la prevención y reducción de la tala ilegal, el tráfico de vida silvestre y la minería aluvial ilegal de oro.</w:t>
      </w:r>
    </w:p>
    <w:p w14:paraId="000007A2" w14:textId="77777777" w:rsidR="009D0D6F" w:rsidRDefault="0094762E">
      <w:pPr>
        <w:jc w:val="both"/>
        <w:rPr>
          <w:i/>
        </w:rPr>
      </w:pPr>
      <w:r>
        <w:t>Para USAID (2022), la conservación del bosque amazónica requiere la generación de oportunidades económicas para quienes delinquen por falta de recursos</w:t>
      </w:r>
      <w:ins w:id="215" w:author="Carmen del Rosario Bahamonde Quinteros" w:date="2023-09-04T21:28:00Z">
        <w:r w:rsidR="0032620C">
          <w:t>, al mismo tiempo que requiere estrategias</w:t>
        </w:r>
      </w:ins>
      <w:ins w:id="216" w:author="Carmen del Rosario Bahamonde Quinteros" w:date="2023-09-04T21:29:00Z">
        <w:r w:rsidR="00F33CDC" w:rsidRPr="00F33CDC">
          <w:t xml:space="preserve"> </w:t>
        </w:r>
        <w:r w:rsidR="00F33CDC">
          <w:t>y procesos claros,</w:t>
        </w:r>
        <w:r w:rsidR="00B32079">
          <w:t xml:space="preserve"> </w:t>
        </w:r>
      </w:ins>
      <w:ins w:id="217" w:author="Carmen del Rosario Bahamonde Quinteros" w:date="2023-09-04T21:30:00Z">
        <w:r w:rsidR="00846285">
          <w:t xml:space="preserve">interoperables entre entidades que </w:t>
        </w:r>
        <w:r w:rsidR="006952E7">
          <w:t xml:space="preserve">deben </w:t>
        </w:r>
      </w:ins>
      <w:ins w:id="218" w:author="Carmen del Rosario Bahamonde Quinteros" w:date="2023-09-04T21:28:00Z">
        <w:r w:rsidR="0032620C">
          <w:t>aplicar las sanciones establecidas</w:t>
        </w:r>
      </w:ins>
      <w:ins w:id="219" w:author="Carmen del Rosario Bahamonde Quinteros" w:date="2023-09-04T21:29:00Z">
        <w:r w:rsidR="00B32079">
          <w:t xml:space="preserve"> en la normativa</w:t>
        </w:r>
      </w:ins>
      <w:del w:id="220" w:author="Carmen del Rosario Bahamonde Quinteros" w:date="2023-09-04T21:28:00Z">
        <w:r>
          <w:delText xml:space="preserve"> </w:delText>
        </w:r>
      </w:del>
      <w:del w:id="221" w:author="Carmen del Rosario Bahamonde Quinteros" w:date="2023-09-04T21:29:00Z">
        <w:r>
          <w:delText>y lograr que las sanciones se apliquen</w:delText>
        </w:r>
      </w:del>
      <w:r>
        <w:t xml:space="preserve">, terminando así con la “cultura de impunidad” relacionada con este tipo de delitos. En ese sentido, se rescata una conclusión a la que llegan expertos nacionales e internacionales que debatieron en el II Ciclo de Conferencias del proyecto Prevenir Amazonía, que fue la necesidad de formular estrategias con un </w:t>
      </w:r>
      <w:r>
        <w:rPr>
          <w:i/>
        </w:rPr>
        <w:t>“(…)  enfoque preventivo, que promueva una articulación efectiva desde el Estado y la sociedad en su conjunto y desarrolle capacidades para la alerta temprana y respuesta oportuna, en lugar de respuestas fragmentadas y exclusivamente persecutorias”</w:t>
      </w:r>
    </w:p>
    <w:p w14:paraId="000007A3" w14:textId="2A451F8B" w:rsidR="009D0D6F" w:rsidRDefault="0094762E">
      <w:pPr>
        <w:jc w:val="both"/>
      </w:pPr>
      <w:r>
        <w:t xml:space="preserve">Sobre la aplicación de sanciones se reconoce un esfuerzo hecho el 2022 por </w:t>
      </w:r>
      <w:r w:rsidR="00105278">
        <w:t>OSINFOR</w:t>
      </w:r>
      <w:r>
        <w:t xml:space="preserve"> y la Procuraduría General del Estado que se trató de un mecanismo de interoperabilidad entre el Sistema de Administración Documentario (SIADO) del </w:t>
      </w:r>
      <w:r w:rsidR="00105278">
        <w:t>OSINFOR</w:t>
      </w:r>
      <w:r>
        <w:t xml:space="preserve"> y el Sistema Único de Administración de Expedientes de las Procuradurías Públicas (SAEP) que contó con el apoyo del proyecto Prevenir Amazonía. El objetivo fue que ambas entidades compartan la información de las supervisiones hechas por el </w:t>
      </w:r>
      <w:r w:rsidR="00105278">
        <w:t>OSINFOR</w:t>
      </w:r>
      <w:r>
        <w:t xml:space="preserve">, que se encuentren relacionadas con las investigaciones efectuadas por la Procuraduría Pública Especializada en Delitos Ambientales del Ministerio del Ambiente, garantizando la integridad, confidencialidad y disponibilidad de la data. Además, se buscó poder optimizar tiempo y recursos para ambas instituciones, ayudándolas con la eficiencia a la hora de dar respuesta a delitos ambientales. </w:t>
      </w:r>
    </w:p>
    <w:p w14:paraId="000007A4" w14:textId="77777777" w:rsidR="009D0D6F" w:rsidRDefault="0094762E">
      <w:pPr>
        <w:spacing w:before="240" w:after="240"/>
        <w:jc w:val="both"/>
      </w:pPr>
      <w:r>
        <w:t>A pesar de estos esfuerzos, los conflictos sociales relacionados con el control, uso y acceso al ambiente y sus recursos tienen un impacto significativo en el derecho colectivo a los recursos naturales de los pueblos indígenas, como indica la Defensoría del Pueblo (2023). Estos conflictos resultan en despojo, desplazamiento forzado, degradación ambiental y pérdida de diversidad biológica y cultural. Además, la participación de los pueblos indígenas en la toma de decisiones que afectan sus territorios y recursos es limitada, lo que afecta su derecho a la autodeterminación y a la gestión sostenible de sus recursos naturales.</w:t>
      </w:r>
    </w:p>
    <w:p w14:paraId="000007A5" w14:textId="32C73F26" w:rsidR="009D0D6F" w:rsidRDefault="00000000">
      <w:pPr>
        <w:spacing w:before="240" w:after="240"/>
        <w:jc w:val="both"/>
      </w:pPr>
      <w:sdt>
        <w:sdtPr>
          <w:tag w:val="goog_rdk_53"/>
          <w:id w:val="1366952057"/>
        </w:sdtPr>
        <w:sdtContent/>
      </w:sdt>
      <w:r w:rsidR="0094762E">
        <w:t xml:space="preserve">Los datos que la Defensoría del Pueblo muestra en su Reporte Mensual de Conflictos Sociales </w:t>
      </w:r>
      <w:proofErr w:type="spellStart"/>
      <w:r w:rsidR="0094762E">
        <w:t>N</w:t>
      </w:r>
      <w:r w:rsidR="00513B67">
        <w:t>°</w:t>
      </w:r>
      <w:proofErr w:type="spellEnd"/>
      <w:r w:rsidR="0094762E">
        <w:t xml:space="preserve"> 231 dejan ver que a mayo de 2023 se registraron 233 conflictos sociales, de los cuales 140 eran de tipo socioambiental </w:t>
      </w:r>
      <w:sdt>
        <w:sdtPr>
          <w:tag w:val="goog_rdk_54"/>
          <w:id w:val="975342394"/>
        </w:sdtPr>
        <w:sdtContent/>
      </w:sdt>
      <w:sdt>
        <w:sdtPr>
          <w:tag w:val="goog_rdk_55"/>
          <w:id w:val="2090422032"/>
        </w:sdtPr>
        <w:sdtContent/>
      </w:sdt>
      <w:r w:rsidR="0094762E">
        <w:t>(62.8% del total de conflictos), siendo 168 casos activos</w:t>
      </w:r>
      <w:r w:rsidR="0094762E">
        <w:rPr>
          <w:vertAlign w:val="superscript"/>
        </w:rPr>
        <w:footnoteReference w:id="32"/>
      </w:r>
      <w:sdt>
        <w:sdtPr>
          <w:tag w:val="goog_rdk_56"/>
          <w:id w:val="-996180935"/>
        </w:sdtPr>
        <w:sdtContent/>
      </w:sdt>
      <w:r w:rsidR="0094762E">
        <w:t>. En relación con la actividad minera, el 66.7% de los conflictos socioambientales correspondían a esta actividad, seguida por la actividad de hidrocarburos. En particular, la región de Loreto presentaba la mayor cantidad de conflictos sociales, con 26 conflictos activos y 3 latentes de tipo socioambiental, como se muestra en las tablas a continuación:</w:t>
      </w:r>
    </w:p>
    <w:p w14:paraId="000007A6" w14:textId="7E12DA69" w:rsidR="009D0D6F" w:rsidRPr="003203F7" w:rsidRDefault="003203F7" w:rsidP="003203F7">
      <w:pPr>
        <w:pStyle w:val="Descripcin"/>
        <w:rPr>
          <w:b w:val="0"/>
        </w:rPr>
      </w:pPr>
      <w:bookmarkStart w:id="222" w:name="_heading=h.3fwokq0" w:colFirst="0" w:colLast="0"/>
      <w:bookmarkStart w:id="223" w:name="_Toc143624336"/>
      <w:bookmarkEnd w:id="222"/>
      <w:r w:rsidRPr="003203F7">
        <w:t xml:space="preserve">Tabla </w:t>
      </w:r>
      <w:r w:rsidR="00000000">
        <w:fldChar w:fldCharType="begin"/>
      </w:r>
      <w:r w:rsidR="00000000">
        <w:instrText xml:space="preserve"> SEQ Tabla \* ARABIC </w:instrText>
      </w:r>
      <w:r w:rsidR="00000000">
        <w:fldChar w:fldCharType="separate"/>
      </w:r>
      <w:r w:rsidR="00740F56">
        <w:rPr>
          <w:noProof/>
        </w:rPr>
        <w:t>12</w:t>
      </w:r>
      <w:r w:rsidR="00000000">
        <w:rPr>
          <w:noProof/>
        </w:rPr>
        <w:fldChar w:fldCharType="end"/>
      </w:r>
      <w:r w:rsidRPr="003203F7">
        <w:t>. Perú: Conflictos sociales por autoridad competente, según tipo, mayo 2023</w:t>
      </w:r>
      <w:bookmarkEnd w:id="223"/>
    </w:p>
    <w:tbl>
      <w:tblPr>
        <w:tblStyle w:val="ac"/>
        <w:tblW w:w="908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560"/>
        <w:gridCol w:w="840"/>
        <w:gridCol w:w="567"/>
        <w:gridCol w:w="992"/>
        <w:gridCol w:w="993"/>
        <w:gridCol w:w="992"/>
        <w:gridCol w:w="850"/>
        <w:gridCol w:w="1276"/>
        <w:gridCol w:w="1015"/>
        <w:tblGridChange w:id="224">
          <w:tblGrid>
            <w:gridCol w:w="1560"/>
            <w:gridCol w:w="840"/>
            <w:gridCol w:w="567"/>
            <w:gridCol w:w="992"/>
            <w:gridCol w:w="993"/>
            <w:gridCol w:w="992"/>
            <w:gridCol w:w="850"/>
            <w:gridCol w:w="1276"/>
            <w:gridCol w:w="1015"/>
          </w:tblGrid>
        </w:tblGridChange>
      </w:tblGrid>
      <w:tr w:rsidR="002166C7" w:rsidRPr="00C947CC" w14:paraId="2096879C" w14:textId="77777777" w:rsidTr="00003025">
        <w:trPr>
          <w:trHeight w:val="20"/>
        </w:trPr>
        <w:tc>
          <w:tcPr>
            <w:tcW w:w="1560" w:type="dxa"/>
            <w:shd w:val="clear" w:color="auto" w:fill="006666"/>
            <w:tcMar>
              <w:top w:w="100" w:type="dxa"/>
              <w:left w:w="100" w:type="dxa"/>
              <w:bottom w:w="100" w:type="dxa"/>
              <w:right w:w="100" w:type="dxa"/>
            </w:tcMar>
          </w:tcPr>
          <w:p w14:paraId="000007A7" w14:textId="77777777" w:rsidR="009D0D6F" w:rsidRPr="00913F5E" w:rsidRDefault="0094762E" w:rsidP="00003025">
            <w:pPr>
              <w:spacing w:line="276" w:lineRule="auto"/>
              <w:jc w:val="center"/>
              <w:rPr>
                <w:rFonts w:asciiTheme="minorHAnsi" w:hAnsiTheme="minorHAnsi" w:cstheme="minorHAnsi"/>
                <w:b/>
                <w:color w:val="FFFFFF"/>
                <w:sz w:val="18"/>
                <w:szCs w:val="18"/>
              </w:rPr>
            </w:pPr>
            <w:r w:rsidRPr="00913F5E">
              <w:rPr>
                <w:rFonts w:asciiTheme="minorHAnsi" w:hAnsiTheme="minorHAnsi" w:cstheme="minorHAnsi"/>
                <w:b/>
                <w:color w:val="FFFFFF"/>
                <w:sz w:val="18"/>
                <w:szCs w:val="18"/>
              </w:rPr>
              <w:t>Tipo</w:t>
            </w:r>
          </w:p>
        </w:tc>
        <w:tc>
          <w:tcPr>
            <w:tcW w:w="840" w:type="dxa"/>
            <w:shd w:val="clear" w:color="auto" w:fill="006666"/>
            <w:tcMar>
              <w:top w:w="100" w:type="dxa"/>
              <w:left w:w="100" w:type="dxa"/>
              <w:bottom w:w="100" w:type="dxa"/>
              <w:right w:w="100" w:type="dxa"/>
            </w:tcMar>
          </w:tcPr>
          <w:p w14:paraId="000007A8" w14:textId="77777777" w:rsidR="009D0D6F" w:rsidRPr="00913F5E" w:rsidRDefault="0094762E" w:rsidP="00003025">
            <w:pPr>
              <w:spacing w:line="276" w:lineRule="auto"/>
              <w:jc w:val="center"/>
              <w:rPr>
                <w:rFonts w:asciiTheme="minorHAnsi" w:hAnsiTheme="minorHAnsi" w:cstheme="minorHAnsi"/>
                <w:b/>
                <w:color w:val="FFFFFF"/>
                <w:sz w:val="18"/>
                <w:szCs w:val="18"/>
              </w:rPr>
            </w:pPr>
            <w:r w:rsidRPr="00913F5E">
              <w:rPr>
                <w:rFonts w:asciiTheme="minorHAnsi" w:hAnsiTheme="minorHAnsi" w:cstheme="minorHAnsi"/>
                <w:b/>
                <w:color w:val="FFFFFF"/>
                <w:sz w:val="18"/>
                <w:szCs w:val="18"/>
              </w:rPr>
              <w:t>TOTAL</w:t>
            </w:r>
          </w:p>
        </w:tc>
        <w:tc>
          <w:tcPr>
            <w:tcW w:w="567" w:type="dxa"/>
            <w:shd w:val="clear" w:color="auto" w:fill="006666"/>
            <w:tcMar>
              <w:top w:w="100" w:type="dxa"/>
              <w:left w:w="100" w:type="dxa"/>
              <w:bottom w:w="100" w:type="dxa"/>
              <w:right w:w="100" w:type="dxa"/>
            </w:tcMar>
          </w:tcPr>
          <w:p w14:paraId="000007A9" w14:textId="77777777" w:rsidR="009D0D6F" w:rsidRPr="00913F5E" w:rsidRDefault="0094762E" w:rsidP="00003025">
            <w:pPr>
              <w:spacing w:line="276" w:lineRule="auto"/>
              <w:jc w:val="center"/>
              <w:rPr>
                <w:rFonts w:asciiTheme="minorHAnsi" w:hAnsiTheme="minorHAnsi" w:cstheme="minorHAnsi"/>
                <w:b/>
                <w:color w:val="FFFFFF"/>
                <w:sz w:val="18"/>
                <w:szCs w:val="18"/>
              </w:rPr>
            </w:pPr>
            <w:r w:rsidRPr="00913F5E">
              <w:rPr>
                <w:rFonts w:asciiTheme="minorHAnsi" w:hAnsiTheme="minorHAnsi" w:cstheme="minorHAnsi"/>
                <w:b/>
                <w:color w:val="FFFFFF"/>
                <w:sz w:val="18"/>
                <w:szCs w:val="18"/>
              </w:rPr>
              <w:t>%</w:t>
            </w:r>
          </w:p>
        </w:tc>
        <w:tc>
          <w:tcPr>
            <w:tcW w:w="992" w:type="dxa"/>
            <w:shd w:val="clear" w:color="auto" w:fill="006666"/>
            <w:tcMar>
              <w:top w:w="100" w:type="dxa"/>
              <w:left w:w="100" w:type="dxa"/>
              <w:bottom w:w="100" w:type="dxa"/>
              <w:right w:w="100" w:type="dxa"/>
            </w:tcMar>
          </w:tcPr>
          <w:p w14:paraId="000007AA" w14:textId="77777777" w:rsidR="009D0D6F" w:rsidRPr="00913F5E" w:rsidRDefault="0094762E" w:rsidP="00003025">
            <w:pPr>
              <w:spacing w:line="276" w:lineRule="auto"/>
              <w:jc w:val="center"/>
              <w:rPr>
                <w:rFonts w:asciiTheme="minorHAnsi" w:hAnsiTheme="minorHAnsi" w:cstheme="minorHAnsi"/>
                <w:b/>
                <w:color w:val="FFFFFF"/>
                <w:sz w:val="18"/>
                <w:szCs w:val="18"/>
              </w:rPr>
            </w:pPr>
            <w:r w:rsidRPr="00913F5E">
              <w:rPr>
                <w:rFonts w:asciiTheme="minorHAnsi" w:hAnsiTheme="minorHAnsi" w:cstheme="minorHAnsi"/>
                <w:b/>
                <w:color w:val="FFFFFF"/>
                <w:sz w:val="18"/>
                <w:szCs w:val="18"/>
              </w:rPr>
              <w:t>Gobierno Nacional</w:t>
            </w:r>
          </w:p>
        </w:tc>
        <w:tc>
          <w:tcPr>
            <w:tcW w:w="993" w:type="dxa"/>
            <w:shd w:val="clear" w:color="auto" w:fill="006666"/>
            <w:tcMar>
              <w:top w:w="100" w:type="dxa"/>
              <w:left w:w="100" w:type="dxa"/>
              <w:bottom w:w="100" w:type="dxa"/>
              <w:right w:w="100" w:type="dxa"/>
            </w:tcMar>
          </w:tcPr>
          <w:p w14:paraId="000007AB" w14:textId="77777777" w:rsidR="009D0D6F" w:rsidRPr="00913F5E" w:rsidRDefault="0094762E" w:rsidP="00003025">
            <w:pPr>
              <w:spacing w:line="276" w:lineRule="auto"/>
              <w:jc w:val="center"/>
              <w:rPr>
                <w:rFonts w:asciiTheme="minorHAnsi" w:hAnsiTheme="minorHAnsi" w:cstheme="minorHAnsi"/>
                <w:b/>
                <w:color w:val="FFFFFF"/>
                <w:sz w:val="18"/>
                <w:szCs w:val="18"/>
              </w:rPr>
            </w:pPr>
            <w:r w:rsidRPr="00913F5E">
              <w:rPr>
                <w:rFonts w:asciiTheme="minorHAnsi" w:hAnsiTheme="minorHAnsi" w:cstheme="minorHAnsi"/>
                <w:b/>
                <w:color w:val="FFFFFF"/>
                <w:sz w:val="18"/>
                <w:szCs w:val="18"/>
              </w:rPr>
              <w:t>Gobierno Regional</w:t>
            </w:r>
          </w:p>
        </w:tc>
        <w:tc>
          <w:tcPr>
            <w:tcW w:w="992" w:type="dxa"/>
            <w:shd w:val="clear" w:color="auto" w:fill="006666"/>
            <w:tcMar>
              <w:top w:w="100" w:type="dxa"/>
              <w:left w:w="100" w:type="dxa"/>
              <w:bottom w:w="100" w:type="dxa"/>
              <w:right w:w="100" w:type="dxa"/>
            </w:tcMar>
          </w:tcPr>
          <w:p w14:paraId="000007AC" w14:textId="77777777" w:rsidR="009D0D6F" w:rsidRPr="00913F5E" w:rsidRDefault="0094762E" w:rsidP="00003025">
            <w:pPr>
              <w:spacing w:line="276" w:lineRule="auto"/>
              <w:jc w:val="center"/>
              <w:rPr>
                <w:rFonts w:asciiTheme="minorHAnsi" w:hAnsiTheme="minorHAnsi" w:cstheme="minorHAnsi"/>
                <w:b/>
                <w:color w:val="FFFFFF"/>
                <w:sz w:val="18"/>
                <w:szCs w:val="18"/>
              </w:rPr>
            </w:pPr>
            <w:r w:rsidRPr="00913F5E">
              <w:rPr>
                <w:rFonts w:asciiTheme="minorHAnsi" w:hAnsiTheme="minorHAnsi" w:cstheme="minorHAnsi"/>
                <w:b/>
                <w:color w:val="FFFFFF"/>
                <w:sz w:val="18"/>
                <w:szCs w:val="18"/>
              </w:rPr>
              <w:t>Gobierno Local</w:t>
            </w:r>
          </w:p>
        </w:tc>
        <w:tc>
          <w:tcPr>
            <w:tcW w:w="850" w:type="dxa"/>
            <w:shd w:val="clear" w:color="auto" w:fill="006666"/>
            <w:tcMar>
              <w:top w:w="100" w:type="dxa"/>
              <w:left w:w="100" w:type="dxa"/>
              <w:bottom w:w="100" w:type="dxa"/>
              <w:right w:w="100" w:type="dxa"/>
            </w:tcMar>
          </w:tcPr>
          <w:p w14:paraId="000007AD" w14:textId="77777777" w:rsidR="009D0D6F" w:rsidRPr="00913F5E" w:rsidRDefault="0094762E" w:rsidP="00003025">
            <w:pPr>
              <w:spacing w:line="276" w:lineRule="auto"/>
              <w:jc w:val="center"/>
              <w:rPr>
                <w:rFonts w:asciiTheme="minorHAnsi" w:hAnsiTheme="minorHAnsi" w:cstheme="minorHAnsi"/>
                <w:b/>
                <w:color w:val="FFFFFF"/>
                <w:sz w:val="18"/>
                <w:szCs w:val="18"/>
              </w:rPr>
            </w:pPr>
            <w:r w:rsidRPr="00913F5E">
              <w:rPr>
                <w:rFonts w:asciiTheme="minorHAnsi" w:hAnsiTheme="minorHAnsi" w:cstheme="minorHAnsi"/>
                <w:b/>
                <w:color w:val="FFFFFF"/>
                <w:sz w:val="18"/>
                <w:szCs w:val="18"/>
              </w:rPr>
              <w:t>Poder Judicial</w:t>
            </w:r>
          </w:p>
        </w:tc>
        <w:tc>
          <w:tcPr>
            <w:tcW w:w="1276" w:type="dxa"/>
            <w:shd w:val="clear" w:color="auto" w:fill="006666"/>
            <w:tcMar>
              <w:top w:w="100" w:type="dxa"/>
              <w:left w:w="100" w:type="dxa"/>
              <w:bottom w:w="100" w:type="dxa"/>
              <w:right w:w="100" w:type="dxa"/>
            </w:tcMar>
          </w:tcPr>
          <w:p w14:paraId="000007AE" w14:textId="77777777" w:rsidR="009D0D6F" w:rsidRPr="00913F5E" w:rsidRDefault="0094762E" w:rsidP="00003025">
            <w:pPr>
              <w:spacing w:line="276" w:lineRule="auto"/>
              <w:jc w:val="center"/>
              <w:rPr>
                <w:rFonts w:asciiTheme="minorHAnsi" w:hAnsiTheme="minorHAnsi" w:cstheme="minorHAnsi"/>
                <w:b/>
                <w:color w:val="FFFFFF"/>
                <w:sz w:val="18"/>
                <w:szCs w:val="18"/>
              </w:rPr>
            </w:pPr>
            <w:r w:rsidRPr="00913F5E">
              <w:rPr>
                <w:rFonts w:asciiTheme="minorHAnsi" w:hAnsiTheme="minorHAnsi" w:cstheme="minorHAnsi"/>
                <w:b/>
                <w:color w:val="FFFFFF"/>
                <w:sz w:val="18"/>
                <w:szCs w:val="18"/>
              </w:rPr>
              <w:t>Poder Legislativo</w:t>
            </w:r>
          </w:p>
        </w:tc>
        <w:tc>
          <w:tcPr>
            <w:tcW w:w="1015" w:type="dxa"/>
            <w:shd w:val="clear" w:color="auto" w:fill="006666"/>
            <w:tcMar>
              <w:top w:w="100" w:type="dxa"/>
              <w:left w:w="100" w:type="dxa"/>
              <w:bottom w:w="100" w:type="dxa"/>
              <w:right w:w="100" w:type="dxa"/>
            </w:tcMar>
          </w:tcPr>
          <w:p w14:paraId="000007AF" w14:textId="77777777" w:rsidR="009D0D6F" w:rsidRPr="00913F5E" w:rsidRDefault="0094762E" w:rsidP="00003025">
            <w:pPr>
              <w:spacing w:line="276" w:lineRule="auto"/>
              <w:jc w:val="center"/>
              <w:rPr>
                <w:rFonts w:asciiTheme="minorHAnsi" w:hAnsiTheme="minorHAnsi" w:cstheme="minorHAnsi"/>
                <w:b/>
                <w:color w:val="FFFFFF"/>
                <w:sz w:val="18"/>
                <w:szCs w:val="18"/>
              </w:rPr>
            </w:pPr>
            <w:proofErr w:type="spellStart"/>
            <w:r w:rsidRPr="00913F5E">
              <w:rPr>
                <w:rFonts w:asciiTheme="minorHAnsi" w:hAnsiTheme="minorHAnsi" w:cstheme="minorHAnsi"/>
                <w:b/>
                <w:color w:val="FFFFFF"/>
                <w:sz w:val="18"/>
                <w:szCs w:val="18"/>
              </w:rPr>
              <w:t>Org</w:t>
            </w:r>
            <w:proofErr w:type="spellEnd"/>
            <w:r w:rsidRPr="00913F5E">
              <w:rPr>
                <w:rFonts w:asciiTheme="minorHAnsi" w:hAnsiTheme="minorHAnsi" w:cstheme="minorHAnsi"/>
                <w:b/>
                <w:color w:val="FFFFFF"/>
                <w:sz w:val="18"/>
                <w:szCs w:val="18"/>
              </w:rPr>
              <w:t>. Const. Autónomo</w:t>
            </w:r>
          </w:p>
        </w:tc>
      </w:tr>
      <w:tr w:rsidR="002166C7" w:rsidRPr="00C947CC" w14:paraId="49DD4091" w14:textId="77777777" w:rsidTr="00003025">
        <w:trPr>
          <w:trHeight w:val="20"/>
        </w:trPr>
        <w:tc>
          <w:tcPr>
            <w:tcW w:w="1560" w:type="dxa"/>
            <w:shd w:val="clear" w:color="auto" w:fill="E2EFD9" w:themeFill="accent6" w:themeFillTint="33"/>
            <w:tcMar>
              <w:top w:w="100" w:type="dxa"/>
              <w:left w:w="100" w:type="dxa"/>
              <w:bottom w:w="100" w:type="dxa"/>
              <w:right w:w="100" w:type="dxa"/>
            </w:tcMar>
          </w:tcPr>
          <w:p w14:paraId="000007B0" w14:textId="77777777" w:rsidR="009D0D6F" w:rsidRPr="00913F5E" w:rsidRDefault="0094762E" w:rsidP="00003025">
            <w:pPr>
              <w:spacing w:line="276" w:lineRule="auto"/>
              <w:rPr>
                <w:rFonts w:asciiTheme="minorHAnsi" w:hAnsiTheme="minorHAnsi" w:cstheme="minorHAnsi"/>
                <w:b/>
                <w:sz w:val="18"/>
                <w:szCs w:val="18"/>
              </w:rPr>
            </w:pPr>
            <w:r w:rsidRPr="00913F5E">
              <w:rPr>
                <w:rFonts w:asciiTheme="minorHAnsi" w:hAnsiTheme="minorHAnsi" w:cstheme="minorHAnsi"/>
                <w:b/>
                <w:sz w:val="18"/>
                <w:szCs w:val="18"/>
              </w:rPr>
              <w:t>TOTAL</w:t>
            </w:r>
          </w:p>
        </w:tc>
        <w:tc>
          <w:tcPr>
            <w:tcW w:w="840" w:type="dxa"/>
            <w:shd w:val="clear" w:color="auto" w:fill="E2EFD9" w:themeFill="accent6" w:themeFillTint="33"/>
            <w:tcMar>
              <w:top w:w="100" w:type="dxa"/>
              <w:left w:w="100" w:type="dxa"/>
              <w:bottom w:w="100" w:type="dxa"/>
              <w:right w:w="100" w:type="dxa"/>
            </w:tcMar>
          </w:tcPr>
          <w:p w14:paraId="000007B1" w14:textId="77777777" w:rsidR="009D0D6F" w:rsidRPr="00913F5E" w:rsidRDefault="0094762E" w:rsidP="00003025">
            <w:pPr>
              <w:spacing w:line="276" w:lineRule="auto"/>
              <w:rPr>
                <w:rFonts w:asciiTheme="minorHAnsi" w:hAnsiTheme="minorHAnsi" w:cstheme="minorHAnsi"/>
                <w:b/>
                <w:sz w:val="18"/>
                <w:szCs w:val="18"/>
              </w:rPr>
            </w:pPr>
            <w:r w:rsidRPr="00913F5E">
              <w:rPr>
                <w:rFonts w:asciiTheme="minorHAnsi" w:hAnsiTheme="minorHAnsi" w:cstheme="minorHAnsi"/>
                <w:b/>
                <w:sz w:val="18"/>
                <w:szCs w:val="18"/>
              </w:rPr>
              <w:t>223</w:t>
            </w:r>
          </w:p>
        </w:tc>
        <w:tc>
          <w:tcPr>
            <w:tcW w:w="567" w:type="dxa"/>
            <w:shd w:val="clear" w:color="auto" w:fill="E2EFD9" w:themeFill="accent6" w:themeFillTint="33"/>
            <w:tcMar>
              <w:top w:w="100" w:type="dxa"/>
              <w:left w:w="100" w:type="dxa"/>
              <w:bottom w:w="100" w:type="dxa"/>
              <w:right w:w="100" w:type="dxa"/>
            </w:tcMar>
          </w:tcPr>
          <w:p w14:paraId="000007B2" w14:textId="77777777" w:rsidR="009D0D6F" w:rsidRPr="00913F5E" w:rsidRDefault="0094762E" w:rsidP="00003025">
            <w:pPr>
              <w:spacing w:line="276" w:lineRule="auto"/>
              <w:rPr>
                <w:rFonts w:asciiTheme="minorHAnsi" w:hAnsiTheme="minorHAnsi" w:cstheme="minorHAnsi"/>
                <w:b/>
                <w:sz w:val="18"/>
                <w:szCs w:val="18"/>
              </w:rPr>
            </w:pPr>
            <w:r w:rsidRPr="00913F5E">
              <w:rPr>
                <w:rFonts w:asciiTheme="minorHAnsi" w:hAnsiTheme="minorHAnsi" w:cstheme="minorHAnsi"/>
                <w:b/>
                <w:sz w:val="18"/>
                <w:szCs w:val="18"/>
              </w:rPr>
              <w:t>100</w:t>
            </w:r>
          </w:p>
        </w:tc>
        <w:tc>
          <w:tcPr>
            <w:tcW w:w="992" w:type="dxa"/>
            <w:shd w:val="clear" w:color="auto" w:fill="E2EFD9" w:themeFill="accent6" w:themeFillTint="33"/>
            <w:tcMar>
              <w:top w:w="100" w:type="dxa"/>
              <w:left w:w="100" w:type="dxa"/>
              <w:bottom w:w="100" w:type="dxa"/>
              <w:right w:w="100" w:type="dxa"/>
            </w:tcMar>
          </w:tcPr>
          <w:p w14:paraId="000007B3" w14:textId="77777777" w:rsidR="009D0D6F" w:rsidRPr="00913F5E" w:rsidRDefault="0094762E" w:rsidP="00003025">
            <w:pPr>
              <w:spacing w:line="276" w:lineRule="auto"/>
              <w:rPr>
                <w:rFonts w:asciiTheme="minorHAnsi" w:hAnsiTheme="minorHAnsi" w:cstheme="minorHAnsi"/>
                <w:b/>
                <w:sz w:val="18"/>
                <w:szCs w:val="18"/>
              </w:rPr>
            </w:pPr>
            <w:r w:rsidRPr="00913F5E">
              <w:rPr>
                <w:rFonts w:asciiTheme="minorHAnsi" w:hAnsiTheme="minorHAnsi" w:cstheme="minorHAnsi"/>
                <w:b/>
                <w:sz w:val="18"/>
                <w:szCs w:val="18"/>
              </w:rPr>
              <w:t>140</w:t>
            </w:r>
          </w:p>
        </w:tc>
        <w:tc>
          <w:tcPr>
            <w:tcW w:w="993" w:type="dxa"/>
            <w:shd w:val="clear" w:color="auto" w:fill="E2EFD9" w:themeFill="accent6" w:themeFillTint="33"/>
            <w:tcMar>
              <w:top w:w="100" w:type="dxa"/>
              <w:left w:w="100" w:type="dxa"/>
              <w:bottom w:w="100" w:type="dxa"/>
              <w:right w:w="100" w:type="dxa"/>
            </w:tcMar>
          </w:tcPr>
          <w:p w14:paraId="000007B4" w14:textId="77777777" w:rsidR="009D0D6F" w:rsidRPr="00913F5E" w:rsidRDefault="0094762E" w:rsidP="00003025">
            <w:pPr>
              <w:spacing w:line="276" w:lineRule="auto"/>
              <w:rPr>
                <w:rFonts w:asciiTheme="minorHAnsi" w:hAnsiTheme="minorHAnsi" w:cstheme="minorHAnsi"/>
                <w:b/>
                <w:sz w:val="18"/>
                <w:szCs w:val="18"/>
              </w:rPr>
            </w:pPr>
            <w:r w:rsidRPr="00913F5E">
              <w:rPr>
                <w:rFonts w:asciiTheme="minorHAnsi" w:hAnsiTheme="minorHAnsi" w:cstheme="minorHAnsi"/>
                <w:b/>
                <w:sz w:val="18"/>
                <w:szCs w:val="18"/>
              </w:rPr>
              <w:t>59</w:t>
            </w:r>
          </w:p>
        </w:tc>
        <w:tc>
          <w:tcPr>
            <w:tcW w:w="992" w:type="dxa"/>
            <w:shd w:val="clear" w:color="auto" w:fill="E2EFD9" w:themeFill="accent6" w:themeFillTint="33"/>
            <w:tcMar>
              <w:top w:w="100" w:type="dxa"/>
              <w:left w:w="100" w:type="dxa"/>
              <w:bottom w:w="100" w:type="dxa"/>
              <w:right w:w="100" w:type="dxa"/>
            </w:tcMar>
          </w:tcPr>
          <w:p w14:paraId="000007B5" w14:textId="77777777" w:rsidR="009D0D6F" w:rsidRPr="00913F5E" w:rsidRDefault="0094762E" w:rsidP="00003025">
            <w:pPr>
              <w:spacing w:line="276" w:lineRule="auto"/>
              <w:rPr>
                <w:rFonts w:asciiTheme="minorHAnsi" w:hAnsiTheme="minorHAnsi" w:cstheme="minorHAnsi"/>
                <w:b/>
                <w:sz w:val="18"/>
                <w:szCs w:val="18"/>
              </w:rPr>
            </w:pPr>
            <w:r w:rsidRPr="00913F5E">
              <w:rPr>
                <w:rFonts w:asciiTheme="minorHAnsi" w:hAnsiTheme="minorHAnsi" w:cstheme="minorHAnsi"/>
                <w:b/>
                <w:sz w:val="18"/>
                <w:szCs w:val="18"/>
              </w:rPr>
              <w:t>17</w:t>
            </w:r>
          </w:p>
        </w:tc>
        <w:tc>
          <w:tcPr>
            <w:tcW w:w="850" w:type="dxa"/>
            <w:shd w:val="clear" w:color="auto" w:fill="E2EFD9" w:themeFill="accent6" w:themeFillTint="33"/>
            <w:tcMar>
              <w:top w:w="100" w:type="dxa"/>
              <w:left w:w="100" w:type="dxa"/>
              <w:bottom w:w="100" w:type="dxa"/>
              <w:right w:w="100" w:type="dxa"/>
            </w:tcMar>
          </w:tcPr>
          <w:p w14:paraId="000007B6" w14:textId="77777777" w:rsidR="009D0D6F" w:rsidRPr="00913F5E" w:rsidRDefault="0094762E" w:rsidP="00003025">
            <w:pPr>
              <w:spacing w:line="276" w:lineRule="auto"/>
              <w:rPr>
                <w:rFonts w:asciiTheme="minorHAnsi" w:hAnsiTheme="minorHAnsi" w:cstheme="minorHAnsi"/>
                <w:b/>
                <w:sz w:val="18"/>
                <w:szCs w:val="18"/>
              </w:rPr>
            </w:pPr>
            <w:r w:rsidRPr="00913F5E">
              <w:rPr>
                <w:rFonts w:asciiTheme="minorHAnsi" w:hAnsiTheme="minorHAnsi" w:cstheme="minorHAnsi"/>
                <w:b/>
                <w:sz w:val="18"/>
                <w:szCs w:val="18"/>
              </w:rPr>
              <w:t>3</w:t>
            </w:r>
          </w:p>
        </w:tc>
        <w:tc>
          <w:tcPr>
            <w:tcW w:w="1276" w:type="dxa"/>
            <w:shd w:val="clear" w:color="auto" w:fill="E2EFD9" w:themeFill="accent6" w:themeFillTint="33"/>
            <w:tcMar>
              <w:top w:w="100" w:type="dxa"/>
              <w:left w:w="100" w:type="dxa"/>
              <w:bottom w:w="100" w:type="dxa"/>
              <w:right w:w="100" w:type="dxa"/>
            </w:tcMar>
          </w:tcPr>
          <w:p w14:paraId="000007B7" w14:textId="77777777" w:rsidR="009D0D6F" w:rsidRPr="00913F5E" w:rsidRDefault="0094762E" w:rsidP="00003025">
            <w:pPr>
              <w:spacing w:line="276" w:lineRule="auto"/>
              <w:rPr>
                <w:rFonts w:asciiTheme="minorHAnsi" w:hAnsiTheme="minorHAnsi" w:cstheme="minorHAnsi"/>
                <w:b/>
                <w:sz w:val="18"/>
                <w:szCs w:val="18"/>
              </w:rPr>
            </w:pPr>
            <w:r w:rsidRPr="00913F5E">
              <w:rPr>
                <w:rFonts w:asciiTheme="minorHAnsi" w:hAnsiTheme="minorHAnsi" w:cstheme="minorHAnsi"/>
                <w:b/>
                <w:sz w:val="18"/>
                <w:szCs w:val="18"/>
              </w:rPr>
              <w:t>2</w:t>
            </w:r>
          </w:p>
        </w:tc>
        <w:tc>
          <w:tcPr>
            <w:tcW w:w="1015" w:type="dxa"/>
            <w:shd w:val="clear" w:color="auto" w:fill="E2EFD9" w:themeFill="accent6" w:themeFillTint="33"/>
            <w:tcMar>
              <w:top w:w="100" w:type="dxa"/>
              <w:left w:w="100" w:type="dxa"/>
              <w:bottom w:w="100" w:type="dxa"/>
              <w:right w:w="100" w:type="dxa"/>
            </w:tcMar>
          </w:tcPr>
          <w:p w14:paraId="000007B8" w14:textId="77777777" w:rsidR="009D0D6F" w:rsidRPr="00913F5E" w:rsidRDefault="0094762E" w:rsidP="00003025">
            <w:pPr>
              <w:spacing w:line="276" w:lineRule="auto"/>
              <w:rPr>
                <w:rFonts w:asciiTheme="minorHAnsi" w:hAnsiTheme="minorHAnsi" w:cstheme="minorHAnsi"/>
                <w:b/>
                <w:sz w:val="18"/>
                <w:szCs w:val="18"/>
              </w:rPr>
            </w:pPr>
            <w:r w:rsidRPr="00913F5E">
              <w:rPr>
                <w:rFonts w:asciiTheme="minorHAnsi" w:hAnsiTheme="minorHAnsi" w:cstheme="minorHAnsi"/>
                <w:b/>
                <w:sz w:val="18"/>
                <w:szCs w:val="18"/>
              </w:rPr>
              <w:t>2</w:t>
            </w:r>
          </w:p>
        </w:tc>
      </w:tr>
      <w:tr w:rsidR="009D0D6F" w:rsidRPr="00C947CC" w14:paraId="4802CCCC" w14:textId="77777777" w:rsidTr="00045366">
        <w:trPr>
          <w:trHeight w:val="20"/>
        </w:trPr>
        <w:tc>
          <w:tcPr>
            <w:tcW w:w="1560" w:type="dxa"/>
            <w:tcMar>
              <w:top w:w="100" w:type="dxa"/>
              <w:left w:w="100" w:type="dxa"/>
              <w:bottom w:w="100" w:type="dxa"/>
              <w:right w:w="100" w:type="dxa"/>
            </w:tcMar>
          </w:tcPr>
          <w:p w14:paraId="000007B9"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Socioambiental</w:t>
            </w:r>
          </w:p>
        </w:tc>
        <w:tc>
          <w:tcPr>
            <w:tcW w:w="840" w:type="dxa"/>
            <w:tcMar>
              <w:top w:w="100" w:type="dxa"/>
              <w:left w:w="100" w:type="dxa"/>
              <w:bottom w:w="100" w:type="dxa"/>
              <w:right w:w="100" w:type="dxa"/>
            </w:tcMar>
          </w:tcPr>
          <w:p w14:paraId="000007BA"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140</w:t>
            </w:r>
          </w:p>
        </w:tc>
        <w:tc>
          <w:tcPr>
            <w:tcW w:w="567" w:type="dxa"/>
            <w:tcMar>
              <w:top w:w="100" w:type="dxa"/>
              <w:left w:w="100" w:type="dxa"/>
              <w:bottom w:w="100" w:type="dxa"/>
              <w:right w:w="100" w:type="dxa"/>
            </w:tcMar>
          </w:tcPr>
          <w:p w14:paraId="000007BB"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62.8</w:t>
            </w:r>
          </w:p>
        </w:tc>
        <w:tc>
          <w:tcPr>
            <w:tcW w:w="992" w:type="dxa"/>
            <w:tcMar>
              <w:top w:w="100" w:type="dxa"/>
              <w:left w:w="100" w:type="dxa"/>
              <w:bottom w:w="100" w:type="dxa"/>
              <w:right w:w="100" w:type="dxa"/>
            </w:tcMar>
          </w:tcPr>
          <w:p w14:paraId="000007BC"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114</w:t>
            </w:r>
          </w:p>
        </w:tc>
        <w:tc>
          <w:tcPr>
            <w:tcW w:w="993" w:type="dxa"/>
            <w:tcMar>
              <w:top w:w="100" w:type="dxa"/>
              <w:left w:w="100" w:type="dxa"/>
              <w:bottom w:w="100" w:type="dxa"/>
              <w:right w:w="100" w:type="dxa"/>
            </w:tcMar>
          </w:tcPr>
          <w:p w14:paraId="000007BD"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20</w:t>
            </w:r>
          </w:p>
        </w:tc>
        <w:tc>
          <w:tcPr>
            <w:tcW w:w="992" w:type="dxa"/>
            <w:tcMar>
              <w:top w:w="100" w:type="dxa"/>
              <w:left w:w="100" w:type="dxa"/>
              <w:bottom w:w="100" w:type="dxa"/>
              <w:right w:w="100" w:type="dxa"/>
            </w:tcMar>
          </w:tcPr>
          <w:p w14:paraId="000007BE"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6</w:t>
            </w:r>
          </w:p>
        </w:tc>
        <w:tc>
          <w:tcPr>
            <w:tcW w:w="850" w:type="dxa"/>
            <w:tcMar>
              <w:top w:w="100" w:type="dxa"/>
              <w:left w:w="100" w:type="dxa"/>
              <w:bottom w:w="100" w:type="dxa"/>
              <w:right w:w="100" w:type="dxa"/>
            </w:tcMar>
          </w:tcPr>
          <w:p w14:paraId="000007BF"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1276" w:type="dxa"/>
            <w:tcMar>
              <w:top w:w="100" w:type="dxa"/>
              <w:left w:w="100" w:type="dxa"/>
              <w:bottom w:w="100" w:type="dxa"/>
              <w:right w:w="100" w:type="dxa"/>
            </w:tcMar>
          </w:tcPr>
          <w:p w14:paraId="000007C0"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1015" w:type="dxa"/>
            <w:tcMar>
              <w:top w:w="100" w:type="dxa"/>
              <w:left w:w="100" w:type="dxa"/>
              <w:bottom w:w="100" w:type="dxa"/>
              <w:right w:w="100" w:type="dxa"/>
            </w:tcMar>
          </w:tcPr>
          <w:p w14:paraId="000007C1"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r>
      <w:tr w:rsidR="009D0D6F" w:rsidRPr="00C947CC" w14:paraId="2E778AF2" w14:textId="77777777" w:rsidTr="00045366">
        <w:trPr>
          <w:trHeight w:val="20"/>
        </w:trPr>
        <w:tc>
          <w:tcPr>
            <w:tcW w:w="1560" w:type="dxa"/>
            <w:tcMar>
              <w:top w:w="100" w:type="dxa"/>
              <w:left w:w="100" w:type="dxa"/>
              <w:bottom w:w="100" w:type="dxa"/>
              <w:right w:w="100" w:type="dxa"/>
            </w:tcMar>
          </w:tcPr>
          <w:p w14:paraId="000007C2"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Comunal</w:t>
            </w:r>
          </w:p>
        </w:tc>
        <w:tc>
          <w:tcPr>
            <w:tcW w:w="840" w:type="dxa"/>
            <w:tcMar>
              <w:top w:w="100" w:type="dxa"/>
              <w:left w:w="100" w:type="dxa"/>
              <w:bottom w:w="100" w:type="dxa"/>
              <w:right w:w="100" w:type="dxa"/>
            </w:tcMar>
          </w:tcPr>
          <w:p w14:paraId="000007C3"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23</w:t>
            </w:r>
          </w:p>
        </w:tc>
        <w:tc>
          <w:tcPr>
            <w:tcW w:w="567" w:type="dxa"/>
            <w:tcMar>
              <w:top w:w="100" w:type="dxa"/>
              <w:left w:w="100" w:type="dxa"/>
              <w:bottom w:w="100" w:type="dxa"/>
              <w:right w:w="100" w:type="dxa"/>
            </w:tcMar>
          </w:tcPr>
          <w:p w14:paraId="000007C4"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10.3</w:t>
            </w:r>
          </w:p>
        </w:tc>
        <w:tc>
          <w:tcPr>
            <w:tcW w:w="992" w:type="dxa"/>
            <w:tcMar>
              <w:top w:w="100" w:type="dxa"/>
              <w:left w:w="100" w:type="dxa"/>
              <w:bottom w:w="100" w:type="dxa"/>
              <w:right w:w="100" w:type="dxa"/>
            </w:tcMar>
          </w:tcPr>
          <w:p w14:paraId="000007C5"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993" w:type="dxa"/>
            <w:tcMar>
              <w:top w:w="100" w:type="dxa"/>
              <w:left w:w="100" w:type="dxa"/>
              <w:bottom w:w="100" w:type="dxa"/>
              <w:right w:w="100" w:type="dxa"/>
            </w:tcMar>
          </w:tcPr>
          <w:p w14:paraId="000007C6"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22</w:t>
            </w:r>
          </w:p>
        </w:tc>
        <w:tc>
          <w:tcPr>
            <w:tcW w:w="992" w:type="dxa"/>
            <w:tcMar>
              <w:top w:w="100" w:type="dxa"/>
              <w:left w:w="100" w:type="dxa"/>
              <w:bottom w:w="100" w:type="dxa"/>
              <w:right w:w="100" w:type="dxa"/>
            </w:tcMar>
          </w:tcPr>
          <w:p w14:paraId="000007C7"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1</w:t>
            </w:r>
          </w:p>
        </w:tc>
        <w:tc>
          <w:tcPr>
            <w:tcW w:w="850" w:type="dxa"/>
            <w:tcMar>
              <w:top w:w="100" w:type="dxa"/>
              <w:left w:w="100" w:type="dxa"/>
              <w:bottom w:w="100" w:type="dxa"/>
              <w:right w:w="100" w:type="dxa"/>
            </w:tcMar>
          </w:tcPr>
          <w:p w14:paraId="000007C8"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1276" w:type="dxa"/>
            <w:tcMar>
              <w:top w:w="100" w:type="dxa"/>
              <w:left w:w="100" w:type="dxa"/>
              <w:bottom w:w="100" w:type="dxa"/>
              <w:right w:w="100" w:type="dxa"/>
            </w:tcMar>
          </w:tcPr>
          <w:p w14:paraId="000007C9"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1015" w:type="dxa"/>
            <w:tcMar>
              <w:top w:w="100" w:type="dxa"/>
              <w:left w:w="100" w:type="dxa"/>
              <w:bottom w:w="100" w:type="dxa"/>
              <w:right w:w="100" w:type="dxa"/>
            </w:tcMar>
          </w:tcPr>
          <w:p w14:paraId="000007CA"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r>
      <w:tr w:rsidR="009D0D6F" w:rsidRPr="00C947CC" w14:paraId="3B1A41C7" w14:textId="77777777" w:rsidTr="00045366">
        <w:trPr>
          <w:trHeight w:val="20"/>
        </w:trPr>
        <w:tc>
          <w:tcPr>
            <w:tcW w:w="1560" w:type="dxa"/>
            <w:tcMar>
              <w:top w:w="100" w:type="dxa"/>
              <w:left w:w="100" w:type="dxa"/>
              <w:bottom w:w="100" w:type="dxa"/>
              <w:right w:w="100" w:type="dxa"/>
            </w:tcMar>
          </w:tcPr>
          <w:p w14:paraId="000007CB"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Asuntos de gobierno nacional</w:t>
            </w:r>
          </w:p>
        </w:tc>
        <w:tc>
          <w:tcPr>
            <w:tcW w:w="840" w:type="dxa"/>
            <w:tcMar>
              <w:top w:w="100" w:type="dxa"/>
              <w:left w:w="100" w:type="dxa"/>
              <w:bottom w:w="100" w:type="dxa"/>
              <w:right w:w="100" w:type="dxa"/>
            </w:tcMar>
          </w:tcPr>
          <w:p w14:paraId="000007CC"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18</w:t>
            </w:r>
          </w:p>
        </w:tc>
        <w:tc>
          <w:tcPr>
            <w:tcW w:w="567" w:type="dxa"/>
            <w:tcMar>
              <w:top w:w="100" w:type="dxa"/>
              <w:left w:w="100" w:type="dxa"/>
              <w:bottom w:w="100" w:type="dxa"/>
              <w:right w:w="100" w:type="dxa"/>
            </w:tcMar>
          </w:tcPr>
          <w:p w14:paraId="000007CD"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8.1</w:t>
            </w:r>
          </w:p>
        </w:tc>
        <w:tc>
          <w:tcPr>
            <w:tcW w:w="992" w:type="dxa"/>
            <w:tcMar>
              <w:top w:w="100" w:type="dxa"/>
              <w:left w:w="100" w:type="dxa"/>
              <w:bottom w:w="100" w:type="dxa"/>
              <w:right w:w="100" w:type="dxa"/>
            </w:tcMar>
          </w:tcPr>
          <w:p w14:paraId="000007CE"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16</w:t>
            </w:r>
          </w:p>
        </w:tc>
        <w:tc>
          <w:tcPr>
            <w:tcW w:w="993" w:type="dxa"/>
            <w:tcMar>
              <w:top w:w="100" w:type="dxa"/>
              <w:left w:w="100" w:type="dxa"/>
              <w:bottom w:w="100" w:type="dxa"/>
              <w:right w:w="100" w:type="dxa"/>
            </w:tcMar>
          </w:tcPr>
          <w:p w14:paraId="000007CF"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992" w:type="dxa"/>
            <w:tcMar>
              <w:top w:w="100" w:type="dxa"/>
              <w:left w:w="100" w:type="dxa"/>
              <w:bottom w:w="100" w:type="dxa"/>
              <w:right w:w="100" w:type="dxa"/>
            </w:tcMar>
          </w:tcPr>
          <w:p w14:paraId="000007D0"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1</w:t>
            </w:r>
          </w:p>
        </w:tc>
        <w:tc>
          <w:tcPr>
            <w:tcW w:w="850" w:type="dxa"/>
            <w:tcMar>
              <w:top w:w="100" w:type="dxa"/>
              <w:left w:w="100" w:type="dxa"/>
              <w:bottom w:w="100" w:type="dxa"/>
              <w:right w:w="100" w:type="dxa"/>
            </w:tcMar>
          </w:tcPr>
          <w:p w14:paraId="000007D1"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1276" w:type="dxa"/>
            <w:tcMar>
              <w:top w:w="100" w:type="dxa"/>
              <w:left w:w="100" w:type="dxa"/>
              <w:bottom w:w="100" w:type="dxa"/>
              <w:right w:w="100" w:type="dxa"/>
            </w:tcMar>
          </w:tcPr>
          <w:p w14:paraId="000007D2"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1</w:t>
            </w:r>
          </w:p>
        </w:tc>
        <w:tc>
          <w:tcPr>
            <w:tcW w:w="1015" w:type="dxa"/>
            <w:tcMar>
              <w:top w:w="100" w:type="dxa"/>
              <w:left w:w="100" w:type="dxa"/>
              <w:bottom w:w="100" w:type="dxa"/>
              <w:right w:w="100" w:type="dxa"/>
            </w:tcMar>
          </w:tcPr>
          <w:p w14:paraId="000007D3"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r>
      <w:tr w:rsidR="009D0D6F" w:rsidRPr="00C947CC" w14:paraId="795A3D4A" w14:textId="77777777" w:rsidTr="00045366">
        <w:trPr>
          <w:trHeight w:val="20"/>
        </w:trPr>
        <w:tc>
          <w:tcPr>
            <w:tcW w:w="1560" w:type="dxa"/>
            <w:tcMar>
              <w:top w:w="100" w:type="dxa"/>
              <w:left w:w="100" w:type="dxa"/>
              <w:bottom w:w="100" w:type="dxa"/>
              <w:right w:w="100" w:type="dxa"/>
            </w:tcMar>
          </w:tcPr>
          <w:p w14:paraId="000007D4"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Asuntos de gobierno regional</w:t>
            </w:r>
          </w:p>
        </w:tc>
        <w:tc>
          <w:tcPr>
            <w:tcW w:w="840" w:type="dxa"/>
            <w:tcMar>
              <w:top w:w="100" w:type="dxa"/>
              <w:left w:w="100" w:type="dxa"/>
              <w:bottom w:w="100" w:type="dxa"/>
              <w:right w:w="100" w:type="dxa"/>
            </w:tcMar>
          </w:tcPr>
          <w:p w14:paraId="000007D5"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14</w:t>
            </w:r>
          </w:p>
        </w:tc>
        <w:tc>
          <w:tcPr>
            <w:tcW w:w="567" w:type="dxa"/>
            <w:tcMar>
              <w:top w:w="100" w:type="dxa"/>
              <w:left w:w="100" w:type="dxa"/>
              <w:bottom w:w="100" w:type="dxa"/>
              <w:right w:w="100" w:type="dxa"/>
            </w:tcMar>
          </w:tcPr>
          <w:p w14:paraId="000007D6"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6.3</w:t>
            </w:r>
          </w:p>
        </w:tc>
        <w:tc>
          <w:tcPr>
            <w:tcW w:w="992" w:type="dxa"/>
            <w:tcMar>
              <w:top w:w="100" w:type="dxa"/>
              <w:left w:w="100" w:type="dxa"/>
              <w:bottom w:w="100" w:type="dxa"/>
              <w:right w:w="100" w:type="dxa"/>
            </w:tcMar>
          </w:tcPr>
          <w:p w14:paraId="000007D7"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993" w:type="dxa"/>
            <w:tcMar>
              <w:top w:w="100" w:type="dxa"/>
              <w:left w:w="100" w:type="dxa"/>
              <w:bottom w:w="100" w:type="dxa"/>
              <w:right w:w="100" w:type="dxa"/>
            </w:tcMar>
          </w:tcPr>
          <w:p w14:paraId="000007D8"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14</w:t>
            </w:r>
          </w:p>
        </w:tc>
        <w:tc>
          <w:tcPr>
            <w:tcW w:w="992" w:type="dxa"/>
            <w:tcMar>
              <w:top w:w="100" w:type="dxa"/>
              <w:left w:w="100" w:type="dxa"/>
              <w:bottom w:w="100" w:type="dxa"/>
              <w:right w:w="100" w:type="dxa"/>
            </w:tcMar>
          </w:tcPr>
          <w:p w14:paraId="000007D9"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850" w:type="dxa"/>
            <w:tcMar>
              <w:top w:w="100" w:type="dxa"/>
              <w:left w:w="100" w:type="dxa"/>
              <w:bottom w:w="100" w:type="dxa"/>
              <w:right w:w="100" w:type="dxa"/>
            </w:tcMar>
          </w:tcPr>
          <w:p w14:paraId="000007DA"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1276" w:type="dxa"/>
            <w:tcMar>
              <w:top w:w="100" w:type="dxa"/>
              <w:left w:w="100" w:type="dxa"/>
              <w:bottom w:w="100" w:type="dxa"/>
              <w:right w:w="100" w:type="dxa"/>
            </w:tcMar>
          </w:tcPr>
          <w:p w14:paraId="000007DB"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1015" w:type="dxa"/>
            <w:tcMar>
              <w:top w:w="100" w:type="dxa"/>
              <w:left w:w="100" w:type="dxa"/>
              <w:bottom w:w="100" w:type="dxa"/>
              <w:right w:w="100" w:type="dxa"/>
            </w:tcMar>
          </w:tcPr>
          <w:p w14:paraId="000007DC"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r>
      <w:tr w:rsidR="009D0D6F" w:rsidRPr="00C947CC" w14:paraId="15EE4376" w14:textId="77777777" w:rsidTr="00045366">
        <w:trPr>
          <w:trHeight w:val="20"/>
        </w:trPr>
        <w:tc>
          <w:tcPr>
            <w:tcW w:w="1560" w:type="dxa"/>
            <w:tcMar>
              <w:top w:w="100" w:type="dxa"/>
              <w:left w:w="100" w:type="dxa"/>
              <w:bottom w:w="100" w:type="dxa"/>
              <w:right w:w="100" w:type="dxa"/>
            </w:tcMar>
          </w:tcPr>
          <w:p w14:paraId="000007DD"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Asuntos de gobierno local</w:t>
            </w:r>
          </w:p>
        </w:tc>
        <w:tc>
          <w:tcPr>
            <w:tcW w:w="840" w:type="dxa"/>
            <w:tcMar>
              <w:top w:w="100" w:type="dxa"/>
              <w:left w:w="100" w:type="dxa"/>
              <w:bottom w:w="100" w:type="dxa"/>
              <w:right w:w="100" w:type="dxa"/>
            </w:tcMar>
          </w:tcPr>
          <w:p w14:paraId="000007DE"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9</w:t>
            </w:r>
          </w:p>
        </w:tc>
        <w:tc>
          <w:tcPr>
            <w:tcW w:w="567" w:type="dxa"/>
            <w:tcMar>
              <w:top w:w="100" w:type="dxa"/>
              <w:left w:w="100" w:type="dxa"/>
              <w:bottom w:w="100" w:type="dxa"/>
              <w:right w:w="100" w:type="dxa"/>
            </w:tcMar>
          </w:tcPr>
          <w:p w14:paraId="000007DF"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4.0</w:t>
            </w:r>
          </w:p>
        </w:tc>
        <w:tc>
          <w:tcPr>
            <w:tcW w:w="992" w:type="dxa"/>
            <w:tcMar>
              <w:top w:w="100" w:type="dxa"/>
              <w:left w:w="100" w:type="dxa"/>
              <w:bottom w:w="100" w:type="dxa"/>
              <w:right w:w="100" w:type="dxa"/>
            </w:tcMar>
          </w:tcPr>
          <w:p w14:paraId="000007E0"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1</w:t>
            </w:r>
          </w:p>
        </w:tc>
        <w:tc>
          <w:tcPr>
            <w:tcW w:w="993" w:type="dxa"/>
            <w:tcMar>
              <w:top w:w="100" w:type="dxa"/>
              <w:left w:w="100" w:type="dxa"/>
              <w:bottom w:w="100" w:type="dxa"/>
              <w:right w:w="100" w:type="dxa"/>
            </w:tcMar>
          </w:tcPr>
          <w:p w14:paraId="000007E1"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992" w:type="dxa"/>
            <w:tcMar>
              <w:top w:w="100" w:type="dxa"/>
              <w:left w:w="100" w:type="dxa"/>
              <w:bottom w:w="100" w:type="dxa"/>
              <w:right w:w="100" w:type="dxa"/>
            </w:tcMar>
          </w:tcPr>
          <w:p w14:paraId="000007E2"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7</w:t>
            </w:r>
          </w:p>
        </w:tc>
        <w:tc>
          <w:tcPr>
            <w:tcW w:w="850" w:type="dxa"/>
            <w:tcMar>
              <w:top w:w="100" w:type="dxa"/>
              <w:left w:w="100" w:type="dxa"/>
              <w:bottom w:w="100" w:type="dxa"/>
              <w:right w:w="100" w:type="dxa"/>
            </w:tcMar>
          </w:tcPr>
          <w:p w14:paraId="000007E3"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1276" w:type="dxa"/>
            <w:tcMar>
              <w:top w:w="100" w:type="dxa"/>
              <w:left w:w="100" w:type="dxa"/>
              <w:bottom w:w="100" w:type="dxa"/>
              <w:right w:w="100" w:type="dxa"/>
            </w:tcMar>
          </w:tcPr>
          <w:p w14:paraId="000007E4"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1015" w:type="dxa"/>
            <w:tcMar>
              <w:top w:w="100" w:type="dxa"/>
              <w:left w:w="100" w:type="dxa"/>
              <w:bottom w:w="100" w:type="dxa"/>
              <w:right w:w="100" w:type="dxa"/>
            </w:tcMar>
          </w:tcPr>
          <w:p w14:paraId="000007E5"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1</w:t>
            </w:r>
          </w:p>
        </w:tc>
      </w:tr>
      <w:tr w:rsidR="009D0D6F" w:rsidRPr="00C947CC" w14:paraId="709EB7D7" w14:textId="77777777" w:rsidTr="00045366">
        <w:trPr>
          <w:trHeight w:val="20"/>
        </w:trPr>
        <w:tc>
          <w:tcPr>
            <w:tcW w:w="1560" w:type="dxa"/>
            <w:tcMar>
              <w:top w:w="100" w:type="dxa"/>
              <w:left w:w="100" w:type="dxa"/>
              <w:bottom w:w="100" w:type="dxa"/>
              <w:right w:w="100" w:type="dxa"/>
            </w:tcMar>
          </w:tcPr>
          <w:p w14:paraId="000007E6"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Otros asuntos</w:t>
            </w:r>
          </w:p>
        </w:tc>
        <w:tc>
          <w:tcPr>
            <w:tcW w:w="840" w:type="dxa"/>
            <w:tcMar>
              <w:top w:w="100" w:type="dxa"/>
              <w:left w:w="100" w:type="dxa"/>
              <w:bottom w:w="100" w:type="dxa"/>
              <w:right w:w="100" w:type="dxa"/>
            </w:tcMar>
          </w:tcPr>
          <w:p w14:paraId="000007E7"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8</w:t>
            </w:r>
          </w:p>
        </w:tc>
        <w:tc>
          <w:tcPr>
            <w:tcW w:w="567" w:type="dxa"/>
            <w:tcMar>
              <w:top w:w="100" w:type="dxa"/>
              <w:left w:w="100" w:type="dxa"/>
              <w:bottom w:w="100" w:type="dxa"/>
              <w:right w:w="100" w:type="dxa"/>
            </w:tcMar>
          </w:tcPr>
          <w:p w14:paraId="000007E8"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3.6</w:t>
            </w:r>
          </w:p>
        </w:tc>
        <w:tc>
          <w:tcPr>
            <w:tcW w:w="992" w:type="dxa"/>
            <w:tcMar>
              <w:top w:w="100" w:type="dxa"/>
              <w:left w:w="100" w:type="dxa"/>
              <w:bottom w:w="100" w:type="dxa"/>
              <w:right w:w="100" w:type="dxa"/>
            </w:tcMar>
          </w:tcPr>
          <w:p w14:paraId="000007E9"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3</w:t>
            </w:r>
          </w:p>
        </w:tc>
        <w:tc>
          <w:tcPr>
            <w:tcW w:w="993" w:type="dxa"/>
            <w:tcMar>
              <w:top w:w="100" w:type="dxa"/>
              <w:left w:w="100" w:type="dxa"/>
              <w:bottom w:w="100" w:type="dxa"/>
              <w:right w:w="100" w:type="dxa"/>
            </w:tcMar>
          </w:tcPr>
          <w:p w14:paraId="000007EA"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2</w:t>
            </w:r>
          </w:p>
        </w:tc>
        <w:tc>
          <w:tcPr>
            <w:tcW w:w="992" w:type="dxa"/>
            <w:tcMar>
              <w:top w:w="100" w:type="dxa"/>
              <w:left w:w="100" w:type="dxa"/>
              <w:bottom w:w="100" w:type="dxa"/>
              <w:right w:w="100" w:type="dxa"/>
            </w:tcMar>
          </w:tcPr>
          <w:p w14:paraId="000007EB"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850" w:type="dxa"/>
            <w:tcMar>
              <w:top w:w="100" w:type="dxa"/>
              <w:left w:w="100" w:type="dxa"/>
              <w:bottom w:w="100" w:type="dxa"/>
              <w:right w:w="100" w:type="dxa"/>
            </w:tcMar>
          </w:tcPr>
          <w:p w14:paraId="000007EC"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2</w:t>
            </w:r>
          </w:p>
        </w:tc>
        <w:tc>
          <w:tcPr>
            <w:tcW w:w="1276" w:type="dxa"/>
            <w:tcMar>
              <w:top w:w="100" w:type="dxa"/>
              <w:left w:w="100" w:type="dxa"/>
              <w:bottom w:w="100" w:type="dxa"/>
              <w:right w:w="100" w:type="dxa"/>
            </w:tcMar>
          </w:tcPr>
          <w:p w14:paraId="000007ED"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1015" w:type="dxa"/>
            <w:tcMar>
              <w:top w:w="100" w:type="dxa"/>
              <w:left w:w="100" w:type="dxa"/>
              <w:bottom w:w="100" w:type="dxa"/>
              <w:right w:w="100" w:type="dxa"/>
            </w:tcMar>
          </w:tcPr>
          <w:p w14:paraId="000007EE"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1</w:t>
            </w:r>
          </w:p>
        </w:tc>
      </w:tr>
      <w:tr w:rsidR="009D0D6F" w:rsidRPr="00C947CC" w14:paraId="13FFB93B" w14:textId="77777777" w:rsidTr="00045366">
        <w:trPr>
          <w:trHeight w:val="20"/>
        </w:trPr>
        <w:tc>
          <w:tcPr>
            <w:tcW w:w="1560" w:type="dxa"/>
            <w:tcMar>
              <w:top w:w="100" w:type="dxa"/>
              <w:left w:w="100" w:type="dxa"/>
              <w:bottom w:w="100" w:type="dxa"/>
              <w:right w:w="100" w:type="dxa"/>
            </w:tcMar>
          </w:tcPr>
          <w:p w14:paraId="000007EF"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Laboral</w:t>
            </w:r>
          </w:p>
        </w:tc>
        <w:tc>
          <w:tcPr>
            <w:tcW w:w="840" w:type="dxa"/>
            <w:tcMar>
              <w:top w:w="100" w:type="dxa"/>
              <w:left w:w="100" w:type="dxa"/>
              <w:bottom w:w="100" w:type="dxa"/>
              <w:right w:w="100" w:type="dxa"/>
            </w:tcMar>
          </w:tcPr>
          <w:p w14:paraId="000007F0"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6</w:t>
            </w:r>
          </w:p>
        </w:tc>
        <w:tc>
          <w:tcPr>
            <w:tcW w:w="567" w:type="dxa"/>
            <w:tcMar>
              <w:top w:w="100" w:type="dxa"/>
              <w:left w:w="100" w:type="dxa"/>
              <w:bottom w:w="100" w:type="dxa"/>
              <w:right w:w="100" w:type="dxa"/>
            </w:tcMar>
          </w:tcPr>
          <w:p w14:paraId="000007F1"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2.7</w:t>
            </w:r>
          </w:p>
        </w:tc>
        <w:tc>
          <w:tcPr>
            <w:tcW w:w="992" w:type="dxa"/>
            <w:tcMar>
              <w:top w:w="100" w:type="dxa"/>
              <w:left w:w="100" w:type="dxa"/>
              <w:bottom w:w="100" w:type="dxa"/>
              <w:right w:w="100" w:type="dxa"/>
            </w:tcMar>
          </w:tcPr>
          <w:p w14:paraId="000007F2"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4</w:t>
            </w:r>
          </w:p>
        </w:tc>
        <w:tc>
          <w:tcPr>
            <w:tcW w:w="993" w:type="dxa"/>
            <w:tcMar>
              <w:top w:w="100" w:type="dxa"/>
              <w:left w:w="100" w:type="dxa"/>
              <w:bottom w:w="100" w:type="dxa"/>
              <w:right w:w="100" w:type="dxa"/>
            </w:tcMar>
          </w:tcPr>
          <w:p w14:paraId="000007F3"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992" w:type="dxa"/>
            <w:tcMar>
              <w:top w:w="100" w:type="dxa"/>
              <w:left w:w="100" w:type="dxa"/>
              <w:bottom w:w="100" w:type="dxa"/>
              <w:right w:w="100" w:type="dxa"/>
            </w:tcMar>
          </w:tcPr>
          <w:p w14:paraId="000007F4"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1</w:t>
            </w:r>
          </w:p>
        </w:tc>
        <w:tc>
          <w:tcPr>
            <w:tcW w:w="850" w:type="dxa"/>
            <w:tcMar>
              <w:top w:w="100" w:type="dxa"/>
              <w:left w:w="100" w:type="dxa"/>
              <w:bottom w:w="100" w:type="dxa"/>
              <w:right w:w="100" w:type="dxa"/>
            </w:tcMar>
          </w:tcPr>
          <w:p w14:paraId="000007F5"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1</w:t>
            </w:r>
          </w:p>
        </w:tc>
        <w:tc>
          <w:tcPr>
            <w:tcW w:w="1276" w:type="dxa"/>
            <w:tcMar>
              <w:top w:w="100" w:type="dxa"/>
              <w:left w:w="100" w:type="dxa"/>
              <w:bottom w:w="100" w:type="dxa"/>
              <w:right w:w="100" w:type="dxa"/>
            </w:tcMar>
          </w:tcPr>
          <w:p w14:paraId="000007F6"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1015" w:type="dxa"/>
            <w:tcMar>
              <w:top w:w="100" w:type="dxa"/>
              <w:left w:w="100" w:type="dxa"/>
              <w:bottom w:w="100" w:type="dxa"/>
              <w:right w:w="100" w:type="dxa"/>
            </w:tcMar>
          </w:tcPr>
          <w:p w14:paraId="000007F7"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r>
      <w:tr w:rsidR="009D0D6F" w:rsidRPr="00C947CC" w14:paraId="5471C54E" w14:textId="77777777" w:rsidTr="00045366">
        <w:trPr>
          <w:trHeight w:val="20"/>
        </w:trPr>
        <w:tc>
          <w:tcPr>
            <w:tcW w:w="1560" w:type="dxa"/>
            <w:tcMar>
              <w:top w:w="100" w:type="dxa"/>
              <w:left w:w="100" w:type="dxa"/>
              <w:bottom w:w="100" w:type="dxa"/>
              <w:right w:w="100" w:type="dxa"/>
            </w:tcMar>
          </w:tcPr>
          <w:p w14:paraId="000007F8"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Demarcación territorial</w:t>
            </w:r>
          </w:p>
        </w:tc>
        <w:tc>
          <w:tcPr>
            <w:tcW w:w="840" w:type="dxa"/>
            <w:tcMar>
              <w:top w:w="100" w:type="dxa"/>
              <w:left w:w="100" w:type="dxa"/>
              <w:bottom w:w="100" w:type="dxa"/>
              <w:right w:w="100" w:type="dxa"/>
            </w:tcMar>
          </w:tcPr>
          <w:p w14:paraId="000007F9"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4</w:t>
            </w:r>
          </w:p>
        </w:tc>
        <w:tc>
          <w:tcPr>
            <w:tcW w:w="567" w:type="dxa"/>
            <w:tcMar>
              <w:top w:w="100" w:type="dxa"/>
              <w:left w:w="100" w:type="dxa"/>
              <w:bottom w:w="100" w:type="dxa"/>
              <w:right w:w="100" w:type="dxa"/>
            </w:tcMar>
          </w:tcPr>
          <w:p w14:paraId="000007FA"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1.8</w:t>
            </w:r>
          </w:p>
        </w:tc>
        <w:tc>
          <w:tcPr>
            <w:tcW w:w="992" w:type="dxa"/>
            <w:tcMar>
              <w:top w:w="100" w:type="dxa"/>
              <w:left w:w="100" w:type="dxa"/>
              <w:bottom w:w="100" w:type="dxa"/>
              <w:right w:w="100" w:type="dxa"/>
            </w:tcMar>
          </w:tcPr>
          <w:p w14:paraId="000007FB"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1</w:t>
            </w:r>
          </w:p>
        </w:tc>
        <w:tc>
          <w:tcPr>
            <w:tcW w:w="993" w:type="dxa"/>
            <w:tcMar>
              <w:top w:w="100" w:type="dxa"/>
              <w:left w:w="100" w:type="dxa"/>
              <w:bottom w:w="100" w:type="dxa"/>
              <w:right w:w="100" w:type="dxa"/>
            </w:tcMar>
          </w:tcPr>
          <w:p w14:paraId="000007FC"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1</w:t>
            </w:r>
          </w:p>
        </w:tc>
        <w:tc>
          <w:tcPr>
            <w:tcW w:w="992" w:type="dxa"/>
            <w:tcMar>
              <w:top w:w="100" w:type="dxa"/>
              <w:left w:w="100" w:type="dxa"/>
              <w:bottom w:w="100" w:type="dxa"/>
              <w:right w:w="100" w:type="dxa"/>
            </w:tcMar>
          </w:tcPr>
          <w:p w14:paraId="000007FD"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1</w:t>
            </w:r>
          </w:p>
        </w:tc>
        <w:tc>
          <w:tcPr>
            <w:tcW w:w="850" w:type="dxa"/>
            <w:tcMar>
              <w:top w:w="100" w:type="dxa"/>
              <w:left w:w="100" w:type="dxa"/>
              <w:bottom w:w="100" w:type="dxa"/>
              <w:right w:w="100" w:type="dxa"/>
            </w:tcMar>
          </w:tcPr>
          <w:p w14:paraId="000007FE"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1276" w:type="dxa"/>
            <w:tcMar>
              <w:top w:w="100" w:type="dxa"/>
              <w:left w:w="100" w:type="dxa"/>
              <w:bottom w:w="100" w:type="dxa"/>
              <w:right w:w="100" w:type="dxa"/>
            </w:tcMar>
          </w:tcPr>
          <w:p w14:paraId="000007FF"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1</w:t>
            </w:r>
          </w:p>
        </w:tc>
        <w:tc>
          <w:tcPr>
            <w:tcW w:w="1015" w:type="dxa"/>
            <w:tcMar>
              <w:top w:w="100" w:type="dxa"/>
              <w:left w:w="100" w:type="dxa"/>
              <w:bottom w:w="100" w:type="dxa"/>
              <w:right w:w="100" w:type="dxa"/>
            </w:tcMar>
          </w:tcPr>
          <w:p w14:paraId="00000800"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r>
      <w:tr w:rsidR="009D0D6F" w:rsidRPr="00C947CC" w14:paraId="2BAB1602" w14:textId="77777777" w:rsidTr="00045366">
        <w:trPr>
          <w:trHeight w:val="20"/>
        </w:trPr>
        <w:tc>
          <w:tcPr>
            <w:tcW w:w="1560" w:type="dxa"/>
            <w:tcMar>
              <w:top w:w="100" w:type="dxa"/>
              <w:left w:w="100" w:type="dxa"/>
              <w:bottom w:w="100" w:type="dxa"/>
              <w:right w:w="100" w:type="dxa"/>
            </w:tcMar>
          </w:tcPr>
          <w:p w14:paraId="00000801"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Cultivo ilegal de coca</w:t>
            </w:r>
          </w:p>
        </w:tc>
        <w:tc>
          <w:tcPr>
            <w:tcW w:w="840" w:type="dxa"/>
            <w:tcMar>
              <w:top w:w="100" w:type="dxa"/>
              <w:left w:w="100" w:type="dxa"/>
              <w:bottom w:w="100" w:type="dxa"/>
              <w:right w:w="100" w:type="dxa"/>
            </w:tcMar>
          </w:tcPr>
          <w:p w14:paraId="00000802"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1</w:t>
            </w:r>
          </w:p>
        </w:tc>
        <w:tc>
          <w:tcPr>
            <w:tcW w:w="567" w:type="dxa"/>
            <w:tcMar>
              <w:top w:w="100" w:type="dxa"/>
              <w:left w:w="100" w:type="dxa"/>
              <w:bottom w:w="100" w:type="dxa"/>
              <w:right w:w="100" w:type="dxa"/>
            </w:tcMar>
          </w:tcPr>
          <w:p w14:paraId="00000803"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0.4</w:t>
            </w:r>
          </w:p>
        </w:tc>
        <w:tc>
          <w:tcPr>
            <w:tcW w:w="992" w:type="dxa"/>
            <w:tcMar>
              <w:top w:w="100" w:type="dxa"/>
              <w:left w:w="100" w:type="dxa"/>
              <w:bottom w:w="100" w:type="dxa"/>
              <w:right w:w="100" w:type="dxa"/>
            </w:tcMar>
          </w:tcPr>
          <w:p w14:paraId="00000804"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1</w:t>
            </w:r>
          </w:p>
        </w:tc>
        <w:tc>
          <w:tcPr>
            <w:tcW w:w="993" w:type="dxa"/>
            <w:tcMar>
              <w:top w:w="100" w:type="dxa"/>
              <w:left w:w="100" w:type="dxa"/>
              <w:bottom w:w="100" w:type="dxa"/>
              <w:right w:w="100" w:type="dxa"/>
            </w:tcMar>
          </w:tcPr>
          <w:p w14:paraId="00000805"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992" w:type="dxa"/>
            <w:tcMar>
              <w:top w:w="100" w:type="dxa"/>
              <w:left w:w="100" w:type="dxa"/>
              <w:bottom w:w="100" w:type="dxa"/>
              <w:right w:w="100" w:type="dxa"/>
            </w:tcMar>
          </w:tcPr>
          <w:p w14:paraId="00000806"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850" w:type="dxa"/>
            <w:tcMar>
              <w:top w:w="100" w:type="dxa"/>
              <w:left w:w="100" w:type="dxa"/>
              <w:bottom w:w="100" w:type="dxa"/>
              <w:right w:w="100" w:type="dxa"/>
            </w:tcMar>
          </w:tcPr>
          <w:p w14:paraId="00000807"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1276" w:type="dxa"/>
            <w:tcMar>
              <w:top w:w="100" w:type="dxa"/>
              <w:left w:w="100" w:type="dxa"/>
              <w:bottom w:w="100" w:type="dxa"/>
              <w:right w:w="100" w:type="dxa"/>
            </w:tcMar>
          </w:tcPr>
          <w:p w14:paraId="00000808"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1015" w:type="dxa"/>
            <w:tcMar>
              <w:top w:w="100" w:type="dxa"/>
              <w:left w:w="100" w:type="dxa"/>
              <w:bottom w:w="100" w:type="dxa"/>
              <w:right w:w="100" w:type="dxa"/>
            </w:tcMar>
          </w:tcPr>
          <w:p w14:paraId="00000809"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r>
      <w:tr w:rsidR="009D0D6F" w:rsidRPr="00C947CC" w14:paraId="5D7807F1" w14:textId="77777777" w:rsidTr="00045366">
        <w:trPr>
          <w:trHeight w:val="20"/>
        </w:trPr>
        <w:tc>
          <w:tcPr>
            <w:tcW w:w="1560" w:type="dxa"/>
            <w:tcMar>
              <w:top w:w="100" w:type="dxa"/>
              <w:left w:w="100" w:type="dxa"/>
              <w:bottom w:w="100" w:type="dxa"/>
              <w:right w:w="100" w:type="dxa"/>
            </w:tcMar>
          </w:tcPr>
          <w:p w14:paraId="0000080A"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Electoral</w:t>
            </w:r>
          </w:p>
        </w:tc>
        <w:tc>
          <w:tcPr>
            <w:tcW w:w="840" w:type="dxa"/>
            <w:tcMar>
              <w:top w:w="100" w:type="dxa"/>
              <w:left w:w="100" w:type="dxa"/>
              <w:bottom w:w="100" w:type="dxa"/>
              <w:right w:w="100" w:type="dxa"/>
            </w:tcMar>
          </w:tcPr>
          <w:p w14:paraId="0000080B"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567" w:type="dxa"/>
            <w:tcMar>
              <w:top w:w="100" w:type="dxa"/>
              <w:left w:w="100" w:type="dxa"/>
              <w:bottom w:w="100" w:type="dxa"/>
              <w:right w:w="100" w:type="dxa"/>
            </w:tcMar>
          </w:tcPr>
          <w:p w14:paraId="0000080C"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0.0</w:t>
            </w:r>
          </w:p>
        </w:tc>
        <w:tc>
          <w:tcPr>
            <w:tcW w:w="992" w:type="dxa"/>
            <w:tcMar>
              <w:top w:w="100" w:type="dxa"/>
              <w:left w:w="100" w:type="dxa"/>
              <w:bottom w:w="100" w:type="dxa"/>
              <w:right w:w="100" w:type="dxa"/>
            </w:tcMar>
          </w:tcPr>
          <w:p w14:paraId="0000080D"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993" w:type="dxa"/>
            <w:tcMar>
              <w:top w:w="100" w:type="dxa"/>
              <w:left w:w="100" w:type="dxa"/>
              <w:bottom w:w="100" w:type="dxa"/>
              <w:right w:w="100" w:type="dxa"/>
            </w:tcMar>
          </w:tcPr>
          <w:p w14:paraId="0000080E"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992" w:type="dxa"/>
            <w:tcMar>
              <w:top w:w="100" w:type="dxa"/>
              <w:left w:w="100" w:type="dxa"/>
              <w:bottom w:w="100" w:type="dxa"/>
              <w:right w:w="100" w:type="dxa"/>
            </w:tcMar>
          </w:tcPr>
          <w:p w14:paraId="0000080F"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850" w:type="dxa"/>
            <w:tcMar>
              <w:top w:w="100" w:type="dxa"/>
              <w:left w:w="100" w:type="dxa"/>
              <w:bottom w:w="100" w:type="dxa"/>
              <w:right w:w="100" w:type="dxa"/>
            </w:tcMar>
          </w:tcPr>
          <w:p w14:paraId="00000810"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1276" w:type="dxa"/>
            <w:tcMar>
              <w:top w:w="100" w:type="dxa"/>
              <w:left w:w="100" w:type="dxa"/>
              <w:bottom w:w="100" w:type="dxa"/>
              <w:right w:w="100" w:type="dxa"/>
            </w:tcMar>
          </w:tcPr>
          <w:p w14:paraId="00000811" w14:textId="77777777" w:rsidR="009D0D6F" w:rsidRPr="00913F5E" w:rsidRDefault="0094762E" w:rsidP="00003025">
            <w:pPr>
              <w:spacing w:line="276" w:lineRule="auto"/>
              <w:rPr>
                <w:rFonts w:asciiTheme="minorHAnsi" w:hAnsiTheme="minorHAnsi" w:cstheme="minorHAnsi"/>
                <w:sz w:val="18"/>
                <w:szCs w:val="18"/>
              </w:rPr>
            </w:pPr>
            <w:r w:rsidRPr="00913F5E">
              <w:rPr>
                <w:rFonts w:asciiTheme="minorHAnsi" w:hAnsiTheme="minorHAnsi" w:cstheme="minorHAnsi"/>
                <w:sz w:val="18"/>
                <w:szCs w:val="18"/>
              </w:rPr>
              <w:t>0</w:t>
            </w:r>
          </w:p>
        </w:tc>
        <w:tc>
          <w:tcPr>
            <w:tcW w:w="1015" w:type="dxa"/>
            <w:tcMar>
              <w:top w:w="100" w:type="dxa"/>
              <w:left w:w="100" w:type="dxa"/>
              <w:bottom w:w="100" w:type="dxa"/>
              <w:right w:w="100" w:type="dxa"/>
            </w:tcMar>
          </w:tcPr>
          <w:p w14:paraId="00000812" w14:textId="77777777" w:rsidR="009D0D6F" w:rsidRPr="00913F5E" w:rsidRDefault="0094762E" w:rsidP="00003025">
            <w:pPr>
              <w:spacing w:line="276" w:lineRule="auto"/>
              <w:rPr>
                <w:rFonts w:asciiTheme="minorHAnsi" w:hAnsiTheme="minorHAnsi" w:cstheme="minorHAnsi"/>
                <w:sz w:val="18"/>
                <w:szCs w:val="18"/>
              </w:rPr>
            </w:pPr>
            <w:bookmarkStart w:id="225" w:name="_heading=h.bqd5rpyqzbw3" w:colFirst="0" w:colLast="0"/>
            <w:bookmarkEnd w:id="225"/>
            <w:r w:rsidRPr="00913F5E">
              <w:rPr>
                <w:rFonts w:asciiTheme="minorHAnsi" w:hAnsiTheme="minorHAnsi" w:cstheme="minorHAnsi"/>
                <w:sz w:val="18"/>
                <w:szCs w:val="18"/>
              </w:rPr>
              <w:t>0</w:t>
            </w:r>
          </w:p>
        </w:tc>
      </w:tr>
    </w:tbl>
    <w:p w14:paraId="79282E1B" w14:textId="00712F66" w:rsidR="00913F5E" w:rsidRDefault="0094762E" w:rsidP="005579B2">
      <w:pPr>
        <w:spacing w:after="0"/>
        <w:jc w:val="both"/>
        <w:rPr>
          <w:sz w:val="18"/>
          <w:szCs w:val="18"/>
        </w:rPr>
      </w:pPr>
      <w:r w:rsidRPr="003203F7">
        <w:rPr>
          <w:sz w:val="18"/>
          <w:szCs w:val="18"/>
        </w:rPr>
        <w:t>Fuente: Defensoría del Pueblo - SIMCO. Elaboración: Defensoría del Pueblo.</w:t>
      </w:r>
    </w:p>
    <w:p w14:paraId="4A09B121" w14:textId="77777777" w:rsidR="00742930" w:rsidRPr="005579B2" w:rsidRDefault="00742930" w:rsidP="005579B2">
      <w:pPr>
        <w:spacing w:after="0"/>
        <w:jc w:val="both"/>
        <w:rPr>
          <w:sz w:val="18"/>
          <w:szCs w:val="18"/>
        </w:rPr>
      </w:pPr>
    </w:p>
    <w:p w14:paraId="00000814" w14:textId="233E9427" w:rsidR="009D0D6F" w:rsidRPr="003203F7" w:rsidRDefault="003203F7" w:rsidP="003203F7">
      <w:pPr>
        <w:pStyle w:val="Descripcin"/>
        <w:rPr>
          <w:b w:val="0"/>
        </w:rPr>
      </w:pPr>
      <w:bookmarkStart w:id="226" w:name="_Toc143624337"/>
      <w:r w:rsidRPr="003203F7">
        <w:t xml:space="preserve">Tabla </w:t>
      </w:r>
      <w:r w:rsidR="00000000">
        <w:fldChar w:fldCharType="begin"/>
      </w:r>
      <w:r w:rsidR="00000000">
        <w:instrText xml:space="preserve"> SEQ Tabla \* ARABIC </w:instrText>
      </w:r>
      <w:r w:rsidR="00000000">
        <w:fldChar w:fldCharType="separate"/>
      </w:r>
      <w:r w:rsidR="00740F56">
        <w:rPr>
          <w:noProof/>
        </w:rPr>
        <w:t>13</w:t>
      </w:r>
      <w:r w:rsidR="00000000">
        <w:rPr>
          <w:noProof/>
        </w:rPr>
        <w:fldChar w:fldCharType="end"/>
      </w:r>
      <w:r w:rsidRPr="003203F7">
        <w:t>. Perú: Conflictos ambientales activos, según actividad, mayo 2023</w:t>
      </w:r>
      <w:bookmarkEnd w:id="226"/>
    </w:p>
    <w:tbl>
      <w:tblPr>
        <w:tblStyle w:val="ad"/>
        <w:tblW w:w="8503"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4793"/>
        <w:gridCol w:w="2047"/>
        <w:gridCol w:w="1663"/>
        <w:tblGridChange w:id="227">
          <w:tblGrid>
            <w:gridCol w:w="4793"/>
            <w:gridCol w:w="2047"/>
            <w:gridCol w:w="1663"/>
          </w:tblGrid>
        </w:tblGridChange>
      </w:tblGrid>
      <w:tr w:rsidR="002166C7" w:rsidRPr="00C947CC" w14:paraId="1EC88415" w14:textId="77777777" w:rsidTr="00003025">
        <w:trPr>
          <w:trHeight w:val="20"/>
        </w:trPr>
        <w:tc>
          <w:tcPr>
            <w:tcW w:w="4792" w:type="dxa"/>
            <w:shd w:val="clear" w:color="auto" w:fill="006666"/>
            <w:tcMar>
              <w:top w:w="100" w:type="dxa"/>
              <w:left w:w="100" w:type="dxa"/>
              <w:bottom w:w="100" w:type="dxa"/>
              <w:right w:w="100" w:type="dxa"/>
            </w:tcMar>
          </w:tcPr>
          <w:p w14:paraId="00000815" w14:textId="77777777" w:rsidR="009D0D6F" w:rsidRPr="00C947CC" w:rsidRDefault="0094762E" w:rsidP="00003025">
            <w:pPr>
              <w:spacing w:line="276" w:lineRule="auto"/>
              <w:rPr>
                <w:b/>
                <w:color w:val="FFFFFF"/>
                <w:sz w:val="20"/>
                <w:szCs w:val="20"/>
              </w:rPr>
            </w:pPr>
            <w:r w:rsidRPr="00C947CC">
              <w:rPr>
                <w:b/>
                <w:color w:val="FFFFFF"/>
                <w:sz w:val="20"/>
                <w:szCs w:val="20"/>
              </w:rPr>
              <w:t>Actividad</w:t>
            </w:r>
          </w:p>
        </w:tc>
        <w:tc>
          <w:tcPr>
            <w:tcW w:w="2047" w:type="dxa"/>
            <w:shd w:val="clear" w:color="auto" w:fill="006666"/>
            <w:tcMar>
              <w:top w:w="100" w:type="dxa"/>
              <w:left w:w="100" w:type="dxa"/>
              <w:bottom w:w="100" w:type="dxa"/>
              <w:right w:w="100" w:type="dxa"/>
            </w:tcMar>
          </w:tcPr>
          <w:p w14:paraId="00000816" w14:textId="77777777" w:rsidR="009D0D6F" w:rsidRPr="00C947CC" w:rsidRDefault="0094762E" w:rsidP="00003025">
            <w:pPr>
              <w:spacing w:line="276" w:lineRule="auto"/>
              <w:rPr>
                <w:b/>
                <w:color w:val="FFFFFF"/>
                <w:sz w:val="20"/>
                <w:szCs w:val="20"/>
              </w:rPr>
            </w:pPr>
            <w:r w:rsidRPr="00C947CC">
              <w:rPr>
                <w:b/>
                <w:color w:val="FFFFFF"/>
                <w:sz w:val="20"/>
                <w:szCs w:val="20"/>
              </w:rPr>
              <w:t>Conteo</w:t>
            </w:r>
          </w:p>
        </w:tc>
        <w:tc>
          <w:tcPr>
            <w:tcW w:w="1663" w:type="dxa"/>
            <w:shd w:val="clear" w:color="auto" w:fill="006666"/>
            <w:tcMar>
              <w:top w:w="100" w:type="dxa"/>
              <w:left w:w="100" w:type="dxa"/>
              <w:bottom w:w="100" w:type="dxa"/>
              <w:right w:w="100" w:type="dxa"/>
            </w:tcMar>
          </w:tcPr>
          <w:p w14:paraId="00000817" w14:textId="77777777" w:rsidR="009D0D6F" w:rsidRPr="00C947CC" w:rsidRDefault="0094762E" w:rsidP="00003025">
            <w:pPr>
              <w:spacing w:line="276" w:lineRule="auto"/>
              <w:rPr>
                <w:b/>
                <w:color w:val="FFFFFF"/>
                <w:sz w:val="20"/>
                <w:szCs w:val="20"/>
              </w:rPr>
            </w:pPr>
            <w:r w:rsidRPr="00C947CC">
              <w:rPr>
                <w:b/>
                <w:color w:val="FFFFFF"/>
                <w:sz w:val="20"/>
                <w:szCs w:val="20"/>
              </w:rPr>
              <w:t>%</w:t>
            </w:r>
          </w:p>
        </w:tc>
      </w:tr>
      <w:tr w:rsidR="002166C7" w:rsidRPr="00C947CC" w14:paraId="0D7FE396" w14:textId="77777777" w:rsidTr="00003025">
        <w:trPr>
          <w:trHeight w:val="20"/>
        </w:trPr>
        <w:tc>
          <w:tcPr>
            <w:tcW w:w="4792" w:type="dxa"/>
            <w:shd w:val="clear" w:color="auto" w:fill="E2EFD9" w:themeFill="accent6" w:themeFillTint="33"/>
            <w:tcMar>
              <w:top w:w="100" w:type="dxa"/>
              <w:left w:w="100" w:type="dxa"/>
              <w:bottom w:w="100" w:type="dxa"/>
              <w:right w:w="100" w:type="dxa"/>
            </w:tcMar>
          </w:tcPr>
          <w:p w14:paraId="00000818" w14:textId="77777777" w:rsidR="009D0D6F" w:rsidRPr="00C947CC" w:rsidRDefault="0094762E" w:rsidP="00003025">
            <w:pPr>
              <w:spacing w:line="276" w:lineRule="auto"/>
              <w:jc w:val="right"/>
              <w:rPr>
                <w:b/>
                <w:sz w:val="20"/>
                <w:szCs w:val="20"/>
              </w:rPr>
            </w:pPr>
            <w:r w:rsidRPr="00C947CC">
              <w:rPr>
                <w:b/>
                <w:sz w:val="20"/>
                <w:szCs w:val="20"/>
              </w:rPr>
              <w:t>TOTAL</w:t>
            </w:r>
          </w:p>
        </w:tc>
        <w:tc>
          <w:tcPr>
            <w:tcW w:w="2047" w:type="dxa"/>
            <w:shd w:val="clear" w:color="auto" w:fill="E2EFD9" w:themeFill="accent6" w:themeFillTint="33"/>
            <w:tcMar>
              <w:top w:w="100" w:type="dxa"/>
              <w:left w:w="100" w:type="dxa"/>
              <w:bottom w:w="100" w:type="dxa"/>
              <w:right w:w="100" w:type="dxa"/>
            </w:tcMar>
          </w:tcPr>
          <w:p w14:paraId="00000819" w14:textId="77777777" w:rsidR="009D0D6F" w:rsidRPr="00C947CC" w:rsidRDefault="0094762E" w:rsidP="00003025">
            <w:pPr>
              <w:spacing w:line="276" w:lineRule="auto"/>
              <w:rPr>
                <w:b/>
                <w:sz w:val="20"/>
                <w:szCs w:val="20"/>
              </w:rPr>
            </w:pPr>
            <w:r w:rsidRPr="00C947CC">
              <w:rPr>
                <w:b/>
                <w:sz w:val="20"/>
                <w:szCs w:val="20"/>
              </w:rPr>
              <w:t>140</w:t>
            </w:r>
          </w:p>
        </w:tc>
        <w:tc>
          <w:tcPr>
            <w:tcW w:w="1663" w:type="dxa"/>
            <w:shd w:val="clear" w:color="auto" w:fill="E2EFD9" w:themeFill="accent6" w:themeFillTint="33"/>
            <w:tcMar>
              <w:top w:w="100" w:type="dxa"/>
              <w:left w:w="100" w:type="dxa"/>
              <w:bottom w:w="100" w:type="dxa"/>
              <w:right w:w="100" w:type="dxa"/>
            </w:tcMar>
          </w:tcPr>
          <w:p w14:paraId="0000081A" w14:textId="77777777" w:rsidR="009D0D6F" w:rsidRPr="00C947CC" w:rsidRDefault="0094762E" w:rsidP="00003025">
            <w:pPr>
              <w:spacing w:line="276" w:lineRule="auto"/>
              <w:rPr>
                <w:b/>
                <w:sz w:val="20"/>
                <w:szCs w:val="20"/>
              </w:rPr>
            </w:pPr>
            <w:r w:rsidRPr="00C947CC">
              <w:rPr>
                <w:b/>
                <w:sz w:val="20"/>
                <w:szCs w:val="20"/>
              </w:rPr>
              <w:t>100</w:t>
            </w:r>
          </w:p>
        </w:tc>
      </w:tr>
      <w:tr w:rsidR="009D0D6F" w:rsidRPr="00C947CC" w14:paraId="7E4AAFAE" w14:textId="77777777" w:rsidTr="00045366">
        <w:trPr>
          <w:trHeight w:val="20"/>
        </w:trPr>
        <w:tc>
          <w:tcPr>
            <w:tcW w:w="4792" w:type="dxa"/>
            <w:tcMar>
              <w:top w:w="100" w:type="dxa"/>
              <w:left w:w="100" w:type="dxa"/>
              <w:bottom w:w="100" w:type="dxa"/>
              <w:right w:w="100" w:type="dxa"/>
            </w:tcMar>
          </w:tcPr>
          <w:p w14:paraId="0000081B" w14:textId="77777777" w:rsidR="009D0D6F" w:rsidRPr="00C947CC" w:rsidRDefault="0094762E" w:rsidP="00003025">
            <w:pPr>
              <w:spacing w:line="276" w:lineRule="auto"/>
              <w:rPr>
                <w:sz w:val="20"/>
                <w:szCs w:val="20"/>
              </w:rPr>
            </w:pPr>
            <w:r w:rsidRPr="00C947CC">
              <w:rPr>
                <w:sz w:val="20"/>
                <w:szCs w:val="20"/>
              </w:rPr>
              <w:t>Minería</w:t>
            </w:r>
          </w:p>
        </w:tc>
        <w:tc>
          <w:tcPr>
            <w:tcW w:w="2047" w:type="dxa"/>
            <w:tcMar>
              <w:top w:w="100" w:type="dxa"/>
              <w:left w:w="100" w:type="dxa"/>
              <w:bottom w:w="100" w:type="dxa"/>
              <w:right w:w="100" w:type="dxa"/>
            </w:tcMar>
          </w:tcPr>
          <w:p w14:paraId="0000081C" w14:textId="77777777" w:rsidR="009D0D6F" w:rsidRPr="00C947CC" w:rsidRDefault="0094762E" w:rsidP="00003025">
            <w:pPr>
              <w:spacing w:line="276" w:lineRule="auto"/>
              <w:rPr>
                <w:sz w:val="20"/>
                <w:szCs w:val="20"/>
              </w:rPr>
            </w:pPr>
            <w:r w:rsidRPr="00C947CC">
              <w:rPr>
                <w:sz w:val="20"/>
                <w:szCs w:val="20"/>
              </w:rPr>
              <w:t>94</w:t>
            </w:r>
          </w:p>
        </w:tc>
        <w:tc>
          <w:tcPr>
            <w:tcW w:w="1663" w:type="dxa"/>
            <w:tcMar>
              <w:top w:w="100" w:type="dxa"/>
              <w:left w:w="100" w:type="dxa"/>
              <w:bottom w:w="100" w:type="dxa"/>
              <w:right w:w="100" w:type="dxa"/>
            </w:tcMar>
          </w:tcPr>
          <w:p w14:paraId="0000081D" w14:textId="77777777" w:rsidR="009D0D6F" w:rsidRPr="00C947CC" w:rsidRDefault="0094762E" w:rsidP="00003025">
            <w:pPr>
              <w:spacing w:line="276" w:lineRule="auto"/>
              <w:rPr>
                <w:sz w:val="20"/>
                <w:szCs w:val="20"/>
              </w:rPr>
            </w:pPr>
            <w:r w:rsidRPr="00C947CC">
              <w:rPr>
                <w:sz w:val="20"/>
                <w:szCs w:val="20"/>
              </w:rPr>
              <w:t>67.1</w:t>
            </w:r>
          </w:p>
        </w:tc>
      </w:tr>
      <w:tr w:rsidR="009D0D6F" w:rsidRPr="00C947CC" w14:paraId="12429D46" w14:textId="77777777" w:rsidTr="00045366">
        <w:trPr>
          <w:trHeight w:val="20"/>
        </w:trPr>
        <w:tc>
          <w:tcPr>
            <w:tcW w:w="4792" w:type="dxa"/>
            <w:tcMar>
              <w:top w:w="100" w:type="dxa"/>
              <w:left w:w="100" w:type="dxa"/>
              <w:bottom w:w="100" w:type="dxa"/>
              <w:right w:w="100" w:type="dxa"/>
            </w:tcMar>
          </w:tcPr>
          <w:p w14:paraId="0000081E" w14:textId="77777777" w:rsidR="009D0D6F" w:rsidRPr="00C947CC" w:rsidRDefault="0094762E" w:rsidP="00003025">
            <w:pPr>
              <w:spacing w:line="276" w:lineRule="auto"/>
              <w:rPr>
                <w:sz w:val="20"/>
                <w:szCs w:val="20"/>
              </w:rPr>
            </w:pPr>
            <w:r w:rsidRPr="00C947CC">
              <w:rPr>
                <w:sz w:val="20"/>
                <w:szCs w:val="20"/>
              </w:rPr>
              <w:t>Hidrocarburos</w:t>
            </w:r>
          </w:p>
        </w:tc>
        <w:tc>
          <w:tcPr>
            <w:tcW w:w="2047" w:type="dxa"/>
            <w:tcMar>
              <w:top w:w="100" w:type="dxa"/>
              <w:left w:w="100" w:type="dxa"/>
              <w:bottom w:w="100" w:type="dxa"/>
              <w:right w:w="100" w:type="dxa"/>
            </w:tcMar>
          </w:tcPr>
          <w:p w14:paraId="0000081F" w14:textId="77777777" w:rsidR="009D0D6F" w:rsidRPr="00C947CC" w:rsidRDefault="0094762E" w:rsidP="00003025">
            <w:pPr>
              <w:spacing w:line="276" w:lineRule="auto"/>
              <w:rPr>
                <w:sz w:val="20"/>
                <w:szCs w:val="20"/>
              </w:rPr>
            </w:pPr>
            <w:r w:rsidRPr="00C947CC">
              <w:rPr>
                <w:sz w:val="20"/>
                <w:szCs w:val="20"/>
              </w:rPr>
              <w:t>28</w:t>
            </w:r>
          </w:p>
        </w:tc>
        <w:tc>
          <w:tcPr>
            <w:tcW w:w="1663" w:type="dxa"/>
            <w:tcMar>
              <w:top w:w="100" w:type="dxa"/>
              <w:left w:w="100" w:type="dxa"/>
              <w:bottom w:w="100" w:type="dxa"/>
              <w:right w:w="100" w:type="dxa"/>
            </w:tcMar>
          </w:tcPr>
          <w:p w14:paraId="00000820" w14:textId="77777777" w:rsidR="009D0D6F" w:rsidRPr="00C947CC" w:rsidRDefault="0094762E" w:rsidP="00003025">
            <w:pPr>
              <w:spacing w:line="276" w:lineRule="auto"/>
              <w:rPr>
                <w:sz w:val="20"/>
                <w:szCs w:val="20"/>
              </w:rPr>
            </w:pPr>
            <w:r w:rsidRPr="00C947CC">
              <w:rPr>
                <w:sz w:val="20"/>
                <w:szCs w:val="20"/>
              </w:rPr>
              <w:t>20.0</w:t>
            </w:r>
          </w:p>
        </w:tc>
      </w:tr>
      <w:tr w:rsidR="009D0D6F" w:rsidRPr="00C947CC" w14:paraId="20985209" w14:textId="77777777" w:rsidTr="00045366">
        <w:trPr>
          <w:trHeight w:val="20"/>
        </w:trPr>
        <w:tc>
          <w:tcPr>
            <w:tcW w:w="4792" w:type="dxa"/>
            <w:tcMar>
              <w:top w:w="100" w:type="dxa"/>
              <w:left w:w="100" w:type="dxa"/>
              <w:bottom w:w="100" w:type="dxa"/>
              <w:right w:w="100" w:type="dxa"/>
            </w:tcMar>
          </w:tcPr>
          <w:p w14:paraId="00000821" w14:textId="77777777" w:rsidR="009D0D6F" w:rsidRPr="00C947CC" w:rsidRDefault="0094762E" w:rsidP="00003025">
            <w:pPr>
              <w:spacing w:line="276" w:lineRule="auto"/>
              <w:rPr>
                <w:sz w:val="20"/>
                <w:szCs w:val="20"/>
              </w:rPr>
            </w:pPr>
            <w:r w:rsidRPr="00C947CC">
              <w:rPr>
                <w:sz w:val="20"/>
                <w:szCs w:val="20"/>
              </w:rPr>
              <w:t>Residuos y saneamiento</w:t>
            </w:r>
          </w:p>
        </w:tc>
        <w:tc>
          <w:tcPr>
            <w:tcW w:w="2047" w:type="dxa"/>
            <w:tcMar>
              <w:top w:w="100" w:type="dxa"/>
              <w:left w:w="100" w:type="dxa"/>
              <w:bottom w:w="100" w:type="dxa"/>
              <w:right w:w="100" w:type="dxa"/>
            </w:tcMar>
          </w:tcPr>
          <w:p w14:paraId="00000822" w14:textId="77777777" w:rsidR="009D0D6F" w:rsidRPr="00C947CC" w:rsidRDefault="0094762E" w:rsidP="00003025">
            <w:pPr>
              <w:spacing w:line="276" w:lineRule="auto"/>
              <w:rPr>
                <w:sz w:val="20"/>
                <w:szCs w:val="20"/>
              </w:rPr>
            </w:pPr>
            <w:r w:rsidRPr="00C947CC">
              <w:rPr>
                <w:sz w:val="20"/>
                <w:szCs w:val="20"/>
              </w:rPr>
              <w:t>7</w:t>
            </w:r>
          </w:p>
        </w:tc>
        <w:tc>
          <w:tcPr>
            <w:tcW w:w="1663" w:type="dxa"/>
            <w:tcMar>
              <w:top w:w="100" w:type="dxa"/>
              <w:left w:w="100" w:type="dxa"/>
              <w:bottom w:w="100" w:type="dxa"/>
              <w:right w:w="100" w:type="dxa"/>
            </w:tcMar>
          </w:tcPr>
          <w:p w14:paraId="00000823" w14:textId="77777777" w:rsidR="009D0D6F" w:rsidRPr="00C947CC" w:rsidRDefault="0094762E" w:rsidP="00003025">
            <w:pPr>
              <w:spacing w:line="276" w:lineRule="auto"/>
              <w:rPr>
                <w:sz w:val="20"/>
                <w:szCs w:val="20"/>
              </w:rPr>
            </w:pPr>
            <w:r w:rsidRPr="00C947CC">
              <w:rPr>
                <w:sz w:val="20"/>
                <w:szCs w:val="20"/>
              </w:rPr>
              <w:t>5.0</w:t>
            </w:r>
          </w:p>
        </w:tc>
      </w:tr>
      <w:tr w:rsidR="009D0D6F" w:rsidRPr="00C947CC" w14:paraId="0E8FE150" w14:textId="77777777" w:rsidTr="00045366">
        <w:trPr>
          <w:trHeight w:val="20"/>
        </w:trPr>
        <w:tc>
          <w:tcPr>
            <w:tcW w:w="4792" w:type="dxa"/>
            <w:tcMar>
              <w:top w:w="100" w:type="dxa"/>
              <w:left w:w="100" w:type="dxa"/>
              <w:bottom w:w="100" w:type="dxa"/>
              <w:right w:w="100" w:type="dxa"/>
            </w:tcMar>
          </w:tcPr>
          <w:p w14:paraId="00000824" w14:textId="77777777" w:rsidR="009D0D6F" w:rsidRPr="00C947CC" w:rsidRDefault="0094762E" w:rsidP="00003025">
            <w:pPr>
              <w:spacing w:line="276" w:lineRule="auto"/>
              <w:rPr>
                <w:sz w:val="20"/>
                <w:szCs w:val="20"/>
              </w:rPr>
            </w:pPr>
            <w:r w:rsidRPr="00C947CC">
              <w:rPr>
                <w:sz w:val="20"/>
                <w:szCs w:val="20"/>
              </w:rPr>
              <w:t>Otros</w:t>
            </w:r>
          </w:p>
        </w:tc>
        <w:tc>
          <w:tcPr>
            <w:tcW w:w="2047" w:type="dxa"/>
            <w:tcMar>
              <w:top w:w="100" w:type="dxa"/>
              <w:left w:w="100" w:type="dxa"/>
              <w:bottom w:w="100" w:type="dxa"/>
              <w:right w:w="100" w:type="dxa"/>
            </w:tcMar>
          </w:tcPr>
          <w:p w14:paraId="00000825" w14:textId="77777777" w:rsidR="009D0D6F" w:rsidRPr="00C947CC" w:rsidRDefault="0094762E" w:rsidP="00003025">
            <w:pPr>
              <w:spacing w:line="276" w:lineRule="auto"/>
              <w:rPr>
                <w:sz w:val="20"/>
                <w:szCs w:val="20"/>
              </w:rPr>
            </w:pPr>
            <w:r w:rsidRPr="00C947CC">
              <w:rPr>
                <w:sz w:val="20"/>
                <w:szCs w:val="20"/>
              </w:rPr>
              <w:t>7</w:t>
            </w:r>
          </w:p>
        </w:tc>
        <w:tc>
          <w:tcPr>
            <w:tcW w:w="1663" w:type="dxa"/>
            <w:tcMar>
              <w:top w:w="100" w:type="dxa"/>
              <w:left w:w="100" w:type="dxa"/>
              <w:bottom w:w="100" w:type="dxa"/>
              <w:right w:w="100" w:type="dxa"/>
            </w:tcMar>
          </w:tcPr>
          <w:p w14:paraId="00000826" w14:textId="77777777" w:rsidR="009D0D6F" w:rsidRPr="00C947CC" w:rsidRDefault="0094762E" w:rsidP="00003025">
            <w:pPr>
              <w:spacing w:line="276" w:lineRule="auto"/>
              <w:rPr>
                <w:sz w:val="20"/>
                <w:szCs w:val="20"/>
              </w:rPr>
            </w:pPr>
            <w:r w:rsidRPr="00C947CC">
              <w:rPr>
                <w:sz w:val="20"/>
                <w:szCs w:val="20"/>
              </w:rPr>
              <w:t>5.0</w:t>
            </w:r>
          </w:p>
        </w:tc>
      </w:tr>
      <w:tr w:rsidR="009D0D6F" w:rsidRPr="00C947CC" w14:paraId="40C37CD3" w14:textId="77777777" w:rsidTr="00045366">
        <w:trPr>
          <w:trHeight w:val="20"/>
        </w:trPr>
        <w:tc>
          <w:tcPr>
            <w:tcW w:w="4792" w:type="dxa"/>
            <w:tcMar>
              <w:top w:w="100" w:type="dxa"/>
              <w:left w:w="100" w:type="dxa"/>
              <w:bottom w:w="100" w:type="dxa"/>
              <w:right w:w="100" w:type="dxa"/>
            </w:tcMar>
          </w:tcPr>
          <w:p w14:paraId="00000827" w14:textId="77777777" w:rsidR="009D0D6F" w:rsidRPr="00C947CC" w:rsidRDefault="0094762E" w:rsidP="00003025">
            <w:pPr>
              <w:spacing w:line="276" w:lineRule="auto"/>
              <w:rPr>
                <w:sz w:val="20"/>
                <w:szCs w:val="20"/>
              </w:rPr>
            </w:pPr>
            <w:r w:rsidRPr="00C947CC">
              <w:rPr>
                <w:sz w:val="20"/>
                <w:szCs w:val="20"/>
              </w:rPr>
              <w:t>Agroindustrial</w:t>
            </w:r>
          </w:p>
        </w:tc>
        <w:tc>
          <w:tcPr>
            <w:tcW w:w="2047" w:type="dxa"/>
            <w:tcMar>
              <w:top w:w="100" w:type="dxa"/>
              <w:left w:w="100" w:type="dxa"/>
              <w:bottom w:w="100" w:type="dxa"/>
              <w:right w:w="100" w:type="dxa"/>
            </w:tcMar>
          </w:tcPr>
          <w:p w14:paraId="00000828" w14:textId="77777777" w:rsidR="009D0D6F" w:rsidRPr="00C947CC" w:rsidRDefault="0094762E" w:rsidP="00003025">
            <w:pPr>
              <w:spacing w:line="276" w:lineRule="auto"/>
              <w:rPr>
                <w:sz w:val="20"/>
                <w:szCs w:val="20"/>
              </w:rPr>
            </w:pPr>
            <w:r w:rsidRPr="00C947CC">
              <w:rPr>
                <w:sz w:val="20"/>
                <w:szCs w:val="20"/>
              </w:rPr>
              <w:t>2</w:t>
            </w:r>
          </w:p>
        </w:tc>
        <w:tc>
          <w:tcPr>
            <w:tcW w:w="1663" w:type="dxa"/>
            <w:tcMar>
              <w:top w:w="100" w:type="dxa"/>
              <w:left w:w="100" w:type="dxa"/>
              <w:bottom w:w="100" w:type="dxa"/>
              <w:right w:w="100" w:type="dxa"/>
            </w:tcMar>
          </w:tcPr>
          <w:p w14:paraId="00000829" w14:textId="77777777" w:rsidR="009D0D6F" w:rsidRPr="00C947CC" w:rsidRDefault="0094762E" w:rsidP="00003025">
            <w:pPr>
              <w:spacing w:line="276" w:lineRule="auto"/>
              <w:rPr>
                <w:sz w:val="20"/>
                <w:szCs w:val="20"/>
              </w:rPr>
            </w:pPr>
            <w:r w:rsidRPr="00C947CC">
              <w:rPr>
                <w:sz w:val="20"/>
                <w:szCs w:val="20"/>
              </w:rPr>
              <w:t>1.4</w:t>
            </w:r>
          </w:p>
        </w:tc>
      </w:tr>
      <w:tr w:rsidR="009D0D6F" w:rsidRPr="00C947CC" w14:paraId="26987E6D" w14:textId="77777777" w:rsidTr="00045366">
        <w:trPr>
          <w:trHeight w:val="20"/>
        </w:trPr>
        <w:tc>
          <w:tcPr>
            <w:tcW w:w="4792" w:type="dxa"/>
            <w:tcMar>
              <w:top w:w="100" w:type="dxa"/>
              <w:left w:w="100" w:type="dxa"/>
              <w:bottom w:w="100" w:type="dxa"/>
              <w:right w:w="100" w:type="dxa"/>
            </w:tcMar>
          </w:tcPr>
          <w:p w14:paraId="0000082A" w14:textId="77777777" w:rsidR="009D0D6F" w:rsidRPr="00C947CC" w:rsidRDefault="0094762E" w:rsidP="00003025">
            <w:pPr>
              <w:spacing w:line="276" w:lineRule="auto"/>
              <w:rPr>
                <w:sz w:val="20"/>
                <w:szCs w:val="20"/>
              </w:rPr>
            </w:pPr>
            <w:r w:rsidRPr="00C947CC">
              <w:rPr>
                <w:sz w:val="20"/>
                <w:szCs w:val="20"/>
              </w:rPr>
              <w:t>Energía</w:t>
            </w:r>
          </w:p>
        </w:tc>
        <w:tc>
          <w:tcPr>
            <w:tcW w:w="2047" w:type="dxa"/>
            <w:tcMar>
              <w:top w:w="100" w:type="dxa"/>
              <w:left w:w="100" w:type="dxa"/>
              <w:bottom w:w="100" w:type="dxa"/>
              <w:right w:w="100" w:type="dxa"/>
            </w:tcMar>
          </w:tcPr>
          <w:p w14:paraId="0000082B" w14:textId="77777777" w:rsidR="009D0D6F" w:rsidRPr="00C947CC" w:rsidRDefault="0094762E" w:rsidP="00003025">
            <w:pPr>
              <w:spacing w:line="276" w:lineRule="auto"/>
              <w:rPr>
                <w:sz w:val="20"/>
                <w:szCs w:val="20"/>
              </w:rPr>
            </w:pPr>
            <w:r w:rsidRPr="00C947CC">
              <w:rPr>
                <w:sz w:val="20"/>
                <w:szCs w:val="20"/>
              </w:rPr>
              <w:t>1</w:t>
            </w:r>
          </w:p>
        </w:tc>
        <w:tc>
          <w:tcPr>
            <w:tcW w:w="1663" w:type="dxa"/>
            <w:tcMar>
              <w:top w:w="100" w:type="dxa"/>
              <w:left w:w="100" w:type="dxa"/>
              <w:bottom w:w="100" w:type="dxa"/>
              <w:right w:w="100" w:type="dxa"/>
            </w:tcMar>
          </w:tcPr>
          <w:p w14:paraId="0000082C" w14:textId="77777777" w:rsidR="009D0D6F" w:rsidRPr="00C947CC" w:rsidRDefault="0094762E" w:rsidP="00003025">
            <w:pPr>
              <w:spacing w:line="276" w:lineRule="auto"/>
              <w:rPr>
                <w:sz w:val="20"/>
                <w:szCs w:val="20"/>
              </w:rPr>
            </w:pPr>
            <w:r w:rsidRPr="00C947CC">
              <w:rPr>
                <w:sz w:val="20"/>
                <w:szCs w:val="20"/>
              </w:rPr>
              <w:t>0.7</w:t>
            </w:r>
          </w:p>
        </w:tc>
      </w:tr>
      <w:tr w:rsidR="009D0D6F" w:rsidRPr="00C947CC" w14:paraId="4336D1EC" w14:textId="77777777" w:rsidTr="00045366">
        <w:trPr>
          <w:trHeight w:val="20"/>
        </w:trPr>
        <w:tc>
          <w:tcPr>
            <w:tcW w:w="4792" w:type="dxa"/>
            <w:tcMar>
              <w:top w:w="100" w:type="dxa"/>
              <w:left w:w="100" w:type="dxa"/>
              <w:bottom w:w="100" w:type="dxa"/>
              <w:right w:w="100" w:type="dxa"/>
            </w:tcMar>
          </w:tcPr>
          <w:p w14:paraId="0000082D" w14:textId="77777777" w:rsidR="009D0D6F" w:rsidRPr="00C947CC" w:rsidRDefault="0094762E" w:rsidP="00003025">
            <w:pPr>
              <w:spacing w:line="276" w:lineRule="auto"/>
              <w:rPr>
                <w:sz w:val="20"/>
                <w:szCs w:val="20"/>
              </w:rPr>
            </w:pPr>
            <w:r w:rsidRPr="00C947CC">
              <w:rPr>
                <w:sz w:val="20"/>
                <w:szCs w:val="20"/>
              </w:rPr>
              <w:t>Forestales</w:t>
            </w:r>
          </w:p>
        </w:tc>
        <w:tc>
          <w:tcPr>
            <w:tcW w:w="2047" w:type="dxa"/>
            <w:tcMar>
              <w:top w:w="100" w:type="dxa"/>
              <w:left w:w="100" w:type="dxa"/>
              <w:bottom w:w="100" w:type="dxa"/>
              <w:right w:w="100" w:type="dxa"/>
            </w:tcMar>
          </w:tcPr>
          <w:p w14:paraId="0000082E" w14:textId="77777777" w:rsidR="009D0D6F" w:rsidRPr="00C947CC" w:rsidRDefault="0094762E" w:rsidP="00003025">
            <w:pPr>
              <w:spacing w:line="276" w:lineRule="auto"/>
              <w:rPr>
                <w:sz w:val="20"/>
                <w:szCs w:val="20"/>
              </w:rPr>
            </w:pPr>
            <w:r w:rsidRPr="00C947CC">
              <w:rPr>
                <w:sz w:val="20"/>
                <w:szCs w:val="20"/>
              </w:rPr>
              <w:t>1</w:t>
            </w:r>
          </w:p>
        </w:tc>
        <w:tc>
          <w:tcPr>
            <w:tcW w:w="1663" w:type="dxa"/>
            <w:tcMar>
              <w:top w:w="100" w:type="dxa"/>
              <w:left w:w="100" w:type="dxa"/>
              <w:bottom w:w="100" w:type="dxa"/>
              <w:right w:w="100" w:type="dxa"/>
            </w:tcMar>
          </w:tcPr>
          <w:p w14:paraId="0000082F" w14:textId="77777777" w:rsidR="009D0D6F" w:rsidRPr="00C947CC" w:rsidRDefault="0094762E" w:rsidP="00003025">
            <w:pPr>
              <w:spacing w:line="276" w:lineRule="auto"/>
              <w:rPr>
                <w:sz w:val="20"/>
                <w:szCs w:val="20"/>
              </w:rPr>
            </w:pPr>
            <w:r w:rsidRPr="00C947CC">
              <w:rPr>
                <w:sz w:val="20"/>
                <w:szCs w:val="20"/>
              </w:rPr>
              <w:t>0.7</w:t>
            </w:r>
          </w:p>
        </w:tc>
      </w:tr>
    </w:tbl>
    <w:p w14:paraId="6129987D" w14:textId="0A818242" w:rsidR="002A6EBE" w:rsidRDefault="0094762E" w:rsidP="00913F5E">
      <w:pPr>
        <w:spacing w:after="0"/>
        <w:jc w:val="both"/>
        <w:rPr>
          <w:sz w:val="20"/>
          <w:szCs w:val="20"/>
        </w:rPr>
      </w:pPr>
      <w:r w:rsidRPr="003203F7">
        <w:rPr>
          <w:sz w:val="18"/>
          <w:szCs w:val="18"/>
        </w:rPr>
        <w:t>Fuente: Defensoría del Pueblo - SIMCO. Elaboración: Defensoría del Pueblo.</w:t>
      </w:r>
    </w:p>
    <w:p w14:paraId="287454A8" w14:textId="77777777" w:rsidR="00913F5E" w:rsidRPr="00C947CC" w:rsidRDefault="00913F5E" w:rsidP="00913F5E">
      <w:pPr>
        <w:spacing w:after="0"/>
        <w:jc w:val="both"/>
        <w:rPr>
          <w:sz w:val="20"/>
          <w:szCs w:val="20"/>
        </w:rPr>
      </w:pPr>
    </w:p>
    <w:p w14:paraId="00000831" w14:textId="51BADB3F" w:rsidR="009D0D6F" w:rsidRPr="005B5960" w:rsidRDefault="00670F07" w:rsidP="00C947CC">
      <w:pPr>
        <w:pStyle w:val="Descripcin"/>
        <w:spacing w:after="0"/>
      </w:pPr>
      <w:bookmarkStart w:id="228" w:name="_Toc137233464"/>
      <w:bookmarkStart w:id="229" w:name="_Toc143624338"/>
      <w:r w:rsidRPr="005B5960">
        <w:t xml:space="preserve">Tabla </w:t>
      </w:r>
      <w:r w:rsidR="00000000">
        <w:fldChar w:fldCharType="begin"/>
      </w:r>
      <w:r w:rsidR="00000000">
        <w:instrText xml:space="preserve"> SEQ Tabla \* ARABIC </w:instrText>
      </w:r>
      <w:r w:rsidR="00000000">
        <w:fldChar w:fldCharType="separate"/>
      </w:r>
      <w:r w:rsidR="00740F56">
        <w:rPr>
          <w:noProof/>
        </w:rPr>
        <w:t>14</w:t>
      </w:r>
      <w:r w:rsidR="00000000">
        <w:rPr>
          <w:noProof/>
        </w:rPr>
        <w:fldChar w:fldCharType="end"/>
      </w:r>
      <w:r w:rsidRPr="005B5960">
        <w:t>. Perú: Conflictos sociales por estado, según región, mayo 2023, (Número de casos)</w:t>
      </w:r>
      <w:bookmarkEnd w:id="228"/>
      <w:bookmarkEnd w:id="229"/>
    </w:p>
    <w:tbl>
      <w:tblPr>
        <w:tblStyle w:val="ae"/>
        <w:tblW w:w="8503"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094"/>
        <w:gridCol w:w="1371"/>
        <w:gridCol w:w="1660"/>
        <w:gridCol w:w="1689"/>
        <w:gridCol w:w="1689"/>
        <w:tblGridChange w:id="230">
          <w:tblGrid>
            <w:gridCol w:w="2094"/>
            <w:gridCol w:w="1371"/>
            <w:gridCol w:w="1660"/>
            <w:gridCol w:w="1689"/>
            <w:gridCol w:w="1689"/>
          </w:tblGrid>
        </w:tblGridChange>
      </w:tblGrid>
      <w:tr w:rsidR="002166C7" w:rsidRPr="00C947CC" w14:paraId="0029B20C" w14:textId="77777777" w:rsidTr="00003025">
        <w:trPr>
          <w:trHeight w:val="20"/>
        </w:trPr>
        <w:tc>
          <w:tcPr>
            <w:tcW w:w="2093" w:type="dxa"/>
            <w:shd w:val="clear" w:color="auto" w:fill="006666"/>
            <w:tcMar>
              <w:top w:w="100" w:type="dxa"/>
              <w:left w:w="100" w:type="dxa"/>
              <w:bottom w:w="100" w:type="dxa"/>
              <w:right w:w="100" w:type="dxa"/>
            </w:tcMar>
          </w:tcPr>
          <w:p w14:paraId="00000832" w14:textId="77777777" w:rsidR="009D0D6F" w:rsidRPr="00C947CC" w:rsidRDefault="0094762E" w:rsidP="00003025">
            <w:pPr>
              <w:spacing w:line="276" w:lineRule="auto"/>
              <w:jc w:val="center"/>
              <w:rPr>
                <w:b/>
                <w:color w:val="FFFFFF"/>
                <w:sz w:val="20"/>
                <w:szCs w:val="20"/>
              </w:rPr>
            </w:pPr>
            <w:r w:rsidRPr="00C947CC">
              <w:rPr>
                <w:b/>
                <w:color w:val="FFFFFF"/>
                <w:sz w:val="20"/>
                <w:szCs w:val="20"/>
              </w:rPr>
              <w:t>Región</w:t>
            </w:r>
          </w:p>
        </w:tc>
        <w:tc>
          <w:tcPr>
            <w:tcW w:w="1371" w:type="dxa"/>
            <w:shd w:val="clear" w:color="auto" w:fill="006666"/>
            <w:tcMar>
              <w:top w:w="100" w:type="dxa"/>
              <w:left w:w="100" w:type="dxa"/>
              <w:bottom w:w="100" w:type="dxa"/>
              <w:right w:w="100" w:type="dxa"/>
            </w:tcMar>
          </w:tcPr>
          <w:p w14:paraId="00000833" w14:textId="77777777" w:rsidR="009D0D6F" w:rsidRPr="00C947CC" w:rsidRDefault="0094762E" w:rsidP="00003025">
            <w:pPr>
              <w:spacing w:line="276" w:lineRule="auto"/>
              <w:jc w:val="center"/>
              <w:rPr>
                <w:b/>
                <w:color w:val="FFFFFF"/>
                <w:sz w:val="20"/>
                <w:szCs w:val="20"/>
              </w:rPr>
            </w:pPr>
            <w:r w:rsidRPr="00C947CC">
              <w:rPr>
                <w:b/>
                <w:color w:val="FFFFFF"/>
                <w:sz w:val="20"/>
                <w:szCs w:val="20"/>
              </w:rPr>
              <w:t>Total</w:t>
            </w:r>
          </w:p>
        </w:tc>
        <w:tc>
          <w:tcPr>
            <w:tcW w:w="1660" w:type="dxa"/>
            <w:shd w:val="clear" w:color="auto" w:fill="006666"/>
            <w:tcMar>
              <w:top w:w="100" w:type="dxa"/>
              <w:left w:w="100" w:type="dxa"/>
              <w:bottom w:w="100" w:type="dxa"/>
              <w:right w:w="100" w:type="dxa"/>
            </w:tcMar>
          </w:tcPr>
          <w:p w14:paraId="00000834" w14:textId="77777777" w:rsidR="009D0D6F" w:rsidRPr="00C947CC" w:rsidRDefault="0094762E" w:rsidP="00003025">
            <w:pPr>
              <w:spacing w:line="276" w:lineRule="auto"/>
              <w:jc w:val="center"/>
              <w:rPr>
                <w:b/>
                <w:color w:val="FFFFFF"/>
                <w:sz w:val="20"/>
                <w:szCs w:val="20"/>
              </w:rPr>
            </w:pPr>
            <w:r w:rsidRPr="00C947CC">
              <w:rPr>
                <w:b/>
                <w:color w:val="FFFFFF"/>
                <w:sz w:val="20"/>
                <w:szCs w:val="20"/>
              </w:rPr>
              <w:t>%</w:t>
            </w:r>
          </w:p>
        </w:tc>
        <w:tc>
          <w:tcPr>
            <w:tcW w:w="1689" w:type="dxa"/>
            <w:shd w:val="clear" w:color="auto" w:fill="006666"/>
            <w:tcMar>
              <w:top w:w="100" w:type="dxa"/>
              <w:left w:w="100" w:type="dxa"/>
              <w:bottom w:w="100" w:type="dxa"/>
              <w:right w:w="100" w:type="dxa"/>
            </w:tcMar>
          </w:tcPr>
          <w:p w14:paraId="00000835" w14:textId="77777777" w:rsidR="009D0D6F" w:rsidRPr="00C947CC" w:rsidRDefault="0094762E" w:rsidP="00003025">
            <w:pPr>
              <w:spacing w:line="276" w:lineRule="auto"/>
              <w:jc w:val="center"/>
              <w:rPr>
                <w:b/>
                <w:color w:val="FFFFFF"/>
                <w:sz w:val="20"/>
                <w:szCs w:val="20"/>
              </w:rPr>
            </w:pPr>
            <w:r w:rsidRPr="00C947CC">
              <w:rPr>
                <w:b/>
                <w:color w:val="FFFFFF"/>
                <w:sz w:val="20"/>
                <w:szCs w:val="20"/>
              </w:rPr>
              <w:t>Activo</w:t>
            </w:r>
          </w:p>
        </w:tc>
        <w:tc>
          <w:tcPr>
            <w:tcW w:w="1689" w:type="dxa"/>
            <w:shd w:val="clear" w:color="auto" w:fill="006666"/>
            <w:tcMar>
              <w:top w:w="100" w:type="dxa"/>
              <w:left w:w="100" w:type="dxa"/>
              <w:bottom w:w="100" w:type="dxa"/>
              <w:right w:w="100" w:type="dxa"/>
            </w:tcMar>
          </w:tcPr>
          <w:p w14:paraId="00000836" w14:textId="77777777" w:rsidR="009D0D6F" w:rsidRPr="00C947CC" w:rsidRDefault="0094762E" w:rsidP="00003025">
            <w:pPr>
              <w:spacing w:line="276" w:lineRule="auto"/>
              <w:jc w:val="center"/>
              <w:rPr>
                <w:b/>
                <w:color w:val="FFFFFF"/>
                <w:sz w:val="20"/>
                <w:szCs w:val="20"/>
              </w:rPr>
            </w:pPr>
            <w:r w:rsidRPr="00C947CC">
              <w:rPr>
                <w:b/>
                <w:color w:val="FFFFFF"/>
                <w:sz w:val="20"/>
                <w:szCs w:val="20"/>
              </w:rPr>
              <w:t>Latente</w:t>
            </w:r>
          </w:p>
        </w:tc>
      </w:tr>
      <w:tr w:rsidR="002166C7" w:rsidRPr="00C947CC" w14:paraId="5AA023B1" w14:textId="77777777" w:rsidTr="00003025">
        <w:trPr>
          <w:trHeight w:val="20"/>
        </w:trPr>
        <w:tc>
          <w:tcPr>
            <w:tcW w:w="2093" w:type="dxa"/>
            <w:shd w:val="clear" w:color="auto" w:fill="E2EFD9" w:themeFill="accent6" w:themeFillTint="33"/>
            <w:tcMar>
              <w:top w:w="100" w:type="dxa"/>
              <w:left w:w="100" w:type="dxa"/>
              <w:bottom w:w="100" w:type="dxa"/>
              <w:right w:w="100" w:type="dxa"/>
            </w:tcMar>
          </w:tcPr>
          <w:p w14:paraId="00000837" w14:textId="77777777" w:rsidR="009D0D6F" w:rsidRPr="00C947CC" w:rsidRDefault="0094762E" w:rsidP="00003025">
            <w:pPr>
              <w:spacing w:line="276" w:lineRule="auto"/>
              <w:jc w:val="right"/>
              <w:rPr>
                <w:b/>
                <w:sz w:val="20"/>
                <w:szCs w:val="20"/>
              </w:rPr>
            </w:pPr>
            <w:r w:rsidRPr="00C947CC">
              <w:rPr>
                <w:b/>
                <w:sz w:val="20"/>
                <w:szCs w:val="20"/>
              </w:rPr>
              <w:t>TOTAL</w:t>
            </w:r>
          </w:p>
        </w:tc>
        <w:tc>
          <w:tcPr>
            <w:tcW w:w="1371" w:type="dxa"/>
            <w:shd w:val="clear" w:color="auto" w:fill="E2EFD9" w:themeFill="accent6" w:themeFillTint="33"/>
            <w:tcMar>
              <w:top w:w="100" w:type="dxa"/>
              <w:left w:w="100" w:type="dxa"/>
              <w:bottom w:w="100" w:type="dxa"/>
              <w:right w:w="100" w:type="dxa"/>
            </w:tcMar>
          </w:tcPr>
          <w:p w14:paraId="00000838" w14:textId="77777777" w:rsidR="009D0D6F" w:rsidRPr="00C947CC" w:rsidRDefault="0094762E" w:rsidP="00003025">
            <w:pPr>
              <w:spacing w:line="276" w:lineRule="auto"/>
              <w:rPr>
                <w:b/>
                <w:sz w:val="20"/>
                <w:szCs w:val="20"/>
              </w:rPr>
            </w:pPr>
            <w:r w:rsidRPr="00C947CC">
              <w:rPr>
                <w:b/>
                <w:sz w:val="20"/>
                <w:szCs w:val="20"/>
              </w:rPr>
              <w:t>223</w:t>
            </w:r>
          </w:p>
        </w:tc>
        <w:tc>
          <w:tcPr>
            <w:tcW w:w="1660" w:type="dxa"/>
            <w:shd w:val="clear" w:color="auto" w:fill="E2EFD9" w:themeFill="accent6" w:themeFillTint="33"/>
            <w:tcMar>
              <w:top w:w="100" w:type="dxa"/>
              <w:left w:w="100" w:type="dxa"/>
              <w:bottom w:w="100" w:type="dxa"/>
              <w:right w:w="100" w:type="dxa"/>
            </w:tcMar>
          </w:tcPr>
          <w:p w14:paraId="00000839" w14:textId="77777777" w:rsidR="009D0D6F" w:rsidRPr="00C947CC" w:rsidRDefault="0094762E" w:rsidP="00003025">
            <w:pPr>
              <w:spacing w:line="276" w:lineRule="auto"/>
              <w:rPr>
                <w:b/>
                <w:sz w:val="20"/>
                <w:szCs w:val="20"/>
              </w:rPr>
            </w:pPr>
            <w:r w:rsidRPr="00C947CC">
              <w:rPr>
                <w:b/>
                <w:sz w:val="20"/>
                <w:szCs w:val="20"/>
              </w:rPr>
              <w:t>100.1</w:t>
            </w:r>
          </w:p>
        </w:tc>
        <w:tc>
          <w:tcPr>
            <w:tcW w:w="1689" w:type="dxa"/>
            <w:shd w:val="clear" w:color="auto" w:fill="E2EFD9" w:themeFill="accent6" w:themeFillTint="33"/>
            <w:tcMar>
              <w:top w:w="100" w:type="dxa"/>
              <w:left w:w="100" w:type="dxa"/>
              <w:bottom w:w="100" w:type="dxa"/>
              <w:right w:w="100" w:type="dxa"/>
            </w:tcMar>
          </w:tcPr>
          <w:p w14:paraId="0000083A" w14:textId="77777777" w:rsidR="009D0D6F" w:rsidRPr="00C947CC" w:rsidRDefault="0094762E" w:rsidP="00003025">
            <w:pPr>
              <w:spacing w:line="276" w:lineRule="auto"/>
              <w:rPr>
                <w:b/>
                <w:sz w:val="20"/>
                <w:szCs w:val="20"/>
              </w:rPr>
            </w:pPr>
            <w:r w:rsidRPr="00C947CC">
              <w:rPr>
                <w:b/>
                <w:sz w:val="20"/>
                <w:szCs w:val="20"/>
              </w:rPr>
              <w:t>168</w:t>
            </w:r>
          </w:p>
        </w:tc>
        <w:tc>
          <w:tcPr>
            <w:tcW w:w="1689" w:type="dxa"/>
            <w:shd w:val="clear" w:color="auto" w:fill="E2EFD9" w:themeFill="accent6" w:themeFillTint="33"/>
            <w:tcMar>
              <w:top w:w="100" w:type="dxa"/>
              <w:left w:w="100" w:type="dxa"/>
              <w:bottom w:w="100" w:type="dxa"/>
              <w:right w:w="100" w:type="dxa"/>
            </w:tcMar>
          </w:tcPr>
          <w:p w14:paraId="0000083B" w14:textId="77777777" w:rsidR="009D0D6F" w:rsidRPr="00C947CC" w:rsidRDefault="0094762E" w:rsidP="00003025">
            <w:pPr>
              <w:spacing w:line="276" w:lineRule="auto"/>
              <w:rPr>
                <w:b/>
                <w:sz w:val="20"/>
                <w:szCs w:val="20"/>
              </w:rPr>
            </w:pPr>
            <w:r w:rsidRPr="00C947CC">
              <w:rPr>
                <w:b/>
                <w:sz w:val="20"/>
                <w:szCs w:val="20"/>
              </w:rPr>
              <w:t>55</w:t>
            </w:r>
          </w:p>
        </w:tc>
      </w:tr>
      <w:tr w:rsidR="009D0D6F" w:rsidRPr="00C947CC" w14:paraId="4C861305" w14:textId="77777777" w:rsidTr="00045366">
        <w:trPr>
          <w:trHeight w:val="20"/>
        </w:trPr>
        <w:tc>
          <w:tcPr>
            <w:tcW w:w="2093" w:type="dxa"/>
            <w:tcMar>
              <w:top w:w="100" w:type="dxa"/>
              <w:left w:w="100" w:type="dxa"/>
              <w:bottom w:w="100" w:type="dxa"/>
              <w:right w:w="100" w:type="dxa"/>
            </w:tcMar>
          </w:tcPr>
          <w:p w14:paraId="0000083C" w14:textId="77777777" w:rsidR="009D0D6F" w:rsidRPr="00C947CC" w:rsidRDefault="0094762E" w:rsidP="00003025">
            <w:pPr>
              <w:spacing w:line="276" w:lineRule="auto"/>
              <w:rPr>
                <w:sz w:val="20"/>
                <w:szCs w:val="20"/>
              </w:rPr>
            </w:pPr>
            <w:r w:rsidRPr="00C947CC">
              <w:rPr>
                <w:sz w:val="20"/>
                <w:szCs w:val="20"/>
              </w:rPr>
              <w:t>Loreto</w:t>
            </w:r>
          </w:p>
        </w:tc>
        <w:tc>
          <w:tcPr>
            <w:tcW w:w="1371" w:type="dxa"/>
            <w:tcMar>
              <w:top w:w="100" w:type="dxa"/>
              <w:left w:w="100" w:type="dxa"/>
              <w:bottom w:w="100" w:type="dxa"/>
              <w:right w:w="100" w:type="dxa"/>
            </w:tcMar>
          </w:tcPr>
          <w:p w14:paraId="0000083D" w14:textId="77777777" w:rsidR="009D0D6F" w:rsidRPr="00C947CC" w:rsidRDefault="0094762E" w:rsidP="00003025">
            <w:pPr>
              <w:spacing w:line="276" w:lineRule="auto"/>
              <w:rPr>
                <w:sz w:val="20"/>
                <w:szCs w:val="20"/>
              </w:rPr>
            </w:pPr>
            <w:r w:rsidRPr="00C947CC">
              <w:rPr>
                <w:sz w:val="20"/>
                <w:szCs w:val="20"/>
              </w:rPr>
              <w:t>29</w:t>
            </w:r>
          </w:p>
        </w:tc>
        <w:tc>
          <w:tcPr>
            <w:tcW w:w="1660" w:type="dxa"/>
            <w:tcMar>
              <w:top w:w="100" w:type="dxa"/>
              <w:left w:w="100" w:type="dxa"/>
              <w:bottom w:w="100" w:type="dxa"/>
              <w:right w:w="100" w:type="dxa"/>
            </w:tcMar>
          </w:tcPr>
          <w:p w14:paraId="0000083E" w14:textId="77777777" w:rsidR="009D0D6F" w:rsidRPr="00C947CC" w:rsidRDefault="0094762E" w:rsidP="00003025">
            <w:pPr>
              <w:spacing w:line="276" w:lineRule="auto"/>
              <w:rPr>
                <w:sz w:val="20"/>
                <w:szCs w:val="20"/>
              </w:rPr>
            </w:pPr>
            <w:r w:rsidRPr="00C947CC">
              <w:rPr>
                <w:sz w:val="20"/>
                <w:szCs w:val="20"/>
              </w:rPr>
              <w:t>13.0</w:t>
            </w:r>
          </w:p>
        </w:tc>
        <w:tc>
          <w:tcPr>
            <w:tcW w:w="1689" w:type="dxa"/>
            <w:tcMar>
              <w:top w:w="100" w:type="dxa"/>
              <w:left w:w="100" w:type="dxa"/>
              <w:bottom w:w="100" w:type="dxa"/>
              <w:right w:w="100" w:type="dxa"/>
            </w:tcMar>
          </w:tcPr>
          <w:p w14:paraId="0000083F" w14:textId="77777777" w:rsidR="009D0D6F" w:rsidRPr="00C947CC" w:rsidRDefault="0094762E" w:rsidP="00003025">
            <w:pPr>
              <w:spacing w:line="276" w:lineRule="auto"/>
              <w:rPr>
                <w:sz w:val="20"/>
                <w:szCs w:val="20"/>
              </w:rPr>
            </w:pPr>
            <w:r w:rsidRPr="00C947CC">
              <w:rPr>
                <w:sz w:val="20"/>
                <w:szCs w:val="20"/>
              </w:rPr>
              <w:t>26</w:t>
            </w:r>
          </w:p>
        </w:tc>
        <w:tc>
          <w:tcPr>
            <w:tcW w:w="1689" w:type="dxa"/>
            <w:tcMar>
              <w:top w:w="100" w:type="dxa"/>
              <w:left w:w="100" w:type="dxa"/>
              <w:bottom w:w="100" w:type="dxa"/>
              <w:right w:w="100" w:type="dxa"/>
            </w:tcMar>
          </w:tcPr>
          <w:p w14:paraId="00000840" w14:textId="77777777" w:rsidR="009D0D6F" w:rsidRPr="00C947CC" w:rsidRDefault="0094762E" w:rsidP="00003025">
            <w:pPr>
              <w:spacing w:line="276" w:lineRule="auto"/>
              <w:rPr>
                <w:sz w:val="20"/>
                <w:szCs w:val="20"/>
              </w:rPr>
            </w:pPr>
            <w:r w:rsidRPr="00C947CC">
              <w:rPr>
                <w:sz w:val="20"/>
                <w:szCs w:val="20"/>
              </w:rPr>
              <w:t>3</w:t>
            </w:r>
          </w:p>
        </w:tc>
      </w:tr>
      <w:tr w:rsidR="009D0D6F" w:rsidRPr="00C947CC" w14:paraId="4E948740" w14:textId="77777777" w:rsidTr="00045366">
        <w:trPr>
          <w:trHeight w:val="20"/>
        </w:trPr>
        <w:tc>
          <w:tcPr>
            <w:tcW w:w="2093" w:type="dxa"/>
            <w:tcMar>
              <w:top w:w="100" w:type="dxa"/>
              <w:left w:w="100" w:type="dxa"/>
              <w:bottom w:w="100" w:type="dxa"/>
              <w:right w:w="100" w:type="dxa"/>
            </w:tcMar>
          </w:tcPr>
          <w:p w14:paraId="00000841" w14:textId="77777777" w:rsidR="009D0D6F" w:rsidRPr="00C947CC" w:rsidRDefault="0094762E" w:rsidP="00003025">
            <w:pPr>
              <w:spacing w:line="276" w:lineRule="auto"/>
              <w:rPr>
                <w:sz w:val="20"/>
                <w:szCs w:val="20"/>
              </w:rPr>
            </w:pPr>
            <w:r w:rsidRPr="00C947CC">
              <w:rPr>
                <w:sz w:val="20"/>
                <w:szCs w:val="20"/>
              </w:rPr>
              <w:t>Cusco</w:t>
            </w:r>
          </w:p>
        </w:tc>
        <w:tc>
          <w:tcPr>
            <w:tcW w:w="1371" w:type="dxa"/>
            <w:tcMar>
              <w:top w:w="100" w:type="dxa"/>
              <w:left w:w="100" w:type="dxa"/>
              <w:bottom w:w="100" w:type="dxa"/>
              <w:right w:w="100" w:type="dxa"/>
            </w:tcMar>
          </w:tcPr>
          <w:p w14:paraId="00000842" w14:textId="77777777" w:rsidR="009D0D6F" w:rsidRPr="00C947CC" w:rsidRDefault="0094762E" w:rsidP="00003025">
            <w:pPr>
              <w:spacing w:line="276" w:lineRule="auto"/>
              <w:rPr>
                <w:sz w:val="20"/>
                <w:szCs w:val="20"/>
              </w:rPr>
            </w:pPr>
            <w:r w:rsidRPr="00C947CC">
              <w:rPr>
                <w:sz w:val="20"/>
                <w:szCs w:val="20"/>
              </w:rPr>
              <w:t>19</w:t>
            </w:r>
          </w:p>
        </w:tc>
        <w:tc>
          <w:tcPr>
            <w:tcW w:w="1660" w:type="dxa"/>
            <w:tcMar>
              <w:top w:w="100" w:type="dxa"/>
              <w:left w:w="100" w:type="dxa"/>
              <w:bottom w:w="100" w:type="dxa"/>
              <w:right w:w="100" w:type="dxa"/>
            </w:tcMar>
          </w:tcPr>
          <w:p w14:paraId="00000843" w14:textId="77777777" w:rsidR="009D0D6F" w:rsidRPr="00C947CC" w:rsidRDefault="0094762E" w:rsidP="00003025">
            <w:pPr>
              <w:spacing w:line="276" w:lineRule="auto"/>
              <w:rPr>
                <w:sz w:val="20"/>
                <w:szCs w:val="20"/>
              </w:rPr>
            </w:pPr>
            <w:r w:rsidRPr="00C947CC">
              <w:rPr>
                <w:sz w:val="20"/>
                <w:szCs w:val="20"/>
              </w:rPr>
              <w:t>8.5</w:t>
            </w:r>
          </w:p>
        </w:tc>
        <w:tc>
          <w:tcPr>
            <w:tcW w:w="1689" w:type="dxa"/>
            <w:tcMar>
              <w:top w:w="100" w:type="dxa"/>
              <w:left w:w="100" w:type="dxa"/>
              <w:bottom w:w="100" w:type="dxa"/>
              <w:right w:w="100" w:type="dxa"/>
            </w:tcMar>
          </w:tcPr>
          <w:p w14:paraId="00000844" w14:textId="77777777" w:rsidR="009D0D6F" w:rsidRPr="00C947CC" w:rsidRDefault="0094762E" w:rsidP="00003025">
            <w:pPr>
              <w:spacing w:line="276" w:lineRule="auto"/>
              <w:rPr>
                <w:sz w:val="20"/>
                <w:szCs w:val="20"/>
              </w:rPr>
            </w:pPr>
            <w:r w:rsidRPr="00C947CC">
              <w:rPr>
                <w:sz w:val="20"/>
                <w:szCs w:val="20"/>
              </w:rPr>
              <w:t>15</w:t>
            </w:r>
          </w:p>
        </w:tc>
        <w:tc>
          <w:tcPr>
            <w:tcW w:w="1689" w:type="dxa"/>
            <w:tcMar>
              <w:top w:w="100" w:type="dxa"/>
              <w:left w:w="100" w:type="dxa"/>
              <w:bottom w:w="100" w:type="dxa"/>
              <w:right w:w="100" w:type="dxa"/>
            </w:tcMar>
          </w:tcPr>
          <w:p w14:paraId="00000845" w14:textId="77777777" w:rsidR="009D0D6F" w:rsidRPr="00C947CC" w:rsidRDefault="0094762E" w:rsidP="00003025">
            <w:pPr>
              <w:spacing w:line="276" w:lineRule="auto"/>
              <w:rPr>
                <w:sz w:val="20"/>
                <w:szCs w:val="20"/>
              </w:rPr>
            </w:pPr>
            <w:r w:rsidRPr="00C947CC">
              <w:rPr>
                <w:sz w:val="20"/>
                <w:szCs w:val="20"/>
              </w:rPr>
              <w:t>4</w:t>
            </w:r>
          </w:p>
        </w:tc>
      </w:tr>
      <w:tr w:rsidR="009D0D6F" w:rsidRPr="00C947CC" w14:paraId="33157353" w14:textId="77777777" w:rsidTr="00045366">
        <w:trPr>
          <w:trHeight w:val="20"/>
        </w:trPr>
        <w:tc>
          <w:tcPr>
            <w:tcW w:w="2093" w:type="dxa"/>
            <w:tcMar>
              <w:top w:w="100" w:type="dxa"/>
              <w:left w:w="100" w:type="dxa"/>
              <w:bottom w:w="100" w:type="dxa"/>
              <w:right w:w="100" w:type="dxa"/>
            </w:tcMar>
          </w:tcPr>
          <w:p w14:paraId="00000846" w14:textId="77777777" w:rsidR="009D0D6F" w:rsidRPr="00C947CC" w:rsidRDefault="0094762E" w:rsidP="00003025">
            <w:pPr>
              <w:spacing w:line="276" w:lineRule="auto"/>
              <w:rPr>
                <w:sz w:val="20"/>
                <w:szCs w:val="20"/>
              </w:rPr>
            </w:pPr>
            <w:r w:rsidRPr="00C947CC">
              <w:rPr>
                <w:sz w:val="20"/>
                <w:szCs w:val="20"/>
              </w:rPr>
              <w:t>Apurímac</w:t>
            </w:r>
          </w:p>
        </w:tc>
        <w:tc>
          <w:tcPr>
            <w:tcW w:w="1371" w:type="dxa"/>
            <w:tcMar>
              <w:top w:w="100" w:type="dxa"/>
              <w:left w:w="100" w:type="dxa"/>
              <w:bottom w:w="100" w:type="dxa"/>
              <w:right w:w="100" w:type="dxa"/>
            </w:tcMar>
          </w:tcPr>
          <w:p w14:paraId="00000847" w14:textId="77777777" w:rsidR="009D0D6F" w:rsidRPr="00C947CC" w:rsidRDefault="0094762E" w:rsidP="00003025">
            <w:pPr>
              <w:spacing w:line="276" w:lineRule="auto"/>
              <w:rPr>
                <w:sz w:val="20"/>
                <w:szCs w:val="20"/>
              </w:rPr>
            </w:pPr>
            <w:r w:rsidRPr="00C947CC">
              <w:rPr>
                <w:sz w:val="20"/>
                <w:szCs w:val="20"/>
              </w:rPr>
              <w:t>18</w:t>
            </w:r>
          </w:p>
        </w:tc>
        <w:tc>
          <w:tcPr>
            <w:tcW w:w="1660" w:type="dxa"/>
            <w:tcMar>
              <w:top w:w="100" w:type="dxa"/>
              <w:left w:w="100" w:type="dxa"/>
              <w:bottom w:w="100" w:type="dxa"/>
              <w:right w:w="100" w:type="dxa"/>
            </w:tcMar>
          </w:tcPr>
          <w:p w14:paraId="00000848" w14:textId="77777777" w:rsidR="009D0D6F" w:rsidRPr="00C947CC" w:rsidRDefault="0094762E" w:rsidP="00003025">
            <w:pPr>
              <w:spacing w:line="276" w:lineRule="auto"/>
              <w:rPr>
                <w:sz w:val="20"/>
                <w:szCs w:val="20"/>
              </w:rPr>
            </w:pPr>
            <w:r w:rsidRPr="00C947CC">
              <w:rPr>
                <w:sz w:val="20"/>
                <w:szCs w:val="20"/>
              </w:rPr>
              <w:t>8.1</w:t>
            </w:r>
          </w:p>
        </w:tc>
        <w:tc>
          <w:tcPr>
            <w:tcW w:w="1689" w:type="dxa"/>
            <w:tcMar>
              <w:top w:w="100" w:type="dxa"/>
              <w:left w:w="100" w:type="dxa"/>
              <w:bottom w:w="100" w:type="dxa"/>
              <w:right w:w="100" w:type="dxa"/>
            </w:tcMar>
          </w:tcPr>
          <w:p w14:paraId="00000849" w14:textId="77777777" w:rsidR="009D0D6F" w:rsidRPr="00C947CC" w:rsidRDefault="0094762E" w:rsidP="00003025">
            <w:pPr>
              <w:spacing w:line="276" w:lineRule="auto"/>
              <w:rPr>
                <w:sz w:val="20"/>
                <w:szCs w:val="20"/>
              </w:rPr>
            </w:pPr>
            <w:r w:rsidRPr="00C947CC">
              <w:rPr>
                <w:sz w:val="20"/>
                <w:szCs w:val="20"/>
              </w:rPr>
              <w:t>15</w:t>
            </w:r>
          </w:p>
        </w:tc>
        <w:tc>
          <w:tcPr>
            <w:tcW w:w="1689" w:type="dxa"/>
            <w:tcMar>
              <w:top w:w="100" w:type="dxa"/>
              <w:left w:w="100" w:type="dxa"/>
              <w:bottom w:w="100" w:type="dxa"/>
              <w:right w:w="100" w:type="dxa"/>
            </w:tcMar>
          </w:tcPr>
          <w:p w14:paraId="0000084A" w14:textId="77777777" w:rsidR="009D0D6F" w:rsidRPr="00C947CC" w:rsidRDefault="0094762E" w:rsidP="00003025">
            <w:pPr>
              <w:spacing w:line="276" w:lineRule="auto"/>
              <w:rPr>
                <w:sz w:val="20"/>
                <w:szCs w:val="20"/>
              </w:rPr>
            </w:pPr>
            <w:r w:rsidRPr="00C947CC">
              <w:rPr>
                <w:sz w:val="20"/>
                <w:szCs w:val="20"/>
              </w:rPr>
              <w:t>3</w:t>
            </w:r>
          </w:p>
        </w:tc>
      </w:tr>
      <w:tr w:rsidR="009D0D6F" w:rsidRPr="00C947CC" w14:paraId="58F5FF28" w14:textId="77777777" w:rsidTr="00045366">
        <w:trPr>
          <w:trHeight w:val="20"/>
        </w:trPr>
        <w:tc>
          <w:tcPr>
            <w:tcW w:w="2093" w:type="dxa"/>
            <w:tcMar>
              <w:top w:w="100" w:type="dxa"/>
              <w:left w:w="100" w:type="dxa"/>
              <w:bottom w:w="100" w:type="dxa"/>
              <w:right w:w="100" w:type="dxa"/>
            </w:tcMar>
          </w:tcPr>
          <w:p w14:paraId="0000084B" w14:textId="77777777" w:rsidR="009D0D6F" w:rsidRPr="00C947CC" w:rsidRDefault="0094762E" w:rsidP="00003025">
            <w:pPr>
              <w:spacing w:line="276" w:lineRule="auto"/>
              <w:rPr>
                <w:sz w:val="20"/>
                <w:szCs w:val="20"/>
              </w:rPr>
            </w:pPr>
            <w:r w:rsidRPr="00C947CC">
              <w:rPr>
                <w:sz w:val="20"/>
                <w:szCs w:val="20"/>
              </w:rPr>
              <w:t>Áncash</w:t>
            </w:r>
          </w:p>
        </w:tc>
        <w:tc>
          <w:tcPr>
            <w:tcW w:w="1371" w:type="dxa"/>
            <w:tcMar>
              <w:top w:w="100" w:type="dxa"/>
              <w:left w:w="100" w:type="dxa"/>
              <w:bottom w:w="100" w:type="dxa"/>
              <w:right w:w="100" w:type="dxa"/>
            </w:tcMar>
          </w:tcPr>
          <w:p w14:paraId="0000084C" w14:textId="77777777" w:rsidR="009D0D6F" w:rsidRPr="00C947CC" w:rsidRDefault="0094762E" w:rsidP="00003025">
            <w:pPr>
              <w:spacing w:line="276" w:lineRule="auto"/>
              <w:rPr>
                <w:sz w:val="20"/>
                <w:szCs w:val="20"/>
              </w:rPr>
            </w:pPr>
            <w:r w:rsidRPr="00C947CC">
              <w:rPr>
                <w:sz w:val="20"/>
                <w:szCs w:val="20"/>
              </w:rPr>
              <w:t>15</w:t>
            </w:r>
          </w:p>
        </w:tc>
        <w:tc>
          <w:tcPr>
            <w:tcW w:w="1660" w:type="dxa"/>
            <w:tcMar>
              <w:top w:w="100" w:type="dxa"/>
              <w:left w:w="100" w:type="dxa"/>
              <w:bottom w:w="100" w:type="dxa"/>
              <w:right w:w="100" w:type="dxa"/>
            </w:tcMar>
          </w:tcPr>
          <w:p w14:paraId="0000084D" w14:textId="77777777" w:rsidR="009D0D6F" w:rsidRPr="00C947CC" w:rsidRDefault="0094762E" w:rsidP="00003025">
            <w:pPr>
              <w:spacing w:line="276" w:lineRule="auto"/>
              <w:rPr>
                <w:sz w:val="20"/>
                <w:szCs w:val="20"/>
              </w:rPr>
            </w:pPr>
            <w:r w:rsidRPr="00C947CC">
              <w:rPr>
                <w:sz w:val="20"/>
                <w:szCs w:val="20"/>
              </w:rPr>
              <w:t>6.7</w:t>
            </w:r>
          </w:p>
        </w:tc>
        <w:tc>
          <w:tcPr>
            <w:tcW w:w="1689" w:type="dxa"/>
            <w:tcMar>
              <w:top w:w="100" w:type="dxa"/>
              <w:left w:w="100" w:type="dxa"/>
              <w:bottom w:w="100" w:type="dxa"/>
              <w:right w:w="100" w:type="dxa"/>
            </w:tcMar>
          </w:tcPr>
          <w:p w14:paraId="0000084E" w14:textId="77777777" w:rsidR="009D0D6F" w:rsidRPr="00C947CC" w:rsidRDefault="0094762E" w:rsidP="00003025">
            <w:pPr>
              <w:spacing w:line="276" w:lineRule="auto"/>
              <w:rPr>
                <w:sz w:val="20"/>
                <w:szCs w:val="20"/>
              </w:rPr>
            </w:pPr>
            <w:r w:rsidRPr="00C947CC">
              <w:rPr>
                <w:sz w:val="20"/>
                <w:szCs w:val="20"/>
              </w:rPr>
              <w:t>8</w:t>
            </w:r>
          </w:p>
        </w:tc>
        <w:tc>
          <w:tcPr>
            <w:tcW w:w="1689" w:type="dxa"/>
            <w:tcMar>
              <w:top w:w="100" w:type="dxa"/>
              <w:left w:w="100" w:type="dxa"/>
              <w:bottom w:w="100" w:type="dxa"/>
              <w:right w:w="100" w:type="dxa"/>
            </w:tcMar>
          </w:tcPr>
          <w:p w14:paraId="0000084F" w14:textId="77777777" w:rsidR="009D0D6F" w:rsidRPr="00C947CC" w:rsidRDefault="0094762E" w:rsidP="00003025">
            <w:pPr>
              <w:spacing w:line="276" w:lineRule="auto"/>
              <w:rPr>
                <w:sz w:val="20"/>
                <w:szCs w:val="20"/>
              </w:rPr>
            </w:pPr>
            <w:r w:rsidRPr="00C947CC">
              <w:rPr>
                <w:sz w:val="20"/>
                <w:szCs w:val="20"/>
              </w:rPr>
              <w:t>7</w:t>
            </w:r>
          </w:p>
        </w:tc>
      </w:tr>
      <w:tr w:rsidR="009D0D6F" w:rsidRPr="00C947CC" w14:paraId="704A90B9" w14:textId="77777777" w:rsidTr="00045366">
        <w:trPr>
          <w:trHeight w:val="20"/>
        </w:trPr>
        <w:tc>
          <w:tcPr>
            <w:tcW w:w="2093" w:type="dxa"/>
            <w:tcMar>
              <w:top w:w="100" w:type="dxa"/>
              <w:left w:w="100" w:type="dxa"/>
              <w:bottom w:w="100" w:type="dxa"/>
              <w:right w:w="100" w:type="dxa"/>
            </w:tcMar>
          </w:tcPr>
          <w:p w14:paraId="00000850" w14:textId="77777777" w:rsidR="009D0D6F" w:rsidRPr="00C947CC" w:rsidRDefault="0094762E" w:rsidP="00003025">
            <w:pPr>
              <w:spacing w:line="276" w:lineRule="auto"/>
              <w:rPr>
                <w:sz w:val="20"/>
                <w:szCs w:val="20"/>
              </w:rPr>
            </w:pPr>
            <w:r w:rsidRPr="00C947CC">
              <w:rPr>
                <w:sz w:val="20"/>
                <w:szCs w:val="20"/>
              </w:rPr>
              <w:t>Piura</w:t>
            </w:r>
          </w:p>
        </w:tc>
        <w:tc>
          <w:tcPr>
            <w:tcW w:w="1371" w:type="dxa"/>
            <w:tcMar>
              <w:top w:w="100" w:type="dxa"/>
              <w:left w:w="100" w:type="dxa"/>
              <w:bottom w:w="100" w:type="dxa"/>
              <w:right w:w="100" w:type="dxa"/>
            </w:tcMar>
          </w:tcPr>
          <w:p w14:paraId="00000851" w14:textId="77777777" w:rsidR="009D0D6F" w:rsidRPr="00C947CC" w:rsidRDefault="0094762E" w:rsidP="00003025">
            <w:pPr>
              <w:spacing w:line="276" w:lineRule="auto"/>
              <w:rPr>
                <w:sz w:val="20"/>
                <w:szCs w:val="20"/>
              </w:rPr>
            </w:pPr>
            <w:r w:rsidRPr="00C947CC">
              <w:rPr>
                <w:sz w:val="20"/>
                <w:szCs w:val="20"/>
              </w:rPr>
              <w:t>14</w:t>
            </w:r>
          </w:p>
        </w:tc>
        <w:tc>
          <w:tcPr>
            <w:tcW w:w="1660" w:type="dxa"/>
            <w:tcMar>
              <w:top w:w="100" w:type="dxa"/>
              <w:left w:w="100" w:type="dxa"/>
              <w:bottom w:w="100" w:type="dxa"/>
              <w:right w:w="100" w:type="dxa"/>
            </w:tcMar>
          </w:tcPr>
          <w:p w14:paraId="00000852" w14:textId="77777777" w:rsidR="009D0D6F" w:rsidRPr="00C947CC" w:rsidRDefault="0094762E" w:rsidP="00003025">
            <w:pPr>
              <w:spacing w:line="276" w:lineRule="auto"/>
              <w:rPr>
                <w:sz w:val="20"/>
                <w:szCs w:val="20"/>
              </w:rPr>
            </w:pPr>
            <w:r w:rsidRPr="00C947CC">
              <w:rPr>
                <w:sz w:val="20"/>
                <w:szCs w:val="20"/>
              </w:rPr>
              <w:t>6.3</w:t>
            </w:r>
          </w:p>
        </w:tc>
        <w:tc>
          <w:tcPr>
            <w:tcW w:w="1689" w:type="dxa"/>
            <w:tcMar>
              <w:top w:w="100" w:type="dxa"/>
              <w:left w:w="100" w:type="dxa"/>
              <w:bottom w:w="100" w:type="dxa"/>
              <w:right w:w="100" w:type="dxa"/>
            </w:tcMar>
          </w:tcPr>
          <w:p w14:paraId="00000853" w14:textId="77777777" w:rsidR="009D0D6F" w:rsidRPr="00C947CC" w:rsidRDefault="0094762E" w:rsidP="00003025">
            <w:pPr>
              <w:spacing w:line="276" w:lineRule="auto"/>
              <w:rPr>
                <w:sz w:val="20"/>
                <w:szCs w:val="20"/>
              </w:rPr>
            </w:pPr>
            <w:r w:rsidRPr="00C947CC">
              <w:rPr>
                <w:sz w:val="20"/>
                <w:szCs w:val="20"/>
              </w:rPr>
              <w:t>10</w:t>
            </w:r>
          </w:p>
        </w:tc>
        <w:tc>
          <w:tcPr>
            <w:tcW w:w="1689" w:type="dxa"/>
            <w:tcMar>
              <w:top w:w="100" w:type="dxa"/>
              <w:left w:w="100" w:type="dxa"/>
              <w:bottom w:w="100" w:type="dxa"/>
              <w:right w:w="100" w:type="dxa"/>
            </w:tcMar>
          </w:tcPr>
          <w:p w14:paraId="00000854" w14:textId="77777777" w:rsidR="009D0D6F" w:rsidRPr="00C947CC" w:rsidRDefault="0094762E" w:rsidP="00003025">
            <w:pPr>
              <w:spacing w:line="276" w:lineRule="auto"/>
              <w:rPr>
                <w:sz w:val="20"/>
                <w:szCs w:val="20"/>
              </w:rPr>
            </w:pPr>
            <w:r w:rsidRPr="00C947CC">
              <w:rPr>
                <w:sz w:val="20"/>
                <w:szCs w:val="20"/>
              </w:rPr>
              <w:t>4</w:t>
            </w:r>
          </w:p>
        </w:tc>
      </w:tr>
      <w:tr w:rsidR="009D0D6F" w:rsidRPr="00C947CC" w14:paraId="779EF853" w14:textId="77777777" w:rsidTr="00045366">
        <w:trPr>
          <w:trHeight w:val="20"/>
        </w:trPr>
        <w:tc>
          <w:tcPr>
            <w:tcW w:w="2093" w:type="dxa"/>
            <w:tcMar>
              <w:top w:w="100" w:type="dxa"/>
              <w:left w:w="100" w:type="dxa"/>
              <w:bottom w:w="100" w:type="dxa"/>
              <w:right w:w="100" w:type="dxa"/>
            </w:tcMar>
          </w:tcPr>
          <w:p w14:paraId="00000855" w14:textId="77777777" w:rsidR="009D0D6F" w:rsidRPr="00C947CC" w:rsidRDefault="0094762E" w:rsidP="00003025">
            <w:pPr>
              <w:spacing w:line="276" w:lineRule="auto"/>
              <w:rPr>
                <w:sz w:val="20"/>
                <w:szCs w:val="20"/>
              </w:rPr>
            </w:pPr>
            <w:r w:rsidRPr="00C947CC">
              <w:rPr>
                <w:sz w:val="20"/>
                <w:szCs w:val="20"/>
              </w:rPr>
              <w:t>Puno</w:t>
            </w:r>
          </w:p>
        </w:tc>
        <w:tc>
          <w:tcPr>
            <w:tcW w:w="1371" w:type="dxa"/>
            <w:tcMar>
              <w:top w:w="100" w:type="dxa"/>
              <w:left w:w="100" w:type="dxa"/>
              <w:bottom w:w="100" w:type="dxa"/>
              <w:right w:w="100" w:type="dxa"/>
            </w:tcMar>
          </w:tcPr>
          <w:p w14:paraId="00000856" w14:textId="77777777" w:rsidR="009D0D6F" w:rsidRPr="00C947CC" w:rsidRDefault="0094762E" w:rsidP="00003025">
            <w:pPr>
              <w:spacing w:line="276" w:lineRule="auto"/>
              <w:rPr>
                <w:sz w:val="20"/>
                <w:szCs w:val="20"/>
              </w:rPr>
            </w:pPr>
            <w:r w:rsidRPr="00C947CC">
              <w:rPr>
                <w:sz w:val="20"/>
                <w:szCs w:val="20"/>
              </w:rPr>
              <w:t>13</w:t>
            </w:r>
          </w:p>
        </w:tc>
        <w:tc>
          <w:tcPr>
            <w:tcW w:w="1660" w:type="dxa"/>
            <w:tcMar>
              <w:top w:w="100" w:type="dxa"/>
              <w:left w:w="100" w:type="dxa"/>
              <w:bottom w:w="100" w:type="dxa"/>
              <w:right w:w="100" w:type="dxa"/>
            </w:tcMar>
          </w:tcPr>
          <w:p w14:paraId="00000857" w14:textId="77777777" w:rsidR="009D0D6F" w:rsidRPr="00C947CC" w:rsidRDefault="0094762E" w:rsidP="00003025">
            <w:pPr>
              <w:spacing w:line="276" w:lineRule="auto"/>
              <w:rPr>
                <w:sz w:val="20"/>
                <w:szCs w:val="20"/>
              </w:rPr>
            </w:pPr>
            <w:r w:rsidRPr="00C947CC">
              <w:rPr>
                <w:sz w:val="20"/>
                <w:szCs w:val="20"/>
              </w:rPr>
              <w:t>5.8</w:t>
            </w:r>
          </w:p>
        </w:tc>
        <w:tc>
          <w:tcPr>
            <w:tcW w:w="1689" w:type="dxa"/>
            <w:tcMar>
              <w:top w:w="100" w:type="dxa"/>
              <w:left w:w="100" w:type="dxa"/>
              <w:bottom w:w="100" w:type="dxa"/>
              <w:right w:w="100" w:type="dxa"/>
            </w:tcMar>
          </w:tcPr>
          <w:p w14:paraId="00000858" w14:textId="77777777" w:rsidR="009D0D6F" w:rsidRPr="00C947CC" w:rsidRDefault="0094762E" w:rsidP="00003025">
            <w:pPr>
              <w:spacing w:line="276" w:lineRule="auto"/>
              <w:rPr>
                <w:sz w:val="20"/>
                <w:szCs w:val="20"/>
              </w:rPr>
            </w:pPr>
            <w:r w:rsidRPr="00C947CC">
              <w:rPr>
                <w:sz w:val="20"/>
                <w:szCs w:val="20"/>
              </w:rPr>
              <w:t>11</w:t>
            </w:r>
          </w:p>
        </w:tc>
        <w:tc>
          <w:tcPr>
            <w:tcW w:w="1689" w:type="dxa"/>
            <w:tcMar>
              <w:top w:w="100" w:type="dxa"/>
              <w:left w:w="100" w:type="dxa"/>
              <w:bottom w:w="100" w:type="dxa"/>
              <w:right w:w="100" w:type="dxa"/>
            </w:tcMar>
          </w:tcPr>
          <w:p w14:paraId="00000859" w14:textId="77777777" w:rsidR="009D0D6F" w:rsidRPr="00C947CC" w:rsidRDefault="0094762E" w:rsidP="00003025">
            <w:pPr>
              <w:spacing w:line="276" w:lineRule="auto"/>
              <w:rPr>
                <w:sz w:val="20"/>
                <w:szCs w:val="20"/>
              </w:rPr>
            </w:pPr>
            <w:r w:rsidRPr="00C947CC">
              <w:rPr>
                <w:sz w:val="20"/>
                <w:szCs w:val="20"/>
              </w:rPr>
              <w:t>2</w:t>
            </w:r>
          </w:p>
        </w:tc>
      </w:tr>
      <w:tr w:rsidR="009D0D6F" w:rsidRPr="00C947CC" w14:paraId="28A97061" w14:textId="77777777" w:rsidTr="00045366">
        <w:trPr>
          <w:trHeight w:val="20"/>
        </w:trPr>
        <w:tc>
          <w:tcPr>
            <w:tcW w:w="2093" w:type="dxa"/>
            <w:tcMar>
              <w:top w:w="100" w:type="dxa"/>
              <w:left w:w="100" w:type="dxa"/>
              <w:bottom w:w="100" w:type="dxa"/>
              <w:right w:w="100" w:type="dxa"/>
            </w:tcMar>
          </w:tcPr>
          <w:p w14:paraId="0000085A" w14:textId="77777777" w:rsidR="009D0D6F" w:rsidRPr="00C947CC" w:rsidRDefault="0094762E" w:rsidP="00003025">
            <w:pPr>
              <w:spacing w:line="276" w:lineRule="auto"/>
              <w:rPr>
                <w:sz w:val="20"/>
                <w:szCs w:val="20"/>
              </w:rPr>
            </w:pPr>
            <w:r w:rsidRPr="00C947CC">
              <w:rPr>
                <w:sz w:val="20"/>
                <w:szCs w:val="20"/>
              </w:rPr>
              <w:t>Huancavelica</w:t>
            </w:r>
          </w:p>
        </w:tc>
        <w:tc>
          <w:tcPr>
            <w:tcW w:w="1371" w:type="dxa"/>
            <w:tcMar>
              <w:top w:w="100" w:type="dxa"/>
              <w:left w:w="100" w:type="dxa"/>
              <w:bottom w:w="100" w:type="dxa"/>
              <w:right w:w="100" w:type="dxa"/>
            </w:tcMar>
          </w:tcPr>
          <w:p w14:paraId="0000085B" w14:textId="77777777" w:rsidR="009D0D6F" w:rsidRPr="00C947CC" w:rsidRDefault="0094762E" w:rsidP="00003025">
            <w:pPr>
              <w:spacing w:line="276" w:lineRule="auto"/>
              <w:rPr>
                <w:sz w:val="20"/>
                <w:szCs w:val="20"/>
              </w:rPr>
            </w:pPr>
            <w:r w:rsidRPr="00C947CC">
              <w:rPr>
                <w:sz w:val="20"/>
                <w:szCs w:val="20"/>
              </w:rPr>
              <w:t>11</w:t>
            </w:r>
          </w:p>
        </w:tc>
        <w:tc>
          <w:tcPr>
            <w:tcW w:w="1660" w:type="dxa"/>
            <w:tcMar>
              <w:top w:w="100" w:type="dxa"/>
              <w:left w:w="100" w:type="dxa"/>
              <w:bottom w:w="100" w:type="dxa"/>
              <w:right w:w="100" w:type="dxa"/>
            </w:tcMar>
          </w:tcPr>
          <w:p w14:paraId="0000085C" w14:textId="77777777" w:rsidR="009D0D6F" w:rsidRPr="00C947CC" w:rsidRDefault="0094762E" w:rsidP="00003025">
            <w:pPr>
              <w:spacing w:line="276" w:lineRule="auto"/>
              <w:rPr>
                <w:sz w:val="20"/>
                <w:szCs w:val="20"/>
              </w:rPr>
            </w:pPr>
            <w:r w:rsidRPr="00C947CC">
              <w:rPr>
                <w:sz w:val="20"/>
                <w:szCs w:val="20"/>
              </w:rPr>
              <w:t>4.9</w:t>
            </w:r>
          </w:p>
        </w:tc>
        <w:tc>
          <w:tcPr>
            <w:tcW w:w="1689" w:type="dxa"/>
            <w:tcMar>
              <w:top w:w="100" w:type="dxa"/>
              <w:left w:w="100" w:type="dxa"/>
              <w:bottom w:w="100" w:type="dxa"/>
              <w:right w:w="100" w:type="dxa"/>
            </w:tcMar>
          </w:tcPr>
          <w:p w14:paraId="0000085D" w14:textId="77777777" w:rsidR="009D0D6F" w:rsidRPr="00C947CC" w:rsidRDefault="0094762E" w:rsidP="00003025">
            <w:pPr>
              <w:spacing w:line="276" w:lineRule="auto"/>
              <w:rPr>
                <w:sz w:val="20"/>
                <w:szCs w:val="20"/>
              </w:rPr>
            </w:pPr>
            <w:r w:rsidRPr="00C947CC">
              <w:rPr>
                <w:sz w:val="20"/>
                <w:szCs w:val="20"/>
              </w:rPr>
              <w:t>7</w:t>
            </w:r>
          </w:p>
        </w:tc>
        <w:tc>
          <w:tcPr>
            <w:tcW w:w="1689" w:type="dxa"/>
            <w:tcMar>
              <w:top w:w="100" w:type="dxa"/>
              <w:left w:w="100" w:type="dxa"/>
              <w:bottom w:w="100" w:type="dxa"/>
              <w:right w:w="100" w:type="dxa"/>
            </w:tcMar>
          </w:tcPr>
          <w:p w14:paraId="0000085E" w14:textId="77777777" w:rsidR="009D0D6F" w:rsidRPr="00C947CC" w:rsidRDefault="0094762E" w:rsidP="00003025">
            <w:pPr>
              <w:spacing w:line="276" w:lineRule="auto"/>
              <w:rPr>
                <w:sz w:val="20"/>
                <w:szCs w:val="20"/>
              </w:rPr>
            </w:pPr>
            <w:r w:rsidRPr="00C947CC">
              <w:rPr>
                <w:sz w:val="20"/>
                <w:szCs w:val="20"/>
              </w:rPr>
              <w:t>4</w:t>
            </w:r>
          </w:p>
        </w:tc>
      </w:tr>
      <w:tr w:rsidR="009D0D6F" w:rsidRPr="00C947CC" w14:paraId="07490632" w14:textId="77777777" w:rsidTr="00045366">
        <w:trPr>
          <w:trHeight w:val="20"/>
        </w:trPr>
        <w:tc>
          <w:tcPr>
            <w:tcW w:w="2093" w:type="dxa"/>
            <w:tcMar>
              <w:top w:w="100" w:type="dxa"/>
              <w:left w:w="100" w:type="dxa"/>
              <w:bottom w:w="100" w:type="dxa"/>
              <w:right w:w="100" w:type="dxa"/>
            </w:tcMar>
          </w:tcPr>
          <w:p w14:paraId="0000085F" w14:textId="77777777" w:rsidR="009D0D6F" w:rsidRPr="00C947CC" w:rsidRDefault="0094762E" w:rsidP="00003025">
            <w:pPr>
              <w:spacing w:line="276" w:lineRule="auto"/>
              <w:rPr>
                <w:sz w:val="20"/>
                <w:szCs w:val="20"/>
              </w:rPr>
            </w:pPr>
            <w:r w:rsidRPr="00C947CC">
              <w:rPr>
                <w:sz w:val="20"/>
                <w:szCs w:val="20"/>
              </w:rPr>
              <w:t>Ayacucho</w:t>
            </w:r>
          </w:p>
        </w:tc>
        <w:tc>
          <w:tcPr>
            <w:tcW w:w="1371" w:type="dxa"/>
            <w:tcMar>
              <w:top w:w="100" w:type="dxa"/>
              <w:left w:w="100" w:type="dxa"/>
              <w:bottom w:w="100" w:type="dxa"/>
              <w:right w:w="100" w:type="dxa"/>
            </w:tcMar>
          </w:tcPr>
          <w:p w14:paraId="00000860" w14:textId="77777777" w:rsidR="009D0D6F" w:rsidRPr="00C947CC" w:rsidRDefault="0094762E" w:rsidP="00003025">
            <w:pPr>
              <w:spacing w:line="276" w:lineRule="auto"/>
              <w:rPr>
                <w:sz w:val="20"/>
                <w:szCs w:val="20"/>
              </w:rPr>
            </w:pPr>
            <w:r w:rsidRPr="00C947CC">
              <w:rPr>
                <w:sz w:val="20"/>
                <w:szCs w:val="20"/>
              </w:rPr>
              <w:t>10</w:t>
            </w:r>
          </w:p>
        </w:tc>
        <w:tc>
          <w:tcPr>
            <w:tcW w:w="1660" w:type="dxa"/>
            <w:tcMar>
              <w:top w:w="100" w:type="dxa"/>
              <w:left w:w="100" w:type="dxa"/>
              <w:bottom w:w="100" w:type="dxa"/>
              <w:right w:w="100" w:type="dxa"/>
            </w:tcMar>
          </w:tcPr>
          <w:p w14:paraId="00000861" w14:textId="77777777" w:rsidR="009D0D6F" w:rsidRPr="00C947CC" w:rsidRDefault="0094762E" w:rsidP="00003025">
            <w:pPr>
              <w:spacing w:line="276" w:lineRule="auto"/>
              <w:rPr>
                <w:sz w:val="20"/>
                <w:szCs w:val="20"/>
              </w:rPr>
            </w:pPr>
            <w:r w:rsidRPr="00C947CC">
              <w:rPr>
                <w:sz w:val="20"/>
                <w:szCs w:val="20"/>
              </w:rPr>
              <w:t>4.5</w:t>
            </w:r>
          </w:p>
        </w:tc>
        <w:tc>
          <w:tcPr>
            <w:tcW w:w="1689" w:type="dxa"/>
            <w:tcMar>
              <w:top w:w="100" w:type="dxa"/>
              <w:left w:w="100" w:type="dxa"/>
              <w:bottom w:w="100" w:type="dxa"/>
              <w:right w:w="100" w:type="dxa"/>
            </w:tcMar>
          </w:tcPr>
          <w:p w14:paraId="00000862" w14:textId="77777777" w:rsidR="009D0D6F" w:rsidRPr="00C947CC" w:rsidRDefault="0094762E" w:rsidP="00003025">
            <w:pPr>
              <w:spacing w:line="276" w:lineRule="auto"/>
              <w:rPr>
                <w:sz w:val="20"/>
                <w:szCs w:val="20"/>
              </w:rPr>
            </w:pPr>
            <w:r w:rsidRPr="00C947CC">
              <w:rPr>
                <w:sz w:val="20"/>
                <w:szCs w:val="20"/>
              </w:rPr>
              <w:t>10</w:t>
            </w:r>
          </w:p>
        </w:tc>
        <w:tc>
          <w:tcPr>
            <w:tcW w:w="1689" w:type="dxa"/>
            <w:tcMar>
              <w:top w:w="100" w:type="dxa"/>
              <w:left w:w="100" w:type="dxa"/>
              <w:bottom w:w="100" w:type="dxa"/>
              <w:right w:w="100" w:type="dxa"/>
            </w:tcMar>
          </w:tcPr>
          <w:p w14:paraId="00000863" w14:textId="77777777" w:rsidR="009D0D6F" w:rsidRPr="00C947CC" w:rsidRDefault="0094762E" w:rsidP="00003025">
            <w:pPr>
              <w:spacing w:line="276" w:lineRule="auto"/>
              <w:rPr>
                <w:sz w:val="20"/>
                <w:szCs w:val="20"/>
              </w:rPr>
            </w:pPr>
            <w:r w:rsidRPr="00C947CC">
              <w:rPr>
                <w:sz w:val="20"/>
                <w:szCs w:val="20"/>
              </w:rPr>
              <w:t>0</w:t>
            </w:r>
          </w:p>
        </w:tc>
      </w:tr>
      <w:tr w:rsidR="009D0D6F" w:rsidRPr="00C947CC" w14:paraId="177F4E2F" w14:textId="77777777" w:rsidTr="00045366">
        <w:trPr>
          <w:trHeight w:val="20"/>
        </w:trPr>
        <w:tc>
          <w:tcPr>
            <w:tcW w:w="2093" w:type="dxa"/>
            <w:tcMar>
              <w:top w:w="100" w:type="dxa"/>
              <w:left w:w="100" w:type="dxa"/>
              <w:bottom w:w="100" w:type="dxa"/>
              <w:right w:w="100" w:type="dxa"/>
            </w:tcMar>
          </w:tcPr>
          <w:p w14:paraId="00000864" w14:textId="77777777" w:rsidR="009D0D6F" w:rsidRPr="00C947CC" w:rsidRDefault="0094762E" w:rsidP="00003025">
            <w:pPr>
              <w:spacing w:line="276" w:lineRule="auto"/>
              <w:rPr>
                <w:sz w:val="20"/>
                <w:szCs w:val="20"/>
              </w:rPr>
            </w:pPr>
            <w:r w:rsidRPr="00C947CC">
              <w:rPr>
                <w:sz w:val="20"/>
                <w:szCs w:val="20"/>
              </w:rPr>
              <w:t>Junín</w:t>
            </w:r>
          </w:p>
        </w:tc>
        <w:tc>
          <w:tcPr>
            <w:tcW w:w="1371" w:type="dxa"/>
            <w:tcMar>
              <w:top w:w="100" w:type="dxa"/>
              <w:left w:w="100" w:type="dxa"/>
              <w:bottom w:w="100" w:type="dxa"/>
              <w:right w:w="100" w:type="dxa"/>
            </w:tcMar>
          </w:tcPr>
          <w:p w14:paraId="00000865" w14:textId="77777777" w:rsidR="009D0D6F" w:rsidRPr="00C947CC" w:rsidRDefault="0094762E" w:rsidP="00003025">
            <w:pPr>
              <w:spacing w:line="276" w:lineRule="auto"/>
              <w:rPr>
                <w:sz w:val="20"/>
                <w:szCs w:val="20"/>
              </w:rPr>
            </w:pPr>
            <w:r w:rsidRPr="00C947CC">
              <w:rPr>
                <w:sz w:val="20"/>
                <w:szCs w:val="20"/>
              </w:rPr>
              <w:t>10</w:t>
            </w:r>
          </w:p>
        </w:tc>
        <w:tc>
          <w:tcPr>
            <w:tcW w:w="1660" w:type="dxa"/>
            <w:tcMar>
              <w:top w:w="100" w:type="dxa"/>
              <w:left w:w="100" w:type="dxa"/>
              <w:bottom w:w="100" w:type="dxa"/>
              <w:right w:w="100" w:type="dxa"/>
            </w:tcMar>
          </w:tcPr>
          <w:p w14:paraId="00000866" w14:textId="77777777" w:rsidR="009D0D6F" w:rsidRPr="00C947CC" w:rsidRDefault="0094762E" w:rsidP="00003025">
            <w:pPr>
              <w:spacing w:line="276" w:lineRule="auto"/>
              <w:rPr>
                <w:sz w:val="20"/>
                <w:szCs w:val="20"/>
              </w:rPr>
            </w:pPr>
            <w:r w:rsidRPr="00C947CC">
              <w:rPr>
                <w:sz w:val="20"/>
                <w:szCs w:val="20"/>
              </w:rPr>
              <w:t>4.5</w:t>
            </w:r>
          </w:p>
        </w:tc>
        <w:tc>
          <w:tcPr>
            <w:tcW w:w="1689" w:type="dxa"/>
            <w:tcMar>
              <w:top w:w="100" w:type="dxa"/>
              <w:left w:w="100" w:type="dxa"/>
              <w:bottom w:w="100" w:type="dxa"/>
              <w:right w:w="100" w:type="dxa"/>
            </w:tcMar>
          </w:tcPr>
          <w:p w14:paraId="00000867" w14:textId="77777777" w:rsidR="009D0D6F" w:rsidRPr="00C947CC" w:rsidRDefault="0094762E" w:rsidP="00003025">
            <w:pPr>
              <w:spacing w:line="276" w:lineRule="auto"/>
              <w:rPr>
                <w:sz w:val="20"/>
                <w:szCs w:val="20"/>
              </w:rPr>
            </w:pPr>
            <w:r w:rsidRPr="00C947CC">
              <w:rPr>
                <w:sz w:val="20"/>
                <w:szCs w:val="20"/>
              </w:rPr>
              <w:t>9</w:t>
            </w:r>
          </w:p>
        </w:tc>
        <w:tc>
          <w:tcPr>
            <w:tcW w:w="1689" w:type="dxa"/>
            <w:tcMar>
              <w:top w:w="100" w:type="dxa"/>
              <w:left w:w="100" w:type="dxa"/>
              <w:bottom w:w="100" w:type="dxa"/>
              <w:right w:w="100" w:type="dxa"/>
            </w:tcMar>
          </w:tcPr>
          <w:p w14:paraId="00000868" w14:textId="77777777" w:rsidR="009D0D6F" w:rsidRPr="00C947CC" w:rsidRDefault="0094762E" w:rsidP="00003025">
            <w:pPr>
              <w:spacing w:line="276" w:lineRule="auto"/>
              <w:rPr>
                <w:sz w:val="20"/>
                <w:szCs w:val="20"/>
              </w:rPr>
            </w:pPr>
            <w:r w:rsidRPr="00C947CC">
              <w:rPr>
                <w:sz w:val="20"/>
                <w:szCs w:val="20"/>
              </w:rPr>
              <w:t>1</w:t>
            </w:r>
          </w:p>
        </w:tc>
      </w:tr>
      <w:tr w:rsidR="009D0D6F" w:rsidRPr="00C947CC" w14:paraId="09E72663" w14:textId="77777777" w:rsidTr="00045366">
        <w:trPr>
          <w:trHeight w:val="20"/>
        </w:trPr>
        <w:tc>
          <w:tcPr>
            <w:tcW w:w="2093" w:type="dxa"/>
            <w:tcMar>
              <w:top w:w="100" w:type="dxa"/>
              <w:left w:w="100" w:type="dxa"/>
              <w:bottom w:w="100" w:type="dxa"/>
              <w:right w:w="100" w:type="dxa"/>
            </w:tcMar>
          </w:tcPr>
          <w:p w14:paraId="00000869" w14:textId="77777777" w:rsidR="009D0D6F" w:rsidRPr="00C947CC" w:rsidRDefault="0094762E" w:rsidP="00003025">
            <w:pPr>
              <w:spacing w:line="276" w:lineRule="auto"/>
              <w:rPr>
                <w:sz w:val="20"/>
                <w:szCs w:val="20"/>
              </w:rPr>
            </w:pPr>
            <w:r w:rsidRPr="00C947CC">
              <w:rPr>
                <w:sz w:val="20"/>
                <w:szCs w:val="20"/>
              </w:rPr>
              <w:t>Amazonas</w:t>
            </w:r>
          </w:p>
        </w:tc>
        <w:tc>
          <w:tcPr>
            <w:tcW w:w="1371" w:type="dxa"/>
            <w:tcMar>
              <w:top w:w="100" w:type="dxa"/>
              <w:left w:w="100" w:type="dxa"/>
              <w:bottom w:w="100" w:type="dxa"/>
              <w:right w:w="100" w:type="dxa"/>
            </w:tcMar>
          </w:tcPr>
          <w:p w14:paraId="0000086A" w14:textId="77777777" w:rsidR="009D0D6F" w:rsidRPr="00C947CC" w:rsidRDefault="0094762E" w:rsidP="00003025">
            <w:pPr>
              <w:spacing w:line="276" w:lineRule="auto"/>
              <w:rPr>
                <w:sz w:val="20"/>
                <w:szCs w:val="20"/>
              </w:rPr>
            </w:pPr>
            <w:r w:rsidRPr="00C947CC">
              <w:rPr>
                <w:sz w:val="20"/>
                <w:szCs w:val="20"/>
              </w:rPr>
              <w:t>9</w:t>
            </w:r>
          </w:p>
        </w:tc>
        <w:tc>
          <w:tcPr>
            <w:tcW w:w="1660" w:type="dxa"/>
            <w:tcMar>
              <w:top w:w="100" w:type="dxa"/>
              <w:left w:w="100" w:type="dxa"/>
              <w:bottom w:w="100" w:type="dxa"/>
              <w:right w:w="100" w:type="dxa"/>
            </w:tcMar>
          </w:tcPr>
          <w:p w14:paraId="0000086B" w14:textId="77777777" w:rsidR="009D0D6F" w:rsidRPr="00C947CC" w:rsidRDefault="0094762E" w:rsidP="00003025">
            <w:pPr>
              <w:spacing w:line="276" w:lineRule="auto"/>
              <w:rPr>
                <w:sz w:val="20"/>
                <w:szCs w:val="20"/>
              </w:rPr>
            </w:pPr>
            <w:r w:rsidRPr="00C947CC">
              <w:rPr>
                <w:sz w:val="20"/>
                <w:szCs w:val="20"/>
              </w:rPr>
              <w:t>4.0</w:t>
            </w:r>
          </w:p>
        </w:tc>
        <w:tc>
          <w:tcPr>
            <w:tcW w:w="1689" w:type="dxa"/>
            <w:tcMar>
              <w:top w:w="100" w:type="dxa"/>
              <w:left w:w="100" w:type="dxa"/>
              <w:bottom w:w="100" w:type="dxa"/>
              <w:right w:w="100" w:type="dxa"/>
            </w:tcMar>
          </w:tcPr>
          <w:p w14:paraId="0000086C" w14:textId="77777777" w:rsidR="009D0D6F" w:rsidRPr="00C947CC" w:rsidRDefault="0094762E" w:rsidP="00003025">
            <w:pPr>
              <w:spacing w:line="276" w:lineRule="auto"/>
              <w:rPr>
                <w:sz w:val="20"/>
                <w:szCs w:val="20"/>
              </w:rPr>
            </w:pPr>
            <w:r w:rsidRPr="00C947CC">
              <w:rPr>
                <w:sz w:val="20"/>
                <w:szCs w:val="20"/>
              </w:rPr>
              <w:t>6</w:t>
            </w:r>
          </w:p>
        </w:tc>
        <w:tc>
          <w:tcPr>
            <w:tcW w:w="1689" w:type="dxa"/>
            <w:tcMar>
              <w:top w:w="100" w:type="dxa"/>
              <w:left w:w="100" w:type="dxa"/>
              <w:bottom w:w="100" w:type="dxa"/>
              <w:right w:w="100" w:type="dxa"/>
            </w:tcMar>
          </w:tcPr>
          <w:p w14:paraId="0000086D" w14:textId="77777777" w:rsidR="009D0D6F" w:rsidRPr="00C947CC" w:rsidRDefault="0094762E" w:rsidP="00003025">
            <w:pPr>
              <w:spacing w:line="276" w:lineRule="auto"/>
              <w:rPr>
                <w:sz w:val="20"/>
                <w:szCs w:val="20"/>
              </w:rPr>
            </w:pPr>
            <w:r w:rsidRPr="00C947CC">
              <w:rPr>
                <w:sz w:val="20"/>
                <w:szCs w:val="20"/>
              </w:rPr>
              <w:t>3</w:t>
            </w:r>
          </w:p>
        </w:tc>
      </w:tr>
      <w:tr w:rsidR="009D0D6F" w:rsidRPr="00C947CC" w14:paraId="03B8581E" w14:textId="77777777" w:rsidTr="00045366">
        <w:trPr>
          <w:trHeight w:val="20"/>
        </w:trPr>
        <w:tc>
          <w:tcPr>
            <w:tcW w:w="2093" w:type="dxa"/>
            <w:tcMar>
              <w:top w:w="100" w:type="dxa"/>
              <w:left w:w="100" w:type="dxa"/>
              <w:bottom w:w="100" w:type="dxa"/>
              <w:right w:w="100" w:type="dxa"/>
            </w:tcMar>
          </w:tcPr>
          <w:p w14:paraId="0000086E" w14:textId="77777777" w:rsidR="009D0D6F" w:rsidRPr="00C947CC" w:rsidRDefault="0094762E" w:rsidP="00003025">
            <w:pPr>
              <w:spacing w:line="276" w:lineRule="auto"/>
              <w:rPr>
                <w:sz w:val="20"/>
                <w:szCs w:val="20"/>
              </w:rPr>
            </w:pPr>
            <w:r w:rsidRPr="00C947CC">
              <w:rPr>
                <w:sz w:val="20"/>
                <w:szCs w:val="20"/>
              </w:rPr>
              <w:t>Cajamarca</w:t>
            </w:r>
          </w:p>
        </w:tc>
        <w:tc>
          <w:tcPr>
            <w:tcW w:w="1371" w:type="dxa"/>
            <w:tcMar>
              <w:top w:w="100" w:type="dxa"/>
              <w:left w:w="100" w:type="dxa"/>
              <w:bottom w:w="100" w:type="dxa"/>
              <w:right w:w="100" w:type="dxa"/>
            </w:tcMar>
          </w:tcPr>
          <w:p w14:paraId="0000086F" w14:textId="77777777" w:rsidR="009D0D6F" w:rsidRPr="00C947CC" w:rsidRDefault="0094762E" w:rsidP="00003025">
            <w:pPr>
              <w:spacing w:line="276" w:lineRule="auto"/>
              <w:rPr>
                <w:sz w:val="20"/>
                <w:szCs w:val="20"/>
              </w:rPr>
            </w:pPr>
            <w:r w:rsidRPr="00C947CC">
              <w:rPr>
                <w:sz w:val="20"/>
                <w:szCs w:val="20"/>
              </w:rPr>
              <w:t>9</w:t>
            </w:r>
          </w:p>
        </w:tc>
        <w:tc>
          <w:tcPr>
            <w:tcW w:w="1660" w:type="dxa"/>
            <w:tcMar>
              <w:top w:w="100" w:type="dxa"/>
              <w:left w:w="100" w:type="dxa"/>
              <w:bottom w:w="100" w:type="dxa"/>
              <w:right w:w="100" w:type="dxa"/>
            </w:tcMar>
          </w:tcPr>
          <w:p w14:paraId="00000870" w14:textId="77777777" w:rsidR="009D0D6F" w:rsidRPr="00C947CC" w:rsidRDefault="0094762E" w:rsidP="00003025">
            <w:pPr>
              <w:spacing w:line="276" w:lineRule="auto"/>
              <w:rPr>
                <w:sz w:val="20"/>
                <w:szCs w:val="20"/>
              </w:rPr>
            </w:pPr>
            <w:r w:rsidRPr="00C947CC">
              <w:rPr>
                <w:sz w:val="20"/>
                <w:szCs w:val="20"/>
              </w:rPr>
              <w:t>4.0</w:t>
            </w:r>
          </w:p>
        </w:tc>
        <w:tc>
          <w:tcPr>
            <w:tcW w:w="1689" w:type="dxa"/>
            <w:tcMar>
              <w:top w:w="100" w:type="dxa"/>
              <w:left w:w="100" w:type="dxa"/>
              <w:bottom w:w="100" w:type="dxa"/>
              <w:right w:w="100" w:type="dxa"/>
            </w:tcMar>
          </w:tcPr>
          <w:p w14:paraId="00000871" w14:textId="77777777" w:rsidR="009D0D6F" w:rsidRPr="00C947CC" w:rsidRDefault="0094762E" w:rsidP="00003025">
            <w:pPr>
              <w:spacing w:line="276" w:lineRule="auto"/>
              <w:rPr>
                <w:sz w:val="20"/>
                <w:szCs w:val="20"/>
              </w:rPr>
            </w:pPr>
            <w:r w:rsidRPr="00C947CC">
              <w:rPr>
                <w:sz w:val="20"/>
                <w:szCs w:val="20"/>
              </w:rPr>
              <w:t>4</w:t>
            </w:r>
          </w:p>
        </w:tc>
        <w:tc>
          <w:tcPr>
            <w:tcW w:w="1689" w:type="dxa"/>
            <w:tcMar>
              <w:top w:w="100" w:type="dxa"/>
              <w:left w:w="100" w:type="dxa"/>
              <w:bottom w:w="100" w:type="dxa"/>
              <w:right w:w="100" w:type="dxa"/>
            </w:tcMar>
          </w:tcPr>
          <w:p w14:paraId="00000872" w14:textId="77777777" w:rsidR="009D0D6F" w:rsidRPr="00C947CC" w:rsidRDefault="0094762E" w:rsidP="00003025">
            <w:pPr>
              <w:spacing w:line="276" w:lineRule="auto"/>
              <w:rPr>
                <w:sz w:val="20"/>
                <w:szCs w:val="20"/>
              </w:rPr>
            </w:pPr>
            <w:r w:rsidRPr="00C947CC">
              <w:rPr>
                <w:sz w:val="20"/>
                <w:szCs w:val="20"/>
              </w:rPr>
              <w:t>5</w:t>
            </w:r>
          </w:p>
        </w:tc>
      </w:tr>
      <w:tr w:rsidR="009D0D6F" w:rsidRPr="00C947CC" w14:paraId="52193A8F" w14:textId="77777777" w:rsidTr="00045366">
        <w:trPr>
          <w:trHeight w:val="20"/>
        </w:trPr>
        <w:tc>
          <w:tcPr>
            <w:tcW w:w="2093" w:type="dxa"/>
            <w:tcMar>
              <w:top w:w="100" w:type="dxa"/>
              <w:left w:w="100" w:type="dxa"/>
              <w:bottom w:w="100" w:type="dxa"/>
              <w:right w:w="100" w:type="dxa"/>
            </w:tcMar>
          </w:tcPr>
          <w:p w14:paraId="00000873" w14:textId="77777777" w:rsidR="009D0D6F" w:rsidRPr="00C947CC" w:rsidRDefault="0094762E" w:rsidP="00003025">
            <w:pPr>
              <w:spacing w:line="276" w:lineRule="auto"/>
              <w:rPr>
                <w:sz w:val="20"/>
                <w:szCs w:val="20"/>
              </w:rPr>
            </w:pPr>
            <w:r w:rsidRPr="00C947CC">
              <w:rPr>
                <w:sz w:val="20"/>
                <w:szCs w:val="20"/>
              </w:rPr>
              <w:t>San Martín</w:t>
            </w:r>
          </w:p>
        </w:tc>
        <w:tc>
          <w:tcPr>
            <w:tcW w:w="1371" w:type="dxa"/>
            <w:tcMar>
              <w:top w:w="100" w:type="dxa"/>
              <w:left w:w="100" w:type="dxa"/>
              <w:bottom w:w="100" w:type="dxa"/>
              <w:right w:w="100" w:type="dxa"/>
            </w:tcMar>
          </w:tcPr>
          <w:p w14:paraId="00000874" w14:textId="77777777" w:rsidR="009D0D6F" w:rsidRPr="00C947CC" w:rsidRDefault="0094762E" w:rsidP="00003025">
            <w:pPr>
              <w:spacing w:line="276" w:lineRule="auto"/>
              <w:rPr>
                <w:sz w:val="20"/>
                <w:szCs w:val="20"/>
              </w:rPr>
            </w:pPr>
            <w:r w:rsidRPr="00C947CC">
              <w:rPr>
                <w:sz w:val="20"/>
                <w:szCs w:val="20"/>
              </w:rPr>
              <w:t>8</w:t>
            </w:r>
          </w:p>
        </w:tc>
        <w:tc>
          <w:tcPr>
            <w:tcW w:w="1660" w:type="dxa"/>
            <w:tcMar>
              <w:top w:w="100" w:type="dxa"/>
              <w:left w:w="100" w:type="dxa"/>
              <w:bottom w:w="100" w:type="dxa"/>
              <w:right w:w="100" w:type="dxa"/>
            </w:tcMar>
          </w:tcPr>
          <w:p w14:paraId="00000875" w14:textId="77777777" w:rsidR="009D0D6F" w:rsidRPr="00C947CC" w:rsidRDefault="0094762E" w:rsidP="00003025">
            <w:pPr>
              <w:spacing w:line="276" w:lineRule="auto"/>
              <w:rPr>
                <w:sz w:val="20"/>
                <w:szCs w:val="20"/>
              </w:rPr>
            </w:pPr>
            <w:r w:rsidRPr="00C947CC">
              <w:rPr>
                <w:sz w:val="20"/>
                <w:szCs w:val="20"/>
              </w:rPr>
              <w:t>3.6</w:t>
            </w:r>
          </w:p>
        </w:tc>
        <w:tc>
          <w:tcPr>
            <w:tcW w:w="1689" w:type="dxa"/>
            <w:tcMar>
              <w:top w:w="100" w:type="dxa"/>
              <w:left w:w="100" w:type="dxa"/>
              <w:bottom w:w="100" w:type="dxa"/>
              <w:right w:w="100" w:type="dxa"/>
            </w:tcMar>
          </w:tcPr>
          <w:p w14:paraId="00000876" w14:textId="77777777" w:rsidR="009D0D6F" w:rsidRPr="00C947CC" w:rsidRDefault="0094762E" w:rsidP="00003025">
            <w:pPr>
              <w:spacing w:line="276" w:lineRule="auto"/>
              <w:rPr>
                <w:sz w:val="20"/>
                <w:szCs w:val="20"/>
              </w:rPr>
            </w:pPr>
            <w:r w:rsidRPr="00C947CC">
              <w:rPr>
                <w:sz w:val="20"/>
                <w:szCs w:val="20"/>
              </w:rPr>
              <w:t>7</w:t>
            </w:r>
          </w:p>
        </w:tc>
        <w:tc>
          <w:tcPr>
            <w:tcW w:w="1689" w:type="dxa"/>
            <w:tcMar>
              <w:top w:w="100" w:type="dxa"/>
              <w:left w:w="100" w:type="dxa"/>
              <w:bottom w:w="100" w:type="dxa"/>
              <w:right w:w="100" w:type="dxa"/>
            </w:tcMar>
          </w:tcPr>
          <w:p w14:paraId="00000877" w14:textId="77777777" w:rsidR="009D0D6F" w:rsidRPr="00C947CC" w:rsidRDefault="0094762E" w:rsidP="00003025">
            <w:pPr>
              <w:spacing w:line="276" w:lineRule="auto"/>
              <w:rPr>
                <w:sz w:val="20"/>
                <w:szCs w:val="20"/>
              </w:rPr>
            </w:pPr>
            <w:r w:rsidRPr="00C947CC">
              <w:rPr>
                <w:sz w:val="20"/>
                <w:szCs w:val="20"/>
              </w:rPr>
              <w:t>1</w:t>
            </w:r>
          </w:p>
        </w:tc>
      </w:tr>
      <w:tr w:rsidR="009D0D6F" w:rsidRPr="00C947CC" w14:paraId="2CE85A9D" w14:textId="77777777" w:rsidTr="00045366">
        <w:trPr>
          <w:trHeight w:val="20"/>
        </w:trPr>
        <w:tc>
          <w:tcPr>
            <w:tcW w:w="2093" w:type="dxa"/>
            <w:tcMar>
              <w:top w:w="100" w:type="dxa"/>
              <w:left w:w="100" w:type="dxa"/>
              <w:bottom w:w="100" w:type="dxa"/>
              <w:right w:w="100" w:type="dxa"/>
            </w:tcMar>
          </w:tcPr>
          <w:p w14:paraId="00000878" w14:textId="77777777" w:rsidR="009D0D6F" w:rsidRPr="00C947CC" w:rsidRDefault="0094762E" w:rsidP="00003025">
            <w:pPr>
              <w:spacing w:line="276" w:lineRule="auto"/>
              <w:rPr>
                <w:sz w:val="20"/>
                <w:szCs w:val="20"/>
              </w:rPr>
            </w:pPr>
            <w:r w:rsidRPr="00C947CC">
              <w:rPr>
                <w:sz w:val="20"/>
                <w:szCs w:val="20"/>
              </w:rPr>
              <w:t>Multirregional</w:t>
            </w:r>
          </w:p>
        </w:tc>
        <w:tc>
          <w:tcPr>
            <w:tcW w:w="1371" w:type="dxa"/>
            <w:tcMar>
              <w:top w:w="100" w:type="dxa"/>
              <w:left w:w="100" w:type="dxa"/>
              <w:bottom w:w="100" w:type="dxa"/>
              <w:right w:w="100" w:type="dxa"/>
            </w:tcMar>
          </w:tcPr>
          <w:p w14:paraId="00000879" w14:textId="77777777" w:rsidR="009D0D6F" w:rsidRPr="00C947CC" w:rsidRDefault="0094762E" w:rsidP="00003025">
            <w:pPr>
              <w:spacing w:line="276" w:lineRule="auto"/>
              <w:rPr>
                <w:sz w:val="20"/>
                <w:szCs w:val="20"/>
              </w:rPr>
            </w:pPr>
            <w:r w:rsidRPr="00C947CC">
              <w:rPr>
                <w:sz w:val="20"/>
                <w:szCs w:val="20"/>
              </w:rPr>
              <w:t>8</w:t>
            </w:r>
          </w:p>
        </w:tc>
        <w:tc>
          <w:tcPr>
            <w:tcW w:w="1660" w:type="dxa"/>
            <w:tcMar>
              <w:top w:w="100" w:type="dxa"/>
              <w:left w:w="100" w:type="dxa"/>
              <w:bottom w:w="100" w:type="dxa"/>
              <w:right w:w="100" w:type="dxa"/>
            </w:tcMar>
          </w:tcPr>
          <w:p w14:paraId="0000087A" w14:textId="77777777" w:rsidR="009D0D6F" w:rsidRPr="00C947CC" w:rsidRDefault="0094762E" w:rsidP="00003025">
            <w:pPr>
              <w:spacing w:line="276" w:lineRule="auto"/>
              <w:rPr>
                <w:sz w:val="20"/>
                <w:szCs w:val="20"/>
              </w:rPr>
            </w:pPr>
            <w:r w:rsidRPr="00C947CC">
              <w:rPr>
                <w:sz w:val="20"/>
                <w:szCs w:val="20"/>
              </w:rPr>
              <w:t>3.6</w:t>
            </w:r>
          </w:p>
        </w:tc>
        <w:tc>
          <w:tcPr>
            <w:tcW w:w="1689" w:type="dxa"/>
            <w:tcMar>
              <w:top w:w="100" w:type="dxa"/>
              <w:left w:w="100" w:type="dxa"/>
              <w:bottom w:w="100" w:type="dxa"/>
              <w:right w:w="100" w:type="dxa"/>
            </w:tcMar>
          </w:tcPr>
          <w:p w14:paraId="0000087B" w14:textId="77777777" w:rsidR="009D0D6F" w:rsidRPr="00C947CC" w:rsidRDefault="0094762E" w:rsidP="00003025">
            <w:pPr>
              <w:spacing w:line="276" w:lineRule="auto"/>
              <w:rPr>
                <w:sz w:val="20"/>
                <w:szCs w:val="20"/>
              </w:rPr>
            </w:pPr>
            <w:r w:rsidRPr="00C947CC">
              <w:rPr>
                <w:sz w:val="20"/>
                <w:szCs w:val="20"/>
              </w:rPr>
              <w:t>5</w:t>
            </w:r>
          </w:p>
        </w:tc>
        <w:tc>
          <w:tcPr>
            <w:tcW w:w="1689" w:type="dxa"/>
            <w:tcMar>
              <w:top w:w="100" w:type="dxa"/>
              <w:left w:w="100" w:type="dxa"/>
              <w:bottom w:w="100" w:type="dxa"/>
              <w:right w:w="100" w:type="dxa"/>
            </w:tcMar>
          </w:tcPr>
          <w:p w14:paraId="0000087C" w14:textId="77777777" w:rsidR="009D0D6F" w:rsidRPr="00C947CC" w:rsidRDefault="0094762E" w:rsidP="00003025">
            <w:pPr>
              <w:spacing w:line="276" w:lineRule="auto"/>
              <w:rPr>
                <w:sz w:val="20"/>
                <w:szCs w:val="20"/>
              </w:rPr>
            </w:pPr>
            <w:r w:rsidRPr="00C947CC">
              <w:rPr>
                <w:sz w:val="20"/>
                <w:szCs w:val="20"/>
              </w:rPr>
              <w:t>3</w:t>
            </w:r>
          </w:p>
        </w:tc>
      </w:tr>
      <w:tr w:rsidR="009D0D6F" w:rsidRPr="00C947CC" w14:paraId="68E90AA1" w14:textId="77777777" w:rsidTr="00045366">
        <w:trPr>
          <w:trHeight w:val="20"/>
        </w:trPr>
        <w:tc>
          <w:tcPr>
            <w:tcW w:w="2093" w:type="dxa"/>
            <w:tcMar>
              <w:top w:w="100" w:type="dxa"/>
              <w:left w:w="100" w:type="dxa"/>
              <w:bottom w:w="100" w:type="dxa"/>
              <w:right w:w="100" w:type="dxa"/>
            </w:tcMar>
          </w:tcPr>
          <w:p w14:paraId="0000087D" w14:textId="77777777" w:rsidR="009D0D6F" w:rsidRPr="00C947CC" w:rsidRDefault="0094762E" w:rsidP="00003025">
            <w:pPr>
              <w:spacing w:line="276" w:lineRule="auto"/>
              <w:rPr>
                <w:sz w:val="20"/>
                <w:szCs w:val="20"/>
              </w:rPr>
            </w:pPr>
            <w:r w:rsidRPr="00C947CC">
              <w:rPr>
                <w:sz w:val="20"/>
                <w:szCs w:val="20"/>
              </w:rPr>
              <w:t>Pasco</w:t>
            </w:r>
          </w:p>
        </w:tc>
        <w:tc>
          <w:tcPr>
            <w:tcW w:w="1371" w:type="dxa"/>
            <w:tcMar>
              <w:top w:w="100" w:type="dxa"/>
              <w:left w:w="100" w:type="dxa"/>
              <w:bottom w:w="100" w:type="dxa"/>
              <w:right w:w="100" w:type="dxa"/>
            </w:tcMar>
          </w:tcPr>
          <w:p w14:paraId="0000087E" w14:textId="77777777" w:rsidR="009D0D6F" w:rsidRPr="00C947CC" w:rsidRDefault="0094762E" w:rsidP="00003025">
            <w:pPr>
              <w:spacing w:line="276" w:lineRule="auto"/>
              <w:rPr>
                <w:sz w:val="20"/>
                <w:szCs w:val="20"/>
              </w:rPr>
            </w:pPr>
            <w:r w:rsidRPr="00C947CC">
              <w:rPr>
                <w:sz w:val="20"/>
                <w:szCs w:val="20"/>
              </w:rPr>
              <w:t>7</w:t>
            </w:r>
          </w:p>
        </w:tc>
        <w:tc>
          <w:tcPr>
            <w:tcW w:w="1660" w:type="dxa"/>
            <w:tcMar>
              <w:top w:w="100" w:type="dxa"/>
              <w:left w:w="100" w:type="dxa"/>
              <w:bottom w:w="100" w:type="dxa"/>
              <w:right w:w="100" w:type="dxa"/>
            </w:tcMar>
          </w:tcPr>
          <w:p w14:paraId="0000087F" w14:textId="77777777" w:rsidR="009D0D6F" w:rsidRPr="00C947CC" w:rsidRDefault="0094762E" w:rsidP="00003025">
            <w:pPr>
              <w:spacing w:line="276" w:lineRule="auto"/>
              <w:rPr>
                <w:sz w:val="20"/>
                <w:szCs w:val="20"/>
              </w:rPr>
            </w:pPr>
            <w:r w:rsidRPr="00C947CC">
              <w:rPr>
                <w:sz w:val="20"/>
                <w:szCs w:val="20"/>
              </w:rPr>
              <w:t>3.1</w:t>
            </w:r>
          </w:p>
        </w:tc>
        <w:tc>
          <w:tcPr>
            <w:tcW w:w="1689" w:type="dxa"/>
            <w:tcMar>
              <w:top w:w="100" w:type="dxa"/>
              <w:left w:w="100" w:type="dxa"/>
              <w:bottom w:w="100" w:type="dxa"/>
              <w:right w:w="100" w:type="dxa"/>
            </w:tcMar>
          </w:tcPr>
          <w:p w14:paraId="00000880" w14:textId="77777777" w:rsidR="009D0D6F" w:rsidRPr="00C947CC" w:rsidRDefault="0094762E" w:rsidP="00003025">
            <w:pPr>
              <w:spacing w:line="276" w:lineRule="auto"/>
              <w:rPr>
                <w:sz w:val="20"/>
                <w:szCs w:val="20"/>
              </w:rPr>
            </w:pPr>
            <w:r w:rsidRPr="00C947CC">
              <w:rPr>
                <w:sz w:val="20"/>
                <w:szCs w:val="20"/>
              </w:rPr>
              <w:t>7</w:t>
            </w:r>
          </w:p>
        </w:tc>
        <w:tc>
          <w:tcPr>
            <w:tcW w:w="1689" w:type="dxa"/>
            <w:tcMar>
              <w:top w:w="100" w:type="dxa"/>
              <w:left w:w="100" w:type="dxa"/>
              <w:bottom w:w="100" w:type="dxa"/>
              <w:right w:w="100" w:type="dxa"/>
            </w:tcMar>
          </w:tcPr>
          <w:p w14:paraId="00000881" w14:textId="77777777" w:rsidR="009D0D6F" w:rsidRPr="00C947CC" w:rsidRDefault="0094762E" w:rsidP="00003025">
            <w:pPr>
              <w:spacing w:line="276" w:lineRule="auto"/>
              <w:rPr>
                <w:sz w:val="20"/>
                <w:szCs w:val="20"/>
              </w:rPr>
            </w:pPr>
            <w:r w:rsidRPr="00C947CC">
              <w:rPr>
                <w:sz w:val="20"/>
                <w:szCs w:val="20"/>
              </w:rPr>
              <w:t>0</w:t>
            </w:r>
          </w:p>
        </w:tc>
      </w:tr>
      <w:tr w:rsidR="009D0D6F" w:rsidRPr="00C947CC" w14:paraId="4F49BB46" w14:textId="77777777" w:rsidTr="00045366">
        <w:trPr>
          <w:trHeight w:val="20"/>
        </w:trPr>
        <w:tc>
          <w:tcPr>
            <w:tcW w:w="2093" w:type="dxa"/>
            <w:tcMar>
              <w:top w:w="100" w:type="dxa"/>
              <w:left w:w="100" w:type="dxa"/>
              <w:bottom w:w="100" w:type="dxa"/>
              <w:right w:w="100" w:type="dxa"/>
            </w:tcMar>
          </w:tcPr>
          <w:p w14:paraId="00000882" w14:textId="77777777" w:rsidR="009D0D6F" w:rsidRPr="00C947CC" w:rsidRDefault="0094762E" w:rsidP="00003025">
            <w:pPr>
              <w:spacing w:line="276" w:lineRule="auto"/>
              <w:rPr>
                <w:sz w:val="20"/>
                <w:szCs w:val="20"/>
              </w:rPr>
            </w:pPr>
            <w:r w:rsidRPr="00C947CC">
              <w:rPr>
                <w:sz w:val="20"/>
                <w:szCs w:val="20"/>
              </w:rPr>
              <w:t>Moquegua</w:t>
            </w:r>
          </w:p>
        </w:tc>
        <w:tc>
          <w:tcPr>
            <w:tcW w:w="1371" w:type="dxa"/>
            <w:tcMar>
              <w:top w:w="100" w:type="dxa"/>
              <w:left w:w="100" w:type="dxa"/>
              <w:bottom w:w="100" w:type="dxa"/>
              <w:right w:w="100" w:type="dxa"/>
            </w:tcMar>
          </w:tcPr>
          <w:p w14:paraId="00000883" w14:textId="77777777" w:rsidR="009D0D6F" w:rsidRPr="00C947CC" w:rsidRDefault="0094762E" w:rsidP="00003025">
            <w:pPr>
              <w:spacing w:line="276" w:lineRule="auto"/>
              <w:rPr>
                <w:sz w:val="20"/>
                <w:szCs w:val="20"/>
              </w:rPr>
            </w:pPr>
            <w:r w:rsidRPr="00C947CC">
              <w:rPr>
                <w:sz w:val="20"/>
                <w:szCs w:val="20"/>
              </w:rPr>
              <w:t>6</w:t>
            </w:r>
          </w:p>
        </w:tc>
        <w:tc>
          <w:tcPr>
            <w:tcW w:w="1660" w:type="dxa"/>
            <w:tcMar>
              <w:top w:w="100" w:type="dxa"/>
              <w:left w:w="100" w:type="dxa"/>
              <w:bottom w:w="100" w:type="dxa"/>
              <w:right w:w="100" w:type="dxa"/>
            </w:tcMar>
          </w:tcPr>
          <w:p w14:paraId="00000884" w14:textId="77777777" w:rsidR="009D0D6F" w:rsidRPr="00C947CC" w:rsidRDefault="0094762E" w:rsidP="00003025">
            <w:pPr>
              <w:spacing w:line="276" w:lineRule="auto"/>
              <w:rPr>
                <w:sz w:val="20"/>
                <w:szCs w:val="20"/>
              </w:rPr>
            </w:pPr>
            <w:r w:rsidRPr="00C947CC">
              <w:rPr>
                <w:sz w:val="20"/>
                <w:szCs w:val="20"/>
              </w:rPr>
              <w:t>2.7</w:t>
            </w:r>
          </w:p>
        </w:tc>
        <w:tc>
          <w:tcPr>
            <w:tcW w:w="1689" w:type="dxa"/>
            <w:tcMar>
              <w:top w:w="100" w:type="dxa"/>
              <w:left w:w="100" w:type="dxa"/>
              <w:bottom w:w="100" w:type="dxa"/>
              <w:right w:w="100" w:type="dxa"/>
            </w:tcMar>
          </w:tcPr>
          <w:p w14:paraId="00000885" w14:textId="77777777" w:rsidR="009D0D6F" w:rsidRPr="00C947CC" w:rsidRDefault="0094762E" w:rsidP="00003025">
            <w:pPr>
              <w:spacing w:line="276" w:lineRule="auto"/>
              <w:rPr>
                <w:sz w:val="20"/>
                <w:szCs w:val="20"/>
              </w:rPr>
            </w:pPr>
            <w:r w:rsidRPr="00C947CC">
              <w:rPr>
                <w:sz w:val="20"/>
                <w:szCs w:val="20"/>
              </w:rPr>
              <w:t>5</w:t>
            </w:r>
          </w:p>
        </w:tc>
        <w:tc>
          <w:tcPr>
            <w:tcW w:w="1689" w:type="dxa"/>
            <w:tcMar>
              <w:top w:w="100" w:type="dxa"/>
              <w:left w:w="100" w:type="dxa"/>
              <w:bottom w:w="100" w:type="dxa"/>
              <w:right w:w="100" w:type="dxa"/>
            </w:tcMar>
          </w:tcPr>
          <w:p w14:paraId="00000886" w14:textId="77777777" w:rsidR="009D0D6F" w:rsidRPr="00C947CC" w:rsidRDefault="0094762E" w:rsidP="00003025">
            <w:pPr>
              <w:spacing w:line="276" w:lineRule="auto"/>
              <w:rPr>
                <w:sz w:val="20"/>
                <w:szCs w:val="20"/>
              </w:rPr>
            </w:pPr>
            <w:r w:rsidRPr="00C947CC">
              <w:rPr>
                <w:sz w:val="20"/>
                <w:szCs w:val="20"/>
              </w:rPr>
              <w:t>1</w:t>
            </w:r>
          </w:p>
        </w:tc>
      </w:tr>
      <w:tr w:rsidR="009D0D6F" w:rsidRPr="00C947CC" w14:paraId="5AA23EC6" w14:textId="77777777" w:rsidTr="00045366">
        <w:trPr>
          <w:trHeight w:val="20"/>
        </w:trPr>
        <w:tc>
          <w:tcPr>
            <w:tcW w:w="2093" w:type="dxa"/>
            <w:tcMar>
              <w:top w:w="100" w:type="dxa"/>
              <w:left w:w="100" w:type="dxa"/>
              <w:bottom w:w="100" w:type="dxa"/>
              <w:right w:w="100" w:type="dxa"/>
            </w:tcMar>
          </w:tcPr>
          <w:p w14:paraId="00000887" w14:textId="77777777" w:rsidR="009D0D6F" w:rsidRPr="00C947CC" w:rsidRDefault="0094762E" w:rsidP="00003025">
            <w:pPr>
              <w:spacing w:line="276" w:lineRule="auto"/>
              <w:rPr>
                <w:sz w:val="20"/>
                <w:szCs w:val="20"/>
              </w:rPr>
            </w:pPr>
            <w:r w:rsidRPr="00C947CC">
              <w:rPr>
                <w:sz w:val="20"/>
                <w:szCs w:val="20"/>
              </w:rPr>
              <w:t>Huánuco</w:t>
            </w:r>
          </w:p>
        </w:tc>
        <w:tc>
          <w:tcPr>
            <w:tcW w:w="1371" w:type="dxa"/>
            <w:tcMar>
              <w:top w:w="100" w:type="dxa"/>
              <w:left w:w="100" w:type="dxa"/>
              <w:bottom w:w="100" w:type="dxa"/>
              <w:right w:w="100" w:type="dxa"/>
            </w:tcMar>
          </w:tcPr>
          <w:p w14:paraId="00000888" w14:textId="77777777" w:rsidR="009D0D6F" w:rsidRPr="00C947CC" w:rsidRDefault="0094762E" w:rsidP="00003025">
            <w:pPr>
              <w:spacing w:line="276" w:lineRule="auto"/>
              <w:rPr>
                <w:sz w:val="20"/>
                <w:szCs w:val="20"/>
              </w:rPr>
            </w:pPr>
            <w:r w:rsidRPr="00C947CC">
              <w:rPr>
                <w:sz w:val="20"/>
                <w:szCs w:val="20"/>
              </w:rPr>
              <w:t>6</w:t>
            </w:r>
          </w:p>
        </w:tc>
        <w:tc>
          <w:tcPr>
            <w:tcW w:w="1660" w:type="dxa"/>
            <w:tcMar>
              <w:top w:w="100" w:type="dxa"/>
              <w:left w:w="100" w:type="dxa"/>
              <w:bottom w:w="100" w:type="dxa"/>
              <w:right w:w="100" w:type="dxa"/>
            </w:tcMar>
          </w:tcPr>
          <w:p w14:paraId="00000889" w14:textId="77777777" w:rsidR="009D0D6F" w:rsidRPr="00C947CC" w:rsidRDefault="0094762E" w:rsidP="00003025">
            <w:pPr>
              <w:spacing w:line="276" w:lineRule="auto"/>
              <w:rPr>
                <w:sz w:val="20"/>
                <w:szCs w:val="20"/>
              </w:rPr>
            </w:pPr>
            <w:r w:rsidRPr="00C947CC">
              <w:rPr>
                <w:sz w:val="20"/>
                <w:szCs w:val="20"/>
              </w:rPr>
              <w:t>2.7</w:t>
            </w:r>
          </w:p>
        </w:tc>
        <w:tc>
          <w:tcPr>
            <w:tcW w:w="1689" w:type="dxa"/>
            <w:tcMar>
              <w:top w:w="100" w:type="dxa"/>
              <w:left w:w="100" w:type="dxa"/>
              <w:bottom w:w="100" w:type="dxa"/>
              <w:right w:w="100" w:type="dxa"/>
            </w:tcMar>
          </w:tcPr>
          <w:p w14:paraId="0000088A" w14:textId="77777777" w:rsidR="009D0D6F" w:rsidRPr="00C947CC" w:rsidRDefault="0094762E" w:rsidP="00003025">
            <w:pPr>
              <w:spacing w:line="276" w:lineRule="auto"/>
              <w:rPr>
                <w:sz w:val="20"/>
                <w:szCs w:val="20"/>
              </w:rPr>
            </w:pPr>
            <w:r w:rsidRPr="00C947CC">
              <w:rPr>
                <w:sz w:val="20"/>
                <w:szCs w:val="20"/>
              </w:rPr>
              <w:t>4</w:t>
            </w:r>
          </w:p>
        </w:tc>
        <w:tc>
          <w:tcPr>
            <w:tcW w:w="1689" w:type="dxa"/>
            <w:tcMar>
              <w:top w:w="100" w:type="dxa"/>
              <w:left w:w="100" w:type="dxa"/>
              <w:bottom w:w="100" w:type="dxa"/>
              <w:right w:w="100" w:type="dxa"/>
            </w:tcMar>
          </w:tcPr>
          <w:p w14:paraId="0000088B" w14:textId="77777777" w:rsidR="009D0D6F" w:rsidRPr="00C947CC" w:rsidRDefault="0094762E" w:rsidP="00003025">
            <w:pPr>
              <w:spacing w:line="276" w:lineRule="auto"/>
              <w:rPr>
                <w:sz w:val="20"/>
                <w:szCs w:val="20"/>
              </w:rPr>
            </w:pPr>
            <w:r w:rsidRPr="00C947CC">
              <w:rPr>
                <w:sz w:val="20"/>
                <w:szCs w:val="20"/>
              </w:rPr>
              <w:t>2</w:t>
            </w:r>
          </w:p>
        </w:tc>
      </w:tr>
      <w:tr w:rsidR="009D0D6F" w:rsidRPr="00C947CC" w14:paraId="1D4F23AC" w14:textId="77777777" w:rsidTr="00045366">
        <w:trPr>
          <w:trHeight w:val="20"/>
        </w:trPr>
        <w:tc>
          <w:tcPr>
            <w:tcW w:w="2093" w:type="dxa"/>
            <w:tcMar>
              <w:top w:w="100" w:type="dxa"/>
              <w:left w:w="100" w:type="dxa"/>
              <w:bottom w:w="100" w:type="dxa"/>
              <w:right w:w="100" w:type="dxa"/>
            </w:tcMar>
          </w:tcPr>
          <w:p w14:paraId="0000088C" w14:textId="77777777" w:rsidR="009D0D6F" w:rsidRPr="00C947CC" w:rsidRDefault="0094762E" w:rsidP="00003025">
            <w:pPr>
              <w:spacing w:line="276" w:lineRule="auto"/>
              <w:rPr>
                <w:sz w:val="20"/>
                <w:szCs w:val="20"/>
              </w:rPr>
            </w:pPr>
            <w:r w:rsidRPr="00C947CC">
              <w:rPr>
                <w:sz w:val="20"/>
                <w:szCs w:val="20"/>
              </w:rPr>
              <w:t>Lima Provincias</w:t>
            </w:r>
          </w:p>
        </w:tc>
        <w:tc>
          <w:tcPr>
            <w:tcW w:w="1371" w:type="dxa"/>
            <w:tcMar>
              <w:top w:w="100" w:type="dxa"/>
              <w:left w:w="100" w:type="dxa"/>
              <w:bottom w:w="100" w:type="dxa"/>
              <w:right w:w="100" w:type="dxa"/>
            </w:tcMar>
          </w:tcPr>
          <w:p w14:paraId="0000088D" w14:textId="77777777" w:rsidR="009D0D6F" w:rsidRPr="00C947CC" w:rsidRDefault="0094762E" w:rsidP="00003025">
            <w:pPr>
              <w:spacing w:line="276" w:lineRule="auto"/>
              <w:rPr>
                <w:sz w:val="20"/>
                <w:szCs w:val="20"/>
              </w:rPr>
            </w:pPr>
            <w:r w:rsidRPr="00C947CC">
              <w:rPr>
                <w:sz w:val="20"/>
                <w:szCs w:val="20"/>
              </w:rPr>
              <w:t>6</w:t>
            </w:r>
          </w:p>
        </w:tc>
        <w:tc>
          <w:tcPr>
            <w:tcW w:w="1660" w:type="dxa"/>
            <w:tcMar>
              <w:top w:w="100" w:type="dxa"/>
              <w:left w:w="100" w:type="dxa"/>
              <w:bottom w:w="100" w:type="dxa"/>
              <w:right w:w="100" w:type="dxa"/>
            </w:tcMar>
          </w:tcPr>
          <w:p w14:paraId="0000088E" w14:textId="77777777" w:rsidR="009D0D6F" w:rsidRPr="00C947CC" w:rsidRDefault="0094762E" w:rsidP="00003025">
            <w:pPr>
              <w:spacing w:line="276" w:lineRule="auto"/>
              <w:rPr>
                <w:sz w:val="20"/>
                <w:szCs w:val="20"/>
              </w:rPr>
            </w:pPr>
            <w:r w:rsidRPr="00C947CC">
              <w:rPr>
                <w:sz w:val="20"/>
                <w:szCs w:val="20"/>
              </w:rPr>
              <w:t>2.7</w:t>
            </w:r>
          </w:p>
        </w:tc>
        <w:tc>
          <w:tcPr>
            <w:tcW w:w="1689" w:type="dxa"/>
            <w:tcMar>
              <w:top w:w="100" w:type="dxa"/>
              <w:left w:w="100" w:type="dxa"/>
              <w:bottom w:w="100" w:type="dxa"/>
              <w:right w:w="100" w:type="dxa"/>
            </w:tcMar>
          </w:tcPr>
          <w:p w14:paraId="0000088F" w14:textId="77777777" w:rsidR="009D0D6F" w:rsidRPr="00C947CC" w:rsidRDefault="0094762E" w:rsidP="00003025">
            <w:pPr>
              <w:spacing w:line="276" w:lineRule="auto"/>
              <w:rPr>
                <w:sz w:val="20"/>
                <w:szCs w:val="20"/>
              </w:rPr>
            </w:pPr>
            <w:r w:rsidRPr="00C947CC">
              <w:rPr>
                <w:sz w:val="20"/>
                <w:szCs w:val="20"/>
              </w:rPr>
              <w:t>4</w:t>
            </w:r>
          </w:p>
        </w:tc>
        <w:tc>
          <w:tcPr>
            <w:tcW w:w="1689" w:type="dxa"/>
            <w:tcMar>
              <w:top w:w="100" w:type="dxa"/>
              <w:left w:w="100" w:type="dxa"/>
              <w:bottom w:w="100" w:type="dxa"/>
              <w:right w:w="100" w:type="dxa"/>
            </w:tcMar>
          </w:tcPr>
          <w:p w14:paraId="00000890" w14:textId="77777777" w:rsidR="009D0D6F" w:rsidRPr="00C947CC" w:rsidRDefault="0094762E" w:rsidP="00003025">
            <w:pPr>
              <w:spacing w:line="276" w:lineRule="auto"/>
              <w:rPr>
                <w:sz w:val="20"/>
                <w:szCs w:val="20"/>
              </w:rPr>
            </w:pPr>
            <w:r w:rsidRPr="00C947CC">
              <w:rPr>
                <w:sz w:val="20"/>
                <w:szCs w:val="20"/>
              </w:rPr>
              <w:t>2</w:t>
            </w:r>
          </w:p>
        </w:tc>
      </w:tr>
      <w:tr w:rsidR="009D0D6F" w:rsidRPr="00C947CC" w14:paraId="00184CFD" w14:textId="77777777" w:rsidTr="00045366">
        <w:trPr>
          <w:trHeight w:val="20"/>
        </w:trPr>
        <w:tc>
          <w:tcPr>
            <w:tcW w:w="2093" w:type="dxa"/>
            <w:tcMar>
              <w:top w:w="100" w:type="dxa"/>
              <w:left w:w="100" w:type="dxa"/>
              <w:bottom w:w="100" w:type="dxa"/>
              <w:right w:w="100" w:type="dxa"/>
            </w:tcMar>
          </w:tcPr>
          <w:p w14:paraId="00000891" w14:textId="77777777" w:rsidR="009D0D6F" w:rsidRPr="00C947CC" w:rsidRDefault="0094762E" w:rsidP="00003025">
            <w:pPr>
              <w:spacing w:line="276" w:lineRule="auto"/>
              <w:rPr>
                <w:sz w:val="20"/>
                <w:szCs w:val="20"/>
              </w:rPr>
            </w:pPr>
            <w:r w:rsidRPr="00C947CC">
              <w:rPr>
                <w:sz w:val="20"/>
                <w:szCs w:val="20"/>
              </w:rPr>
              <w:t>Nacional</w:t>
            </w:r>
          </w:p>
        </w:tc>
        <w:tc>
          <w:tcPr>
            <w:tcW w:w="1371" w:type="dxa"/>
            <w:tcMar>
              <w:top w:w="100" w:type="dxa"/>
              <w:left w:w="100" w:type="dxa"/>
              <w:bottom w:w="100" w:type="dxa"/>
              <w:right w:w="100" w:type="dxa"/>
            </w:tcMar>
          </w:tcPr>
          <w:p w14:paraId="00000892" w14:textId="77777777" w:rsidR="009D0D6F" w:rsidRPr="00C947CC" w:rsidRDefault="0094762E" w:rsidP="00003025">
            <w:pPr>
              <w:spacing w:line="276" w:lineRule="auto"/>
              <w:rPr>
                <w:sz w:val="20"/>
                <w:szCs w:val="20"/>
              </w:rPr>
            </w:pPr>
            <w:r w:rsidRPr="00C947CC">
              <w:rPr>
                <w:sz w:val="20"/>
                <w:szCs w:val="20"/>
              </w:rPr>
              <w:t>5</w:t>
            </w:r>
          </w:p>
        </w:tc>
        <w:tc>
          <w:tcPr>
            <w:tcW w:w="1660" w:type="dxa"/>
            <w:tcMar>
              <w:top w:w="100" w:type="dxa"/>
              <w:left w:w="100" w:type="dxa"/>
              <w:bottom w:w="100" w:type="dxa"/>
              <w:right w:w="100" w:type="dxa"/>
            </w:tcMar>
          </w:tcPr>
          <w:p w14:paraId="00000893" w14:textId="77777777" w:rsidR="009D0D6F" w:rsidRPr="00C947CC" w:rsidRDefault="0094762E" w:rsidP="00003025">
            <w:pPr>
              <w:spacing w:line="276" w:lineRule="auto"/>
              <w:rPr>
                <w:sz w:val="20"/>
                <w:szCs w:val="20"/>
              </w:rPr>
            </w:pPr>
            <w:r w:rsidRPr="00C947CC">
              <w:rPr>
                <w:sz w:val="20"/>
                <w:szCs w:val="20"/>
              </w:rPr>
              <w:t>2.2</w:t>
            </w:r>
          </w:p>
        </w:tc>
        <w:tc>
          <w:tcPr>
            <w:tcW w:w="1689" w:type="dxa"/>
            <w:tcMar>
              <w:top w:w="100" w:type="dxa"/>
              <w:left w:w="100" w:type="dxa"/>
              <w:bottom w:w="100" w:type="dxa"/>
              <w:right w:w="100" w:type="dxa"/>
            </w:tcMar>
          </w:tcPr>
          <w:p w14:paraId="00000894" w14:textId="77777777" w:rsidR="009D0D6F" w:rsidRPr="00C947CC" w:rsidRDefault="0094762E" w:rsidP="00003025">
            <w:pPr>
              <w:spacing w:line="276" w:lineRule="auto"/>
              <w:rPr>
                <w:sz w:val="20"/>
                <w:szCs w:val="20"/>
              </w:rPr>
            </w:pPr>
            <w:r w:rsidRPr="00C947CC">
              <w:rPr>
                <w:sz w:val="20"/>
                <w:szCs w:val="20"/>
              </w:rPr>
              <w:t>4</w:t>
            </w:r>
          </w:p>
        </w:tc>
        <w:tc>
          <w:tcPr>
            <w:tcW w:w="1689" w:type="dxa"/>
            <w:tcMar>
              <w:top w:w="100" w:type="dxa"/>
              <w:left w:w="100" w:type="dxa"/>
              <w:bottom w:w="100" w:type="dxa"/>
              <w:right w:w="100" w:type="dxa"/>
            </w:tcMar>
          </w:tcPr>
          <w:p w14:paraId="00000895" w14:textId="77777777" w:rsidR="009D0D6F" w:rsidRPr="00C947CC" w:rsidRDefault="0094762E" w:rsidP="00003025">
            <w:pPr>
              <w:spacing w:line="276" w:lineRule="auto"/>
              <w:rPr>
                <w:sz w:val="20"/>
                <w:szCs w:val="20"/>
              </w:rPr>
            </w:pPr>
            <w:r w:rsidRPr="00C947CC">
              <w:rPr>
                <w:sz w:val="20"/>
                <w:szCs w:val="20"/>
              </w:rPr>
              <w:t>1</w:t>
            </w:r>
          </w:p>
        </w:tc>
      </w:tr>
      <w:tr w:rsidR="009D0D6F" w:rsidRPr="00C947CC" w14:paraId="3F4E2EAC" w14:textId="77777777" w:rsidTr="00045366">
        <w:trPr>
          <w:trHeight w:val="20"/>
        </w:trPr>
        <w:tc>
          <w:tcPr>
            <w:tcW w:w="2093" w:type="dxa"/>
            <w:tcMar>
              <w:top w:w="100" w:type="dxa"/>
              <w:left w:w="100" w:type="dxa"/>
              <w:bottom w:w="100" w:type="dxa"/>
              <w:right w:w="100" w:type="dxa"/>
            </w:tcMar>
          </w:tcPr>
          <w:p w14:paraId="00000896" w14:textId="77777777" w:rsidR="009D0D6F" w:rsidRPr="00C947CC" w:rsidRDefault="0094762E" w:rsidP="00003025">
            <w:pPr>
              <w:spacing w:line="276" w:lineRule="auto"/>
              <w:rPr>
                <w:sz w:val="20"/>
                <w:szCs w:val="20"/>
              </w:rPr>
            </w:pPr>
            <w:r w:rsidRPr="00C947CC">
              <w:rPr>
                <w:sz w:val="20"/>
                <w:szCs w:val="20"/>
              </w:rPr>
              <w:t>Arequipa</w:t>
            </w:r>
          </w:p>
        </w:tc>
        <w:tc>
          <w:tcPr>
            <w:tcW w:w="1371" w:type="dxa"/>
            <w:tcMar>
              <w:top w:w="100" w:type="dxa"/>
              <w:left w:w="100" w:type="dxa"/>
              <w:bottom w:w="100" w:type="dxa"/>
              <w:right w:w="100" w:type="dxa"/>
            </w:tcMar>
          </w:tcPr>
          <w:p w14:paraId="00000897" w14:textId="77777777" w:rsidR="009D0D6F" w:rsidRPr="00C947CC" w:rsidRDefault="0094762E" w:rsidP="00003025">
            <w:pPr>
              <w:spacing w:line="276" w:lineRule="auto"/>
              <w:rPr>
                <w:sz w:val="20"/>
                <w:szCs w:val="20"/>
              </w:rPr>
            </w:pPr>
            <w:r w:rsidRPr="00C947CC">
              <w:rPr>
                <w:sz w:val="20"/>
                <w:szCs w:val="20"/>
              </w:rPr>
              <w:t>5</w:t>
            </w:r>
          </w:p>
        </w:tc>
        <w:tc>
          <w:tcPr>
            <w:tcW w:w="1660" w:type="dxa"/>
            <w:tcMar>
              <w:top w:w="100" w:type="dxa"/>
              <w:left w:w="100" w:type="dxa"/>
              <w:bottom w:w="100" w:type="dxa"/>
              <w:right w:w="100" w:type="dxa"/>
            </w:tcMar>
          </w:tcPr>
          <w:p w14:paraId="00000898" w14:textId="77777777" w:rsidR="009D0D6F" w:rsidRPr="00C947CC" w:rsidRDefault="0094762E" w:rsidP="00003025">
            <w:pPr>
              <w:spacing w:line="276" w:lineRule="auto"/>
              <w:rPr>
                <w:sz w:val="20"/>
                <w:szCs w:val="20"/>
              </w:rPr>
            </w:pPr>
            <w:r w:rsidRPr="00C947CC">
              <w:rPr>
                <w:sz w:val="20"/>
                <w:szCs w:val="20"/>
              </w:rPr>
              <w:t>2.2</w:t>
            </w:r>
          </w:p>
        </w:tc>
        <w:tc>
          <w:tcPr>
            <w:tcW w:w="1689" w:type="dxa"/>
            <w:tcMar>
              <w:top w:w="100" w:type="dxa"/>
              <w:left w:w="100" w:type="dxa"/>
              <w:bottom w:w="100" w:type="dxa"/>
              <w:right w:w="100" w:type="dxa"/>
            </w:tcMar>
          </w:tcPr>
          <w:p w14:paraId="00000899" w14:textId="77777777" w:rsidR="009D0D6F" w:rsidRPr="00C947CC" w:rsidRDefault="0094762E" w:rsidP="00003025">
            <w:pPr>
              <w:spacing w:line="276" w:lineRule="auto"/>
              <w:rPr>
                <w:sz w:val="20"/>
                <w:szCs w:val="20"/>
              </w:rPr>
            </w:pPr>
            <w:r w:rsidRPr="00C947CC">
              <w:rPr>
                <w:sz w:val="20"/>
                <w:szCs w:val="20"/>
              </w:rPr>
              <w:t>3</w:t>
            </w:r>
          </w:p>
        </w:tc>
        <w:tc>
          <w:tcPr>
            <w:tcW w:w="1689" w:type="dxa"/>
            <w:tcMar>
              <w:top w:w="100" w:type="dxa"/>
              <w:left w:w="100" w:type="dxa"/>
              <w:bottom w:w="100" w:type="dxa"/>
              <w:right w:w="100" w:type="dxa"/>
            </w:tcMar>
          </w:tcPr>
          <w:p w14:paraId="0000089A" w14:textId="77777777" w:rsidR="009D0D6F" w:rsidRPr="00C947CC" w:rsidRDefault="0094762E" w:rsidP="00003025">
            <w:pPr>
              <w:spacing w:line="276" w:lineRule="auto"/>
              <w:rPr>
                <w:sz w:val="20"/>
                <w:szCs w:val="20"/>
              </w:rPr>
            </w:pPr>
            <w:r w:rsidRPr="00C947CC">
              <w:rPr>
                <w:sz w:val="20"/>
                <w:szCs w:val="20"/>
              </w:rPr>
              <w:t>2</w:t>
            </w:r>
          </w:p>
        </w:tc>
      </w:tr>
      <w:tr w:rsidR="009D0D6F" w:rsidRPr="00C947CC" w14:paraId="35614F22" w14:textId="77777777" w:rsidTr="00045366">
        <w:trPr>
          <w:trHeight w:val="20"/>
        </w:trPr>
        <w:tc>
          <w:tcPr>
            <w:tcW w:w="2093" w:type="dxa"/>
            <w:tcMar>
              <w:top w:w="100" w:type="dxa"/>
              <w:left w:w="100" w:type="dxa"/>
              <w:bottom w:w="100" w:type="dxa"/>
              <w:right w:w="100" w:type="dxa"/>
            </w:tcMar>
          </w:tcPr>
          <w:p w14:paraId="0000089B" w14:textId="77777777" w:rsidR="009D0D6F" w:rsidRPr="00C947CC" w:rsidRDefault="0094762E" w:rsidP="00003025">
            <w:pPr>
              <w:spacing w:line="276" w:lineRule="auto"/>
              <w:rPr>
                <w:sz w:val="20"/>
                <w:szCs w:val="20"/>
              </w:rPr>
            </w:pPr>
            <w:r w:rsidRPr="00C947CC">
              <w:rPr>
                <w:sz w:val="20"/>
                <w:szCs w:val="20"/>
              </w:rPr>
              <w:t>Lambayeque</w:t>
            </w:r>
          </w:p>
        </w:tc>
        <w:tc>
          <w:tcPr>
            <w:tcW w:w="1371" w:type="dxa"/>
            <w:tcMar>
              <w:top w:w="100" w:type="dxa"/>
              <w:left w:w="100" w:type="dxa"/>
              <w:bottom w:w="100" w:type="dxa"/>
              <w:right w:w="100" w:type="dxa"/>
            </w:tcMar>
          </w:tcPr>
          <w:p w14:paraId="0000089C" w14:textId="77777777" w:rsidR="009D0D6F" w:rsidRPr="00C947CC" w:rsidRDefault="0094762E" w:rsidP="00003025">
            <w:pPr>
              <w:spacing w:line="276" w:lineRule="auto"/>
              <w:rPr>
                <w:sz w:val="20"/>
                <w:szCs w:val="20"/>
              </w:rPr>
            </w:pPr>
            <w:r w:rsidRPr="00C947CC">
              <w:rPr>
                <w:sz w:val="20"/>
                <w:szCs w:val="20"/>
              </w:rPr>
              <w:t>4</w:t>
            </w:r>
          </w:p>
        </w:tc>
        <w:tc>
          <w:tcPr>
            <w:tcW w:w="1660" w:type="dxa"/>
            <w:tcMar>
              <w:top w:w="100" w:type="dxa"/>
              <w:left w:w="100" w:type="dxa"/>
              <w:bottom w:w="100" w:type="dxa"/>
              <w:right w:w="100" w:type="dxa"/>
            </w:tcMar>
          </w:tcPr>
          <w:p w14:paraId="0000089D" w14:textId="77777777" w:rsidR="009D0D6F" w:rsidRPr="00C947CC" w:rsidRDefault="0094762E" w:rsidP="00003025">
            <w:pPr>
              <w:spacing w:line="276" w:lineRule="auto"/>
              <w:rPr>
                <w:sz w:val="20"/>
                <w:szCs w:val="20"/>
              </w:rPr>
            </w:pPr>
            <w:r w:rsidRPr="00C947CC">
              <w:rPr>
                <w:sz w:val="20"/>
                <w:szCs w:val="20"/>
              </w:rPr>
              <w:t>1.8</w:t>
            </w:r>
          </w:p>
        </w:tc>
        <w:tc>
          <w:tcPr>
            <w:tcW w:w="1689" w:type="dxa"/>
            <w:tcMar>
              <w:top w:w="100" w:type="dxa"/>
              <w:left w:w="100" w:type="dxa"/>
              <w:bottom w:w="100" w:type="dxa"/>
              <w:right w:w="100" w:type="dxa"/>
            </w:tcMar>
          </w:tcPr>
          <w:p w14:paraId="0000089E" w14:textId="77777777" w:rsidR="009D0D6F" w:rsidRPr="00C947CC" w:rsidRDefault="0094762E" w:rsidP="00003025">
            <w:pPr>
              <w:spacing w:line="276" w:lineRule="auto"/>
              <w:rPr>
                <w:sz w:val="20"/>
                <w:szCs w:val="20"/>
              </w:rPr>
            </w:pPr>
            <w:r w:rsidRPr="00C947CC">
              <w:rPr>
                <w:sz w:val="20"/>
                <w:szCs w:val="20"/>
              </w:rPr>
              <w:t>2</w:t>
            </w:r>
          </w:p>
        </w:tc>
        <w:tc>
          <w:tcPr>
            <w:tcW w:w="1689" w:type="dxa"/>
            <w:tcMar>
              <w:top w:w="100" w:type="dxa"/>
              <w:left w:w="100" w:type="dxa"/>
              <w:bottom w:w="100" w:type="dxa"/>
              <w:right w:w="100" w:type="dxa"/>
            </w:tcMar>
          </w:tcPr>
          <w:p w14:paraId="0000089F" w14:textId="77777777" w:rsidR="009D0D6F" w:rsidRPr="00C947CC" w:rsidRDefault="0094762E" w:rsidP="00003025">
            <w:pPr>
              <w:spacing w:line="276" w:lineRule="auto"/>
              <w:rPr>
                <w:sz w:val="20"/>
                <w:szCs w:val="20"/>
              </w:rPr>
            </w:pPr>
            <w:r w:rsidRPr="00C947CC">
              <w:rPr>
                <w:sz w:val="20"/>
                <w:szCs w:val="20"/>
              </w:rPr>
              <w:t>2</w:t>
            </w:r>
          </w:p>
        </w:tc>
      </w:tr>
      <w:tr w:rsidR="009D0D6F" w:rsidRPr="00C947CC" w14:paraId="712599E0" w14:textId="77777777" w:rsidTr="00045366">
        <w:trPr>
          <w:trHeight w:val="20"/>
        </w:trPr>
        <w:tc>
          <w:tcPr>
            <w:tcW w:w="2093" w:type="dxa"/>
            <w:tcMar>
              <w:top w:w="100" w:type="dxa"/>
              <w:left w:w="100" w:type="dxa"/>
              <w:bottom w:w="100" w:type="dxa"/>
              <w:right w:w="100" w:type="dxa"/>
            </w:tcMar>
          </w:tcPr>
          <w:p w14:paraId="000008A0" w14:textId="77777777" w:rsidR="009D0D6F" w:rsidRPr="00C947CC" w:rsidRDefault="0094762E" w:rsidP="00003025">
            <w:pPr>
              <w:spacing w:line="276" w:lineRule="auto"/>
              <w:rPr>
                <w:sz w:val="20"/>
                <w:szCs w:val="20"/>
              </w:rPr>
            </w:pPr>
            <w:r w:rsidRPr="00C947CC">
              <w:rPr>
                <w:sz w:val="20"/>
                <w:szCs w:val="20"/>
              </w:rPr>
              <w:t>La Libertad</w:t>
            </w:r>
          </w:p>
        </w:tc>
        <w:tc>
          <w:tcPr>
            <w:tcW w:w="1371" w:type="dxa"/>
            <w:tcMar>
              <w:top w:w="100" w:type="dxa"/>
              <w:left w:w="100" w:type="dxa"/>
              <w:bottom w:w="100" w:type="dxa"/>
              <w:right w:w="100" w:type="dxa"/>
            </w:tcMar>
          </w:tcPr>
          <w:p w14:paraId="000008A1" w14:textId="77777777" w:rsidR="009D0D6F" w:rsidRPr="00C947CC" w:rsidRDefault="0094762E" w:rsidP="00003025">
            <w:pPr>
              <w:spacing w:line="276" w:lineRule="auto"/>
              <w:rPr>
                <w:sz w:val="20"/>
                <w:szCs w:val="20"/>
              </w:rPr>
            </w:pPr>
            <w:r w:rsidRPr="00C947CC">
              <w:rPr>
                <w:sz w:val="20"/>
                <w:szCs w:val="20"/>
              </w:rPr>
              <w:t>3</w:t>
            </w:r>
          </w:p>
        </w:tc>
        <w:tc>
          <w:tcPr>
            <w:tcW w:w="1660" w:type="dxa"/>
            <w:tcMar>
              <w:top w:w="100" w:type="dxa"/>
              <w:left w:w="100" w:type="dxa"/>
              <w:bottom w:w="100" w:type="dxa"/>
              <w:right w:w="100" w:type="dxa"/>
            </w:tcMar>
          </w:tcPr>
          <w:p w14:paraId="000008A2" w14:textId="77777777" w:rsidR="009D0D6F" w:rsidRPr="00C947CC" w:rsidRDefault="0094762E" w:rsidP="00003025">
            <w:pPr>
              <w:spacing w:line="276" w:lineRule="auto"/>
              <w:rPr>
                <w:sz w:val="20"/>
                <w:szCs w:val="20"/>
              </w:rPr>
            </w:pPr>
            <w:r w:rsidRPr="00C947CC">
              <w:rPr>
                <w:sz w:val="20"/>
                <w:szCs w:val="20"/>
              </w:rPr>
              <w:t>1.3</w:t>
            </w:r>
          </w:p>
        </w:tc>
        <w:tc>
          <w:tcPr>
            <w:tcW w:w="1689" w:type="dxa"/>
            <w:tcMar>
              <w:top w:w="100" w:type="dxa"/>
              <w:left w:w="100" w:type="dxa"/>
              <w:bottom w:w="100" w:type="dxa"/>
              <w:right w:w="100" w:type="dxa"/>
            </w:tcMar>
          </w:tcPr>
          <w:p w14:paraId="000008A3" w14:textId="77777777" w:rsidR="009D0D6F" w:rsidRPr="00C947CC" w:rsidRDefault="0094762E" w:rsidP="00003025">
            <w:pPr>
              <w:spacing w:line="276" w:lineRule="auto"/>
              <w:rPr>
                <w:sz w:val="20"/>
                <w:szCs w:val="20"/>
              </w:rPr>
            </w:pPr>
            <w:r w:rsidRPr="00C947CC">
              <w:rPr>
                <w:sz w:val="20"/>
                <w:szCs w:val="20"/>
              </w:rPr>
              <w:t>1</w:t>
            </w:r>
          </w:p>
        </w:tc>
        <w:tc>
          <w:tcPr>
            <w:tcW w:w="1689" w:type="dxa"/>
            <w:tcMar>
              <w:top w:w="100" w:type="dxa"/>
              <w:left w:w="100" w:type="dxa"/>
              <w:bottom w:w="100" w:type="dxa"/>
              <w:right w:w="100" w:type="dxa"/>
            </w:tcMar>
          </w:tcPr>
          <w:p w14:paraId="000008A4" w14:textId="77777777" w:rsidR="009D0D6F" w:rsidRPr="00C947CC" w:rsidRDefault="0094762E" w:rsidP="00003025">
            <w:pPr>
              <w:spacing w:line="276" w:lineRule="auto"/>
              <w:rPr>
                <w:sz w:val="20"/>
                <w:szCs w:val="20"/>
              </w:rPr>
            </w:pPr>
            <w:r w:rsidRPr="00C947CC">
              <w:rPr>
                <w:sz w:val="20"/>
                <w:szCs w:val="20"/>
              </w:rPr>
              <w:t>2</w:t>
            </w:r>
          </w:p>
        </w:tc>
      </w:tr>
      <w:tr w:rsidR="009D0D6F" w:rsidRPr="00C947CC" w14:paraId="4A8D0E00" w14:textId="77777777" w:rsidTr="00045366">
        <w:trPr>
          <w:trHeight w:val="20"/>
        </w:trPr>
        <w:tc>
          <w:tcPr>
            <w:tcW w:w="2093" w:type="dxa"/>
            <w:tcMar>
              <w:top w:w="100" w:type="dxa"/>
              <w:left w:w="100" w:type="dxa"/>
              <w:bottom w:w="100" w:type="dxa"/>
              <w:right w:w="100" w:type="dxa"/>
            </w:tcMar>
          </w:tcPr>
          <w:p w14:paraId="000008A5" w14:textId="77777777" w:rsidR="009D0D6F" w:rsidRPr="00C947CC" w:rsidRDefault="0094762E" w:rsidP="00003025">
            <w:pPr>
              <w:spacing w:line="276" w:lineRule="auto"/>
              <w:rPr>
                <w:sz w:val="20"/>
                <w:szCs w:val="20"/>
              </w:rPr>
            </w:pPr>
            <w:r w:rsidRPr="00C947CC">
              <w:rPr>
                <w:sz w:val="20"/>
                <w:szCs w:val="20"/>
              </w:rPr>
              <w:t>Tumbes</w:t>
            </w:r>
          </w:p>
        </w:tc>
        <w:tc>
          <w:tcPr>
            <w:tcW w:w="1371" w:type="dxa"/>
            <w:tcMar>
              <w:top w:w="100" w:type="dxa"/>
              <w:left w:w="100" w:type="dxa"/>
              <w:bottom w:w="100" w:type="dxa"/>
              <w:right w:w="100" w:type="dxa"/>
            </w:tcMar>
          </w:tcPr>
          <w:p w14:paraId="000008A6" w14:textId="77777777" w:rsidR="009D0D6F" w:rsidRPr="00C947CC" w:rsidRDefault="0094762E" w:rsidP="00003025">
            <w:pPr>
              <w:spacing w:line="276" w:lineRule="auto"/>
              <w:rPr>
                <w:sz w:val="20"/>
                <w:szCs w:val="20"/>
              </w:rPr>
            </w:pPr>
            <w:r w:rsidRPr="00C947CC">
              <w:rPr>
                <w:sz w:val="20"/>
                <w:szCs w:val="20"/>
              </w:rPr>
              <w:t>2</w:t>
            </w:r>
          </w:p>
        </w:tc>
        <w:tc>
          <w:tcPr>
            <w:tcW w:w="1660" w:type="dxa"/>
            <w:tcMar>
              <w:top w:w="100" w:type="dxa"/>
              <w:left w:w="100" w:type="dxa"/>
              <w:bottom w:w="100" w:type="dxa"/>
              <w:right w:w="100" w:type="dxa"/>
            </w:tcMar>
          </w:tcPr>
          <w:p w14:paraId="000008A7" w14:textId="77777777" w:rsidR="009D0D6F" w:rsidRPr="00C947CC" w:rsidRDefault="0094762E" w:rsidP="00003025">
            <w:pPr>
              <w:spacing w:line="276" w:lineRule="auto"/>
              <w:rPr>
                <w:sz w:val="20"/>
                <w:szCs w:val="20"/>
              </w:rPr>
            </w:pPr>
            <w:r w:rsidRPr="00C947CC">
              <w:rPr>
                <w:sz w:val="20"/>
                <w:szCs w:val="20"/>
              </w:rPr>
              <w:t>0.9</w:t>
            </w:r>
          </w:p>
        </w:tc>
        <w:tc>
          <w:tcPr>
            <w:tcW w:w="1689" w:type="dxa"/>
            <w:tcMar>
              <w:top w:w="100" w:type="dxa"/>
              <w:left w:w="100" w:type="dxa"/>
              <w:bottom w:w="100" w:type="dxa"/>
              <w:right w:w="100" w:type="dxa"/>
            </w:tcMar>
          </w:tcPr>
          <w:p w14:paraId="000008A8" w14:textId="77777777" w:rsidR="009D0D6F" w:rsidRPr="00C947CC" w:rsidRDefault="0094762E" w:rsidP="00003025">
            <w:pPr>
              <w:spacing w:line="276" w:lineRule="auto"/>
              <w:rPr>
                <w:sz w:val="20"/>
                <w:szCs w:val="20"/>
              </w:rPr>
            </w:pPr>
            <w:r w:rsidRPr="00C947CC">
              <w:rPr>
                <w:sz w:val="20"/>
                <w:szCs w:val="20"/>
              </w:rPr>
              <w:t>1</w:t>
            </w:r>
          </w:p>
        </w:tc>
        <w:tc>
          <w:tcPr>
            <w:tcW w:w="1689" w:type="dxa"/>
            <w:tcMar>
              <w:top w:w="100" w:type="dxa"/>
              <w:left w:w="100" w:type="dxa"/>
              <w:bottom w:w="100" w:type="dxa"/>
              <w:right w:w="100" w:type="dxa"/>
            </w:tcMar>
          </w:tcPr>
          <w:p w14:paraId="000008A9" w14:textId="77777777" w:rsidR="009D0D6F" w:rsidRPr="00C947CC" w:rsidRDefault="0094762E" w:rsidP="00003025">
            <w:pPr>
              <w:spacing w:line="276" w:lineRule="auto"/>
              <w:rPr>
                <w:sz w:val="20"/>
                <w:szCs w:val="20"/>
              </w:rPr>
            </w:pPr>
            <w:r w:rsidRPr="00C947CC">
              <w:rPr>
                <w:sz w:val="20"/>
                <w:szCs w:val="20"/>
              </w:rPr>
              <w:t>1</w:t>
            </w:r>
          </w:p>
        </w:tc>
      </w:tr>
      <w:tr w:rsidR="009D0D6F" w:rsidRPr="00C947CC" w14:paraId="205EF7EF" w14:textId="77777777" w:rsidTr="00045366">
        <w:trPr>
          <w:trHeight w:val="20"/>
        </w:trPr>
        <w:tc>
          <w:tcPr>
            <w:tcW w:w="2093" w:type="dxa"/>
            <w:tcMar>
              <w:top w:w="100" w:type="dxa"/>
              <w:left w:w="100" w:type="dxa"/>
              <w:bottom w:w="100" w:type="dxa"/>
              <w:right w:w="100" w:type="dxa"/>
            </w:tcMar>
          </w:tcPr>
          <w:p w14:paraId="000008AA" w14:textId="77777777" w:rsidR="009D0D6F" w:rsidRPr="00C947CC" w:rsidRDefault="0094762E" w:rsidP="00003025">
            <w:pPr>
              <w:spacing w:line="276" w:lineRule="auto"/>
              <w:rPr>
                <w:sz w:val="20"/>
                <w:szCs w:val="20"/>
              </w:rPr>
            </w:pPr>
            <w:r w:rsidRPr="00C947CC">
              <w:rPr>
                <w:sz w:val="20"/>
                <w:szCs w:val="20"/>
              </w:rPr>
              <w:t>Lima Metropolitana</w:t>
            </w:r>
          </w:p>
        </w:tc>
        <w:tc>
          <w:tcPr>
            <w:tcW w:w="1371" w:type="dxa"/>
            <w:tcMar>
              <w:top w:w="100" w:type="dxa"/>
              <w:left w:w="100" w:type="dxa"/>
              <w:bottom w:w="100" w:type="dxa"/>
              <w:right w:w="100" w:type="dxa"/>
            </w:tcMar>
          </w:tcPr>
          <w:p w14:paraId="000008AB" w14:textId="77777777" w:rsidR="009D0D6F" w:rsidRPr="00C947CC" w:rsidRDefault="0094762E" w:rsidP="00003025">
            <w:pPr>
              <w:spacing w:line="276" w:lineRule="auto"/>
              <w:rPr>
                <w:sz w:val="20"/>
                <w:szCs w:val="20"/>
              </w:rPr>
            </w:pPr>
            <w:r w:rsidRPr="00C947CC">
              <w:rPr>
                <w:sz w:val="20"/>
                <w:szCs w:val="20"/>
              </w:rPr>
              <w:t>2</w:t>
            </w:r>
          </w:p>
        </w:tc>
        <w:tc>
          <w:tcPr>
            <w:tcW w:w="1660" w:type="dxa"/>
            <w:tcMar>
              <w:top w:w="100" w:type="dxa"/>
              <w:left w:w="100" w:type="dxa"/>
              <w:bottom w:w="100" w:type="dxa"/>
              <w:right w:w="100" w:type="dxa"/>
            </w:tcMar>
          </w:tcPr>
          <w:p w14:paraId="000008AC" w14:textId="77777777" w:rsidR="009D0D6F" w:rsidRPr="00C947CC" w:rsidRDefault="0094762E" w:rsidP="00003025">
            <w:pPr>
              <w:spacing w:line="276" w:lineRule="auto"/>
              <w:rPr>
                <w:sz w:val="20"/>
                <w:szCs w:val="20"/>
              </w:rPr>
            </w:pPr>
            <w:r w:rsidRPr="00C947CC">
              <w:rPr>
                <w:sz w:val="20"/>
                <w:szCs w:val="20"/>
              </w:rPr>
              <w:t>0.9</w:t>
            </w:r>
          </w:p>
        </w:tc>
        <w:tc>
          <w:tcPr>
            <w:tcW w:w="1689" w:type="dxa"/>
            <w:tcMar>
              <w:top w:w="100" w:type="dxa"/>
              <w:left w:w="100" w:type="dxa"/>
              <w:bottom w:w="100" w:type="dxa"/>
              <w:right w:w="100" w:type="dxa"/>
            </w:tcMar>
          </w:tcPr>
          <w:p w14:paraId="000008AD" w14:textId="77777777" w:rsidR="009D0D6F" w:rsidRPr="00C947CC" w:rsidRDefault="0094762E" w:rsidP="00003025">
            <w:pPr>
              <w:spacing w:line="276" w:lineRule="auto"/>
              <w:rPr>
                <w:sz w:val="20"/>
                <w:szCs w:val="20"/>
              </w:rPr>
            </w:pPr>
            <w:r w:rsidRPr="00C947CC">
              <w:rPr>
                <w:sz w:val="20"/>
                <w:szCs w:val="20"/>
              </w:rPr>
              <w:t>1</w:t>
            </w:r>
          </w:p>
        </w:tc>
        <w:tc>
          <w:tcPr>
            <w:tcW w:w="1689" w:type="dxa"/>
            <w:tcMar>
              <w:top w:w="100" w:type="dxa"/>
              <w:left w:w="100" w:type="dxa"/>
              <w:bottom w:w="100" w:type="dxa"/>
              <w:right w:w="100" w:type="dxa"/>
            </w:tcMar>
          </w:tcPr>
          <w:p w14:paraId="000008AE" w14:textId="77777777" w:rsidR="009D0D6F" w:rsidRPr="00C947CC" w:rsidRDefault="0094762E" w:rsidP="00003025">
            <w:pPr>
              <w:spacing w:line="276" w:lineRule="auto"/>
              <w:rPr>
                <w:sz w:val="20"/>
                <w:szCs w:val="20"/>
              </w:rPr>
            </w:pPr>
            <w:r w:rsidRPr="00C947CC">
              <w:rPr>
                <w:sz w:val="20"/>
                <w:szCs w:val="20"/>
              </w:rPr>
              <w:t>1</w:t>
            </w:r>
          </w:p>
        </w:tc>
      </w:tr>
      <w:tr w:rsidR="009D0D6F" w:rsidRPr="00C947CC" w14:paraId="765A4ECF" w14:textId="77777777" w:rsidTr="00045366">
        <w:trPr>
          <w:trHeight w:val="20"/>
        </w:trPr>
        <w:tc>
          <w:tcPr>
            <w:tcW w:w="2093" w:type="dxa"/>
            <w:tcMar>
              <w:top w:w="100" w:type="dxa"/>
              <w:left w:w="100" w:type="dxa"/>
              <w:bottom w:w="100" w:type="dxa"/>
              <w:right w:w="100" w:type="dxa"/>
            </w:tcMar>
          </w:tcPr>
          <w:p w14:paraId="000008AF" w14:textId="77777777" w:rsidR="009D0D6F" w:rsidRPr="00C947CC" w:rsidRDefault="0094762E" w:rsidP="00003025">
            <w:pPr>
              <w:spacing w:line="276" w:lineRule="auto"/>
              <w:rPr>
                <w:sz w:val="20"/>
                <w:szCs w:val="20"/>
              </w:rPr>
            </w:pPr>
            <w:r w:rsidRPr="00C947CC">
              <w:rPr>
                <w:sz w:val="20"/>
                <w:szCs w:val="20"/>
              </w:rPr>
              <w:t>Madre de Dios</w:t>
            </w:r>
          </w:p>
        </w:tc>
        <w:tc>
          <w:tcPr>
            <w:tcW w:w="1371" w:type="dxa"/>
            <w:tcMar>
              <w:top w:w="100" w:type="dxa"/>
              <w:left w:w="100" w:type="dxa"/>
              <w:bottom w:w="100" w:type="dxa"/>
              <w:right w:w="100" w:type="dxa"/>
            </w:tcMar>
          </w:tcPr>
          <w:p w14:paraId="000008B0" w14:textId="77777777" w:rsidR="009D0D6F" w:rsidRPr="00C947CC" w:rsidRDefault="0094762E" w:rsidP="00003025">
            <w:pPr>
              <w:spacing w:line="276" w:lineRule="auto"/>
              <w:rPr>
                <w:sz w:val="20"/>
                <w:szCs w:val="20"/>
              </w:rPr>
            </w:pPr>
            <w:r w:rsidRPr="00C947CC">
              <w:rPr>
                <w:sz w:val="20"/>
                <w:szCs w:val="20"/>
              </w:rPr>
              <w:t>2</w:t>
            </w:r>
          </w:p>
        </w:tc>
        <w:tc>
          <w:tcPr>
            <w:tcW w:w="1660" w:type="dxa"/>
            <w:tcMar>
              <w:top w:w="100" w:type="dxa"/>
              <w:left w:w="100" w:type="dxa"/>
              <w:bottom w:w="100" w:type="dxa"/>
              <w:right w:w="100" w:type="dxa"/>
            </w:tcMar>
          </w:tcPr>
          <w:p w14:paraId="000008B1" w14:textId="77777777" w:rsidR="009D0D6F" w:rsidRPr="00C947CC" w:rsidRDefault="0094762E" w:rsidP="00003025">
            <w:pPr>
              <w:spacing w:line="276" w:lineRule="auto"/>
              <w:rPr>
                <w:sz w:val="20"/>
                <w:szCs w:val="20"/>
              </w:rPr>
            </w:pPr>
            <w:r w:rsidRPr="00C947CC">
              <w:rPr>
                <w:sz w:val="20"/>
                <w:szCs w:val="20"/>
              </w:rPr>
              <w:t>0.9</w:t>
            </w:r>
          </w:p>
        </w:tc>
        <w:tc>
          <w:tcPr>
            <w:tcW w:w="1689" w:type="dxa"/>
            <w:tcMar>
              <w:top w:w="100" w:type="dxa"/>
              <w:left w:w="100" w:type="dxa"/>
              <w:bottom w:w="100" w:type="dxa"/>
              <w:right w:w="100" w:type="dxa"/>
            </w:tcMar>
          </w:tcPr>
          <w:p w14:paraId="000008B2" w14:textId="77777777" w:rsidR="009D0D6F" w:rsidRPr="00C947CC" w:rsidRDefault="0094762E" w:rsidP="00003025">
            <w:pPr>
              <w:spacing w:line="276" w:lineRule="auto"/>
              <w:rPr>
                <w:sz w:val="20"/>
                <w:szCs w:val="20"/>
              </w:rPr>
            </w:pPr>
            <w:r w:rsidRPr="00C947CC">
              <w:rPr>
                <w:sz w:val="20"/>
                <w:szCs w:val="20"/>
              </w:rPr>
              <w:t>1</w:t>
            </w:r>
          </w:p>
        </w:tc>
        <w:tc>
          <w:tcPr>
            <w:tcW w:w="1689" w:type="dxa"/>
            <w:tcMar>
              <w:top w:w="100" w:type="dxa"/>
              <w:left w:w="100" w:type="dxa"/>
              <w:bottom w:w="100" w:type="dxa"/>
              <w:right w:w="100" w:type="dxa"/>
            </w:tcMar>
          </w:tcPr>
          <w:p w14:paraId="000008B3" w14:textId="77777777" w:rsidR="009D0D6F" w:rsidRPr="00C947CC" w:rsidRDefault="0094762E" w:rsidP="00003025">
            <w:pPr>
              <w:spacing w:line="276" w:lineRule="auto"/>
              <w:rPr>
                <w:sz w:val="20"/>
                <w:szCs w:val="20"/>
              </w:rPr>
            </w:pPr>
            <w:r w:rsidRPr="00C947CC">
              <w:rPr>
                <w:sz w:val="20"/>
                <w:szCs w:val="20"/>
              </w:rPr>
              <w:t>1</w:t>
            </w:r>
          </w:p>
        </w:tc>
      </w:tr>
      <w:tr w:rsidR="009D0D6F" w:rsidRPr="00C947CC" w14:paraId="018E43E1" w14:textId="77777777" w:rsidTr="00045366">
        <w:trPr>
          <w:trHeight w:val="20"/>
        </w:trPr>
        <w:tc>
          <w:tcPr>
            <w:tcW w:w="2093" w:type="dxa"/>
            <w:tcMar>
              <w:top w:w="100" w:type="dxa"/>
              <w:left w:w="100" w:type="dxa"/>
              <w:bottom w:w="100" w:type="dxa"/>
              <w:right w:w="100" w:type="dxa"/>
            </w:tcMar>
          </w:tcPr>
          <w:p w14:paraId="000008B4" w14:textId="77777777" w:rsidR="009D0D6F" w:rsidRPr="00C947CC" w:rsidRDefault="0094762E" w:rsidP="00003025">
            <w:pPr>
              <w:spacing w:line="276" w:lineRule="auto"/>
              <w:rPr>
                <w:sz w:val="20"/>
                <w:szCs w:val="20"/>
              </w:rPr>
            </w:pPr>
            <w:r w:rsidRPr="00C947CC">
              <w:rPr>
                <w:sz w:val="20"/>
                <w:szCs w:val="20"/>
              </w:rPr>
              <w:t>Ucayali</w:t>
            </w:r>
          </w:p>
        </w:tc>
        <w:tc>
          <w:tcPr>
            <w:tcW w:w="1371" w:type="dxa"/>
            <w:tcMar>
              <w:top w:w="100" w:type="dxa"/>
              <w:left w:w="100" w:type="dxa"/>
              <w:bottom w:w="100" w:type="dxa"/>
              <w:right w:w="100" w:type="dxa"/>
            </w:tcMar>
          </w:tcPr>
          <w:p w14:paraId="000008B5" w14:textId="77777777" w:rsidR="009D0D6F" w:rsidRPr="00C947CC" w:rsidRDefault="0094762E" w:rsidP="00003025">
            <w:pPr>
              <w:spacing w:line="276" w:lineRule="auto"/>
              <w:rPr>
                <w:sz w:val="20"/>
                <w:szCs w:val="20"/>
              </w:rPr>
            </w:pPr>
            <w:r w:rsidRPr="00C947CC">
              <w:rPr>
                <w:sz w:val="20"/>
                <w:szCs w:val="20"/>
              </w:rPr>
              <w:t>1</w:t>
            </w:r>
          </w:p>
        </w:tc>
        <w:tc>
          <w:tcPr>
            <w:tcW w:w="1660" w:type="dxa"/>
            <w:tcMar>
              <w:top w:w="100" w:type="dxa"/>
              <w:left w:w="100" w:type="dxa"/>
              <w:bottom w:w="100" w:type="dxa"/>
              <w:right w:w="100" w:type="dxa"/>
            </w:tcMar>
          </w:tcPr>
          <w:p w14:paraId="000008B6" w14:textId="77777777" w:rsidR="009D0D6F" w:rsidRPr="00C947CC" w:rsidRDefault="0094762E" w:rsidP="00003025">
            <w:pPr>
              <w:spacing w:line="276" w:lineRule="auto"/>
              <w:rPr>
                <w:sz w:val="20"/>
                <w:szCs w:val="20"/>
              </w:rPr>
            </w:pPr>
            <w:r w:rsidRPr="00C947CC">
              <w:rPr>
                <w:sz w:val="20"/>
                <w:szCs w:val="20"/>
              </w:rPr>
              <w:t>0.4</w:t>
            </w:r>
          </w:p>
        </w:tc>
        <w:tc>
          <w:tcPr>
            <w:tcW w:w="1689" w:type="dxa"/>
            <w:tcMar>
              <w:top w:w="100" w:type="dxa"/>
              <w:left w:w="100" w:type="dxa"/>
              <w:bottom w:w="100" w:type="dxa"/>
              <w:right w:w="100" w:type="dxa"/>
            </w:tcMar>
          </w:tcPr>
          <w:p w14:paraId="000008B7" w14:textId="77777777" w:rsidR="009D0D6F" w:rsidRPr="00C947CC" w:rsidRDefault="0094762E" w:rsidP="00003025">
            <w:pPr>
              <w:spacing w:line="276" w:lineRule="auto"/>
              <w:rPr>
                <w:sz w:val="20"/>
                <w:szCs w:val="20"/>
              </w:rPr>
            </w:pPr>
            <w:r w:rsidRPr="00C947CC">
              <w:rPr>
                <w:sz w:val="20"/>
                <w:szCs w:val="20"/>
              </w:rPr>
              <w:t>1</w:t>
            </w:r>
          </w:p>
        </w:tc>
        <w:tc>
          <w:tcPr>
            <w:tcW w:w="1689" w:type="dxa"/>
            <w:tcMar>
              <w:top w:w="100" w:type="dxa"/>
              <w:left w:w="100" w:type="dxa"/>
              <w:bottom w:w="100" w:type="dxa"/>
              <w:right w:w="100" w:type="dxa"/>
            </w:tcMar>
          </w:tcPr>
          <w:p w14:paraId="000008B8" w14:textId="77777777" w:rsidR="009D0D6F" w:rsidRPr="00C947CC" w:rsidRDefault="0094762E" w:rsidP="00003025">
            <w:pPr>
              <w:spacing w:line="276" w:lineRule="auto"/>
              <w:rPr>
                <w:sz w:val="20"/>
                <w:szCs w:val="20"/>
              </w:rPr>
            </w:pPr>
            <w:r w:rsidRPr="00C947CC">
              <w:rPr>
                <w:sz w:val="20"/>
                <w:szCs w:val="20"/>
              </w:rPr>
              <w:t>0</w:t>
            </w:r>
          </w:p>
        </w:tc>
      </w:tr>
      <w:tr w:rsidR="009D0D6F" w:rsidRPr="00C947CC" w14:paraId="49CEB8C6" w14:textId="77777777" w:rsidTr="00045366">
        <w:trPr>
          <w:trHeight w:val="20"/>
        </w:trPr>
        <w:tc>
          <w:tcPr>
            <w:tcW w:w="2093" w:type="dxa"/>
            <w:tcMar>
              <w:top w:w="100" w:type="dxa"/>
              <w:left w:w="100" w:type="dxa"/>
              <w:bottom w:w="100" w:type="dxa"/>
              <w:right w:w="100" w:type="dxa"/>
            </w:tcMar>
          </w:tcPr>
          <w:p w14:paraId="000008B9" w14:textId="77777777" w:rsidR="009D0D6F" w:rsidRPr="00C947CC" w:rsidRDefault="0094762E" w:rsidP="00003025">
            <w:pPr>
              <w:spacing w:line="276" w:lineRule="auto"/>
              <w:rPr>
                <w:sz w:val="20"/>
                <w:szCs w:val="20"/>
              </w:rPr>
            </w:pPr>
            <w:r w:rsidRPr="00C947CC">
              <w:rPr>
                <w:sz w:val="20"/>
                <w:szCs w:val="20"/>
              </w:rPr>
              <w:t>Tacna</w:t>
            </w:r>
          </w:p>
        </w:tc>
        <w:tc>
          <w:tcPr>
            <w:tcW w:w="1371" w:type="dxa"/>
            <w:tcMar>
              <w:top w:w="100" w:type="dxa"/>
              <w:left w:w="100" w:type="dxa"/>
              <w:bottom w:w="100" w:type="dxa"/>
              <w:right w:w="100" w:type="dxa"/>
            </w:tcMar>
          </w:tcPr>
          <w:p w14:paraId="000008BA" w14:textId="77777777" w:rsidR="009D0D6F" w:rsidRPr="00C947CC" w:rsidRDefault="0094762E" w:rsidP="00003025">
            <w:pPr>
              <w:spacing w:line="276" w:lineRule="auto"/>
              <w:rPr>
                <w:sz w:val="20"/>
                <w:szCs w:val="20"/>
              </w:rPr>
            </w:pPr>
            <w:r w:rsidRPr="00C947CC">
              <w:rPr>
                <w:sz w:val="20"/>
                <w:szCs w:val="20"/>
              </w:rPr>
              <w:t>1</w:t>
            </w:r>
          </w:p>
        </w:tc>
        <w:tc>
          <w:tcPr>
            <w:tcW w:w="1660" w:type="dxa"/>
            <w:tcMar>
              <w:top w:w="100" w:type="dxa"/>
              <w:left w:w="100" w:type="dxa"/>
              <w:bottom w:w="100" w:type="dxa"/>
              <w:right w:w="100" w:type="dxa"/>
            </w:tcMar>
          </w:tcPr>
          <w:p w14:paraId="000008BB" w14:textId="77777777" w:rsidR="009D0D6F" w:rsidRPr="00C947CC" w:rsidRDefault="0094762E" w:rsidP="00003025">
            <w:pPr>
              <w:spacing w:line="276" w:lineRule="auto"/>
              <w:rPr>
                <w:sz w:val="20"/>
                <w:szCs w:val="20"/>
              </w:rPr>
            </w:pPr>
            <w:r w:rsidRPr="00C947CC">
              <w:rPr>
                <w:sz w:val="20"/>
                <w:szCs w:val="20"/>
              </w:rPr>
              <w:t>0.5</w:t>
            </w:r>
          </w:p>
        </w:tc>
        <w:tc>
          <w:tcPr>
            <w:tcW w:w="1689" w:type="dxa"/>
            <w:tcMar>
              <w:top w:w="100" w:type="dxa"/>
              <w:left w:w="100" w:type="dxa"/>
              <w:bottom w:w="100" w:type="dxa"/>
              <w:right w:w="100" w:type="dxa"/>
            </w:tcMar>
          </w:tcPr>
          <w:p w14:paraId="000008BC" w14:textId="77777777" w:rsidR="009D0D6F" w:rsidRPr="00C947CC" w:rsidRDefault="0094762E" w:rsidP="00003025">
            <w:pPr>
              <w:spacing w:line="276" w:lineRule="auto"/>
              <w:rPr>
                <w:sz w:val="20"/>
                <w:szCs w:val="20"/>
              </w:rPr>
            </w:pPr>
            <w:r w:rsidRPr="00C947CC">
              <w:rPr>
                <w:sz w:val="20"/>
                <w:szCs w:val="20"/>
              </w:rPr>
              <w:t>1</w:t>
            </w:r>
          </w:p>
        </w:tc>
        <w:tc>
          <w:tcPr>
            <w:tcW w:w="1689" w:type="dxa"/>
            <w:tcMar>
              <w:top w:w="100" w:type="dxa"/>
              <w:left w:w="100" w:type="dxa"/>
              <w:bottom w:w="100" w:type="dxa"/>
              <w:right w:w="100" w:type="dxa"/>
            </w:tcMar>
          </w:tcPr>
          <w:p w14:paraId="000008BD" w14:textId="77777777" w:rsidR="009D0D6F" w:rsidRPr="00C947CC" w:rsidRDefault="0094762E" w:rsidP="00003025">
            <w:pPr>
              <w:spacing w:line="276" w:lineRule="auto"/>
              <w:rPr>
                <w:sz w:val="20"/>
                <w:szCs w:val="20"/>
              </w:rPr>
            </w:pPr>
            <w:r w:rsidRPr="00C947CC">
              <w:rPr>
                <w:sz w:val="20"/>
                <w:szCs w:val="20"/>
              </w:rPr>
              <w:t>0</w:t>
            </w:r>
          </w:p>
        </w:tc>
      </w:tr>
      <w:tr w:rsidR="009D0D6F" w:rsidRPr="00C947CC" w14:paraId="1A9359F3" w14:textId="77777777" w:rsidTr="00045366">
        <w:trPr>
          <w:trHeight w:val="20"/>
        </w:trPr>
        <w:tc>
          <w:tcPr>
            <w:tcW w:w="2093" w:type="dxa"/>
            <w:tcMar>
              <w:top w:w="100" w:type="dxa"/>
              <w:left w:w="100" w:type="dxa"/>
              <w:bottom w:w="100" w:type="dxa"/>
              <w:right w:w="100" w:type="dxa"/>
            </w:tcMar>
          </w:tcPr>
          <w:p w14:paraId="000008BE" w14:textId="77777777" w:rsidR="009D0D6F" w:rsidRPr="00C947CC" w:rsidRDefault="0094762E" w:rsidP="00003025">
            <w:pPr>
              <w:spacing w:line="276" w:lineRule="auto"/>
              <w:rPr>
                <w:sz w:val="20"/>
                <w:szCs w:val="20"/>
              </w:rPr>
            </w:pPr>
            <w:r w:rsidRPr="00C947CC">
              <w:rPr>
                <w:sz w:val="20"/>
                <w:szCs w:val="20"/>
              </w:rPr>
              <w:t>Ica</w:t>
            </w:r>
          </w:p>
        </w:tc>
        <w:tc>
          <w:tcPr>
            <w:tcW w:w="1371" w:type="dxa"/>
            <w:tcMar>
              <w:top w:w="100" w:type="dxa"/>
              <w:left w:w="100" w:type="dxa"/>
              <w:bottom w:w="100" w:type="dxa"/>
              <w:right w:w="100" w:type="dxa"/>
            </w:tcMar>
          </w:tcPr>
          <w:p w14:paraId="000008BF" w14:textId="77777777" w:rsidR="009D0D6F" w:rsidRPr="00C947CC" w:rsidRDefault="0094762E" w:rsidP="00003025">
            <w:pPr>
              <w:spacing w:line="276" w:lineRule="auto"/>
              <w:rPr>
                <w:sz w:val="20"/>
                <w:szCs w:val="20"/>
              </w:rPr>
            </w:pPr>
            <w:r w:rsidRPr="00C947CC">
              <w:rPr>
                <w:sz w:val="20"/>
                <w:szCs w:val="20"/>
              </w:rPr>
              <w:t>0</w:t>
            </w:r>
          </w:p>
        </w:tc>
        <w:tc>
          <w:tcPr>
            <w:tcW w:w="1660" w:type="dxa"/>
            <w:tcMar>
              <w:top w:w="100" w:type="dxa"/>
              <w:left w:w="100" w:type="dxa"/>
              <w:bottom w:w="100" w:type="dxa"/>
              <w:right w:w="100" w:type="dxa"/>
            </w:tcMar>
          </w:tcPr>
          <w:p w14:paraId="000008C0" w14:textId="77777777" w:rsidR="009D0D6F" w:rsidRPr="00C947CC" w:rsidRDefault="0094762E" w:rsidP="00003025">
            <w:pPr>
              <w:spacing w:line="276" w:lineRule="auto"/>
              <w:rPr>
                <w:sz w:val="20"/>
                <w:szCs w:val="20"/>
              </w:rPr>
            </w:pPr>
            <w:r w:rsidRPr="00C947CC">
              <w:rPr>
                <w:sz w:val="20"/>
                <w:szCs w:val="20"/>
              </w:rPr>
              <w:t>0.0</w:t>
            </w:r>
          </w:p>
        </w:tc>
        <w:tc>
          <w:tcPr>
            <w:tcW w:w="1689" w:type="dxa"/>
            <w:tcMar>
              <w:top w:w="100" w:type="dxa"/>
              <w:left w:w="100" w:type="dxa"/>
              <w:bottom w:w="100" w:type="dxa"/>
              <w:right w:w="100" w:type="dxa"/>
            </w:tcMar>
          </w:tcPr>
          <w:p w14:paraId="000008C1" w14:textId="77777777" w:rsidR="009D0D6F" w:rsidRPr="00C947CC" w:rsidRDefault="0094762E" w:rsidP="00003025">
            <w:pPr>
              <w:spacing w:line="276" w:lineRule="auto"/>
              <w:rPr>
                <w:sz w:val="20"/>
                <w:szCs w:val="20"/>
              </w:rPr>
            </w:pPr>
            <w:r w:rsidRPr="00C947CC">
              <w:rPr>
                <w:sz w:val="20"/>
                <w:szCs w:val="20"/>
              </w:rPr>
              <w:t>0</w:t>
            </w:r>
          </w:p>
        </w:tc>
        <w:tc>
          <w:tcPr>
            <w:tcW w:w="1689" w:type="dxa"/>
            <w:tcMar>
              <w:top w:w="100" w:type="dxa"/>
              <w:left w:w="100" w:type="dxa"/>
              <w:bottom w:w="100" w:type="dxa"/>
              <w:right w:w="100" w:type="dxa"/>
            </w:tcMar>
          </w:tcPr>
          <w:p w14:paraId="000008C2" w14:textId="77777777" w:rsidR="009D0D6F" w:rsidRPr="00C947CC" w:rsidRDefault="0094762E" w:rsidP="00003025">
            <w:pPr>
              <w:spacing w:line="276" w:lineRule="auto"/>
              <w:rPr>
                <w:sz w:val="20"/>
                <w:szCs w:val="20"/>
              </w:rPr>
            </w:pPr>
            <w:r w:rsidRPr="00C947CC">
              <w:rPr>
                <w:sz w:val="20"/>
                <w:szCs w:val="20"/>
              </w:rPr>
              <w:t>0</w:t>
            </w:r>
          </w:p>
        </w:tc>
      </w:tr>
      <w:tr w:rsidR="009D0D6F" w:rsidRPr="00C947CC" w14:paraId="21EE924D" w14:textId="77777777" w:rsidTr="00045366">
        <w:trPr>
          <w:trHeight w:val="20"/>
        </w:trPr>
        <w:tc>
          <w:tcPr>
            <w:tcW w:w="2093" w:type="dxa"/>
            <w:tcMar>
              <w:top w:w="100" w:type="dxa"/>
              <w:left w:w="100" w:type="dxa"/>
              <w:bottom w:w="100" w:type="dxa"/>
              <w:right w:w="100" w:type="dxa"/>
            </w:tcMar>
          </w:tcPr>
          <w:p w14:paraId="000008C3" w14:textId="77777777" w:rsidR="009D0D6F" w:rsidRPr="00C947CC" w:rsidRDefault="0094762E" w:rsidP="00003025">
            <w:pPr>
              <w:spacing w:line="276" w:lineRule="auto"/>
              <w:rPr>
                <w:sz w:val="20"/>
                <w:szCs w:val="20"/>
              </w:rPr>
            </w:pPr>
            <w:r w:rsidRPr="00C947CC">
              <w:rPr>
                <w:sz w:val="20"/>
                <w:szCs w:val="20"/>
              </w:rPr>
              <w:t>Callao</w:t>
            </w:r>
          </w:p>
        </w:tc>
        <w:tc>
          <w:tcPr>
            <w:tcW w:w="1371" w:type="dxa"/>
            <w:tcMar>
              <w:top w:w="100" w:type="dxa"/>
              <w:left w:w="100" w:type="dxa"/>
              <w:bottom w:w="100" w:type="dxa"/>
              <w:right w:w="100" w:type="dxa"/>
            </w:tcMar>
          </w:tcPr>
          <w:p w14:paraId="000008C4" w14:textId="77777777" w:rsidR="009D0D6F" w:rsidRPr="00C947CC" w:rsidRDefault="0094762E" w:rsidP="00003025">
            <w:pPr>
              <w:spacing w:line="276" w:lineRule="auto"/>
              <w:rPr>
                <w:sz w:val="20"/>
                <w:szCs w:val="20"/>
              </w:rPr>
            </w:pPr>
            <w:r w:rsidRPr="00C947CC">
              <w:rPr>
                <w:sz w:val="20"/>
                <w:szCs w:val="20"/>
              </w:rPr>
              <w:t>0</w:t>
            </w:r>
          </w:p>
        </w:tc>
        <w:tc>
          <w:tcPr>
            <w:tcW w:w="1660" w:type="dxa"/>
            <w:tcMar>
              <w:top w:w="100" w:type="dxa"/>
              <w:left w:w="100" w:type="dxa"/>
              <w:bottom w:w="100" w:type="dxa"/>
              <w:right w:w="100" w:type="dxa"/>
            </w:tcMar>
          </w:tcPr>
          <w:p w14:paraId="000008C5" w14:textId="77777777" w:rsidR="009D0D6F" w:rsidRPr="00C947CC" w:rsidRDefault="0094762E" w:rsidP="00003025">
            <w:pPr>
              <w:spacing w:line="276" w:lineRule="auto"/>
              <w:rPr>
                <w:sz w:val="20"/>
                <w:szCs w:val="20"/>
              </w:rPr>
            </w:pPr>
            <w:r w:rsidRPr="00C947CC">
              <w:rPr>
                <w:sz w:val="20"/>
                <w:szCs w:val="20"/>
              </w:rPr>
              <w:t>0.0</w:t>
            </w:r>
          </w:p>
        </w:tc>
        <w:tc>
          <w:tcPr>
            <w:tcW w:w="1689" w:type="dxa"/>
            <w:tcMar>
              <w:top w:w="100" w:type="dxa"/>
              <w:left w:w="100" w:type="dxa"/>
              <w:bottom w:w="100" w:type="dxa"/>
              <w:right w:w="100" w:type="dxa"/>
            </w:tcMar>
          </w:tcPr>
          <w:p w14:paraId="000008C6" w14:textId="77777777" w:rsidR="009D0D6F" w:rsidRPr="00C947CC" w:rsidRDefault="0094762E" w:rsidP="00003025">
            <w:pPr>
              <w:spacing w:line="276" w:lineRule="auto"/>
              <w:rPr>
                <w:sz w:val="20"/>
                <w:szCs w:val="20"/>
              </w:rPr>
            </w:pPr>
            <w:r w:rsidRPr="00C947CC">
              <w:rPr>
                <w:sz w:val="20"/>
                <w:szCs w:val="20"/>
              </w:rPr>
              <w:t>0</w:t>
            </w:r>
          </w:p>
        </w:tc>
        <w:tc>
          <w:tcPr>
            <w:tcW w:w="1689" w:type="dxa"/>
            <w:tcMar>
              <w:top w:w="100" w:type="dxa"/>
              <w:left w:w="100" w:type="dxa"/>
              <w:bottom w:w="100" w:type="dxa"/>
              <w:right w:w="100" w:type="dxa"/>
            </w:tcMar>
          </w:tcPr>
          <w:p w14:paraId="000008C7" w14:textId="77777777" w:rsidR="009D0D6F" w:rsidRPr="00C947CC" w:rsidRDefault="0094762E" w:rsidP="00003025">
            <w:pPr>
              <w:spacing w:line="276" w:lineRule="auto"/>
              <w:rPr>
                <w:sz w:val="20"/>
                <w:szCs w:val="20"/>
              </w:rPr>
            </w:pPr>
            <w:r w:rsidRPr="00C947CC">
              <w:rPr>
                <w:sz w:val="20"/>
                <w:szCs w:val="20"/>
              </w:rPr>
              <w:t>0</w:t>
            </w:r>
          </w:p>
        </w:tc>
      </w:tr>
    </w:tbl>
    <w:p w14:paraId="000008C8" w14:textId="77777777" w:rsidR="009D0D6F" w:rsidRDefault="0094762E" w:rsidP="005B5960">
      <w:pPr>
        <w:spacing w:after="0"/>
        <w:jc w:val="both"/>
        <w:rPr>
          <w:color w:val="000000"/>
        </w:rPr>
      </w:pPr>
      <w:r w:rsidRPr="005B5960">
        <w:rPr>
          <w:sz w:val="18"/>
          <w:szCs w:val="18"/>
        </w:rPr>
        <w:t>Fuente: Defensoría del Pueblo - SIMCO. Elaboración: Defensoría del Pueblo.</w:t>
      </w:r>
      <w:r>
        <w:rPr>
          <w:sz w:val="20"/>
          <w:szCs w:val="20"/>
        </w:rPr>
        <w:tab/>
      </w:r>
      <w:r>
        <w:rPr>
          <w:sz w:val="20"/>
          <w:szCs w:val="20"/>
        </w:rPr>
        <w:tab/>
      </w:r>
    </w:p>
    <w:p w14:paraId="000008CA" w14:textId="0DCA13B3" w:rsidR="009D0D6F" w:rsidRDefault="0094762E">
      <w:pPr>
        <w:spacing w:before="240" w:after="240"/>
        <w:jc w:val="both"/>
      </w:pPr>
      <w:r>
        <w:t xml:space="preserve">Según un estudio realizado por </w:t>
      </w:r>
      <w:proofErr w:type="spellStart"/>
      <w:r w:rsidRPr="002A6EBE">
        <w:rPr>
          <w:color w:val="000000" w:themeColor="text1"/>
        </w:rPr>
        <w:t>Mongabay</w:t>
      </w:r>
      <w:proofErr w:type="spellEnd"/>
      <w:r w:rsidRPr="002A6EBE">
        <w:rPr>
          <w:color w:val="000000" w:themeColor="text1"/>
        </w:rPr>
        <w:t xml:space="preserve"> </w:t>
      </w:r>
      <w:proofErr w:type="spellStart"/>
      <w:r w:rsidRPr="002A6EBE">
        <w:rPr>
          <w:color w:val="000000" w:themeColor="text1"/>
        </w:rPr>
        <w:t>Latam</w:t>
      </w:r>
      <w:proofErr w:type="spellEnd"/>
      <w:r w:rsidRPr="002A6EBE">
        <w:rPr>
          <w:color w:val="000000" w:themeColor="text1"/>
        </w:rPr>
        <w:t xml:space="preserve"> en 2021</w:t>
      </w:r>
      <w:r>
        <w:t>, se determinó que comunidades en Huánuco, Loreto, Madre de Dios, Pasco y Ucayali se ven gravemente afectadas por la minería ilegal, los cultivos ilícitos de hoja de coca y la deforestación. Además, un número considerable de comunidades (647) no cuenta con el reconocimiento de la autoridad regional.</w:t>
      </w:r>
    </w:p>
    <w:p w14:paraId="000008CB" w14:textId="2B6616E1" w:rsidR="009D0D6F" w:rsidRDefault="00000000">
      <w:pPr>
        <w:spacing w:before="240" w:after="240"/>
        <w:jc w:val="both"/>
      </w:pPr>
      <w:sdt>
        <w:sdtPr>
          <w:tag w:val="goog_rdk_63"/>
          <w:id w:val="-1327660256"/>
        </w:sdtPr>
        <w:sdtContent/>
      </w:sdt>
      <w:r w:rsidR="0094762E">
        <w:t xml:space="preserve">En cuanto a los pasivos ambientales, el </w:t>
      </w:r>
      <w:r w:rsidR="002A6EBE">
        <w:t>MINEM (</w:t>
      </w:r>
      <w:r w:rsidR="0094762E">
        <w:t xml:space="preserve">2022 y 2023) informa que a nivel nacional existen 6903 pasivos ambientales mineros y 3256 pasivos ambientales del sector de hidrocarburos a nivel nacional al 2022. Para abordar </w:t>
      </w:r>
      <w:r w:rsidR="00F35663">
        <w:t xml:space="preserve">parte de </w:t>
      </w:r>
      <w:r w:rsidR="0094762E">
        <w:t xml:space="preserve">esta problemática, se creó la Ley </w:t>
      </w:r>
      <w:proofErr w:type="spellStart"/>
      <w:r w:rsidR="0094762E">
        <w:t>N</w:t>
      </w:r>
      <w:r w:rsidR="00513B67">
        <w:t>°</w:t>
      </w:r>
      <w:proofErr w:type="spellEnd"/>
      <w:r w:rsidR="0094762E">
        <w:t xml:space="preserve"> 30321, que establece el fondo de contingencia para la remediación ambiental de sitios impactados por actividades de hidrocarburos en determinadas cuencas en Loreto siendo los pueblos indígenas de Loreto representados por </w:t>
      </w:r>
      <w:sdt>
        <w:sdtPr>
          <w:tag w:val="goog_rdk_64"/>
          <w:id w:val="-157620361"/>
        </w:sdtPr>
        <w:sdtContent/>
      </w:sdt>
      <w:sdt>
        <w:sdtPr>
          <w:tag w:val="goog_rdk_65"/>
          <w:id w:val="427615333"/>
        </w:sdtPr>
        <w:sdtContent/>
      </w:sdt>
      <w:proofErr w:type="spellStart"/>
      <w:r w:rsidR="0094762E">
        <w:t>Fediquep</w:t>
      </w:r>
      <w:proofErr w:type="spellEnd"/>
      <w:r w:rsidR="0094762E">
        <w:rPr>
          <w:vertAlign w:val="superscript"/>
        </w:rPr>
        <w:footnoteReference w:id="33"/>
      </w:r>
      <w:r w:rsidR="0094762E">
        <w:t xml:space="preserve">, </w:t>
      </w:r>
      <w:proofErr w:type="spellStart"/>
      <w:r w:rsidR="0094762E">
        <w:t>Feconaco</w:t>
      </w:r>
      <w:proofErr w:type="spellEnd"/>
      <w:r w:rsidR="0094762E">
        <w:rPr>
          <w:vertAlign w:val="superscript"/>
        </w:rPr>
        <w:footnoteReference w:id="34"/>
      </w:r>
      <w:r w:rsidR="0094762E">
        <w:t xml:space="preserve">, </w:t>
      </w:r>
      <w:proofErr w:type="spellStart"/>
      <w:r w:rsidR="0094762E">
        <w:t>Feconat</w:t>
      </w:r>
      <w:proofErr w:type="spellEnd"/>
      <w:r w:rsidR="0094762E">
        <w:rPr>
          <w:vertAlign w:val="superscript"/>
        </w:rPr>
        <w:footnoteReference w:id="35"/>
      </w:r>
      <w:r w:rsidR="0094762E">
        <w:t xml:space="preserve"> y </w:t>
      </w:r>
      <w:proofErr w:type="spellStart"/>
      <w:r w:rsidR="0094762E">
        <w:t>Acodecospat</w:t>
      </w:r>
      <w:proofErr w:type="spellEnd"/>
      <w:r w:rsidR="0094762E">
        <w:rPr>
          <w:vertAlign w:val="superscript"/>
        </w:rPr>
        <w:footnoteReference w:id="36"/>
      </w:r>
      <w:r w:rsidR="0094762E">
        <w:t>, los encargados de impulsarlo</w:t>
      </w:r>
      <w:sdt>
        <w:sdtPr>
          <w:tag w:val="goog_rdk_66"/>
          <w:id w:val="1460448191"/>
        </w:sdtPr>
        <w:sdtContent/>
      </w:sdt>
      <w:r w:rsidR="0094762E">
        <w:t>. Sin embargo, l</w:t>
      </w:r>
      <w:r w:rsidR="00F35663">
        <w:t xml:space="preserve">a </w:t>
      </w:r>
      <w:r w:rsidR="0094762E">
        <w:t>remediación de estos sitios aún es un desafío pendiente.</w:t>
      </w:r>
    </w:p>
    <w:p w14:paraId="3349724C" w14:textId="58DBE23C" w:rsidR="00155AF8" w:rsidRPr="005562A6" w:rsidRDefault="002A6EBE" w:rsidP="005562A6">
      <w:pPr>
        <w:autoSpaceDE w:val="0"/>
        <w:autoSpaceDN w:val="0"/>
        <w:adjustRightInd w:val="0"/>
        <w:spacing w:after="0" w:line="240" w:lineRule="auto"/>
        <w:jc w:val="both"/>
        <w:rPr>
          <w:rFonts w:asciiTheme="minorHAnsi" w:hAnsiTheme="minorHAnsi" w:cstheme="minorHAnsi"/>
        </w:rPr>
      </w:pPr>
      <w:r w:rsidRPr="005562A6">
        <w:rPr>
          <w:rFonts w:asciiTheme="minorHAnsi" w:hAnsiTheme="minorHAnsi" w:cstheme="minorHAnsi"/>
        </w:rPr>
        <w:t xml:space="preserve">En relación a los monocultivos, </w:t>
      </w:r>
      <w:r w:rsidR="004F3801" w:rsidRPr="005562A6">
        <w:rPr>
          <w:rFonts w:asciiTheme="minorHAnsi" w:hAnsiTheme="minorHAnsi" w:cstheme="minorHAnsi"/>
        </w:rPr>
        <w:t xml:space="preserve">el año 2016, el </w:t>
      </w:r>
      <w:proofErr w:type="spellStart"/>
      <w:r w:rsidR="004F3801" w:rsidRPr="005562A6">
        <w:rPr>
          <w:rFonts w:asciiTheme="minorHAnsi" w:hAnsiTheme="minorHAnsi" w:cstheme="minorHAnsi"/>
        </w:rPr>
        <w:t>Minam</w:t>
      </w:r>
      <w:proofErr w:type="spellEnd"/>
      <w:r w:rsidR="004F3801" w:rsidRPr="005562A6">
        <w:rPr>
          <w:rFonts w:asciiTheme="minorHAnsi" w:hAnsiTheme="minorHAnsi" w:cstheme="minorHAnsi"/>
        </w:rPr>
        <w:t>, a partir de una evaluación estratégica ambiental y social en el marco de la Estrategia Nacional sobre Bosques y Cambio Climático, señal</w:t>
      </w:r>
      <w:r w:rsidR="00F575FF">
        <w:rPr>
          <w:rFonts w:asciiTheme="minorHAnsi" w:hAnsiTheme="minorHAnsi" w:cstheme="minorHAnsi"/>
        </w:rPr>
        <w:t>ó</w:t>
      </w:r>
      <w:r w:rsidR="004F3801" w:rsidRPr="005562A6">
        <w:rPr>
          <w:rFonts w:asciiTheme="minorHAnsi" w:hAnsiTheme="minorHAnsi" w:cstheme="minorHAnsi"/>
        </w:rPr>
        <w:t xml:space="preserve"> la existencia de un riesgo ambiental producto de la afectación del equilibrio ecológico por instalación </w:t>
      </w:r>
      <w:r w:rsidR="00F26C3F" w:rsidRPr="005562A6">
        <w:rPr>
          <w:rFonts w:asciiTheme="minorHAnsi" w:hAnsiTheme="minorHAnsi" w:cstheme="minorHAnsi"/>
        </w:rPr>
        <w:t xml:space="preserve">y expansión </w:t>
      </w:r>
      <w:r w:rsidR="004F3801" w:rsidRPr="005562A6">
        <w:rPr>
          <w:rFonts w:asciiTheme="minorHAnsi" w:hAnsiTheme="minorHAnsi" w:cstheme="minorHAnsi"/>
        </w:rPr>
        <w:t>de monocultivos agrícolas</w:t>
      </w:r>
      <w:r w:rsidR="00F26C3F" w:rsidRPr="005562A6">
        <w:rPr>
          <w:rFonts w:asciiTheme="minorHAnsi" w:hAnsiTheme="minorHAnsi" w:cstheme="minorHAnsi"/>
        </w:rPr>
        <w:t>, lo que lleva a una degradación de la tierra, pérdida de biodiversidad local, sustitución de bosques nativos por plantaciones y afectación sobre el recurso hídrico</w:t>
      </w:r>
      <w:r w:rsidR="00155AF8" w:rsidRPr="005562A6">
        <w:rPr>
          <w:rFonts w:asciiTheme="minorHAnsi" w:hAnsiTheme="minorHAnsi" w:cstheme="minorHAnsi"/>
        </w:rPr>
        <w:t xml:space="preserve">. </w:t>
      </w:r>
    </w:p>
    <w:p w14:paraId="170B413F" w14:textId="77777777" w:rsidR="00155AF8" w:rsidRPr="005562A6" w:rsidRDefault="00155AF8" w:rsidP="005562A6">
      <w:pPr>
        <w:autoSpaceDE w:val="0"/>
        <w:autoSpaceDN w:val="0"/>
        <w:adjustRightInd w:val="0"/>
        <w:spacing w:after="0" w:line="240" w:lineRule="auto"/>
        <w:jc w:val="both"/>
        <w:rPr>
          <w:rFonts w:asciiTheme="minorHAnsi" w:hAnsiTheme="minorHAnsi" w:cstheme="minorHAnsi"/>
        </w:rPr>
      </w:pPr>
    </w:p>
    <w:p w14:paraId="3E94CD04" w14:textId="1614D5B0" w:rsidR="005562A6" w:rsidRPr="005562A6" w:rsidRDefault="00155AF8" w:rsidP="005562A6">
      <w:pPr>
        <w:autoSpaceDE w:val="0"/>
        <w:autoSpaceDN w:val="0"/>
        <w:adjustRightInd w:val="0"/>
        <w:spacing w:after="0" w:line="240" w:lineRule="auto"/>
        <w:jc w:val="both"/>
        <w:rPr>
          <w:rFonts w:asciiTheme="minorHAnsi" w:hAnsiTheme="minorHAnsi" w:cstheme="minorHAnsi"/>
        </w:rPr>
      </w:pPr>
      <w:r w:rsidRPr="005562A6">
        <w:rPr>
          <w:rFonts w:asciiTheme="minorHAnsi" w:hAnsiTheme="minorHAnsi" w:cstheme="minorHAnsi"/>
        </w:rPr>
        <w:t xml:space="preserve">Hacia el 2021, OXFAM </w:t>
      </w:r>
      <w:r w:rsidR="00DC476A">
        <w:rPr>
          <w:rFonts w:asciiTheme="minorHAnsi" w:hAnsiTheme="minorHAnsi" w:cstheme="minorHAnsi"/>
        </w:rPr>
        <w:t>indic</w:t>
      </w:r>
      <w:r w:rsidR="005562A6" w:rsidRPr="005562A6">
        <w:rPr>
          <w:rFonts w:asciiTheme="minorHAnsi" w:hAnsiTheme="minorHAnsi" w:cstheme="minorHAnsi"/>
        </w:rPr>
        <w:t>ó que hasta el 2010 los agronegocios y la palma aceitera habían sido presentados como una alternativa de desarrollo local en el Perú y un reemplazo de los cultivos de coca (en Huánuco, por ejemplo) y que el cultivo de palma aceitera en el Perú ha aumentado sustancialmente como resultado de estrategias de promoción de las inversiones privadas en el sector agroindustrial. Sin embargo, si bien el Plan Nacional de Desarrollo Sostenible de la Palma Aceitera en el Perú 2016-2025, se concentra en el cumplimiento de las certificaciones ambientales y enmarca la sostenibilidad en un modelo de producción global y agricultura tradicional que da valor agregado a la cadena productiva de la palma aceitera, deja fuera elementos de justicia social y ambiental. Al identificar términos como sostenibilidad y desarrollo sostenible en el plan, estos aparecen constantemente al lado de conceptos como criterios de otorgamiento, deforestación, compromisos mundiales, estándares internacionales, producción; pero pocas veces están relacionados con comunidades indígenas, saberes tradicionales, prácticas agroecológicas y restablecimiento de derechos.</w:t>
      </w:r>
    </w:p>
    <w:p w14:paraId="0F910712" w14:textId="77777777" w:rsidR="005562A6" w:rsidRPr="005562A6" w:rsidRDefault="005562A6" w:rsidP="005562A6">
      <w:pPr>
        <w:autoSpaceDE w:val="0"/>
        <w:autoSpaceDN w:val="0"/>
        <w:adjustRightInd w:val="0"/>
        <w:spacing w:after="0" w:line="240" w:lineRule="auto"/>
        <w:jc w:val="both"/>
        <w:rPr>
          <w:rFonts w:asciiTheme="minorHAnsi" w:hAnsiTheme="minorHAnsi" w:cstheme="minorHAnsi"/>
        </w:rPr>
      </w:pPr>
    </w:p>
    <w:p w14:paraId="48A956CF" w14:textId="48D269EC" w:rsidR="0001365D" w:rsidRPr="005562A6" w:rsidRDefault="005562A6" w:rsidP="005562A6">
      <w:pPr>
        <w:autoSpaceDE w:val="0"/>
        <w:autoSpaceDN w:val="0"/>
        <w:adjustRightInd w:val="0"/>
        <w:spacing w:after="0" w:line="240" w:lineRule="auto"/>
        <w:jc w:val="both"/>
        <w:rPr>
          <w:rFonts w:asciiTheme="minorHAnsi" w:hAnsiTheme="minorHAnsi" w:cstheme="minorHAnsi"/>
        </w:rPr>
      </w:pPr>
      <w:r w:rsidRPr="005562A6">
        <w:rPr>
          <w:rFonts w:asciiTheme="minorHAnsi" w:hAnsiTheme="minorHAnsi" w:cstheme="minorHAnsi"/>
        </w:rPr>
        <w:t xml:space="preserve">El mismo informe indica </w:t>
      </w:r>
      <w:r w:rsidR="00155AF8" w:rsidRPr="005562A6">
        <w:rPr>
          <w:rFonts w:asciiTheme="minorHAnsi" w:hAnsiTheme="minorHAnsi" w:cstheme="minorHAnsi"/>
        </w:rPr>
        <w:t>que</w:t>
      </w:r>
      <w:r w:rsidR="00C170B0" w:rsidRPr="005562A6">
        <w:rPr>
          <w:rFonts w:asciiTheme="minorHAnsi" w:hAnsiTheme="minorHAnsi" w:cstheme="minorHAnsi"/>
        </w:rPr>
        <w:t xml:space="preserve"> </w:t>
      </w:r>
      <w:r w:rsidR="00155AF8" w:rsidRPr="005562A6">
        <w:rPr>
          <w:rFonts w:asciiTheme="minorHAnsi" w:hAnsiTheme="minorHAnsi" w:cstheme="minorHAnsi"/>
        </w:rPr>
        <w:t>hubo un crecimiento acelerado de los monocultivos en la Amazonía peruana</w:t>
      </w:r>
      <w:r w:rsidR="00C170B0" w:rsidRPr="005562A6">
        <w:rPr>
          <w:rFonts w:asciiTheme="minorHAnsi" w:hAnsiTheme="minorHAnsi" w:cstheme="minorHAnsi"/>
        </w:rPr>
        <w:t xml:space="preserve"> durante las últimas dos décadas previas al informe, </w:t>
      </w:r>
      <w:r w:rsidR="00155AF8" w:rsidRPr="005562A6">
        <w:rPr>
          <w:rFonts w:asciiTheme="minorHAnsi" w:hAnsiTheme="minorHAnsi" w:cstheme="minorHAnsi"/>
        </w:rPr>
        <w:t xml:space="preserve">especialmente en el caso de la palma aceitera. Según datos del Ministerio de Agricultura y Riego, la superficie ocupada por estos cultivos aumentó de 15,000 hectáreas en el año 2000 a aproximadamente 110,000 hectáreas en el 2019. Esta tendencia se </w:t>
      </w:r>
      <w:r w:rsidR="00C170B0" w:rsidRPr="005562A6">
        <w:rPr>
          <w:rFonts w:asciiTheme="minorHAnsi" w:hAnsiTheme="minorHAnsi" w:cstheme="minorHAnsi"/>
        </w:rPr>
        <w:t>vio</w:t>
      </w:r>
      <w:r w:rsidR="00155AF8" w:rsidRPr="005562A6">
        <w:rPr>
          <w:rFonts w:asciiTheme="minorHAnsi" w:hAnsiTheme="minorHAnsi" w:cstheme="minorHAnsi"/>
        </w:rPr>
        <w:t xml:space="preserve"> impulsada por varios factores, entre ellos, el hecho de que la palma aceitera es considerada uno de los cultivos más eficientes a nivel mundial debido a las expectativas de la industria, así como a su alta rentabilidad en los mercados tanto nacionales como internacionales.</w:t>
      </w:r>
      <w:r w:rsidR="005E44C0" w:rsidRPr="005562A6">
        <w:rPr>
          <w:rFonts w:asciiTheme="minorHAnsi" w:hAnsiTheme="minorHAnsi" w:cstheme="minorHAnsi"/>
        </w:rPr>
        <w:t xml:space="preserve"> </w:t>
      </w:r>
      <w:commentRangeStart w:id="231"/>
      <w:r w:rsidR="005E44C0" w:rsidRPr="005562A6">
        <w:rPr>
          <w:rFonts w:asciiTheme="minorHAnsi" w:hAnsiTheme="minorHAnsi" w:cstheme="minorHAnsi"/>
        </w:rPr>
        <w:t xml:space="preserve">Asimismo, se indicó </w:t>
      </w:r>
      <w:commentRangeEnd w:id="231"/>
      <w:r w:rsidR="002E462F">
        <w:rPr>
          <w:rStyle w:val="Refdecomentario"/>
          <w:rFonts w:eastAsiaTheme="minorHAnsi"/>
        </w:rPr>
        <w:commentReference w:id="231"/>
      </w:r>
    </w:p>
    <w:p w14:paraId="3A83C8F7" w14:textId="77777777" w:rsidR="005562A6" w:rsidRPr="005562A6" w:rsidRDefault="005562A6" w:rsidP="005562A6">
      <w:pPr>
        <w:autoSpaceDE w:val="0"/>
        <w:autoSpaceDN w:val="0"/>
        <w:adjustRightInd w:val="0"/>
        <w:spacing w:after="0" w:line="240" w:lineRule="auto"/>
        <w:jc w:val="both"/>
        <w:rPr>
          <w:rFonts w:asciiTheme="minorHAnsi" w:hAnsiTheme="minorHAnsi" w:cstheme="minorHAnsi"/>
        </w:rPr>
      </w:pPr>
    </w:p>
    <w:p w14:paraId="13F0424F" w14:textId="2883E5D7" w:rsidR="005E44C0" w:rsidRPr="005562A6" w:rsidRDefault="005562A6" w:rsidP="005562A6">
      <w:pPr>
        <w:autoSpaceDE w:val="0"/>
        <w:autoSpaceDN w:val="0"/>
        <w:adjustRightInd w:val="0"/>
        <w:spacing w:after="0" w:line="240" w:lineRule="auto"/>
        <w:jc w:val="both"/>
        <w:rPr>
          <w:rFonts w:asciiTheme="minorHAnsi" w:hAnsiTheme="minorHAnsi" w:cstheme="minorHAnsi"/>
          <w:color w:val="000000" w:themeColor="text1"/>
        </w:rPr>
      </w:pPr>
      <w:r w:rsidRPr="005562A6">
        <w:rPr>
          <w:rFonts w:asciiTheme="minorHAnsi" w:hAnsiTheme="minorHAnsi" w:cstheme="minorHAnsi"/>
          <w:color w:val="000000" w:themeColor="text1"/>
        </w:rPr>
        <w:t>Además, en el marco de su investigación, Oxfam</w:t>
      </w:r>
      <w:r w:rsidR="0001365D" w:rsidRPr="005562A6">
        <w:rPr>
          <w:rFonts w:asciiTheme="minorHAnsi" w:hAnsiTheme="minorHAnsi" w:cstheme="minorHAnsi"/>
          <w:color w:val="000000" w:themeColor="text1"/>
        </w:rPr>
        <w:t xml:space="preserve"> encontró que Ucayali era el departamento con la mayor área de producción de palma aceitera, seguido de San Martín, Loreto y Huánuco, en orden descendente. A partir del año 2013, se observó un notable cambio en el suelo y una pérdida de bosque debido a la introducción de cultivos de palma. Se estimó que, en los departamentos de Loreto, Ucayali, San Martín y Huánuco se perdió un total de 2,8 </w:t>
      </w:r>
      <w:r w:rsidR="00F42E94" w:rsidRPr="005562A6">
        <w:rPr>
          <w:rFonts w:asciiTheme="minorHAnsi" w:hAnsiTheme="minorHAnsi" w:cstheme="minorHAnsi"/>
          <w:color w:val="000000" w:themeColor="text1"/>
        </w:rPr>
        <w:t xml:space="preserve">toneladas métricas </w:t>
      </w:r>
      <w:r w:rsidR="0001365D" w:rsidRPr="005562A6">
        <w:rPr>
          <w:rFonts w:asciiTheme="minorHAnsi" w:hAnsiTheme="minorHAnsi" w:cstheme="minorHAnsi"/>
          <w:color w:val="000000" w:themeColor="text1"/>
        </w:rPr>
        <w:t>de carbono, equivalente a las emisiones de CO2 de aproximadamente 1,210,996 hogares durante un año. Ucayali es el departamento que experimentó la mayor pérdida de carbono (50% del total de pérdida neta de carbono o 1</w:t>
      </w:r>
      <w:r w:rsidR="00F42E94" w:rsidRPr="005562A6">
        <w:rPr>
          <w:rFonts w:asciiTheme="minorHAnsi" w:hAnsiTheme="minorHAnsi" w:cstheme="minorHAnsi"/>
          <w:color w:val="000000" w:themeColor="text1"/>
        </w:rPr>
        <w:t>,</w:t>
      </w:r>
      <w:r w:rsidR="0001365D" w:rsidRPr="005562A6">
        <w:rPr>
          <w:rFonts w:asciiTheme="minorHAnsi" w:hAnsiTheme="minorHAnsi" w:cstheme="minorHAnsi"/>
          <w:color w:val="000000" w:themeColor="text1"/>
        </w:rPr>
        <w:t>415</w:t>
      </w:r>
      <w:r w:rsidR="00F42E94" w:rsidRPr="005562A6">
        <w:rPr>
          <w:rFonts w:asciiTheme="minorHAnsi" w:hAnsiTheme="minorHAnsi" w:cstheme="minorHAnsi"/>
          <w:color w:val="000000" w:themeColor="text1"/>
        </w:rPr>
        <w:t>,</w:t>
      </w:r>
      <w:r w:rsidR="0001365D" w:rsidRPr="005562A6">
        <w:rPr>
          <w:rFonts w:asciiTheme="minorHAnsi" w:hAnsiTheme="minorHAnsi" w:cstheme="minorHAnsi"/>
          <w:color w:val="000000" w:themeColor="text1"/>
        </w:rPr>
        <w:t xml:space="preserve">621 </w:t>
      </w:r>
      <w:r w:rsidR="00F42E94" w:rsidRPr="005562A6">
        <w:rPr>
          <w:rFonts w:asciiTheme="minorHAnsi" w:hAnsiTheme="minorHAnsi" w:cstheme="minorHAnsi"/>
          <w:color w:val="000000" w:themeColor="text1"/>
        </w:rPr>
        <w:t xml:space="preserve">toneladas métricas </w:t>
      </w:r>
      <w:r w:rsidR="0001365D" w:rsidRPr="005562A6">
        <w:rPr>
          <w:rFonts w:asciiTheme="minorHAnsi" w:hAnsiTheme="minorHAnsi" w:cstheme="minorHAnsi"/>
          <w:color w:val="000000" w:themeColor="text1"/>
        </w:rPr>
        <w:t>de carbono), seguido de Loreto, San Martín y Huánuco, en menor medida.</w:t>
      </w:r>
      <w:r w:rsidR="005E44C0" w:rsidRPr="005562A6">
        <w:rPr>
          <w:rFonts w:asciiTheme="minorHAnsi" w:hAnsiTheme="minorHAnsi" w:cstheme="minorHAnsi"/>
          <w:color w:val="000000" w:themeColor="text1"/>
        </w:rPr>
        <w:t xml:space="preserve"> </w:t>
      </w:r>
    </w:p>
    <w:p w14:paraId="6066E688" w14:textId="77777777" w:rsidR="005E44C0" w:rsidRPr="005562A6" w:rsidRDefault="005E44C0" w:rsidP="005562A6">
      <w:pPr>
        <w:autoSpaceDE w:val="0"/>
        <w:autoSpaceDN w:val="0"/>
        <w:adjustRightInd w:val="0"/>
        <w:spacing w:after="0" w:line="240" w:lineRule="auto"/>
        <w:jc w:val="both"/>
        <w:rPr>
          <w:rFonts w:asciiTheme="minorHAnsi" w:hAnsiTheme="minorHAnsi" w:cstheme="minorHAnsi"/>
          <w:color w:val="000000" w:themeColor="text1"/>
        </w:rPr>
      </w:pPr>
    </w:p>
    <w:p w14:paraId="2ABDC644" w14:textId="432E8B9F" w:rsidR="005E44C0" w:rsidRPr="005562A6" w:rsidRDefault="005562A6" w:rsidP="005562A6">
      <w:pPr>
        <w:autoSpaceDE w:val="0"/>
        <w:autoSpaceDN w:val="0"/>
        <w:adjustRightInd w:val="0"/>
        <w:spacing w:after="0" w:line="240" w:lineRule="auto"/>
        <w:jc w:val="both"/>
        <w:rPr>
          <w:rFonts w:asciiTheme="minorHAnsi" w:hAnsiTheme="minorHAnsi" w:cstheme="minorHAnsi"/>
          <w:color w:val="292B2C"/>
          <w:shd w:val="clear" w:color="auto" w:fill="FFFFFF"/>
        </w:rPr>
      </w:pPr>
      <w:r w:rsidRPr="005562A6">
        <w:rPr>
          <w:rFonts w:asciiTheme="minorHAnsi" w:hAnsiTheme="minorHAnsi" w:cstheme="minorHAnsi"/>
          <w:color w:val="000000" w:themeColor="text1"/>
        </w:rPr>
        <w:t xml:space="preserve">Por último, </w:t>
      </w:r>
      <w:r w:rsidR="005E44C0" w:rsidRPr="005562A6">
        <w:rPr>
          <w:rFonts w:asciiTheme="minorHAnsi" w:hAnsiTheme="minorHAnsi" w:cstheme="minorHAnsi"/>
          <w:color w:val="000000" w:themeColor="text1"/>
        </w:rPr>
        <w:t xml:space="preserve">Ojo Público (2022) informó </w:t>
      </w:r>
      <w:r w:rsidRPr="005562A6">
        <w:rPr>
          <w:rFonts w:asciiTheme="minorHAnsi" w:hAnsiTheme="minorHAnsi" w:cstheme="minorHAnsi"/>
          <w:color w:val="292B2C"/>
          <w:shd w:val="clear" w:color="auto" w:fill="FFFFFF"/>
        </w:rPr>
        <w:t xml:space="preserve">que según </w:t>
      </w:r>
      <w:r w:rsidR="005E44C0" w:rsidRPr="005562A6">
        <w:rPr>
          <w:rFonts w:asciiTheme="minorHAnsi" w:hAnsiTheme="minorHAnsi" w:cstheme="minorHAnsi"/>
          <w:color w:val="292B2C"/>
          <w:shd w:val="clear" w:color="auto" w:fill="FFFFFF"/>
        </w:rPr>
        <w:t>las proyecciones de</w:t>
      </w:r>
      <w:r w:rsidRPr="005562A6">
        <w:rPr>
          <w:rFonts w:asciiTheme="minorHAnsi" w:hAnsiTheme="minorHAnsi" w:cstheme="minorHAnsi"/>
          <w:color w:val="292B2C"/>
          <w:shd w:val="clear" w:color="auto" w:fill="FFFFFF"/>
        </w:rPr>
        <w:t>l Departamento de Agricultura de Estados Unidos (USDA)</w:t>
      </w:r>
      <w:r w:rsidR="005E44C0" w:rsidRPr="005562A6">
        <w:rPr>
          <w:rFonts w:asciiTheme="minorHAnsi" w:hAnsiTheme="minorHAnsi" w:cstheme="minorHAnsi"/>
          <w:color w:val="292B2C"/>
          <w:shd w:val="clear" w:color="auto" w:fill="FFFFFF"/>
        </w:rPr>
        <w:t xml:space="preserve">, </w:t>
      </w:r>
      <w:r w:rsidRPr="005562A6">
        <w:rPr>
          <w:rFonts w:asciiTheme="minorHAnsi" w:hAnsiTheme="minorHAnsi" w:cstheme="minorHAnsi"/>
          <w:color w:val="292B2C"/>
          <w:shd w:val="clear" w:color="auto" w:fill="FFFFFF"/>
        </w:rPr>
        <w:t>esperaba</w:t>
      </w:r>
      <w:r w:rsidR="005E44C0" w:rsidRPr="005562A6">
        <w:rPr>
          <w:rFonts w:asciiTheme="minorHAnsi" w:hAnsiTheme="minorHAnsi" w:cstheme="minorHAnsi"/>
          <w:color w:val="292B2C"/>
          <w:shd w:val="clear" w:color="auto" w:fill="FFFFFF"/>
        </w:rPr>
        <w:t xml:space="preserve"> que la producción mundial de aceite de palma para el período 2022-2023 alcan</w:t>
      </w:r>
      <w:r w:rsidRPr="005562A6">
        <w:rPr>
          <w:rFonts w:asciiTheme="minorHAnsi" w:hAnsiTheme="minorHAnsi" w:cstheme="minorHAnsi"/>
          <w:color w:val="292B2C"/>
          <w:shd w:val="clear" w:color="auto" w:fill="FFFFFF"/>
        </w:rPr>
        <w:t>zara</w:t>
      </w:r>
      <w:r w:rsidR="005E44C0" w:rsidRPr="005562A6">
        <w:rPr>
          <w:rFonts w:asciiTheme="minorHAnsi" w:hAnsiTheme="minorHAnsi" w:cstheme="minorHAnsi"/>
          <w:color w:val="292B2C"/>
          <w:shd w:val="clear" w:color="auto" w:fill="FFFFFF"/>
        </w:rPr>
        <w:t xml:space="preserve"> las 79.16 millones de toneladas, lo que representa un aumento del 4.2% en comparación con el período anterior de 2021-2022, cuando se produjeron 75.95 millones de toneladas. Además, el negocio global de este producto es de miles de millones de dólares, y se estim</w:t>
      </w:r>
      <w:r w:rsidRPr="005562A6">
        <w:rPr>
          <w:rFonts w:asciiTheme="minorHAnsi" w:hAnsiTheme="minorHAnsi" w:cstheme="minorHAnsi"/>
          <w:color w:val="292B2C"/>
          <w:shd w:val="clear" w:color="auto" w:fill="FFFFFF"/>
        </w:rPr>
        <w:t>ó una venta</w:t>
      </w:r>
      <w:r w:rsidR="005E44C0" w:rsidRPr="005562A6">
        <w:rPr>
          <w:rFonts w:asciiTheme="minorHAnsi" w:hAnsiTheme="minorHAnsi" w:cstheme="minorHAnsi"/>
          <w:color w:val="292B2C"/>
          <w:shd w:val="clear" w:color="auto" w:fill="FFFFFF"/>
        </w:rPr>
        <w:t xml:space="preserve"> mundia</w:t>
      </w:r>
      <w:r w:rsidRPr="005562A6">
        <w:rPr>
          <w:rFonts w:asciiTheme="minorHAnsi" w:hAnsiTheme="minorHAnsi" w:cstheme="minorHAnsi"/>
          <w:color w:val="292B2C"/>
          <w:shd w:val="clear" w:color="auto" w:fill="FFFFFF"/>
        </w:rPr>
        <w:t>l</w:t>
      </w:r>
      <w:r w:rsidR="005E44C0" w:rsidRPr="005562A6">
        <w:rPr>
          <w:rFonts w:asciiTheme="minorHAnsi" w:hAnsiTheme="minorHAnsi" w:cstheme="minorHAnsi"/>
          <w:color w:val="292B2C"/>
          <w:shd w:val="clear" w:color="auto" w:fill="FFFFFF"/>
        </w:rPr>
        <w:t xml:space="preserve"> de aceite de palma </w:t>
      </w:r>
      <w:r w:rsidRPr="005562A6">
        <w:rPr>
          <w:rFonts w:asciiTheme="minorHAnsi" w:hAnsiTheme="minorHAnsi" w:cstheme="minorHAnsi"/>
          <w:color w:val="292B2C"/>
          <w:shd w:val="clear" w:color="auto" w:fill="FFFFFF"/>
        </w:rPr>
        <w:t xml:space="preserve">de </w:t>
      </w:r>
      <w:r w:rsidR="005E44C0" w:rsidRPr="005562A6">
        <w:rPr>
          <w:rFonts w:asciiTheme="minorHAnsi" w:hAnsiTheme="minorHAnsi" w:cstheme="minorHAnsi"/>
          <w:color w:val="292B2C"/>
          <w:shd w:val="clear" w:color="auto" w:fill="FFFFFF"/>
        </w:rPr>
        <w:t xml:space="preserve">33,000 millones de dólares </w:t>
      </w:r>
      <w:r w:rsidRPr="005562A6">
        <w:rPr>
          <w:rFonts w:asciiTheme="minorHAnsi" w:hAnsiTheme="minorHAnsi" w:cstheme="minorHAnsi"/>
          <w:color w:val="292B2C"/>
          <w:shd w:val="clear" w:color="auto" w:fill="FFFFFF"/>
        </w:rPr>
        <w:t xml:space="preserve">aproximadamente. </w:t>
      </w:r>
      <w:r w:rsidR="00567637">
        <w:rPr>
          <w:rFonts w:asciiTheme="minorHAnsi" w:hAnsiTheme="minorHAnsi" w:cstheme="minorHAnsi"/>
          <w:color w:val="292B2C"/>
          <w:shd w:val="clear" w:color="auto" w:fill="FFFFFF"/>
        </w:rPr>
        <w:t xml:space="preserve">Esto implica un impacto en los territorios indígenas también. </w:t>
      </w:r>
    </w:p>
    <w:p w14:paraId="071D8F15" w14:textId="77777777" w:rsidR="00D53943" w:rsidRPr="005562A6" w:rsidRDefault="00D53943" w:rsidP="005562A6">
      <w:pPr>
        <w:autoSpaceDE w:val="0"/>
        <w:autoSpaceDN w:val="0"/>
        <w:adjustRightInd w:val="0"/>
        <w:spacing w:after="0" w:line="240" w:lineRule="auto"/>
        <w:jc w:val="both"/>
        <w:rPr>
          <w:rFonts w:asciiTheme="minorHAnsi" w:hAnsiTheme="minorHAnsi" w:cstheme="minorHAnsi"/>
        </w:rPr>
      </w:pPr>
    </w:p>
    <w:p w14:paraId="36FD73AB" w14:textId="23ECE182" w:rsidR="004F3801" w:rsidRPr="005562A6" w:rsidRDefault="005B5960" w:rsidP="005562A6">
      <w:pPr>
        <w:autoSpaceDE w:val="0"/>
        <w:autoSpaceDN w:val="0"/>
        <w:adjustRightInd w:val="0"/>
        <w:spacing w:after="0" w:line="240" w:lineRule="auto"/>
        <w:jc w:val="both"/>
        <w:rPr>
          <w:rFonts w:asciiTheme="minorHAnsi" w:hAnsiTheme="minorHAnsi" w:cstheme="minorHAnsi"/>
        </w:rPr>
      </w:pPr>
      <w:r w:rsidRPr="005562A6">
        <w:rPr>
          <w:rFonts w:asciiTheme="minorHAnsi" w:hAnsiTheme="minorHAnsi" w:cstheme="minorHAnsi"/>
        </w:rPr>
        <w:t>En relación con el</w:t>
      </w:r>
      <w:r w:rsidR="002D3422" w:rsidRPr="005562A6">
        <w:rPr>
          <w:rFonts w:asciiTheme="minorHAnsi" w:hAnsiTheme="minorHAnsi" w:cstheme="minorHAnsi"/>
        </w:rPr>
        <w:t xml:space="preserve"> cacao, </w:t>
      </w:r>
      <w:r w:rsidR="005562A6" w:rsidRPr="005562A6">
        <w:rPr>
          <w:rFonts w:asciiTheme="minorHAnsi" w:hAnsiTheme="minorHAnsi" w:cstheme="minorHAnsi"/>
        </w:rPr>
        <w:t>Oxfam (2021)</w:t>
      </w:r>
      <w:r w:rsidR="002D3422" w:rsidRPr="005562A6">
        <w:rPr>
          <w:rFonts w:asciiTheme="minorHAnsi" w:hAnsiTheme="minorHAnsi" w:cstheme="minorHAnsi"/>
        </w:rPr>
        <w:t xml:space="preserve"> encontró que las áreas de cacao en Loreto se concentran en el distrito de Fernando Lores, que la implementación de parcelas de cacao representó la conversión de 2228 ha de bosque durante dieciséis años de análisis y la pérdida neta de carbono fue de 87040 </w:t>
      </w:r>
      <w:r w:rsidR="002D3422" w:rsidRPr="005562A6">
        <w:rPr>
          <w:rFonts w:asciiTheme="minorHAnsi" w:hAnsiTheme="minorHAnsi" w:cstheme="minorHAnsi"/>
          <w:color w:val="000000" w:themeColor="text1"/>
        </w:rPr>
        <w:t xml:space="preserve">toneladas métricas </w:t>
      </w:r>
      <w:r w:rsidR="002D3422" w:rsidRPr="005562A6">
        <w:rPr>
          <w:rFonts w:asciiTheme="minorHAnsi" w:hAnsiTheme="minorHAnsi" w:cstheme="minorHAnsi"/>
        </w:rPr>
        <w:t>de carbono, causada principalmente por la conversión de bosques en vegetación secundaria y en áreas con cacao.</w:t>
      </w:r>
    </w:p>
    <w:p w14:paraId="3B6C092B" w14:textId="5193EF39" w:rsidR="00926238" w:rsidRDefault="0094762E">
      <w:pPr>
        <w:spacing w:before="240" w:after="240"/>
        <w:jc w:val="both"/>
      </w:pPr>
      <w:r>
        <w:t>En conclusión, la contaminación por pasivos ambientales producto de la minería y explotación de petróleo</w:t>
      </w:r>
      <w:r w:rsidR="009C3D5D">
        <w:t xml:space="preserve">, así como los monocultivos </w:t>
      </w:r>
      <w:r>
        <w:t>afecta</w:t>
      </w:r>
      <w:r w:rsidR="009C3D5D">
        <w:t>n</w:t>
      </w:r>
      <w:r>
        <w:t xml:space="preserve"> de manera significativa los territorios indígenas. Aunque se han implementado medidas y estrategias para prevenir y reducir los delitos ambientales, es necesario fortalecer la participación indígena y mejorar la capacidad de respuesta del Estado. Asimismo, se requiere una </w:t>
      </w:r>
      <w:r w:rsidR="00732AA4">
        <w:t xml:space="preserve">promoción de la diversificación de cultivos, así como una </w:t>
      </w:r>
      <w:r>
        <w:t>atención prioritaria en la remediación de los pasivos ambientales y una mayor protección de los derechos colectivos de los pueblos indígenas frente a los conflictos sociales relacionados con el ambiente y los recursos naturales.</w:t>
      </w:r>
    </w:p>
    <w:p w14:paraId="4EA85492" w14:textId="25DCB6AA" w:rsidR="007B14E6" w:rsidRDefault="007B14E6" w:rsidP="007B14E6">
      <w:pPr>
        <w:pStyle w:val="Ttulo5"/>
        <w:spacing w:after="240"/>
        <w:jc w:val="both"/>
        <w:rPr>
          <w:color w:val="44546A" w:themeColor="text2"/>
        </w:rPr>
      </w:pPr>
      <w:bookmarkStart w:id="232" w:name="_Toc137231202"/>
      <w:bookmarkStart w:id="233" w:name="_Toc143624269"/>
      <w:r w:rsidRPr="00BB1F9C">
        <w:rPr>
          <w:color w:val="44546A" w:themeColor="text2"/>
        </w:rPr>
        <w:t>2.</w:t>
      </w:r>
      <w:r>
        <w:rPr>
          <w:color w:val="44546A" w:themeColor="text2"/>
        </w:rPr>
        <w:t>5</w:t>
      </w:r>
      <w:r w:rsidR="000B7EB7">
        <w:rPr>
          <w:color w:val="44546A" w:themeColor="text2"/>
        </w:rPr>
        <w:t>.2.2.3</w:t>
      </w:r>
      <w:r w:rsidRPr="00BB1F9C">
        <w:rPr>
          <w:color w:val="44546A" w:themeColor="text2"/>
        </w:rPr>
        <w:t xml:space="preserve">. </w:t>
      </w:r>
      <w:bookmarkStart w:id="234" w:name="_heading=h.xcyez95xo08u" w:colFirst="0" w:colLast="0"/>
      <w:bookmarkEnd w:id="232"/>
      <w:bookmarkEnd w:id="234"/>
      <w:r w:rsidR="000B7EB7">
        <w:rPr>
          <w:caps w:val="0"/>
          <w:color w:val="44546A" w:themeColor="text2"/>
        </w:rPr>
        <w:t>Insu</w:t>
      </w:r>
      <w:r w:rsidRPr="003C6543">
        <w:rPr>
          <w:caps w:val="0"/>
          <w:color w:val="44546A" w:themeColor="text2"/>
        </w:rPr>
        <w:t xml:space="preserve">ficiente reconocimiento y valoración de los conocimientos tradicionales, ciencia y tecnología ancestral de los </w:t>
      </w:r>
      <w:r>
        <w:rPr>
          <w:caps w:val="0"/>
          <w:color w:val="44546A" w:themeColor="text2"/>
        </w:rPr>
        <w:t xml:space="preserve">pueblos indígenas u originarios </w:t>
      </w:r>
      <w:r w:rsidRPr="003C6543">
        <w:rPr>
          <w:caps w:val="0"/>
          <w:color w:val="44546A" w:themeColor="text2"/>
        </w:rPr>
        <w:t>en la gestión ambiental e integral del cambio climático</w:t>
      </w:r>
      <w:bookmarkEnd w:id="233"/>
    </w:p>
    <w:p w14:paraId="2DF6D605" w14:textId="77777777" w:rsidR="00C57C47" w:rsidRDefault="00C57C47" w:rsidP="00C57C47">
      <w:pPr>
        <w:jc w:val="both"/>
      </w:pPr>
      <w:r>
        <w:t>Según El Fondo Internacional de Desarrollo Agrícola (FIDA) (2016, p. 5):</w:t>
      </w:r>
    </w:p>
    <w:p w14:paraId="717D5375" w14:textId="77777777" w:rsidR="00C57C47" w:rsidRDefault="00C57C47" w:rsidP="00C57C47">
      <w:pPr>
        <w:jc w:val="both"/>
        <w:rPr>
          <w:i/>
        </w:rPr>
      </w:pPr>
      <w:r>
        <w:rPr>
          <w:i/>
        </w:rPr>
        <w:t>La expresión “conocimientos de los pueblos indígenas” hace referencia a los conocimientos generales y técnicos acumulados durante generaciones, y puestos a prueba y aplicados a lo largo de milenios, que guían a las sociedades indígenas en su interacción con el medio ambiente que las rodea.</w:t>
      </w:r>
    </w:p>
    <w:p w14:paraId="6FF7A0F1" w14:textId="77777777" w:rsidR="00C57C47" w:rsidRDefault="00C57C47" w:rsidP="00C57C47">
      <w:pPr>
        <w:jc w:val="both"/>
        <w:rPr>
          <w:i/>
        </w:rPr>
      </w:pPr>
      <w:r>
        <w:rPr>
          <w:i/>
        </w:rPr>
        <w:t xml:space="preserve"> El dinamismo inherente a sus sistemas de conocimientos es lo que permite a estos pueblos ajustar y modificar sus acciones en respuesta a los cambios que sufre el medio ambiente. La diversidad de los sistemas de resiliencia y de las capacidades para adaptarse al cambio climático guarda relación directa con la diversidad de los pueblos indígenas y los distintos contextos en que habitan. La mayoría de ellos han creado estrategias para enfrentar los fenómenos meteorológicos inusuales y los efectos conexos. </w:t>
      </w:r>
    </w:p>
    <w:p w14:paraId="09E63E0E" w14:textId="77777777" w:rsidR="00C57C47" w:rsidRDefault="00C57C47" w:rsidP="00C57C47">
      <w:pPr>
        <w:jc w:val="both"/>
        <w:rPr>
          <w:i/>
        </w:rPr>
      </w:pPr>
      <w:r>
        <w:rPr>
          <w:i/>
        </w:rPr>
        <w:t>Por ejemplo, en la región de Puno del Perú, los pueblos indígenas determinan cuándo plantar y cosechar aplicando sus conocimientos tradicionales sobre el medio ambiente y la flora y fauna silvestres (como la frecuencia de las precipitaciones, la época en que florecen ciertas plantas, la aparición de determinados animales o el apareamiento de otros, la incidencia de la infestación por plagas, etc.).</w:t>
      </w:r>
    </w:p>
    <w:p w14:paraId="60E76657" w14:textId="77777777" w:rsidR="00C57C47" w:rsidRDefault="00C57C47" w:rsidP="00C57C47">
      <w:pPr>
        <w:jc w:val="both"/>
      </w:pPr>
      <w:r>
        <w:t xml:space="preserve">Sin embargo, como afirma Ramírez (2019, p. 11), </w:t>
      </w:r>
      <w:r>
        <w:rPr>
          <w:i/>
        </w:rPr>
        <w:t>“(…) se advierte que la magnitud de los eventos venideros sobrepasa la capacidad de estas comunidades, principalmente por sus condiciones de marginalidad y vulnerabilidad”</w:t>
      </w:r>
      <w:r>
        <w:t>. Reconociendo ello, el Plan Nacional de Adaptación al Cambio Climático del Perú cuenta con un enfoque de adaptación basada en conocimientos, saberes y prácticas tradicionales y ancestrales mediante el cual se recupera, valoriza y utiliza los conocimientos tradicionales de los pueblos indígenas u originarios y su visión de desarrollo armónico con la naturaleza, en el diseño de las Medidas de Adaptación al Cambio Climático (MACC), garantizando la distribución justa y equitativa de los beneficios derivados de la utilización de estos (MINAM, 2021, p. 24)</w:t>
      </w:r>
    </w:p>
    <w:p w14:paraId="284E0DD8" w14:textId="77777777" w:rsidR="00C57C47" w:rsidRDefault="00C57C47" w:rsidP="00C57C47">
      <w:pPr>
        <w:jc w:val="both"/>
      </w:pPr>
      <w:r>
        <w:t xml:space="preserve">Si bien las MACC cuentan con un enfoque de interculturalidad que contempla poner en valor los conocimientos ancestrales en complementariedad y aporte a los conocimientos modernos, así como su rescate y fortalecimiento de las capacidades de líderes locales que permitan el desarrollo del efecto multiplicador, entre las medidas relacionadas a bosques se contempla la </w:t>
      </w:r>
      <w:r>
        <w:rPr>
          <w:i/>
        </w:rPr>
        <w:t xml:space="preserve">“recuperación de conocimientos y prácticas ancestrales en el uso sostenible de los bienes y servicios de los ecosistemas para adaptarse ante los efectos del cambio climático” </w:t>
      </w:r>
      <w:r>
        <w:t>(MINAM, 2022, p. 155).</w:t>
      </w:r>
      <w:r>
        <w:rPr>
          <w:vertAlign w:val="superscript"/>
        </w:rPr>
        <w:t xml:space="preserve"> </w:t>
      </w:r>
    </w:p>
    <w:p w14:paraId="5575E312" w14:textId="77777777" w:rsidR="00C57C47" w:rsidRDefault="00C57C47" w:rsidP="00C57C47">
      <w:pPr>
        <w:jc w:val="both"/>
      </w:pPr>
      <w:r>
        <w:t xml:space="preserve">En relación con las Declaratorias de Expresiones del Patrimonio Cultural Inmaterial como Patrimonio Cultural de la Nación, se tienen algunas que resaltan su importancia para el ecosistema, medio ambiente y mitigación de los efectos del cambio climático, comenzando por aquellas relacionadas a la cerámica y tejido con fibras naturales, pues ambas implican un manejo especializado de los elementos naturales que se usan para la producción de sus piezas y/o artefactos. </w:t>
      </w:r>
    </w:p>
    <w:p w14:paraId="26950DF2" w14:textId="77777777" w:rsidR="00C57C47" w:rsidRDefault="00C57C47" w:rsidP="00C57C47">
      <w:pPr>
        <w:jc w:val="both"/>
      </w:pPr>
      <w:r>
        <w:t>Dichas expresiones ascienden a un total de 39, de los cuales 11 son reconocimientos hechos a Pueblos Indígenas u Originarios, valorando específicamente su manejo sostenible de los ecosistemas y relacionamiento con su medio ambiente en sus declaratorias.  Además, entre las otras existe un total de 10 expresiones relacionadas con el medio ambiente (ver Tabla 17).</w:t>
      </w:r>
    </w:p>
    <w:p w14:paraId="3F44BFAD" w14:textId="38CDB248" w:rsidR="00C57C47" w:rsidRPr="005B5960" w:rsidRDefault="00C57C47" w:rsidP="00C57C47">
      <w:pPr>
        <w:pStyle w:val="Descripcin"/>
      </w:pPr>
      <w:bookmarkStart w:id="235" w:name="_heading=h.28h4qwu" w:colFirst="0" w:colLast="0"/>
      <w:bookmarkStart w:id="236" w:name="_Toc143624339"/>
      <w:bookmarkEnd w:id="235"/>
      <w:r>
        <w:t xml:space="preserve">Tabla </w:t>
      </w:r>
      <w:r w:rsidR="00000000">
        <w:fldChar w:fldCharType="begin"/>
      </w:r>
      <w:r w:rsidR="00000000">
        <w:instrText xml:space="preserve"> SEQ Tabla \* ARABIC </w:instrText>
      </w:r>
      <w:r w:rsidR="00000000">
        <w:fldChar w:fldCharType="separate"/>
      </w:r>
      <w:r w:rsidR="00740F56">
        <w:rPr>
          <w:noProof/>
        </w:rPr>
        <w:t>15</w:t>
      </w:r>
      <w:r w:rsidR="00000000">
        <w:rPr>
          <w:noProof/>
        </w:rPr>
        <w:fldChar w:fldCharType="end"/>
      </w:r>
      <w:r w:rsidRPr="005B5960">
        <w:t>. Perú: reconocimientos hechos a Pueblos indígenas u originarios con énfasis en EL VALOR del manejo sostenible de los ecosistemas y relacionamiento con su medio ambiente</w:t>
      </w:r>
      <w:bookmarkEnd w:id="236"/>
    </w:p>
    <w:tbl>
      <w:tblPr>
        <w:tblW w:w="8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21"/>
        <w:gridCol w:w="1177"/>
        <w:gridCol w:w="1180"/>
        <w:gridCol w:w="1259"/>
        <w:gridCol w:w="1404"/>
        <w:gridCol w:w="2209"/>
        <w:gridCol w:w="977"/>
      </w:tblGrid>
      <w:tr w:rsidR="00C57C47" w:rsidRPr="00550BCA" w14:paraId="09298247" w14:textId="77777777" w:rsidTr="00EC1A14">
        <w:trPr>
          <w:trHeight w:val="20"/>
        </w:trPr>
        <w:tc>
          <w:tcPr>
            <w:tcW w:w="421" w:type="dxa"/>
            <w:shd w:val="clear" w:color="auto" w:fill="002060"/>
            <w:noWrap/>
            <w:vAlign w:val="center"/>
            <w:hideMark/>
          </w:tcPr>
          <w:p w14:paraId="4B7A239E" w14:textId="1A4A934D" w:rsidR="00C57C47" w:rsidRPr="00273458" w:rsidRDefault="00003025" w:rsidP="00EC1A14">
            <w:pPr>
              <w:spacing w:after="0" w:line="240" w:lineRule="auto"/>
              <w:jc w:val="center"/>
              <w:rPr>
                <w:rFonts w:asciiTheme="minorHAnsi" w:eastAsia="Times New Roman" w:hAnsiTheme="minorHAnsi" w:cstheme="minorHAnsi"/>
                <w:b/>
                <w:bCs/>
                <w:color w:val="FFFFFF" w:themeColor="background1"/>
                <w:sz w:val="20"/>
                <w:szCs w:val="20"/>
              </w:rPr>
            </w:pPr>
            <w:proofErr w:type="spellStart"/>
            <w:r>
              <w:rPr>
                <w:rFonts w:asciiTheme="minorHAnsi" w:eastAsia="Times New Roman" w:hAnsiTheme="minorHAnsi" w:cstheme="minorHAnsi"/>
                <w:b/>
                <w:bCs/>
                <w:color w:val="FFFFFF" w:themeColor="background1"/>
                <w:sz w:val="20"/>
                <w:szCs w:val="20"/>
              </w:rPr>
              <w:t>N</w:t>
            </w:r>
            <w:r w:rsidR="00EC1A14">
              <w:rPr>
                <w:rFonts w:asciiTheme="minorHAnsi" w:eastAsia="Times New Roman" w:hAnsiTheme="minorHAnsi" w:cstheme="minorHAnsi"/>
                <w:b/>
                <w:bCs/>
                <w:color w:val="FFFFFF" w:themeColor="background1"/>
                <w:sz w:val="20"/>
                <w:szCs w:val="20"/>
              </w:rPr>
              <w:t>°</w:t>
            </w:r>
            <w:proofErr w:type="spellEnd"/>
          </w:p>
        </w:tc>
        <w:tc>
          <w:tcPr>
            <w:tcW w:w="1177" w:type="dxa"/>
            <w:shd w:val="clear" w:color="auto" w:fill="002060"/>
            <w:vAlign w:val="center"/>
            <w:hideMark/>
          </w:tcPr>
          <w:p w14:paraId="27B54116" w14:textId="77777777" w:rsidR="00C57C47" w:rsidRPr="00273458" w:rsidRDefault="00C57C47" w:rsidP="00003025">
            <w:pPr>
              <w:spacing w:after="0" w:line="240" w:lineRule="auto"/>
              <w:jc w:val="center"/>
              <w:rPr>
                <w:rFonts w:asciiTheme="minorHAnsi" w:eastAsia="Times New Roman" w:hAnsiTheme="minorHAnsi" w:cstheme="minorHAnsi"/>
                <w:b/>
                <w:bCs/>
                <w:color w:val="FFFFFF" w:themeColor="background1"/>
                <w:sz w:val="20"/>
                <w:szCs w:val="20"/>
              </w:rPr>
            </w:pPr>
            <w:r w:rsidRPr="00273458">
              <w:rPr>
                <w:rFonts w:asciiTheme="minorHAnsi" w:eastAsia="Times New Roman" w:hAnsiTheme="minorHAnsi" w:cstheme="minorHAnsi"/>
                <w:b/>
                <w:bCs/>
                <w:color w:val="FFFFFF" w:themeColor="background1"/>
                <w:sz w:val="20"/>
                <w:szCs w:val="20"/>
              </w:rPr>
              <w:t>Fecha de la declaratoria</w:t>
            </w:r>
          </w:p>
        </w:tc>
        <w:tc>
          <w:tcPr>
            <w:tcW w:w="1180" w:type="dxa"/>
            <w:shd w:val="clear" w:color="auto" w:fill="002060"/>
            <w:vAlign w:val="center"/>
            <w:hideMark/>
          </w:tcPr>
          <w:p w14:paraId="6F8EB6EA" w14:textId="77777777" w:rsidR="00C57C47" w:rsidRPr="00273458" w:rsidRDefault="00C57C47" w:rsidP="009B2453">
            <w:pPr>
              <w:spacing w:after="0" w:line="240" w:lineRule="auto"/>
              <w:jc w:val="center"/>
              <w:rPr>
                <w:rFonts w:asciiTheme="minorHAnsi" w:eastAsia="Times New Roman" w:hAnsiTheme="minorHAnsi" w:cstheme="minorHAnsi"/>
                <w:b/>
                <w:bCs/>
                <w:color w:val="FFFFFF" w:themeColor="background1"/>
                <w:sz w:val="20"/>
                <w:szCs w:val="20"/>
              </w:rPr>
            </w:pPr>
            <w:r w:rsidRPr="00273458">
              <w:rPr>
                <w:rFonts w:asciiTheme="minorHAnsi" w:eastAsia="Times New Roman" w:hAnsiTheme="minorHAnsi" w:cstheme="minorHAnsi"/>
                <w:b/>
                <w:bCs/>
                <w:color w:val="FFFFFF" w:themeColor="background1"/>
                <w:sz w:val="20"/>
                <w:szCs w:val="20"/>
              </w:rPr>
              <w:t>Resolución</w:t>
            </w:r>
          </w:p>
        </w:tc>
        <w:tc>
          <w:tcPr>
            <w:tcW w:w="0" w:type="auto"/>
            <w:shd w:val="clear" w:color="auto" w:fill="002060"/>
            <w:vAlign w:val="center"/>
            <w:hideMark/>
          </w:tcPr>
          <w:p w14:paraId="510C2B9D" w14:textId="77777777" w:rsidR="00C57C47" w:rsidRPr="00273458" w:rsidRDefault="00C57C47" w:rsidP="009B2453">
            <w:pPr>
              <w:spacing w:after="0" w:line="240" w:lineRule="auto"/>
              <w:jc w:val="center"/>
              <w:rPr>
                <w:rFonts w:asciiTheme="minorHAnsi" w:eastAsia="Times New Roman" w:hAnsiTheme="minorHAnsi" w:cstheme="minorHAnsi"/>
                <w:b/>
                <w:bCs/>
                <w:color w:val="FFFFFF" w:themeColor="background1"/>
                <w:sz w:val="20"/>
                <w:szCs w:val="20"/>
              </w:rPr>
            </w:pPr>
            <w:r w:rsidRPr="00273458">
              <w:rPr>
                <w:rFonts w:asciiTheme="minorHAnsi" w:eastAsia="Times New Roman" w:hAnsiTheme="minorHAnsi" w:cstheme="minorHAnsi"/>
                <w:b/>
                <w:bCs/>
                <w:color w:val="FFFFFF" w:themeColor="background1"/>
                <w:sz w:val="20"/>
                <w:szCs w:val="20"/>
              </w:rPr>
              <w:t>Clasificación</w:t>
            </w:r>
          </w:p>
        </w:tc>
        <w:tc>
          <w:tcPr>
            <w:tcW w:w="0" w:type="auto"/>
            <w:shd w:val="clear" w:color="auto" w:fill="002060"/>
            <w:vAlign w:val="center"/>
            <w:hideMark/>
          </w:tcPr>
          <w:p w14:paraId="5AF20292" w14:textId="77777777" w:rsidR="00C57C47" w:rsidRPr="00273458" w:rsidRDefault="00C57C47" w:rsidP="009B2453">
            <w:pPr>
              <w:spacing w:after="0" w:line="240" w:lineRule="auto"/>
              <w:jc w:val="center"/>
              <w:rPr>
                <w:rFonts w:asciiTheme="minorHAnsi" w:eastAsia="Times New Roman" w:hAnsiTheme="minorHAnsi" w:cstheme="minorHAnsi"/>
                <w:b/>
                <w:bCs/>
                <w:color w:val="FFFFFF" w:themeColor="background1"/>
                <w:sz w:val="20"/>
                <w:szCs w:val="20"/>
              </w:rPr>
            </w:pPr>
            <w:r w:rsidRPr="00273458">
              <w:rPr>
                <w:rFonts w:asciiTheme="minorHAnsi" w:eastAsia="Times New Roman" w:hAnsiTheme="minorHAnsi" w:cstheme="minorHAnsi"/>
                <w:b/>
                <w:bCs/>
                <w:color w:val="FFFFFF" w:themeColor="background1"/>
                <w:sz w:val="20"/>
                <w:szCs w:val="20"/>
              </w:rPr>
              <w:t>Expresión</w:t>
            </w:r>
          </w:p>
        </w:tc>
        <w:tc>
          <w:tcPr>
            <w:tcW w:w="2209" w:type="dxa"/>
            <w:shd w:val="clear" w:color="auto" w:fill="002060"/>
            <w:vAlign w:val="center"/>
            <w:hideMark/>
          </w:tcPr>
          <w:p w14:paraId="11598165" w14:textId="77777777" w:rsidR="00C57C47" w:rsidRPr="00273458" w:rsidRDefault="00C57C47" w:rsidP="009B2453">
            <w:pPr>
              <w:spacing w:after="0" w:line="240" w:lineRule="auto"/>
              <w:jc w:val="center"/>
              <w:rPr>
                <w:rFonts w:asciiTheme="minorHAnsi" w:eastAsia="Times New Roman" w:hAnsiTheme="minorHAnsi" w:cstheme="minorHAnsi"/>
                <w:b/>
                <w:bCs/>
                <w:color w:val="FFFFFF" w:themeColor="background1"/>
                <w:sz w:val="20"/>
                <w:szCs w:val="20"/>
              </w:rPr>
            </w:pPr>
            <w:r w:rsidRPr="00273458">
              <w:rPr>
                <w:rFonts w:asciiTheme="minorHAnsi" w:eastAsia="Times New Roman" w:hAnsiTheme="minorHAnsi" w:cstheme="minorHAnsi"/>
                <w:b/>
                <w:bCs/>
                <w:color w:val="FFFFFF" w:themeColor="background1"/>
                <w:sz w:val="20"/>
                <w:szCs w:val="20"/>
              </w:rPr>
              <w:t>Declaratoria</w:t>
            </w:r>
          </w:p>
        </w:tc>
        <w:tc>
          <w:tcPr>
            <w:tcW w:w="977" w:type="dxa"/>
            <w:shd w:val="clear" w:color="auto" w:fill="002060"/>
            <w:vAlign w:val="center"/>
            <w:hideMark/>
          </w:tcPr>
          <w:p w14:paraId="31C5B7D0" w14:textId="77777777" w:rsidR="00C57C47" w:rsidRPr="00273458" w:rsidRDefault="00C57C47" w:rsidP="009B2453">
            <w:pPr>
              <w:spacing w:after="0" w:line="240" w:lineRule="auto"/>
              <w:jc w:val="center"/>
              <w:rPr>
                <w:rFonts w:asciiTheme="minorHAnsi" w:eastAsia="Times New Roman" w:hAnsiTheme="minorHAnsi" w:cstheme="minorHAnsi"/>
                <w:b/>
                <w:bCs/>
                <w:color w:val="FFFFFF" w:themeColor="background1"/>
                <w:sz w:val="20"/>
                <w:szCs w:val="20"/>
              </w:rPr>
            </w:pPr>
            <w:r w:rsidRPr="00273458">
              <w:rPr>
                <w:rFonts w:asciiTheme="minorHAnsi" w:eastAsia="Times New Roman" w:hAnsiTheme="minorHAnsi" w:cstheme="minorHAnsi"/>
                <w:b/>
                <w:bCs/>
                <w:color w:val="FFFFFF" w:themeColor="background1"/>
                <w:sz w:val="20"/>
                <w:szCs w:val="20"/>
              </w:rPr>
              <w:t>Región</w:t>
            </w:r>
          </w:p>
        </w:tc>
      </w:tr>
      <w:tr w:rsidR="00C57C47" w:rsidRPr="00550BCA" w14:paraId="335CDE26" w14:textId="77777777" w:rsidTr="00EC1A14">
        <w:trPr>
          <w:trHeight w:val="20"/>
        </w:trPr>
        <w:tc>
          <w:tcPr>
            <w:tcW w:w="421" w:type="dxa"/>
            <w:shd w:val="clear" w:color="auto" w:fill="auto"/>
            <w:noWrap/>
            <w:vAlign w:val="center"/>
            <w:hideMark/>
          </w:tcPr>
          <w:p w14:paraId="18779DDC" w14:textId="77777777" w:rsidR="00C57C47" w:rsidRPr="00DA7AAD" w:rsidRDefault="00C57C47" w:rsidP="00EC1A14">
            <w:pPr>
              <w:spacing w:after="0" w:line="240" w:lineRule="auto"/>
              <w:jc w:val="center"/>
              <w:rPr>
                <w:rFonts w:asciiTheme="minorHAnsi" w:eastAsia="Times New Roman" w:hAnsiTheme="minorHAnsi" w:cstheme="minorHAnsi"/>
                <w:b/>
                <w:bCs/>
                <w:color w:val="000000"/>
                <w:sz w:val="20"/>
                <w:szCs w:val="20"/>
              </w:rPr>
            </w:pPr>
            <w:r w:rsidRPr="00DA7AAD">
              <w:rPr>
                <w:rFonts w:asciiTheme="minorHAnsi" w:eastAsia="Times New Roman" w:hAnsiTheme="minorHAnsi" w:cstheme="minorHAnsi"/>
                <w:b/>
                <w:bCs/>
                <w:color w:val="000000"/>
                <w:sz w:val="20"/>
                <w:szCs w:val="20"/>
              </w:rPr>
              <w:t>1</w:t>
            </w:r>
          </w:p>
        </w:tc>
        <w:tc>
          <w:tcPr>
            <w:tcW w:w="1177" w:type="dxa"/>
            <w:shd w:val="clear" w:color="auto" w:fill="auto"/>
            <w:vAlign w:val="center"/>
            <w:hideMark/>
          </w:tcPr>
          <w:p w14:paraId="3FEFC003"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12.06.2018</w:t>
            </w:r>
          </w:p>
        </w:tc>
        <w:tc>
          <w:tcPr>
            <w:tcW w:w="1180" w:type="dxa"/>
            <w:shd w:val="clear" w:color="auto" w:fill="auto"/>
            <w:vAlign w:val="center"/>
            <w:hideMark/>
          </w:tcPr>
          <w:p w14:paraId="6BA60AAE"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RVM 082-2018-VMPCIC-MC</w:t>
            </w:r>
          </w:p>
        </w:tc>
        <w:tc>
          <w:tcPr>
            <w:tcW w:w="0" w:type="auto"/>
            <w:vMerge w:val="restart"/>
            <w:shd w:val="clear" w:color="auto" w:fill="auto"/>
            <w:vAlign w:val="center"/>
            <w:hideMark/>
          </w:tcPr>
          <w:p w14:paraId="5BF49C03"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Música y danzas</w:t>
            </w:r>
          </w:p>
        </w:tc>
        <w:tc>
          <w:tcPr>
            <w:tcW w:w="0" w:type="auto"/>
            <w:shd w:val="clear" w:color="auto" w:fill="auto"/>
            <w:vAlign w:val="center"/>
            <w:hideMark/>
          </w:tcPr>
          <w:p w14:paraId="52120105"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 xml:space="preserve">Danza Los </w:t>
            </w:r>
            <w:proofErr w:type="spellStart"/>
            <w:r w:rsidRPr="00DA7AAD">
              <w:rPr>
                <w:rFonts w:asciiTheme="minorHAnsi" w:eastAsia="Times New Roman" w:hAnsiTheme="minorHAnsi" w:cstheme="minorHAnsi"/>
                <w:color w:val="000000"/>
                <w:sz w:val="20"/>
                <w:szCs w:val="20"/>
              </w:rPr>
              <w:t>Unkakus</w:t>
            </w:r>
            <w:proofErr w:type="spellEnd"/>
          </w:p>
        </w:tc>
        <w:tc>
          <w:tcPr>
            <w:tcW w:w="2209" w:type="dxa"/>
            <w:shd w:val="clear" w:color="auto" w:fill="auto"/>
            <w:vAlign w:val="center"/>
            <w:hideMark/>
          </w:tcPr>
          <w:p w14:paraId="17BE062B"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 xml:space="preserve">Declarar Patrimonio Cultural de la Nación a la danza Los </w:t>
            </w:r>
            <w:proofErr w:type="spellStart"/>
            <w:r w:rsidRPr="00DA7AAD">
              <w:rPr>
                <w:rFonts w:asciiTheme="minorHAnsi" w:eastAsia="Times New Roman" w:hAnsiTheme="minorHAnsi" w:cstheme="minorHAnsi"/>
                <w:color w:val="000000"/>
                <w:sz w:val="20"/>
                <w:szCs w:val="20"/>
              </w:rPr>
              <w:t>Unkakus</w:t>
            </w:r>
            <w:proofErr w:type="spellEnd"/>
            <w:r w:rsidRPr="00DA7AAD">
              <w:rPr>
                <w:rFonts w:asciiTheme="minorHAnsi" w:eastAsia="Times New Roman" w:hAnsiTheme="minorHAnsi" w:cstheme="minorHAnsi"/>
                <w:color w:val="000000"/>
                <w:sz w:val="20"/>
                <w:szCs w:val="20"/>
              </w:rPr>
              <w:t xml:space="preserve">, de las comunidades campesinas de </w:t>
            </w:r>
            <w:proofErr w:type="spellStart"/>
            <w:r w:rsidRPr="00DA7AAD">
              <w:rPr>
                <w:rFonts w:asciiTheme="minorHAnsi" w:eastAsia="Times New Roman" w:hAnsiTheme="minorHAnsi" w:cstheme="minorHAnsi"/>
                <w:color w:val="000000"/>
                <w:sz w:val="20"/>
                <w:szCs w:val="20"/>
              </w:rPr>
              <w:t>Pacaje</w:t>
            </w:r>
            <w:proofErr w:type="spellEnd"/>
            <w:r w:rsidRPr="00DA7AAD">
              <w:rPr>
                <w:rFonts w:asciiTheme="minorHAnsi" w:eastAsia="Times New Roman" w:hAnsiTheme="minorHAnsi" w:cstheme="minorHAnsi"/>
                <w:color w:val="000000"/>
                <w:sz w:val="20"/>
                <w:szCs w:val="20"/>
              </w:rPr>
              <w:t xml:space="preserve">, </w:t>
            </w:r>
            <w:proofErr w:type="spellStart"/>
            <w:r w:rsidRPr="00DA7AAD">
              <w:rPr>
                <w:rFonts w:asciiTheme="minorHAnsi" w:eastAsia="Times New Roman" w:hAnsiTheme="minorHAnsi" w:cstheme="minorHAnsi"/>
                <w:color w:val="000000"/>
                <w:sz w:val="20"/>
                <w:szCs w:val="20"/>
              </w:rPr>
              <w:t>Tantamaco-Ninahuisa</w:t>
            </w:r>
            <w:proofErr w:type="spellEnd"/>
            <w:r w:rsidRPr="00DA7AAD">
              <w:rPr>
                <w:rFonts w:asciiTheme="minorHAnsi" w:eastAsia="Times New Roman" w:hAnsiTheme="minorHAnsi" w:cstheme="minorHAnsi"/>
                <w:color w:val="000000"/>
                <w:sz w:val="20"/>
                <w:szCs w:val="20"/>
              </w:rPr>
              <w:t xml:space="preserve"> y </w:t>
            </w:r>
            <w:proofErr w:type="spellStart"/>
            <w:r w:rsidRPr="00DA7AAD">
              <w:rPr>
                <w:rFonts w:asciiTheme="minorHAnsi" w:eastAsia="Times New Roman" w:hAnsiTheme="minorHAnsi" w:cstheme="minorHAnsi"/>
                <w:color w:val="000000"/>
                <w:sz w:val="20"/>
                <w:szCs w:val="20"/>
              </w:rPr>
              <w:t>Ccatacancha</w:t>
            </w:r>
            <w:proofErr w:type="spellEnd"/>
            <w:r w:rsidRPr="00DA7AAD">
              <w:rPr>
                <w:rFonts w:asciiTheme="minorHAnsi" w:eastAsia="Times New Roman" w:hAnsiTheme="minorHAnsi" w:cstheme="minorHAnsi"/>
                <w:color w:val="000000"/>
                <w:sz w:val="20"/>
                <w:szCs w:val="20"/>
              </w:rPr>
              <w:t xml:space="preserve">, del distrito de </w:t>
            </w:r>
            <w:proofErr w:type="spellStart"/>
            <w:r w:rsidRPr="00DA7AAD">
              <w:rPr>
                <w:rFonts w:asciiTheme="minorHAnsi" w:eastAsia="Times New Roman" w:hAnsiTheme="minorHAnsi" w:cstheme="minorHAnsi"/>
                <w:color w:val="000000"/>
                <w:sz w:val="20"/>
                <w:szCs w:val="20"/>
              </w:rPr>
              <w:t>Macusani</w:t>
            </w:r>
            <w:proofErr w:type="spellEnd"/>
            <w:r w:rsidRPr="00DA7AAD">
              <w:rPr>
                <w:rFonts w:asciiTheme="minorHAnsi" w:eastAsia="Times New Roman" w:hAnsiTheme="minorHAnsi" w:cstheme="minorHAnsi"/>
                <w:color w:val="000000"/>
                <w:sz w:val="20"/>
                <w:szCs w:val="20"/>
              </w:rPr>
              <w:t>, provincia de Carabaya, departamento de Puno; por ser una manifestación cultural que refleja la estrecha relación de la población con su historia y cultura local a través de narraciones orales, lo que permite a los danzantes y a la comunidad reforzar y reproducir los lazos de identidad, por ser muestra de la unión permanente e inherente entre los seres humanos y la naturaleza, lo cual se refleja en el respeto del medio ambiente necesario para el desarrollo productivo local.</w:t>
            </w:r>
          </w:p>
        </w:tc>
        <w:tc>
          <w:tcPr>
            <w:tcW w:w="977" w:type="dxa"/>
            <w:shd w:val="clear" w:color="auto" w:fill="auto"/>
            <w:vAlign w:val="center"/>
            <w:hideMark/>
          </w:tcPr>
          <w:p w14:paraId="6FFF61EE"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Puno</w:t>
            </w:r>
          </w:p>
        </w:tc>
      </w:tr>
      <w:tr w:rsidR="00C57C47" w:rsidRPr="00550BCA" w14:paraId="28F3E617" w14:textId="77777777" w:rsidTr="00EC1A14">
        <w:trPr>
          <w:trHeight w:val="20"/>
        </w:trPr>
        <w:tc>
          <w:tcPr>
            <w:tcW w:w="421" w:type="dxa"/>
            <w:shd w:val="clear" w:color="auto" w:fill="auto"/>
            <w:noWrap/>
            <w:vAlign w:val="center"/>
            <w:hideMark/>
          </w:tcPr>
          <w:p w14:paraId="0CC326DC" w14:textId="77777777" w:rsidR="00C57C47" w:rsidRPr="00DA7AAD" w:rsidRDefault="00C57C47" w:rsidP="00EC1A14">
            <w:pPr>
              <w:spacing w:after="0" w:line="240" w:lineRule="auto"/>
              <w:jc w:val="center"/>
              <w:rPr>
                <w:rFonts w:asciiTheme="minorHAnsi" w:eastAsia="Times New Roman" w:hAnsiTheme="minorHAnsi" w:cstheme="minorHAnsi"/>
                <w:b/>
                <w:bCs/>
                <w:color w:val="000000"/>
                <w:sz w:val="20"/>
                <w:szCs w:val="20"/>
              </w:rPr>
            </w:pPr>
            <w:r w:rsidRPr="00DA7AAD">
              <w:rPr>
                <w:rFonts w:asciiTheme="minorHAnsi" w:eastAsia="Times New Roman" w:hAnsiTheme="minorHAnsi" w:cstheme="minorHAnsi"/>
                <w:b/>
                <w:bCs/>
                <w:color w:val="000000"/>
                <w:sz w:val="20"/>
                <w:szCs w:val="20"/>
              </w:rPr>
              <w:t>2</w:t>
            </w:r>
          </w:p>
        </w:tc>
        <w:tc>
          <w:tcPr>
            <w:tcW w:w="1177" w:type="dxa"/>
            <w:shd w:val="clear" w:color="auto" w:fill="auto"/>
            <w:vAlign w:val="center"/>
            <w:hideMark/>
          </w:tcPr>
          <w:p w14:paraId="35B66B3D"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23.10.2017</w:t>
            </w:r>
          </w:p>
        </w:tc>
        <w:tc>
          <w:tcPr>
            <w:tcW w:w="1180" w:type="dxa"/>
            <w:shd w:val="clear" w:color="auto" w:fill="auto"/>
            <w:vAlign w:val="center"/>
            <w:hideMark/>
          </w:tcPr>
          <w:p w14:paraId="323CC82C"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RVM 197-2017-VMPCIC-MC</w:t>
            </w:r>
          </w:p>
        </w:tc>
        <w:tc>
          <w:tcPr>
            <w:tcW w:w="0" w:type="auto"/>
            <w:vMerge/>
            <w:vAlign w:val="center"/>
            <w:hideMark/>
          </w:tcPr>
          <w:p w14:paraId="60D7FE9F"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p>
        </w:tc>
        <w:tc>
          <w:tcPr>
            <w:tcW w:w="0" w:type="auto"/>
            <w:shd w:val="clear" w:color="000000" w:fill="FFFFFF"/>
            <w:vAlign w:val="center"/>
            <w:hideMark/>
          </w:tcPr>
          <w:p w14:paraId="59501445"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 xml:space="preserve">Danza </w:t>
            </w:r>
            <w:proofErr w:type="spellStart"/>
            <w:r w:rsidRPr="00DA7AAD">
              <w:rPr>
                <w:rFonts w:asciiTheme="minorHAnsi" w:eastAsia="Times New Roman" w:hAnsiTheme="minorHAnsi" w:cstheme="minorHAnsi"/>
                <w:color w:val="000000"/>
                <w:sz w:val="20"/>
                <w:szCs w:val="20"/>
              </w:rPr>
              <w:t>Llameritos</w:t>
            </w:r>
            <w:proofErr w:type="spellEnd"/>
            <w:r w:rsidRPr="00DA7AAD">
              <w:rPr>
                <w:rFonts w:asciiTheme="minorHAnsi" w:eastAsia="Times New Roman" w:hAnsiTheme="minorHAnsi" w:cstheme="minorHAnsi"/>
                <w:color w:val="000000"/>
                <w:sz w:val="20"/>
                <w:szCs w:val="20"/>
              </w:rPr>
              <w:t xml:space="preserve"> de </w:t>
            </w:r>
            <w:proofErr w:type="spellStart"/>
            <w:r w:rsidRPr="00DA7AAD">
              <w:rPr>
                <w:rFonts w:asciiTheme="minorHAnsi" w:eastAsia="Times New Roman" w:hAnsiTheme="minorHAnsi" w:cstheme="minorHAnsi"/>
                <w:color w:val="000000"/>
                <w:sz w:val="20"/>
                <w:szCs w:val="20"/>
              </w:rPr>
              <w:t>Panahua</w:t>
            </w:r>
            <w:proofErr w:type="spellEnd"/>
          </w:p>
        </w:tc>
        <w:tc>
          <w:tcPr>
            <w:tcW w:w="2209" w:type="dxa"/>
            <w:shd w:val="clear" w:color="000000" w:fill="FFFFFF"/>
            <w:vAlign w:val="center"/>
            <w:hideMark/>
          </w:tcPr>
          <w:p w14:paraId="7026743A"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 xml:space="preserve">Declarar Patrimonio Cultural de la Nación a la danza </w:t>
            </w:r>
            <w:proofErr w:type="spellStart"/>
            <w:r w:rsidRPr="00DA7AAD">
              <w:rPr>
                <w:rFonts w:asciiTheme="minorHAnsi" w:eastAsia="Times New Roman" w:hAnsiTheme="minorHAnsi" w:cstheme="minorHAnsi"/>
                <w:color w:val="000000"/>
                <w:sz w:val="20"/>
                <w:szCs w:val="20"/>
              </w:rPr>
              <w:t>Llameritos</w:t>
            </w:r>
            <w:proofErr w:type="spellEnd"/>
            <w:r w:rsidRPr="00DA7AAD">
              <w:rPr>
                <w:rFonts w:asciiTheme="minorHAnsi" w:eastAsia="Times New Roman" w:hAnsiTheme="minorHAnsi" w:cstheme="minorHAnsi"/>
                <w:color w:val="000000"/>
                <w:sz w:val="20"/>
                <w:szCs w:val="20"/>
              </w:rPr>
              <w:t xml:space="preserve"> de </w:t>
            </w:r>
            <w:proofErr w:type="spellStart"/>
            <w:r w:rsidRPr="00DA7AAD">
              <w:rPr>
                <w:rFonts w:asciiTheme="minorHAnsi" w:eastAsia="Times New Roman" w:hAnsiTheme="minorHAnsi" w:cstheme="minorHAnsi"/>
                <w:color w:val="000000"/>
                <w:sz w:val="20"/>
                <w:szCs w:val="20"/>
              </w:rPr>
              <w:t>Panahua</w:t>
            </w:r>
            <w:proofErr w:type="spellEnd"/>
            <w:r w:rsidRPr="00DA7AAD">
              <w:rPr>
                <w:rFonts w:asciiTheme="minorHAnsi" w:eastAsia="Times New Roman" w:hAnsiTheme="minorHAnsi" w:cstheme="minorHAnsi"/>
                <w:color w:val="000000"/>
                <w:sz w:val="20"/>
                <w:szCs w:val="20"/>
              </w:rPr>
              <w:t>, del distrito de Orcopampa, provincia de Castilla, departamento de Arequipa, por ser una danza que representa el estrecho vínculo entre la población y su medio ambiente, al ser una muestra de la coexistencia armónica de ritos andinos y católicos, por evocar actividades económicas sostenibles y vigentes como la ganadería, la cerámica, la textilería y el intercambio de productos a través del trueque, todo lo cual permite afianzar la identidad y el sentido de pertenencia de sus portadores con su localidad e historia.</w:t>
            </w:r>
          </w:p>
        </w:tc>
        <w:tc>
          <w:tcPr>
            <w:tcW w:w="977" w:type="dxa"/>
            <w:shd w:val="clear" w:color="auto" w:fill="auto"/>
            <w:vAlign w:val="center"/>
            <w:hideMark/>
          </w:tcPr>
          <w:p w14:paraId="0E45DB1F"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Arequipa</w:t>
            </w:r>
          </w:p>
        </w:tc>
      </w:tr>
      <w:tr w:rsidR="00C57C47" w:rsidRPr="00550BCA" w14:paraId="56B03ABC" w14:textId="77777777" w:rsidTr="00EC1A14">
        <w:trPr>
          <w:trHeight w:val="20"/>
        </w:trPr>
        <w:tc>
          <w:tcPr>
            <w:tcW w:w="421" w:type="dxa"/>
            <w:shd w:val="clear" w:color="auto" w:fill="auto"/>
            <w:noWrap/>
            <w:vAlign w:val="center"/>
            <w:hideMark/>
          </w:tcPr>
          <w:p w14:paraId="2FCED22E" w14:textId="77777777" w:rsidR="00C57C47" w:rsidRPr="00DA7AAD" w:rsidRDefault="00C57C47" w:rsidP="00EC1A14">
            <w:pPr>
              <w:spacing w:after="0" w:line="240" w:lineRule="auto"/>
              <w:jc w:val="center"/>
              <w:rPr>
                <w:rFonts w:asciiTheme="minorHAnsi" w:eastAsia="Times New Roman" w:hAnsiTheme="minorHAnsi" w:cstheme="minorHAnsi"/>
                <w:b/>
                <w:bCs/>
                <w:color w:val="000000"/>
                <w:sz w:val="20"/>
                <w:szCs w:val="20"/>
              </w:rPr>
            </w:pPr>
            <w:r w:rsidRPr="00DA7AAD">
              <w:rPr>
                <w:rFonts w:asciiTheme="minorHAnsi" w:eastAsia="Times New Roman" w:hAnsiTheme="minorHAnsi" w:cstheme="minorHAnsi"/>
                <w:b/>
                <w:bCs/>
                <w:color w:val="000000"/>
                <w:sz w:val="20"/>
                <w:szCs w:val="20"/>
              </w:rPr>
              <w:t>3</w:t>
            </w:r>
          </w:p>
        </w:tc>
        <w:tc>
          <w:tcPr>
            <w:tcW w:w="1177" w:type="dxa"/>
            <w:shd w:val="clear" w:color="auto" w:fill="auto"/>
            <w:vAlign w:val="center"/>
            <w:hideMark/>
          </w:tcPr>
          <w:p w14:paraId="2C61EFAD"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08.02.2023</w:t>
            </w:r>
          </w:p>
        </w:tc>
        <w:tc>
          <w:tcPr>
            <w:tcW w:w="1180" w:type="dxa"/>
            <w:shd w:val="clear" w:color="auto" w:fill="auto"/>
            <w:vAlign w:val="center"/>
            <w:hideMark/>
          </w:tcPr>
          <w:p w14:paraId="443485D5"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RVM 000045-2023-VMPCIC/MC</w:t>
            </w:r>
          </w:p>
        </w:tc>
        <w:tc>
          <w:tcPr>
            <w:tcW w:w="0" w:type="auto"/>
            <w:vMerge w:val="restart"/>
            <w:shd w:val="clear" w:color="auto" w:fill="auto"/>
            <w:vAlign w:val="center"/>
            <w:hideMark/>
          </w:tcPr>
          <w:p w14:paraId="2DFF08E2"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Prácticas y tecnologías productivas</w:t>
            </w:r>
          </w:p>
        </w:tc>
        <w:tc>
          <w:tcPr>
            <w:tcW w:w="0" w:type="auto"/>
            <w:shd w:val="clear" w:color="000000" w:fill="FFFFFF"/>
            <w:vAlign w:val="center"/>
            <w:hideMark/>
          </w:tcPr>
          <w:p w14:paraId="2C048B0A"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 xml:space="preserve">Pesca tradicional del pueblo </w:t>
            </w:r>
            <w:proofErr w:type="spellStart"/>
            <w:r w:rsidRPr="00DA7AAD">
              <w:rPr>
                <w:rFonts w:asciiTheme="minorHAnsi" w:eastAsia="Times New Roman" w:hAnsiTheme="minorHAnsi" w:cstheme="minorHAnsi"/>
                <w:color w:val="000000"/>
                <w:sz w:val="20"/>
                <w:szCs w:val="20"/>
              </w:rPr>
              <w:t>Kandozi</w:t>
            </w:r>
            <w:proofErr w:type="spellEnd"/>
            <w:r w:rsidRPr="00DA7AAD">
              <w:rPr>
                <w:rFonts w:asciiTheme="minorHAnsi" w:eastAsia="Times New Roman" w:hAnsiTheme="minorHAnsi" w:cstheme="minorHAnsi"/>
                <w:color w:val="000000"/>
                <w:sz w:val="20"/>
                <w:szCs w:val="20"/>
              </w:rPr>
              <w:t xml:space="preserve"> en el lago Musa </w:t>
            </w:r>
            <w:proofErr w:type="spellStart"/>
            <w:r w:rsidRPr="00DA7AAD">
              <w:rPr>
                <w:rFonts w:asciiTheme="minorHAnsi" w:eastAsia="Times New Roman" w:hAnsiTheme="minorHAnsi" w:cstheme="minorHAnsi"/>
                <w:color w:val="000000"/>
                <w:sz w:val="20"/>
                <w:szCs w:val="20"/>
              </w:rPr>
              <w:t>Karusha</w:t>
            </w:r>
            <w:proofErr w:type="spellEnd"/>
          </w:p>
        </w:tc>
        <w:tc>
          <w:tcPr>
            <w:tcW w:w="2209" w:type="dxa"/>
            <w:shd w:val="clear" w:color="000000" w:fill="FFFFFF"/>
            <w:vAlign w:val="center"/>
            <w:hideMark/>
          </w:tcPr>
          <w:p w14:paraId="4556B64E"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 xml:space="preserve">Declarar Patrimonio Cultural de la Nación a los Conocimientos, saberes, prácticas y oralidad del pueblo </w:t>
            </w:r>
            <w:proofErr w:type="spellStart"/>
            <w:r w:rsidRPr="00DA7AAD">
              <w:rPr>
                <w:rFonts w:asciiTheme="minorHAnsi" w:eastAsia="Times New Roman" w:hAnsiTheme="minorHAnsi" w:cstheme="minorHAnsi"/>
                <w:color w:val="000000"/>
                <w:sz w:val="20"/>
                <w:szCs w:val="20"/>
              </w:rPr>
              <w:t>kandozi</w:t>
            </w:r>
            <w:proofErr w:type="spellEnd"/>
            <w:r w:rsidRPr="00DA7AAD">
              <w:rPr>
                <w:rFonts w:asciiTheme="minorHAnsi" w:eastAsia="Times New Roman" w:hAnsiTheme="minorHAnsi" w:cstheme="minorHAnsi"/>
                <w:color w:val="000000"/>
                <w:sz w:val="20"/>
                <w:szCs w:val="20"/>
              </w:rPr>
              <w:t xml:space="preserve"> relacionadas a la pesca tradicional en el lago Musa </w:t>
            </w:r>
            <w:proofErr w:type="spellStart"/>
            <w:r w:rsidRPr="00DA7AAD">
              <w:rPr>
                <w:rFonts w:asciiTheme="minorHAnsi" w:eastAsia="Times New Roman" w:hAnsiTheme="minorHAnsi" w:cstheme="minorHAnsi"/>
                <w:color w:val="000000"/>
                <w:sz w:val="20"/>
                <w:szCs w:val="20"/>
              </w:rPr>
              <w:t>Karusha</w:t>
            </w:r>
            <w:proofErr w:type="spellEnd"/>
            <w:r w:rsidRPr="00DA7AAD">
              <w:rPr>
                <w:rFonts w:asciiTheme="minorHAnsi" w:eastAsia="Times New Roman" w:hAnsiTheme="minorHAnsi" w:cstheme="minorHAnsi"/>
                <w:color w:val="000000"/>
                <w:sz w:val="20"/>
                <w:szCs w:val="20"/>
              </w:rPr>
              <w:t xml:space="preserve">, en la provincia de </w:t>
            </w:r>
            <w:proofErr w:type="spellStart"/>
            <w:r w:rsidRPr="00DA7AAD">
              <w:rPr>
                <w:rFonts w:asciiTheme="minorHAnsi" w:eastAsia="Times New Roman" w:hAnsiTheme="minorHAnsi" w:cstheme="minorHAnsi"/>
                <w:color w:val="000000"/>
                <w:sz w:val="20"/>
                <w:szCs w:val="20"/>
              </w:rPr>
              <w:t>Datem</w:t>
            </w:r>
            <w:proofErr w:type="spellEnd"/>
            <w:r w:rsidRPr="00DA7AAD">
              <w:rPr>
                <w:rFonts w:asciiTheme="minorHAnsi" w:eastAsia="Times New Roman" w:hAnsiTheme="minorHAnsi" w:cstheme="minorHAnsi"/>
                <w:color w:val="000000"/>
                <w:sz w:val="20"/>
                <w:szCs w:val="20"/>
              </w:rPr>
              <w:t xml:space="preserve"> del Marañón, departamento de Loreto, teniendo en cuenta el valor identitario, productivo, económico, social y cultural de la pesca </w:t>
            </w:r>
            <w:proofErr w:type="spellStart"/>
            <w:r w:rsidRPr="00DA7AAD">
              <w:rPr>
                <w:rFonts w:asciiTheme="minorHAnsi" w:eastAsia="Times New Roman" w:hAnsiTheme="minorHAnsi" w:cstheme="minorHAnsi"/>
                <w:color w:val="000000"/>
                <w:sz w:val="20"/>
                <w:szCs w:val="20"/>
              </w:rPr>
              <w:t>kandozi</w:t>
            </w:r>
            <w:proofErr w:type="spellEnd"/>
            <w:r w:rsidRPr="00DA7AAD">
              <w:rPr>
                <w:rFonts w:asciiTheme="minorHAnsi" w:eastAsia="Times New Roman" w:hAnsiTheme="minorHAnsi" w:cstheme="minorHAnsi"/>
                <w:color w:val="000000"/>
                <w:sz w:val="20"/>
                <w:szCs w:val="20"/>
              </w:rPr>
              <w:t>, así como por su significancia para la conservación y preservación de los recursos naturales al interior del territorio de este pueblo indígena originario de la Amazonía peruana</w:t>
            </w:r>
          </w:p>
        </w:tc>
        <w:tc>
          <w:tcPr>
            <w:tcW w:w="977" w:type="dxa"/>
            <w:shd w:val="clear" w:color="auto" w:fill="auto"/>
            <w:vAlign w:val="center"/>
            <w:hideMark/>
          </w:tcPr>
          <w:p w14:paraId="2A9CA69A"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Loreto</w:t>
            </w:r>
          </w:p>
        </w:tc>
      </w:tr>
      <w:tr w:rsidR="00C57C47" w:rsidRPr="00550BCA" w14:paraId="64A292EA" w14:textId="77777777" w:rsidTr="00EC1A14">
        <w:trPr>
          <w:trHeight w:val="20"/>
        </w:trPr>
        <w:tc>
          <w:tcPr>
            <w:tcW w:w="421" w:type="dxa"/>
            <w:shd w:val="clear" w:color="auto" w:fill="auto"/>
            <w:noWrap/>
            <w:vAlign w:val="center"/>
            <w:hideMark/>
          </w:tcPr>
          <w:p w14:paraId="41CA2181" w14:textId="77777777" w:rsidR="00C57C47" w:rsidRPr="00DA7AAD" w:rsidRDefault="00C57C47" w:rsidP="00EC1A14">
            <w:pPr>
              <w:spacing w:after="0" w:line="240" w:lineRule="auto"/>
              <w:jc w:val="center"/>
              <w:rPr>
                <w:rFonts w:asciiTheme="minorHAnsi" w:eastAsia="Times New Roman" w:hAnsiTheme="minorHAnsi" w:cstheme="minorHAnsi"/>
                <w:b/>
                <w:bCs/>
                <w:color w:val="000000"/>
                <w:sz w:val="20"/>
                <w:szCs w:val="20"/>
              </w:rPr>
            </w:pPr>
            <w:r w:rsidRPr="00DA7AAD">
              <w:rPr>
                <w:rFonts w:asciiTheme="minorHAnsi" w:eastAsia="Times New Roman" w:hAnsiTheme="minorHAnsi" w:cstheme="minorHAnsi"/>
                <w:b/>
                <w:bCs/>
                <w:color w:val="000000"/>
                <w:sz w:val="20"/>
                <w:szCs w:val="20"/>
              </w:rPr>
              <w:t>4</w:t>
            </w:r>
          </w:p>
        </w:tc>
        <w:tc>
          <w:tcPr>
            <w:tcW w:w="1177" w:type="dxa"/>
            <w:shd w:val="clear" w:color="auto" w:fill="auto"/>
            <w:vAlign w:val="center"/>
            <w:hideMark/>
          </w:tcPr>
          <w:p w14:paraId="0274183A"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30.10.2014</w:t>
            </w:r>
          </w:p>
        </w:tc>
        <w:tc>
          <w:tcPr>
            <w:tcW w:w="1180" w:type="dxa"/>
            <w:shd w:val="clear" w:color="auto" w:fill="auto"/>
            <w:vAlign w:val="center"/>
            <w:hideMark/>
          </w:tcPr>
          <w:p w14:paraId="3AD20BB0"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RVM 116-2014-VMPCIC-MC</w:t>
            </w:r>
          </w:p>
        </w:tc>
        <w:tc>
          <w:tcPr>
            <w:tcW w:w="0" w:type="auto"/>
            <w:vMerge/>
            <w:vAlign w:val="center"/>
            <w:hideMark/>
          </w:tcPr>
          <w:p w14:paraId="271735A2"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p>
        </w:tc>
        <w:tc>
          <w:tcPr>
            <w:tcW w:w="0" w:type="auto"/>
            <w:shd w:val="clear" w:color="000000" w:fill="FFFFFF"/>
            <w:vAlign w:val="center"/>
            <w:hideMark/>
          </w:tcPr>
          <w:p w14:paraId="40715866"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 xml:space="preserve">Los conocimientos, saberes y técnicas relacionados a la construcción de </w:t>
            </w:r>
            <w:proofErr w:type="spellStart"/>
            <w:r w:rsidRPr="00DA7AAD">
              <w:rPr>
                <w:rFonts w:asciiTheme="minorHAnsi" w:eastAsia="Times New Roman" w:hAnsiTheme="minorHAnsi" w:cstheme="minorHAnsi"/>
                <w:color w:val="000000"/>
                <w:sz w:val="20"/>
                <w:szCs w:val="20"/>
              </w:rPr>
              <w:t>putucos</w:t>
            </w:r>
            <w:proofErr w:type="spellEnd"/>
          </w:p>
        </w:tc>
        <w:tc>
          <w:tcPr>
            <w:tcW w:w="2209" w:type="dxa"/>
            <w:shd w:val="clear" w:color="000000" w:fill="FFFFFF"/>
            <w:vAlign w:val="center"/>
            <w:hideMark/>
          </w:tcPr>
          <w:p w14:paraId="57592502"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 xml:space="preserve">Declarar Patrimonio Cultural de la Nación a los conocimientos, saberes y técnicas relacionados a la construcción de </w:t>
            </w:r>
            <w:proofErr w:type="spellStart"/>
            <w:r w:rsidRPr="00DA7AAD">
              <w:rPr>
                <w:rFonts w:asciiTheme="minorHAnsi" w:eastAsia="Times New Roman" w:hAnsiTheme="minorHAnsi" w:cstheme="minorHAnsi"/>
                <w:color w:val="000000"/>
                <w:sz w:val="20"/>
                <w:szCs w:val="20"/>
              </w:rPr>
              <w:t>putucos</w:t>
            </w:r>
            <w:proofErr w:type="spellEnd"/>
            <w:r w:rsidRPr="00DA7AAD">
              <w:rPr>
                <w:rFonts w:asciiTheme="minorHAnsi" w:eastAsia="Times New Roman" w:hAnsiTheme="minorHAnsi" w:cstheme="minorHAnsi"/>
                <w:color w:val="000000"/>
                <w:sz w:val="20"/>
                <w:szCs w:val="20"/>
              </w:rPr>
              <w:t xml:space="preserve"> en el distrito de Taraco, en la provincia de Huancané, y los distritos de Samán y Arapa, en la provincia de Azángaro, en el departamento de Puno, transmitidos de generación en generación, que han permitido afianzar y mantener la vigencia de esta tradición ancestral constructiva y representativa de la población de la meseta del Collao, y por la creatividad expresada en el aprovechamiento exitoso de los recursos de la zona.</w:t>
            </w:r>
          </w:p>
        </w:tc>
        <w:tc>
          <w:tcPr>
            <w:tcW w:w="977" w:type="dxa"/>
            <w:shd w:val="clear" w:color="auto" w:fill="auto"/>
            <w:vAlign w:val="center"/>
            <w:hideMark/>
          </w:tcPr>
          <w:p w14:paraId="11EDA368"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Puno</w:t>
            </w:r>
          </w:p>
        </w:tc>
      </w:tr>
      <w:tr w:rsidR="00C57C47" w:rsidRPr="00550BCA" w14:paraId="0A090BA3" w14:textId="77777777" w:rsidTr="00EC1A14">
        <w:trPr>
          <w:trHeight w:val="20"/>
        </w:trPr>
        <w:tc>
          <w:tcPr>
            <w:tcW w:w="421" w:type="dxa"/>
            <w:shd w:val="clear" w:color="auto" w:fill="auto"/>
            <w:noWrap/>
            <w:vAlign w:val="center"/>
            <w:hideMark/>
          </w:tcPr>
          <w:p w14:paraId="4BEAF572" w14:textId="77777777" w:rsidR="00C57C47" w:rsidRPr="00DA7AAD" w:rsidRDefault="00C57C47" w:rsidP="00EC1A14">
            <w:pPr>
              <w:spacing w:after="0" w:line="240" w:lineRule="auto"/>
              <w:jc w:val="center"/>
              <w:rPr>
                <w:rFonts w:asciiTheme="minorHAnsi" w:eastAsia="Times New Roman" w:hAnsiTheme="minorHAnsi" w:cstheme="minorHAnsi"/>
                <w:b/>
                <w:bCs/>
                <w:color w:val="000000"/>
                <w:sz w:val="20"/>
                <w:szCs w:val="20"/>
              </w:rPr>
            </w:pPr>
            <w:r w:rsidRPr="00DA7AAD">
              <w:rPr>
                <w:rFonts w:asciiTheme="minorHAnsi" w:eastAsia="Times New Roman" w:hAnsiTheme="minorHAnsi" w:cstheme="minorHAnsi"/>
                <w:b/>
                <w:bCs/>
                <w:color w:val="000000"/>
                <w:sz w:val="20"/>
                <w:szCs w:val="20"/>
              </w:rPr>
              <w:t>5</w:t>
            </w:r>
          </w:p>
        </w:tc>
        <w:tc>
          <w:tcPr>
            <w:tcW w:w="1177" w:type="dxa"/>
            <w:shd w:val="clear" w:color="000000" w:fill="FFFFFF"/>
            <w:vAlign w:val="center"/>
            <w:hideMark/>
          </w:tcPr>
          <w:p w14:paraId="0FD6F979"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15.06.2016</w:t>
            </w:r>
          </w:p>
        </w:tc>
        <w:tc>
          <w:tcPr>
            <w:tcW w:w="1180" w:type="dxa"/>
            <w:shd w:val="clear" w:color="000000" w:fill="FFFFFF"/>
            <w:vAlign w:val="center"/>
            <w:hideMark/>
          </w:tcPr>
          <w:p w14:paraId="452D4F61"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RVM 068-2016-VMPCIC-MC</w:t>
            </w:r>
          </w:p>
        </w:tc>
        <w:tc>
          <w:tcPr>
            <w:tcW w:w="0" w:type="auto"/>
            <w:vMerge w:val="restart"/>
            <w:shd w:val="clear" w:color="auto" w:fill="auto"/>
            <w:vAlign w:val="center"/>
            <w:hideMark/>
          </w:tcPr>
          <w:p w14:paraId="764B0D75"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Lenguas y tradiciones orales</w:t>
            </w:r>
          </w:p>
        </w:tc>
        <w:tc>
          <w:tcPr>
            <w:tcW w:w="0" w:type="auto"/>
            <w:shd w:val="clear" w:color="000000" w:fill="FFFFFF"/>
            <w:vAlign w:val="center"/>
            <w:hideMark/>
          </w:tcPr>
          <w:p w14:paraId="38503DD0"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proofErr w:type="spellStart"/>
            <w:r w:rsidRPr="00DA7AAD">
              <w:rPr>
                <w:rFonts w:asciiTheme="minorHAnsi" w:eastAsia="Times New Roman" w:hAnsiTheme="minorHAnsi" w:cstheme="minorHAnsi"/>
                <w:color w:val="000000"/>
                <w:sz w:val="20"/>
                <w:szCs w:val="20"/>
              </w:rPr>
              <w:t>Íkaros</w:t>
            </w:r>
            <w:proofErr w:type="spellEnd"/>
            <w:r w:rsidRPr="00DA7AAD">
              <w:rPr>
                <w:rFonts w:asciiTheme="minorHAnsi" w:eastAsia="Times New Roman" w:hAnsiTheme="minorHAnsi" w:cstheme="minorHAnsi"/>
                <w:color w:val="000000"/>
                <w:sz w:val="20"/>
                <w:szCs w:val="20"/>
              </w:rPr>
              <w:t xml:space="preserve"> del pueblo shipibo-</w:t>
            </w:r>
            <w:proofErr w:type="spellStart"/>
            <w:r w:rsidRPr="00DA7AAD">
              <w:rPr>
                <w:rFonts w:asciiTheme="minorHAnsi" w:eastAsia="Times New Roman" w:hAnsiTheme="minorHAnsi" w:cstheme="minorHAnsi"/>
                <w:color w:val="000000"/>
                <w:sz w:val="20"/>
                <w:szCs w:val="20"/>
              </w:rPr>
              <w:t>konibo</w:t>
            </w:r>
            <w:proofErr w:type="spellEnd"/>
            <w:r w:rsidRPr="00DA7AAD">
              <w:rPr>
                <w:rFonts w:asciiTheme="minorHAnsi" w:eastAsia="Times New Roman" w:hAnsiTheme="minorHAnsi" w:cstheme="minorHAnsi"/>
                <w:color w:val="000000"/>
                <w:sz w:val="20"/>
                <w:szCs w:val="20"/>
              </w:rPr>
              <w:t>-</w:t>
            </w:r>
            <w:proofErr w:type="spellStart"/>
            <w:r w:rsidRPr="00DA7AAD">
              <w:rPr>
                <w:rFonts w:asciiTheme="minorHAnsi" w:eastAsia="Times New Roman" w:hAnsiTheme="minorHAnsi" w:cstheme="minorHAnsi"/>
                <w:color w:val="000000"/>
                <w:sz w:val="20"/>
                <w:szCs w:val="20"/>
              </w:rPr>
              <w:t>xetebo</w:t>
            </w:r>
            <w:proofErr w:type="spellEnd"/>
          </w:p>
        </w:tc>
        <w:tc>
          <w:tcPr>
            <w:tcW w:w="2209" w:type="dxa"/>
            <w:shd w:val="clear" w:color="000000" w:fill="FFFFFF"/>
            <w:vAlign w:val="center"/>
            <w:hideMark/>
          </w:tcPr>
          <w:p w14:paraId="79601539"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 xml:space="preserve">Declarar a los </w:t>
            </w:r>
            <w:proofErr w:type="spellStart"/>
            <w:r w:rsidRPr="00DA7AAD">
              <w:rPr>
                <w:rFonts w:asciiTheme="minorHAnsi" w:eastAsia="Times New Roman" w:hAnsiTheme="minorHAnsi" w:cstheme="minorHAnsi"/>
                <w:color w:val="000000"/>
                <w:sz w:val="20"/>
                <w:szCs w:val="20"/>
              </w:rPr>
              <w:t>Íkaros</w:t>
            </w:r>
            <w:proofErr w:type="spellEnd"/>
            <w:r w:rsidRPr="00DA7AAD">
              <w:rPr>
                <w:rFonts w:asciiTheme="minorHAnsi" w:eastAsia="Times New Roman" w:hAnsiTheme="minorHAnsi" w:cstheme="minorHAnsi"/>
                <w:color w:val="000000"/>
                <w:sz w:val="20"/>
                <w:szCs w:val="20"/>
              </w:rPr>
              <w:t xml:space="preserve"> del pueblo shipibo-</w:t>
            </w:r>
            <w:proofErr w:type="spellStart"/>
            <w:r w:rsidRPr="00DA7AAD">
              <w:rPr>
                <w:rFonts w:asciiTheme="minorHAnsi" w:eastAsia="Times New Roman" w:hAnsiTheme="minorHAnsi" w:cstheme="minorHAnsi"/>
                <w:color w:val="000000"/>
                <w:sz w:val="20"/>
                <w:szCs w:val="20"/>
              </w:rPr>
              <w:t>konibo</w:t>
            </w:r>
            <w:proofErr w:type="spellEnd"/>
            <w:r w:rsidRPr="00DA7AAD">
              <w:rPr>
                <w:rFonts w:asciiTheme="minorHAnsi" w:eastAsia="Times New Roman" w:hAnsiTheme="minorHAnsi" w:cstheme="minorHAnsi"/>
                <w:color w:val="000000"/>
                <w:sz w:val="20"/>
                <w:szCs w:val="20"/>
              </w:rPr>
              <w:t>-</w:t>
            </w:r>
            <w:proofErr w:type="spellStart"/>
            <w:r w:rsidRPr="00DA7AAD">
              <w:rPr>
                <w:rFonts w:asciiTheme="minorHAnsi" w:eastAsia="Times New Roman" w:hAnsiTheme="minorHAnsi" w:cstheme="minorHAnsi"/>
                <w:color w:val="000000"/>
                <w:sz w:val="20"/>
                <w:szCs w:val="20"/>
              </w:rPr>
              <w:t>xetebo</w:t>
            </w:r>
            <w:proofErr w:type="spellEnd"/>
            <w:r w:rsidRPr="00DA7AAD">
              <w:rPr>
                <w:rFonts w:asciiTheme="minorHAnsi" w:eastAsia="Times New Roman" w:hAnsiTheme="minorHAnsi" w:cstheme="minorHAnsi"/>
                <w:color w:val="000000"/>
                <w:sz w:val="20"/>
                <w:szCs w:val="20"/>
              </w:rPr>
              <w:t xml:space="preserve"> como Patrimonio Cultural de la Nación, pues constituyen un elemento transversal de la cultura de este pueblo indígena amazónico y son expresión de su relación íntima y armoniosa con la naturaleza, relación que se establece sobre la base de aprender de ella, cuidarla, escucharla y respetarla.</w:t>
            </w:r>
          </w:p>
        </w:tc>
        <w:tc>
          <w:tcPr>
            <w:tcW w:w="977" w:type="dxa"/>
            <w:shd w:val="clear" w:color="auto" w:fill="auto"/>
            <w:vAlign w:val="center"/>
            <w:hideMark/>
          </w:tcPr>
          <w:p w14:paraId="761B228A"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r w:rsidRPr="00550BCA">
              <w:rPr>
                <w:rFonts w:asciiTheme="minorHAnsi" w:eastAsia="Times New Roman" w:hAnsiTheme="minorHAnsi" w:cstheme="minorHAnsi"/>
                <w:color w:val="000000"/>
                <w:sz w:val="20"/>
                <w:szCs w:val="20"/>
              </w:rPr>
              <w:t>Huánuco</w:t>
            </w:r>
            <w:r w:rsidRPr="00DA7AAD">
              <w:rPr>
                <w:rFonts w:asciiTheme="minorHAnsi" w:eastAsia="Times New Roman" w:hAnsiTheme="minorHAnsi" w:cstheme="minorHAnsi"/>
                <w:color w:val="000000"/>
                <w:sz w:val="20"/>
                <w:szCs w:val="20"/>
              </w:rPr>
              <w:t>, Loreto, Madre de Dios, Ucayali</w:t>
            </w:r>
          </w:p>
        </w:tc>
      </w:tr>
      <w:tr w:rsidR="00C57C47" w:rsidRPr="00550BCA" w14:paraId="27AEBE8A" w14:textId="77777777" w:rsidTr="00EC1A14">
        <w:trPr>
          <w:trHeight w:val="20"/>
        </w:trPr>
        <w:tc>
          <w:tcPr>
            <w:tcW w:w="421" w:type="dxa"/>
            <w:shd w:val="clear" w:color="auto" w:fill="auto"/>
            <w:noWrap/>
            <w:vAlign w:val="center"/>
            <w:hideMark/>
          </w:tcPr>
          <w:p w14:paraId="1810174D" w14:textId="77777777" w:rsidR="00C57C47" w:rsidRPr="00DA7AAD" w:rsidRDefault="00C57C47" w:rsidP="00EC1A14">
            <w:pPr>
              <w:spacing w:after="0" w:line="240" w:lineRule="auto"/>
              <w:jc w:val="center"/>
              <w:rPr>
                <w:rFonts w:asciiTheme="minorHAnsi" w:eastAsia="Times New Roman" w:hAnsiTheme="minorHAnsi" w:cstheme="minorHAnsi"/>
                <w:b/>
                <w:bCs/>
                <w:color w:val="000000"/>
                <w:sz w:val="20"/>
                <w:szCs w:val="20"/>
              </w:rPr>
            </w:pPr>
            <w:r w:rsidRPr="00DA7AAD">
              <w:rPr>
                <w:rFonts w:asciiTheme="minorHAnsi" w:eastAsia="Times New Roman" w:hAnsiTheme="minorHAnsi" w:cstheme="minorHAnsi"/>
                <w:b/>
                <w:bCs/>
                <w:color w:val="000000"/>
                <w:sz w:val="20"/>
                <w:szCs w:val="20"/>
              </w:rPr>
              <w:t>6</w:t>
            </w:r>
          </w:p>
        </w:tc>
        <w:tc>
          <w:tcPr>
            <w:tcW w:w="1177" w:type="dxa"/>
            <w:shd w:val="clear" w:color="auto" w:fill="auto"/>
            <w:vAlign w:val="center"/>
            <w:hideMark/>
          </w:tcPr>
          <w:p w14:paraId="3C5AA975"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11.03.2010</w:t>
            </w:r>
          </w:p>
        </w:tc>
        <w:tc>
          <w:tcPr>
            <w:tcW w:w="1180" w:type="dxa"/>
            <w:shd w:val="clear" w:color="auto" w:fill="auto"/>
            <w:vAlign w:val="center"/>
            <w:hideMark/>
          </w:tcPr>
          <w:p w14:paraId="7D23C817"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RDN 499/INC-2010</w:t>
            </w:r>
          </w:p>
        </w:tc>
        <w:tc>
          <w:tcPr>
            <w:tcW w:w="0" w:type="auto"/>
            <w:vMerge/>
            <w:vAlign w:val="center"/>
            <w:hideMark/>
          </w:tcPr>
          <w:p w14:paraId="60C00B58"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p>
        </w:tc>
        <w:tc>
          <w:tcPr>
            <w:tcW w:w="0" w:type="auto"/>
            <w:shd w:val="clear" w:color="000000" w:fill="FFFFFF"/>
            <w:vAlign w:val="center"/>
            <w:hideMark/>
          </w:tcPr>
          <w:p w14:paraId="42802BE0"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 xml:space="preserve">La </w:t>
            </w:r>
            <w:proofErr w:type="spellStart"/>
            <w:r w:rsidRPr="00DA7AAD">
              <w:rPr>
                <w:rFonts w:asciiTheme="minorHAnsi" w:eastAsia="Times New Roman" w:hAnsiTheme="minorHAnsi" w:cstheme="minorHAnsi"/>
                <w:color w:val="000000"/>
                <w:sz w:val="20"/>
                <w:szCs w:val="20"/>
              </w:rPr>
              <w:t>Eshuva</w:t>
            </w:r>
            <w:proofErr w:type="spellEnd"/>
            <w:r w:rsidRPr="00DA7AAD">
              <w:rPr>
                <w:rFonts w:asciiTheme="minorHAnsi" w:eastAsia="Times New Roman" w:hAnsiTheme="minorHAnsi" w:cstheme="minorHAnsi"/>
                <w:color w:val="000000"/>
                <w:sz w:val="20"/>
                <w:szCs w:val="20"/>
              </w:rPr>
              <w:t xml:space="preserve"> o cantos rezados </w:t>
            </w:r>
            <w:proofErr w:type="spellStart"/>
            <w:r w:rsidRPr="00DA7AAD">
              <w:rPr>
                <w:rFonts w:asciiTheme="minorHAnsi" w:eastAsia="Times New Roman" w:hAnsiTheme="minorHAnsi" w:cstheme="minorHAnsi"/>
                <w:color w:val="000000"/>
                <w:sz w:val="20"/>
                <w:szCs w:val="20"/>
              </w:rPr>
              <w:t>Harákmbut</w:t>
            </w:r>
            <w:proofErr w:type="spellEnd"/>
            <w:r w:rsidRPr="00DA7AAD">
              <w:rPr>
                <w:rFonts w:asciiTheme="minorHAnsi" w:eastAsia="Times New Roman" w:hAnsiTheme="minorHAnsi" w:cstheme="minorHAnsi"/>
                <w:color w:val="000000"/>
                <w:sz w:val="20"/>
                <w:szCs w:val="20"/>
              </w:rPr>
              <w:t xml:space="preserve"> de la etnia </w:t>
            </w:r>
            <w:proofErr w:type="spellStart"/>
            <w:r w:rsidRPr="00DA7AAD">
              <w:rPr>
                <w:rFonts w:asciiTheme="minorHAnsi" w:eastAsia="Times New Roman" w:hAnsiTheme="minorHAnsi" w:cstheme="minorHAnsi"/>
                <w:color w:val="000000"/>
                <w:sz w:val="20"/>
                <w:szCs w:val="20"/>
              </w:rPr>
              <w:t>Huachipaire</w:t>
            </w:r>
            <w:proofErr w:type="spellEnd"/>
          </w:p>
        </w:tc>
        <w:tc>
          <w:tcPr>
            <w:tcW w:w="2209" w:type="dxa"/>
            <w:shd w:val="clear" w:color="000000" w:fill="FFFFFF"/>
            <w:vAlign w:val="center"/>
            <w:hideMark/>
          </w:tcPr>
          <w:p w14:paraId="4A200259"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 xml:space="preserve">Declara Patrimonio Cultural de la Nación a La </w:t>
            </w:r>
            <w:proofErr w:type="spellStart"/>
            <w:r w:rsidRPr="00DA7AAD">
              <w:rPr>
                <w:rFonts w:asciiTheme="minorHAnsi" w:eastAsia="Times New Roman" w:hAnsiTheme="minorHAnsi" w:cstheme="minorHAnsi"/>
                <w:color w:val="000000"/>
                <w:sz w:val="20"/>
                <w:szCs w:val="20"/>
              </w:rPr>
              <w:t>Eshuva</w:t>
            </w:r>
            <w:proofErr w:type="spellEnd"/>
            <w:r w:rsidRPr="00DA7AAD">
              <w:rPr>
                <w:rFonts w:asciiTheme="minorHAnsi" w:eastAsia="Times New Roman" w:hAnsiTheme="minorHAnsi" w:cstheme="minorHAnsi"/>
                <w:color w:val="000000"/>
                <w:sz w:val="20"/>
                <w:szCs w:val="20"/>
              </w:rPr>
              <w:t xml:space="preserve"> o cantos rezados </w:t>
            </w:r>
            <w:proofErr w:type="spellStart"/>
            <w:r w:rsidRPr="00DA7AAD">
              <w:rPr>
                <w:rFonts w:asciiTheme="minorHAnsi" w:eastAsia="Times New Roman" w:hAnsiTheme="minorHAnsi" w:cstheme="minorHAnsi"/>
                <w:color w:val="000000"/>
                <w:sz w:val="20"/>
                <w:szCs w:val="20"/>
              </w:rPr>
              <w:t>Harákmbut</w:t>
            </w:r>
            <w:proofErr w:type="spellEnd"/>
            <w:r w:rsidRPr="00DA7AAD">
              <w:rPr>
                <w:rFonts w:asciiTheme="minorHAnsi" w:eastAsia="Times New Roman" w:hAnsiTheme="minorHAnsi" w:cstheme="minorHAnsi"/>
                <w:color w:val="000000"/>
                <w:sz w:val="20"/>
                <w:szCs w:val="20"/>
              </w:rPr>
              <w:t xml:space="preserve"> de la etnia </w:t>
            </w:r>
            <w:proofErr w:type="spellStart"/>
            <w:r w:rsidRPr="00DA7AAD">
              <w:rPr>
                <w:rFonts w:asciiTheme="minorHAnsi" w:eastAsia="Times New Roman" w:hAnsiTheme="minorHAnsi" w:cstheme="minorHAnsi"/>
                <w:color w:val="000000"/>
                <w:sz w:val="20"/>
                <w:szCs w:val="20"/>
              </w:rPr>
              <w:t>Huachipaire</w:t>
            </w:r>
            <w:proofErr w:type="spellEnd"/>
            <w:r w:rsidRPr="00DA7AAD">
              <w:rPr>
                <w:rFonts w:asciiTheme="minorHAnsi" w:eastAsia="Times New Roman" w:hAnsiTheme="minorHAnsi" w:cstheme="minorHAnsi"/>
                <w:color w:val="000000"/>
                <w:sz w:val="20"/>
                <w:szCs w:val="20"/>
              </w:rPr>
              <w:t xml:space="preserve">, en tanto esta expresión cultural se remonta a épocas ancestrales y su temática aborda la cosmogonía, la normatividad social y las relaciones del hombre </w:t>
            </w:r>
            <w:proofErr w:type="spellStart"/>
            <w:r w:rsidRPr="00DA7AAD">
              <w:rPr>
                <w:rFonts w:asciiTheme="minorHAnsi" w:eastAsia="Times New Roman" w:hAnsiTheme="minorHAnsi" w:cstheme="minorHAnsi"/>
                <w:color w:val="000000"/>
                <w:sz w:val="20"/>
                <w:szCs w:val="20"/>
              </w:rPr>
              <w:t>Huachipaire</w:t>
            </w:r>
            <w:proofErr w:type="spellEnd"/>
            <w:r w:rsidRPr="00DA7AAD">
              <w:rPr>
                <w:rFonts w:asciiTheme="minorHAnsi" w:eastAsia="Times New Roman" w:hAnsiTheme="minorHAnsi" w:cstheme="minorHAnsi"/>
                <w:color w:val="000000"/>
                <w:sz w:val="20"/>
                <w:szCs w:val="20"/>
              </w:rPr>
              <w:t xml:space="preserve"> con la naturaleza, constituyendo así un elemento central en la reafirmación y conservación de la cultura </w:t>
            </w:r>
            <w:proofErr w:type="spellStart"/>
            <w:r w:rsidRPr="00DA7AAD">
              <w:rPr>
                <w:rFonts w:asciiTheme="minorHAnsi" w:eastAsia="Times New Roman" w:hAnsiTheme="minorHAnsi" w:cstheme="minorHAnsi"/>
                <w:color w:val="000000"/>
                <w:sz w:val="20"/>
                <w:szCs w:val="20"/>
              </w:rPr>
              <w:t>Huachipaire</w:t>
            </w:r>
            <w:proofErr w:type="spellEnd"/>
            <w:r w:rsidRPr="00DA7AAD">
              <w:rPr>
                <w:rFonts w:asciiTheme="minorHAnsi" w:eastAsia="Times New Roman" w:hAnsiTheme="minorHAnsi" w:cstheme="minorHAnsi"/>
                <w:color w:val="000000"/>
                <w:sz w:val="20"/>
                <w:szCs w:val="20"/>
              </w:rPr>
              <w:t>.</w:t>
            </w:r>
          </w:p>
        </w:tc>
        <w:tc>
          <w:tcPr>
            <w:tcW w:w="977" w:type="dxa"/>
            <w:shd w:val="clear" w:color="auto" w:fill="auto"/>
            <w:vAlign w:val="center"/>
            <w:hideMark/>
          </w:tcPr>
          <w:p w14:paraId="4906DF3B"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Cusco, Madre de Dios</w:t>
            </w:r>
          </w:p>
        </w:tc>
      </w:tr>
      <w:tr w:rsidR="00C57C47" w:rsidRPr="00550BCA" w14:paraId="0BDEB491" w14:textId="77777777" w:rsidTr="00EC1A14">
        <w:trPr>
          <w:trHeight w:val="20"/>
        </w:trPr>
        <w:tc>
          <w:tcPr>
            <w:tcW w:w="421" w:type="dxa"/>
            <w:shd w:val="clear" w:color="auto" w:fill="auto"/>
            <w:noWrap/>
            <w:vAlign w:val="center"/>
            <w:hideMark/>
          </w:tcPr>
          <w:p w14:paraId="75D08162" w14:textId="77777777" w:rsidR="00C57C47" w:rsidRPr="00DA7AAD" w:rsidRDefault="00C57C47" w:rsidP="00EC1A14">
            <w:pPr>
              <w:spacing w:after="0" w:line="240" w:lineRule="auto"/>
              <w:jc w:val="center"/>
              <w:rPr>
                <w:rFonts w:asciiTheme="minorHAnsi" w:eastAsia="Times New Roman" w:hAnsiTheme="minorHAnsi" w:cstheme="minorHAnsi"/>
                <w:b/>
                <w:bCs/>
                <w:color w:val="000000"/>
                <w:sz w:val="20"/>
                <w:szCs w:val="20"/>
              </w:rPr>
            </w:pPr>
            <w:r w:rsidRPr="00DA7AAD">
              <w:rPr>
                <w:rFonts w:asciiTheme="minorHAnsi" w:eastAsia="Times New Roman" w:hAnsiTheme="minorHAnsi" w:cstheme="minorHAnsi"/>
                <w:b/>
                <w:bCs/>
                <w:color w:val="000000"/>
                <w:sz w:val="20"/>
                <w:szCs w:val="20"/>
              </w:rPr>
              <w:t>7</w:t>
            </w:r>
          </w:p>
        </w:tc>
        <w:tc>
          <w:tcPr>
            <w:tcW w:w="1177" w:type="dxa"/>
            <w:shd w:val="clear" w:color="000000" w:fill="FFFFFF"/>
            <w:vAlign w:val="center"/>
            <w:hideMark/>
          </w:tcPr>
          <w:p w14:paraId="5B0070DB"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16.08.2022</w:t>
            </w:r>
          </w:p>
        </w:tc>
        <w:tc>
          <w:tcPr>
            <w:tcW w:w="1180" w:type="dxa"/>
            <w:shd w:val="clear" w:color="000000" w:fill="FFFFFF"/>
            <w:vAlign w:val="center"/>
            <w:hideMark/>
          </w:tcPr>
          <w:p w14:paraId="3AF65CE6"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RVM 000180-2022-VMPCIC/MC</w:t>
            </w:r>
          </w:p>
        </w:tc>
        <w:tc>
          <w:tcPr>
            <w:tcW w:w="0" w:type="auto"/>
            <w:vMerge w:val="restart"/>
            <w:shd w:val="clear" w:color="auto" w:fill="auto"/>
            <w:vAlign w:val="center"/>
            <w:hideMark/>
          </w:tcPr>
          <w:p w14:paraId="1856A725"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Formas de organización y de autoridades tradicionales</w:t>
            </w:r>
          </w:p>
        </w:tc>
        <w:tc>
          <w:tcPr>
            <w:tcW w:w="0" w:type="auto"/>
            <w:shd w:val="clear" w:color="000000" w:fill="FFFFFF"/>
            <w:vAlign w:val="center"/>
            <w:hideMark/>
          </w:tcPr>
          <w:p w14:paraId="4F56E3C6"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proofErr w:type="spellStart"/>
            <w:r w:rsidRPr="00DA7AAD">
              <w:rPr>
                <w:rFonts w:asciiTheme="minorHAnsi" w:eastAsia="Times New Roman" w:hAnsiTheme="minorHAnsi" w:cstheme="minorHAnsi"/>
                <w:color w:val="000000"/>
                <w:sz w:val="20"/>
                <w:szCs w:val="20"/>
              </w:rPr>
              <w:t>Unu</w:t>
            </w:r>
            <w:proofErr w:type="spellEnd"/>
            <w:r w:rsidRPr="00DA7AAD">
              <w:rPr>
                <w:rFonts w:asciiTheme="minorHAnsi" w:eastAsia="Times New Roman" w:hAnsiTheme="minorHAnsi" w:cstheme="minorHAnsi"/>
                <w:color w:val="000000"/>
                <w:sz w:val="20"/>
                <w:szCs w:val="20"/>
              </w:rPr>
              <w:t xml:space="preserve"> juez de </w:t>
            </w:r>
            <w:proofErr w:type="spellStart"/>
            <w:r w:rsidRPr="00DA7AAD">
              <w:rPr>
                <w:rFonts w:asciiTheme="minorHAnsi" w:eastAsia="Times New Roman" w:hAnsiTheme="minorHAnsi" w:cstheme="minorHAnsi"/>
                <w:color w:val="000000"/>
                <w:sz w:val="20"/>
                <w:szCs w:val="20"/>
              </w:rPr>
              <w:t>Antabamba</w:t>
            </w:r>
            <w:proofErr w:type="spellEnd"/>
            <w:r w:rsidRPr="00DA7AAD">
              <w:rPr>
                <w:rFonts w:asciiTheme="minorHAnsi" w:eastAsia="Times New Roman" w:hAnsiTheme="minorHAnsi" w:cstheme="minorHAnsi"/>
                <w:color w:val="000000"/>
                <w:sz w:val="20"/>
                <w:szCs w:val="20"/>
              </w:rPr>
              <w:t xml:space="preserve"> - </w:t>
            </w:r>
            <w:proofErr w:type="spellStart"/>
            <w:r w:rsidRPr="00DA7AAD">
              <w:rPr>
                <w:rFonts w:asciiTheme="minorHAnsi" w:eastAsia="Times New Roman" w:hAnsiTheme="minorHAnsi" w:cstheme="minorHAnsi"/>
                <w:color w:val="000000"/>
                <w:sz w:val="20"/>
                <w:szCs w:val="20"/>
              </w:rPr>
              <w:t>Wanso</w:t>
            </w:r>
            <w:proofErr w:type="spellEnd"/>
            <w:r w:rsidRPr="00DA7AAD">
              <w:rPr>
                <w:rFonts w:asciiTheme="minorHAnsi" w:eastAsia="Times New Roman" w:hAnsiTheme="minorHAnsi" w:cstheme="minorHAnsi"/>
                <w:color w:val="000000"/>
                <w:sz w:val="20"/>
                <w:szCs w:val="20"/>
              </w:rPr>
              <w:t xml:space="preserve"> </w:t>
            </w:r>
            <w:proofErr w:type="spellStart"/>
            <w:r w:rsidRPr="00DA7AAD">
              <w:rPr>
                <w:rFonts w:asciiTheme="minorHAnsi" w:eastAsia="Times New Roman" w:hAnsiTheme="minorHAnsi" w:cstheme="minorHAnsi"/>
                <w:color w:val="000000"/>
                <w:sz w:val="20"/>
                <w:szCs w:val="20"/>
              </w:rPr>
              <w:t>Qocha</w:t>
            </w:r>
            <w:proofErr w:type="spellEnd"/>
          </w:p>
        </w:tc>
        <w:tc>
          <w:tcPr>
            <w:tcW w:w="2209" w:type="dxa"/>
            <w:shd w:val="clear" w:color="000000" w:fill="FFFFFF"/>
            <w:vAlign w:val="center"/>
            <w:hideMark/>
          </w:tcPr>
          <w:p w14:paraId="536CF8A6"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 xml:space="preserve">Declarar Patrimonio Cultural de la Nación a la expresión cultural </w:t>
            </w:r>
            <w:proofErr w:type="spellStart"/>
            <w:r w:rsidRPr="00DA7AAD">
              <w:rPr>
                <w:rFonts w:asciiTheme="minorHAnsi" w:eastAsia="Times New Roman" w:hAnsiTheme="minorHAnsi" w:cstheme="minorHAnsi"/>
                <w:color w:val="000000"/>
                <w:sz w:val="20"/>
                <w:szCs w:val="20"/>
              </w:rPr>
              <w:t>Unu</w:t>
            </w:r>
            <w:proofErr w:type="spellEnd"/>
            <w:r w:rsidRPr="00DA7AAD">
              <w:rPr>
                <w:rFonts w:asciiTheme="minorHAnsi" w:eastAsia="Times New Roman" w:hAnsiTheme="minorHAnsi" w:cstheme="minorHAnsi"/>
                <w:color w:val="000000"/>
                <w:sz w:val="20"/>
                <w:szCs w:val="20"/>
              </w:rPr>
              <w:t xml:space="preserve"> Juez de </w:t>
            </w:r>
            <w:proofErr w:type="spellStart"/>
            <w:r w:rsidRPr="00DA7AAD">
              <w:rPr>
                <w:rFonts w:asciiTheme="minorHAnsi" w:eastAsia="Times New Roman" w:hAnsiTheme="minorHAnsi" w:cstheme="minorHAnsi"/>
                <w:color w:val="000000"/>
                <w:sz w:val="20"/>
                <w:szCs w:val="20"/>
              </w:rPr>
              <w:t>Antabamba</w:t>
            </w:r>
            <w:proofErr w:type="spellEnd"/>
            <w:r w:rsidRPr="00DA7AAD">
              <w:rPr>
                <w:rFonts w:asciiTheme="minorHAnsi" w:eastAsia="Times New Roman" w:hAnsiTheme="minorHAnsi" w:cstheme="minorHAnsi"/>
                <w:color w:val="000000"/>
                <w:sz w:val="20"/>
                <w:szCs w:val="20"/>
              </w:rPr>
              <w:t xml:space="preserve"> - </w:t>
            </w:r>
            <w:proofErr w:type="spellStart"/>
            <w:r w:rsidRPr="00DA7AAD">
              <w:rPr>
                <w:rFonts w:asciiTheme="minorHAnsi" w:eastAsia="Times New Roman" w:hAnsiTheme="minorHAnsi" w:cstheme="minorHAnsi"/>
                <w:color w:val="000000"/>
                <w:sz w:val="20"/>
                <w:szCs w:val="20"/>
              </w:rPr>
              <w:t>Wanso</w:t>
            </w:r>
            <w:proofErr w:type="spellEnd"/>
            <w:r w:rsidRPr="00DA7AAD">
              <w:rPr>
                <w:rFonts w:asciiTheme="minorHAnsi" w:eastAsia="Times New Roman" w:hAnsiTheme="minorHAnsi" w:cstheme="minorHAnsi"/>
                <w:color w:val="000000"/>
                <w:sz w:val="20"/>
                <w:szCs w:val="20"/>
              </w:rPr>
              <w:t xml:space="preserve"> </w:t>
            </w:r>
            <w:proofErr w:type="spellStart"/>
            <w:r w:rsidRPr="00DA7AAD">
              <w:rPr>
                <w:rFonts w:asciiTheme="minorHAnsi" w:eastAsia="Times New Roman" w:hAnsiTheme="minorHAnsi" w:cstheme="minorHAnsi"/>
                <w:color w:val="000000"/>
                <w:sz w:val="20"/>
                <w:szCs w:val="20"/>
              </w:rPr>
              <w:t>Qocha</w:t>
            </w:r>
            <w:proofErr w:type="spellEnd"/>
            <w:r w:rsidRPr="00DA7AAD">
              <w:rPr>
                <w:rFonts w:asciiTheme="minorHAnsi" w:eastAsia="Times New Roman" w:hAnsiTheme="minorHAnsi" w:cstheme="minorHAnsi"/>
                <w:color w:val="000000"/>
                <w:sz w:val="20"/>
                <w:szCs w:val="20"/>
              </w:rPr>
              <w:t xml:space="preserve">, por ser un importante y arraigado sistema organizativo de autoridades y normativas tradicionales que establecen, </w:t>
            </w:r>
            <w:ins w:id="237" w:author="Carmen del Rosario Bahamonde Quinteros" w:date="2023-09-12T15:20:00Z">
              <w:r w:rsidRPr="00DA7AAD">
                <w:rPr>
                  <w:rFonts w:asciiTheme="minorHAnsi" w:eastAsia="Times New Roman" w:hAnsiTheme="minorHAnsi" w:cstheme="minorHAnsi"/>
                  <w:color w:val="000000"/>
                  <w:sz w:val="20"/>
                  <w:szCs w:val="20"/>
                </w:rPr>
                <w:t>desde</w:t>
              </w:r>
            </w:ins>
            <w:ins w:id="238" w:author="Carmen del Rosario Bahamonde Quinteros" w:date="2023-09-04T21:34:00Z">
              <w:r w:rsidR="00C9443D">
                <w:rPr>
                  <w:rFonts w:asciiTheme="minorHAnsi" w:eastAsia="Times New Roman" w:hAnsiTheme="minorHAnsi" w:cstheme="minorHAnsi"/>
                  <w:color w:val="000000"/>
                  <w:sz w:val="20"/>
                  <w:szCs w:val="20"/>
                </w:rPr>
                <w:t xml:space="preserve"> </w:t>
              </w:r>
            </w:ins>
            <w:ins w:id="239" w:author="Carmen del Rosario Bahamonde Quinteros" w:date="2023-09-12T15:20:00Z">
              <w:r w:rsidRPr="00DA7AAD">
                <w:rPr>
                  <w:rFonts w:asciiTheme="minorHAnsi" w:eastAsia="Times New Roman" w:hAnsiTheme="minorHAnsi" w:cstheme="minorHAnsi"/>
                  <w:color w:val="000000"/>
                  <w:sz w:val="20"/>
                  <w:szCs w:val="20"/>
                </w:rPr>
                <w:t>tiempos</w:t>
              </w:r>
            </w:ins>
            <w:del w:id="240" w:author="Carmen del Rosario Bahamonde Quinteros" w:date="2023-09-12T15:20:00Z">
              <w:r w:rsidRPr="00DA7AAD">
                <w:rPr>
                  <w:rFonts w:asciiTheme="minorHAnsi" w:eastAsia="Times New Roman" w:hAnsiTheme="minorHAnsi" w:cstheme="minorHAnsi"/>
                  <w:color w:val="000000"/>
                  <w:sz w:val="20"/>
                  <w:szCs w:val="20"/>
                </w:rPr>
                <w:delText>desdetiempos</w:delText>
              </w:r>
            </w:del>
            <w:r w:rsidRPr="00DA7AAD">
              <w:rPr>
                <w:rFonts w:asciiTheme="minorHAnsi" w:eastAsia="Times New Roman" w:hAnsiTheme="minorHAnsi" w:cstheme="minorHAnsi"/>
                <w:color w:val="000000"/>
                <w:sz w:val="20"/>
                <w:szCs w:val="20"/>
              </w:rPr>
              <w:t xml:space="preserve"> ancestrales, la gestión sostenible del agua y cuyas prácticas rituales y musicales asociadas vigorizan los vínculos entre la población, la naturaleza, y las deidades tutelares locales, constituyendo relaciones armónicas que contribuyen al cuidado del medio ambiente y a la salvaguardia de la cultura local.</w:t>
            </w:r>
          </w:p>
        </w:tc>
        <w:tc>
          <w:tcPr>
            <w:tcW w:w="977" w:type="dxa"/>
            <w:shd w:val="clear" w:color="auto" w:fill="auto"/>
            <w:vAlign w:val="center"/>
            <w:hideMark/>
          </w:tcPr>
          <w:p w14:paraId="168BCA5B"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r w:rsidRPr="00550BCA">
              <w:rPr>
                <w:rFonts w:asciiTheme="minorHAnsi" w:eastAsia="Times New Roman" w:hAnsiTheme="minorHAnsi" w:cstheme="minorHAnsi"/>
                <w:color w:val="000000"/>
                <w:sz w:val="20"/>
                <w:szCs w:val="20"/>
              </w:rPr>
              <w:t>Apurímac</w:t>
            </w:r>
          </w:p>
        </w:tc>
      </w:tr>
      <w:tr w:rsidR="00C57C47" w:rsidRPr="00550BCA" w14:paraId="0435D74E" w14:textId="77777777" w:rsidTr="00EC1A14">
        <w:trPr>
          <w:trHeight w:val="20"/>
        </w:trPr>
        <w:tc>
          <w:tcPr>
            <w:tcW w:w="421" w:type="dxa"/>
            <w:shd w:val="clear" w:color="auto" w:fill="auto"/>
            <w:noWrap/>
            <w:vAlign w:val="center"/>
            <w:hideMark/>
          </w:tcPr>
          <w:p w14:paraId="79C1D84B" w14:textId="77777777" w:rsidR="00C57C47" w:rsidRPr="00DA7AAD" w:rsidRDefault="00C57C47" w:rsidP="00EC1A14">
            <w:pPr>
              <w:spacing w:after="0" w:line="240" w:lineRule="auto"/>
              <w:jc w:val="center"/>
              <w:rPr>
                <w:rFonts w:asciiTheme="minorHAnsi" w:eastAsia="Times New Roman" w:hAnsiTheme="minorHAnsi" w:cstheme="minorHAnsi"/>
                <w:b/>
                <w:bCs/>
                <w:color w:val="000000"/>
                <w:sz w:val="20"/>
                <w:szCs w:val="20"/>
              </w:rPr>
            </w:pPr>
            <w:r w:rsidRPr="00DA7AAD">
              <w:rPr>
                <w:rFonts w:asciiTheme="minorHAnsi" w:eastAsia="Times New Roman" w:hAnsiTheme="minorHAnsi" w:cstheme="minorHAnsi"/>
                <w:b/>
                <w:bCs/>
                <w:color w:val="000000"/>
                <w:sz w:val="20"/>
                <w:szCs w:val="20"/>
              </w:rPr>
              <w:t>8</w:t>
            </w:r>
          </w:p>
        </w:tc>
        <w:tc>
          <w:tcPr>
            <w:tcW w:w="1177" w:type="dxa"/>
            <w:shd w:val="clear" w:color="auto" w:fill="auto"/>
            <w:vAlign w:val="center"/>
            <w:hideMark/>
          </w:tcPr>
          <w:p w14:paraId="1C93A93D"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23.12.2013</w:t>
            </w:r>
          </w:p>
        </w:tc>
        <w:tc>
          <w:tcPr>
            <w:tcW w:w="1180" w:type="dxa"/>
            <w:shd w:val="clear" w:color="auto" w:fill="auto"/>
            <w:vAlign w:val="center"/>
            <w:hideMark/>
          </w:tcPr>
          <w:p w14:paraId="67D04387"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RVM 093-2013-VMPCIC-MC</w:t>
            </w:r>
          </w:p>
        </w:tc>
        <w:tc>
          <w:tcPr>
            <w:tcW w:w="0" w:type="auto"/>
            <w:vMerge/>
            <w:vAlign w:val="center"/>
            <w:hideMark/>
          </w:tcPr>
          <w:p w14:paraId="3BBB7EFD"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p>
        </w:tc>
        <w:tc>
          <w:tcPr>
            <w:tcW w:w="0" w:type="auto"/>
            <w:shd w:val="clear" w:color="000000" w:fill="FFFFFF"/>
            <w:vAlign w:val="center"/>
            <w:hideMark/>
          </w:tcPr>
          <w:p w14:paraId="23038DCC"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Sistema de Jueces de Aguas de Corongo</w:t>
            </w:r>
          </w:p>
        </w:tc>
        <w:tc>
          <w:tcPr>
            <w:tcW w:w="2209" w:type="dxa"/>
            <w:shd w:val="clear" w:color="000000" w:fill="FFFFFF"/>
            <w:vAlign w:val="center"/>
            <w:hideMark/>
          </w:tcPr>
          <w:p w14:paraId="5A639570"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Declarar Patrimonio Cultural de la Nación al Sistema de Jueces de Aguas de Corongo, provincia de Corongo, departamento de Áncash, por ser una tradición con gran valor histórico que contiene tanto de lo indígena como de lo occidental colonial, y diseña el orden social y cultural de este pueblo con presencia e impacto importante en la vida cotidiana de la población.</w:t>
            </w:r>
          </w:p>
        </w:tc>
        <w:tc>
          <w:tcPr>
            <w:tcW w:w="977" w:type="dxa"/>
            <w:shd w:val="clear" w:color="auto" w:fill="auto"/>
            <w:vAlign w:val="center"/>
            <w:hideMark/>
          </w:tcPr>
          <w:p w14:paraId="3968CAB8"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Ancash</w:t>
            </w:r>
          </w:p>
        </w:tc>
      </w:tr>
      <w:tr w:rsidR="00C57C47" w:rsidRPr="00550BCA" w14:paraId="7E7043B6" w14:textId="77777777" w:rsidTr="00EC1A14">
        <w:trPr>
          <w:trHeight w:val="20"/>
        </w:trPr>
        <w:tc>
          <w:tcPr>
            <w:tcW w:w="421" w:type="dxa"/>
            <w:shd w:val="clear" w:color="auto" w:fill="auto"/>
            <w:noWrap/>
            <w:vAlign w:val="center"/>
            <w:hideMark/>
          </w:tcPr>
          <w:p w14:paraId="20917260" w14:textId="77777777" w:rsidR="00C57C47" w:rsidRPr="00DA7AAD" w:rsidRDefault="00C57C47" w:rsidP="00EC1A14">
            <w:pPr>
              <w:spacing w:after="0" w:line="240" w:lineRule="auto"/>
              <w:jc w:val="center"/>
              <w:rPr>
                <w:rFonts w:asciiTheme="minorHAnsi" w:eastAsia="Times New Roman" w:hAnsiTheme="minorHAnsi" w:cstheme="minorHAnsi"/>
                <w:b/>
                <w:bCs/>
                <w:color w:val="000000"/>
                <w:sz w:val="20"/>
                <w:szCs w:val="20"/>
              </w:rPr>
            </w:pPr>
            <w:r w:rsidRPr="00DA7AAD">
              <w:rPr>
                <w:rFonts w:asciiTheme="minorHAnsi" w:eastAsia="Times New Roman" w:hAnsiTheme="minorHAnsi" w:cstheme="minorHAnsi"/>
                <w:b/>
                <w:bCs/>
                <w:color w:val="000000"/>
                <w:sz w:val="20"/>
                <w:szCs w:val="20"/>
              </w:rPr>
              <w:t>9</w:t>
            </w:r>
          </w:p>
        </w:tc>
        <w:tc>
          <w:tcPr>
            <w:tcW w:w="1177" w:type="dxa"/>
            <w:shd w:val="clear" w:color="auto" w:fill="auto"/>
            <w:vAlign w:val="center"/>
            <w:hideMark/>
          </w:tcPr>
          <w:p w14:paraId="06DD98B5"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22.03.2005</w:t>
            </w:r>
          </w:p>
        </w:tc>
        <w:tc>
          <w:tcPr>
            <w:tcW w:w="1180" w:type="dxa"/>
            <w:shd w:val="clear" w:color="auto" w:fill="auto"/>
            <w:vAlign w:val="center"/>
            <w:hideMark/>
          </w:tcPr>
          <w:p w14:paraId="7E380455"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RDN 362/INC-2005</w:t>
            </w:r>
          </w:p>
        </w:tc>
        <w:tc>
          <w:tcPr>
            <w:tcW w:w="0" w:type="auto"/>
            <w:vMerge w:val="restart"/>
            <w:shd w:val="clear" w:color="auto" w:fill="auto"/>
            <w:vAlign w:val="center"/>
            <w:hideMark/>
          </w:tcPr>
          <w:p w14:paraId="460B3401"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 xml:space="preserve">Fiestas y celebraciones rituales </w:t>
            </w:r>
          </w:p>
        </w:tc>
        <w:tc>
          <w:tcPr>
            <w:tcW w:w="0" w:type="auto"/>
            <w:shd w:val="clear" w:color="000000" w:fill="FFFFFF"/>
            <w:vAlign w:val="center"/>
            <w:hideMark/>
          </w:tcPr>
          <w:p w14:paraId="36D6DF68"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Fiesta del Agua, Yaku Raymi</w:t>
            </w:r>
          </w:p>
        </w:tc>
        <w:tc>
          <w:tcPr>
            <w:tcW w:w="2209" w:type="dxa"/>
            <w:shd w:val="clear" w:color="000000" w:fill="FFFFFF"/>
            <w:vAlign w:val="center"/>
            <w:hideMark/>
          </w:tcPr>
          <w:p w14:paraId="6C4578D6"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Declara Patrimonio Cultural de la Nación a la Fiesta del Agua, Yaku Raymi, festividad andina por excelencia.</w:t>
            </w:r>
          </w:p>
        </w:tc>
        <w:tc>
          <w:tcPr>
            <w:tcW w:w="977" w:type="dxa"/>
            <w:shd w:val="clear" w:color="auto" w:fill="auto"/>
            <w:vAlign w:val="center"/>
            <w:hideMark/>
          </w:tcPr>
          <w:p w14:paraId="4039A4B3"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proofErr w:type="spellStart"/>
            <w:r w:rsidRPr="00DA7AAD">
              <w:rPr>
                <w:rFonts w:asciiTheme="minorHAnsi" w:eastAsia="Times New Roman" w:hAnsiTheme="minorHAnsi" w:cstheme="minorHAnsi"/>
                <w:color w:val="000000"/>
                <w:sz w:val="20"/>
                <w:szCs w:val="20"/>
              </w:rPr>
              <w:t>Apurimac</w:t>
            </w:r>
            <w:proofErr w:type="spellEnd"/>
            <w:r w:rsidRPr="00DA7AAD">
              <w:rPr>
                <w:rFonts w:asciiTheme="minorHAnsi" w:eastAsia="Times New Roman" w:hAnsiTheme="minorHAnsi" w:cstheme="minorHAnsi"/>
                <w:color w:val="000000"/>
                <w:sz w:val="20"/>
                <w:szCs w:val="20"/>
              </w:rPr>
              <w:t>, Ayacucho, Lima</w:t>
            </w:r>
          </w:p>
        </w:tc>
      </w:tr>
      <w:tr w:rsidR="00C57C47" w:rsidRPr="00550BCA" w14:paraId="3656FC5C" w14:textId="77777777" w:rsidTr="00EC1A14">
        <w:trPr>
          <w:trHeight w:val="20"/>
        </w:trPr>
        <w:tc>
          <w:tcPr>
            <w:tcW w:w="421" w:type="dxa"/>
            <w:shd w:val="clear" w:color="auto" w:fill="auto"/>
            <w:noWrap/>
            <w:vAlign w:val="center"/>
            <w:hideMark/>
          </w:tcPr>
          <w:p w14:paraId="33E29168" w14:textId="77777777" w:rsidR="00C57C47" w:rsidRPr="00DA7AAD" w:rsidRDefault="00C57C47" w:rsidP="00EC1A14">
            <w:pPr>
              <w:spacing w:after="0" w:line="240" w:lineRule="auto"/>
              <w:jc w:val="center"/>
              <w:rPr>
                <w:rFonts w:asciiTheme="minorHAnsi" w:eastAsia="Times New Roman" w:hAnsiTheme="minorHAnsi" w:cstheme="minorHAnsi"/>
                <w:b/>
                <w:bCs/>
                <w:color w:val="000000"/>
                <w:sz w:val="20"/>
                <w:szCs w:val="20"/>
              </w:rPr>
            </w:pPr>
            <w:r w:rsidRPr="00DA7AAD">
              <w:rPr>
                <w:rFonts w:asciiTheme="minorHAnsi" w:eastAsia="Times New Roman" w:hAnsiTheme="minorHAnsi" w:cstheme="minorHAnsi"/>
                <w:b/>
                <w:bCs/>
                <w:color w:val="000000"/>
                <w:sz w:val="20"/>
                <w:szCs w:val="20"/>
              </w:rPr>
              <w:t>10</w:t>
            </w:r>
          </w:p>
        </w:tc>
        <w:tc>
          <w:tcPr>
            <w:tcW w:w="1177" w:type="dxa"/>
            <w:shd w:val="clear" w:color="auto" w:fill="auto"/>
            <w:vAlign w:val="center"/>
            <w:hideMark/>
          </w:tcPr>
          <w:p w14:paraId="15F11907"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22.12.2017</w:t>
            </w:r>
          </w:p>
        </w:tc>
        <w:tc>
          <w:tcPr>
            <w:tcW w:w="1180" w:type="dxa"/>
            <w:shd w:val="clear" w:color="auto" w:fill="auto"/>
            <w:vAlign w:val="center"/>
            <w:hideMark/>
          </w:tcPr>
          <w:p w14:paraId="5D59D7A4"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RVM 236-2017-VMPCIC-MC</w:t>
            </w:r>
          </w:p>
        </w:tc>
        <w:tc>
          <w:tcPr>
            <w:tcW w:w="0" w:type="auto"/>
            <w:vMerge/>
            <w:vAlign w:val="center"/>
            <w:hideMark/>
          </w:tcPr>
          <w:p w14:paraId="5AB28DF6"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p>
        </w:tc>
        <w:tc>
          <w:tcPr>
            <w:tcW w:w="0" w:type="auto"/>
            <w:shd w:val="clear" w:color="000000" w:fill="FFFFFF"/>
            <w:vAlign w:val="center"/>
            <w:hideMark/>
          </w:tcPr>
          <w:p w14:paraId="0EFCF8FA"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 xml:space="preserve">Limpia de acequias "Sequia </w:t>
            </w:r>
            <w:proofErr w:type="spellStart"/>
            <w:r w:rsidRPr="00DA7AAD">
              <w:rPr>
                <w:rFonts w:asciiTheme="minorHAnsi" w:eastAsia="Times New Roman" w:hAnsiTheme="minorHAnsi" w:cstheme="minorHAnsi"/>
                <w:color w:val="000000"/>
                <w:sz w:val="20"/>
                <w:szCs w:val="20"/>
              </w:rPr>
              <w:t>Pitsé</w:t>
            </w:r>
            <w:proofErr w:type="spellEnd"/>
            <w:r w:rsidRPr="00DA7AAD">
              <w:rPr>
                <w:rFonts w:asciiTheme="minorHAnsi" w:eastAsia="Times New Roman" w:hAnsiTheme="minorHAnsi" w:cstheme="minorHAnsi"/>
                <w:color w:val="000000"/>
                <w:sz w:val="20"/>
                <w:szCs w:val="20"/>
              </w:rPr>
              <w:t>"</w:t>
            </w:r>
          </w:p>
        </w:tc>
        <w:tc>
          <w:tcPr>
            <w:tcW w:w="2209" w:type="dxa"/>
            <w:shd w:val="clear" w:color="000000" w:fill="FFFFFF"/>
            <w:vAlign w:val="center"/>
            <w:hideMark/>
          </w:tcPr>
          <w:p w14:paraId="19E843CC"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 xml:space="preserve">Declarar Patrimonio Cultural de la Nación a la Limpia de acequias "Sequia </w:t>
            </w:r>
            <w:proofErr w:type="spellStart"/>
            <w:r w:rsidRPr="00DA7AAD">
              <w:rPr>
                <w:rFonts w:asciiTheme="minorHAnsi" w:eastAsia="Times New Roman" w:hAnsiTheme="minorHAnsi" w:cstheme="minorHAnsi"/>
                <w:color w:val="000000"/>
                <w:sz w:val="20"/>
                <w:szCs w:val="20"/>
              </w:rPr>
              <w:t>Pitsé</w:t>
            </w:r>
            <w:proofErr w:type="spellEnd"/>
            <w:r w:rsidRPr="00DA7AAD">
              <w:rPr>
                <w:rFonts w:asciiTheme="minorHAnsi" w:eastAsia="Times New Roman" w:hAnsiTheme="minorHAnsi" w:cstheme="minorHAnsi"/>
                <w:color w:val="000000"/>
                <w:sz w:val="20"/>
                <w:szCs w:val="20"/>
              </w:rPr>
              <w:t xml:space="preserve">" de la comunidad de </w:t>
            </w:r>
            <w:proofErr w:type="spellStart"/>
            <w:r w:rsidRPr="00DA7AAD">
              <w:rPr>
                <w:rFonts w:asciiTheme="minorHAnsi" w:eastAsia="Times New Roman" w:hAnsiTheme="minorHAnsi" w:cstheme="minorHAnsi"/>
                <w:color w:val="000000"/>
                <w:sz w:val="20"/>
                <w:szCs w:val="20"/>
              </w:rPr>
              <w:t>Raquia</w:t>
            </w:r>
            <w:proofErr w:type="spellEnd"/>
            <w:r w:rsidRPr="00DA7AAD">
              <w:rPr>
                <w:rFonts w:asciiTheme="minorHAnsi" w:eastAsia="Times New Roman" w:hAnsiTheme="minorHAnsi" w:cstheme="minorHAnsi"/>
                <w:color w:val="000000"/>
                <w:sz w:val="20"/>
                <w:szCs w:val="20"/>
              </w:rPr>
              <w:t xml:space="preserve">, distrito de Antonio Raimondi, provincia de Bolognesi, departamento de Áncash, por tratarse de una tradición que involucra cada año a los integrantes de la comunidad de </w:t>
            </w:r>
            <w:proofErr w:type="spellStart"/>
            <w:r w:rsidRPr="00DA7AAD">
              <w:rPr>
                <w:rFonts w:asciiTheme="minorHAnsi" w:eastAsia="Times New Roman" w:hAnsiTheme="minorHAnsi" w:cstheme="minorHAnsi"/>
                <w:color w:val="000000"/>
                <w:sz w:val="20"/>
                <w:szCs w:val="20"/>
              </w:rPr>
              <w:t>Raquia</w:t>
            </w:r>
            <w:proofErr w:type="spellEnd"/>
            <w:r w:rsidRPr="00DA7AAD">
              <w:rPr>
                <w:rFonts w:asciiTheme="minorHAnsi" w:eastAsia="Times New Roman" w:hAnsiTheme="minorHAnsi" w:cstheme="minorHAnsi"/>
                <w:color w:val="000000"/>
                <w:sz w:val="20"/>
                <w:szCs w:val="20"/>
              </w:rPr>
              <w:t xml:space="preserve"> en la organización y realización de la limpieza de los canales de regadío, labor envuelta por un contexto celebratorio y ritual que refleja la importancia de este antiguo sistema para la producción agrícola local, manteniendo vigente un conjunto de valores, conocimientos y prácticas asociados al uso eficiente del agua y el respeto por el medio ambiente.</w:t>
            </w:r>
          </w:p>
        </w:tc>
        <w:tc>
          <w:tcPr>
            <w:tcW w:w="977" w:type="dxa"/>
            <w:shd w:val="clear" w:color="auto" w:fill="auto"/>
            <w:vAlign w:val="center"/>
            <w:hideMark/>
          </w:tcPr>
          <w:p w14:paraId="7E7DACB1"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Ancash</w:t>
            </w:r>
          </w:p>
        </w:tc>
      </w:tr>
      <w:tr w:rsidR="00C57C47" w:rsidRPr="00550BCA" w14:paraId="0007410F" w14:textId="77777777" w:rsidTr="00EC1A14">
        <w:trPr>
          <w:trHeight w:val="20"/>
        </w:trPr>
        <w:tc>
          <w:tcPr>
            <w:tcW w:w="421" w:type="dxa"/>
            <w:shd w:val="clear" w:color="auto" w:fill="auto"/>
            <w:noWrap/>
            <w:vAlign w:val="center"/>
            <w:hideMark/>
          </w:tcPr>
          <w:p w14:paraId="421C2B37" w14:textId="77777777" w:rsidR="00C57C47" w:rsidRPr="00DA7AAD" w:rsidRDefault="00C57C47" w:rsidP="00EC1A14">
            <w:pPr>
              <w:spacing w:after="0" w:line="240" w:lineRule="auto"/>
              <w:jc w:val="center"/>
              <w:rPr>
                <w:rFonts w:asciiTheme="minorHAnsi" w:eastAsia="Times New Roman" w:hAnsiTheme="minorHAnsi" w:cstheme="minorHAnsi"/>
                <w:b/>
                <w:bCs/>
                <w:color w:val="000000"/>
                <w:sz w:val="20"/>
                <w:szCs w:val="20"/>
              </w:rPr>
            </w:pPr>
            <w:r w:rsidRPr="00DA7AAD">
              <w:rPr>
                <w:rFonts w:asciiTheme="minorHAnsi" w:eastAsia="Times New Roman" w:hAnsiTheme="minorHAnsi" w:cstheme="minorHAnsi"/>
                <w:b/>
                <w:bCs/>
                <w:color w:val="000000"/>
                <w:sz w:val="20"/>
                <w:szCs w:val="20"/>
              </w:rPr>
              <w:t>11</w:t>
            </w:r>
          </w:p>
        </w:tc>
        <w:tc>
          <w:tcPr>
            <w:tcW w:w="1177" w:type="dxa"/>
            <w:shd w:val="clear" w:color="000000" w:fill="FFFFFF"/>
            <w:vAlign w:val="center"/>
            <w:hideMark/>
          </w:tcPr>
          <w:p w14:paraId="4DB2B5FF"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11.07.2019</w:t>
            </w:r>
          </w:p>
        </w:tc>
        <w:tc>
          <w:tcPr>
            <w:tcW w:w="1180" w:type="dxa"/>
            <w:shd w:val="clear" w:color="000000" w:fill="FFFFFF"/>
            <w:vAlign w:val="center"/>
            <w:hideMark/>
          </w:tcPr>
          <w:p w14:paraId="5BFCC962"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RVM 115-2019-VMPCIC-MC</w:t>
            </w:r>
          </w:p>
        </w:tc>
        <w:tc>
          <w:tcPr>
            <w:tcW w:w="0" w:type="auto"/>
            <w:shd w:val="clear" w:color="000000" w:fill="FFFFFF"/>
            <w:vAlign w:val="center"/>
            <w:hideMark/>
          </w:tcPr>
          <w:p w14:paraId="0BC694F6"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Expresiones artísticas plásticas: arte y artesanías</w:t>
            </w:r>
          </w:p>
        </w:tc>
        <w:tc>
          <w:tcPr>
            <w:tcW w:w="0" w:type="auto"/>
            <w:shd w:val="clear" w:color="000000" w:fill="FFFFFF"/>
            <w:vAlign w:val="center"/>
            <w:hideMark/>
          </w:tcPr>
          <w:p w14:paraId="5C4D6B78"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 xml:space="preserve">Conocimientos, saberes y técnicas asociados al tejido del </w:t>
            </w:r>
            <w:proofErr w:type="spellStart"/>
            <w:r w:rsidRPr="00DA7AAD">
              <w:rPr>
                <w:rFonts w:asciiTheme="minorHAnsi" w:eastAsia="Times New Roman" w:hAnsiTheme="minorHAnsi" w:cstheme="minorHAnsi"/>
                <w:color w:val="000000"/>
                <w:sz w:val="20"/>
                <w:szCs w:val="20"/>
              </w:rPr>
              <w:t>cachiguango</w:t>
            </w:r>
            <w:proofErr w:type="spellEnd"/>
            <w:r w:rsidRPr="00DA7AAD">
              <w:rPr>
                <w:rFonts w:asciiTheme="minorHAnsi" w:eastAsia="Times New Roman" w:hAnsiTheme="minorHAnsi" w:cstheme="minorHAnsi"/>
                <w:color w:val="000000"/>
                <w:sz w:val="20"/>
                <w:szCs w:val="20"/>
              </w:rPr>
              <w:t xml:space="preserve"> o </w:t>
            </w:r>
            <w:proofErr w:type="spellStart"/>
            <w:r w:rsidRPr="00DA7AAD">
              <w:rPr>
                <w:rFonts w:asciiTheme="minorHAnsi" w:eastAsia="Times New Roman" w:hAnsiTheme="minorHAnsi" w:cstheme="minorHAnsi"/>
                <w:color w:val="000000"/>
                <w:sz w:val="20"/>
                <w:szCs w:val="20"/>
              </w:rPr>
              <w:t>ela</w:t>
            </w:r>
            <w:proofErr w:type="spellEnd"/>
          </w:p>
        </w:tc>
        <w:tc>
          <w:tcPr>
            <w:tcW w:w="2209" w:type="dxa"/>
            <w:shd w:val="clear" w:color="000000" w:fill="FFFFFF"/>
            <w:vAlign w:val="center"/>
            <w:hideMark/>
          </w:tcPr>
          <w:p w14:paraId="2120CD16" w14:textId="77777777" w:rsidR="00C57C47" w:rsidRPr="00DA7AAD" w:rsidRDefault="00C57C47" w:rsidP="009B2453">
            <w:pPr>
              <w:spacing w:after="0" w:line="240" w:lineRule="auto"/>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 xml:space="preserve">Declarar como Patrimonio Cultural de la Nación a los Conocimientos, saberes y técnicas asociados al tejido del </w:t>
            </w:r>
            <w:proofErr w:type="spellStart"/>
            <w:r w:rsidRPr="00DA7AAD">
              <w:rPr>
                <w:rFonts w:asciiTheme="minorHAnsi" w:eastAsia="Times New Roman" w:hAnsiTheme="minorHAnsi" w:cstheme="minorHAnsi"/>
                <w:color w:val="000000"/>
                <w:sz w:val="20"/>
                <w:szCs w:val="20"/>
              </w:rPr>
              <w:t>cachiguango</w:t>
            </w:r>
            <w:proofErr w:type="spellEnd"/>
            <w:r w:rsidRPr="00DA7AAD">
              <w:rPr>
                <w:rFonts w:asciiTheme="minorHAnsi" w:eastAsia="Times New Roman" w:hAnsiTheme="minorHAnsi" w:cstheme="minorHAnsi"/>
                <w:color w:val="000000"/>
                <w:sz w:val="20"/>
                <w:szCs w:val="20"/>
              </w:rPr>
              <w:t xml:space="preserve"> o </w:t>
            </w:r>
            <w:proofErr w:type="spellStart"/>
            <w:del w:id="241" w:author="Carmen del Rosario Bahamonde Quinteros" w:date="2023-09-04T21:34:00Z">
              <w:r w:rsidRPr="00DA7AAD">
                <w:rPr>
                  <w:rFonts w:asciiTheme="minorHAnsi" w:eastAsia="Times New Roman" w:hAnsiTheme="minorHAnsi" w:cstheme="minorHAnsi"/>
                  <w:color w:val="000000"/>
                  <w:sz w:val="20"/>
                  <w:szCs w:val="20"/>
                </w:rPr>
                <w:delText>e</w:delText>
              </w:r>
            </w:del>
            <w:r w:rsidRPr="00DA7AAD">
              <w:rPr>
                <w:rFonts w:asciiTheme="minorHAnsi" w:eastAsia="Times New Roman" w:hAnsiTheme="minorHAnsi" w:cstheme="minorHAnsi"/>
                <w:color w:val="000000"/>
                <w:sz w:val="20"/>
                <w:szCs w:val="20"/>
              </w:rPr>
              <w:t>la</w:t>
            </w:r>
            <w:proofErr w:type="spellEnd"/>
            <w:r w:rsidRPr="00DA7AAD">
              <w:rPr>
                <w:rFonts w:asciiTheme="minorHAnsi" w:eastAsia="Times New Roman" w:hAnsiTheme="minorHAnsi" w:cstheme="minorHAnsi"/>
                <w:color w:val="000000"/>
                <w:sz w:val="20"/>
                <w:szCs w:val="20"/>
              </w:rPr>
              <w:t xml:space="preserve"> del pueblo </w:t>
            </w:r>
            <w:proofErr w:type="spellStart"/>
            <w:r w:rsidRPr="00DA7AAD">
              <w:rPr>
                <w:rFonts w:asciiTheme="minorHAnsi" w:eastAsia="Times New Roman" w:hAnsiTheme="minorHAnsi" w:cstheme="minorHAnsi"/>
                <w:color w:val="000000"/>
                <w:sz w:val="20"/>
                <w:szCs w:val="20"/>
              </w:rPr>
              <w:t>urarina</w:t>
            </w:r>
            <w:proofErr w:type="spellEnd"/>
            <w:r w:rsidRPr="00DA7AAD">
              <w:rPr>
                <w:rFonts w:asciiTheme="minorHAnsi" w:eastAsia="Times New Roman" w:hAnsiTheme="minorHAnsi" w:cstheme="minorHAnsi"/>
                <w:color w:val="000000"/>
                <w:sz w:val="20"/>
                <w:szCs w:val="20"/>
              </w:rPr>
              <w:t>, por ser expresión de la creatividad y talento de las portadoras de esta tradición, por constituir el eje alrededor del cual gira el universo e identidad cultural de este pueblo, y por guardar especial importancia para asegurar la sostenibilidad de los ecosistemas naturales que rodean a sus comunidades.</w:t>
            </w:r>
          </w:p>
        </w:tc>
        <w:tc>
          <w:tcPr>
            <w:tcW w:w="977" w:type="dxa"/>
            <w:shd w:val="clear" w:color="auto" w:fill="auto"/>
            <w:vAlign w:val="center"/>
            <w:hideMark/>
          </w:tcPr>
          <w:p w14:paraId="02688D74" w14:textId="77777777" w:rsidR="00C57C47" w:rsidRPr="00DA7AAD" w:rsidRDefault="00C57C47" w:rsidP="009B2453">
            <w:pPr>
              <w:spacing w:after="0" w:line="240" w:lineRule="auto"/>
              <w:jc w:val="center"/>
              <w:rPr>
                <w:rFonts w:asciiTheme="minorHAnsi" w:eastAsia="Times New Roman" w:hAnsiTheme="minorHAnsi" w:cstheme="minorHAnsi"/>
                <w:color w:val="000000"/>
                <w:sz w:val="20"/>
                <w:szCs w:val="20"/>
              </w:rPr>
            </w:pPr>
            <w:r w:rsidRPr="00DA7AAD">
              <w:rPr>
                <w:rFonts w:asciiTheme="minorHAnsi" w:eastAsia="Times New Roman" w:hAnsiTheme="minorHAnsi" w:cstheme="minorHAnsi"/>
                <w:color w:val="000000"/>
                <w:sz w:val="20"/>
                <w:szCs w:val="20"/>
              </w:rPr>
              <w:t>Loreto</w:t>
            </w:r>
          </w:p>
        </w:tc>
      </w:tr>
    </w:tbl>
    <w:p w14:paraId="31578C7B" w14:textId="77777777" w:rsidR="00C57C47" w:rsidRDefault="00C57C47" w:rsidP="00C57C47">
      <w:pPr>
        <w:jc w:val="both"/>
        <w:rPr>
          <w:sz w:val="18"/>
          <w:szCs w:val="18"/>
        </w:rPr>
      </w:pPr>
      <w:r w:rsidRPr="00913F5E">
        <w:rPr>
          <w:sz w:val="18"/>
          <w:szCs w:val="18"/>
        </w:rPr>
        <w:t>Fuente: Base de datos de las Declaratorias de Expresiones del Patrimonio Cultural Inmaterial como Patrimonio Cultural de la Nación - Ministerio de Cultura. Elaboración: Ministerio de Cultura - DGPI.</w:t>
      </w:r>
    </w:p>
    <w:p w14:paraId="459BD59F" w14:textId="30B49712" w:rsidR="000B7EB7" w:rsidRDefault="000B7EB7" w:rsidP="000B7EB7">
      <w:pPr>
        <w:pStyle w:val="Ttulo5"/>
        <w:spacing w:after="240"/>
        <w:jc w:val="both"/>
        <w:rPr>
          <w:caps w:val="0"/>
          <w:color w:val="44546A" w:themeColor="text2"/>
        </w:rPr>
      </w:pPr>
      <w:bookmarkStart w:id="242" w:name="_Toc137231203"/>
      <w:bookmarkStart w:id="243" w:name="_Toc143624270"/>
      <w:r w:rsidRPr="00BB1F9C">
        <w:rPr>
          <w:color w:val="44546A" w:themeColor="text2"/>
        </w:rPr>
        <w:t>2.</w:t>
      </w:r>
      <w:r>
        <w:rPr>
          <w:color w:val="44546A" w:themeColor="text2"/>
        </w:rPr>
        <w:t>5.2.2.4</w:t>
      </w:r>
      <w:r w:rsidRPr="00BB1F9C">
        <w:rPr>
          <w:color w:val="44546A" w:themeColor="text2"/>
        </w:rPr>
        <w:t xml:space="preserve">. </w:t>
      </w:r>
      <w:bookmarkEnd w:id="242"/>
      <w:commentRangeStart w:id="244"/>
      <w:r w:rsidRPr="003C6543">
        <w:rPr>
          <w:caps w:val="0"/>
          <w:color w:val="44546A" w:themeColor="text2"/>
        </w:rPr>
        <w:t xml:space="preserve">Limitados espacios y condiciones que </w:t>
      </w:r>
      <w:commentRangeEnd w:id="244"/>
      <w:r w:rsidR="003A79E6">
        <w:rPr>
          <w:rStyle w:val="Refdecomentario"/>
          <w:rFonts w:ascii="Calibri" w:eastAsiaTheme="minorHAnsi" w:hAnsi="Calibri" w:cs="Calibri"/>
          <w:caps w:val="0"/>
          <w:color w:val="auto"/>
        </w:rPr>
        <w:commentReference w:id="244"/>
      </w:r>
      <w:r w:rsidRPr="003C6543">
        <w:rPr>
          <w:caps w:val="0"/>
          <w:color w:val="44546A" w:themeColor="text2"/>
        </w:rPr>
        <w:t xml:space="preserve">garanticen la participación representativa y efectiva de los </w:t>
      </w:r>
      <w:r>
        <w:rPr>
          <w:caps w:val="0"/>
          <w:color w:val="44546A" w:themeColor="text2"/>
        </w:rPr>
        <w:t xml:space="preserve">pueblos indígenas u originarios </w:t>
      </w:r>
      <w:r w:rsidRPr="003C6543">
        <w:rPr>
          <w:caps w:val="0"/>
          <w:color w:val="44546A" w:themeColor="text2"/>
        </w:rPr>
        <w:t>en la toma de decisiones sobre la gestión ambiental e integral del cambio climático</w:t>
      </w:r>
      <w:bookmarkStart w:id="245" w:name="_heading=h.v7fciqqtbhfw" w:colFirst="0" w:colLast="0"/>
      <w:bookmarkEnd w:id="243"/>
      <w:bookmarkEnd w:id="245"/>
    </w:p>
    <w:p w14:paraId="065F0F0E" w14:textId="77777777" w:rsidR="000B7EB7" w:rsidRDefault="000B7EB7" w:rsidP="000B7EB7">
      <w:pPr>
        <w:jc w:val="both"/>
      </w:pPr>
      <w:r>
        <w:t>El Panel Intergubernamental de Expertos sobre el Cambio Climático (IPCC, 2014)</w:t>
      </w:r>
      <w:r>
        <w:rPr>
          <w:vertAlign w:val="superscript"/>
        </w:rPr>
        <w:t xml:space="preserve"> </w:t>
      </w:r>
      <w:r>
        <w:t>reconoce que la situación de mayor vulnerabilidad al cambio climático que enfrentan las personas no solo se debe a factores climáticos, sino también a la interacción de procesos sociales que se traducen en mayor marginación social, económica, cultural, política y/o institucional por motivos de género, clase, etnia, edad, entre otros.</w:t>
      </w:r>
    </w:p>
    <w:p w14:paraId="07D13AD8" w14:textId="77777777" w:rsidR="000B7EB7" w:rsidRDefault="000B7EB7" w:rsidP="000B7EB7">
      <w:pPr>
        <w:jc w:val="both"/>
      </w:pPr>
      <w:r>
        <w:t>En consecuencia, si la tendencia en el incremento de temperatura continúa, podría representar un riesgo para el ejercicio de los derechos colectivos de los pueblos indígenas u originarios con énfasis en los siguientes derechos colectivos: identidad cultural, consulta, decidir y elegir sus prioridades de desarrollo, conservar sus costumbres e instituciones, a la tierra y al territorio, recursos naturales como a la salud intercultural.</w:t>
      </w:r>
    </w:p>
    <w:p w14:paraId="00CB3123" w14:textId="77777777" w:rsidR="000B7EB7" w:rsidRDefault="000B7EB7" w:rsidP="000B7EB7">
      <w:pPr>
        <w:jc w:val="both"/>
      </w:pPr>
      <w:r>
        <w:t xml:space="preserve">Al respecto, el Estado peruano ha ratificado su compromiso en la lucha frente al cambio climático, planteando 91 medidas de adaptación y 63 medidas de mitigación de los gases de efecto invernadero (GEI.) Para ello, el proceso de acciones que dirige el Ministerio del Ambiente (MINAM) ante los efectos del cambio climático busca hacer parte del proceso a los pueblos indígenas u originarios, en tanto que la problemática afecta en mayor medida las zonas geográficas que concentran población indígena. De esta manera, el MINAM, de la mano con el Ministerio de Cultura acordaron en el año 2018, a partir de la Ley </w:t>
      </w:r>
      <w:proofErr w:type="spellStart"/>
      <w:r>
        <w:t>N°</w:t>
      </w:r>
      <w:proofErr w:type="spellEnd"/>
      <w:r>
        <w:t xml:space="preserve"> 30754, Ley Marco sobre Cambio Climático, promover la participación de los pueblos indígenas en la implementación de las medidas de adaptación y mitigación del cambio climático.</w:t>
      </w:r>
    </w:p>
    <w:p w14:paraId="0E28B5D4" w14:textId="77777777" w:rsidR="000B7EB7" w:rsidRDefault="000B7EB7" w:rsidP="000B7EB7">
      <w:pPr>
        <w:jc w:val="both"/>
      </w:pPr>
      <w:r>
        <w:t>Cabe señalar que, estas medidas tienen una visión holística, lo cual implica transversalizar tres enfoques: el enfoque de género, el enfoque intergeneracional y el enfoque intercultural en la gestión integral del cambio climático. Al respecto, el Ministerio de Cultura viene proporcionando asistencia técnica al MINAM en relación con la transversalización del enfoque intercultural en la implementación de las medidas de adaptación y mitigación al cambio climático propuestas por el Estado peruano, así como garantizar que sean acordes con los derechos colectivos de los pueblos indígenas u originarios.</w:t>
      </w:r>
    </w:p>
    <w:p w14:paraId="4AD43CA4" w14:textId="77777777" w:rsidR="000B7EB7" w:rsidRDefault="000B7EB7" w:rsidP="000B7EB7">
      <w:pPr>
        <w:jc w:val="both"/>
      </w:pPr>
      <w:r>
        <w:t>Si bien se han comenzado diversos procesos que fomentan la participación de los pueblos indígenas en la gestión integral del cambio climático, el avance más concreto ha sido el proceso de consulta previa del Reglamento de la Ley Marco sobre Cambio Climático cuyos acuerdos derivaron en la conformación de la Plataforma Climática Indígena creada mediante Resolución Ministerial N°197-2020-MINAM.</w:t>
      </w:r>
    </w:p>
    <w:p w14:paraId="4B272E84" w14:textId="77777777" w:rsidR="000B7EB7" w:rsidRDefault="000B7EB7" w:rsidP="000B7EB7">
      <w:pPr>
        <w:jc w:val="both"/>
      </w:pPr>
      <w:r>
        <w:t>En el mismo sentido, para lograr garantizar la participación de los pueblos indígenas u originarios como agentes frente a los efectos del cambio climático, la Ley Marco sobre Cambio Climático también prevé los enfoques de medidas de adaptación y mitigación basada en los conocimientos tradicionales, permitiendo recuperar, valorizar y utilizarlos, así como su visión de desarrollo armónico con la naturaleza, en el diseño de las medidas de mitigación y adaptación al cambio climático.</w:t>
      </w:r>
    </w:p>
    <w:p w14:paraId="39305253" w14:textId="77777777" w:rsidR="000B7EB7" w:rsidRDefault="000B7EB7" w:rsidP="000B7EB7">
      <w:pPr>
        <w:jc w:val="both"/>
      </w:pPr>
      <w:r>
        <w:t>La alta vulnerabilidad a los eventos climáticos de los bosques tropicales y biodiversidad que se encuentran principalmente en territorios de los pueblos indígenas u originarios, van a generar afectaciones inmediatas en sus modos de vida y uso de los recursos naturales en sus tierras y territorios. Estas afectaciones a sus medios de vida, en relación con los peligros asociados al cambio climático, requieren también la priorización de los pueblos indígenas u originarios en la gestión integral del cambio climático.</w:t>
      </w:r>
    </w:p>
    <w:p w14:paraId="0DD301DD" w14:textId="77777777" w:rsidR="000B7EB7" w:rsidRDefault="000B7EB7" w:rsidP="000B7EB7">
      <w:pPr>
        <w:jc w:val="both"/>
      </w:pPr>
      <w:r>
        <w:t>En consecuencia, la adaptación y mitigación de los efectos del cambio climático también implica una articulación con los pueblos indígenas u originarios para la protección, conservación y aprovechamiento sostenible de los recursos naturales que constituyen sus medios de vida y podrían ser impactados por peligros asociados al cambio climático.</w:t>
      </w:r>
    </w:p>
    <w:p w14:paraId="72FB283D" w14:textId="77777777" w:rsidR="000B7EB7" w:rsidRDefault="000B7EB7" w:rsidP="000B7EB7">
      <w:pPr>
        <w:jc w:val="both"/>
      </w:pPr>
      <w:r>
        <w:t>Sobre el particular, el Plan de acción en género y cambio climático es la primera iniciativa a nivel nacional que aborda el cambio climático y los grupos vulnerables frente a sus efectos, y surge debido a la situación evidenciada de vulnerabilidad que se acentúa en las mujeres en cuanto a los impactos de cambio climático. Este plan cuenta con el enfoque intercultural y con medidas que especifican acciones orientadas hacia los pueblos indígenas.</w:t>
      </w:r>
    </w:p>
    <w:p w14:paraId="2843ABC4" w14:textId="77777777" w:rsidR="000B7EB7" w:rsidRDefault="000B7EB7" w:rsidP="000B7EB7">
      <w:pPr>
        <w:jc w:val="both"/>
      </w:pPr>
      <w:r>
        <w:t>Dentro de las iniciativas, se encuentra REDD+ liderado por el MINAM con el financiamiento de organizaciones internacionales. Se trata de un mecanismo de mitigación frente al cambio climático que busca compensar las emisiones de carbono mediante bonos económicos para la conservación de bosques y para realizar prácticas con la participación de los pueblos indígenas.</w:t>
      </w:r>
    </w:p>
    <w:p w14:paraId="47213E91" w14:textId="77777777" w:rsidR="000B7EB7" w:rsidRDefault="000B7EB7" w:rsidP="000B7EB7">
      <w:pPr>
        <w:jc w:val="both"/>
      </w:pPr>
      <w:r>
        <w:t>Finalmente, el Reglamento de la Ley Marco sobre Cambio Climático ha previsto que las medidas de adaptación se enfoquen en los sujetos vulnerables, tales como los pueblos indígenas u originarios y sus medios de vida y, de igual manera, que las medidas de mitigación de GEI sean aplicadas con pertinencia cultural, siendo la piedra angular para la incorporación del enfoque intercultural en la implementación de las medidas considerando que sigue siendo un reto para los sectores y que recién ha iniciado.</w:t>
      </w:r>
    </w:p>
    <w:p w14:paraId="616A1BA3" w14:textId="77777777" w:rsidR="000B7EB7" w:rsidRDefault="000B7EB7" w:rsidP="000B7EB7">
      <w:pPr>
        <w:jc w:val="both"/>
      </w:pPr>
      <w:r>
        <w:t xml:space="preserve">En relación con el presupuesto público destinado a la adaptación y mitigación de los efectos del cambio climático se encuentra que ha habido un incremento del mismo a lo largo de los años. </w:t>
      </w:r>
    </w:p>
    <w:p w14:paraId="3EB329AF" w14:textId="77777777" w:rsidR="000B7EB7" w:rsidRDefault="000B7EB7" w:rsidP="000B7EB7">
      <w:pPr>
        <w:jc w:val="both"/>
      </w:pPr>
      <w:r>
        <w:t xml:space="preserve">Por ejemplo, en la Política Nacional del Ambiente al 2030 se recoge que del 2012 al 2019 la inversión en programas presupuestales dirigidos a solucionar problemas ambientales se ha multiplicado 17 veces. Además, el 2021 el MINAM anunció que se había destinado s/. 791 200 000 al sector en el marco de un compromiso del Estado peruano con el </w:t>
      </w:r>
      <w:r>
        <w:rPr>
          <w:color w:val="26292E"/>
        </w:rPr>
        <w:t>cuidado del ambiente y la lucha contra el cambio climático</w:t>
      </w:r>
      <w:r>
        <w:t xml:space="preserve">. Dicha cifra constituyó un aumento del 18,9% respecto al año 2021. Por último, para el 2023, se destinó s/. 836 400 000 al mismo sector con el fin de emplearse en el desarrollo de la Estrategia Nacional contra el Cambio Climático y la protección de la biodiversidad priorizando la conservación de 2,99 millones de hectáreas de bosques. Es decir, de un año a otro ha habido un incremento de 5.7% para este fin. </w:t>
      </w:r>
    </w:p>
    <w:p w14:paraId="7A5306DF" w14:textId="77777777" w:rsidR="000B7EB7" w:rsidRDefault="000B7EB7" w:rsidP="000B7EB7">
      <w:pPr>
        <w:jc w:val="both"/>
      </w:pPr>
      <w:r>
        <w:t xml:space="preserve">A pesar de dichos incrementos presupuestales y el interés de parte del Estado Peruano por alcanzar metas ambientales sostenibles, no existe un desagregado presupuestal que indique cuánto ha sido destinado a garantizar la participación de los pueblos indígenas u originarios en las acciones que buscan la adaptación y mitigación de los efectos del cambio climático aunque se reconoce su importancia a nivel internacional haciendo énfasis en el valor de sus conocimientos tradicionales para lograr el cumplimiento de los objetivos del Acuerdo de Paris. Los conocimientos tradicionales, como se verá en el análisis de la siguiente causa indirecta, son sumamente relevantes en el camino de la adaptación y mitigación de los efectos del cambio climático porque ofrecen diversas propuestas de relación ambiental sostenible. </w:t>
      </w:r>
    </w:p>
    <w:p w14:paraId="5E3B9338" w14:textId="77777777" w:rsidR="000B7EB7" w:rsidRDefault="000B7EB7" w:rsidP="000B7EB7">
      <w:pPr>
        <w:jc w:val="both"/>
        <w:rPr>
          <w:color w:val="000000"/>
          <w:highlight w:val="white"/>
        </w:rPr>
      </w:pPr>
      <w:r>
        <w:t xml:space="preserve">Por otro lado, desde el 2020 y mediante Resolución Ministerial 197-2020-MINAM, se cuenta con una </w:t>
      </w:r>
      <w:r>
        <w:rPr>
          <w:color w:val="000000"/>
          <w:highlight w:val="white"/>
        </w:rPr>
        <w:t xml:space="preserve">Plataforma de Pueblos Indígenas para enfrentar el Cambio Climático (PPICC). Según MINAM, este es un </w:t>
      </w:r>
      <w:r>
        <w:rPr>
          <w:i/>
          <w:color w:val="000000"/>
          <w:highlight w:val="white"/>
        </w:rPr>
        <w:t xml:space="preserve">“(…) </w:t>
      </w:r>
      <w:r>
        <w:rPr>
          <w:i/>
        </w:rPr>
        <w:t xml:space="preserve">espacio de encuentro y articulación entre los pueblos indígenas u originarios y las autoridades competentes del cambio climático, de conformidad con lo establecido en artículo 22 de la Ley Marco del Cambio Climático y los artículos 12, 14, 15, 16 y 17 de su Reglamento” </w:t>
      </w:r>
      <w:r>
        <w:t>(2021, p. 14)</w:t>
      </w:r>
    </w:p>
    <w:p w14:paraId="2E8BAF13" w14:textId="77777777" w:rsidR="000B7EB7" w:rsidRDefault="000B7EB7" w:rsidP="000B7EB7">
      <w:pPr>
        <w:jc w:val="both"/>
        <w:rPr>
          <w:color w:val="000000"/>
        </w:rPr>
      </w:pPr>
      <w:r>
        <w:t xml:space="preserve">Por la naturaleza de las funciones de la PPICC, esta tiene carácter permanente. Además, está conformada por dos representantes de cada una de las siguientes instituciones: </w:t>
      </w:r>
      <w:r>
        <w:rPr>
          <w:color w:val="000000"/>
        </w:rPr>
        <w:t xml:space="preserve">Asociación Interétnica de Desarrollo de la Selva Peruana (AIDESEP), Confederación Campesina del Perú (CCP), Confederación Nacional Agraria (CNA), Confederación de Nacionalidades Amazónicas del Perú (CONAP), Federación Nacional de Mujeres Campesinas, Artesanas, Indígenas, Nativas y Asalariadas del Perú (FENMUCARINAP), Organización Nacional de Mujeres Andinas y Amazónicas del Perú (ONAMIAP) y la Unión Nacional de Comunidades </w:t>
      </w:r>
      <w:proofErr w:type="spellStart"/>
      <w:r>
        <w:rPr>
          <w:color w:val="000000"/>
        </w:rPr>
        <w:t>Aymaras</w:t>
      </w:r>
      <w:proofErr w:type="spellEnd"/>
      <w:r>
        <w:rPr>
          <w:color w:val="000000"/>
        </w:rPr>
        <w:t xml:space="preserve"> (UNCA). Por último, se resalta que la participación de las organizaciones es </w:t>
      </w:r>
      <w:r>
        <w:rPr>
          <w:i/>
          <w:color w:val="000000"/>
        </w:rPr>
        <w:t xml:space="preserve">ad honorem </w:t>
      </w:r>
      <w:r>
        <w:rPr>
          <w:color w:val="000000"/>
        </w:rPr>
        <w:t>y que tienen derecho a opinión y voto.</w:t>
      </w:r>
    </w:p>
    <w:p w14:paraId="3FC83CAD" w14:textId="77777777" w:rsidR="000B7EB7" w:rsidRDefault="000B7EB7" w:rsidP="000B7EB7">
      <w:pPr>
        <w:jc w:val="both"/>
      </w:pPr>
      <w:r>
        <w:rPr>
          <w:color w:val="000000"/>
        </w:rPr>
        <w:t xml:space="preserve">Además, se tiene que el </w:t>
      </w:r>
      <w:r>
        <w:t xml:space="preserve">Plan Nacional de Adaptación al Cambio Climático del Perú cuenta con un enfoque de adaptación basada en la conservación de reservas de carbono, el cual </w:t>
      </w:r>
      <w:r>
        <w:rPr>
          <w:i/>
        </w:rPr>
        <w:t>“promueve la participación de las comunidades locales, el pueblo afroperuano y pueblos indígenas u originarios en la protección, conservación y manejo sostenible de los bosques y bofedales por constituir importantes reservas de carbono, así como recuperar las áreas deforestadas en todo el territorio nacional, a fin de incrementar las áreas destinadas a dichas reservas.”</w:t>
      </w:r>
      <w:r>
        <w:t xml:space="preserve"> (MINAM, 2021, p. 24 y 25)</w:t>
      </w:r>
    </w:p>
    <w:p w14:paraId="7FCC8B57" w14:textId="77777777" w:rsidR="000B7EB7" w:rsidRDefault="000B7EB7" w:rsidP="000B7EB7">
      <w:pPr>
        <w:jc w:val="both"/>
      </w:pPr>
      <w:r>
        <w:t xml:space="preserve">Asimismo, al tener un interés en la participación activa de los Pueblos indígenas u originarios en relación a la mitigación y adaptación al cambio climático, el Plan Nacional de Adaptación al Cambio Climático del Perú, basándose en principios y enfoques de la Ley Marco sobre Cambio Climático (LMCC), busca el fortalecimiento de los Pueblos Indígenas a través de sus organizaciones representativas destacando procesos participativos como “Dialoguemos sobre Cambio Climático”, el cual </w:t>
      </w:r>
      <w:r>
        <w:rPr>
          <w:i/>
        </w:rPr>
        <w:t xml:space="preserve">“(…) busca la inclusión y participación de todos los actores, promoviendo un canal de diálogo entre el sector público, sector privado, la Academia, las Organizaciones No Gubernamentales (ONG) y de la sociedad civil, organismos de cooperación internacional, pueblos indígenas u originarios, el pueblo afroperuano, los jóvenes, mujeres y población en general.” </w:t>
      </w:r>
      <w:r>
        <w:t>(MINAM, 2021, p. 33)</w:t>
      </w:r>
    </w:p>
    <w:p w14:paraId="301B8F92" w14:textId="16007F5D" w:rsidR="000B7EB7" w:rsidRPr="000B7EB7" w:rsidRDefault="000B7EB7">
      <w:pPr>
        <w:jc w:val="both"/>
      </w:pPr>
      <w:r>
        <w:t>Por último, vale la pena mencionar que el Perú formula metas de adaptación y mitigación expresadas en las Contribuciones Nacionalmente Determinadas (NDC, por siglas en inglés)</w:t>
      </w:r>
      <w:r>
        <w:rPr>
          <w:vertAlign w:val="superscript"/>
        </w:rPr>
        <w:footnoteReference w:id="37"/>
      </w:r>
      <w:r>
        <w:t xml:space="preserve"> que en el Perú inició el 2017 con la conformación de un Grupo de Trabajo Multisectorial de naturaleza temporal encargado de generar información técnica para orientar la implementación de las Contribuciones Nacionalmente Determinadas (GTM-NDC). En las NDC se involucran a los diferentes sectores estatales y diferentes actores, entre ellos Pueblos indígenas u originarios para su formulación y </w:t>
      </w:r>
      <w:r>
        <w:rPr>
          <w:i/>
        </w:rPr>
        <w:t>“(…) se constituyen como el compromiso de la comunidad internacional para enfrentar sus impactos y reducir las emisiones de gases de efecto invernadero limitando así el incremento de la temperatura media del planeta muy por debajo de los 2 °C.”</w:t>
      </w:r>
      <w:r>
        <w:rPr>
          <w:i/>
          <w:vertAlign w:val="superscript"/>
        </w:rPr>
        <w:t xml:space="preserve"> </w:t>
      </w:r>
      <w:r>
        <w:t>(MINAM, s/f.).</w:t>
      </w:r>
    </w:p>
    <w:p w14:paraId="000008FA" w14:textId="41F6B022" w:rsidR="009D0D6F" w:rsidRPr="00BB1F9C" w:rsidRDefault="0094762E" w:rsidP="005B5960">
      <w:pPr>
        <w:pStyle w:val="Ttulo5"/>
        <w:spacing w:after="240"/>
        <w:jc w:val="both"/>
        <w:rPr>
          <w:color w:val="44546A" w:themeColor="text2"/>
        </w:rPr>
      </w:pPr>
      <w:bookmarkStart w:id="246" w:name="_Toc137231204"/>
      <w:bookmarkStart w:id="247" w:name="_Toc143624271"/>
      <w:r w:rsidRPr="00BB1F9C">
        <w:rPr>
          <w:color w:val="44546A" w:themeColor="text2"/>
        </w:rPr>
        <w:t>2.</w:t>
      </w:r>
      <w:r w:rsidR="00876A89">
        <w:rPr>
          <w:color w:val="44546A" w:themeColor="text2"/>
        </w:rPr>
        <w:t>5</w:t>
      </w:r>
      <w:r w:rsidRPr="00BB1F9C">
        <w:rPr>
          <w:color w:val="44546A" w:themeColor="text2"/>
        </w:rPr>
        <w:t xml:space="preserve">.2.2.5. </w:t>
      </w:r>
      <w:r w:rsidR="004746D7" w:rsidRPr="00BB1F9C">
        <w:rPr>
          <w:caps w:val="0"/>
          <w:color w:val="44546A" w:themeColor="text2"/>
        </w:rPr>
        <w:t xml:space="preserve">Esfuerzos realizados desde el </w:t>
      </w:r>
      <w:del w:id="248" w:author="Carmen del Rosario Bahamonde Quinteros" w:date="2023-09-04T21:35:00Z">
        <w:r w:rsidR="004746D7" w:rsidRPr="00BB1F9C">
          <w:rPr>
            <w:caps w:val="0"/>
            <w:color w:val="44546A" w:themeColor="text2"/>
          </w:rPr>
          <w:delText xml:space="preserve">estado </w:delText>
        </w:r>
      </w:del>
      <w:ins w:id="249" w:author="Carmen del Rosario Bahamonde Quinteros" w:date="2023-09-04T21:35:00Z">
        <w:r w:rsidR="00442D8E">
          <w:rPr>
            <w:caps w:val="0"/>
            <w:color w:val="44546A" w:themeColor="text2"/>
          </w:rPr>
          <w:t>E</w:t>
        </w:r>
        <w:r w:rsidR="00442D8E" w:rsidRPr="00BB1F9C">
          <w:rPr>
            <w:caps w:val="0"/>
            <w:color w:val="44546A" w:themeColor="text2"/>
          </w:rPr>
          <w:t xml:space="preserve">stado </w:t>
        </w:r>
      </w:ins>
      <w:r w:rsidR="004746D7" w:rsidRPr="00BB1F9C">
        <w:rPr>
          <w:caps w:val="0"/>
          <w:color w:val="44546A" w:themeColor="text2"/>
        </w:rPr>
        <w:t>en relación con la d</w:t>
      </w:r>
      <w:bookmarkEnd w:id="246"/>
      <w:r w:rsidR="004746D7" w:rsidRPr="00814A3E">
        <w:rPr>
          <w:caps w:val="0"/>
          <w:color w:val="44546A" w:themeColor="text2"/>
        </w:rPr>
        <w:t xml:space="preserve">egradación del medio ambiente (madre tierra) que afectan a los pueblos indígenas u originarios, sus medios de vida y profundizan </w:t>
      </w:r>
      <w:r w:rsidR="00EE30E8" w:rsidRPr="00814A3E">
        <w:rPr>
          <w:caps w:val="0"/>
          <w:color w:val="44546A" w:themeColor="text2"/>
        </w:rPr>
        <w:t>la crisis climática</w:t>
      </w:r>
      <w:r w:rsidR="00814A3E" w:rsidRPr="00814A3E">
        <w:rPr>
          <w:color w:val="44546A" w:themeColor="text2"/>
        </w:rPr>
        <w:t>.</w:t>
      </w:r>
      <w:bookmarkEnd w:id="247"/>
    </w:p>
    <w:p w14:paraId="39CC617B" w14:textId="77777777" w:rsidR="009178B4" w:rsidRPr="00B34D5C" w:rsidRDefault="009178B4" w:rsidP="009178B4">
      <w:pPr>
        <w:spacing w:line="240" w:lineRule="auto"/>
        <w:jc w:val="both"/>
        <w:rPr>
          <w:rFonts w:ascii="Times New Roman" w:eastAsia="Times New Roman" w:hAnsi="Times New Roman" w:cs="Times New Roman"/>
          <w:sz w:val="24"/>
          <w:szCs w:val="24"/>
        </w:rPr>
      </w:pPr>
      <w:r>
        <w:rPr>
          <w:rFonts w:eastAsia="Times New Roman"/>
          <w:color w:val="000000"/>
        </w:rPr>
        <w:t>El</w:t>
      </w:r>
      <w:r w:rsidRPr="00B34D5C">
        <w:rPr>
          <w:rFonts w:eastAsia="Times New Roman"/>
          <w:color w:val="000000"/>
        </w:rPr>
        <w:t xml:space="preserve"> 2010 el Perú suscribió, junto a 195 países, “Las Metas de Aichi para la Diversidad Biológica”. Las Metas de Aichi formaron parte del Plan Estratégico para la Diversidad Biológica 2011-2020, aprobado en 2010 por la décima reunión de la Conferencia de las Partes en el Convenio sobre la Diversidad Biológica y tenían como fin frenar la pérdida de biodiversidad, reducir las presiones y promover el uso sostenible de los recursos naturales, mejorar el cuidado de los ecosistemas, aumentar los beneficios de la diversidad biológica y mejorar la participación y conocimiento de las personas sobre este tema. Perú tenía que cumplir 13 metas al 2021.</w:t>
      </w:r>
    </w:p>
    <w:p w14:paraId="70C48C30" w14:textId="77777777" w:rsidR="009178B4" w:rsidRPr="00B34D5C" w:rsidRDefault="009178B4" w:rsidP="009178B4">
      <w:pPr>
        <w:spacing w:line="240" w:lineRule="auto"/>
        <w:jc w:val="both"/>
        <w:rPr>
          <w:rFonts w:ascii="Times New Roman" w:eastAsia="Times New Roman" w:hAnsi="Times New Roman" w:cs="Times New Roman"/>
          <w:sz w:val="24"/>
          <w:szCs w:val="24"/>
        </w:rPr>
      </w:pPr>
      <w:r w:rsidRPr="00B34D5C">
        <w:rPr>
          <w:rFonts w:eastAsia="Times New Roman"/>
          <w:color w:val="000000"/>
        </w:rPr>
        <w:t xml:space="preserve">Según SERNANP (2022), Perú ha logrado superar la meta Aichi en cuanto a la cobertura terrestre de los sistemas de áreas protegidas. Sin embargo, aún existen desafíos en términos de representatividad geográfica y conectividad, especialmente en las regiones de la costa y sierra, así como en la mejora del diseño físico del Sistema Nacional de Áreas Naturales Protegidas por el Estado (SINANPE) para abarcar todas las ecorregiones de manera efectiva. En resumen, la entidad señala que existen resultados positivos a nivel espacial y ecológico pues al 2021 </w:t>
      </w:r>
      <w:r w:rsidRPr="00B34D5C">
        <w:rPr>
          <w:rFonts w:eastAsia="Times New Roman"/>
          <w:color w:val="000000"/>
          <w:shd w:val="clear" w:color="auto" w:fill="FFFFFF"/>
        </w:rPr>
        <w:t>el SINANPE supera la meta de 17% de gestión sostenible y efectiva de la biodiversidad en el ámbito terrestre al considerar las reservas indígenas, reservas territoriales, concesiones para conservación y concesiones para ecoturismo y zonas de agrobiodiversidad alcanzando un 20% de zonas protegidas siendo este territorio mayormente amazónico.</w:t>
      </w:r>
    </w:p>
    <w:p w14:paraId="3F430BD8" w14:textId="2DDBA661" w:rsidR="009178B4" w:rsidRDefault="009178B4" w:rsidP="009178B4">
      <w:pPr>
        <w:jc w:val="both"/>
      </w:pPr>
      <w:r>
        <w:t xml:space="preserve">Si bien existe una indiscutible vulnerabilidad de los </w:t>
      </w:r>
      <w:r w:rsidR="003357A3">
        <w:t>Pueblos indígenas u originarios</w:t>
      </w:r>
      <w:r w:rsidR="00147984">
        <w:t xml:space="preserve"> </w:t>
      </w:r>
      <w:r>
        <w:t xml:space="preserve">frente al cambio climático, existen iniciativas importantes y con potenciales efectos positivos en diferentes instancias estatales, destacando el Plan Nacional de Adaptación al Cambio Climático del Perú creado mediante R.M. 096-2021-MINAM, el mismo que cuenta con un enfoque intercultural y apunta a desarrollar acciones participativas con los diferentes actores. </w:t>
      </w:r>
    </w:p>
    <w:p w14:paraId="0A2A216F" w14:textId="77777777" w:rsidR="009178B4" w:rsidRDefault="009178B4" w:rsidP="009178B4">
      <w:pPr>
        <w:jc w:val="both"/>
        <w:rPr>
          <w:color w:val="000000"/>
          <w:highlight w:val="white"/>
        </w:rPr>
      </w:pPr>
      <w:r>
        <w:rPr>
          <w:color w:val="000000"/>
        </w:rPr>
        <w:t xml:space="preserve">Luego, se cuenta con una Política Nacional del Ambiente al 2030, </w:t>
      </w:r>
      <w:r>
        <w:rPr>
          <w:color w:val="000000"/>
          <w:highlight w:val="white"/>
        </w:rPr>
        <w:t>aprobada a través del Decreto Supremo No. 012-2009-MINAM que busca reducir la afectación de los medios de vida de la población e incrementar las posibilidades de vivir en armonía con el medio ambiente.</w:t>
      </w:r>
    </w:p>
    <w:p w14:paraId="0D514923" w14:textId="77777777" w:rsidR="009178B4" w:rsidRDefault="009178B4" w:rsidP="009178B4">
      <w:pPr>
        <w:jc w:val="both"/>
        <w:rPr>
          <w:color w:val="000000"/>
          <w:highlight w:val="white"/>
        </w:rPr>
      </w:pPr>
      <w:r>
        <w:rPr>
          <w:color w:val="000000"/>
          <w:highlight w:val="white"/>
        </w:rPr>
        <w:t xml:space="preserve">Además, gracias a los inventarios de pasivos ambientales realizados por el Ministerio de Energía y Minas es posible identificar los avances o retrocesos en la </w:t>
      </w:r>
      <w:r>
        <w:rPr>
          <w:highlight w:val="white"/>
        </w:rPr>
        <w:t>materia,</w:t>
      </w:r>
      <w:r>
        <w:rPr>
          <w:color w:val="000000"/>
          <w:highlight w:val="white"/>
        </w:rPr>
        <w:t xml:space="preserve"> destacándose una disminución en los pasivos por actividad minera de 7668 el 2021 a 6903 el 2022.</w:t>
      </w:r>
    </w:p>
    <w:p w14:paraId="026F84D5" w14:textId="77777777" w:rsidR="009178B4" w:rsidRDefault="009178B4" w:rsidP="009178B4">
      <w:pPr>
        <w:jc w:val="both"/>
        <w:rPr>
          <w:color w:val="000000"/>
          <w:highlight w:val="white"/>
        </w:rPr>
      </w:pPr>
      <w:r>
        <w:rPr>
          <w:color w:val="000000"/>
          <w:highlight w:val="white"/>
        </w:rPr>
        <w:t>También existe un alcance de objetivos respecto a las Metas de Aichi, aunque es necesario que el Estado incluya un enfoque intercultural más sólido en las medidas de conservación territorial con el fin de no vulnerar los derechos de los pueblos indígenas en su afán de protección del medio ambiente.</w:t>
      </w:r>
    </w:p>
    <w:p w14:paraId="0B478CF0" w14:textId="77777777" w:rsidR="009178B4" w:rsidRDefault="009178B4" w:rsidP="009178B4">
      <w:pPr>
        <w:jc w:val="both"/>
        <w:rPr>
          <w:color w:val="000000"/>
          <w:highlight w:val="white"/>
        </w:rPr>
      </w:pPr>
      <w:r>
        <w:rPr>
          <w:color w:val="000000"/>
          <w:highlight w:val="white"/>
        </w:rPr>
        <w:t xml:space="preserve">Después, se cuenta con un Fondo de Contingencia para la Remediación Ambiental, hito histórico promovido, en principio, por Organizaciones Indígenas de las cuencas de los ríos Corrientes, </w:t>
      </w:r>
      <w:r>
        <w:rPr>
          <w:highlight w:val="white"/>
        </w:rPr>
        <w:t>Marañón</w:t>
      </w:r>
      <w:r>
        <w:rPr>
          <w:color w:val="000000"/>
          <w:highlight w:val="white"/>
        </w:rPr>
        <w:t xml:space="preserve">, Tigre y Pastaza. Si bien este fondo es importante, se requiere de un incremento de gestiones de parte de los diversos actores que constituyen el Fondo con el fin de llegar a la remediación de las zonas impactadas. </w:t>
      </w:r>
    </w:p>
    <w:p w14:paraId="52F69773" w14:textId="77777777" w:rsidR="009178B4" w:rsidRDefault="009178B4" w:rsidP="009178B4">
      <w:pPr>
        <w:jc w:val="both"/>
      </w:pPr>
      <w:r>
        <w:rPr>
          <w:color w:val="000000"/>
          <w:highlight w:val="white"/>
        </w:rPr>
        <w:t xml:space="preserve">En cuanto a la participación de Pueblos Indígenas en la elaboración de políticas y medidas para contrarrestar el cambio climático, se cuenta con una Plataforma de Pueblos Indígenas para enfrentar el Cambio Climático (PICC) de carácter permanente. Sin embargo, si bien se reconoce el incremento presupuestal para acciones relacionadas a cambio climático, no se cuenta con un detallado del presupuesto destinado a </w:t>
      </w:r>
      <w:r>
        <w:rPr>
          <w:highlight w:val="white"/>
        </w:rPr>
        <w:t>garantizar</w:t>
      </w:r>
      <w:r>
        <w:rPr>
          <w:color w:val="000000"/>
          <w:highlight w:val="white"/>
        </w:rPr>
        <w:t xml:space="preserve"> la participación de los </w:t>
      </w:r>
      <w:r>
        <w:t>Pueblos Indígenas u Originarios, como podría ser la PICC.</w:t>
      </w:r>
    </w:p>
    <w:p w14:paraId="57156BD3" w14:textId="7E874767" w:rsidR="0017232B" w:rsidRPr="00B81802" w:rsidRDefault="009178B4" w:rsidP="0017232B">
      <w:pPr>
        <w:spacing w:line="240" w:lineRule="auto"/>
        <w:jc w:val="both"/>
        <w:rPr>
          <w:rFonts w:eastAsia="Times New Roman"/>
          <w:color w:val="000000" w:themeColor="text1"/>
        </w:rPr>
      </w:pPr>
      <w:r>
        <w:rPr>
          <w:rFonts w:eastAsia="Times New Roman"/>
          <w:color w:val="000000" w:themeColor="text1"/>
        </w:rPr>
        <w:t xml:space="preserve">Por otro lado, el </w:t>
      </w:r>
      <w:r w:rsidR="0017232B" w:rsidRPr="00B81802">
        <w:rPr>
          <w:rFonts w:eastAsia="Times New Roman"/>
          <w:color w:val="000000" w:themeColor="text1"/>
        </w:rPr>
        <w:t xml:space="preserve">Ministerio de </w:t>
      </w:r>
      <w:r w:rsidR="00A86CAA">
        <w:rPr>
          <w:rFonts w:eastAsia="Times New Roman"/>
          <w:color w:val="000000" w:themeColor="text1"/>
        </w:rPr>
        <w:t>Ambiente</w:t>
      </w:r>
      <w:r w:rsidR="0017232B" w:rsidRPr="00B81802">
        <w:rPr>
          <w:rFonts w:eastAsia="Times New Roman"/>
          <w:color w:val="000000" w:themeColor="text1"/>
        </w:rPr>
        <w:t xml:space="preserve"> (MIN</w:t>
      </w:r>
      <w:r w:rsidR="00A86CAA">
        <w:rPr>
          <w:rFonts w:eastAsia="Times New Roman"/>
          <w:color w:val="000000" w:themeColor="text1"/>
        </w:rPr>
        <w:t>A</w:t>
      </w:r>
      <w:r w:rsidR="0017232B" w:rsidRPr="00B81802">
        <w:rPr>
          <w:rFonts w:eastAsia="Times New Roman"/>
          <w:color w:val="000000" w:themeColor="text1"/>
        </w:rPr>
        <w:t>M)</w:t>
      </w:r>
      <w:r w:rsidR="0017232B" w:rsidRPr="00B81802">
        <w:rPr>
          <w:rStyle w:val="Refdenotaalpie"/>
          <w:rFonts w:eastAsia="Times New Roman"/>
          <w:color w:val="000000" w:themeColor="text1"/>
        </w:rPr>
        <w:footnoteReference w:id="38"/>
      </w:r>
      <w:r w:rsidR="0017232B" w:rsidRPr="00B81802">
        <w:rPr>
          <w:rFonts w:eastAsia="Times New Roman"/>
          <w:color w:val="000000" w:themeColor="text1"/>
        </w:rPr>
        <w:t xml:space="preserve"> </w:t>
      </w:r>
      <w:r>
        <w:rPr>
          <w:rFonts w:eastAsia="Times New Roman"/>
          <w:color w:val="000000" w:themeColor="text1"/>
        </w:rPr>
        <w:t>destaca</w:t>
      </w:r>
      <w:r w:rsidR="0017232B" w:rsidRPr="00B81802">
        <w:rPr>
          <w:rFonts w:eastAsia="Times New Roman"/>
          <w:color w:val="000000" w:themeColor="text1"/>
        </w:rPr>
        <w:t xml:space="preserve"> la fase </w:t>
      </w:r>
      <w:r w:rsidR="00EC64A4">
        <w:rPr>
          <w:rFonts w:eastAsia="Times New Roman"/>
          <w:color w:val="000000" w:themeColor="text1"/>
        </w:rPr>
        <w:t xml:space="preserve">de diagnóstico del </w:t>
      </w:r>
      <w:r w:rsidR="00E303CE">
        <w:rPr>
          <w:rFonts w:eastAsia="Times New Roman"/>
          <w:color w:val="000000" w:themeColor="text1"/>
        </w:rPr>
        <w:t xml:space="preserve">proyecto </w:t>
      </w:r>
      <w:r w:rsidR="00E303CE" w:rsidRPr="00B81802">
        <w:rPr>
          <w:rFonts w:eastAsia="Times New Roman"/>
          <w:color w:val="000000" w:themeColor="text1"/>
        </w:rPr>
        <w:t>“</w:t>
      </w:r>
      <w:r w:rsidR="0017232B" w:rsidRPr="00B81802">
        <w:rPr>
          <w:rFonts w:eastAsia="Times New Roman"/>
          <w:color w:val="000000" w:themeColor="text1"/>
        </w:rPr>
        <w:t>Paisajes Amazónicos vivos y sostenibles"</w:t>
      </w:r>
      <w:r>
        <w:rPr>
          <w:rFonts w:eastAsia="Times New Roman"/>
          <w:color w:val="000000" w:themeColor="text1"/>
        </w:rPr>
        <w:t xml:space="preserve"> en la que se encontraban hacia abril del 2023</w:t>
      </w:r>
      <w:r w:rsidR="0017232B" w:rsidRPr="00B81802">
        <w:rPr>
          <w:rFonts w:eastAsia="Times New Roman"/>
          <w:color w:val="000000" w:themeColor="text1"/>
        </w:rPr>
        <w:t xml:space="preserve"> </w:t>
      </w:r>
      <w:r>
        <w:rPr>
          <w:rFonts w:eastAsia="Times New Roman"/>
          <w:color w:val="000000" w:themeColor="text1"/>
        </w:rPr>
        <w:t>puesto que en este se</w:t>
      </w:r>
      <w:r w:rsidR="0017232B" w:rsidRPr="00B81802">
        <w:rPr>
          <w:rFonts w:eastAsia="Times New Roman"/>
          <w:color w:val="000000" w:themeColor="text1"/>
        </w:rPr>
        <w:t xml:space="preserve"> aborda el tema de la biodiversidad. Asimismo, </w:t>
      </w:r>
      <w:r>
        <w:rPr>
          <w:rFonts w:eastAsia="Times New Roman"/>
          <w:color w:val="000000" w:themeColor="text1"/>
        </w:rPr>
        <w:t>en relación PICC, indicaron que se encontraban</w:t>
      </w:r>
      <w:r w:rsidR="0017232B" w:rsidRPr="00B81802">
        <w:rPr>
          <w:rFonts w:eastAsia="Times New Roman"/>
          <w:color w:val="000000" w:themeColor="text1"/>
        </w:rPr>
        <w:t xml:space="preserve"> en busca de financiamiento para su implementación en versiones regionales. </w:t>
      </w:r>
    </w:p>
    <w:p w14:paraId="7A70E2B7" w14:textId="4E8391A9" w:rsidR="00EC64A4" w:rsidRPr="00EC64A4" w:rsidRDefault="0017232B" w:rsidP="00EC64A4">
      <w:pPr>
        <w:spacing w:line="240" w:lineRule="auto"/>
        <w:jc w:val="both"/>
        <w:rPr>
          <w:rFonts w:eastAsia="Times New Roman"/>
          <w:color w:val="000000" w:themeColor="text1"/>
        </w:rPr>
      </w:pPr>
      <w:r w:rsidRPr="00B81802">
        <w:rPr>
          <w:rFonts w:eastAsia="Times New Roman"/>
          <w:color w:val="000000" w:themeColor="text1"/>
        </w:rPr>
        <w:t xml:space="preserve">Además, </w:t>
      </w:r>
      <w:r w:rsidR="00866549">
        <w:rPr>
          <w:rFonts w:eastAsia="Times New Roman"/>
          <w:color w:val="000000" w:themeColor="text1"/>
        </w:rPr>
        <w:t xml:space="preserve">la entidad refirió que </w:t>
      </w:r>
      <w:del w:id="250" w:author="Carmen del Rosario Bahamonde Quinteros [2]" w:date="2023-09-01T15:42:00Z">
        <w:r w:rsidR="00866549">
          <w:rPr>
            <w:rFonts w:eastAsia="Times New Roman"/>
            <w:color w:val="000000" w:themeColor="text1"/>
          </w:rPr>
          <w:delText>hacía</w:delText>
        </w:r>
        <w:r w:rsidR="00866549" w:rsidDel="00C61BED">
          <w:rPr>
            <w:rFonts w:eastAsia="Times New Roman"/>
            <w:color w:val="000000" w:themeColor="text1"/>
          </w:rPr>
          <w:delText xml:space="preserve"> </w:delText>
        </w:r>
      </w:del>
      <w:proofErr w:type="spellStart"/>
      <w:ins w:id="251" w:author="Carmen del Rosario Bahamonde Quinteros [2]" w:date="2023-09-01T15:42:00Z">
        <w:r w:rsidR="00C61BED">
          <w:rPr>
            <w:rFonts w:eastAsia="Times New Roman"/>
            <w:color w:val="000000" w:themeColor="text1"/>
          </w:rPr>
          <w:t>hacia</w:t>
        </w:r>
        <w:proofErr w:type="spellEnd"/>
        <w:r w:rsidR="00866549">
          <w:rPr>
            <w:rFonts w:eastAsia="Times New Roman"/>
            <w:color w:val="000000" w:themeColor="text1"/>
          </w:rPr>
          <w:t xml:space="preserve"> </w:t>
        </w:r>
      </w:ins>
      <w:r w:rsidR="00866549">
        <w:rPr>
          <w:rFonts w:eastAsia="Times New Roman"/>
          <w:color w:val="000000" w:themeColor="text1"/>
        </w:rPr>
        <w:t>inicios del segundo trimestre del año, se encontraba</w:t>
      </w:r>
      <w:r w:rsidRPr="00B81802">
        <w:rPr>
          <w:rFonts w:eastAsia="Times New Roman"/>
          <w:color w:val="000000" w:themeColor="text1"/>
        </w:rPr>
        <w:t xml:space="preserve"> </w:t>
      </w:r>
      <w:r w:rsidR="00866549">
        <w:rPr>
          <w:rFonts w:eastAsia="Times New Roman"/>
          <w:color w:val="000000" w:themeColor="text1"/>
        </w:rPr>
        <w:t xml:space="preserve">realizando la </w:t>
      </w:r>
      <w:r w:rsidRPr="00B81802">
        <w:rPr>
          <w:rFonts w:eastAsia="Times New Roman"/>
          <w:color w:val="000000" w:themeColor="text1"/>
        </w:rPr>
        <w:t>actualización de la Estrategia Nacional de Cambio Climático y la creación de</w:t>
      </w:r>
      <w:r w:rsidR="00866549">
        <w:rPr>
          <w:rFonts w:eastAsia="Times New Roman"/>
          <w:color w:val="000000" w:themeColor="text1"/>
        </w:rPr>
        <w:t xml:space="preserve"> un</w:t>
      </w:r>
      <w:r w:rsidRPr="00B81802">
        <w:rPr>
          <w:rFonts w:eastAsia="Times New Roman"/>
          <w:color w:val="000000" w:themeColor="text1"/>
        </w:rPr>
        <w:t xml:space="preserve"> Registro Nacional de Medidas de Mitigación, </w:t>
      </w:r>
      <w:r w:rsidR="00866549">
        <w:rPr>
          <w:rFonts w:eastAsia="Times New Roman"/>
          <w:color w:val="000000" w:themeColor="text1"/>
        </w:rPr>
        <w:t xml:space="preserve">el cual </w:t>
      </w:r>
      <w:r w:rsidRPr="00B81802">
        <w:rPr>
          <w:rFonts w:eastAsia="Times New Roman"/>
          <w:color w:val="000000" w:themeColor="text1"/>
        </w:rPr>
        <w:t>involucrar</w:t>
      </w:r>
      <w:r w:rsidR="00866549">
        <w:rPr>
          <w:rFonts w:eastAsia="Times New Roman"/>
          <w:color w:val="000000" w:themeColor="text1"/>
        </w:rPr>
        <w:t>ía</w:t>
      </w:r>
      <w:r w:rsidRPr="00B81802">
        <w:rPr>
          <w:rFonts w:eastAsia="Times New Roman"/>
          <w:color w:val="000000" w:themeColor="text1"/>
        </w:rPr>
        <w:t xml:space="preserve"> talleres con los pueblos indígenas </w:t>
      </w:r>
      <w:r w:rsidR="00866549">
        <w:rPr>
          <w:rFonts w:eastAsia="Times New Roman"/>
          <w:color w:val="000000" w:themeColor="text1"/>
        </w:rPr>
        <w:t xml:space="preserve">lo cual es compatible con lo que plantea la PNPI. </w:t>
      </w:r>
      <w:r w:rsidRPr="00B81802">
        <w:rPr>
          <w:rFonts w:eastAsia="Times New Roman"/>
          <w:color w:val="000000" w:themeColor="text1"/>
        </w:rPr>
        <w:t xml:space="preserve"> </w:t>
      </w:r>
      <w:r w:rsidR="00866549">
        <w:rPr>
          <w:rFonts w:eastAsia="Times New Roman"/>
          <w:color w:val="000000" w:themeColor="text1"/>
        </w:rPr>
        <w:t>Asimismo, el MINAM (2023) se refirió a la elaboración de una</w:t>
      </w:r>
      <w:r w:rsidRPr="00B81802">
        <w:rPr>
          <w:rFonts w:eastAsia="Times New Roman"/>
          <w:color w:val="000000" w:themeColor="text1"/>
        </w:rPr>
        <w:t xml:space="preserve"> Estrategia de Financiamiento Climático, la cual también tomará en cuenta a los pueblos indígenas. En paralelo, </w:t>
      </w:r>
      <w:r w:rsidR="00866549">
        <w:rPr>
          <w:rFonts w:eastAsia="Times New Roman"/>
          <w:color w:val="000000" w:themeColor="text1"/>
        </w:rPr>
        <w:t>la entidad se encontraba</w:t>
      </w:r>
      <w:r w:rsidRPr="00B81802">
        <w:rPr>
          <w:rFonts w:eastAsia="Times New Roman"/>
          <w:color w:val="000000" w:themeColor="text1"/>
        </w:rPr>
        <w:t xml:space="preserve"> implementando </w:t>
      </w:r>
      <w:r w:rsidR="00866549">
        <w:rPr>
          <w:rFonts w:eastAsia="Times New Roman"/>
          <w:color w:val="000000" w:themeColor="text1"/>
        </w:rPr>
        <w:t xml:space="preserve">una </w:t>
      </w:r>
      <w:r w:rsidR="00866549" w:rsidRPr="00B81802">
        <w:rPr>
          <w:rFonts w:eastAsia="Times New Roman"/>
          <w:color w:val="000000" w:themeColor="text1"/>
        </w:rPr>
        <w:t xml:space="preserve">declaración conjunta de intenciones </w:t>
      </w:r>
      <w:r w:rsidRPr="00B81802">
        <w:rPr>
          <w:rFonts w:eastAsia="Times New Roman"/>
          <w:color w:val="000000" w:themeColor="text1"/>
        </w:rPr>
        <w:t xml:space="preserve">en beneficio de ONAMIAP, AIDESEP y CONAP. Por último, </w:t>
      </w:r>
      <w:r w:rsidR="00866549">
        <w:rPr>
          <w:rFonts w:eastAsia="Times New Roman"/>
          <w:color w:val="000000" w:themeColor="text1"/>
        </w:rPr>
        <w:t>indicaron la contratación de</w:t>
      </w:r>
      <w:r w:rsidRPr="00B81802">
        <w:rPr>
          <w:rFonts w:eastAsia="Times New Roman"/>
          <w:color w:val="000000" w:themeColor="text1"/>
        </w:rPr>
        <w:t xml:space="preserve"> </w:t>
      </w:r>
      <w:r w:rsidR="00866549">
        <w:rPr>
          <w:rFonts w:eastAsia="Times New Roman"/>
          <w:color w:val="000000" w:themeColor="text1"/>
        </w:rPr>
        <w:t>asesorías técnicas</w:t>
      </w:r>
      <w:r w:rsidRPr="00B81802">
        <w:rPr>
          <w:rFonts w:eastAsia="Times New Roman"/>
          <w:color w:val="000000" w:themeColor="text1"/>
        </w:rPr>
        <w:t xml:space="preserve"> para las organizaciones indígenas en el contexto del Cambio Climático y la P</w:t>
      </w:r>
      <w:r w:rsidR="00866549">
        <w:rPr>
          <w:rFonts w:eastAsia="Times New Roman"/>
          <w:color w:val="000000" w:themeColor="text1"/>
        </w:rPr>
        <w:t>ICC</w:t>
      </w:r>
      <w:r w:rsidRPr="00B81802">
        <w:rPr>
          <w:rFonts w:eastAsia="Times New Roman"/>
          <w:color w:val="000000" w:themeColor="text1"/>
        </w:rPr>
        <w:t xml:space="preserve">. </w:t>
      </w:r>
    </w:p>
    <w:p w14:paraId="271E327E" w14:textId="68B7C528" w:rsidR="00E95459" w:rsidRDefault="00866549" w:rsidP="00E95459">
      <w:pPr>
        <w:pStyle w:val="NormalWeb"/>
        <w:jc w:val="both"/>
      </w:pPr>
      <w:r>
        <w:t xml:space="preserve">Por su parte, el </w:t>
      </w:r>
      <w:r w:rsidR="00E95459">
        <w:t>Servicio Nacional Forestal y de Fauna Silvestre (SERFOR)</w:t>
      </w:r>
      <w:r w:rsidR="00E95459">
        <w:rPr>
          <w:rStyle w:val="Refdenotaalpie"/>
        </w:rPr>
        <w:footnoteReference w:id="39"/>
      </w:r>
      <w:r w:rsidR="00E95459">
        <w:t xml:space="preserve"> ha emprendido diversas actividades en concordancia con la política nacional forestal y de fauna silvestre. Una de estas acciones es la conformación de la Unidad Funcional de Manejo Forestal Comunitario, la cual tiene como objetivo fortalecer y promover el manejo comunitario para lograr una gestión óptima del patrimonio forestal y de fauna silvestre en las comunidades indígenas del país. Esta iniciativa busca establecer una Dirección de Manejo Forestal Comunitario que responda a las necesidades y demandas de los pueblos indígenas en relación con su propio patrimonio forestal y de fauna silvestre. Hasta abril de 2023, la Unidad Funcional tenía una vigencia de 4 meses.</w:t>
      </w:r>
    </w:p>
    <w:p w14:paraId="0CBE2A2D" w14:textId="5B20B082" w:rsidR="00E95459" w:rsidRDefault="00E95459" w:rsidP="00E95459">
      <w:pPr>
        <w:pStyle w:val="NormalWeb"/>
        <w:jc w:val="both"/>
      </w:pPr>
      <w:r>
        <w:t>La Unidad se enfoca en dos acciones principales: la titulación y el desarrollo de proyectos productivos, estableciendo un vínculo estrecho con la población indígena, como se evidencia en la colaboración con AIDESEP. Además, en abril se lanzó el programa "Bosques Productivos Sostenibles" en alianza con la Cooperación Internacional, el cual involucra a aproximadamente 500 comunidades nativas amazónicas y brinda capacitación en manejo forestal comunitario. Se espera que todas estas iniciativas conduzcan a la creación de una dirección que pueda atender de manera adecuada las</w:t>
      </w:r>
      <w:r w:rsidR="00572FD1">
        <w:t xml:space="preserve"> múltiples</w:t>
      </w:r>
      <w:r>
        <w:t xml:space="preserve"> demandas de las comunidades indígenas.</w:t>
      </w:r>
    </w:p>
    <w:p w14:paraId="514FE20C" w14:textId="5A1A75BF" w:rsidR="00470DE0" w:rsidRDefault="00E95459" w:rsidP="00470DE0">
      <w:pPr>
        <w:pStyle w:val="NormalWeb"/>
        <w:jc w:val="both"/>
      </w:pPr>
      <w:r w:rsidRPr="00E95459">
        <w:t>El Servicio Nacional de Certificación Ambiental para las Inversiones Sostenibles (SENACE)</w:t>
      </w:r>
      <w:r>
        <w:rPr>
          <w:rStyle w:val="Refdenotaalpie"/>
        </w:rPr>
        <w:footnoteReference w:id="40"/>
      </w:r>
      <w:r w:rsidRPr="00E95459">
        <w:t xml:space="preserve"> </w:t>
      </w:r>
      <w:r w:rsidR="00470DE0">
        <w:t xml:space="preserve">indicó que es el ente encargado de brindar el servicio de certificación ambiental para proyectos de gran envergadura, los cuales a menudo se ubicaban en territorios indígenas. En ese sentido, uno de sus objetivos es fortalecer las capacidades de la población para que puedan ejercer su derecho a la participación ciudadana de manera informada y efectiva. Es por </w:t>
      </w:r>
      <w:proofErr w:type="spellStart"/>
      <w:r w:rsidR="00470DE0">
        <w:t>ellos</w:t>
      </w:r>
      <w:proofErr w:type="spellEnd"/>
      <w:r w:rsidR="00470DE0">
        <w:t xml:space="preserve"> que </w:t>
      </w:r>
      <w:proofErr w:type="spellStart"/>
      <w:r w:rsidR="00470DE0">
        <w:t>hacia</w:t>
      </w:r>
      <w:proofErr w:type="spellEnd"/>
      <w:r w:rsidR="00470DE0">
        <w:t xml:space="preserve"> a abril del 2023 habían implementado acciones de coordinación interinstitucional con las organizaciones nacionales representativas de los pueblos indígenas originarios. Asimismo, SENACE señaló que lograron consolidar una herramienta metodológica de gestión social denominada "aula intercultural", a través de la cual elaboran contenidos culturalmente pertinentes e informan sobre el proceso de certificación ambiental y el estudio de impacto ambiental para garantizar la participación indígena y fortalecer dichos procesos.</w:t>
      </w:r>
    </w:p>
    <w:p w14:paraId="0C7A8C3F" w14:textId="4A4DB8B5" w:rsidR="00470DE0" w:rsidRDefault="00470DE0" w:rsidP="00470DE0">
      <w:pPr>
        <w:pStyle w:val="NormalWeb"/>
        <w:jc w:val="both"/>
      </w:pPr>
      <w:r>
        <w:t>Si bien como parte del Sistema Nacional de Evaluación de Impacto Ambiental, SENACE se encarga de la certificación, y luego de eso, entra en acción OEFA para la supervisión y fiscalización durante la operación del proyecto, sus contenidos abarcan tanto la etapa de certificación como las posteriores. Para este propósito buscan trabajar en colaboración con aliados estratégicos como el Ministerio de Cultura, a través del cual tuvieron acceso al Registro Nacional de Intérpretes y Traductores Indígenas (</w:t>
      </w:r>
      <w:proofErr w:type="spellStart"/>
      <w:r>
        <w:t>ReNITLI</w:t>
      </w:r>
      <w:proofErr w:type="spellEnd"/>
      <w:r>
        <w:t xml:space="preserve">) ofreciendo un curso específico de certificación ambiental con el que capacitaron a 167 intérpretes y traductores de 36 lenguas para mejorar el servicio de interpretación </w:t>
      </w:r>
      <w:r w:rsidR="00913F5E">
        <w:t>en relación con el</w:t>
      </w:r>
      <w:r>
        <w:t xml:space="preserve"> tema de certificación ambiental. </w:t>
      </w:r>
    </w:p>
    <w:p w14:paraId="567923FE" w14:textId="652B6EC5" w:rsidR="00470DE0" w:rsidRDefault="00470DE0" w:rsidP="00470DE0">
      <w:pPr>
        <w:pStyle w:val="NormalWeb"/>
        <w:jc w:val="both"/>
      </w:pPr>
      <w:r>
        <w:t>Por último, hacia abril del 2023 SENACE se encontraban implementando una agenda coordinada con las Organizaciones Indígenas Nacionales representativas establecida para el período 2022-2023.</w:t>
      </w:r>
    </w:p>
    <w:p w14:paraId="2C739ADD" w14:textId="05A12888" w:rsidR="00866361" w:rsidRDefault="0094762E" w:rsidP="00924F86">
      <w:pPr>
        <w:jc w:val="both"/>
      </w:pPr>
      <w:r>
        <w:t xml:space="preserve">Por último, si bien se cuenta con Declaratorias de Expresiones del Patrimonio Cultural Inmaterial como Patrimonio Cultural de la Nación relacionado a la sostenibilidad y conservación ambiental, así como a mitigación del cambio climático, no existe un fomento específico de las mismas. </w:t>
      </w:r>
      <w:bookmarkStart w:id="252" w:name="_heading=h.fuewd13qi2nj" w:colFirst="0" w:colLast="0"/>
      <w:bookmarkStart w:id="253" w:name="_heading=h.wudy7hjytcog" w:colFirst="0" w:colLast="0"/>
      <w:bookmarkEnd w:id="252"/>
      <w:bookmarkEnd w:id="253"/>
    </w:p>
    <w:p w14:paraId="66793FF2" w14:textId="77777777" w:rsidR="008B214D" w:rsidRDefault="008B214D" w:rsidP="00924F86">
      <w:pPr>
        <w:jc w:val="both"/>
      </w:pPr>
    </w:p>
    <w:p w14:paraId="0AEB5C64" w14:textId="3BE026E1" w:rsidR="00A047EB" w:rsidRPr="005B5960" w:rsidRDefault="0094762E" w:rsidP="005B5960">
      <w:pPr>
        <w:pStyle w:val="Ttulo4"/>
        <w:spacing w:after="240"/>
        <w:jc w:val="both"/>
        <w:rPr>
          <w:color w:val="44546A" w:themeColor="text2"/>
        </w:rPr>
      </w:pPr>
      <w:bookmarkStart w:id="254" w:name="_Toc137231205"/>
      <w:bookmarkStart w:id="255" w:name="_Toc143624272"/>
      <w:r w:rsidRPr="00BB1F9C">
        <w:rPr>
          <w:color w:val="44546A" w:themeColor="text2"/>
        </w:rPr>
        <w:t>2.</w:t>
      </w:r>
      <w:r w:rsidR="00876A89">
        <w:rPr>
          <w:color w:val="44546A" w:themeColor="text2"/>
        </w:rPr>
        <w:t>5</w:t>
      </w:r>
      <w:r w:rsidRPr="00BB1F9C">
        <w:rPr>
          <w:color w:val="44546A" w:themeColor="text2"/>
        </w:rPr>
        <w:t xml:space="preserve">.2.3. </w:t>
      </w:r>
      <w:sdt>
        <w:sdtPr>
          <w:rPr>
            <w:color w:val="44546A" w:themeColor="text2"/>
          </w:rPr>
          <w:tag w:val="goog_rdk_68"/>
          <w:id w:val="231585961"/>
        </w:sdtPr>
        <w:sdtContent/>
      </w:sdt>
      <w:sdt>
        <w:sdtPr>
          <w:rPr>
            <w:color w:val="44546A" w:themeColor="text2"/>
          </w:rPr>
          <w:tag w:val="goog_rdk_69"/>
          <w:id w:val="-2137943963"/>
        </w:sdtPr>
        <w:sdtContent/>
      </w:sdt>
      <w:bookmarkEnd w:id="254"/>
      <w:r w:rsidR="00C61F7D" w:rsidRPr="00C61F7D">
        <w:t xml:space="preserve"> </w:t>
      </w:r>
      <w:r w:rsidR="004746D7" w:rsidRPr="00C61F7D">
        <w:rPr>
          <w:color w:val="44546A" w:themeColor="text2"/>
        </w:rPr>
        <w:t>PÉRDIDA CONTINUA DE LOS CONOCIMIENTOS TRADICIONALES, CIENCIA Y TECNOLOGÍA ANCESTRAL DE LOS PUEBLOS INDÍGENAS</w:t>
      </w:r>
      <w:r w:rsidR="004746D7">
        <w:rPr>
          <w:color w:val="44546A" w:themeColor="text2"/>
        </w:rPr>
        <w:t xml:space="preserve"> U ORIGINARIOS</w:t>
      </w:r>
      <w:bookmarkEnd w:id="255"/>
    </w:p>
    <w:p w14:paraId="222D81E0" w14:textId="77777777" w:rsidR="008F4A76" w:rsidRDefault="008F4A76" w:rsidP="008F4A76">
      <w:pPr>
        <w:widowControl w:val="0"/>
        <w:pBdr>
          <w:top w:val="nil"/>
          <w:left w:val="nil"/>
          <w:bottom w:val="nil"/>
          <w:right w:val="nil"/>
          <w:between w:val="nil"/>
        </w:pBdr>
        <w:spacing w:after="120" w:line="276" w:lineRule="auto"/>
        <w:ind w:right="45"/>
        <w:jc w:val="both"/>
      </w:pPr>
      <w:r w:rsidRPr="00A047EB">
        <w:rPr>
          <w:color w:val="000000" w:themeColor="text1"/>
        </w:rPr>
        <w:t xml:space="preserve">Según </w:t>
      </w:r>
      <w:r w:rsidRPr="00A047EB">
        <w:rPr>
          <w:color w:val="000000" w:themeColor="text1"/>
          <w:highlight w:val="white"/>
        </w:rPr>
        <w:t xml:space="preserve">la Comisión Multisectorial para la Salvaguardia y Revalorización de los Conocimientos, Saberes y Prácticas Tradicionales y Ancestrales de los </w:t>
      </w:r>
      <w:r>
        <w:rPr>
          <w:color w:val="000000" w:themeColor="text1"/>
          <w:highlight w:val="white"/>
        </w:rPr>
        <w:t>Pueblos indígenas u originarios</w:t>
      </w:r>
      <w:r w:rsidRPr="00A047EB">
        <w:rPr>
          <w:color w:val="000000" w:themeColor="text1"/>
          <w:highlight w:val="white"/>
          <w:vertAlign w:val="superscript"/>
        </w:rPr>
        <w:footnoteReference w:id="41"/>
      </w:r>
      <w:r>
        <w:rPr>
          <w:color w:val="000000" w:themeColor="text1"/>
          <w:highlight w:val="white"/>
        </w:rPr>
        <w:t xml:space="preserve"> </w:t>
      </w:r>
      <w:r w:rsidRPr="00A047EB">
        <w:rPr>
          <w:color w:val="000000" w:themeColor="text1"/>
          <w:highlight w:val="white"/>
        </w:rPr>
        <w:t xml:space="preserve">(2018), </w:t>
      </w:r>
      <w:r>
        <w:t xml:space="preserve">el conocimiento tradicional es un concepto holístico que abarca todos los elementos naturales y culturales a los cuales está estrechamente ligado, como territorios, recursos biológicos, espiritualidad, lengua y normas consuetudinarias. Se manifiesta a través de diversas expresiones como danzas, canciones, artesanías, ceremonias, cuentos, mitos, utensilios, rituales, técnicas agrícolas, entre otros. Estos conocimientos son desarrollados por los pueblos indígenas u originarios a partir de su propia cultura y su interacción con el entorno natural y el cosmos. Son transmitidos principalmente de forma oral, están vinculados a su entorno y son dinámicos, adaptándose a las necesidades y circunstancias cambiantes. </w:t>
      </w:r>
    </w:p>
    <w:p w14:paraId="46DC2718" w14:textId="77777777" w:rsidR="008F4A76" w:rsidRDefault="008F4A76" w:rsidP="008F4A76">
      <w:pPr>
        <w:widowControl w:val="0"/>
        <w:pBdr>
          <w:top w:val="nil"/>
          <w:left w:val="nil"/>
          <w:bottom w:val="nil"/>
          <w:right w:val="nil"/>
          <w:between w:val="nil"/>
        </w:pBdr>
        <w:spacing w:after="120" w:line="276" w:lineRule="auto"/>
        <w:ind w:right="45"/>
        <w:jc w:val="both"/>
      </w:pPr>
      <w:r>
        <w:t xml:space="preserve">Asimismo, dicha comisión señala que los conocimientos tradicionales constituyen una parte fundamental de la identidad étnica y cultural de estos pueblos y, aunque existen instrumentos internacionales que abordan los conocimientos tradicionales, ninguno de ellos los define de manera explícita, reflejando la complejidad de sus características. A pesar de ello, existen instrumentos normativos que se refieren específicamente a los conocimientos tradicionales relacionados con la diversidad biológica como el Convenio sobre la Diversidad Biológica (1992), la Organización de las Naciones Unidas para la Educación, la Ciencia y la Cultura – UNESCO, la Convención para la  Salvaguardia del Patrimonio Cultural Inmaterial de UNESCO (2003), la Organización Mundial de la Propiedad Intelectual (OMPI) y la Declaración Americana sobre los Derechos de los Pueblos Indígenas (2016) a nivel internacional. A nivel nacional se cuenta con la Ley </w:t>
      </w:r>
      <w:proofErr w:type="spellStart"/>
      <w:r>
        <w:t>N°</w:t>
      </w:r>
      <w:proofErr w:type="spellEnd"/>
      <w:r>
        <w:t xml:space="preserve"> 27811 (2002) y la Ley </w:t>
      </w:r>
      <w:proofErr w:type="spellStart"/>
      <w:r>
        <w:t>N°</w:t>
      </w:r>
      <w:proofErr w:type="spellEnd"/>
      <w:r>
        <w:t xml:space="preserve"> 28296 (2006) (</w:t>
      </w:r>
      <w:r w:rsidRPr="00A047EB">
        <w:rPr>
          <w:color w:val="000000" w:themeColor="text1"/>
          <w:highlight w:val="white"/>
        </w:rPr>
        <w:t xml:space="preserve">Comisión Multisectorial para la Salvaguardia y Revalorización de los Conocimientos, Saberes y Prácticas Tradicionales y Ancestrales de los </w:t>
      </w:r>
      <w:r>
        <w:rPr>
          <w:color w:val="000000" w:themeColor="text1"/>
          <w:highlight w:val="white"/>
        </w:rPr>
        <w:t xml:space="preserve">Pueblos indígenas u originarios, 2018). </w:t>
      </w:r>
    </w:p>
    <w:p w14:paraId="06D4B0D1" w14:textId="77777777" w:rsidR="008F4A76" w:rsidRDefault="008F4A76" w:rsidP="008F4A76">
      <w:pPr>
        <w:widowControl w:val="0"/>
        <w:pBdr>
          <w:top w:val="nil"/>
          <w:left w:val="nil"/>
          <w:bottom w:val="nil"/>
          <w:right w:val="nil"/>
          <w:between w:val="nil"/>
        </w:pBdr>
        <w:spacing w:before="120" w:after="120" w:line="276" w:lineRule="auto"/>
        <w:ind w:right="45"/>
        <w:jc w:val="both"/>
      </w:pPr>
      <w:r>
        <w:t>Los conocimientos tradicionales y ancestrales de los pueblos indígenas son de una importancia tal que se evidencian como elementos fundamentales en la comprensión y abordaje de diversos problemas que los afectan. Su relevancia se manifiesta en su aplicación en ámbitos como la conservación del medio ambiente, manifestaciones culturales, la medicina tradicional, la gestión de recursos naturales, la agricultura sostenible y la preservación de la cultura y la identidad. Sin embargo, esta importancia también hace que la pérdida progresiva de estos conocimientos sea considerada un problema en sí mismo, ya que implica la desaparición de saberes valiosos, una disminución en la diversidad cultural y una amenaza para la sostenibilidad de las comunidades indígenas.</w:t>
      </w:r>
    </w:p>
    <w:p w14:paraId="28900763" w14:textId="77777777" w:rsidR="008F4A76" w:rsidRDefault="008F4A76" w:rsidP="008F4A76">
      <w:pPr>
        <w:widowControl w:val="0"/>
        <w:pBdr>
          <w:top w:val="nil"/>
          <w:left w:val="nil"/>
          <w:bottom w:val="nil"/>
          <w:right w:val="nil"/>
          <w:between w:val="nil"/>
        </w:pBdr>
        <w:spacing w:before="120" w:after="120" w:line="276" w:lineRule="auto"/>
        <w:ind w:right="45"/>
        <w:jc w:val="both"/>
      </w:pPr>
      <w:r>
        <w:t>La continua pérdida de los conocimientos tradicionales de los pueblos indígenas está influenciada por diversos factores que desplazan sus estilos de vida tradicionales. Aunque existen algunos indicadores que proporcionan información sobre la protección, preservación, difusión y valorización de estos conocimientos, es necesario aumentar la recopilación de datos para tener una visión más completa.</w:t>
      </w:r>
    </w:p>
    <w:p w14:paraId="3878230D" w14:textId="77777777" w:rsidR="008F4A76" w:rsidRDefault="008F4A76" w:rsidP="008F4A76">
      <w:pPr>
        <w:widowControl w:val="0"/>
        <w:pBdr>
          <w:top w:val="nil"/>
          <w:left w:val="nil"/>
          <w:bottom w:val="nil"/>
          <w:right w:val="nil"/>
          <w:between w:val="nil"/>
        </w:pBdr>
        <w:spacing w:before="120" w:after="120" w:line="276" w:lineRule="auto"/>
        <w:ind w:right="45"/>
        <w:jc w:val="both"/>
      </w:pPr>
      <w:r>
        <w:t>Entre los datos que faltan, se encuentran los presupuestos asignados a la preservación de los conocimientos tradicionales. También es necesario contar con un listado de proyectos, políticas y programas a nivel nacional que hayan buscado aumentar la transmisión y salvaguardia de estos conocimientos, así como aquellos que hayan tenido impactos indirectos pero significativos en relación con ellos. Además, se requiere un análisis exhaustivo de los derechos asociados a los conocimientos tradicionales y de la contribución que estos conocimientos brindan a sectores como la gastronomía, el turismo, el medio ambiente, el arte, la medicina, entre otros.</w:t>
      </w:r>
    </w:p>
    <w:p w14:paraId="73E58B80" w14:textId="77777777" w:rsidR="008F4A76" w:rsidRDefault="008F4A76" w:rsidP="008F4A76">
      <w:pPr>
        <w:widowControl w:val="0"/>
        <w:pBdr>
          <w:top w:val="nil"/>
          <w:left w:val="nil"/>
          <w:bottom w:val="nil"/>
          <w:right w:val="nil"/>
          <w:between w:val="nil"/>
        </w:pBdr>
        <w:spacing w:before="120" w:after="120" w:line="276" w:lineRule="auto"/>
        <w:ind w:right="45"/>
        <w:jc w:val="both"/>
      </w:pPr>
      <w:r>
        <w:t xml:space="preserve">Por último, es evidente la falta de análisis sobre las razones y consecuencias del uso no autorizado y la apropiación indebida de los conocimientos tradicionales, ya que estas prácticas afectan a los pueblos indígenas tanto en términos económicos como en su identidad cultural. </w:t>
      </w:r>
    </w:p>
    <w:p w14:paraId="4825AF47" w14:textId="77777777" w:rsidR="008F4A76" w:rsidRDefault="008F4A76" w:rsidP="008F4A76">
      <w:pPr>
        <w:widowControl w:val="0"/>
        <w:pBdr>
          <w:top w:val="nil"/>
          <w:left w:val="nil"/>
          <w:bottom w:val="nil"/>
          <w:right w:val="nil"/>
          <w:between w:val="nil"/>
        </w:pBdr>
        <w:spacing w:before="120" w:after="120" w:line="276" w:lineRule="auto"/>
        <w:ind w:right="45"/>
        <w:jc w:val="both"/>
      </w:pPr>
      <w:r>
        <w:t>Es necesario abordar este problema para proteger los derechos de los pueblos indígenas y preservar la riqueza de sus conocimientos ancestrales.</w:t>
      </w:r>
    </w:p>
    <w:p w14:paraId="04F5C75E" w14:textId="30EAA7E4" w:rsidR="00913F5E" w:rsidRDefault="008F4A76" w:rsidP="00152565">
      <w:pPr>
        <w:spacing w:line="276" w:lineRule="auto"/>
        <w:jc w:val="both"/>
        <w:rPr>
          <w:color w:val="000000" w:themeColor="text1"/>
        </w:rPr>
      </w:pPr>
      <w:r w:rsidRPr="008076B7">
        <w:rPr>
          <w:color w:val="000000" w:themeColor="text1"/>
        </w:rPr>
        <w:t xml:space="preserve">Lo señalado anteriormente, pone de manifiesto </w:t>
      </w:r>
      <w:r>
        <w:rPr>
          <w:color w:val="000000" w:themeColor="text1"/>
        </w:rPr>
        <w:t>la p</w:t>
      </w:r>
      <w:r w:rsidRPr="004C2F3A">
        <w:rPr>
          <w:color w:val="000000" w:themeColor="text1"/>
        </w:rPr>
        <w:t>érdida continua de los conocimientos tradicionales de los pueblos indígenas</w:t>
      </w:r>
      <w:r w:rsidRPr="008076B7">
        <w:rPr>
          <w:color w:val="000000" w:themeColor="text1"/>
        </w:rPr>
        <w:t>. Si bien existen múltiples causas que explican esta situación, el proceso de revisión bibliográfica, así como la consulta con expertos y miembros de organizaciones indígenas en el marco de talleres macrorregionales desarrollados durante el 2022 permitieron plantear las siguientes causas indirectas como los efectos de la PNP</w:t>
      </w:r>
      <w:r>
        <w:rPr>
          <w:color w:val="000000" w:themeColor="text1"/>
        </w:rPr>
        <w:t>I</w:t>
      </w:r>
      <w:r w:rsidRPr="008076B7">
        <w:rPr>
          <w:color w:val="000000" w:themeColor="text1"/>
        </w:rPr>
        <w:t xml:space="preserve">: </w:t>
      </w:r>
      <w:r>
        <w:rPr>
          <w:color w:val="000000" w:themeColor="text1"/>
        </w:rPr>
        <w:t>l</w:t>
      </w:r>
      <w:r w:rsidRPr="004C2F3A">
        <w:rPr>
          <w:color w:val="000000" w:themeColor="text1"/>
        </w:rPr>
        <w:t>imitada valoración y salvaguardia de los conocimientos tradicionales y ancestrales de los pueblos indígenas u originarios</w:t>
      </w:r>
      <w:r w:rsidRPr="008076B7">
        <w:rPr>
          <w:color w:val="000000" w:themeColor="text1"/>
        </w:rPr>
        <w:t xml:space="preserve">; </w:t>
      </w:r>
      <w:r>
        <w:rPr>
          <w:color w:val="000000" w:themeColor="text1"/>
        </w:rPr>
        <w:t>e</w:t>
      </w:r>
      <w:r w:rsidRPr="004C2F3A">
        <w:rPr>
          <w:color w:val="000000" w:themeColor="text1"/>
        </w:rPr>
        <w:t>scasa protección de los conocimientos tradicionales y ancestrales de los pueblos indígenas u originarios</w:t>
      </w:r>
      <w:r w:rsidRPr="008076B7">
        <w:rPr>
          <w:color w:val="000000" w:themeColor="text1"/>
        </w:rPr>
        <w:t xml:space="preserve"> y; </w:t>
      </w:r>
      <w:r>
        <w:rPr>
          <w:color w:val="000000" w:themeColor="text1"/>
        </w:rPr>
        <w:t>e</w:t>
      </w:r>
      <w:r w:rsidRPr="004C2F3A">
        <w:rPr>
          <w:color w:val="000000" w:themeColor="text1"/>
        </w:rPr>
        <w:t>scasa recuperación de los conocimientos tradicionales y ancestrales de los pueblos indígenas u originarios</w:t>
      </w:r>
      <w:r>
        <w:rPr>
          <w:color w:val="000000" w:themeColor="text1"/>
        </w:rPr>
        <w:t>.</w:t>
      </w:r>
    </w:p>
    <w:p w14:paraId="35379884" w14:textId="6E713AAF" w:rsidR="00EC1A14" w:rsidRDefault="00EC1A14" w:rsidP="00152565">
      <w:pPr>
        <w:spacing w:line="276" w:lineRule="auto"/>
        <w:jc w:val="both"/>
        <w:rPr>
          <w:color w:val="000000" w:themeColor="text1"/>
        </w:rPr>
      </w:pPr>
    </w:p>
    <w:p w14:paraId="08E533BA" w14:textId="4D3EC3DA" w:rsidR="00EC1A14" w:rsidRDefault="00EC1A14" w:rsidP="00152565">
      <w:pPr>
        <w:spacing w:line="276" w:lineRule="auto"/>
        <w:jc w:val="both"/>
        <w:rPr>
          <w:color w:val="000000" w:themeColor="text1"/>
        </w:rPr>
      </w:pPr>
    </w:p>
    <w:p w14:paraId="7BEC4E9E" w14:textId="3BAF50E5" w:rsidR="00EC1A14" w:rsidRDefault="00EC1A14" w:rsidP="00152565">
      <w:pPr>
        <w:spacing w:line="276" w:lineRule="auto"/>
        <w:jc w:val="both"/>
        <w:rPr>
          <w:color w:val="000000" w:themeColor="text1"/>
        </w:rPr>
      </w:pPr>
    </w:p>
    <w:p w14:paraId="4FBF3F3A" w14:textId="5C72A544" w:rsidR="00EC1A14" w:rsidRDefault="00EC1A14" w:rsidP="00152565">
      <w:pPr>
        <w:spacing w:line="276" w:lineRule="auto"/>
        <w:jc w:val="both"/>
        <w:rPr>
          <w:color w:val="000000" w:themeColor="text1"/>
        </w:rPr>
      </w:pPr>
    </w:p>
    <w:p w14:paraId="353AFE8A" w14:textId="5BC2E5D0" w:rsidR="00EC1A14" w:rsidRDefault="00EC1A14" w:rsidP="00152565">
      <w:pPr>
        <w:spacing w:line="276" w:lineRule="auto"/>
        <w:jc w:val="both"/>
        <w:rPr>
          <w:color w:val="000000" w:themeColor="text1"/>
        </w:rPr>
      </w:pPr>
    </w:p>
    <w:p w14:paraId="5EF74D07" w14:textId="261CCAB0" w:rsidR="00EC1A14" w:rsidRDefault="00EC1A14" w:rsidP="00152565">
      <w:pPr>
        <w:spacing w:line="276" w:lineRule="auto"/>
        <w:jc w:val="both"/>
        <w:rPr>
          <w:color w:val="000000" w:themeColor="text1"/>
        </w:rPr>
      </w:pPr>
    </w:p>
    <w:p w14:paraId="39987B69" w14:textId="1F4CAC3C" w:rsidR="00EC1A14" w:rsidRDefault="00EC1A14" w:rsidP="00152565">
      <w:pPr>
        <w:spacing w:line="276" w:lineRule="auto"/>
        <w:jc w:val="both"/>
        <w:rPr>
          <w:color w:val="000000" w:themeColor="text1"/>
        </w:rPr>
      </w:pPr>
    </w:p>
    <w:p w14:paraId="5B783AC2" w14:textId="1A2DABC3" w:rsidR="00EC1A14" w:rsidRDefault="00EC1A14" w:rsidP="00152565">
      <w:pPr>
        <w:spacing w:line="276" w:lineRule="auto"/>
        <w:jc w:val="both"/>
        <w:rPr>
          <w:color w:val="000000" w:themeColor="text1"/>
        </w:rPr>
      </w:pPr>
    </w:p>
    <w:p w14:paraId="6523059E" w14:textId="791DE3DA" w:rsidR="00EC1A14" w:rsidRDefault="00EC1A14" w:rsidP="00152565">
      <w:pPr>
        <w:spacing w:line="276" w:lineRule="auto"/>
        <w:jc w:val="both"/>
        <w:rPr>
          <w:color w:val="000000" w:themeColor="text1"/>
        </w:rPr>
      </w:pPr>
    </w:p>
    <w:p w14:paraId="0ABB1451" w14:textId="0A273B68" w:rsidR="00EC1A14" w:rsidRDefault="00EC1A14" w:rsidP="00152565">
      <w:pPr>
        <w:spacing w:line="276" w:lineRule="auto"/>
        <w:jc w:val="both"/>
        <w:rPr>
          <w:color w:val="000000" w:themeColor="text1"/>
        </w:rPr>
      </w:pPr>
    </w:p>
    <w:p w14:paraId="1E1EB291" w14:textId="77777777" w:rsidR="00EC1A14" w:rsidRPr="008C1571" w:rsidRDefault="00EC1A14" w:rsidP="00152565">
      <w:pPr>
        <w:spacing w:line="276" w:lineRule="auto"/>
        <w:jc w:val="both"/>
        <w:rPr>
          <w:color w:val="000000" w:themeColor="text1"/>
        </w:rPr>
      </w:pPr>
    </w:p>
    <w:p w14:paraId="1C74ED27" w14:textId="4548F982" w:rsidR="005B5960" w:rsidRPr="005B5960" w:rsidRDefault="005B5960" w:rsidP="005B5960">
      <w:pPr>
        <w:pStyle w:val="Descripcin"/>
      </w:pPr>
      <w:bookmarkStart w:id="256" w:name="_Toc143202988"/>
      <w:r w:rsidRPr="005B5960">
        <w:t xml:space="preserve">Ilustración </w:t>
      </w:r>
      <w:r w:rsidR="00000000">
        <w:fldChar w:fldCharType="begin"/>
      </w:r>
      <w:r w:rsidR="00000000">
        <w:instrText xml:space="preserve"> SEQ Ilustración \* ARABIC </w:instrText>
      </w:r>
      <w:r w:rsidR="00000000">
        <w:fldChar w:fldCharType="separate"/>
      </w:r>
      <w:r w:rsidR="00740F56">
        <w:rPr>
          <w:noProof/>
        </w:rPr>
        <w:t>5</w:t>
      </w:r>
      <w:r w:rsidR="00000000">
        <w:rPr>
          <w:noProof/>
        </w:rPr>
        <w:fldChar w:fldCharType="end"/>
      </w:r>
      <w:r w:rsidRPr="005B5960">
        <w:t>. MODELO DEL PROBLEMA PÚBLICO: CAUSA DIRECTA 3 Y CAUSAS INDIRECTAS</w:t>
      </w:r>
      <w:bookmarkEnd w:id="256"/>
    </w:p>
    <w:p w14:paraId="640579DF" w14:textId="054D611C" w:rsidR="00083533" w:rsidRDefault="00647389" w:rsidP="00647389">
      <w:pPr>
        <w:spacing w:line="276" w:lineRule="auto"/>
        <w:jc w:val="center"/>
        <w:rPr>
          <w:color w:val="000000" w:themeColor="text1"/>
        </w:rPr>
      </w:pPr>
      <w:r>
        <w:rPr>
          <w:noProof/>
          <w:color w:val="000000" w:themeColor="text1"/>
        </w:rPr>
        <w:drawing>
          <wp:inline distT="0" distB="0" distL="0" distR="0" wp14:anchorId="04931DC8" wp14:editId="1EC12484">
            <wp:extent cx="4524375" cy="3793417"/>
            <wp:effectExtent l="0" t="0" r="0" b="0"/>
            <wp:docPr id="1351753192" name="Imagen 135175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3192" name="Imagen 1351753192"/>
                    <pic:cNvPicPr/>
                  </pic:nvPicPr>
                  <pic:blipFill rotWithShape="1">
                    <a:blip r:embed="rId38">
                      <a:extLst>
                        <a:ext uri="{28A0092B-C50C-407E-A947-70E740481C1C}">
                          <a14:useLocalDpi xmlns:a14="http://schemas.microsoft.com/office/drawing/2010/main" val="0"/>
                        </a:ext>
                      </a:extLst>
                    </a:blip>
                    <a:srcRect l="21343" t="1882" r="15334" b="3741"/>
                    <a:stretch/>
                  </pic:blipFill>
                  <pic:spPr bwMode="auto">
                    <a:xfrm>
                      <a:off x="0" y="0"/>
                      <a:ext cx="4539406" cy="3806020"/>
                    </a:xfrm>
                    <a:prstGeom prst="rect">
                      <a:avLst/>
                    </a:prstGeom>
                    <a:ln>
                      <a:noFill/>
                    </a:ln>
                    <a:extLst>
                      <a:ext uri="{53640926-AAD7-44D8-BBD7-CCE9431645EC}">
                        <a14:shadowObscured xmlns:a14="http://schemas.microsoft.com/office/drawing/2010/main"/>
                      </a:ext>
                    </a:extLst>
                  </pic:spPr>
                </pic:pic>
              </a:graphicData>
            </a:graphic>
          </wp:inline>
        </w:drawing>
      </w:r>
    </w:p>
    <w:p w14:paraId="51C06F74" w14:textId="6FC69355" w:rsidR="00647389" w:rsidRDefault="00083533" w:rsidP="00083533">
      <w:pPr>
        <w:jc w:val="both"/>
        <w:rPr>
          <w:sz w:val="18"/>
          <w:szCs w:val="18"/>
        </w:rPr>
      </w:pPr>
      <w:r w:rsidRPr="005B5960">
        <w:rPr>
          <w:sz w:val="18"/>
          <w:szCs w:val="18"/>
        </w:rPr>
        <w:t>Elaboración: Ministerio de Cultura - DGPI.</w:t>
      </w:r>
    </w:p>
    <w:p w14:paraId="34EA9807" w14:textId="77777777" w:rsidR="008B214D" w:rsidRPr="005B5960" w:rsidRDefault="008B214D" w:rsidP="00083533">
      <w:pPr>
        <w:jc w:val="both"/>
        <w:rPr>
          <w:sz w:val="18"/>
          <w:szCs w:val="18"/>
        </w:rPr>
      </w:pPr>
    </w:p>
    <w:p w14:paraId="0000090F" w14:textId="636A0807" w:rsidR="009D0D6F" w:rsidRPr="006E35F3" w:rsidRDefault="00C947CC">
      <w:pPr>
        <w:pStyle w:val="Ttulo5"/>
        <w:spacing w:before="200" w:after="200"/>
        <w:jc w:val="both"/>
        <w:rPr>
          <w:color w:val="44546A" w:themeColor="text2"/>
        </w:rPr>
      </w:pPr>
      <w:bookmarkStart w:id="257" w:name="_Toc137231206"/>
      <w:bookmarkStart w:id="258" w:name="_Toc143624273"/>
      <w:commentRangeStart w:id="259"/>
      <w:r w:rsidRPr="006E35F3">
        <w:rPr>
          <w:color w:val="44546A" w:themeColor="text2"/>
        </w:rPr>
        <w:t>2.</w:t>
      </w:r>
      <w:r w:rsidR="006F1930">
        <w:rPr>
          <w:color w:val="44546A" w:themeColor="text2"/>
        </w:rPr>
        <w:t>5</w:t>
      </w:r>
      <w:r w:rsidRPr="006E35F3">
        <w:rPr>
          <w:color w:val="44546A" w:themeColor="text2"/>
        </w:rPr>
        <w:t xml:space="preserve">.2.3.1 </w:t>
      </w:r>
      <w:bookmarkEnd w:id="257"/>
      <w:r w:rsidR="004746D7">
        <w:rPr>
          <w:caps w:val="0"/>
          <w:color w:val="44546A" w:themeColor="text2"/>
        </w:rPr>
        <w:t>L</w:t>
      </w:r>
      <w:r w:rsidR="004746D7" w:rsidRPr="000C36B7">
        <w:rPr>
          <w:caps w:val="0"/>
          <w:color w:val="44546A" w:themeColor="text2"/>
        </w:rPr>
        <w:t xml:space="preserve">imitado reconocimiento, valoración, promoción y salvaguardia de los </w:t>
      </w:r>
      <w:r w:rsidR="004746D7" w:rsidRPr="001C1F8C">
        <w:rPr>
          <w:caps w:val="0"/>
          <w:color w:val="44546A" w:themeColor="text2"/>
        </w:rPr>
        <w:t xml:space="preserve">conocimientos tradicionales, ciencia y tecnología ancestral </w:t>
      </w:r>
      <w:r w:rsidR="004746D7" w:rsidRPr="000C36B7">
        <w:rPr>
          <w:caps w:val="0"/>
          <w:color w:val="44546A" w:themeColor="text2"/>
        </w:rPr>
        <w:t>de los pueblos indígenas u originarios</w:t>
      </w:r>
      <w:bookmarkEnd w:id="258"/>
      <w:commentRangeEnd w:id="259"/>
      <w:r w:rsidR="00A9062E">
        <w:rPr>
          <w:rStyle w:val="Refdecomentario"/>
          <w:rFonts w:ascii="Calibri" w:eastAsiaTheme="minorHAnsi" w:hAnsi="Calibri" w:cs="Calibri"/>
          <w:caps w:val="0"/>
          <w:color w:val="auto"/>
        </w:rPr>
        <w:commentReference w:id="259"/>
      </w:r>
    </w:p>
    <w:p w14:paraId="5ED14B5E" w14:textId="77777777" w:rsidR="008F4A76" w:rsidRDefault="008F4A76" w:rsidP="008F4A76">
      <w:pPr>
        <w:jc w:val="both"/>
      </w:pPr>
      <w:bookmarkStart w:id="260" w:name="_heading=h.46r0co2" w:colFirst="0" w:colLast="0"/>
      <w:bookmarkStart w:id="261" w:name="_Toc137233466"/>
      <w:bookmarkEnd w:id="260"/>
      <w:r>
        <w:t>Este indicador resulta complejo, pues se habla de la valoración de parte de la sociedad nacional hacia los conocimientos tradicionales. En ese sentido, se eligen aquellos datos que provienen de las declaratorias de Patrimonio Cultural Inmaterial, reconocimientos que desde el año 2011</w:t>
      </w:r>
      <w:r>
        <w:rPr>
          <w:vertAlign w:val="superscript"/>
        </w:rPr>
        <w:footnoteReference w:id="42"/>
      </w:r>
      <w:r>
        <w:t xml:space="preserve"> están a cargo de la Dirección de Patrimonio Inmaterial (DPI) del Ministerio de Cultura. </w:t>
      </w:r>
    </w:p>
    <w:p w14:paraId="1E452D31" w14:textId="77777777" w:rsidR="008F4A76" w:rsidRDefault="008F4A76" w:rsidP="008F4A76">
      <w:pPr>
        <w:jc w:val="both"/>
      </w:pPr>
      <w:r>
        <w:t>Anteriormente, el Instituto Nacional de Cultura (INC)</w:t>
      </w:r>
      <w:r>
        <w:rPr>
          <w:vertAlign w:val="superscript"/>
        </w:rPr>
        <w:footnoteReference w:id="43"/>
      </w:r>
      <w:r>
        <w:t xml:space="preserve"> había iniciado una política de declaratorias y reconocimientos de las expresiones culturales y de sus portadores con la finalidad de revalorar, proteger, difundir y visibilizar a las distintas manifestaciones del patrimonio inmaterial. Estas declaratorias están asociadas a usos y aplicaciones de los conocimientos tradicionales en algunas dimensiones artísticas, culturales y productivas, y son un mecanismo de fortalecimiento de conocimientos, saberes y prácticas asociadas a fibras vegetales, cerámica, entre otros elementos que muestra el valor de la materia prima en la vida de las personas y la adaptación y transformación del entorno para actividades productivas y artísticas.</w:t>
      </w:r>
    </w:p>
    <w:p w14:paraId="5EE374AF" w14:textId="77777777" w:rsidR="008F4A76" w:rsidRDefault="008F4A76" w:rsidP="008F4A76">
      <w:pPr>
        <w:jc w:val="both"/>
      </w:pPr>
      <w:r w:rsidRPr="00F64E6E">
        <w:t xml:space="preserve">Como regla general, el Patrimonio Cultural Inmaterial le pertenece a la Nación; pero, hay casos en los que los pueblos indígenas tienen derechos específicos sobre este patrimonio, como en los conocimientos tradicionales asociados a los recursos biológicos que, de acuerdo con la Ley </w:t>
      </w:r>
      <w:proofErr w:type="spellStart"/>
      <w:r w:rsidRPr="00F64E6E">
        <w:t>N</w:t>
      </w:r>
      <w:r>
        <w:t>°</w:t>
      </w:r>
      <w:proofErr w:type="spellEnd"/>
      <w:r w:rsidRPr="00F64E6E">
        <w:t xml:space="preserve"> 27811, pertenecen a dichos pueblos y, por ende, tienen la facultad y derecho a decidir sobre su utilización y a obtener beneficios, en caso decidieran compartir la información de estos conocimientos. Hay una tendencia creciente en el uso del registro establecido por la citada ley para salvaguardar los conocimientos tradicionales de los pueblos indígenas u originarios.</w:t>
      </w:r>
    </w:p>
    <w:p w14:paraId="57004D24" w14:textId="77777777" w:rsidR="008F4A76" w:rsidRDefault="008F4A76" w:rsidP="008F4A76">
      <w:pPr>
        <w:jc w:val="both"/>
      </w:pPr>
      <w:r>
        <w:t>En cuanto a los ámbitos y clasificación de las manifestaciones del Patrimonio Cultural Inmaterial, es importante destacar que un 37.57% de las declaratorias corresponde a fiestas y celebraciones rituales, que representan manifestaciones de la cultura popular expresadas en fiestas patronales, procesiones, carnavales y rituales celebrados en todo el país. Además, dentro del ámbito de música y danzas, que refleja la diversidad de expresiones culturales desde el Perú prehispánico hasta épocas más recientes, se encuentra un 37.85% de las declaratorias.</w:t>
      </w:r>
    </w:p>
    <w:p w14:paraId="419C49AD" w14:textId="77777777" w:rsidR="008F4A76" w:rsidRPr="005B5960" w:rsidRDefault="008F4A76" w:rsidP="008F4A76">
      <w:pPr>
        <w:jc w:val="both"/>
      </w:pPr>
      <w:r>
        <w:t>Ambos ámbitos (fiestas-celebraciones y música-danzas) comprenden el 75, 42% de las declaratorias, tal como se puede observar en la Tabla 19. Las prácticas y tecnologías productivas, y los conocimientos y saberes relacionados con plantas medicinales y gastronomía, por su parte, comprenden un 7,64% de las declaratorias.</w:t>
      </w:r>
    </w:p>
    <w:p w14:paraId="00000915" w14:textId="372FD0A0" w:rsidR="009D0D6F" w:rsidRPr="005B5960" w:rsidRDefault="00670F07" w:rsidP="00670F07">
      <w:pPr>
        <w:pStyle w:val="Descripcin"/>
        <w:rPr>
          <w:b w:val="0"/>
        </w:rPr>
      </w:pPr>
      <w:bookmarkStart w:id="262" w:name="_Toc143624340"/>
      <w:r w:rsidRPr="005B5960">
        <w:t xml:space="preserve">Tabla </w:t>
      </w:r>
      <w:r w:rsidR="00000000">
        <w:fldChar w:fldCharType="begin"/>
      </w:r>
      <w:r w:rsidR="00000000">
        <w:instrText xml:space="preserve"> SEQ Tabla \* ARABIC </w:instrText>
      </w:r>
      <w:r w:rsidR="00000000">
        <w:fldChar w:fldCharType="separate"/>
      </w:r>
      <w:r w:rsidR="00740F56">
        <w:rPr>
          <w:noProof/>
        </w:rPr>
        <w:t>16</w:t>
      </w:r>
      <w:r w:rsidR="00000000">
        <w:rPr>
          <w:noProof/>
        </w:rPr>
        <w:fldChar w:fldCharType="end"/>
      </w:r>
      <w:r w:rsidRPr="005B5960">
        <w:t>. Número de declaratorias de patrimonio cultural inmaterial por clasificación, 2001-2023</w:t>
      </w:r>
      <w:bookmarkEnd w:id="261"/>
      <w:bookmarkEnd w:id="262"/>
    </w:p>
    <w:tbl>
      <w:tblPr>
        <w:tblStyle w:val="af"/>
        <w:tblW w:w="7799"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929"/>
        <w:gridCol w:w="1870"/>
      </w:tblGrid>
      <w:tr w:rsidR="009D0D6F" w:rsidRPr="00C947CC" w14:paraId="075A4C8F" w14:textId="77777777" w:rsidTr="00045366">
        <w:trPr>
          <w:trHeight w:val="20"/>
        </w:trPr>
        <w:tc>
          <w:tcPr>
            <w:tcW w:w="5929" w:type="dxa"/>
            <w:shd w:val="clear" w:color="auto" w:fill="006666"/>
          </w:tcPr>
          <w:p w14:paraId="00000916" w14:textId="77777777" w:rsidR="009D0D6F" w:rsidRPr="00C947CC" w:rsidRDefault="0094762E" w:rsidP="00EC1A14">
            <w:pPr>
              <w:jc w:val="center"/>
              <w:rPr>
                <w:b/>
                <w:sz w:val="20"/>
                <w:szCs w:val="20"/>
              </w:rPr>
            </w:pPr>
            <w:r w:rsidRPr="00C947CC">
              <w:rPr>
                <w:b/>
                <w:color w:val="FFFFFF"/>
                <w:sz w:val="20"/>
                <w:szCs w:val="20"/>
              </w:rPr>
              <w:t>Clasificación</w:t>
            </w:r>
          </w:p>
        </w:tc>
        <w:tc>
          <w:tcPr>
            <w:tcW w:w="1870" w:type="dxa"/>
            <w:shd w:val="clear" w:color="auto" w:fill="006666"/>
          </w:tcPr>
          <w:p w14:paraId="00000917" w14:textId="77777777" w:rsidR="009D0D6F" w:rsidRPr="00C947CC" w:rsidRDefault="0094762E" w:rsidP="00EC1A14">
            <w:pPr>
              <w:jc w:val="center"/>
              <w:rPr>
                <w:b/>
                <w:sz w:val="20"/>
                <w:szCs w:val="20"/>
              </w:rPr>
            </w:pPr>
            <w:r w:rsidRPr="00C947CC">
              <w:rPr>
                <w:b/>
                <w:color w:val="FFFFFF"/>
                <w:sz w:val="20"/>
                <w:szCs w:val="20"/>
              </w:rPr>
              <w:t>Número</w:t>
            </w:r>
          </w:p>
        </w:tc>
      </w:tr>
      <w:tr w:rsidR="009D0D6F" w:rsidRPr="00C947CC" w14:paraId="2E37C37F" w14:textId="77777777" w:rsidTr="00045366">
        <w:trPr>
          <w:trHeight w:val="20"/>
        </w:trPr>
        <w:tc>
          <w:tcPr>
            <w:tcW w:w="5929" w:type="dxa"/>
          </w:tcPr>
          <w:p w14:paraId="00000918" w14:textId="77777777" w:rsidR="009D0D6F" w:rsidRPr="00C947CC" w:rsidRDefault="0094762E" w:rsidP="00EC1A14">
            <w:pPr>
              <w:rPr>
                <w:sz w:val="20"/>
                <w:szCs w:val="20"/>
              </w:rPr>
            </w:pPr>
            <w:r w:rsidRPr="00C947CC">
              <w:rPr>
                <w:sz w:val="20"/>
                <w:szCs w:val="20"/>
              </w:rPr>
              <w:t>Lenguas y tradiciones orales</w:t>
            </w:r>
          </w:p>
        </w:tc>
        <w:tc>
          <w:tcPr>
            <w:tcW w:w="1870" w:type="dxa"/>
            <w:vAlign w:val="center"/>
          </w:tcPr>
          <w:p w14:paraId="00000919" w14:textId="77777777" w:rsidR="009D0D6F" w:rsidRPr="00C947CC" w:rsidRDefault="0094762E" w:rsidP="00EC1A14">
            <w:pPr>
              <w:jc w:val="center"/>
              <w:rPr>
                <w:sz w:val="20"/>
                <w:szCs w:val="20"/>
              </w:rPr>
            </w:pPr>
            <w:r w:rsidRPr="00C947CC">
              <w:rPr>
                <w:sz w:val="20"/>
                <w:szCs w:val="20"/>
              </w:rPr>
              <w:t>5</w:t>
            </w:r>
          </w:p>
        </w:tc>
      </w:tr>
      <w:tr w:rsidR="009D0D6F" w:rsidRPr="00C947CC" w14:paraId="2C53A5CC" w14:textId="77777777" w:rsidTr="00045366">
        <w:trPr>
          <w:trHeight w:val="20"/>
        </w:trPr>
        <w:tc>
          <w:tcPr>
            <w:tcW w:w="5929" w:type="dxa"/>
          </w:tcPr>
          <w:p w14:paraId="0000091A" w14:textId="77777777" w:rsidR="009D0D6F" w:rsidRPr="00C947CC" w:rsidRDefault="0094762E" w:rsidP="00EC1A14">
            <w:pPr>
              <w:rPr>
                <w:sz w:val="20"/>
                <w:szCs w:val="20"/>
              </w:rPr>
            </w:pPr>
            <w:r w:rsidRPr="00C947CC">
              <w:rPr>
                <w:sz w:val="20"/>
                <w:szCs w:val="20"/>
              </w:rPr>
              <w:t>Música y danzas</w:t>
            </w:r>
          </w:p>
        </w:tc>
        <w:tc>
          <w:tcPr>
            <w:tcW w:w="1870" w:type="dxa"/>
            <w:vAlign w:val="center"/>
          </w:tcPr>
          <w:p w14:paraId="0000091B" w14:textId="77777777" w:rsidR="009D0D6F" w:rsidRPr="00C947CC" w:rsidRDefault="0094762E" w:rsidP="00EC1A14">
            <w:pPr>
              <w:jc w:val="center"/>
              <w:rPr>
                <w:sz w:val="20"/>
                <w:szCs w:val="20"/>
              </w:rPr>
            </w:pPr>
            <w:r w:rsidRPr="00C947CC">
              <w:rPr>
                <w:sz w:val="20"/>
                <w:szCs w:val="20"/>
              </w:rPr>
              <w:t>134</w:t>
            </w:r>
          </w:p>
        </w:tc>
      </w:tr>
      <w:tr w:rsidR="009D0D6F" w:rsidRPr="00C947CC" w14:paraId="200C419A" w14:textId="77777777" w:rsidTr="00045366">
        <w:trPr>
          <w:trHeight w:val="20"/>
        </w:trPr>
        <w:tc>
          <w:tcPr>
            <w:tcW w:w="5929" w:type="dxa"/>
          </w:tcPr>
          <w:p w14:paraId="0000091C" w14:textId="77777777" w:rsidR="009D0D6F" w:rsidRPr="00C947CC" w:rsidRDefault="0094762E" w:rsidP="00EC1A14">
            <w:pPr>
              <w:rPr>
                <w:sz w:val="20"/>
                <w:szCs w:val="20"/>
              </w:rPr>
            </w:pPr>
            <w:r w:rsidRPr="00C947CC">
              <w:rPr>
                <w:sz w:val="20"/>
                <w:szCs w:val="20"/>
              </w:rPr>
              <w:t>Formas de organización y autoridades tradicionales</w:t>
            </w:r>
          </w:p>
        </w:tc>
        <w:tc>
          <w:tcPr>
            <w:tcW w:w="1870" w:type="dxa"/>
            <w:vAlign w:val="center"/>
          </w:tcPr>
          <w:p w14:paraId="0000091D" w14:textId="77777777" w:rsidR="009D0D6F" w:rsidRPr="00C947CC" w:rsidRDefault="0094762E" w:rsidP="00EC1A14">
            <w:pPr>
              <w:jc w:val="center"/>
              <w:rPr>
                <w:sz w:val="20"/>
                <w:szCs w:val="20"/>
              </w:rPr>
            </w:pPr>
            <w:r w:rsidRPr="00C947CC">
              <w:rPr>
                <w:sz w:val="20"/>
                <w:szCs w:val="20"/>
              </w:rPr>
              <w:t>8</w:t>
            </w:r>
          </w:p>
        </w:tc>
      </w:tr>
      <w:tr w:rsidR="009D0D6F" w:rsidRPr="00C947CC" w14:paraId="113D7728" w14:textId="77777777" w:rsidTr="00045366">
        <w:trPr>
          <w:trHeight w:val="20"/>
        </w:trPr>
        <w:tc>
          <w:tcPr>
            <w:tcW w:w="5929" w:type="dxa"/>
          </w:tcPr>
          <w:p w14:paraId="0000091E" w14:textId="77777777" w:rsidR="009D0D6F" w:rsidRPr="00C947CC" w:rsidRDefault="0094762E" w:rsidP="00EC1A14">
            <w:pPr>
              <w:rPr>
                <w:sz w:val="20"/>
                <w:szCs w:val="20"/>
              </w:rPr>
            </w:pPr>
            <w:r w:rsidRPr="00C947CC">
              <w:rPr>
                <w:sz w:val="20"/>
                <w:szCs w:val="20"/>
              </w:rPr>
              <w:t>Prácticas y tecnologías productivas</w:t>
            </w:r>
          </w:p>
        </w:tc>
        <w:tc>
          <w:tcPr>
            <w:tcW w:w="1870" w:type="dxa"/>
            <w:vAlign w:val="center"/>
          </w:tcPr>
          <w:p w14:paraId="0000091F" w14:textId="77777777" w:rsidR="009D0D6F" w:rsidRPr="00C947CC" w:rsidRDefault="0094762E" w:rsidP="00EC1A14">
            <w:pPr>
              <w:jc w:val="center"/>
              <w:rPr>
                <w:sz w:val="20"/>
                <w:szCs w:val="20"/>
              </w:rPr>
            </w:pPr>
            <w:r w:rsidRPr="00C947CC">
              <w:rPr>
                <w:sz w:val="20"/>
                <w:szCs w:val="20"/>
              </w:rPr>
              <w:t>15</w:t>
            </w:r>
          </w:p>
        </w:tc>
      </w:tr>
      <w:tr w:rsidR="009D0D6F" w:rsidRPr="00C947CC" w14:paraId="7E10F492" w14:textId="77777777" w:rsidTr="00045366">
        <w:trPr>
          <w:trHeight w:val="20"/>
        </w:trPr>
        <w:tc>
          <w:tcPr>
            <w:tcW w:w="5929" w:type="dxa"/>
          </w:tcPr>
          <w:p w14:paraId="00000920" w14:textId="77777777" w:rsidR="009D0D6F" w:rsidRPr="00C947CC" w:rsidRDefault="0094762E" w:rsidP="00EC1A14">
            <w:pPr>
              <w:rPr>
                <w:sz w:val="20"/>
                <w:szCs w:val="20"/>
              </w:rPr>
            </w:pPr>
            <w:r w:rsidRPr="00C947CC">
              <w:rPr>
                <w:sz w:val="20"/>
                <w:szCs w:val="20"/>
              </w:rPr>
              <w:t>E</w:t>
            </w:r>
            <w:r w:rsidRPr="00C947CC">
              <w:rPr>
                <w:sz w:val="20"/>
                <w:szCs w:val="20"/>
                <w:highlight w:val="white"/>
              </w:rPr>
              <w:t>spacios culturales de representación o realización de prácticas culturales</w:t>
            </w:r>
          </w:p>
        </w:tc>
        <w:tc>
          <w:tcPr>
            <w:tcW w:w="1870" w:type="dxa"/>
            <w:vAlign w:val="center"/>
          </w:tcPr>
          <w:p w14:paraId="00000921" w14:textId="77777777" w:rsidR="009D0D6F" w:rsidRPr="00C947CC" w:rsidRDefault="0094762E" w:rsidP="00EC1A14">
            <w:pPr>
              <w:jc w:val="center"/>
              <w:rPr>
                <w:sz w:val="20"/>
                <w:szCs w:val="20"/>
              </w:rPr>
            </w:pPr>
            <w:r w:rsidRPr="00C947CC">
              <w:rPr>
                <w:sz w:val="20"/>
                <w:szCs w:val="20"/>
              </w:rPr>
              <w:t>8</w:t>
            </w:r>
          </w:p>
        </w:tc>
      </w:tr>
      <w:tr w:rsidR="009D0D6F" w:rsidRPr="00C947CC" w14:paraId="6B838A56" w14:textId="77777777" w:rsidTr="00045366">
        <w:trPr>
          <w:trHeight w:val="20"/>
        </w:trPr>
        <w:tc>
          <w:tcPr>
            <w:tcW w:w="5929" w:type="dxa"/>
          </w:tcPr>
          <w:p w14:paraId="00000922" w14:textId="77777777" w:rsidR="009D0D6F" w:rsidRPr="00C947CC" w:rsidRDefault="0094762E" w:rsidP="00EC1A14">
            <w:pPr>
              <w:rPr>
                <w:sz w:val="20"/>
                <w:szCs w:val="20"/>
              </w:rPr>
            </w:pPr>
            <w:r w:rsidRPr="00C947CC">
              <w:rPr>
                <w:sz w:val="20"/>
                <w:szCs w:val="20"/>
              </w:rPr>
              <w:t>Fiestas y celebraciones rituales</w:t>
            </w:r>
          </w:p>
        </w:tc>
        <w:tc>
          <w:tcPr>
            <w:tcW w:w="1870" w:type="dxa"/>
            <w:vAlign w:val="center"/>
          </w:tcPr>
          <w:p w14:paraId="00000923" w14:textId="77777777" w:rsidR="009D0D6F" w:rsidRPr="00C947CC" w:rsidRDefault="0094762E" w:rsidP="00EC1A14">
            <w:pPr>
              <w:jc w:val="center"/>
              <w:rPr>
                <w:sz w:val="20"/>
                <w:szCs w:val="20"/>
              </w:rPr>
            </w:pPr>
            <w:r w:rsidRPr="00C947CC">
              <w:rPr>
                <w:sz w:val="20"/>
                <w:szCs w:val="20"/>
              </w:rPr>
              <w:t>133</w:t>
            </w:r>
          </w:p>
        </w:tc>
      </w:tr>
      <w:tr w:rsidR="009D0D6F" w:rsidRPr="00C947CC" w14:paraId="305EE47A" w14:textId="77777777" w:rsidTr="00045366">
        <w:trPr>
          <w:trHeight w:val="20"/>
        </w:trPr>
        <w:tc>
          <w:tcPr>
            <w:tcW w:w="5929" w:type="dxa"/>
          </w:tcPr>
          <w:p w14:paraId="00000924" w14:textId="77777777" w:rsidR="009D0D6F" w:rsidRPr="00C947CC" w:rsidRDefault="0094762E" w:rsidP="00EC1A14">
            <w:pPr>
              <w:rPr>
                <w:sz w:val="20"/>
                <w:szCs w:val="20"/>
              </w:rPr>
            </w:pPr>
            <w:r w:rsidRPr="00C947CC">
              <w:rPr>
                <w:sz w:val="20"/>
                <w:szCs w:val="20"/>
              </w:rPr>
              <w:t>Expresiones artísticas plásticas: arte y artesanía</w:t>
            </w:r>
          </w:p>
        </w:tc>
        <w:tc>
          <w:tcPr>
            <w:tcW w:w="1870" w:type="dxa"/>
            <w:vAlign w:val="center"/>
          </w:tcPr>
          <w:p w14:paraId="00000925" w14:textId="77777777" w:rsidR="009D0D6F" w:rsidRPr="00C947CC" w:rsidRDefault="0094762E" w:rsidP="00EC1A14">
            <w:pPr>
              <w:jc w:val="center"/>
              <w:rPr>
                <w:sz w:val="20"/>
                <w:szCs w:val="20"/>
              </w:rPr>
            </w:pPr>
            <w:r w:rsidRPr="00C947CC">
              <w:rPr>
                <w:sz w:val="20"/>
                <w:szCs w:val="20"/>
              </w:rPr>
              <w:t>39</w:t>
            </w:r>
          </w:p>
        </w:tc>
      </w:tr>
      <w:tr w:rsidR="009D0D6F" w:rsidRPr="00C947CC" w14:paraId="436FF110" w14:textId="77777777" w:rsidTr="00045366">
        <w:trPr>
          <w:trHeight w:val="20"/>
        </w:trPr>
        <w:tc>
          <w:tcPr>
            <w:tcW w:w="5929" w:type="dxa"/>
          </w:tcPr>
          <w:p w14:paraId="00000926" w14:textId="77777777" w:rsidR="009D0D6F" w:rsidRPr="00C947CC" w:rsidRDefault="0094762E" w:rsidP="00EC1A14">
            <w:pPr>
              <w:rPr>
                <w:sz w:val="20"/>
                <w:szCs w:val="20"/>
              </w:rPr>
            </w:pPr>
            <w:r w:rsidRPr="00C947CC">
              <w:rPr>
                <w:sz w:val="20"/>
                <w:szCs w:val="20"/>
              </w:rPr>
              <w:t>Conocimientos, saberes y prácticas relacionadas con medicina tradicional</w:t>
            </w:r>
          </w:p>
          <w:p w14:paraId="00000927" w14:textId="77777777" w:rsidR="009D0D6F" w:rsidRPr="00C947CC" w:rsidRDefault="0094762E" w:rsidP="00EC1A14">
            <w:pPr>
              <w:rPr>
                <w:sz w:val="20"/>
                <w:szCs w:val="20"/>
              </w:rPr>
            </w:pPr>
            <w:r w:rsidRPr="00C947CC">
              <w:rPr>
                <w:sz w:val="20"/>
                <w:szCs w:val="20"/>
              </w:rPr>
              <w:t>y la gastronomía entre otros</w:t>
            </w:r>
          </w:p>
        </w:tc>
        <w:tc>
          <w:tcPr>
            <w:tcW w:w="1870" w:type="dxa"/>
            <w:vAlign w:val="center"/>
          </w:tcPr>
          <w:p w14:paraId="00000928" w14:textId="77777777" w:rsidR="009D0D6F" w:rsidRPr="00C947CC" w:rsidRDefault="0094762E" w:rsidP="00EC1A14">
            <w:pPr>
              <w:jc w:val="center"/>
              <w:rPr>
                <w:sz w:val="20"/>
                <w:szCs w:val="20"/>
              </w:rPr>
            </w:pPr>
            <w:r w:rsidRPr="00C947CC">
              <w:rPr>
                <w:sz w:val="20"/>
                <w:szCs w:val="20"/>
              </w:rPr>
              <w:t>12</w:t>
            </w:r>
          </w:p>
        </w:tc>
      </w:tr>
      <w:tr w:rsidR="009D0D6F" w:rsidRPr="00C947CC" w14:paraId="387FDD5C" w14:textId="77777777" w:rsidTr="00045366">
        <w:trPr>
          <w:trHeight w:val="20"/>
        </w:trPr>
        <w:tc>
          <w:tcPr>
            <w:tcW w:w="5929" w:type="dxa"/>
          </w:tcPr>
          <w:p w14:paraId="00000929" w14:textId="77777777" w:rsidR="009D0D6F" w:rsidRPr="00C947CC" w:rsidRDefault="0094762E" w:rsidP="00EC1A14">
            <w:pPr>
              <w:rPr>
                <w:sz w:val="20"/>
                <w:szCs w:val="20"/>
              </w:rPr>
            </w:pPr>
            <w:r w:rsidRPr="00C947CC">
              <w:rPr>
                <w:sz w:val="20"/>
                <w:szCs w:val="20"/>
              </w:rPr>
              <w:t>Costumbres y normativas tradicionales</w:t>
            </w:r>
          </w:p>
        </w:tc>
        <w:tc>
          <w:tcPr>
            <w:tcW w:w="1870" w:type="dxa"/>
            <w:vAlign w:val="center"/>
          </w:tcPr>
          <w:p w14:paraId="0000092A" w14:textId="77777777" w:rsidR="009D0D6F" w:rsidRPr="00C947CC" w:rsidRDefault="0094762E" w:rsidP="00EC1A14">
            <w:pPr>
              <w:jc w:val="center"/>
              <w:rPr>
                <w:sz w:val="20"/>
                <w:szCs w:val="20"/>
              </w:rPr>
            </w:pPr>
            <w:r w:rsidRPr="00C947CC">
              <w:rPr>
                <w:sz w:val="20"/>
                <w:szCs w:val="20"/>
              </w:rPr>
              <w:t>2</w:t>
            </w:r>
          </w:p>
        </w:tc>
      </w:tr>
      <w:tr w:rsidR="009D0D6F" w:rsidRPr="00C947CC" w14:paraId="1C5BF781" w14:textId="77777777" w:rsidTr="00045366">
        <w:trPr>
          <w:trHeight w:val="20"/>
        </w:trPr>
        <w:tc>
          <w:tcPr>
            <w:tcW w:w="5929" w:type="dxa"/>
            <w:shd w:val="clear" w:color="auto" w:fill="E2EFD9" w:themeFill="accent6" w:themeFillTint="33"/>
          </w:tcPr>
          <w:p w14:paraId="0000092B" w14:textId="77777777" w:rsidR="009D0D6F" w:rsidRPr="00C947CC" w:rsidRDefault="0094762E" w:rsidP="00EC1A14">
            <w:pPr>
              <w:jc w:val="center"/>
              <w:rPr>
                <w:b/>
                <w:sz w:val="20"/>
                <w:szCs w:val="20"/>
              </w:rPr>
            </w:pPr>
            <w:r w:rsidRPr="00C947CC">
              <w:rPr>
                <w:b/>
                <w:sz w:val="20"/>
                <w:szCs w:val="20"/>
              </w:rPr>
              <w:t>Total</w:t>
            </w:r>
          </w:p>
        </w:tc>
        <w:tc>
          <w:tcPr>
            <w:tcW w:w="1870" w:type="dxa"/>
            <w:shd w:val="clear" w:color="auto" w:fill="E2EFD9" w:themeFill="accent6" w:themeFillTint="33"/>
            <w:vAlign w:val="center"/>
          </w:tcPr>
          <w:p w14:paraId="0000092C" w14:textId="77777777" w:rsidR="009D0D6F" w:rsidRPr="00C947CC" w:rsidRDefault="0094762E" w:rsidP="00EC1A14">
            <w:pPr>
              <w:jc w:val="center"/>
              <w:rPr>
                <w:b/>
                <w:sz w:val="20"/>
                <w:szCs w:val="20"/>
              </w:rPr>
            </w:pPr>
            <w:r w:rsidRPr="00C947CC">
              <w:rPr>
                <w:b/>
                <w:sz w:val="20"/>
                <w:szCs w:val="20"/>
              </w:rPr>
              <w:t>356</w:t>
            </w:r>
          </w:p>
        </w:tc>
      </w:tr>
    </w:tbl>
    <w:p w14:paraId="06967FE9" w14:textId="27A747A6" w:rsidR="00913F5E" w:rsidRPr="00F4762F" w:rsidRDefault="0094762E" w:rsidP="008B214D">
      <w:pPr>
        <w:jc w:val="both"/>
        <w:rPr>
          <w:sz w:val="18"/>
          <w:szCs w:val="18"/>
        </w:rPr>
      </w:pPr>
      <w:r w:rsidRPr="00F4762F">
        <w:rPr>
          <w:sz w:val="18"/>
          <w:szCs w:val="18"/>
        </w:rPr>
        <w:t xml:space="preserve">Fuente: Declaratorias de Expresiones del Patrimonio Cultural Inmaterial como Patrimonio Cultural de la Nación - Ministerio de Cultura. Elaboración: Ministerio de Cultura - DGPI. </w:t>
      </w:r>
    </w:p>
    <w:p w14:paraId="0BB4D8CC" w14:textId="77777777" w:rsidR="00EC1A14" w:rsidRDefault="00EC1A14" w:rsidP="00F4762F">
      <w:pPr>
        <w:pStyle w:val="Descripcin"/>
      </w:pPr>
      <w:bookmarkStart w:id="263" w:name="_heading=h.2lwamvv" w:colFirst="0" w:colLast="0"/>
      <w:bookmarkStart w:id="264" w:name="_Toc143202954"/>
      <w:bookmarkEnd w:id="263"/>
    </w:p>
    <w:p w14:paraId="20F239F7" w14:textId="77777777" w:rsidR="00EC1A14" w:rsidRDefault="00EC1A14" w:rsidP="00F4762F">
      <w:pPr>
        <w:pStyle w:val="Descripcin"/>
      </w:pPr>
    </w:p>
    <w:p w14:paraId="685AC8DB" w14:textId="77777777" w:rsidR="00EC1A14" w:rsidRDefault="00EC1A14" w:rsidP="00F4762F">
      <w:pPr>
        <w:pStyle w:val="Descripcin"/>
      </w:pPr>
    </w:p>
    <w:p w14:paraId="7F8B3CA8" w14:textId="77777777" w:rsidR="00EC1A14" w:rsidRDefault="00EC1A14" w:rsidP="00F4762F">
      <w:pPr>
        <w:pStyle w:val="Descripcin"/>
      </w:pPr>
    </w:p>
    <w:p w14:paraId="0000092E" w14:textId="120FB5F4" w:rsidR="009D0D6F" w:rsidRPr="00C947CC" w:rsidRDefault="00F4762F" w:rsidP="00F4762F">
      <w:pPr>
        <w:pStyle w:val="Descripcin"/>
        <w:rPr>
          <w:b w:val="0"/>
          <w:i/>
          <w:sz w:val="20"/>
          <w:szCs w:val="20"/>
        </w:rPr>
      </w:pPr>
      <w:r>
        <w:t xml:space="preserve">Gráfico </w:t>
      </w:r>
      <w:r w:rsidR="00000000">
        <w:fldChar w:fldCharType="begin"/>
      </w:r>
      <w:r w:rsidR="00000000">
        <w:instrText xml:space="preserve"> SEQ Gráfico \* ARABIC </w:instrText>
      </w:r>
      <w:r w:rsidR="00000000">
        <w:fldChar w:fldCharType="separate"/>
      </w:r>
      <w:r w:rsidR="00740F56">
        <w:rPr>
          <w:noProof/>
        </w:rPr>
        <w:t>5</w:t>
      </w:r>
      <w:r w:rsidR="00000000">
        <w:rPr>
          <w:noProof/>
        </w:rPr>
        <w:fldChar w:fldCharType="end"/>
      </w:r>
      <w:r w:rsidRPr="00C947CC">
        <w:rPr>
          <w:sz w:val="20"/>
          <w:szCs w:val="20"/>
        </w:rPr>
        <w:t>. Ámbitos y clasificación de las manifestaciones del Patrimonio Cultural Inmaterial</w:t>
      </w:r>
      <w:bookmarkEnd w:id="264"/>
    </w:p>
    <w:p w14:paraId="0000092F" w14:textId="1529082C" w:rsidR="009D0D6F" w:rsidRPr="00C947CC" w:rsidRDefault="00F2061A">
      <w:pPr>
        <w:jc w:val="both"/>
        <w:rPr>
          <w:sz w:val="20"/>
          <w:szCs w:val="20"/>
        </w:rPr>
      </w:pPr>
      <w:r>
        <w:rPr>
          <w:noProof/>
        </w:rPr>
        <w:drawing>
          <wp:inline distT="0" distB="0" distL="0" distR="0" wp14:anchorId="622B3628" wp14:editId="35F88731">
            <wp:extent cx="5400040" cy="3924935"/>
            <wp:effectExtent l="0" t="0" r="10160" b="18415"/>
            <wp:docPr id="578225785" name="Gráfico 1">
              <a:extLst xmlns:a="http://schemas.openxmlformats.org/drawingml/2006/main">
                <a:ext uri="{FF2B5EF4-FFF2-40B4-BE49-F238E27FC236}">
                  <a16:creationId xmlns:a16="http://schemas.microsoft.com/office/drawing/2014/main" id="{E2C337FE-465E-98B9-0AF7-17C2F1B9A9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0000930" w14:textId="77777777" w:rsidR="009D0D6F" w:rsidRPr="00F4762F" w:rsidRDefault="0094762E">
      <w:pPr>
        <w:spacing w:before="200"/>
        <w:jc w:val="both"/>
        <w:rPr>
          <w:sz w:val="18"/>
          <w:szCs w:val="18"/>
        </w:rPr>
      </w:pPr>
      <w:r w:rsidRPr="00F4762F">
        <w:rPr>
          <w:sz w:val="18"/>
          <w:szCs w:val="18"/>
        </w:rPr>
        <w:t xml:space="preserve">Fuente: Declaratorias de Expresiones del Patrimonio Cultural Inmaterial como Patrimonio Cultural de la Nación - Ministerio de Cultura. Elaboración: Ministerio de Cultura - DGPI. </w:t>
      </w:r>
    </w:p>
    <w:p w14:paraId="0E9B4014" w14:textId="77777777" w:rsidR="008F4A76" w:rsidRPr="00A8022B" w:rsidRDefault="008F4A76" w:rsidP="008F4A76">
      <w:pPr>
        <w:jc w:val="both"/>
      </w:pPr>
      <w:r>
        <w:t>El número de declaratorias de patrimonio inmaterial ha ido en aumento, pues hacia el año 2016 se contaba con 194 declaratorias de patrimonio inmaterial. Al 2023 se cuenta con 356; es decir, a lo largo de 7 años ha habido un incremento de casi 83% de declaratorias de patrimonio cultural inmaterial. Asimismo, a la fecha existen 21 declaraciones de “Obras de Gran Maestro” otorgadas a la obra musical, alfarera y fotográfica y literaria de particulares.</w:t>
      </w:r>
    </w:p>
    <w:p w14:paraId="00000932" w14:textId="4D85882C" w:rsidR="009D0D6F" w:rsidRPr="00C947CC" w:rsidRDefault="00F4762F" w:rsidP="00F4762F">
      <w:pPr>
        <w:pStyle w:val="Descripcin"/>
        <w:rPr>
          <w:b w:val="0"/>
          <w:sz w:val="20"/>
          <w:szCs w:val="20"/>
        </w:rPr>
      </w:pPr>
      <w:bookmarkStart w:id="265" w:name="_Toc143202955"/>
      <w:r>
        <w:t xml:space="preserve">Gráfico </w:t>
      </w:r>
      <w:r w:rsidR="00000000">
        <w:fldChar w:fldCharType="begin"/>
      </w:r>
      <w:r w:rsidR="00000000">
        <w:instrText xml:space="preserve"> SEQ Gráfico \* ARABIC </w:instrText>
      </w:r>
      <w:r w:rsidR="00000000">
        <w:fldChar w:fldCharType="separate"/>
      </w:r>
      <w:r w:rsidR="00740F56">
        <w:rPr>
          <w:noProof/>
        </w:rPr>
        <w:t>6</w:t>
      </w:r>
      <w:r w:rsidR="00000000">
        <w:rPr>
          <w:noProof/>
        </w:rPr>
        <w:fldChar w:fldCharType="end"/>
      </w:r>
      <w:r w:rsidRPr="00C947CC">
        <w:rPr>
          <w:sz w:val="20"/>
          <w:szCs w:val="20"/>
        </w:rPr>
        <w:t>. Incremento de declaratorias de Patrimonio Inmaterial a lo largo de 7 años</w:t>
      </w:r>
      <w:r w:rsidR="00F2061A">
        <w:rPr>
          <w:sz w:val="20"/>
          <w:szCs w:val="20"/>
        </w:rPr>
        <w:t xml:space="preserve"> (Número)</w:t>
      </w:r>
      <w:bookmarkEnd w:id="265"/>
    </w:p>
    <w:p w14:paraId="00000935" w14:textId="419F7793" w:rsidR="009D0D6F" w:rsidRPr="00C947CC" w:rsidRDefault="00F2061A" w:rsidP="00F2061A">
      <w:pPr>
        <w:widowControl w:val="0"/>
        <w:spacing w:after="0" w:line="240" w:lineRule="auto"/>
        <w:ind w:right="43"/>
        <w:jc w:val="center"/>
        <w:rPr>
          <w:sz w:val="20"/>
          <w:szCs w:val="20"/>
        </w:rPr>
      </w:pPr>
      <w:r>
        <w:rPr>
          <w:noProof/>
        </w:rPr>
        <w:drawing>
          <wp:inline distT="0" distB="0" distL="0" distR="0" wp14:anchorId="1DBB24C9" wp14:editId="0C34AB74">
            <wp:extent cx="3799840" cy="2270760"/>
            <wp:effectExtent l="0" t="0" r="10160" b="15240"/>
            <wp:docPr id="980356241" name="Gráfico 1">
              <a:extLst xmlns:a="http://schemas.openxmlformats.org/drawingml/2006/main">
                <a:ext uri="{FF2B5EF4-FFF2-40B4-BE49-F238E27FC236}">
                  <a16:creationId xmlns:a16="http://schemas.microsoft.com/office/drawing/2014/main" id="{0245C2A5-5D8E-AF25-12D0-40E959FC20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0000940" w14:textId="7919DF72" w:rsidR="009D0D6F" w:rsidRPr="00C947CC" w:rsidRDefault="0094762E">
      <w:pPr>
        <w:jc w:val="both"/>
        <w:rPr>
          <w:sz w:val="20"/>
          <w:szCs w:val="20"/>
        </w:rPr>
      </w:pPr>
      <w:bookmarkStart w:id="266" w:name="_heading=h.111kx3o" w:colFirst="0" w:colLast="0"/>
      <w:bookmarkEnd w:id="266"/>
      <w:r w:rsidRPr="00F4762F">
        <w:rPr>
          <w:sz w:val="18"/>
          <w:szCs w:val="18"/>
        </w:rPr>
        <w:t>Fuente: Declaratorias de Expresiones del Patrimonio Cultural Inmaterial como Patrimonio Cultural de la Nación - Ministerio de Cultura. Elaboración: Ministerio de Cultura - DGPI</w:t>
      </w:r>
      <w:r w:rsidRPr="00C947CC">
        <w:rPr>
          <w:sz w:val="20"/>
          <w:szCs w:val="20"/>
        </w:rPr>
        <w:t xml:space="preserve">. </w:t>
      </w:r>
    </w:p>
    <w:p w14:paraId="2789A390" w14:textId="49C08073" w:rsidR="008F4A76" w:rsidRDefault="008F4A76" w:rsidP="008F4A76">
      <w:pPr>
        <w:jc w:val="both"/>
      </w:pPr>
      <w:bookmarkStart w:id="267" w:name="_heading=h.3l18frh" w:colFirst="0" w:colLast="0"/>
      <w:bookmarkEnd w:id="267"/>
      <w:r>
        <w:t xml:space="preserve">Vale la pena resaltar que la Dirección de Patrimonio Inmaterial (DPI) indica </w:t>
      </w:r>
      <w:r w:rsidR="002870CF">
        <w:t>que,</w:t>
      </w:r>
      <w:r>
        <w:t xml:space="preserve"> del total de declaratorias, 15 pertenecen a los pueblos </w:t>
      </w:r>
      <w:proofErr w:type="spellStart"/>
      <w:r>
        <w:t>Kandozi</w:t>
      </w:r>
      <w:proofErr w:type="spellEnd"/>
      <w:r>
        <w:t xml:space="preserve">, </w:t>
      </w:r>
      <w:proofErr w:type="spellStart"/>
      <w:r>
        <w:t>Kichwa</w:t>
      </w:r>
      <w:proofErr w:type="spellEnd"/>
      <w:r>
        <w:t xml:space="preserve">, </w:t>
      </w:r>
      <w:proofErr w:type="spellStart"/>
      <w:r>
        <w:t>Huni</w:t>
      </w:r>
      <w:proofErr w:type="spellEnd"/>
      <w:r>
        <w:t xml:space="preserve"> </w:t>
      </w:r>
      <w:proofErr w:type="spellStart"/>
      <w:r>
        <w:t>Kuin</w:t>
      </w:r>
      <w:proofErr w:type="spellEnd"/>
      <w:r>
        <w:t xml:space="preserve">, </w:t>
      </w:r>
      <w:proofErr w:type="spellStart"/>
      <w:r>
        <w:t>Urarina</w:t>
      </w:r>
      <w:proofErr w:type="spellEnd"/>
      <w:r>
        <w:t xml:space="preserve">, </w:t>
      </w:r>
      <w:proofErr w:type="spellStart"/>
      <w:r>
        <w:t>Yine</w:t>
      </w:r>
      <w:proofErr w:type="spellEnd"/>
      <w:r>
        <w:t xml:space="preserve">, Ese </w:t>
      </w:r>
      <w:proofErr w:type="spellStart"/>
      <w:r>
        <w:t>Eja</w:t>
      </w:r>
      <w:proofErr w:type="spellEnd"/>
      <w:r>
        <w:t xml:space="preserve">, Ticuna, </w:t>
      </w:r>
      <w:proofErr w:type="spellStart"/>
      <w:r>
        <w:t>Awajun</w:t>
      </w:r>
      <w:proofErr w:type="spellEnd"/>
      <w:r>
        <w:t xml:space="preserve">, </w:t>
      </w:r>
      <w:proofErr w:type="spellStart"/>
      <w:r>
        <w:t>Shiwilu</w:t>
      </w:r>
      <w:proofErr w:type="spellEnd"/>
      <w:r>
        <w:t>, Shipibo-</w:t>
      </w:r>
      <w:proofErr w:type="spellStart"/>
      <w:r>
        <w:t>Conibo</w:t>
      </w:r>
      <w:proofErr w:type="spellEnd"/>
      <w:r>
        <w:t xml:space="preserve"> y </w:t>
      </w:r>
      <w:proofErr w:type="spellStart"/>
      <w:r>
        <w:t>Harakbut</w:t>
      </w:r>
      <w:proofErr w:type="spellEnd"/>
      <w:r>
        <w:t xml:space="preserve"> y en líneas generales, se identifica un total de 55 expresiones del PCI pertenecientes a </w:t>
      </w:r>
      <w:r w:rsidR="00E9337A">
        <w:t xml:space="preserve">Pueblos Indígenas u Originarios </w:t>
      </w:r>
      <w:r>
        <w:t>(DPI-</w:t>
      </w:r>
      <w:r>
        <w:rPr>
          <w:highlight w:val="white"/>
        </w:rPr>
        <w:t>Ministerio de Cultura</w:t>
      </w:r>
      <w:r>
        <w:t>, 2023).</w:t>
      </w:r>
    </w:p>
    <w:p w14:paraId="66548621" w14:textId="77777777" w:rsidR="008F4A76" w:rsidRDefault="008F4A76" w:rsidP="008F4A76">
      <w:pPr>
        <w:jc w:val="both"/>
      </w:pPr>
      <w:r>
        <w:t xml:space="preserve">Por último, existe la figura de “Personalidad Meritoria de la Cultura”, otorgado también desde el Ministerio de cultura; sin embargo, no se cuenta con un listado sistematizado de esta distinción. </w:t>
      </w:r>
    </w:p>
    <w:p w14:paraId="00000943" w14:textId="71602F72" w:rsidR="009D0D6F" w:rsidRPr="00F4762F" w:rsidRDefault="00F4762F" w:rsidP="00F4762F">
      <w:pPr>
        <w:pStyle w:val="Descripcin"/>
        <w:rPr>
          <w:b w:val="0"/>
          <w:i/>
        </w:rPr>
      </w:pPr>
      <w:bookmarkStart w:id="268" w:name="_Toc143624341"/>
      <w:r>
        <w:t xml:space="preserve">Tabla </w:t>
      </w:r>
      <w:r w:rsidR="00000000">
        <w:fldChar w:fldCharType="begin"/>
      </w:r>
      <w:r w:rsidR="00000000">
        <w:instrText xml:space="preserve"> SEQ Tabla \* ARABIC </w:instrText>
      </w:r>
      <w:r w:rsidR="00000000">
        <w:fldChar w:fldCharType="separate"/>
      </w:r>
      <w:r w:rsidR="00740F56">
        <w:rPr>
          <w:noProof/>
        </w:rPr>
        <w:t>17</w:t>
      </w:r>
      <w:r w:rsidR="00000000">
        <w:rPr>
          <w:noProof/>
        </w:rPr>
        <w:fldChar w:fldCharType="end"/>
      </w:r>
      <w:r w:rsidRPr="00F4762F">
        <w:t>. Reconocimientos de Personalidad Meritoria de la Cultura, 2023</w:t>
      </w:r>
      <w:bookmarkEnd w:id="268"/>
    </w:p>
    <w:tbl>
      <w:tblPr>
        <w:tblStyle w:val="af0"/>
        <w:tblW w:w="4136"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740"/>
        <w:gridCol w:w="3396"/>
      </w:tblGrid>
      <w:tr w:rsidR="009D0D6F" w:rsidRPr="00C947CC" w14:paraId="178D57C0" w14:textId="77777777" w:rsidTr="00045366">
        <w:trPr>
          <w:trHeight w:val="20"/>
          <w:jc w:val="center"/>
        </w:trPr>
        <w:tc>
          <w:tcPr>
            <w:tcW w:w="740" w:type="dxa"/>
            <w:shd w:val="clear" w:color="auto" w:fill="006666"/>
            <w:vAlign w:val="bottom"/>
          </w:tcPr>
          <w:p w14:paraId="00000944" w14:textId="77777777" w:rsidR="009D0D6F" w:rsidRPr="00C947CC" w:rsidRDefault="0094762E" w:rsidP="00EC1A14">
            <w:pPr>
              <w:jc w:val="center"/>
              <w:rPr>
                <w:b/>
                <w:color w:val="FFFFFF"/>
                <w:sz w:val="20"/>
                <w:szCs w:val="20"/>
              </w:rPr>
            </w:pPr>
            <w:r w:rsidRPr="00C947CC">
              <w:rPr>
                <w:b/>
                <w:color w:val="FFFFFF"/>
                <w:sz w:val="20"/>
                <w:szCs w:val="20"/>
              </w:rPr>
              <w:t>Año</w:t>
            </w:r>
          </w:p>
        </w:tc>
        <w:tc>
          <w:tcPr>
            <w:tcW w:w="3396" w:type="dxa"/>
            <w:shd w:val="clear" w:color="auto" w:fill="006666"/>
            <w:vAlign w:val="bottom"/>
          </w:tcPr>
          <w:p w14:paraId="00000945" w14:textId="77777777" w:rsidR="009D0D6F" w:rsidRPr="00C947CC" w:rsidRDefault="0094762E" w:rsidP="00EC1A14">
            <w:pPr>
              <w:jc w:val="center"/>
              <w:rPr>
                <w:b/>
                <w:color w:val="FFFFFF"/>
                <w:sz w:val="20"/>
                <w:szCs w:val="20"/>
              </w:rPr>
            </w:pPr>
            <w:r w:rsidRPr="00C947CC">
              <w:rPr>
                <w:b/>
                <w:color w:val="FFFFFF"/>
                <w:sz w:val="20"/>
                <w:szCs w:val="20"/>
              </w:rPr>
              <w:t>Cantidad de reconocimientos de Personalidad Meritoria de la Cultura</w:t>
            </w:r>
          </w:p>
        </w:tc>
      </w:tr>
      <w:tr w:rsidR="009D0D6F" w:rsidRPr="00C947CC" w14:paraId="246C1701" w14:textId="77777777" w:rsidTr="00045366">
        <w:trPr>
          <w:trHeight w:val="20"/>
          <w:jc w:val="center"/>
        </w:trPr>
        <w:tc>
          <w:tcPr>
            <w:tcW w:w="740" w:type="dxa"/>
            <w:shd w:val="clear" w:color="auto" w:fill="E2EFD9" w:themeFill="accent6" w:themeFillTint="33"/>
            <w:vAlign w:val="bottom"/>
          </w:tcPr>
          <w:p w14:paraId="00000946" w14:textId="77777777" w:rsidR="009D0D6F" w:rsidRPr="00C947CC" w:rsidRDefault="0094762E" w:rsidP="00EC1A14">
            <w:pPr>
              <w:rPr>
                <w:sz w:val="20"/>
                <w:szCs w:val="20"/>
              </w:rPr>
            </w:pPr>
            <w:r w:rsidRPr="00C947CC">
              <w:rPr>
                <w:sz w:val="20"/>
                <w:szCs w:val="20"/>
              </w:rPr>
              <w:t>2007</w:t>
            </w:r>
          </w:p>
        </w:tc>
        <w:tc>
          <w:tcPr>
            <w:tcW w:w="3396" w:type="dxa"/>
            <w:shd w:val="clear" w:color="auto" w:fill="auto"/>
            <w:vAlign w:val="bottom"/>
          </w:tcPr>
          <w:p w14:paraId="00000947" w14:textId="77777777" w:rsidR="009D0D6F" w:rsidRPr="00C947CC" w:rsidRDefault="0094762E" w:rsidP="00EC1A14">
            <w:pPr>
              <w:jc w:val="center"/>
              <w:rPr>
                <w:sz w:val="20"/>
                <w:szCs w:val="20"/>
              </w:rPr>
            </w:pPr>
            <w:r w:rsidRPr="00C947CC">
              <w:rPr>
                <w:sz w:val="20"/>
                <w:szCs w:val="20"/>
              </w:rPr>
              <w:t>1</w:t>
            </w:r>
          </w:p>
        </w:tc>
      </w:tr>
      <w:tr w:rsidR="009D0D6F" w:rsidRPr="00C947CC" w14:paraId="61BB38F5" w14:textId="77777777" w:rsidTr="00045366">
        <w:trPr>
          <w:trHeight w:val="20"/>
          <w:jc w:val="center"/>
        </w:trPr>
        <w:tc>
          <w:tcPr>
            <w:tcW w:w="740" w:type="dxa"/>
            <w:shd w:val="clear" w:color="auto" w:fill="E2EFD9" w:themeFill="accent6" w:themeFillTint="33"/>
            <w:vAlign w:val="bottom"/>
          </w:tcPr>
          <w:p w14:paraId="00000948" w14:textId="77777777" w:rsidR="009D0D6F" w:rsidRPr="00C947CC" w:rsidRDefault="0094762E" w:rsidP="00EC1A14">
            <w:pPr>
              <w:rPr>
                <w:sz w:val="20"/>
                <w:szCs w:val="20"/>
              </w:rPr>
            </w:pPr>
            <w:r w:rsidRPr="00C947CC">
              <w:rPr>
                <w:sz w:val="20"/>
                <w:szCs w:val="20"/>
              </w:rPr>
              <w:t>2008</w:t>
            </w:r>
          </w:p>
        </w:tc>
        <w:tc>
          <w:tcPr>
            <w:tcW w:w="3396" w:type="dxa"/>
            <w:shd w:val="clear" w:color="auto" w:fill="auto"/>
            <w:vAlign w:val="bottom"/>
          </w:tcPr>
          <w:p w14:paraId="00000949" w14:textId="77777777" w:rsidR="009D0D6F" w:rsidRPr="00C947CC" w:rsidRDefault="0094762E" w:rsidP="00EC1A14">
            <w:pPr>
              <w:jc w:val="center"/>
              <w:rPr>
                <w:sz w:val="20"/>
                <w:szCs w:val="20"/>
              </w:rPr>
            </w:pPr>
            <w:r w:rsidRPr="00C947CC">
              <w:rPr>
                <w:sz w:val="20"/>
                <w:szCs w:val="20"/>
              </w:rPr>
              <w:t>9</w:t>
            </w:r>
          </w:p>
        </w:tc>
      </w:tr>
      <w:tr w:rsidR="009D0D6F" w:rsidRPr="00C947CC" w14:paraId="668506AA" w14:textId="77777777" w:rsidTr="00045366">
        <w:trPr>
          <w:trHeight w:val="20"/>
          <w:jc w:val="center"/>
        </w:trPr>
        <w:tc>
          <w:tcPr>
            <w:tcW w:w="740" w:type="dxa"/>
            <w:shd w:val="clear" w:color="auto" w:fill="E2EFD9" w:themeFill="accent6" w:themeFillTint="33"/>
            <w:vAlign w:val="bottom"/>
          </w:tcPr>
          <w:p w14:paraId="0000094A" w14:textId="77777777" w:rsidR="009D0D6F" w:rsidRPr="00C947CC" w:rsidRDefault="0094762E" w:rsidP="00EC1A14">
            <w:pPr>
              <w:rPr>
                <w:sz w:val="20"/>
                <w:szCs w:val="20"/>
              </w:rPr>
            </w:pPr>
            <w:r w:rsidRPr="00C947CC">
              <w:rPr>
                <w:sz w:val="20"/>
                <w:szCs w:val="20"/>
              </w:rPr>
              <w:t>2009</w:t>
            </w:r>
          </w:p>
        </w:tc>
        <w:tc>
          <w:tcPr>
            <w:tcW w:w="3396" w:type="dxa"/>
            <w:shd w:val="clear" w:color="auto" w:fill="auto"/>
            <w:vAlign w:val="bottom"/>
          </w:tcPr>
          <w:p w14:paraId="0000094B" w14:textId="77777777" w:rsidR="009D0D6F" w:rsidRPr="00C947CC" w:rsidRDefault="0094762E" w:rsidP="00EC1A14">
            <w:pPr>
              <w:jc w:val="center"/>
              <w:rPr>
                <w:sz w:val="20"/>
                <w:szCs w:val="20"/>
              </w:rPr>
            </w:pPr>
            <w:r w:rsidRPr="00C947CC">
              <w:rPr>
                <w:sz w:val="20"/>
                <w:szCs w:val="20"/>
              </w:rPr>
              <w:t>11</w:t>
            </w:r>
          </w:p>
        </w:tc>
      </w:tr>
      <w:tr w:rsidR="009D0D6F" w:rsidRPr="00C947CC" w14:paraId="185D84AC" w14:textId="77777777" w:rsidTr="00045366">
        <w:trPr>
          <w:trHeight w:val="20"/>
          <w:jc w:val="center"/>
        </w:trPr>
        <w:tc>
          <w:tcPr>
            <w:tcW w:w="740" w:type="dxa"/>
            <w:shd w:val="clear" w:color="auto" w:fill="E2EFD9" w:themeFill="accent6" w:themeFillTint="33"/>
            <w:vAlign w:val="bottom"/>
          </w:tcPr>
          <w:p w14:paraId="0000094C" w14:textId="77777777" w:rsidR="009D0D6F" w:rsidRPr="00C947CC" w:rsidRDefault="0094762E" w:rsidP="00EC1A14">
            <w:pPr>
              <w:rPr>
                <w:sz w:val="20"/>
                <w:szCs w:val="20"/>
              </w:rPr>
            </w:pPr>
            <w:r w:rsidRPr="00C947CC">
              <w:rPr>
                <w:sz w:val="20"/>
                <w:szCs w:val="20"/>
              </w:rPr>
              <w:t>2010</w:t>
            </w:r>
          </w:p>
        </w:tc>
        <w:tc>
          <w:tcPr>
            <w:tcW w:w="3396" w:type="dxa"/>
            <w:shd w:val="clear" w:color="auto" w:fill="auto"/>
            <w:vAlign w:val="bottom"/>
          </w:tcPr>
          <w:p w14:paraId="0000094D" w14:textId="77777777" w:rsidR="009D0D6F" w:rsidRPr="00C947CC" w:rsidRDefault="0094762E" w:rsidP="00EC1A14">
            <w:pPr>
              <w:jc w:val="center"/>
              <w:rPr>
                <w:sz w:val="20"/>
                <w:szCs w:val="20"/>
              </w:rPr>
            </w:pPr>
            <w:r w:rsidRPr="00C947CC">
              <w:rPr>
                <w:sz w:val="20"/>
                <w:szCs w:val="20"/>
              </w:rPr>
              <w:t>13</w:t>
            </w:r>
          </w:p>
        </w:tc>
      </w:tr>
      <w:tr w:rsidR="009D0D6F" w:rsidRPr="00C947CC" w14:paraId="56B776F3" w14:textId="77777777" w:rsidTr="00045366">
        <w:trPr>
          <w:trHeight w:val="20"/>
          <w:jc w:val="center"/>
        </w:trPr>
        <w:tc>
          <w:tcPr>
            <w:tcW w:w="740" w:type="dxa"/>
            <w:shd w:val="clear" w:color="auto" w:fill="E2EFD9" w:themeFill="accent6" w:themeFillTint="33"/>
            <w:vAlign w:val="bottom"/>
          </w:tcPr>
          <w:p w14:paraId="0000094E" w14:textId="77777777" w:rsidR="009D0D6F" w:rsidRPr="00C947CC" w:rsidRDefault="0094762E" w:rsidP="00EC1A14">
            <w:pPr>
              <w:rPr>
                <w:sz w:val="20"/>
                <w:szCs w:val="20"/>
              </w:rPr>
            </w:pPr>
            <w:r w:rsidRPr="00C947CC">
              <w:rPr>
                <w:sz w:val="20"/>
                <w:szCs w:val="20"/>
              </w:rPr>
              <w:t>2011</w:t>
            </w:r>
          </w:p>
        </w:tc>
        <w:tc>
          <w:tcPr>
            <w:tcW w:w="3396" w:type="dxa"/>
            <w:shd w:val="clear" w:color="auto" w:fill="auto"/>
            <w:vAlign w:val="bottom"/>
          </w:tcPr>
          <w:p w14:paraId="0000094F" w14:textId="77777777" w:rsidR="009D0D6F" w:rsidRPr="00C947CC" w:rsidRDefault="0094762E" w:rsidP="00EC1A14">
            <w:pPr>
              <w:jc w:val="center"/>
              <w:rPr>
                <w:sz w:val="20"/>
                <w:szCs w:val="20"/>
              </w:rPr>
            </w:pPr>
            <w:r w:rsidRPr="00C947CC">
              <w:rPr>
                <w:sz w:val="20"/>
                <w:szCs w:val="20"/>
              </w:rPr>
              <w:t>26</w:t>
            </w:r>
          </w:p>
        </w:tc>
      </w:tr>
      <w:tr w:rsidR="009D0D6F" w:rsidRPr="00C947CC" w14:paraId="575B3885" w14:textId="77777777" w:rsidTr="00045366">
        <w:trPr>
          <w:trHeight w:val="20"/>
          <w:jc w:val="center"/>
        </w:trPr>
        <w:tc>
          <w:tcPr>
            <w:tcW w:w="740" w:type="dxa"/>
            <w:shd w:val="clear" w:color="auto" w:fill="E2EFD9" w:themeFill="accent6" w:themeFillTint="33"/>
            <w:vAlign w:val="bottom"/>
          </w:tcPr>
          <w:p w14:paraId="00000950" w14:textId="77777777" w:rsidR="009D0D6F" w:rsidRPr="00C947CC" w:rsidRDefault="0094762E" w:rsidP="00EC1A14">
            <w:pPr>
              <w:rPr>
                <w:sz w:val="20"/>
                <w:szCs w:val="20"/>
              </w:rPr>
            </w:pPr>
            <w:r w:rsidRPr="00C947CC">
              <w:rPr>
                <w:sz w:val="20"/>
                <w:szCs w:val="20"/>
              </w:rPr>
              <w:t>2012</w:t>
            </w:r>
          </w:p>
        </w:tc>
        <w:tc>
          <w:tcPr>
            <w:tcW w:w="3396" w:type="dxa"/>
            <w:shd w:val="clear" w:color="auto" w:fill="auto"/>
            <w:vAlign w:val="bottom"/>
          </w:tcPr>
          <w:p w14:paraId="00000951" w14:textId="77777777" w:rsidR="009D0D6F" w:rsidRPr="00C947CC" w:rsidRDefault="0094762E" w:rsidP="00EC1A14">
            <w:pPr>
              <w:jc w:val="center"/>
              <w:rPr>
                <w:sz w:val="20"/>
                <w:szCs w:val="20"/>
              </w:rPr>
            </w:pPr>
            <w:r w:rsidRPr="00C947CC">
              <w:rPr>
                <w:sz w:val="20"/>
                <w:szCs w:val="20"/>
              </w:rPr>
              <w:t>25</w:t>
            </w:r>
          </w:p>
        </w:tc>
      </w:tr>
      <w:tr w:rsidR="009D0D6F" w:rsidRPr="00C947CC" w14:paraId="619423E6" w14:textId="77777777" w:rsidTr="00045366">
        <w:trPr>
          <w:trHeight w:val="20"/>
          <w:jc w:val="center"/>
        </w:trPr>
        <w:tc>
          <w:tcPr>
            <w:tcW w:w="740" w:type="dxa"/>
            <w:shd w:val="clear" w:color="auto" w:fill="E2EFD9" w:themeFill="accent6" w:themeFillTint="33"/>
            <w:vAlign w:val="bottom"/>
          </w:tcPr>
          <w:p w14:paraId="00000952" w14:textId="77777777" w:rsidR="009D0D6F" w:rsidRPr="00C947CC" w:rsidRDefault="0094762E" w:rsidP="00EC1A14">
            <w:pPr>
              <w:rPr>
                <w:sz w:val="20"/>
                <w:szCs w:val="20"/>
              </w:rPr>
            </w:pPr>
            <w:r w:rsidRPr="00C947CC">
              <w:rPr>
                <w:sz w:val="20"/>
                <w:szCs w:val="20"/>
              </w:rPr>
              <w:t>2013</w:t>
            </w:r>
          </w:p>
        </w:tc>
        <w:tc>
          <w:tcPr>
            <w:tcW w:w="3396" w:type="dxa"/>
            <w:shd w:val="clear" w:color="auto" w:fill="auto"/>
            <w:vAlign w:val="bottom"/>
          </w:tcPr>
          <w:p w14:paraId="00000953" w14:textId="77777777" w:rsidR="009D0D6F" w:rsidRPr="00C947CC" w:rsidRDefault="0094762E" w:rsidP="00EC1A14">
            <w:pPr>
              <w:jc w:val="center"/>
              <w:rPr>
                <w:sz w:val="20"/>
                <w:szCs w:val="20"/>
              </w:rPr>
            </w:pPr>
            <w:r w:rsidRPr="00C947CC">
              <w:rPr>
                <w:sz w:val="20"/>
                <w:szCs w:val="20"/>
              </w:rPr>
              <w:t>44</w:t>
            </w:r>
          </w:p>
        </w:tc>
      </w:tr>
      <w:tr w:rsidR="009D0D6F" w:rsidRPr="00C947CC" w14:paraId="0B3229BE" w14:textId="77777777" w:rsidTr="00045366">
        <w:trPr>
          <w:trHeight w:val="20"/>
          <w:jc w:val="center"/>
        </w:trPr>
        <w:tc>
          <w:tcPr>
            <w:tcW w:w="740" w:type="dxa"/>
            <w:shd w:val="clear" w:color="auto" w:fill="E2EFD9" w:themeFill="accent6" w:themeFillTint="33"/>
            <w:vAlign w:val="bottom"/>
          </w:tcPr>
          <w:p w14:paraId="00000954" w14:textId="77777777" w:rsidR="009D0D6F" w:rsidRPr="00C947CC" w:rsidRDefault="0094762E" w:rsidP="00EC1A14">
            <w:pPr>
              <w:rPr>
                <w:sz w:val="20"/>
                <w:szCs w:val="20"/>
              </w:rPr>
            </w:pPr>
            <w:r w:rsidRPr="00C947CC">
              <w:rPr>
                <w:sz w:val="20"/>
                <w:szCs w:val="20"/>
              </w:rPr>
              <w:t>2014</w:t>
            </w:r>
          </w:p>
        </w:tc>
        <w:tc>
          <w:tcPr>
            <w:tcW w:w="3396" w:type="dxa"/>
            <w:shd w:val="clear" w:color="auto" w:fill="auto"/>
            <w:vAlign w:val="bottom"/>
          </w:tcPr>
          <w:p w14:paraId="00000955" w14:textId="77777777" w:rsidR="009D0D6F" w:rsidRPr="00C947CC" w:rsidRDefault="0094762E" w:rsidP="00EC1A14">
            <w:pPr>
              <w:jc w:val="center"/>
              <w:rPr>
                <w:sz w:val="20"/>
                <w:szCs w:val="20"/>
              </w:rPr>
            </w:pPr>
            <w:r w:rsidRPr="00C947CC">
              <w:rPr>
                <w:sz w:val="20"/>
                <w:szCs w:val="20"/>
              </w:rPr>
              <w:t>48</w:t>
            </w:r>
          </w:p>
        </w:tc>
      </w:tr>
      <w:tr w:rsidR="009D0D6F" w:rsidRPr="00C947CC" w14:paraId="1E7802D1" w14:textId="77777777" w:rsidTr="00045366">
        <w:trPr>
          <w:trHeight w:val="20"/>
          <w:jc w:val="center"/>
        </w:trPr>
        <w:tc>
          <w:tcPr>
            <w:tcW w:w="740" w:type="dxa"/>
            <w:shd w:val="clear" w:color="auto" w:fill="E2EFD9" w:themeFill="accent6" w:themeFillTint="33"/>
            <w:vAlign w:val="bottom"/>
          </w:tcPr>
          <w:p w14:paraId="00000956" w14:textId="77777777" w:rsidR="009D0D6F" w:rsidRPr="00C947CC" w:rsidRDefault="0094762E" w:rsidP="00EC1A14">
            <w:pPr>
              <w:rPr>
                <w:sz w:val="20"/>
                <w:szCs w:val="20"/>
              </w:rPr>
            </w:pPr>
            <w:r w:rsidRPr="00C947CC">
              <w:rPr>
                <w:sz w:val="20"/>
                <w:szCs w:val="20"/>
              </w:rPr>
              <w:t>2015</w:t>
            </w:r>
          </w:p>
        </w:tc>
        <w:tc>
          <w:tcPr>
            <w:tcW w:w="3396" w:type="dxa"/>
            <w:shd w:val="clear" w:color="auto" w:fill="auto"/>
            <w:vAlign w:val="bottom"/>
          </w:tcPr>
          <w:p w14:paraId="00000957" w14:textId="77777777" w:rsidR="009D0D6F" w:rsidRPr="00C947CC" w:rsidRDefault="0094762E" w:rsidP="00EC1A14">
            <w:pPr>
              <w:jc w:val="center"/>
              <w:rPr>
                <w:sz w:val="20"/>
                <w:szCs w:val="20"/>
              </w:rPr>
            </w:pPr>
            <w:r w:rsidRPr="00C947CC">
              <w:rPr>
                <w:sz w:val="20"/>
                <w:szCs w:val="20"/>
              </w:rPr>
              <w:t>37</w:t>
            </w:r>
          </w:p>
        </w:tc>
      </w:tr>
      <w:tr w:rsidR="009D0D6F" w:rsidRPr="00C947CC" w14:paraId="7D10C684" w14:textId="77777777" w:rsidTr="00045366">
        <w:trPr>
          <w:trHeight w:val="20"/>
          <w:jc w:val="center"/>
        </w:trPr>
        <w:tc>
          <w:tcPr>
            <w:tcW w:w="740" w:type="dxa"/>
            <w:shd w:val="clear" w:color="auto" w:fill="E2EFD9" w:themeFill="accent6" w:themeFillTint="33"/>
            <w:vAlign w:val="bottom"/>
          </w:tcPr>
          <w:p w14:paraId="00000958" w14:textId="77777777" w:rsidR="009D0D6F" w:rsidRPr="00C947CC" w:rsidRDefault="0094762E" w:rsidP="00EC1A14">
            <w:pPr>
              <w:rPr>
                <w:sz w:val="20"/>
                <w:szCs w:val="20"/>
              </w:rPr>
            </w:pPr>
            <w:r w:rsidRPr="00C947CC">
              <w:rPr>
                <w:sz w:val="20"/>
                <w:szCs w:val="20"/>
              </w:rPr>
              <w:t>2016</w:t>
            </w:r>
          </w:p>
        </w:tc>
        <w:tc>
          <w:tcPr>
            <w:tcW w:w="3396" w:type="dxa"/>
            <w:shd w:val="clear" w:color="auto" w:fill="auto"/>
            <w:vAlign w:val="bottom"/>
          </w:tcPr>
          <w:p w14:paraId="00000959" w14:textId="77777777" w:rsidR="009D0D6F" w:rsidRPr="00C947CC" w:rsidRDefault="0094762E" w:rsidP="00EC1A14">
            <w:pPr>
              <w:jc w:val="center"/>
              <w:rPr>
                <w:sz w:val="20"/>
                <w:szCs w:val="20"/>
              </w:rPr>
            </w:pPr>
            <w:r w:rsidRPr="00C947CC">
              <w:rPr>
                <w:sz w:val="20"/>
                <w:szCs w:val="20"/>
              </w:rPr>
              <w:t>25</w:t>
            </w:r>
          </w:p>
        </w:tc>
      </w:tr>
      <w:tr w:rsidR="009D0D6F" w:rsidRPr="00C947CC" w14:paraId="079CB7CF" w14:textId="77777777" w:rsidTr="00045366">
        <w:trPr>
          <w:trHeight w:val="20"/>
          <w:jc w:val="center"/>
        </w:trPr>
        <w:tc>
          <w:tcPr>
            <w:tcW w:w="740" w:type="dxa"/>
            <w:shd w:val="clear" w:color="auto" w:fill="E2EFD9" w:themeFill="accent6" w:themeFillTint="33"/>
            <w:vAlign w:val="bottom"/>
          </w:tcPr>
          <w:p w14:paraId="0000095A" w14:textId="77777777" w:rsidR="009D0D6F" w:rsidRPr="00C947CC" w:rsidRDefault="0094762E" w:rsidP="00EC1A14">
            <w:pPr>
              <w:rPr>
                <w:sz w:val="20"/>
                <w:szCs w:val="20"/>
              </w:rPr>
            </w:pPr>
            <w:commentRangeStart w:id="269"/>
            <w:r w:rsidRPr="00C947CC">
              <w:rPr>
                <w:sz w:val="20"/>
                <w:szCs w:val="20"/>
              </w:rPr>
              <w:t>2017</w:t>
            </w:r>
            <w:commentRangeEnd w:id="269"/>
            <w:r w:rsidR="00A9062E">
              <w:rPr>
                <w:rStyle w:val="Refdecomentario"/>
                <w:rFonts w:eastAsiaTheme="minorHAnsi"/>
              </w:rPr>
              <w:commentReference w:id="269"/>
            </w:r>
          </w:p>
        </w:tc>
        <w:tc>
          <w:tcPr>
            <w:tcW w:w="3396" w:type="dxa"/>
            <w:shd w:val="clear" w:color="auto" w:fill="auto"/>
            <w:vAlign w:val="bottom"/>
          </w:tcPr>
          <w:p w14:paraId="0000095B" w14:textId="77777777" w:rsidR="009D0D6F" w:rsidRPr="00C947CC" w:rsidRDefault="0094762E" w:rsidP="00EC1A14">
            <w:pPr>
              <w:jc w:val="center"/>
              <w:rPr>
                <w:sz w:val="20"/>
                <w:szCs w:val="20"/>
              </w:rPr>
            </w:pPr>
            <w:r w:rsidRPr="00C947CC">
              <w:rPr>
                <w:sz w:val="20"/>
                <w:szCs w:val="20"/>
              </w:rPr>
              <w:t>37</w:t>
            </w:r>
          </w:p>
        </w:tc>
      </w:tr>
      <w:tr w:rsidR="009D0D6F" w:rsidRPr="00C947CC" w14:paraId="22442B6F" w14:textId="77777777" w:rsidTr="00045366">
        <w:trPr>
          <w:trHeight w:val="20"/>
          <w:jc w:val="center"/>
        </w:trPr>
        <w:tc>
          <w:tcPr>
            <w:tcW w:w="740" w:type="dxa"/>
            <w:shd w:val="clear" w:color="auto" w:fill="E2EFD9" w:themeFill="accent6" w:themeFillTint="33"/>
            <w:vAlign w:val="bottom"/>
          </w:tcPr>
          <w:p w14:paraId="0000095C" w14:textId="77777777" w:rsidR="009D0D6F" w:rsidRPr="00C947CC" w:rsidRDefault="0094762E" w:rsidP="00EC1A14">
            <w:pPr>
              <w:rPr>
                <w:b/>
                <w:sz w:val="20"/>
                <w:szCs w:val="20"/>
              </w:rPr>
            </w:pPr>
            <w:r w:rsidRPr="00C947CC">
              <w:rPr>
                <w:b/>
                <w:sz w:val="20"/>
                <w:szCs w:val="20"/>
              </w:rPr>
              <w:t>TOTAL</w:t>
            </w:r>
          </w:p>
        </w:tc>
        <w:tc>
          <w:tcPr>
            <w:tcW w:w="3396" w:type="dxa"/>
            <w:shd w:val="clear" w:color="auto" w:fill="E2EFD9" w:themeFill="accent6" w:themeFillTint="33"/>
            <w:vAlign w:val="bottom"/>
          </w:tcPr>
          <w:p w14:paraId="0000095D" w14:textId="77777777" w:rsidR="009D0D6F" w:rsidRPr="00C947CC" w:rsidRDefault="0094762E" w:rsidP="00EC1A14">
            <w:pPr>
              <w:jc w:val="center"/>
              <w:rPr>
                <w:b/>
                <w:sz w:val="20"/>
                <w:szCs w:val="20"/>
              </w:rPr>
            </w:pPr>
            <w:r w:rsidRPr="00C947CC">
              <w:rPr>
                <w:b/>
                <w:sz w:val="20"/>
                <w:szCs w:val="20"/>
              </w:rPr>
              <w:t>276</w:t>
            </w:r>
          </w:p>
        </w:tc>
      </w:tr>
    </w:tbl>
    <w:p w14:paraId="0000095E" w14:textId="551D766E" w:rsidR="009D0D6F" w:rsidRPr="00F4762F" w:rsidRDefault="0094762E" w:rsidP="00EC1A14">
      <w:pPr>
        <w:jc w:val="center"/>
        <w:rPr>
          <w:sz w:val="18"/>
          <w:szCs w:val="18"/>
        </w:rPr>
      </w:pPr>
      <w:r w:rsidRPr="00F4762F">
        <w:rPr>
          <w:sz w:val="18"/>
          <w:szCs w:val="18"/>
        </w:rPr>
        <w:t>Fuente: Ministerio de Cultura - DPI</w:t>
      </w:r>
    </w:p>
    <w:p w14:paraId="02A20B6D" w14:textId="77777777" w:rsidR="008F4A76" w:rsidRPr="00D2116D" w:rsidRDefault="008F4A76" w:rsidP="008F4A76">
      <w:pPr>
        <w:jc w:val="both"/>
      </w:pPr>
      <w:r w:rsidRPr="00D2116D">
        <w:t xml:space="preserve">Vale la pena resaltar que existen </w:t>
      </w:r>
      <w:commentRangeStart w:id="270"/>
      <w:r w:rsidRPr="00D2116D">
        <w:t xml:space="preserve">46 reconocimientos dados </w:t>
      </w:r>
      <w:commentRangeEnd w:id="270"/>
      <w:r w:rsidR="002E462F">
        <w:rPr>
          <w:rStyle w:val="Refdecomentario"/>
          <w:rFonts w:eastAsiaTheme="minorHAnsi"/>
        </w:rPr>
        <w:commentReference w:id="270"/>
      </w:r>
      <w:r w:rsidRPr="00D2116D">
        <w:t>el Día del Artesano de los años 2009 al 2017 y 49 el Día del Folklore de los años 2008 al 2017 a portadores y portadoras de la Cultura Patrimonial Inmaterial, con presencia significativa de maestros y maestras provenientes de Pueblos Indígenas u Originarios.</w:t>
      </w:r>
    </w:p>
    <w:p w14:paraId="1D9D0740" w14:textId="77777777" w:rsidR="008F4A76" w:rsidRPr="00D2116D" w:rsidRDefault="008F4A76" w:rsidP="008F4A76">
      <w:pPr>
        <w:jc w:val="both"/>
      </w:pPr>
      <w:r w:rsidRPr="00D2116D">
        <w:t>Perú cuenta con la inscripción</w:t>
      </w:r>
      <w:r w:rsidRPr="00727DCE">
        <w:t xml:space="preserve"> de las prácticas y expresiones culturales del patrimonio inmaterial en las listas de la Convención de la UNESCO. Estas se hicieron entre el 2008 y el 2021, ascendiendo a un total de 13 prácticas y expresiones, aunque una es compartida con Bolivia y Chile</w:t>
      </w:r>
      <w:r w:rsidRPr="00727DCE">
        <w:rPr>
          <w:vertAlign w:val="superscript"/>
        </w:rPr>
        <w:footnoteReference w:id="44"/>
      </w:r>
      <w:r w:rsidRPr="00727DCE">
        <w:t xml:space="preserve"> y otra con Ecuador. Asimismo, entre las 13 expresiones que se encuentran </w:t>
      </w:r>
      <w:r w:rsidRPr="00727DCE">
        <w:rPr>
          <w:color w:val="212121"/>
        </w:rPr>
        <w:t xml:space="preserve">en la Lista Representativa del Patrimonio Cultural Inmaterial de la Humanidad hay algunas relacionadas con los pueblos Quechua, </w:t>
      </w:r>
      <w:proofErr w:type="spellStart"/>
      <w:r w:rsidRPr="00727DCE">
        <w:rPr>
          <w:color w:val="212121"/>
        </w:rPr>
        <w:t>Aymara</w:t>
      </w:r>
      <w:proofErr w:type="spellEnd"/>
      <w:r w:rsidRPr="00727DCE">
        <w:rPr>
          <w:color w:val="212121"/>
        </w:rPr>
        <w:t xml:space="preserve">, </w:t>
      </w:r>
      <w:proofErr w:type="spellStart"/>
      <w:r w:rsidRPr="00727DCE">
        <w:rPr>
          <w:color w:val="212121"/>
        </w:rPr>
        <w:t>Awajún</w:t>
      </w:r>
      <w:proofErr w:type="spellEnd"/>
      <w:r w:rsidRPr="00727DCE">
        <w:rPr>
          <w:color w:val="212121"/>
        </w:rPr>
        <w:t xml:space="preserve">, </w:t>
      </w:r>
      <w:proofErr w:type="spellStart"/>
      <w:r w:rsidRPr="00727DCE">
        <w:rPr>
          <w:color w:val="212121"/>
        </w:rPr>
        <w:t>Zápara</w:t>
      </w:r>
      <w:proofErr w:type="spellEnd"/>
      <w:r w:rsidRPr="00727DCE">
        <w:rPr>
          <w:color w:val="212121"/>
        </w:rPr>
        <w:t xml:space="preserve"> y </w:t>
      </w:r>
      <w:proofErr w:type="spellStart"/>
      <w:r w:rsidRPr="00727DCE">
        <w:rPr>
          <w:color w:val="212121"/>
        </w:rPr>
        <w:t>Harákmbut</w:t>
      </w:r>
      <w:proofErr w:type="spellEnd"/>
      <w:r w:rsidRPr="00727DCE">
        <w:rPr>
          <w:color w:val="212121"/>
        </w:rPr>
        <w:t>.</w:t>
      </w:r>
    </w:p>
    <w:p w14:paraId="2C2BF400" w14:textId="77777777" w:rsidR="008F4A76" w:rsidRPr="00727DCE" w:rsidRDefault="008F4A76" w:rsidP="008F4A76">
      <w:pPr>
        <w:jc w:val="both"/>
        <w:rPr>
          <w:highlight w:val="white"/>
        </w:rPr>
      </w:pPr>
      <w:r w:rsidRPr="00727DCE">
        <w:t xml:space="preserve">Por otro lado, la DPI cuenta con una serie de publicaciones y documentales sobre los conocimientos tradicionales de los pueblos indígenas u originarios que se presentan en forma de repositorio en el Mapa de Patrimonio Cultural Inmaterial Peruano resaltándose la existencia de 20 publicaciones impresas y 80 documentales audiovisuales relacionados a PP. II. OO (DPI - Ministerio de Cultura, 2023). </w:t>
      </w:r>
      <w:r w:rsidRPr="00D2116D">
        <w:t>Ademá</w:t>
      </w:r>
      <w:r>
        <w:t xml:space="preserve">s, esta dirección cuenta con una Estrategia </w:t>
      </w:r>
      <w:r>
        <w:rPr>
          <w:highlight w:val="white"/>
        </w:rPr>
        <w:t>para la Salvaguardia del Arte Tradicional Peruano llamado “</w:t>
      </w:r>
      <w:proofErr w:type="spellStart"/>
      <w:r>
        <w:rPr>
          <w:highlight w:val="white"/>
        </w:rPr>
        <w:t>Ruraq</w:t>
      </w:r>
      <w:proofErr w:type="spellEnd"/>
      <w:r>
        <w:rPr>
          <w:highlight w:val="white"/>
        </w:rPr>
        <w:t xml:space="preserve"> </w:t>
      </w:r>
      <w:proofErr w:type="spellStart"/>
      <w:r>
        <w:rPr>
          <w:highlight w:val="white"/>
        </w:rPr>
        <w:t>Maki</w:t>
      </w:r>
      <w:proofErr w:type="spellEnd"/>
      <w:r>
        <w:rPr>
          <w:highlight w:val="white"/>
        </w:rPr>
        <w:t xml:space="preserve"> – Nuestra herencia hecho a mano”, que en mayo del 2023 se oficializó la</w:t>
      </w:r>
      <w:r w:rsidRPr="00727DCE">
        <w:rPr>
          <w:highlight w:val="white"/>
        </w:rPr>
        <w:t xml:space="preserve"> “Estrategia de Salvaguardia de la Artesanía y Arte Tradicional </w:t>
      </w:r>
      <w:proofErr w:type="spellStart"/>
      <w:r w:rsidRPr="00727DCE">
        <w:rPr>
          <w:highlight w:val="white"/>
        </w:rPr>
        <w:t>Ruraq</w:t>
      </w:r>
      <w:proofErr w:type="spellEnd"/>
      <w:r w:rsidRPr="00727DCE">
        <w:rPr>
          <w:highlight w:val="white"/>
        </w:rPr>
        <w:t xml:space="preserve"> </w:t>
      </w:r>
      <w:proofErr w:type="spellStart"/>
      <w:r w:rsidRPr="00727DCE">
        <w:rPr>
          <w:highlight w:val="white"/>
        </w:rPr>
        <w:t>Maki</w:t>
      </w:r>
      <w:proofErr w:type="spellEnd"/>
      <w:r w:rsidRPr="00727DCE">
        <w:rPr>
          <w:highlight w:val="white"/>
        </w:rPr>
        <w:t xml:space="preserve"> Nuestra Herencia Hecha a Mano" que tiene como objetivo la salvaguardia del Patrimonio Cultural Inmaterial en el ámbito del arte y artesanía tradicional, con la participación activa y descentralizada de colectivos artesanales, incluyendo a los pueblos indígenas u originarios y pueblo afroperuano, fortaleciendo sus capacidades de gestión, práctica y transmisión, y promocionando la diversidad cultural a la ciudadanía en general.</w:t>
      </w:r>
    </w:p>
    <w:p w14:paraId="533B92D2" w14:textId="57746C6B" w:rsidR="008F4A76" w:rsidRDefault="008F4A76">
      <w:pPr>
        <w:jc w:val="both"/>
        <w:rPr>
          <w:highlight w:val="white"/>
        </w:rPr>
      </w:pPr>
      <w:r>
        <w:rPr>
          <w:highlight w:val="white"/>
        </w:rPr>
        <w:t>Cabe señalar que “</w:t>
      </w:r>
      <w:proofErr w:type="spellStart"/>
      <w:r>
        <w:rPr>
          <w:highlight w:val="white"/>
        </w:rPr>
        <w:t>Ruraq</w:t>
      </w:r>
      <w:proofErr w:type="spellEnd"/>
      <w:r>
        <w:rPr>
          <w:highlight w:val="white"/>
        </w:rPr>
        <w:t xml:space="preserve"> </w:t>
      </w:r>
      <w:proofErr w:type="spellStart"/>
      <w:r>
        <w:rPr>
          <w:highlight w:val="white"/>
        </w:rPr>
        <w:t>Maki</w:t>
      </w:r>
      <w:proofErr w:type="spellEnd"/>
      <w:r>
        <w:rPr>
          <w:highlight w:val="white"/>
        </w:rPr>
        <w:t xml:space="preserve"> – Nuestra herencia hecho a mano” cuenta con dos ferias nacionales anuales desde el año 2007, sumando un total de 25 ediciones, 16 ediciones regionales y 4 macrorregionales (DPI - Ministerio de Cultura, 2023). Se conoce que, en las ediciones nacionales, del 2019 al 2022, han participado los siguientes colectivos pertenecientes a </w:t>
      </w:r>
      <w:r>
        <w:t>pueblos indígenas u originarios</w:t>
      </w:r>
      <w:r>
        <w:rPr>
          <w:highlight w:val="white"/>
        </w:rPr>
        <w:t>.</w:t>
      </w:r>
    </w:p>
    <w:p w14:paraId="00000962" w14:textId="4992029B" w:rsidR="009D0D6F" w:rsidRPr="00F4762F" w:rsidRDefault="00F4762F" w:rsidP="00F4762F">
      <w:pPr>
        <w:pStyle w:val="Descripcin"/>
        <w:rPr>
          <w:b w:val="0"/>
          <w:i/>
        </w:rPr>
      </w:pPr>
      <w:bookmarkStart w:id="271" w:name="_heading=h.206ipza" w:colFirst="0" w:colLast="0"/>
      <w:bookmarkStart w:id="272" w:name="_Toc143624342"/>
      <w:bookmarkEnd w:id="271"/>
      <w:r>
        <w:t xml:space="preserve">Tabla </w:t>
      </w:r>
      <w:r w:rsidR="00000000">
        <w:fldChar w:fldCharType="begin"/>
      </w:r>
      <w:r w:rsidR="00000000">
        <w:instrText xml:space="preserve"> SEQ Tabla \* ARABIC </w:instrText>
      </w:r>
      <w:r w:rsidR="00000000">
        <w:fldChar w:fldCharType="separate"/>
      </w:r>
      <w:r w:rsidR="00740F56">
        <w:rPr>
          <w:noProof/>
        </w:rPr>
        <w:t>18</w:t>
      </w:r>
      <w:r w:rsidR="00000000">
        <w:rPr>
          <w:noProof/>
        </w:rPr>
        <w:fldChar w:fldCharType="end"/>
      </w:r>
      <w:r w:rsidRPr="00F4762F">
        <w:t>. Colectivos que participaron en “</w:t>
      </w:r>
      <w:proofErr w:type="spellStart"/>
      <w:r w:rsidRPr="00F4762F">
        <w:t>Ruraq</w:t>
      </w:r>
      <w:proofErr w:type="spellEnd"/>
      <w:r w:rsidRPr="00F4762F">
        <w:t xml:space="preserve"> </w:t>
      </w:r>
      <w:proofErr w:type="spellStart"/>
      <w:r w:rsidRPr="00F4762F">
        <w:t>Maki</w:t>
      </w:r>
      <w:proofErr w:type="spellEnd"/>
      <w:r w:rsidRPr="00F4762F">
        <w:t xml:space="preserve"> - Hecho a mano” (2019-2022)</w:t>
      </w:r>
      <w:bookmarkEnd w:id="272"/>
    </w:p>
    <w:tbl>
      <w:tblPr>
        <w:tblStyle w:val="af1"/>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97"/>
        <w:gridCol w:w="1275"/>
        <w:gridCol w:w="2133"/>
        <w:tblGridChange w:id="273">
          <w:tblGrid>
            <w:gridCol w:w="5097"/>
            <w:gridCol w:w="1275"/>
            <w:gridCol w:w="2133"/>
          </w:tblGrid>
        </w:tblGridChange>
      </w:tblGrid>
      <w:tr w:rsidR="002166C7" w:rsidRPr="00C947CC" w14:paraId="245958BC" w14:textId="77777777" w:rsidTr="00EC1A14">
        <w:trPr>
          <w:trHeight w:val="423"/>
          <w:tblHeader/>
        </w:trPr>
        <w:tc>
          <w:tcPr>
            <w:tcW w:w="5097" w:type="dxa"/>
            <w:vMerge w:val="restart"/>
            <w:shd w:val="clear" w:color="auto" w:fill="006666"/>
            <w:tcMar>
              <w:top w:w="0" w:type="dxa"/>
              <w:left w:w="45" w:type="dxa"/>
              <w:bottom w:w="0" w:type="dxa"/>
              <w:right w:w="45" w:type="dxa"/>
            </w:tcMar>
            <w:vAlign w:val="center"/>
          </w:tcPr>
          <w:p w14:paraId="00000963" w14:textId="77777777" w:rsidR="009D0D6F" w:rsidRPr="00C947CC" w:rsidRDefault="0094762E" w:rsidP="00EC1A14">
            <w:pPr>
              <w:rPr>
                <w:b/>
                <w:color w:val="FFFFFF"/>
                <w:sz w:val="20"/>
                <w:szCs w:val="20"/>
              </w:rPr>
            </w:pPr>
            <w:r w:rsidRPr="00C947CC">
              <w:rPr>
                <w:b/>
                <w:color w:val="FFFFFF"/>
                <w:sz w:val="20"/>
                <w:szCs w:val="20"/>
              </w:rPr>
              <w:t>Nombre del Colectivo</w:t>
            </w:r>
          </w:p>
        </w:tc>
        <w:tc>
          <w:tcPr>
            <w:tcW w:w="1275" w:type="dxa"/>
            <w:vMerge w:val="restart"/>
            <w:shd w:val="clear" w:color="auto" w:fill="006666"/>
            <w:tcMar>
              <w:top w:w="0" w:type="dxa"/>
              <w:left w:w="45" w:type="dxa"/>
              <w:bottom w:w="0" w:type="dxa"/>
              <w:right w:w="45" w:type="dxa"/>
            </w:tcMar>
            <w:vAlign w:val="center"/>
          </w:tcPr>
          <w:p w14:paraId="00000964" w14:textId="77777777" w:rsidR="009D0D6F" w:rsidRPr="00C947CC" w:rsidRDefault="0094762E" w:rsidP="00EC1A14">
            <w:pPr>
              <w:rPr>
                <w:b/>
                <w:color w:val="FFFFFF"/>
                <w:sz w:val="20"/>
                <w:szCs w:val="20"/>
              </w:rPr>
            </w:pPr>
            <w:r w:rsidRPr="00C947CC">
              <w:rPr>
                <w:b/>
                <w:color w:val="FFFFFF"/>
                <w:sz w:val="20"/>
                <w:szCs w:val="20"/>
              </w:rPr>
              <w:t>Región</w:t>
            </w:r>
          </w:p>
        </w:tc>
        <w:tc>
          <w:tcPr>
            <w:tcW w:w="2133" w:type="dxa"/>
            <w:vMerge w:val="restart"/>
            <w:shd w:val="clear" w:color="auto" w:fill="006666"/>
            <w:tcMar>
              <w:top w:w="0" w:type="dxa"/>
              <w:left w:w="45" w:type="dxa"/>
              <w:bottom w:w="0" w:type="dxa"/>
              <w:right w:w="45" w:type="dxa"/>
            </w:tcMar>
            <w:vAlign w:val="center"/>
          </w:tcPr>
          <w:p w14:paraId="00000965" w14:textId="77777777" w:rsidR="009D0D6F" w:rsidRPr="00C947CC" w:rsidRDefault="0094762E" w:rsidP="00EC1A14">
            <w:pPr>
              <w:rPr>
                <w:b/>
                <w:color w:val="FFFFFF"/>
                <w:sz w:val="20"/>
                <w:szCs w:val="20"/>
              </w:rPr>
            </w:pPr>
            <w:r w:rsidRPr="00C947CC">
              <w:rPr>
                <w:b/>
                <w:color w:val="FFFFFF"/>
                <w:sz w:val="20"/>
                <w:szCs w:val="20"/>
              </w:rPr>
              <w:t>Pueblo</w:t>
            </w:r>
          </w:p>
        </w:tc>
      </w:tr>
      <w:tr w:rsidR="002166C7" w:rsidRPr="00C947CC" w14:paraId="12ADEFAE" w14:textId="77777777" w:rsidTr="00EC1A14">
        <w:trPr>
          <w:trHeight w:val="441"/>
          <w:tblHeader/>
        </w:trPr>
        <w:tc>
          <w:tcPr>
            <w:tcW w:w="5097" w:type="dxa"/>
            <w:vMerge/>
            <w:shd w:val="clear" w:color="auto" w:fill="006666"/>
            <w:tcMar>
              <w:top w:w="0" w:type="dxa"/>
              <w:left w:w="45" w:type="dxa"/>
              <w:bottom w:w="0" w:type="dxa"/>
              <w:right w:w="45" w:type="dxa"/>
            </w:tcMar>
            <w:vAlign w:val="center"/>
          </w:tcPr>
          <w:p w14:paraId="00000966" w14:textId="77777777" w:rsidR="009D0D6F" w:rsidRPr="00C947CC" w:rsidRDefault="009D0D6F" w:rsidP="00EC1A14">
            <w:pPr>
              <w:widowControl w:val="0"/>
              <w:spacing w:line="276" w:lineRule="auto"/>
              <w:rPr>
                <w:b/>
                <w:sz w:val="20"/>
                <w:szCs w:val="20"/>
              </w:rPr>
            </w:pPr>
          </w:p>
        </w:tc>
        <w:tc>
          <w:tcPr>
            <w:tcW w:w="1275" w:type="dxa"/>
            <w:vMerge/>
            <w:shd w:val="clear" w:color="auto" w:fill="006666"/>
            <w:tcMar>
              <w:top w:w="0" w:type="dxa"/>
              <w:left w:w="45" w:type="dxa"/>
              <w:bottom w:w="0" w:type="dxa"/>
              <w:right w:w="45" w:type="dxa"/>
            </w:tcMar>
            <w:vAlign w:val="center"/>
          </w:tcPr>
          <w:p w14:paraId="00000967" w14:textId="77777777" w:rsidR="009D0D6F" w:rsidRPr="00C947CC" w:rsidRDefault="009D0D6F" w:rsidP="00EC1A14">
            <w:pPr>
              <w:widowControl w:val="0"/>
              <w:spacing w:line="276" w:lineRule="auto"/>
              <w:rPr>
                <w:b/>
                <w:sz w:val="20"/>
                <w:szCs w:val="20"/>
              </w:rPr>
            </w:pPr>
          </w:p>
        </w:tc>
        <w:tc>
          <w:tcPr>
            <w:tcW w:w="2133" w:type="dxa"/>
            <w:vMerge/>
            <w:shd w:val="clear" w:color="auto" w:fill="006666"/>
            <w:tcMar>
              <w:top w:w="0" w:type="dxa"/>
              <w:left w:w="45" w:type="dxa"/>
              <w:bottom w:w="0" w:type="dxa"/>
              <w:right w:w="45" w:type="dxa"/>
            </w:tcMar>
            <w:vAlign w:val="center"/>
          </w:tcPr>
          <w:p w14:paraId="00000968" w14:textId="77777777" w:rsidR="009D0D6F" w:rsidRPr="00C947CC" w:rsidRDefault="009D0D6F" w:rsidP="00EC1A14">
            <w:pPr>
              <w:widowControl w:val="0"/>
              <w:spacing w:line="276" w:lineRule="auto"/>
              <w:rPr>
                <w:b/>
                <w:sz w:val="20"/>
                <w:szCs w:val="20"/>
              </w:rPr>
            </w:pPr>
          </w:p>
        </w:tc>
      </w:tr>
      <w:tr w:rsidR="009D0D6F" w:rsidRPr="00C947CC" w14:paraId="35D08F59" w14:textId="77777777" w:rsidTr="00045366">
        <w:trPr>
          <w:trHeight w:val="20"/>
        </w:trPr>
        <w:tc>
          <w:tcPr>
            <w:tcW w:w="5097" w:type="dxa"/>
            <w:tcMar>
              <w:top w:w="0" w:type="dxa"/>
              <w:left w:w="45" w:type="dxa"/>
              <w:bottom w:w="0" w:type="dxa"/>
              <w:right w:w="45" w:type="dxa"/>
            </w:tcMar>
            <w:vAlign w:val="bottom"/>
          </w:tcPr>
          <w:p w14:paraId="00000969" w14:textId="77777777" w:rsidR="009D0D6F" w:rsidRPr="00C947CC" w:rsidRDefault="0094762E" w:rsidP="00EC1A14">
            <w:pPr>
              <w:rPr>
                <w:sz w:val="20"/>
                <w:szCs w:val="20"/>
              </w:rPr>
            </w:pPr>
            <w:r w:rsidRPr="00C947CC">
              <w:rPr>
                <w:sz w:val="20"/>
                <w:szCs w:val="20"/>
              </w:rPr>
              <w:t xml:space="preserve">Arte </w:t>
            </w:r>
            <w:proofErr w:type="spellStart"/>
            <w:r w:rsidRPr="00C947CC">
              <w:rPr>
                <w:sz w:val="20"/>
                <w:szCs w:val="20"/>
              </w:rPr>
              <w:t>Awajún</w:t>
            </w:r>
            <w:proofErr w:type="spellEnd"/>
            <w:r w:rsidRPr="00C947CC">
              <w:rPr>
                <w:sz w:val="20"/>
                <w:szCs w:val="20"/>
              </w:rPr>
              <w:t xml:space="preserve"> Ceramistas del Río </w:t>
            </w:r>
            <w:proofErr w:type="spellStart"/>
            <w:r w:rsidRPr="00C947CC">
              <w:rPr>
                <w:sz w:val="20"/>
                <w:szCs w:val="20"/>
              </w:rPr>
              <w:t>Comaina</w:t>
            </w:r>
            <w:proofErr w:type="spellEnd"/>
          </w:p>
        </w:tc>
        <w:tc>
          <w:tcPr>
            <w:tcW w:w="1275" w:type="dxa"/>
            <w:tcMar>
              <w:top w:w="0" w:type="dxa"/>
              <w:left w:w="45" w:type="dxa"/>
              <w:bottom w:w="0" w:type="dxa"/>
              <w:right w:w="45" w:type="dxa"/>
            </w:tcMar>
            <w:vAlign w:val="bottom"/>
          </w:tcPr>
          <w:p w14:paraId="0000096A" w14:textId="77777777" w:rsidR="009D0D6F" w:rsidRPr="00C947CC" w:rsidRDefault="0094762E" w:rsidP="00EC1A14">
            <w:pPr>
              <w:rPr>
                <w:sz w:val="20"/>
                <w:szCs w:val="20"/>
              </w:rPr>
            </w:pPr>
            <w:r w:rsidRPr="00C947CC">
              <w:rPr>
                <w:sz w:val="20"/>
                <w:szCs w:val="20"/>
              </w:rPr>
              <w:t>Amazonas</w:t>
            </w:r>
          </w:p>
        </w:tc>
        <w:tc>
          <w:tcPr>
            <w:tcW w:w="2133" w:type="dxa"/>
            <w:tcMar>
              <w:top w:w="0" w:type="dxa"/>
              <w:left w:w="45" w:type="dxa"/>
              <w:bottom w:w="0" w:type="dxa"/>
              <w:right w:w="45" w:type="dxa"/>
            </w:tcMar>
            <w:vAlign w:val="bottom"/>
          </w:tcPr>
          <w:p w14:paraId="0000096B" w14:textId="77777777" w:rsidR="009D0D6F" w:rsidRPr="00C947CC" w:rsidRDefault="0094762E" w:rsidP="00EC1A14">
            <w:pPr>
              <w:rPr>
                <w:sz w:val="20"/>
                <w:szCs w:val="20"/>
              </w:rPr>
            </w:pPr>
            <w:proofErr w:type="spellStart"/>
            <w:r w:rsidRPr="00C947CC">
              <w:rPr>
                <w:sz w:val="20"/>
                <w:szCs w:val="20"/>
              </w:rPr>
              <w:t>Awajún</w:t>
            </w:r>
            <w:proofErr w:type="spellEnd"/>
          </w:p>
        </w:tc>
      </w:tr>
      <w:tr w:rsidR="009D0D6F" w:rsidRPr="00C947CC" w14:paraId="1D181875" w14:textId="77777777" w:rsidTr="00045366">
        <w:trPr>
          <w:trHeight w:val="20"/>
        </w:trPr>
        <w:tc>
          <w:tcPr>
            <w:tcW w:w="5097" w:type="dxa"/>
            <w:tcMar>
              <w:top w:w="0" w:type="dxa"/>
              <w:left w:w="45" w:type="dxa"/>
              <w:bottom w:w="0" w:type="dxa"/>
              <w:right w:w="45" w:type="dxa"/>
            </w:tcMar>
            <w:vAlign w:val="bottom"/>
          </w:tcPr>
          <w:p w14:paraId="0000096C" w14:textId="77777777" w:rsidR="009D0D6F" w:rsidRPr="00C947CC" w:rsidRDefault="0094762E" w:rsidP="00EC1A14">
            <w:pPr>
              <w:rPr>
                <w:sz w:val="20"/>
                <w:szCs w:val="20"/>
              </w:rPr>
            </w:pPr>
            <w:proofErr w:type="spellStart"/>
            <w:r w:rsidRPr="00C947CC">
              <w:rPr>
                <w:sz w:val="20"/>
                <w:szCs w:val="20"/>
              </w:rPr>
              <w:t>OrganizaciÓn</w:t>
            </w:r>
            <w:proofErr w:type="spellEnd"/>
            <w:r w:rsidRPr="00C947CC">
              <w:rPr>
                <w:sz w:val="20"/>
                <w:szCs w:val="20"/>
              </w:rPr>
              <w:t xml:space="preserve"> de desarrollo de las Comunidades Fronterizas del Cenepa</w:t>
            </w:r>
          </w:p>
        </w:tc>
        <w:tc>
          <w:tcPr>
            <w:tcW w:w="1275" w:type="dxa"/>
            <w:tcMar>
              <w:top w:w="0" w:type="dxa"/>
              <w:left w:w="45" w:type="dxa"/>
              <w:bottom w:w="0" w:type="dxa"/>
              <w:right w:w="45" w:type="dxa"/>
            </w:tcMar>
            <w:vAlign w:val="bottom"/>
          </w:tcPr>
          <w:p w14:paraId="0000096D" w14:textId="77777777" w:rsidR="009D0D6F" w:rsidRPr="00C947CC" w:rsidRDefault="0094762E" w:rsidP="00EC1A14">
            <w:pPr>
              <w:rPr>
                <w:sz w:val="20"/>
                <w:szCs w:val="20"/>
              </w:rPr>
            </w:pPr>
            <w:r w:rsidRPr="00C947CC">
              <w:rPr>
                <w:sz w:val="20"/>
                <w:szCs w:val="20"/>
              </w:rPr>
              <w:t>Amazonas</w:t>
            </w:r>
          </w:p>
        </w:tc>
        <w:tc>
          <w:tcPr>
            <w:tcW w:w="2133" w:type="dxa"/>
            <w:tcMar>
              <w:top w:w="0" w:type="dxa"/>
              <w:left w:w="45" w:type="dxa"/>
              <w:bottom w:w="0" w:type="dxa"/>
              <w:right w:w="45" w:type="dxa"/>
            </w:tcMar>
            <w:vAlign w:val="bottom"/>
          </w:tcPr>
          <w:p w14:paraId="0000096E" w14:textId="77777777" w:rsidR="009D0D6F" w:rsidRPr="00C947CC" w:rsidRDefault="0094762E" w:rsidP="00EC1A14">
            <w:pPr>
              <w:rPr>
                <w:sz w:val="20"/>
                <w:szCs w:val="20"/>
              </w:rPr>
            </w:pPr>
            <w:proofErr w:type="spellStart"/>
            <w:r w:rsidRPr="00C947CC">
              <w:rPr>
                <w:sz w:val="20"/>
                <w:szCs w:val="20"/>
              </w:rPr>
              <w:t>Awajún</w:t>
            </w:r>
            <w:proofErr w:type="spellEnd"/>
          </w:p>
        </w:tc>
      </w:tr>
      <w:tr w:rsidR="009D0D6F" w:rsidRPr="00C947CC" w14:paraId="406F1326" w14:textId="77777777" w:rsidTr="00045366">
        <w:trPr>
          <w:trHeight w:val="20"/>
        </w:trPr>
        <w:tc>
          <w:tcPr>
            <w:tcW w:w="5097" w:type="dxa"/>
            <w:tcMar>
              <w:top w:w="0" w:type="dxa"/>
              <w:left w:w="45" w:type="dxa"/>
              <w:bottom w:w="0" w:type="dxa"/>
              <w:right w:w="45" w:type="dxa"/>
            </w:tcMar>
            <w:vAlign w:val="bottom"/>
          </w:tcPr>
          <w:p w14:paraId="0000096F" w14:textId="77777777" w:rsidR="009D0D6F" w:rsidRPr="00C947CC" w:rsidRDefault="0094762E" w:rsidP="00EC1A14">
            <w:pPr>
              <w:rPr>
                <w:sz w:val="20"/>
                <w:szCs w:val="20"/>
              </w:rPr>
            </w:pPr>
            <w:r w:rsidRPr="00C947CC">
              <w:rPr>
                <w:sz w:val="20"/>
                <w:szCs w:val="20"/>
              </w:rPr>
              <w:t>Asociación de Madres Ceramistas del Cenepa</w:t>
            </w:r>
          </w:p>
        </w:tc>
        <w:tc>
          <w:tcPr>
            <w:tcW w:w="1275" w:type="dxa"/>
            <w:tcMar>
              <w:top w:w="0" w:type="dxa"/>
              <w:left w:w="45" w:type="dxa"/>
              <w:bottom w:w="0" w:type="dxa"/>
              <w:right w:w="45" w:type="dxa"/>
            </w:tcMar>
            <w:vAlign w:val="bottom"/>
          </w:tcPr>
          <w:p w14:paraId="00000970" w14:textId="77777777" w:rsidR="009D0D6F" w:rsidRPr="00C947CC" w:rsidRDefault="0094762E" w:rsidP="00EC1A14">
            <w:pPr>
              <w:rPr>
                <w:sz w:val="20"/>
                <w:szCs w:val="20"/>
              </w:rPr>
            </w:pPr>
            <w:r w:rsidRPr="00C947CC">
              <w:rPr>
                <w:sz w:val="20"/>
                <w:szCs w:val="20"/>
              </w:rPr>
              <w:t>Amazonas</w:t>
            </w:r>
          </w:p>
        </w:tc>
        <w:tc>
          <w:tcPr>
            <w:tcW w:w="2133" w:type="dxa"/>
            <w:tcMar>
              <w:top w:w="0" w:type="dxa"/>
              <w:left w:w="45" w:type="dxa"/>
              <w:bottom w:w="0" w:type="dxa"/>
              <w:right w:w="45" w:type="dxa"/>
            </w:tcMar>
            <w:vAlign w:val="bottom"/>
          </w:tcPr>
          <w:p w14:paraId="00000971" w14:textId="77777777" w:rsidR="009D0D6F" w:rsidRPr="00C947CC" w:rsidRDefault="0094762E" w:rsidP="00EC1A14">
            <w:pPr>
              <w:rPr>
                <w:sz w:val="20"/>
                <w:szCs w:val="20"/>
              </w:rPr>
            </w:pPr>
            <w:proofErr w:type="spellStart"/>
            <w:r w:rsidRPr="00C947CC">
              <w:rPr>
                <w:sz w:val="20"/>
                <w:szCs w:val="20"/>
              </w:rPr>
              <w:t>Awajún</w:t>
            </w:r>
            <w:proofErr w:type="spellEnd"/>
          </w:p>
        </w:tc>
      </w:tr>
      <w:tr w:rsidR="009D0D6F" w:rsidRPr="00C947CC" w14:paraId="003E800F" w14:textId="77777777" w:rsidTr="00045366">
        <w:trPr>
          <w:trHeight w:val="20"/>
        </w:trPr>
        <w:tc>
          <w:tcPr>
            <w:tcW w:w="5097" w:type="dxa"/>
            <w:tcMar>
              <w:top w:w="0" w:type="dxa"/>
              <w:left w:w="45" w:type="dxa"/>
              <w:bottom w:w="0" w:type="dxa"/>
              <w:right w:w="45" w:type="dxa"/>
            </w:tcMar>
            <w:vAlign w:val="bottom"/>
          </w:tcPr>
          <w:p w14:paraId="00000972" w14:textId="77777777" w:rsidR="009D0D6F" w:rsidRPr="00C947CC" w:rsidRDefault="0094762E" w:rsidP="00EC1A14">
            <w:pPr>
              <w:rPr>
                <w:sz w:val="20"/>
                <w:szCs w:val="20"/>
              </w:rPr>
            </w:pPr>
            <w:r w:rsidRPr="00C947CC">
              <w:rPr>
                <w:sz w:val="20"/>
                <w:szCs w:val="20"/>
              </w:rPr>
              <w:t xml:space="preserve">Asociación Provincial </w:t>
            </w:r>
            <w:proofErr w:type="spellStart"/>
            <w:r w:rsidRPr="00C947CC">
              <w:rPr>
                <w:sz w:val="20"/>
                <w:szCs w:val="20"/>
              </w:rPr>
              <w:t>Yapit</w:t>
            </w:r>
            <w:proofErr w:type="spellEnd"/>
          </w:p>
        </w:tc>
        <w:tc>
          <w:tcPr>
            <w:tcW w:w="1275" w:type="dxa"/>
            <w:tcMar>
              <w:top w:w="0" w:type="dxa"/>
              <w:left w:w="45" w:type="dxa"/>
              <w:bottom w:w="0" w:type="dxa"/>
              <w:right w:w="45" w:type="dxa"/>
            </w:tcMar>
            <w:vAlign w:val="bottom"/>
          </w:tcPr>
          <w:p w14:paraId="00000973" w14:textId="77777777" w:rsidR="009D0D6F" w:rsidRPr="00C947CC" w:rsidRDefault="0094762E" w:rsidP="00EC1A14">
            <w:pPr>
              <w:rPr>
                <w:sz w:val="20"/>
                <w:szCs w:val="20"/>
              </w:rPr>
            </w:pPr>
            <w:r w:rsidRPr="00C947CC">
              <w:rPr>
                <w:sz w:val="20"/>
                <w:szCs w:val="20"/>
              </w:rPr>
              <w:t>Amazonas</w:t>
            </w:r>
          </w:p>
        </w:tc>
        <w:tc>
          <w:tcPr>
            <w:tcW w:w="2133" w:type="dxa"/>
            <w:tcMar>
              <w:top w:w="0" w:type="dxa"/>
              <w:left w:w="45" w:type="dxa"/>
              <w:bottom w:w="0" w:type="dxa"/>
              <w:right w:w="45" w:type="dxa"/>
            </w:tcMar>
            <w:vAlign w:val="bottom"/>
          </w:tcPr>
          <w:p w14:paraId="00000974" w14:textId="77777777" w:rsidR="009D0D6F" w:rsidRPr="00C947CC" w:rsidRDefault="0094762E" w:rsidP="00EC1A14">
            <w:pPr>
              <w:rPr>
                <w:sz w:val="20"/>
                <w:szCs w:val="20"/>
              </w:rPr>
            </w:pPr>
            <w:proofErr w:type="spellStart"/>
            <w:r w:rsidRPr="00C947CC">
              <w:rPr>
                <w:sz w:val="20"/>
                <w:szCs w:val="20"/>
              </w:rPr>
              <w:t>Awajún</w:t>
            </w:r>
            <w:proofErr w:type="spellEnd"/>
          </w:p>
        </w:tc>
      </w:tr>
      <w:tr w:rsidR="009D0D6F" w:rsidRPr="00C947CC" w14:paraId="78C37E76" w14:textId="77777777" w:rsidTr="00045366">
        <w:trPr>
          <w:trHeight w:val="20"/>
        </w:trPr>
        <w:tc>
          <w:tcPr>
            <w:tcW w:w="5097" w:type="dxa"/>
            <w:tcMar>
              <w:top w:w="0" w:type="dxa"/>
              <w:left w:w="45" w:type="dxa"/>
              <w:bottom w:w="0" w:type="dxa"/>
              <w:right w:w="45" w:type="dxa"/>
            </w:tcMar>
            <w:vAlign w:val="bottom"/>
          </w:tcPr>
          <w:p w14:paraId="00000975" w14:textId="77777777" w:rsidR="009D0D6F" w:rsidRPr="00C947CC" w:rsidRDefault="0094762E" w:rsidP="00EC1A14">
            <w:pPr>
              <w:rPr>
                <w:sz w:val="20"/>
                <w:szCs w:val="20"/>
              </w:rPr>
            </w:pPr>
            <w:r w:rsidRPr="00C947CC">
              <w:rPr>
                <w:sz w:val="20"/>
                <w:szCs w:val="20"/>
              </w:rPr>
              <w:t xml:space="preserve">Asociación de Artesanos </w:t>
            </w:r>
            <w:proofErr w:type="spellStart"/>
            <w:r w:rsidRPr="00C947CC">
              <w:rPr>
                <w:sz w:val="20"/>
                <w:szCs w:val="20"/>
              </w:rPr>
              <w:t>Anaro</w:t>
            </w:r>
            <w:proofErr w:type="spellEnd"/>
          </w:p>
        </w:tc>
        <w:tc>
          <w:tcPr>
            <w:tcW w:w="1275" w:type="dxa"/>
            <w:tcMar>
              <w:top w:w="0" w:type="dxa"/>
              <w:left w:w="45" w:type="dxa"/>
              <w:bottom w:w="0" w:type="dxa"/>
              <w:right w:w="45" w:type="dxa"/>
            </w:tcMar>
            <w:vAlign w:val="bottom"/>
          </w:tcPr>
          <w:p w14:paraId="00000976" w14:textId="77777777" w:rsidR="009D0D6F" w:rsidRPr="00C947CC" w:rsidRDefault="0094762E" w:rsidP="00EC1A14">
            <w:pPr>
              <w:rPr>
                <w:sz w:val="20"/>
                <w:szCs w:val="20"/>
              </w:rPr>
            </w:pPr>
            <w:r w:rsidRPr="00C947CC">
              <w:rPr>
                <w:sz w:val="20"/>
                <w:szCs w:val="20"/>
              </w:rPr>
              <w:t>Cusco</w:t>
            </w:r>
          </w:p>
        </w:tc>
        <w:tc>
          <w:tcPr>
            <w:tcW w:w="2133" w:type="dxa"/>
            <w:tcMar>
              <w:top w:w="0" w:type="dxa"/>
              <w:left w:w="45" w:type="dxa"/>
              <w:bottom w:w="0" w:type="dxa"/>
              <w:right w:w="45" w:type="dxa"/>
            </w:tcMar>
            <w:vAlign w:val="bottom"/>
          </w:tcPr>
          <w:p w14:paraId="00000977" w14:textId="77777777" w:rsidR="009D0D6F" w:rsidRPr="00C947CC" w:rsidRDefault="0094762E" w:rsidP="00EC1A14">
            <w:pPr>
              <w:rPr>
                <w:sz w:val="20"/>
                <w:szCs w:val="20"/>
              </w:rPr>
            </w:pPr>
            <w:proofErr w:type="spellStart"/>
            <w:r w:rsidRPr="00C947CC">
              <w:rPr>
                <w:sz w:val="20"/>
                <w:szCs w:val="20"/>
              </w:rPr>
              <w:t>Ashaninka</w:t>
            </w:r>
            <w:proofErr w:type="spellEnd"/>
          </w:p>
        </w:tc>
      </w:tr>
      <w:tr w:rsidR="009D0D6F" w:rsidRPr="00C947CC" w14:paraId="7ED76BDA" w14:textId="77777777" w:rsidTr="00045366">
        <w:trPr>
          <w:trHeight w:val="20"/>
        </w:trPr>
        <w:tc>
          <w:tcPr>
            <w:tcW w:w="5097" w:type="dxa"/>
            <w:tcMar>
              <w:top w:w="0" w:type="dxa"/>
              <w:left w:w="45" w:type="dxa"/>
              <w:bottom w:w="0" w:type="dxa"/>
              <w:right w:w="45" w:type="dxa"/>
            </w:tcMar>
            <w:vAlign w:val="bottom"/>
          </w:tcPr>
          <w:p w14:paraId="00000978" w14:textId="77777777" w:rsidR="009D0D6F" w:rsidRPr="00C947CC" w:rsidRDefault="0094762E" w:rsidP="00EC1A14">
            <w:pPr>
              <w:rPr>
                <w:sz w:val="20"/>
                <w:szCs w:val="20"/>
              </w:rPr>
            </w:pPr>
            <w:r w:rsidRPr="00C947CC">
              <w:rPr>
                <w:sz w:val="20"/>
                <w:szCs w:val="20"/>
              </w:rPr>
              <w:t xml:space="preserve">Asociación </w:t>
            </w:r>
            <w:proofErr w:type="spellStart"/>
            <w:r w:rsidRPr="00C947CC">
              <w:rPr>
                <w:sz w:val="20"/>
                <w:szCs w:val="20"/>
              </w:rPr>
              <w:t>Eto</w:t>
            </w:r>
            <w:proofErr w:type="spellEnd"/>
            <w:r w:rsidRPr="00C947CC">
              <w:rPr>
                <w:sz w:val="20"/>
                <w:szCs w:val="20"/>
              </w:rPr>
              <w:t xml:space="preserve"> </w:t>
            </w:r>
            <w:proofErr w:type="spellStart"/>
            <w:r w:rsidRPr="00C947CC">
              <w:rPr>
                <w:sz w:val="20"/>
                <w:szCs w:val="20"/>
              </w:rPr>
              <w:t>Tsireri</w:t>
            </w:r>
            <w:proofErr w:type="spellEnd"/>
            <w:r w:rsidRPr="00C947CC">
              <w:rPr>
                <w:sz w:val="20"/>
                <w:szCs w:val="20"/>
              </w:rPr>
              <w:t xml:space="preserve">-Arte </w:t>
            </w:r>
            <w:proofErr w:type="spellStart"/>
            <w:r w:rsidRPr="00C947CC">
              <w:rPr>
                <w:sz w:val="20"/>
                <w:szCs w:val="20"/>
              </w:rPr>
              <w:t>Matsiguenka</w:t>
            </w:r>
            <w:proofErr w:type="spellEnd"/>
          </w:p>
        </w:tc>
        <w:tc>
          <w:tcPr>
            <w:tcW w:w="1275" w:type="dxa"/>
            <w:tcMar>
              <w:top w:w="0" w:type="dxa"/>
              <w:left w:w="45" w:type="dxa"/>
              <w:bottom w:w="0" w:type="dxa"/>
              <w:right w:w="45" w:type="dxa"/>
            </w:tcMar>
            <w:vAlign w:val="bottom"/>
          </w:tcPr>
          <w:p w14:paraId="00000979" w14:textId="77777777" w:rsidR="009D0D6F" w:rsidRPr="00C947CC" w:rsidRDefault="0094762E" w:rsidP="00EC1A14">
            <w:pPr>
              <w:rPr>
                <w:sz w:val="20"/>
                <w:szCs w:val="20"/>
              </w:rPr>
            </w:pPr>
            <w:r w:rsidRPr="00C947CC">
              <w:rPr>
                <w:sz w:val="20"/>
                <w:szCs w:val="20"/>
              </w:rPr>
              <w:t>Cusco</w:t>
            </w:r>
          </w:p>
        </w:tc>
        <w:tc>
          <w:tcPr>
            <w:tcW w:w="2133" w:type="dxa"/>
            <w:tcMar>
              <w:top w:w="0" w:type="dxa"/>
              <w:left w:w="45" w:type="dxa"/>
              <w:bottom w:w="0" w:type="dxa"/>
              <w:right w:w="45" w:type="dxa"/>
            </w:tcMar>
            <w:vAlign w:val="bottom"/>
          </w:tcPr>
          <w:p w14:paraId="0000097A" w14:textId="77777777" w:rsidR="009D0D6F" w:rsidRPr="00C947CC" w:rsidRDefault="0094762E" w:rsidP="00EC1A14">
            <w:pPr>
              <w:rPr>
                <w:sz w:val="20"/>
                <w:szCs w:val="20"/>
              </w:rPr>
            </w:pPr>
            <w:proofErr w:type="spellStart"/>
            <w:r w:rsidRPr="00C947CC">
              <w:rPr>
                <w:sz w:val="20"/>
                <w:szCs w:val="20"/>
              </w:rPr>
              <w:t>Matsiguenka</w:t>
            </w:r>
            <w:proofErr w:type="spellEnd"/>
          </w:p>
        </w:tc>
      </w:tr>
      <w:tr w:rsidR="009D0D6F" w:rsidRPr="00C947CC" w14:paraId="29518382" w14:textId="77777777" w:rsidTr="00045366">
        <w:trPr>
          <w:trHeight w:val="20"/>
        </w:trPr>
        <w:tc>
          <w:tcPr>
            <w:tcW w:w="5097" w:type="dxa"/>
            <w:tcMar>
              <w:top w:w="0" w:type="dxa"/>
              <w:left w:w="45" w:type="dxa"/>
              <w:bottom w:w="0" w:type="dxa"/>
              <w:right w:w="45" w:type="dxa"/>
            </w:tcMar>
            <w:vAlign w:val="bottom"/>
          </w:tcPr>
          <w:p w14:paraId="0000097B" w14:textId="77777777" w:rsidR="009D0D6F" w:rsidRPr="00C947CC" w:rsidRDefault="0094762E" w:rsidP="00EC1A14">
            <w:pPr>
              <w:rPr>
                <w:sz w:val="20"/>
                <w:szCs w:val="20"/>
              </w:rPr>
            </w:pPr>
            <w:r w:rsidRPr="00C947CC">
              <w:rPr>
                <w:sz w:val="20"/>
                <w:szCs w:val="20"/>
              </w:rPr>
              <w:t xml:space="preserve">Comunidad </w:t>
            </w:r>
            <w:proofErr w:type="spellStart"/>
            <w:r w:rsidRPr="00C947CC">
              <w:rPr>
                <w:sz w:val="20"/>
                <w:szCs w:val="20"/>
              </w:rPr>
              <w:t>Eto</w:t>
            </w:r>
            <w:proofErr w:type="spellEnd"/>
          </w:p>
        </w:tc>
        <w:tc>
          <w:tcPr>
            <w:tcW w:w="1275" w:type="dxa"/>
            <w:tcMar>
              <w:top w:w="0" w:type="dxa"/>
              <w:left w:w="45" w:type="dxa"/>
              <w:bottom w:w="0" w:type="dxa"/>
              <w:right w:w="45" w:type="dxa"/>
            </w:tcMar>
            <w:vAlign w:val="bottom"/>
          </w:tcPr>
          <w:p w14:paraId="0000097C" w14:textId="77777777" w:rsidR="009D0D6F" w:rsidRPr="00C947CC" w:rsidRDefault="0094762E" w:rsidP="00EC1A14">
            <w:pPr>
              <w:rPr>
                <w:sz w:val="20"/>
                <w:szCs w:val="20"/>
              </w:rPr>
            </w:pPr>
            <w:r w:rsidRPr="00C947CC">
              <w:rPr>
                <w:sz w:val="20"/>
                <w:szCs w:val="20"/>
              </w:rPr>
              <w:t>Cusco</w:t>
            </w:r>
          </w:p>
        </w:tc>
        <w:tc>
          <w:tcPr>
            <w:tcW w:w="2133" w:type="dxa"/>
            <w:tcMar>
              <w:top w:w="0" w:type="dxa"/>
              <w:left w:w="45" w:type="dxa"/>
              <w:bottom w:w="0" w:type="dxa"/>
              <w:right w:w="45" w:type="dxa"/>
            </w:tcMar>
            <w:vAlign w:val="bottom"/>
          </w:tcPr>
          <w:p w14:paraId="0000097D" w14:textId="77777777" w:rsidR="009D0D6F" w:rsidRPr="00C947CC" w:rsidRDefault="0094762E" w:rsidP="00EC1A14">
            <w:pPr>
              <w:rPr>
                <w:sz w:val="20"/>
                <w:szCs w:val="20"/>
              </w:rPr>
            </w:pPr>
            <w:proofErr w:type="spellStart"/>
            <w:r w:rsidRPr="00C947CC">
              <w:rPr>
                <w:sz w:val="20"/>
                <w:szCs w:val="20"/>
              </w:rPr>
              <w:t>Matsiguenka</w:t>
            </w:r>
            <w:proofErr w:type="spellEnd"/>
          </w:p>
        </w:tc>
      </w:tr>
      <w:tr w:rsidR="009D0D6F" w:rsidRPr="00C947CC" w14:paraId="372EC8B3" w14:textId="77777777" w:rsidTr="00045366">
        <w:trPr>
          <w:trHeight w:val="20"/>
        </w:trPr>
        <w:tc>
          <w:tcPr>
            <w:tcW w:w="5097" w:type="dxa"/>
            <w:tcMar>
              <w:top w:w="0" w:type="dxa"/>
              <w:left w:w="45" w:type="dxa"/>
              <w:bottom w:w="0" w:type="dxa"/>
              <w:right w:w="45" w:type="dxa"/>
            </w:tcMar>
            <w:vAlign w:val="bottom"/>
          </w:tcPr>
          <w:p w14:paraId="0000097E" w14:textId="77777777" w:rsidR="009D0D6F" w:rsidRPr="00C947CC" w:rsidRDefault="0094762E" w:rsidP="00EC1A14">
            <w:pPr>
              <w:rPr>
                <w:sz w:val="20"/>
                <w:szCs w:val="20"/>
              </w:rPr>
            </w:pPr>
            <w:proofErr w:type="spellStart"/>
            <w:r w:rsidRPr="00C947CC">
              <w:rPr>
                <w:sz w:val="20"/>
                <w:szCs w:val="20"/>
              </w:rPr>
              <w:t>Comunidade</w:t>
            </w:r>
            <w:proofErr w:type="spellEnd"/>
            <w:r w:rsidRPr="00C947CC">
              <w:rPr>
                <w:sz w:val="20"/>
                <w:szCs w:val="20"/>
              </w:rPr>
              <w:t xml:space="preserve"> </w:t>
            </w:r>
            <w:proofErr w:type="spellStart"/>
            <w:r w:rsidRPr="00C947CC">
              <w:rPr>
                <w:sz w:val="20"/>
                <w:szCs w:val="20"/>
              </w:rPr>
              <w:t>WachiPeri</w:t>
            </w:r>
            <w:proofErr w:type="spellEnd"/>
          </w:p>
        </w:tc>
        <w:tc>
          <w:tcPr>
            <w:tcW w:w="1275" w:type="dxa"/>
            <w:tcMar>
              <w:top w:w="0" w:type="dxa"/>
              <w:left w:w="45" w:type="dxa"/>
              <w:bottom w:w="0" w:type="dxa"/>
              <w:right w:w="45" w:type="dxa"/>
            </w:tcMar>
            <w:vAlign w:val="bottom"/>
          </w:tcPr>
          <w:p w14:paraId="0000097F" w14:textId="77777777" w:rsidR="009D0D6F" w:rsidRPr="00C947CC" w:rsidRDefault="0094762E" w:rsidP="00EC1A14">
            <w:pPr>
              <w:rPr>
                <w:sz w:val="20"/>
                <w:szCs w:val="20"/>
              </w:rPr>
            </w:pPr>
            <w:r w:rsidRPr="00C947CC">
              <w:rPr>
                <w:sz w:val="20"/>
                <w:szCs w:val="20"/>
              </w:rPr>
              <w:t>Cusco</w:t>
            </w:r>
          </w:p>
        </w:tc>
        <w:tc>
          <w:tcPr>
            <w:tcW w:w="2133" w:type="dxa"/>
            <w:tcMar>
              <w:top w:w="0" w:type="dxa"/>
              <w:left w:w="45" w:type="dxa"/>
              <w:bottom w:w="0" w:type="dxa"/>
              <w:right w:w="45" w:type="dxa"/>
            </w:tcMar>
            <w:vAlign w:val="bottom"/>
          </w:tcPr>
          <w:p w14:paraId="00000980" w14:textId="77777777" w:rsidR="009D0D6F" w:rsidRPr="00C947CC" w:rsidRDefault="0094762E" w:rsidP="00EC1A14">
            <w:pPr>
              <w:rPr>
                <w:sz w:val="20"/>
                <w:szCs w:val="20"/>
              </w:rPr>
            </w:pPr>
            <w:proofErr w:type="spellStart"/>
            <w:r w:rsidRPr="00C947CC">
              <w:rPr>
                <w:sz w:val="20"/>
                <w:szCs w:val="20"/>
              </w:rPr>
              <w:t>Wachiperi</w:t>
            </w:r>
            <w:proofErr w:type="spellEnd"/>
          </w:p>
        </w:tc>
      </w:tr>
      <w:tr w:rsidR="009D0D6F" w:rsidRPr="00C947CC" w14:paraId="18D656E4" w14:textId="77777777" w:rsidTr="00045366">
        <w:trPr>
          <w:trHeight w:val="20"/>
        </w:trPr>
        <w:tc>
          <w:tcPr>
            <w:tcW w:w="5097" w:type="dxa"/>
            <w:tcMar>
              <w:top w:w="0" w:type="dxa"/>
              <w:left w:w="45" w:type="dxa"/>
              <w:bottom w:w="0" w:type="dxa"/>
              <w:right w:w="45" w:type="dxa"/>
            </w:tcMar>
            <w:vAlign w:val="bottom"/>
          </w:tcPr>
          <w:p w14:paraId="00000981" w14:textId="77777777" w:rsidR="009D0D6F" w:rsidRPr="00C947CC" w:rsidRDefault="0094762E" w:rsidP="00EC1A14">
            <w:pPr>
              <w:rPr>
                <w:sz w:val="20"/>
                <w:szCs w:val="20"/>
              </w:rPr>
            </w:pPr>
            <w:r w:rsidRPr="00C947CC">
              <w:rPr>
                <w:sz w:val="20"/>
                <w:szCs w:val="20"/>
              </w:rPr>
              <w:t xml:space="preserve">Comunidad de Artesanos </w:t>
            </w:r>
            <w:proofErr w:type="spellStart"/>
            <w:r w:rsidRPr="00C947CC">
              <w:rPr>
                <w:sz w:val="20"/>
                <w:szCs w:val="20"/>
              </w:rPr>
              <w:t>Yine</w:t>
            </w:r>
            <w:proofErr w:type="spellEnd"/>
            <w:r w:rsidRPr="00C947CC">
              <w:rPr>
                <w:sz w:val="20"/>
                <w:szCs w:val="20"/>
              </w:rPr>
              <w:t xml:space="preserve"> </w:t>
            </w:r>
            <w:proofErr w:type="spellStart"/>
            <w:r w:rsidRPr="00C947CC">
              <w:rPr>
                <w:sz w:val="20"/>
                <w:szCs w:val="20"/>
              </w:rPr>
              <w:t>Kamla</w:t>
            </w:r>
            <w:proofErr w:type="spellEnd"/>
          </w:p>
        </w:tc>
        <w:tc>
          <w:tcPr>
            <w:tcW w:w="1275" w:type="dxa"/>
            <w:tcMar>
              <w:top w:w="0" w:type="dxa"/>
              <w:left w:w="45" w:type="dxa"/>
              <w:bottom w:w="0" w:type="dxa"/>
              <w:right w:w="45" w:type="dxa"/>
            </w:tcMar>
            <w:vAlign w:val="bottom"/>
          </w:tcPr>
          <w:p w14:paraId="00000982" w14:textId="77777777" w:rsidR="009D0D6F" w:rsidRPr="00C947CC" w:rsidRDefault="0094762E" w:rsidP="00EC1A14">
            <w:pPr>
              <w:rPr>
                <w:sz w:val="20"/>
                <w:szCs w:val="20"/>
              </w:rPr>
            </w:pPr>
            <w:r w:rsidRPr="00C947CC">
              <w:rPr>
                <w:sz w:val="20"/>
                <w:szCs w:val="20"/>
              </w:rPr>
              <w:t>Cusco</w:t>
            </w:r>
          </w:p>
        </w:tc>
        <w:tc>
          <w:tcPr>
            <w:tcW w:w="2133" w:type="dxa"/>
            <w:tcMar>
              <w:top w:w="0" w:type="dxa"/>
              <w:left w:w="45" w:type="dxa"/>
              <w:bottom w:w="0" w:type="dxa"/>
              <w:right w:w="45" w:type="dxa"/>
            </w:tcMar>
            <w:vAlign w:val="bottom"/>
          </w:tcPr>
          <w:p w14:paraId="00000983" w14:textId="77777777" w:rsidR="009D0D6F" w:rsidRPr="00C947CC" w:rsidRDefault="0094762E" w:rsidP="00EC1A14">
            <w:pPr>
              <w:rPr>
                <w:sz w:val="20"/>
                <w:szCs w:val="20"/>
              </w:rPr>
            </w:pPr>
            <w:proofErr w:type="spellStart"/>
            <w:r w:rsidRPr="00C947CC">
              <w:rPr>
                <w:sz w:val="20"/>
                <w:szCs w:val="20"/>
              </w:rPr>
              <w:t>Yine</w:t>
            </w:r>
            <w:proofErr w:type="spellEnd"/>
          </w:p>
        </w:tc>
      </w:tr>
      <w:tr w:rsidR="009D0D6F" w:rsidRPr="00C947CC" w14:paraId="71D036D3" w14:textId="77777777" w:rsidTr="00045366">
        <w:trPr>
          <w:trHeight w:val="20"/>
        </w:trPr>
        <w:tc>
          <w:tcPr>
            <w:tcW w:w="5097" w:type="dxa"/>
            <w:tcMar>
              <w:top w:w="0" w:type="dxa"/>
              <w:left w:w="45" w:type="dxa"/>
              <w:bottom w:w="0" w:type="dxa"/>
              <w:right w:w="45" w:type="dxa"/>
            </w:tcMar>
            <w:vAlign w:val="bottom"/>
          </w:tcPr>
          <w:p w14:paraId="00000984" w14:textId="77777777" w:rsidR="009D0D6F" w:rsidRPr="00C947CC" w:rsidRDefault="0094762E" w:rsidP="00EC1A14">
            <w:pPr>
              <w:rPr>
                <w:sz w:val="20"/>
                <w:szCs w:val="20"/>
              </w:rPr>
            </w:pPr>
            <w:r w:rsidRPr="00C947CC">
              <w:rPr>
                <w:sz w:val="20"/>
                <w:szCs w:val="20"/>
              </w:rPr>
              <w:t xml:space="preserve">Comunidades </w:t>
            </w:r>
            <w:proofErr w:type="spellStart"/>
            <w:r w:rsidRPr="00C947CC">
              <w:rPr>
                <w:sz w:val="20"/>
                <w:szCs w:val="20"/>
              </w:rPr>
              <w:t>Q'ero</w:t>
            </w:r>
            <w:proofErr w:type="spellEnd"/>
          </w:p>
        </w:tc>
        <w:tc>
          <w:tcPr>
            <w:tcW w:w="1275" w:type="dxa"/>
            <w:tcMar>
              <w:top w:w="0" w:type="dxa"/>
              <w:left w:w="45" w:type="dxa"/>
              <w:bottom w:w="0" w:type="dxa"/>
              <w:right w:w="45" w:type="dxa"/>
            </w:tcMar>
            <w:vAlign w:val="bottom"/>
          </w:tcPr>
          <w:p w14:paraId="00000985" w14:textId="77777777" w:rsidR="009D0D6F" w:rsidRPr="00C947CC" w:rsidRDefault="0094762E" w:rsidP="00EC1A14">
            <w:pPr>
              <w:rPr>
                <w:sz w:val="20"/>
                <w:szCs w:val="20"/>
              </w:rPr>
            </w:pPr>
            <w:r w:rsidRPr="00C947CC">
              <w:rPr>
                <w:sz w:val="20"/>
                <w:szCs w:val="20"/>
              </w:rPr>
              <w:t>Cusco</w:t>
            </w:r>
          </w:p>
        </w:tc>
        <w:tc>
          <w:tcPr>
            <w:tcW w:w="2133" w:type="dxa"/>
            <w:tcMar>
              <w:top w:w="0" w:type="dxa"/>
              <w:left w:w="45" w:type="dxa"/>
              <w:bottom w:w="0" w:type="dxa"/>
              <w:right w:w="45" w:type="dxa"/>
            </w:tcMar>
            <w:vAlign w:val="bottom"/>
          </w:tcPr>
          <w:p w14:paraId="00000986" w14:textId="77777777" w:rsidR="009D0D6F" w:rsidRPr="00C947CC" w:rsidRDefault="0094762E" w:rsidP="00EC1A14">
            <w:pPr>
              <w:rPr>
                <w:sz w:val="20"/>
                <w:szCs w:val="20"/>
              </w:rPr>
            </w:pPr>
            <w:proofErr w:type="spellStart"/>
            <w:r w:rsidRPr="00C947CC">
              <w:rPr>
                <w:sz w:val="20"/>
                <w:szCs w:val="20"/>
              </w:rPr>
              <w:t>Q'ero</w:t>
            </w:r>
            <w:proofErr w:type="spellEnd"/>
          </w:p>
        </w:tc>
      </w:tr>
      <w:tr w:rsidR="009D0D6F" w:rsidRPr="00C947CC" w14:paraId="5BD4403A" w14:textId="77777777" w:rsidTr="00045366">
        <w:trPr>
          <w:trHeight w:val="20"/>
        </w:trPr>
        <w:tc>
          <w:tcPr>
            <w:tcW w:w="5097" w:type="dxa"/>
            <w:tcMar>
              <w:top w:w="0" w:type="dxa"/>
              <w:left w:w="45" w:type="dxa"/>
              <w:bottom w:w="0" w:type="dxa"/>
              <w:right w:w="45" w:type="dxa"/>
            </w:tcMar>
            <w:vAlign w:val="bottom"/>
          </w:tcPr>
          <w:p w14:paraId="00000987" w14:textId="77777777" w:rsidR="009D0D6F" w:rsidRPr="00C947CC" w:rsidRDefault="0094762E" w:rsidP="00EC1A14">
            <w:pPr>
              <w:rPr>
                <w:sz w:val="20"/>
                <w:szCs w:val="20"/>
              </w:rPr>
            </w:pPr>
            <w:r w:rsidRPr="00C947CC">
              <w:rPr>
                <w:sz w:val="20"/>
                <w:szCs w:val="20"/>
              </w:rPr>
              <w:t xml:space="preserve">Comunidad </w:t>
            </w:r>
            <w:proofErr w:type="spellStart"/>
            <w:r w:rsidRPr="00C947CC">
              <w:rPr>
                <w:sz w:val="20"/>
                <w:szCs w:val="20"/>
              </w:rPr>
              <w:t>Q'ero</w:t>
            </w:r>
            <w:proofErr w:type="spellEnd"/>
            <w:r w:rsidRPr="00C947CC">
              <w:rPr>
                <w:sz w:val="20"/>
                <w:szCs w:val="20"/>
              </w:rPr>
              <w:t xml:space="preserve"> - Quico</w:t>
            </w:r>
          </w:p>
        </w:tc>
        <w:tc>
          <w:tcPr>
            <w:tcW w:w="1275" w:type="dxa"/>
            <w:tcMar>
              <w:top w:w="0" w:type="dxa"/>
              <w:left w:w="45" w:type="dxa"/>
              <w:bottom w:w="0" w:type="dxa"/>
              <w:right w:w="45" w:type="dxa"/>
            </w:tcMar>
            <w:vAlign w:val="bottom"/>
          </w:tcPr>
          <w:p w14:paraId="00000988" w14:textId="77777777" w:rsidR="009D0D6F" w:rsidRPr="00C947CC" w:rsidRDefault="0094762E" w:rsidP="00EC1A14">
            <w:pPr>
              <w:rPr>
                <w:sz w:val="20"/>
                <w:szCs w:val="20"/>
              </w:rPr>
            </w:pPr>
            <w:r w:rsidRPr="00C947CC">
              <w:rPr>
                <w:sz w:val="20"/>
                <w:szCs w:val="20"/>
              </w:rPr>
              <w:t>Cusco</w:t>
            </w:r>
          </w:p>
        </w:tc>
        <w:tc>
          <w:tcPr>
            <w:tcW w:w="2133" w:type="dxa"/>
            <w:tcMar>
              <w:top w:w="0" w:type="dxa"/>
              <w:left w:w="45" w:type="dxa"/>
              <w:bottom w:w="0" w:type="dxa"/>
              <w:right w:w="45" w:type="dxa"/>
            </w:tcMar>
            <w:vAlign w:val="bottom"/>
          </w:tcPr>
          <w:p w14:paraId="00000989" w14:textId="77777777" w:rsidR="009D0D6F" w:rsidRPr="00C947CC" w:rsidRDefault="0094762E" w:rsidP="00EC1A14">
            <w:pPr>
              <w:rPr>
                <w:sz w:val="20"/>
                <w:szCs w:val="20"/>
              </w:rPr>
            </w:pPr>
            <w:proofErr w:type="spellStart"/>
            <w:r w:rsidRPr="00C947CC">
              <w:rPr>
                <w:sz w:val="20"/>
                <w:szCs w:val="20"/>
              </w:rPr>
              <w:t>Q'ero</w:t>
            </w:r>
            <w:proofErr w:type="spellEnd"/>
          </w:p>
        </w:tc>
      </w:tr>
      <w:tr w:rsidR="009D0D6F" w:rsidRPr="00C947CC" w14:paraId="78B0C968" w14:textId="77777777" w:rsidTr="00045366">
        <w:trPr>
          <w:trHeight w:val="20"/>
        </w:trPr>
        <w:tc>
          <w:tcPr>
            <w:tcW w:w="5097" w:type="dxa"/>
            <w:tcMar>
              <w:top w:w="0" w:type="dxa"/>
              <w:left w:w="45" w:type="dxa"/>
              <w:bottom w:w="0" w:type="dxa"/>
              <w:right w:w="45" w:type="dxa"/>
            </w:tcMar>
            <w:vAlign w:val="bottom"/>
          </w:tcPr>
          <w:p w14:paraId="0000098A" w14:textId="77777777" w:rsidR="009D0D6F" w:rsidRPr="00C947CC" w:rsidRDefault="0094762E" w:rsidP="00EC1A14">
            <w:pPr>
              <w:rPr>
                <w:sz w:val="20"/>
                <w:szCs w:val="20"/>
              </w:rPr>
            </w:pPr>
            <w:r w:rsidRPr="00C947CC">
              <w:rPr>
                <w:sz w:val="20"/>
                <w:szCs w:val="20"/>
              </w:rPr>
              <w:t xml:space="preserve">Comunidad </w:t>
            </w:r>
            <w:proofErr w:type="spellStart"/>
            <w:r w:rsidRPr="00C947CC">
              <w:rPr>
                <w:sz w:val="20"/>
                <w:szCs w:val="20"/>
              </w:rPr>
              <w:t>Q'ero</w:t>
            </w:r>
            <w:proofErr w:type="spellEnd"/>
            <w:r w:rsidRPr="00C947CC">
              <w:rPr>
                <w:sz w:val="20"/>
                <w:szCs w:val="20"/>
              </w:rPr>
              <w:t xml:space="preserve"> - </w:t>
            </w:r>
            <w:proofErr w:type="spellStart"/>
            <w:r w:rsidRPr="00C947CC">
              <w:rPr>
                <w:sz w:val="20"/>
                <w:szCs w:val="20"/>
              </w:rPr>
              <w:t>Japu</w:t>
            </w:r>
            <w:proofErr w:type="spellEnd"/>
          </w:p>
        </w:tc>
        <w:tc>
          <w:tcPr>
            <w:tcW w:w="1275" w:type="dxa"/>
            <w:tcMar>
              <w:top w:w="0" w:type="dxa"/>
              <w:left w:w="45" w:type="dxa"/>
              <w:bottom w:w="0" w:type="dxa"/>
              <w:right w:w="45" w:type="dxa"/>
            </w:tcMar>
            <w:vAlign w:val="bottom"/>
          </w:tcPr>
          <w:p w14:paraId="0000098B" w14:textId="77777777" w:rsidR="009D0D6F" w:rsidRPr="00C947CC" w:rsidRDefault="0094762E" w:rsidP="00EC1A14">
            <w:pPr>
              <w:rPr>
                <w:sz w:val="20"/>
                <w:szCs w:val="20"/>
              </w:rPr>
            </w:pPr>
            <w:r w:rsidRPr="00C947CC">
              <w:rPr>
                <w:sz w:val="20"/>
                <w:szCs w:val="20"/>
              </w:rPr>
              <w:t>Cusco</w:t>
            </w:r>
          </w:p>
        </w:tc>
        <w:tc>
          <w:tcPr>
            <w:tcW w:w="2133" w:type="dxa"/>
            <w:tcMar>
              <w:top w:w="0" w:type="dxa"/>
              <w:left w:w="45" w:type="dxa"/>
              <w:bottom w:w="0" w:type="dxa"/>
              <w:right w:w="45" w:type="dxa"/>
            </w:tcMar>
            <w:vAlign w:val="bottom"/>
          </w:tcPr>
          <w:p w14:paraId="0000098C" w14:textId="77777777" w:rsidR="009D0D6F" w:rsidRPr="00C947CC" w:rsidRDefault="0094762E" w:rsidP="00EC1A14">
            <w:pPr>
              <w:rPr>
                <w:sz w:val="20"/>
                <w:szCs w:val="20"/>
              </w:rPr>
            </w:pPr>
            <w:proofErr w:type="spellStart"/>
            <w:r w:rsidRPr="00C947CC">
              <w:rPr>
                <w:sz w:val="20"/>
                <w:szCs w:val="20"/>
              </w:rPr>
              <w:t>Q'ero</w:t>
            </w:r>
            <w:proofErr w:type="spellEnd"/>
          </w:p>
        </w:tc>
      </w:tr>
      <w:tr w:rsidR="009D0D6F" w:rsidRPr="00C947CC" w14:paraId="312BA0E7" w14:textId="77777777" w:rsidTr="00045366">
        <w:trPr>
          <w:trHeight w:val="20"/>
        </w:trPr>
        <w:tc>
          <w:tcPr>
            <w:tcW w:w="5097" w:type="dxa"/>
            <w:tcMar>
              <w:top w:w="0" w:type="dxa"/>
              <w:left w:w="45" w:type="dxa"/>
              <w:bottom w:w="0" w:type="dxa"/>
              <w:right w:w="45" w:type="dxa"/>
            </w:tcMar>
            <w:vAlign w:val="bottom"/>
          </w:tcPr>
          <w:p w14:paraId="0000098D" w14:textId="77777777" w:rsidR="009D0D6F" w:rsidRPr="00C947CC" w:rsidRDefault="0094762E" w:rsidP="00EC1A14">
            <w:pPr>
              <w:rPr>
                <w:sz w:val="20"/>
                <w:szCs w:val="20"/>
              </w:rPr>
            </w:pPr>
            <w:r w:rsidRPr="00C947CC">
              <w:rPr>
                <w:sz w:val="20"/>
                <w:szCs w:val="20"/>
              </w:rPr>
              <w:t xml:space="preserve">Asociación </w:t>
            </w:r>
            <w:proofErr w:type="spellStart"/>
            <w:r w:rsidRPr="00C947CC">
              <w:rPr>
                <w:sz w:val="20"/>
                <w:szCs w:val="20"/>
              </w:rPr>
              <w:t>Tsinanejegi</w:t>
            </w:r>
            <w:proofErr w:type="spellEnd"/>
            <w:r w:rsidRPr="00C947CC">
              <w:rPr>
                <w:sz w:val="20"/>
                <w:szCs w:val="20"/>
              </w:rPr>
              <w:t xml:space="preserve"> </w:t>
            </w:r>
            <w:proofErr w:type="spellStart"/>
            <w:r w:rsidRPr="00C947CC">
              <w:rPr>
                <w:sz w:val="20"/>
                <w:szCs w:val="20"/>
              </w:rPr>
              <w:t>Antaneroegi</w:t>
            </w:r>
            <w:proofErr w:type="spellEnd"/>
            <w:r w:rsidRPr="00C947CC">
              <w:rPr>
                <w:sz w:val="20"/>
                <w:szCs w:val="20"/>
              </w:rPr>
              <w:t xml:space="preserve"> de San Antonio de </w:t>
            </w:r>
            <w:proofErr w:type="spellStart"/>
            <w:r w:rsidRPr="00C947CC">
              <w:rPr>
                <w:sz w:val="20"/>
                <w:szCs w:val="20"/>
              </w:rPr>
              <w:t>Sonomoro</w:t>
            </w:r>
            <w:proofErr w:type="spellEnd"/>
          </w:p>
        </w:tc>
        <w:tc>
          <w:tcPr>
            <w:tcW w:w="1275" w:type="dxa"/>
            <w:tcMar>
              <w:top w:w="0" w:type="dxa"/>
              <w:left w:w="45" w:type="dxa"/>
              <w:bottom w:w="0" w:type="dxa"/>
              <w:right w:w="45" w:type="dxa"/>
            </w:tcMar>
            <w:vAlign w:val="bottom"/>
          </w:tcPr>
          <w:p w14:paraId="0000098E" w14:textId="77777777" w:rsidR="009D0D6F" w:rsidRPr="00C947CC" w:rsidRDefault="0094762E" w:rsidP="00EC1A14">
            <w:pPr>
              <w:rPr>
                <w:sz w:val="20"/>
                <w:szCs w:val="20"/>
              </w:rPr>
            </w:pPr>
            <w:r w:rsidRPr="00C947CC">
              <w:rPr>
                <w:sz w:val="20"/>
                <w:szCs w:val="20"/>
              </w:rPr>
              <w:t>Junín</w:t>
            </w:r>
          </w:p>
        </w:tc>
        <w:tc>
          <w:tcPr>
            <w:tcW w:w="2133" w:type="dxa"/>
            <w:tcMar>
              <w:top w:w="0" w:type="dxa"/>
              <w:left w:w="45" w:type="dxa"/>
              <w:bottom w:w="0" w:type="dxa"/>
              <w:right w:w="45" w:type="dxa"/>
            </w:tcMar>
            <w:vAlign w:val="bottom"/>
          </w:tcPr>
          <w:p w14:paraId="0000098F" w14:textId="77777777" w:rsidR="009D0D6F" w:rsidRPr="00C947CC" w:rsidRDefault="0094762E" w:rsidP="00EC1A14">
            <w:pPr>
              <w:rPr>
                <w:sz w:val="20"/>
                <w:szCs w:val="20"/>
              </w:rPr>
            </w:pPr>
            <w:proofErr w:type="spellStart"/>
            <w:r w:rsidRPr="00C947CC">
              <w:rPr>
                <w:sz w:val="20"/>
                <w:szCs w:val="20"/>
              </w:rPr>
              <w:t>Nomatsigenka</w:t>
            </w:r>
            <w:proofErr w:type="spellEnd"/>
          </w:p>
        </w:tc>
      </w:tr>
      <w:tr w:rsidR="009D0D6F" w:rsidRPr="00C947CC" w14:paraId="71C89D26" w14:textId="77777777" w:rsidTr="00045366">
        <w:trPr>
          <w:trHeight w:val="20"/>
        </w:trPr>
        <w:tc>
          <w:tcPr>
            <w:tcW w:w="5097" w:type="dxa"/>
            <w:tcMar>
              <w:top w:w="0" w:type="dxa"/>
              <w:left w:w="45" w:type="dxa"/>
              <w:bottom w:w="0" w:type="dxa"/>
              <w:right w:w="45" w:type="dxa"/>
            </w:tcMar>
            <w:vAlign w:val="bottom"/>
          </w:tcPr>
          <w:p w14:paraId="00000990" w14:textId="77777777" w:rsidR="009D0D6F" w:rsidRPr="00C947CC" w:rsidRDefault="0094762E" w:rsidP="00EC1A14">
            <w:pPr>
              <w:rPr>
                <w:sz w:val="20"/>
                <w:szCs w:val="20"/>
              </w:rPr>
            </w:pPr>
            <w:r w:rsidRPr="00C947CC">
              <w:rPr>
                <w:sz w:val="20"/>
                <w:szCs w:val="20"/>
              </w:rPr>
              <w:t xml:space="preserve">Asociación </w:t>
            </w:r>
            <w:proofErr w:type="spellStart"/>
            <w:r w:rsidRPr="00C947CC">
              <w:rPr>
                <w:sz w:val="20"/>
                <w:szCs w:val="20"/>
              </w:rPr>
              <w:t>Shinan</w:t>
            </w:r>
            <w:proofErr w:type="spellEnd"/>
            <w:r w:rsidRPr="00C947CC">
              <w:rPr>
                <w:sz w:val="20"/>
                <w:szCs w:val="20"/>
              </w:rPr>
              <w:t xml:space="preserve"> </w:t>
            </w:r>
            <w:proofErr w:type="spellStart"/>
            <w:r w:rsidRPr="00C947CC">
              <w:rPr>
                <w:sz w:val="20"/>
                <w:szCs w:val="20"/>
              </w:rPr>
              <w:t>Imabo</w:t>
            </w:r>
            <w:proofErr w:type="spellEnd"/>
          </w:p>
        </w:tc>
        <w:tc>
          <w:tcPr>
            <w:tcW w:w="1275" w:type="dxa"/>
            <w:tcMar>
              <w:top w:w="0" w:type="dxa"/>
              <w:left w:w="45" w:type="dxa"/>
              <w:bottom w:w="0" w:type="dxa"/>
              <w:right w:w="45" w:type="dxa"/>
            </w:tcMar>
            <w:vAlign w:val="bottom"/>
          </w:tcPr>
          <w:p w14:paraId="00000991" w14:textId="77777777" w:rsidR="009D0D6F" w:rsidRPr="00C947CC" w:rsidRDefault="0094762E" w:rsidP="00EC1A14">
            <w:pPr>
              <w:rPr>
                <w:sz w:val="20"/>
                <w:szCs w:val="20"/>
              </w:rPr>
            </w:pPr>
            <w:r w:rsidRPr="00C947CC">
              <w:rPr>
                <w:sz w:val="20"/>
                <w:szCs w:val="20"/>
              </w:rPr>
              <w:t>Lima</w:t>
            </w:r>
          </w:p>
        </w:tc>
        <w:tc>
          <w:tcPr>
            <w:tcW w:w="2133" w:type="dxa"/>
            <w:tcMar>
              <w:top w:w="0" w:type="dxa"/>
              <w:left w:w="45" w:type="dxa"/>
              <w:bottom w:w="0" w:type="dxa"/>
              <w:right w:w="45" w:type="dxa"/>
            </w:tcMar>
            <w:vAlign w:val="bottom"/>
          </w:tcPr>
          <w:p w14:paraId="00000992" w14:textId="77777777" w:rsidR="009D0D6F" w:rsidRPr="00C947CC" w:rsidRDefault="0094762E" w:rsidP="00EC1A14">
            <w:pPr>
              <w:rPr>
                <w:sz w:val="20"/>
                <w:szCs w:val="20"/>
              </w:rPr>
            </w:pPr>
            <w:r w:rsidRPr="00C947CC">
              <w:rPr>
                <w:sz w:val="20"/>
                <w:szCs w:val="20"/>
              </w:rPr>
              <w:t>Shipibo-</w:t>
            </w:r>
            <w:proofErr w:type="spellStart"/>
            <w:r w:rsidRPr="00C947CC">
              <w:rPr>
                <w:sz w:val="20"/>
                <w:szCs w:val="20"/>
              </w:rPr>
              <w:t>konibo</w:t>
            </w:r>
            <w:proofErr w:type="spellEnd"/>
          </w:p>
        </w:tc>
      </w:tr>
      <w:tr w:rsidR="009D0D6F" w:rsidRPr="00C947CC" w14:paraId="3841B5D6" w14:textId="77777777" w:rsidTr="00045366">
        <w:trPr>
          <w:trHeight w:val="20"/>
        </w:trPr>
        <w:tc>
          <w:tcPr>
            <w:tcW w:w="5097" w:type="dxa"/>
            <w:tcMar>
              <w:top w:w="0" w:type="dxa"/>
              <w:left w:w="45" w:type="dxa"/>
              <w:bottom w:w="0" w:type="dxa"/>
              <w:right w:w="45" w:type="dxa"/>
            </w:tcMar>
            <w:vAlign w:val="bottom"/>
          </w:tcPr>
          <w:p w14:paraId="00000993" w14:textId="77777777" w:rsidR="009D0D6F" w:rsidRPr="00C947CC" w:rsidRDefault="0094762E" w:rsidP="00EC1A14">
            <w:pPr>
              <w:rPr>
                <w:sz w:val="20"/>
                <w:szCs w:val="20"/>
              </w:rPr>
            </w:pPr>
            <w:r w:rsidRPr="00C947CC">
              <w:rPr>
                <w:sz w:val="20"/>
                <w:szCs w:val="20"/>
              </w:rPr>
              <w:t xml:space="preserve">Taller de Benedicta </w:t>
            </w:r>
            <w:proofErr w:type="spellStart"/>
            <w:r w:rsidRPr="00C947CC">
              <w:rPr>
                <w:sz w:val="20"/>
                <w:szCs w:val="20"/>
              </w:rPr>
              <w:t>Lermo</w:t>
            </w:r>
            <w:proofErr w:type="spellEnd"/>
          </w:p>
        </w:tc>
        <w:tc>
          <w:tcPr>
            <w:tcW w:w="1275" w:type="dxa"/>
            <w:tcMar>
              <w:top w:w="0" w:type="dxa"/>
              <w:left w:w="45" w:type="dxa"/>
              <w:bottom w:w="0" w:type="dxa"/>
              <w:right w:w="45" w:type="dxa"/>
            </w:tcMar>
            <w:vAlign w:val="bottom"/>
          </w:tcPr>
          <w:p w14:paraId="00000994" w14:textId="77777777" w:rsidR="009D0D6F" w:rsidRPr="00C947CC" w:rsidRDefault="0094762E" w:rsidP="00EC1A14">
            <w:pPr>
              <w:rPr>
                <w:sz w:val="20"/>
                <w:szCs w:val="20"/>
              </w:rPr>
            </w:pPr>
            <w:proofErr w:type="spellStart"/>
            <w:r w:rsidRPr="00C947CC">
              <w:rPr>
                <w:sz w:val="20"/>
                <w:szCs w:val="20"/>
              </w:rPr>
              <w:t>LIma</w:t>
            </w:r>
            <w:proofErr w:type="spellEnd"/>
          </w:p>
        </w:tc>
        <w:tc>
          <w:tcPr>
            <w:tcW w:w="2133" w:type="dxa"/>
            <w:tcMar>
              <w:top w:w="0" w:type="dxa"/>
              <w:left w:w="45" w:type="dxa"/>
              <w:bottom w:w="0" w:type="dxa"/>
              <w:right w:w="45" w:type="dxa"/>
            </w:tcMar>
            <w:vAlign w:val="bottom"/>
          </w:tcPr>
          <w:p w14:paraId="00000995" w14:textId="77777777" w:rsidR="009D0D6F" w:rsidRPr="00C947CC" w:rsidRDefault="0094762E" w:rsidP="00EC1A14">
            <w:pPr>
              <w:rPr>
                <w:sz w:val="20"/>
                <w:szCs w:val="20"/>
              </w:rPr>
            </w:pPr>
            <w:proofErr w:type="spellStart"/>
            <w:r w:rsidRPr="00C947CC">
              <w:rPr>
                <w:sz w:val="20"/>
                <w:szCs w:val="20"/>
              </w:rPr>
              <w:t>Jakaru</w:t>
            </w:r>
            <w:proofErr w:type="spellEnd"/>
          </w:p>
        </w:tc>
      </w:tr>
      <w:tr w:rsidR="009D0D6F" w:rsidRPr="00C947CC" w14:paraId="4BE9B679" w14:textId="77777777" w:rsidTr="00045366">
        <w:trPr>
          <w:trHeight w:val="20"/>
        </w:trPr>
        <w:tc>
          <w:tcPr>
            <w:tcW w:w="5097" w:type="dxa"/>
            <w:tcMar>
              <w:top w:w="0" w:type="dxa"/>
              <w:left w:w="45" w:type="dxa"/>
              <w:bottom w:w="0" w:type="dxa"/>
              <w:right w:w="45" w:type="dxa"/>
            </w:tcMar>
            <w:vAlign w:val="bottom"/>
          </w:tcPr>
          <w:p w14:paraId="00000996" w14:textId="77777777" w:rsidR="009D0D6F" w:rsidRPr="00C947CC" w:rsidRDefault="0094762E" w:rsidP="00EC1A14">
            <w:pPr>
              <w:rPr>
                <w:sz w:val="20"/>
                <w:szCs w:val="20"/>
              </w:rPr>
            </w:pPr>
            <w:r w:rsidRPr="00C947CC">
              <w:rPr>
                <w:sz w:val="20"/>
                <w:szCs w:val="20"/>
              </w:rPr>
              <w:t xml:space="preserve">Taller de </w:t>
            </w:r>
            <w:proofErr w:type="spellStart"/>
            <w:r w:rsidRPr="00C947CC">
              <w:rPr>
                <w:sz w:val="20"/>
                <w:szCs w:val="20"/>
              </w:rPr>
              <w:t>Virgina</w:t>
            </w:r>
            <w:proofErr w:type="spellEnd"/>
            <w:r w:rsidRPr="00C947CC">
              <w:rPr>
                <w:sz w:val="20"/>
                <w:szCs w:val="20"/>
              </w:rPr>
              <w:t xml:space="preserve"> Vargas García</w:t>
            </w:r>
          </w:p>
        </w:tc>
        <w:tc>
          <w:tcPr>
            <w:tcW w:w="1275" w:type="dxa"/>
            <w:tcMar>
              <w:top w:w="0" w:type="dxa"/>
              <w:left w:w="45" w:type="dxa"/>
              <w:bottom w:w="0" w:type="dxa"/>
              <w:right w:w="45" w:type="dxa"/>
            </w:tcMar>
            <w:vAlign w:val="bottom"/>
          </w:tcPr>
          <w:p w14:paraId="00000997" w14:textId="77777777" w:rsidR="009D0D6F" w:rsidRPr="00C947CC" w:rsidRDefault="0094762E" w:rsidP="00EC1A14">
            <w:pPr>
              <w:rPr>
                <w:sz w:val="20"/>
                <w:szCs w:val="20"/>
              </w:rPr>
            </w:pPr>
            <w:r w:rsidRPr="00C947CC">
              <w:rPr>
                <w:sz w:val="20"/>
                <w:szCs w:val="20"/>
              </w:rPr>
              <w:t>Loreto</w:t>
            </w:r>
          </w:p>
        </w:tc>
        <w:tc>
          <w:tcPr>
            <w:tcW w:w="2133" w:type="dxa"/>
            <w:tcMar>
              <w:top w:w="0" w:type="dxa"/>
              <w:left w:w="45" w:type="dxa"/>
              <w:bottom w:w="0" w:type="dxa"/>
              <w:right w:w="45" w:type="dxa"/>
            </w:tcMar>
            <w:vAlign w:val="bottom"/>
          </w:tcPr>
          <w:p w14:paraId="00000998" w14:textId="77777777" w:rsidR="009D0D6F" w:rsidRPr="00C947CC" w:rsidRDefault="0094762E" w:rsidP="00EC1A14">
            <w:pPr>
              <w:rPr>
                <w:sz w:val="20"/>
                <w:szCs w:val="20"/>
              </w:rPr>
            </w:pPr>
            <w:r w:rsidRPr="00C947CC">
              <w:rPr>
                <w:sz w:val="20"/>
                <w:szCs w:val="20"/>
              </w:rPr>
              <w:t>Huitoto-</w:t>
            </w:r>
            <w:proofErr w:type="spellStart"/>
            <w:r w:rsidRPr="00C947CC">
              <w:rPr>
                <w:sz w:val="20"/>
                <w:szCs w:val="20"/>
              </w:rPr>
              <w:t>Murui</w:t>
            </w:r>
            <w:proofErr w:type="spellEnd"/>
            <w:r w:rsidRPr="00C947CC">
              <w:rPr>
                <w:sz w:val="20"/>
                <w:szCs w:val="20"/>
              </w:rPr>
              <w:t xml:space="preserve"> </w:t>
            </w:r>
            <w:proofErr w:type="spellStart"/>
            <w:r w:rsidRPr="00C947CC">
              <w:rPr>
                <w:sz w:val="20"/>
                <w:szCs w:val="20"/>
              </w:rPr>
              <w:t>Muinani</w:t>
            </w:r>
            <w:proofErr w:type="spellEnd"/>
          </w:p>
        </w:tc>
      </w:tr>
      <w:tr w:rsidR="009D0D6F" w:rsidRPr="00C947CC" w14:paraId="600A10BA" w14:textId="77777777" w:rsidTr="00045366">
        <w:trPr>
          <w:trHeight w:val="20"/>
        </w:trPr>
        <w:tc>
          <w:tcPr>
            <w:tcW w:w="5097" w:type="dxa"/>
            <w:tcMar>
              <w:top w:w="0" w:type="dxa"/>
              <w:left w:w="45" w:type="dxa"/>
              <w:bottom w:w="0" w:type="dxa"/>
              <w:right w:w="45" w:type="dxa"/>
            </w:tcMar>
            <w:vAlign w:val="bottom"/>
          </w:tcPr>
          <w:p w14:paraId="00000999" w14:textId="77777777" w:rsidR="009D0D6F" w:rsidRPr="00C947CC" w:rsidRDefault="0094762E" w:rsidP="00EC1A14">
            <w:pPr>
              <w:rPr>
                <w:sz w:val="20"/>
                <w:szCs w:val="20"/>
              </w:rPr>
            </w:pPr>
            <w:r w:rsidRPr="00C947CC">
              <w:rPr>
                <w:sz w:val="20"/>
                <w:szCs w:val="20"/>
              </w:rPr>
              <w:t xml:space="preserve">Taller de Brus Rubio </w:t>
            </w:r>
            <w:proofErr w:type="spellStart"/>
            <w:r w:rsidRPr="00C947CC">
              <w:rPr>
                <w:sz w:val="20"/>
                <w:szCs w:val="20"/>
              </w:rPr>
              <w:t>Churay</w:t>
            </w:r>
            <w:proofErr w:type="spellEnd"/>
          </w:p>
        </w:tc>
        <w:tc>
          <w:tcPr>
            <w:tcW w:w="1275" w:type="dxa"/>
            <w:tcMar>
              <w:top w:w="0" w:type="dxa"/>
              <w:left w:w="45" w:type="dxa"/>
              <w:bottom w:w="0" w:type="dxa"/>
              <w:right w:w="45" w:type="dxa"/>
            </w:tcMar>
            <w:vAlign w:val="bottom"/>
          </w:tcPr>
          <w:p w14:paraId="0000099A" w14:textId="77777777" w:rsidR="009D0D6F" w:rsidRPr="00C947CC" w:rsidRDefault="0094762E" w:rsidP="00EC1A14">
            <w:pPr>
              <w:rPr>
                <w:sz w:val="20"/>
                <w:szCs w:val="20"/>
              </w:rPr>
            </w:pPr>
            <w:r w:rsidRPr="00C947CC">
              <w:rPr>
                <w:sz w:val="20"/>
                <w:szCs w:val="20"/>
              </w:rPr>
              <w:t>Loreto</w:t>
            </w:r>
          </w:p>
        </w:tc>
        <w:tc>
          <w:tcPr>
            <w:tcW w:w="2133" w:type="dxa"/>
            <w:tcMar>
              <w:top w:w="0" w:type="dxa"/>
              <w:left w:w="45" w:type="dxa"/>
              <w:bottom w:w="0" w:type="dxa"/>
              <w:right w:w="45" w:type="dxa"/>
            </w:tcMar>
            <w:vAlign w:val="bottom"/>
          </w:tcPr>
          <w:p w14:paraId="0000099B" w14:textId="77777777" w:rsidR="009D0D6F" w:rsidRPr="00C947CC" w:rsidRDefault="0094762E" w:rsidP="00EC1A14">
            <w:pPr>
              <w:rPr>
                <w:sz w:val="20"/>
                <w:szCs w:val="20"/>
              </w:rPr>
            </w:pPr>
            <w:r w:rsidRPr="00C947CC">
              <w:rPr>
                <w:sz w:val="20"/>
                <w:szCs w:val="20"/>
              </w:rPr>
              <w:t>Huitoto y Bora</w:t>
            </w:r>
          </w:p>
        </w:tc>
      </w:tr>
      <w:tr w:rsidR="009D0D6F" w:rsidRPr="00C947CC" w14:paraId="7D30A86D" w14:textId="77777777" w:rsidTr="00045366">
        <w:trPr>
          <w:trHeight w:val="20"/>
        </w:trPr>
        <w:tc>
          <w:tcPr>
            <w:tcW w:w="5097" w:type="dxa"/>
            <w:tcMar>
              <w:top w:w="0" w:type="dxa"/>
              <w:left w:w="45" w:type="dxa"/>
              <w:bottom w:w="0" w:type="dxa"/>
              <w:right w:w="45" w:type="dxa"/>
            </w:tcMar>
            <w:vAlign w:val="bottom"/>
          </w:tcPr>
          <w:p w14:paraId="0000099C" w14:textId="77777777" w:rsidR="009D0D6F" w:rsidRPr="00C947CC" w:rsidRDefault="0094762E" w:rsidP="00EC1A14">
            <w:pPr>
              <w:rPr>
                <w:sz w:val="20"/>
                <w:szCs w:val="20"/>
              </w:rPr>
            </w:pPr>
            <w:r w:rsidRPr="00C947CC">
              <w:rPr>
                <w:sz w:val="20"/>
                <w:szCs w:val="20"/>
              </w:rPr>
              <w:t xml:space="preserve">Asociación Las </w:t>
            </w:r>
            <w:proofErr w:type="spellStart"/>
            <w:r w:rsidRPr="00C947CC">
              <w:rPr>
                <w:sz w:val="20"/>
                <w:szCs w:val="20"/>
              </w:rPr>
              <w:t>Mariopsas</w:t>
            </w:r>
            <w:proofErr w:type="spellEnd"/>
            <w:r w:rsidRPr="00C947CC">
              <w:rPr>
                <w:sz w:val="20"/>
                <w:szCs w:val="20"/>
              </w:rPr>
              <w:t xml:space="preserve"> del </w:t>
            </w:r>
            <w:proofErr w:type="spellStart"/>
            <w:r w:rsidRPr="00C947CC">
              <w:rPr>
                <w:sz w:val="20"/>
                <w:szCs w:val="20"/>
              </w:rPr>
              <w:t>Yarapa</w:t>
            </w:r>
            <w:proofErr w:type="spellEnd"/>
          </w:p>
        </w:tc>
        <w:tc>
          <w:tcPr>
            <w:tcW w:w="1275" w:type="dxa"/>
            <w:tcMar>
              <w:top w:w="0" w:type="dxa"/>
              <w:left w:w="45" w:type="dxa"/>
              <w:bottom w:w="0" w:type="dxa"/>
              <w:right w:w="45" w:type="dxa"/>
            </w:tcMar>
            <w:vAlign w:val="bottom"/>
          </w:tcPr>
          <w:p w14:paraId="0000099D" w14:textId="77777777" w:rsidR="009D0D6F" w:rsidRPr="00C947CC" w:rsidRDefault="0094762E" w:rsidP="00EC1A14">
            <w:pPr>
              <w:rPr>
                <w:sz w:val="20"/>
                <w:szCs w:val="20"/>
              </w:rPr>
            </w:pPr>
            <w:r w:rsidRPr="00C947CC">
              <w:rPr>
                <w:sz w:val="20"/>
                <w:szCs w:val="20"/>
              </w:rPr>
              <w:t>Loreto</w:t>
            </w:r>
          </w:p>
        </w:tc>
        <w:tc>
          <w:tcPr>
            <w:tcW w:w="2133" w:type="dxa"/>
            <w:tcMar>
              <w:top w:w="0" w:type="dxa"/>
              <w:left w:w="45" w:type="dxa"/>
              <w:bottom w:w="0" w:type="dxa"/>
              <w:right w:w="45" w:type="dxa"/>
            </w:tcMar>
            <w:vAlign w:val="bottom"/>
          </w:tcPr>
          <w:p w14:paraId="0000099E" w14:textId="77777777" w:rsidR="009D0D6F" w:rsidRPr="00C947CC" w:rsidRDefault="0094762E" w:rsidP="00EC1A14">
            <w:pPr>
              <w:rPr>
                <w:sz w:val="20"/>
                <w:szCs w:val="20"/>
              </w:rPr>
            </w:pPr>
            <w:proofErr w:type="spellStart"/>
            <w:r w:rsidRPr="00C947CC">
              <w:rPr>
                <w:sz w:val="20"/>
                <w:szCs w:val="20"/>
              </w:rPr>
              <w:t>Kukama</w:t>
            </w:r>
            <w:proofErr w:type="spellEnd"/>
            <w:r w:rsidRPr="00C947CC">
              <w:rPr>
                <w:sz w:val="20"/>
                <w:szCs w:val="20"/>
              </w:rPr>
              <w:t xml:space="preserve"> </w:t>
            </w:r>
            <w:proofErr w:type="spellStart"/>
            <w:r w:rsidRPr="00C947CC">
              <w:rPr>
                <w:sz w:val="20"/>
                <w:szCs w:val="20"/>
              </w:rPr>
              <w:t>Kukamiria</w:t>
            </w:r>
            <w:proofErr w:type="spellEnd"/>
          </w:p>
        </w:tc>
      </w:tr>
      <w:tr w:rsidR="009D0D6F" w:rsidRPr="00C947CC" w14:paraId="4EBA5D46" w14:textId="77777777" w:rsidTr="00045366">
        <w:trPr>
          <w:trHeight w:val="20"/>
        </w:trPr>
        <w:tc>
          <w:tcPr>
            <w:tcW w:w="5097" w:type="dxa"/>
            <w:tcMar>
              <w:top w:w="0" w:type="dxa"/>
              <w:left w:w="45" w:type="dxa"/>
              <w:bottom w:w="0" w:type="dxa"/>
              <w:right w:w="45" w:type="dxa"/>
            </w:tcMar>
            <w:vAlign w:val="bottom"/>
          </w:tcPr>
          <w:p w14:paraId="0000099F" w14:textId="77777777" w:rsidR="009D0D6F" w:rsidRPr="00C947CC" w:rsidRDefault="0094762E" w:rsidP="00EC1A14">
            <w:pPr>
              <w:rPr>
                <w:sz w:val="20"/>
                <w:szCs w:val="20"/>
              </w:rPr>
            </w:pPr>
            <w:r w:rsidRPr="00C947CC">
              <w:rPr>
                <w:sz w:val="20"/>
                <w:szCs w:val="20"/>
              </w:rPr>
              <w:t xml:space="preserve">Asociación Cultural </w:t>
            </w:r>
            <w:proofErr w:type="spellStart"/>
            <w:r w:rsidRPr="00C947CC">
              <w:rPr>
                <w:sz w:val="20"/>
                <w:szCs w:val="20"/>
              </w:rPr>
              <w:t>Irapakatun</w:t>
            </w:r>
            <w:proofErr w:type="spellEnd"/>
          </w:p>
        </w:tc>
        <w:tc>
          <w:tcPr>
            <w:tcW w:w="1275" w:type="dxa"/>
            <w:tcMar>
              <w:top w:w="0" w:type="dxa"/>
              <w:left w:w="45" w:type="dxa"/>
              <w:bottom w:w="0" w:type="dxa"/>
              <w:right w:w="45" w:type="dxa"/>
            </w:tcMar>
            <w:vAlign w:val="bottom"/>
          </w:tcPr>
          <w:p w14:paraId="000009A0" w14:textId="77777777" w:rsidR="009D0D6F" w:rsidRPr="00C947CC" w:rsidRDefault="0094762E" w:rsidP="00EC1A14">
            <w:pPr>
              <w:rPr>
                <w:sz w:val="20"/>
                <w:szCs w:val="20"/>
              </w:rPr>
            </w:pPr>
            <w:r w:rsidRPr="00C947CC">
              <w:rPr>
                <w:sz w:val="20"/>
                <w:szCs w:val="20"/>
              </w:rPr>
              <w:t>Loreto</w:t>
            </w:r>
          </w:p>
        </w:tc>
        <w:tc>
          <w:tcPr>
            <w:tcW w:w="2133" w:type="dxa"/>
            <w:tcMar>
              <w:top w:w="0" w:type="dxa"/>
              <w:left w:w="45" w:type="dxa"/>
              <w:bottom w:w="0" w:type="dxa"/>
              <w:right w:w="45" w:type="dxa"/>
            </w:tcMar>
            <w:vAlign w:val="bottom"/>
          </w:tcPr>
          <w:p w14:paraId="000009A1" w14:textId="77777777" w:rsidR="009D0D6F" w:rsidRPr="00C947CC" w:rsidRDefault="0094762E" w:rsidP="00EC1A14">
            <w:pPr>
              <w:rPr>
                <w:sz w:val="20"/>
                <w:szCs w:val="20"/>
              </w:rPr>
            </w:pPr>
            <w:proofErr w:type="spellStart"/>
            <w:r w:rsidRPr="00C947CC">
              <w:rPr>
                <w:sz w:val="20"/>
                <w:szCs w:val="20"/>
              </w:rPr>
              <w:t>Kukama</w:t>
            </w:r>
            <w:proofErr w:type="spellEnd"/>
            <w:r w:rsidRPr="00C947CC">
              <w:rPr>
                <w:sz w:val="20"/>
                <w:szCs w:val="20"/>
              </w:rPr>
              <w:t xml:space="preserve"> </w:t>
            </w:r>
            <w:proofErr w:type="spellStart"/>
            <w:r w:rsidRPr="00C947CC">
              <w:rPr>
                <w:sz w:val="20"/>
                <w:szCs w:val="20"/>
              </w:rPr>
              <w:t>Kukamiria</w:t>
            </w:r>
            <w:proofErr w:type="spellEnd"/>
          </w:p>
        </w:tc>
      </w:tr>
      <w:tr w:rsidR="009D0D6F" w:rsidRPr="00C947CC" w14:paraId="5E99340C" w14:textId="77777777" w:rsidTr="00045366">
        <w:trPr>
          <w:trHeight w:val="20"/>
        </w:trPr>
        <w:tc>
          <w:tcPr>
            <w:tcW w:w="5097" w:type="dxa"/>
            <w:tcMar>
              <w:top w:w="0" w:type="dxa"/>
              <w:left w:w="45" w:type="dxa"/>
              <w:bottom w:w="0" w:type="dxa"/>
              <w:right w:w="45" w:type="dxa"/>
            </w:tcMar>
            <w:vAlign w:val="bottom"/>
          </w:tcPr>
          <w:p w14:paraId="000009A2" w14:textId="77777777" w:rsidR="009D0D6F" w:rsidRPr="00C947CC" w:rsidRDefault="0094762E" w:rsidP="00EC1A14">
            <w:pPr>
              <w:rPr>
                <w:sz w:val="20"/>
                <w:szCs w:val="20"/>
              </w:rPr>
            </w:pPr>
            <w:proofErr w:type="spellStart"/>
            <w:r w:rsidRPr="00C947CC">
              <w:rPr>
                <w:sz w:val="20"/>
                <w:szCs w:val="20"/>
              </w:rPr>
              <w:t>Asoaciación</w:t>
            </w:r>
            <w:proofErr w:type="spellEnd"/>
            <w:r w:rsidRPr="00C947CC">
              <w:rPr>
                <w:sz w:val="20"/>
                <w:szCs w:val="20"/>
              </w:rPr>
              <w:t xml:space="preserve"> Manos Trabajadoras en Fibra de Chambira</w:t>
            </w:r>
          </w:p>
        </w:tc>
        <w:tc>
          <w:tcPr>
            <w:tcW w:w="1275" w:type="dxa"/>
            <w:tcMar>
              <w:top w:w="0" w:type="dxa"/>
              <w:left w:w="45" w:type="dxa"/>
              <w:bottom w:w="0" w:type="dxa"/>
              <w:right w:w="45" w:type="dxa"/>
            </w:tcMar>
            <w:vAlign w:val="bottom"/>
          </w:tcPr>
          <w:p w14:paraId="000009A3" w14:textId="77777777" w:rsidR="009D0D6F" w:rsidRPr="00C947CC" w:rsidRDefault="0094762E" w:rsidP="00EC1A14">
            <w:pPr>
              <w:rPr>
                <w:sz w:val="20"/>
                <w:szCs w:val="20"/>
              </w:rPr>
            </w:pPr>
            <w:r w:rsidRPr="00C947CC">
              <w:rPr>
                <w:sz w:val="20"/>
                <w:szCs w:val="20"/>
              </w:rPr>
              <w:t>Loreto</w:t>
            </w:r>
          </w:p>
        </w:tc>
        <w:tc>
          <w:tcPr>
            <w:tcW w:w="2133" w:type="dxa"/>
            <w:tcMar>
              <w:top w:w="0" w:type="dxa"/>
              <w:left w:w="45" w:type="dxa"/>
              <w:bottom w:w="0" w:type="dxa"/>
              <w:right w:w="45" w:type="dxa"/>
            </w:tcMar>
            <w:vAlign w:val="bottom"/>
          </w:tcPr>
          <w:p w14:paraId="000009A4" w14:textId="77777777" w:rsidR="009D0D6F" w:rsidRPr="00C947CC" w:rsidRDefault="0094762E" w:rsidP="00EC1A14">
            <w:pPr>
              <w:rPr>
                <w:sz w:val="20"/>
                <w:szCs w:val="20"/>
              </w:rPr>
            </w:pPr>
            <w:proofErr w:type="spellStart"/>
            <w:r w:rsidRPr="00C947CC">
              <w:rPr>
                <w:sz w:val="20"/>
                <w:szCs w:val="20"/>
              </w:rPr>
              <w:t>Kukama</w:t>
            </w:r>
            <w:proofErr w:type="spellEnd"/>
            <w:r w:rsidRPr="00C947CC">
              <w:rPr>
                <w:sz w:val="20"/>
                <w:szCs w:val="20"/>
              </w:rPr>
              <w:t xml:space="preserve"> </w:t>
            </w:r>
            <w:proofErr w:type="spellStart"/>
            <w:r w:rsidRPr="00C947CC">
              <w:rPr>
                <w:sz w:val="20"/>
                <w:szCs w:val="20"/>
              </w:rPr>
              <w:t>Kukamiria</w:t>
            </w:r>
            <w:proofErr w:type="spellEnd"/>
          </w:p>
        </w:tc>
      </w:tr>
      <w:tr w:rsidR="009D0D6F" w:rsidRPr="00C947CC" w14:paraId="366EA699" w14:textId="77777777" w:rsidTr="00045366">
        <w:trPr>
          <w:trHeight w:val="20"/>
        </w:trPr>
        <w:tc>
          <w:tcPr>
            <w:tcW w:w="5097" w:type="dxa"/>
            <w:tcMar>
              <w:top w:w="0" w:type="dxa"/>
              <w:left w:w="45" w:type="dxa"/>
              <w:bottom w:w="0" w:type="dxa"/>
              <w:right w:w="45" w:type="dxa"/>
            </w:tcMar>
            <w:vAlign w:val="bottom"/>
          </w:tcPr>
          <w:p w14:paraId="000009A5" w14:textId="77777777" w:rsidR="009D0D6F" w:rsidRPr="00C947CC" w:rsidRDefault="0094762E" w:rsidP="00EC1A14">
            <w:pPr>
              <w:rPr>
                <w:sz w:val="20"/>
                <w:szCs w:val="20"/>
              </w:rPr>
            </w:pPr>
            <w:proofErr w:type="spellStart"/>
            <w:r w:rsidRPr="00C947CC">
              <w:rPr>
                <w:sz w:val="20"/>
                <w:szCs w:val="20"/>
              </w:rPr>
              <w:t>Asoaciación</w:t>
            </w:r>
            <w:proofErr w:type="spellEnd"/>
            <w:r w:rsidRPr="00C947CC">
              <w:rPr>
                <w:sz w:val="20"/>
                <w:szCs w:val="20"/>
              </w:rPr>
              <w:t xml:space="preserve"> de Artesanos el </w:t>
            </w:r>
            <w:proofErr w:type="spellStart"/>
            <w:r w:rsidRPr="00C947CC">
              <w:rPr>
                <w:sz w:val="20"/>
                <w:szCs w:val="20"/>
              </w:rPr>
              <w:t>Tucan</w:t>
            </w:r>
            <w:proofErr w:type="spellEnd"/>
          </w:p>
        </w:tc>
        <w:tc>
          <w:tcPr>
            <w:tcW w:w="1275" w:type="dxa"/>
            <w:tcMar>
              <w:top w:w="0" w:type="dxa"/>
              <w:left w:w="45" w:type="dxa"/>
              <w:bottom w:w="0" w:type="dxa"/>
              <w:right w:w="45" w:type="dxa"/>
            </w:tcMar>
            <w:vAlign w:val="bottom"/>
          </w:tcPr>
          <w:p w14:paraId="000009A6" w14:textId="77777777" w:rsidR="009D0D6F" w:rsidRPr="00C947CC" w:rsidRDefault="0094762E" w:rsidP="00EC1A14">
            <w:pPr>
              <w:rPr>
                <w:sz w:val="20"/>
                <w:szCs w:val="20"/>
              </w:rPr>
            </w:pPr>
            <w:r w:rsidRPr="00C947CC">
              <w:rPr>
                <w:sz w:val="20"/>
                <w:szCs w:val="20"/>
              </w:rPr>
              <w:t>Loreto</w:t>
            </w:r>
          </w:p>
        </w:tc>
        <w:tc>
          <w:tcPr>
            <w:tcW w:w="2133" w:type="dxa"/>
            <w:tcMar>
              <w:top w:w="0" w:type="dxa"/>
              <w:left w:w="45" w:type="dxa"/>
              <w:bottom w:w="0" w:type="dxa"/>
              <w:right w:w="45" w:type="dxa"/>
            </w:tcMar>
            <w:vAlign w:val="bottom"/>
          </w:tcPr>
          <w:p w14:paraId="000009A7" w14:textId="77777777" w:rsidR="009D0D6F" w:rsidRPr="00C947CC" w:rsidRDefault="0094762E" w:rsidP="00EC1A14">
            <w:pPr>
              <w:rPr>
                <w:sz w:val="20"/>
                <w:szCs w:val="20"/>
              </w:rPr>
            </w:pPr>
            <w:proofErr w:type="spellStart"/>
            <w:r w:rsidRPr="00C947CC">
              <w:rPr>
                <w:sz w:val="20"/>
                <w:szCs w:val="20"/>
              </w:rPr>
              <w:t>Kukama</w:t>
            </w:r>
            <w:proofErr w:type="spellEnd"/>
            <w:r w:rsidRPr="00C947CC">
              <w:rPr>
                <w:sz w:val="20"/>
                <w:szCs w:val="20"/>
              </w:rPr>
              <w:t xml:space="preserve"> </w:t>
            </w:r>
            <w:proofErr w:type="spellStart"/>
            <w:r w:rsidRPr="00C947CC">
              <w:rPr>
                <w:sz w:val="20"/>
                <w:szCs w:val="20"/>
              </w:rPr>
              <w:t>Kukamiria</w:t>
            </w:r>
            <w:proofErr w:type="spellEnd"/>
          </w:p>
        </w:tc>
      </w:tr>
      <w:tr w:rsidR="009D0D6F" w:rsidRPr="00C947CC" w14:paraId="4DFA072F" w14:textId="77777777" w:rsidTr="00045366">
        <w:trPr>
          <w:trHeight w:val="20"/>
        </w:trPr>
        <w:tc>
          <w:tcPr>
            <w:tcW w:w="5097" w:type="dxa"/>
            <w:tcMar>
              <w:top w:w="0" w:type="dxa"/>
              <w:left w:w="45" w:type="dxa"/>
              <w:bottom w:w="0" w:type="dxa"/>
              <w:right w:w="45" w:type="dxa"/>
            </w:tcMar>
            <w:vAlign w:val="bottom"/>
          </w:tcPr>
          <w:p w14:paraId="000009A8" w14:textId="77777777" w:rsidR="009D0D6F" w:rsidRPr="00C947CC" w:rsidRDefault="0094762E" w:rsidP="00EC1A14">
            <w:pPr>
              <w:rPr>
                <w:sz w:val="20"/>
                <w:szCs w:val="20"/>
              </w:rPr>
            </w:pPr>
            <w:r w:rsidRPr="00C947CC">
              <w:rPr>
                <w:sz w:val="20"/>
                <w:szCs w:val="20"/>
              </w:rPr>
              <w:t>Cooperativa Bosques de la Amazonía</w:t>
            </w:r>
          </w:p>
        </w:tc>
        <w:tc>
          <w:tcPr>
            <w:tcW w:w="1275" w:type="dxa"/>
            <w:tcMar>
              <w:top w:w="0" w:type="dxa"/>
              <w:left w:w="45" w:type="dxa"/>
              <w:bottom w:w="0" w:type="dxa"/>
              <w:right w:w="45" w:type="dxa"/>
            </w:tcMar>
            <w:vAlign w:val="bottom"/>
          </w:tcPr>
          <w:p w14:paraId="000009A9" w14:textId="77777777" w:rsidR="009D0D6F" w:rsidRPr="00C947CC" w:rsidRDefault="0094762E" w:rsidP="00EC1A14">
            <w:pPr>
              <w:rPr>
                <w:sz w:val="20"/>
                <w:szCs w:val="20"/>
              </w:rPr>
            </w:pPr>
            <w:r w:rsidRPr="00C947CC">
              <w:rPr>
                <w:sz w:val="20"/>
                <w:szCs w:val="20"/>
              </w:rPr>
              <w:t>Loreto</w:t>
            </w:r>
          </w:p>
        </w:tc>
        <w:tc>
          <w:tcPr>
            <w:tcW w:w="2133" w:type="dxa"/>
            <w:tcMar>
              <w:top w:w="0" w:type="dxa"/>
              <w:left w:w="45" w:type="dxa"/>
              <w:bottom w:w="0" w:type="dxa"/>
              <w:right w:w="45" w:type="dxa"/>
            </w:tcMar>
            <w:vAlign w:val="bottom"/>
          </w:tcPr>
          <w:p w14:paraId="000009AA" w14:textId="77777777" w:rsidR="009D0D6F" w:rsidRPr="00C947CC" w:rsidRDefault="0094762E" w:rsidP="00EC1A14">
            <w:pPr>
              <w:rPr>
                <w:sz w:val="20"/>
                <w:szCs w:val="20"/>
              </w:rPr>
            </w:pPr>
            <w:proofErr w:type="spellStart"/>
            <w:r w:rsidRPr="00C947CC">
              <w:rPr>
                <w:sz w:val="20"/>
                <w:szCs w:val="20"/>
              </w:rPr>
              <w:t>Ikitu</w:t>
            </w:r>
            <w:proofErr w:type="spellEnd"/>
          </w:p>
        </w:tc>
      </w:tr>
      <w:tr w:rsidR="009D0D6F" w:rsidRPr="00C947CC" w14:paraId="0BF27A7B" w14:textId="77777777" w:rsidTr="00045366">
        <w:trPr>
          <w:trHeight w:val="20"/>
        </w:trPr>
        <w:tc>
          <w:tcPr>
            <w:tcW w:w="5097" w:type="dxa"/>
            <w:tcMar>
              <w:top w:w="0" w:type="dxa"/>
              <w:left w:w="45" w:type="dxa"/>
              <w:bottom w:w="0" w:type="dxa"/>
              <w:right w:w="45" w:type="dxa"/>
            </w:tcMar>
            <w:vAlign w:val="bottom"/>
          </w:tcPr>
          <w:p w14:paraId="000009AB" w14:textId="77777777" w:rsidR="009D0D6F" w:rsidRPr="00C947CC" w:rsidRDefault="0094762E" w:rsidP="00EC1A14">
            <w:pPr>
              <w:rPr>
                <w:sz w:val="20"/>
                <w:szCs w:val="20"/>
              </w:rPr>
            </w:pPr>
            <w:r w:rsidRPr="00C947CC">
              <w:rPr>
                <w:sz w:val="20"/>
                <w:szCs w:val="20"/>
              </w:rPr>
              <w:t>Cooperativa Esperanza del Bosque</w:t>
            </w:r>
          </w:p>
        </w:tc>
        <w:tc>
          <w:tcPr>
            <w:tcW w:w="1275" w:type="dxa"/>
            <w:tcMar>
              <w:top w:w="0" w:type="dxa"/>
              <w:left w:w="45" w:type="dxa"/>
              <w:bottom w:w="0" w:type="dxa"/>
              <w:right w:w="45" w:type="dxa"/>
            </w:tcMar>
            <w:vAlign w:val="bottom"/>
          </w:tcPr>
          <w:p w14:paraId="000009AC" w14:textId="77777777" w:rsidR="009D0D6F" w:rsidRPr="00C947CC" w:rsidRDefault="0094762E" w:rsidP="00EC1A14">
            <w:pPr>
              <w:rPr>
                <w:sz w:val="20"/>
                <w:szCs w:val="20"/>
              </w:rPr>
            </w:pPr>
            <w:r w:rsidRPr="00C947CC">
              <w:rPr>
                <w:sz w:val="20"/>
                <w:szCs w:val="20"/>
              </w:rPr>
              <w:t>Loreto</w:t>
            </w:r>
          </w:p>
        </w:tc>
        <w:tc>
          <w:tcPr>
            <w:tcW w:w="2133" w:type="dxa"/>
            <w:tcMar>
              <w:top w:w="0" w:type="dxa"/>
              <w:left w:w="45" w:type="dxa"/>
              <w:bottom w:w="0" w:type="dxa"/>
              <w:right w:w="45" w:type="dxa"/>
            </w:tcMar>
            <w:vAlign w:val="bottom"/>
          </w:tcPr>
          <w:p w14:paraId="000009AD" w14:textId="77777777" w:rsidR="009D0D6F" w:rsidRPr="00C947CC" w:rsidRDefault="0094762E" w:rsidP="00EC1A14">
            <w:pPr>
              <w:rPr>
                <w:sz w:val="20"/>
                <w:szCs w:val="20"/>
              </w:rPr>
            </w:pPr>
            <w:proofErr w:type="spellStart"/>
            <w:r w:rsidRPr="00C947CC">
              <w:rPr>
                <w:sz w:val="20"/>
                <w:szCs w:val="20"/>
              </w:rPr>
              <w:t>Kichwa</w:t>
            </w:r>
            <w:proofErr w:type="spellEnd"/>
            <w:r w:rsidRPr="00C947CC">
              <w:rPr>
                <w:sz w:val="20"/>
                <w:szCs w:val="20"/>
              </w:rPr>
              <w:t xml:space="preserve"> y </w:t>
            </w:r>
            <w:proofErr w:type="spellStart"/>
            <w:r w:rsidRPr="00C947CC">
              <w:rPr>
                <w:sz w:val="20"/>
                <w:szCs w:val="20"/>
              </w:rPr>
              <w:t>Maijuna</w:t>
            </w:r>
            <w:proofErr w:type="spellEnd"/>
          </w:p>
        </w:tc>
      </w:tr>
      <w:tr w:rsidR="009D0D6F" w:rsidRPr="00C947CC" w14:paraId="70518371" w14:textId="77777777" w:rsidTr="00045366">
        <w:trPr>
          <w:trHeight w:val="20"/>
        </w:trPr>
        <w:tc>
          <w:tcPr>
            <w:tcW w:w="5097" w:type="dxa"/>
            <w:tcMar>
              <w:top w:w="0" w:type="dxa"/>
              <w:left w:w="45" w:type="dxa"/>
              <w:bottom w:w="0" w:type="dxa"/>
              <w:right w:w="45" w:type="dxa"/>
            </w:tcMar>
            <w:vAlign w:val="bottom"/>
          </w:tcPr>
          <w:p w14:paraId="000009AE" w14:textId="77777777" w:rsidR="009D0D6F" w:rsidRPr="00C947CC" w:rsidRDefault="0094762E" w:rsidP="00EC1A14">
            <w:pPr>
              <w:rPr>
                <w:sz w:val="20"/>
                <w:szCs w:val="20"/>
              </w:rPr>
            </w:pPr>
            <w:r w:rsidRPr="00C947CC">
              <w:rPr>
                <w:sz w:val="20"/>
                <w:szCs w:val="20"/>
              </w:rPr>
              <w:t xml:space="preserve">Comunidad </w:t>
            </w:r>
            <w:proofErr w:type="spellStart"/>
            <w:r w:rsidRPr="00C947CC">
              <w:rPr>
                <w:sz w:val="20"/>
                <w:szCs w:val="20"/>
              </w:rPr>
              <w:t>Shiwilu</w:t>
            </w:r>
            <w:proofErr w:type="spellEnd"/>
          </w:p>
        </w:tc>
        <w:tc>
          <w:tcPr>
            <w:tcW w:w="1275" w:type="dxa"/>
            <w:tcMar>
              <w:top w:w="0" w:type="dxa"/>
              <w:left w:w="45" w:type="dxa"/>
              <w:bottom w:w="0" w:type="dxa"/>
              <w:right w:w="45" w:type="dxa"/>
            </w:tcMar>
            <w:vAlign w:val="bottom"/>
          </w:tcPr>
          <w:p w14:paraId="000009AF" w14:textId="77777777" w:rsidR="009D0D6F" w:rsidRPr="00C947CC" w:rsidRDefault="0094762E" w:rsidP="00EC1A14">
            <w:pPr>
              <w:rPr>
                <w:sz w:val="20"/>
                <w:szCs w:val="20"/>
              </w:rPr>
            </w:pPr>
            <w:r w:rsidRPr="00C947CC">
              <w:rPr>
                <w:sz w:val="20"/>
                <w:szCs w:val="20"/>
              </w:rPr>
              <w:t>Loreto</w:t>
            </w:r>
          </w:p>
        </w:tc>
        <w:tc>
          <w:tcPr>
            <w:tcW w:w="2133" w:type="dxa"/>
            <w:tcMar>
              <w:top w:w="0" w:type="dxa"/>
              <w:left w:w="45" w:type="dxa"/>
              <w:bottom w:w="0" w:type="dxa"/>
              <w:right w:w="45" w:type="dxa"/>
            </w:tcMar>
            <w:vAlign w:val="bottom"/>
          </w:tcPr>
          <w:p w14:paraId="000009B0" w14:textId="77777777" w:rsidR="009D0D6F" w:rsidRPr="00C947CC" w:rsidRDefault="0094762E" w:rsidP="00EC1A14">
            <w:pPr>
              <w:rPr>
                <w:sz w:val="20"/>
                <w:szCs w:val="20"/>
              </w:rPr>
            </w:pPr>
            <w:proofErr w:type="spellStart"/>
            <w:r w:rsidRPr="00C947CC">
              <w:rPr>
                <w:sz w:val="20"/>
                <w:szCs w:val="20"/>
              </w:rPr>
              <w:t>Shiwilu</w:t>
            </w:r>
            <w:proofErr w:type="spellEnd"/>
          </w:p>
        </w:tc>
      </w:tr>
      <w:tr w:rsidR="009D0D6F" w:rsidRPr="00C947CC" w14:paraId="022C8030" w14:textId="77777777" w:rsidTr="00045366">
        <w:trPr>
          <w:trHeight w:val="20"/>
        </w:trPr>
        <w:tc>
          <w:tcPr>
            <w:tcW w:w="5097" w:type="dxa"/>
            <w:tcMar>
              <w:top w:w="0" w:type="dxa"/>
              <w:left w:w="45" w:type="dxa"/>
              <w:bottom w:w="0" w:type="dxa"/>
              <w:right w:w="45" w:type="dxa"/>
            </w:tcMar>
            <w:vAlign w:val="bottom"/>
          </w:tcPr>
          <w:p w14:paraId="000009B1" w14:textId="77777777" w:rsidR="009D0D6F" w:rsidRPr="00C947CC" w:rsidRDefault="0094762E" w:rsidP="00EC1A14">
            <w:pPr>
              <w:rPr>
                <w:sz w:val="20"/>
                <w:szCs w:val="20"/>
              </w:rPr>
            </w:pPr>
            <w:r w:rsidRPr="00C947CC">
              <w:rPr>
                <w:sz w:val="20"/>
                <w:szCs w:val="20"/>
              </w:rPr>
              <w:t xml:space="preserve">Asociación Cultural </w:t>
            </w:r>
            <w:proofErr w:type="spellStart"/>
            <w:r w:rsidRPr="00C947CC">
              <w:rPr>
                <w:sz w:val="20"/>
                <w:szCs w:val="20"/>
              </w:rPr>
              <w:t>Caure</w:t>
            </w:r>
            <w:proofErr w:type="spellEnd"/>
            <w:r w:rsidRPr="00C947CC">
              <w:rPr>
                <w:sz w:val="20"/>
                <w:szCs w:val="20"/>
              </w:rPr>
              <w:t xml:space="preserve"> </w:t>
            </w:r>
            <w:proofErr w:type="spellStart"/>
            <w:r w:rsidRPr="00C947CC">
              <w:rPr>
                <w:sz w:val="20"/>
                <w:szCs w:val="20"/>
              </w:rPr>
              <w:t>Chimaxugu</w:t>
            </w:r>
            <w:proofErr w:type="spellEnd"/>
          </w:p>
        </w:tc>
        <w:tc>
          <w:tcPr>
            <w:tcW w:w="1275" w:type="dxa"/>
            <w:tcMar>
              <w:top w:w="0" w:type="dxa"/>
              <w:left w:w="45" w:type="dxa"/>
              <w:bottom w:w="0" w:type="dxa"/>
              <w:right w:w="45" w:type="dxa"/>
            </w:tcMar>
            <w:vAlign w:val="bottom"/>
          </w:tcPr>
          <w:p w14:paraId="000009B2" w14:textId="77777777" w:rsidR="009D0D6F" w:rsidRPr="00C947CC" w:rsidRDefault="0094762E" w:rsidP="00EC1A14">
            <w:pPr>
              <w:rPr>
                <w:sz w:val="20"/>
                <w:szCs w:val="20"/>
              </w:rPr>
            </w:pPr>
            <w:r w:rsidRPr="00C947CC">
              <w:rPr>
                <w:sz w:val="20"/>
                <w:szCs w:val="20"/>
              </w:rPr>
              <w:t>Loreto</w:t>
            </w:r>
          </w:p>
        </w:tc>
        <w:tc>
          <w:tcPr>
            <w:tcW w:w="2133" w:type="dxa"/>
            <w:tcMar>
              <w:top w:w="0" w:type="dxa"/>
              <w:left w:w="45" w:type="dxa"/>
              <w:bottom w:w="0" w:type="dxa"/>
              <w:right w:w="45" w:type="dxa"/>
            </w:tcMar>
            <w:vAlign w:val="bottom"/>
          </w:tcPr>
          <w:p w14:paraId="000009B3" w14:textId="77777777" w:rsidR="009D0D6F" w:rsidRPr="00C947CC" w:rsidRDefault="0094762E" w:rsidP="00EC1A14">
            <w:pPr>
              <w:rPr>
                <w:sz w:val="20"/>
                <w:szCs w:val="20"/>
              </w:rPr>
            </w:pPr>
            <w:r w:rsidRPr="00C947CC">
              <w:rPr>
                <w:sz w:val="20"/>
                <w:szCs w:val="20"/>
              </w:rPr>
              <w:t>Ticuna</w:t>
            </w:r>
          </w:p>
        </w:tc>
      </w:tr>
      <w:tr w:rsidR="009D0D6F" w:rsidRPr="00C947CC" w14:paraId="003E67EA" w14:textId="77777777" w:rsidTr="00045366">
        <w:trPr>
          <w:trHeight w:val="20"/>
        </w:trPr>
        <w:tc>
          <w:tcPr>
            <w:tcW w:w="5097" w:type="dxa"/>
            <w:tcMar>
              <w:top w:w="0" w:type="dxa"/>
              <w:left w:w="45" w:type="dxa"/>
              <w:bottom w:w="0" w:type="dxa"/>
              <w:right w:w="45" w:type="dxa"/>
            </w:tcMar>
            <w:vAlign w:val="bottom"/>
          </w:tcPr>
          <w:p w14:paraId="000009B4" w14:textId="77777777" w:rsidR="009D0D6F" w:rsidRPr="00C947CC" w:rsidRDefault="0094762E" w:rsidP="00EC1A14">
            <w:pPr>
              <w:rPr>
                <w:sz w:val="20"/>
                <w:szCs w:val="20"/>
              </w:rPr>
            </w:pPr>
            <w:r w:rsidRPr="00C947CC">
              <w:rPr>
                <w:sz w:val="20"/>
                <w:szCs w:val="20"/>
              </w:rPr>
              <w:t>Comunidades Ticuna</w:t>
            </w:r>
          </w:p>
        </w:tc>
        <w:tc>
          <w:tcPr>
            <w:tcW w:w="1275" w:type="dxa"/>
            <w:tcMar>
              <w:top w:w="0" w:type="dxa"/>
              <w:left w:w="45" w:type="dxa"/>
              <w:bottom w:w="0" w:type="dxa"/>
              <w:right w:w="45" w:type="dxa"/>
            </w:tcMar>
            <w:vAlign w:val="bottom"/>
          </w:tcPr>
          <w:p w14:paraId="000009B5" w14:textId="77777777" w:rsidR="009D0D6F" w:rsidRPr="00C947CC" w:rsidRDefault="0094762E" w:rsidP="00EC1A14">
            <w:pPr>
              <w:rPr>
                <w:sz w:val="20"/>
                <w:szCs w:val="20"/>
              </w:rPr>
            </w:pPr>
            <w:r w:rsidRPr="00C947CC">
              <w:rPr>
                <w:sz w:val="20"/>
                <w:szCs w:val="20"/>
              </w:rPr>
              <w:t>Loreto</w:t>
            </w:r>
          </w:p>
        </w:tc>
        <w:tc>
          <w:tcPr>
            <w:tcW w:w="2133" w:type="dxa"/>
            <w:tcMar>
              <w:top w:w="0" w:type="dxa"/>
              <w:left w:w="45" w:type="dxa"/>
              <w:bottom w:w="0" w:type="dxa"/>
              <w:right w:w="45" w:type="dxa"/>
            </w:tcMar>
            <w:vAlign w:val="bottom"/>
          </w:tcPr>
          <w:p w14:paraId="000009B6" w14:textId="77777777" w:rsidR="009D0D6F" w:rsidRPr="00C947CC" w:rsidRDefault="0094762E" w:rsidP="00EC1A14">
            <w:pPr>
              <w:rPr>
                <w:sz w:val="20"/>
                <w:szCs w:val="20"/>
              </w:rPr>
            </w:pPr>
            <w:r w:rsidRPr="00C947CC">
              <w:rPr>
                <w:sz w:val="20"/>
                <w:szCs w:val="20"/>
              </w:rPr>
              <w:t>Ticuna</w:t>
            </w:r>
          </w:p>
        </w:tc>
      </w:tr>
      <w:tr w:rsidR="009D0D6F" w:rsidRPr="00C947CC" w14:paraId="75253182" w14:textId="77777777" w:rsidTr="00045366">
        <w:trPr>
          <w:trHeight w:val="20"/>
        </w:trPr>
        <w:tc>
          <w:tcPr>
            <w:tcW w:w="5097" w:type="dxa"/>
            <w:tcMar>
              <w:top w:w="0" w:type="dxa"/>
              <w:left w:w="45" w:type="dxa"/>
              <w:bottom w:w="0" w:type="dxa"/>
              <w:right w:w="45" w:type="dxa"/>
            </w:tcMar>
            <w:vAlign w:val="bottom"/>
          </w:tcPr>
          <w:p w14:paraId="000009B7" w14:textId="77777777" w:rsidR="009D0D6F" w:rsidRPr="00C947CC" w:rsidRDefault="0094762E" w:rsidP="00EC1A14">
            <w:pPr>
              <w:rPr>
                <w:sz w:val="20"/>
                <w:szCs w:val="20"/>
              </w:rPr>
            </w:pPr>
            <w:r w:rsidRPr="00C947CC">
              <w:rPr>
                <w:sz w:val="20"/>
                <w:szCs w:val="20"/>
              </w:rPr>
              <w:t xml:space="preserve">Colectivo </w:t>
            </w:r>
            <w:proofErr w:type="spellStart"/>
            <w:r w:rsidRPr="00C947CC">
              <w:rPr>
                <w:sz w:val="20"/>
                <w:szCs w:val="20"/>
              </w:rPr>
              <w:t>Laludi-Urarina</w:t>
            </w:r>
            <w:proofErr w:type="spellEnd"/>
          </w:p>
        </w:tc>
        <w:tc>
          <w:tcPr>
            <w:tcW w:w="1275" w:type="dxa"/>
            <w:tcMar>
              <w:top w:w="0" w:type="dxa"/>
              <w:left w:w="45" w:type="dxa"/>
              <w:bottom w:w="0" w:type="dxa"/>
              <w:right w:w="45" w:type="dxa"/>
            </w:tcMar>
            <w:vAlign w:val="bottom"/>
          </w:tcPr>
          <w:p w14:paraId="000009B8" w14:textId="77777777" w:rsidR="009D0D6F" w:rsidRPr="00C947CC" w:rsidRDefault="0094762E" w:rsidP="00EC1A14">
            <w:pPr>
              <w:rPr>
                <w:sz w:val="20"/>
                <w:szCs w:val="20"/>
              </w:rPr>
            </w:pPr>
            <w:r w:rsidRPr="00C947CC">
              <w:rPr>
                <w:sz w:val="20"/>
                <w:szCs w:val="20"/>
              </w:rPr>
              <w:t>Loreto</w:t>
            </w:r>
          </w:p>
        </w:tc>
        <w:tc>
          <w:tcPr>
            <w:tcW w:w="2133" w:type="dxa"/>
            <w:tcMar>
              <w:top w:w="0" w:type="dxa"/>
              <w:left w:w="45" w:type="dxa"/>
              <w:bottom w:w="0" w:type="dxa"/>
              <w:right w:w="45" w:type="dxa"/>
            </w:tcMar>
            <w:vAlign w:val="bottom"/>
          </w:tcPr>
          <w:p w14:paraId="000009B9" w14:textId="77777777" w:rsidR="009D0D6F" w:rsidRPr="00C947CC" w:rsidRDefault="0094762E" w:rsidP="00EC1A14">
            <w:pPr>
              <w:rPr>
                <w:sz w:val="20"/>
                <w:szCs w:val="20"/>
              </w:rPr>
            </w:pPr>
            <w:proofErr w:type="spellStart"/>
            <w:r w:rsidRPr="00C947CC">
              <w:rPr>
                <w:sz w:val="20"/>
                <w:szCs w:val="20"/>
              </w:rPr>
              <w:t>Urarina</w:t>
            </w:r>
            <w:proofErr w:type="spellEnd"/>
          </w:p>
        </w:tc>
      </w:tr>
      <w:tr w:rsidR="009D0D6F" w:rsidRPr="00C947CC" w14:paraId="2EE92D3A" w14:textId="77777777" w:rsidTr="00045366">
        <w:trPr>
          <w:trHeight w:val="20"/>
        </w:trPr>
        <w:tc>
          <w:tcPr>
            <w:tcW w:w="5097" w:type="dxa"/>
            <w:tcMar>
              <w:top w:w="0" w:type="dxa"/>
              <w:left w:w="45" w:type="dxa"/>
              <w:bottom w:w="0" w:type="dxa"/>
              <w:right w:w="45" w:type="dxa"/>
            </w:tcMar>
            <w:vAlign w:val="bottom"/>
          </w:tcPr>
          <w:p w14:paraId="000009BA" w14:textId="77777777" w:rsidR="009D0D6F" w:rsidRPr="00C947CC" w:rsidRDefault="0094762E" w:rsidP="00EC1A14">
            <w:pPr>
              <w:rPr>
                <w:sz w:val="20"/>
                <w:szCs w:val="20"/>
              </w:rPr>
            </w:pPr>
            <w:r w:rsidRPr="00C947CC">
              <w:rPr>
                <w:sz w:val="20"/>
                <w:szCs w:val="20"/>
              </w:rPr>
              <w:t xml:space="preserve">Asociación de Artesanos </w:t>
            </w:r>
            <w:proofErr w:type="spellStart"/>
            <w:r w:rsidRPr="00C947CC">
              <w:rPr>
                <w:sz w:val="20"/>
                <w:szCs w:val="20"/>
              </w:rPr>
              <w:t>Fenelorcha</w:t>
            </w:r>
            <w:proofErr w:type="spellEnd"/>
          </w:p>
        </w:tc>
        <w:tc>
          <w:tcPr>
            <w:tcW w:w="1275" w:type="dxa"/>
            <w:tcMar>
              <w:top w:w="0" w:type="dxa"/>
              <w:left w:w="45" w:type="dxa"/>
              <w:bottom w:w="0" w:type="dxa"/>
              <w:right w:w="45" w:type="dxa"/>
            </w:tcMar>
            <w:vAlign w:val="bottom"/>
          </w:tcPr>
          <w:p w14:paraId="000009BB" w14:textId="77777777" w:rsidR="009D0D6F" w:rsidRPr="00C947CC" w:rsidRDefault="0094762E" w:rsidP="00EC1A14">
            <w:pPr>
              <w:rPr>
                <w:sz w:val="20"/>
                <w:szCs w:val="20"/>
              </w:rPr>
            </w:pPr>
            <w:r w:rsidRPr="00C947CC">
              <w:rPr>
                <w:sz w:val="20"/>
                <w:szCs w:val="20"/>
              </w:rPr>
              <w:t>Loreto</w:t>
            </w:r>
          </w:p>
        </w:tc>
        <w:tc>
          <w:tcPr>
            <w:tcW w:w="2133" w:type="dxa"/>
            <w:tcMar>
              <w:top w:w="0" w:type="dxa"/>
              <w:left w:w="45" w:type="dxa"/>
              <w:bottom w:w="0" w:type="dxa"/>
              <w:right w:w="45" w:type="dxa"/>
            </w:tcMar>
            <w:vAlign w:val="bottom"/>
          </w:tcPr>
          <w:p w14:paraId="000009BC" w14:textId="77777777" w:rsidR="009D0D6F" w:rsidRPr="00C947CC" w:rsidRDefault="0094762E" w:rsidP="00EC1A14">
            <w:pPr>
              <w:rPr>
                <w:sz w:val="20"/>
                <w:szCs w:val="20"/>
              </w:rPr>
            </w:pPr>
            <w:proofErr w:type="spellStart"/>
            <w:r w:rsidRPr="00C947CC">
              <w:rPr>
                <w:sz w:val="20"/>
                <w:szCs w:val="20"/>
              </w:rPr>
              <w:t>Urarina</w:t>
            </w:r>
            <w:proofErr w:type="spellEnd"/>
          </w:p>
        </w:tc>
      </w:tr>
      <w:tr w:rsidR="009D0D6F" w:rsidRPr="00C947CC" w14:paraId="4278CE08" w14:textId="77777777" w:rsidTr="00045366">
        <w:trPr>
          <w:trHeight w:val="20"/>
        </w:trPr>
        <w:tc>
          <w:tcPr>
            <w:tcW w:w="5097" w:type="dxa"/>
            <w:tcMar>
              <w:top w:w="0" w:type="dxa"/>
              <w:left w:w="45" w:type="dxa"/>
              <w:bottom w:w="0" w:type="dxa"/>
              <w:right w:w="45" w:type="dxa"/>
            </w:tcMar>
            <w:vAlign w:val="bottom"/>
          </w:tcPr>
          <w:p w14:paraId="000009BD" w14:textId="77777777" w:rsidR="009D0D6F" w:rsidRPr="00C947CC" w:rsidRDefault="0094762E" w:rsidP="00EC1A14">
            <w:pPr>
              <w:rPr>
                <w:sz w:val="20"/>
                <w:szCs w:val="20"/>
              </w:rPr>
            </w:pPr>
            <w:r w:rsidRPr="00C947CC">
              <w:rPr>
                <w:sz w:val="20"/>
                <w:szCs w:val="20"/>
              </w:rPr>
              <w:t xml:space="preserve">Comunidades </w:t>
            </w:r>
            <w:proofErr w:type="spellStart"/>
            <w:r w:rsidRPr="00C947CC">
              <w:rPr>
                <w:sz w:val="20"/>
                <w:szCs w:val="20"/>
              </w:rPr>
              <w:t>Urarina</w:t>
            </w:r>
            <w:proofErr w:type="spellEnd"/>
            <w:r w:rsidRPr="00C947CC">
              <w:rPr>
                <w:sz w:val="20"/>
                <w:szCs w:val="20"/>
              </w:rPr>
              <w:t xml:space="preserve"> de Nueva Unión</w:t>
            </w:r>
          </w:p>
        </w:tc>
        <w:tc>
          <w:tcPr>
            <w:tcW w:w="1275" w:type="dxa"/>
            <w:tcMar>
              <w:top w:w="0" w:type="dxa"/>
              <w:left w:w="45" w:type="dxa"/>
              <w:bottom w:w="0" w:type="dxa"/>
              <w:right w:w="45" w:type="dxa"/>
            </w:tcMar>
            <w:vAlign w:val="bottom"/>
          </w:tcPr>
          <w:p w14:paraId="000009BE" w14:textId="77777777" w:rsidR="009D0D6F" w:rsidRPr="00C947CC" w:rsidRDefault="0094762E" w:rsidP="00EC1A14">
            <w:pPr>
              <w:rPr>
                <w:sz w:val="20"/>
                <w:szCs w:val="20"/>
              </w:rPr>
            </w:pPr>
            <w:r w:rsidRPr="00C947CC">
              <w:rPr>
                <w:sz w:val="20"/>
                <w:szCs w:val="20"/>
              </w:rPr>
              <w:t>Loreto</w:t>
            </w:r>
          </w:p>
        </w:tc>
        <w:tc>
          <w:tcPr>
            <w:tcW w:w="2133" w:type="dxa"/>
            <w:tcMar>
              <w:top w:w="0" w:type="dxa"/>
              <w:left w:w="45" w:type="dxa"/>
              <w:bottom w:w="0" w:type="dxa"/>
              <w:right w:w="45" w:type="dxa"/>
            </w:tcMar>
            <w:vAlign w:val="bottom"/>
          </w:tcPr>
          <w:p w14:paraId="000009BF" w14:textId="77777777" w:rsidR="009D0D6F" w:rsidRPr="00C947CC" w:rsidRDefault="0094762E" w:rsidP="00EC1A14">
            <w:pPr>
              <w:rPr>
                <w:sz w:val="20"/>
                <w:szCs w:val="20"/>
              </w:rPr>
            </w:pPr>
            <w:proofErr w:type="spellStart"/>
            <w:r w:rsidRPr="00C947CC">
              <w:rPr>
                <w:sz w:val="20"/>
                <w:szCs w:val="20"/>
              </w:rPr>
              <w:t>Urarina</w:t>
            </w:r>
            <w:proofErr w:type="spellEnd"/>
          </w:p>
        </w:tc>
      </w:tr>
      <w:tr w:rsidR="009D0D6F" w:rsidRPr="00C947CC" w14:paraId="2F84D915" w14:textId="77777777" w:rsidTr="00045366">
        <w:trPr>
          <w:trHeight w:val="20"/>
        </w:trPr>
        <w:tc>
          <w:tcPr>
            <w:tcW w:w="5097" w:type="dxa"/>
            <w:tcMar>
              <w:top w:w="0" w:type="dxa"/>
              <w:left w:w="45" w:type="dxa"/>
              <w:bottom w:w="0" w:type="dxa"/>
              <w:right w:w="45" w:type="dxa"/>
            </w:tcMar>
            <w:vAlign w:val="bottom"/>
          </w:tcPr>
          <w:p w14:paraId="000009C0" w14:textId="77777777" w:rsidR="009D0D6F" w:rsidRPr="00C947CC" w:rsidRDefault="0094762E" w:rsidP="00EC1A14">
            <w:pPr>
              <w:rPr>
                <w:sz w:val="20"/>
                <w:szCs w:val="20"/>
              </w:rPr>
            </w:pPr>
            <w:r w:rsidRPr="00C947CC">
              <w:rPr>
                <w:sz w:val="20"/>
                <w:szCs w:val="20"/>
              </w:rPr>
              <w:t xml:space="preserve">Asociación </w:t>
            </w:r>
            <w:proofErr w:type="spellStart"/>
            <w:r w:rsidRPr="00C947CC">
              <w:rPr>
                <w:sz w:val="20"/>
                <w:szCs w:val="20"/>
              </w:rPr>
              <w:t>Boras</w:t>
            </w:r>
            <w:proofErr w:type="spellEnd"/>
            <w:r w:rsidRPr="00C947CC">
              <w:rPr>
                <w:sz w:val="20"/>
                <w:szCs w:val="20"/>
              </w:rPr>
              <w:t xml:space="preserve"> del Buen Vivir</w:t>
            </w:r>
          </w:p>
        </w:tc>
        <w:tc>
          <w:tcPr>
            <w:tcW w:w="1275" w:type="dxa"/>
            <w:tcMar>
              <w:top w:w="0" w:type="dxa"/>
              <w:left w:w="45" w:type="dxa"/>
              <w:bottom w:w="0" w:type="dxa"/>
              <w:right w:w="45" w:type="dxa"/>
            </w:tcMar>
            <w:vAlign w:val="bottom"/>
          </w:tcPr>
          <w:p w14:paraId="000009C1" w14:textId="77777777" w:rsidR="009D0D6F" w:rsidRPr="00C947CC" w:rsidRDefault="0094762E" w:rsidP="00EC1A14">
            <w:pPr>
              <w:rPr>
                <w:sz w:val="20"/>
                <w:szCs w:val="20"/>
              </w:rPr>
            </w:pPr>
            <w:r w:rsidRPr="00C947CC">
              <w:rPr>
                <w:sz w:val="20"/>
                <w:szCs w:val="20"/>
              </w:rPr>
              <w:t>Loreto</w:t>
            </w:r>
          </w:p>
        </w:tc>
        <w:tc>
          <w:tcPr>
            <w:tcW w:w="2133" w:type="dxa"/>
            <w:tcMar>
              <w:top w:w="0" w:type="dxa"/>
              <w:left w:w="45" w:type="dxa"/>
              <w:bottom w:w="0" w:type="dxa"/>
              <w:right w:w="45" w:type="dxa"/>
            </w:tcMar>
            <w:vAlign w:val="bottom"/>
          </w:tcPr>
          <w:p w14:paraId="000009C2" w14:textId="77777777" w:rsidR="009D0D6F" w:rsidRPr="00C947CC" w:rsidRDefault="0094762E" w:rsidP="00EC1A14">
            <w:pPr>
              <w:rPr>
                <w:sz w:val="20"/>
                <w:szCs w:val="20"/>
              </w:rPr>
            </w:pPr>
            <w:proofErr w:type="spellStart"/>
            <w:r w:rsidRPr="00C947CC">
              <w:rPr>
                <w:sz w:val="20"/>
                <w:szCs w:val="20"/>
              </w:rPr>
              <w:t>Boras</w:t>
            </w:r>
            <w:proofErr w:type="spellEnd"/>
          </w:p>
        </w:tc>
      </w:tr>
      <w:tr w:rsidR="009D0D6F" w:rsidRPr="00C947CC" w14:paraId="1688BBBF" w14:textId="77777777" w:rsidTr="00045366">
        <w:trPr>
          <w:trHeight w:val="20"/>
        </w:trPr>
        <w:tc>
          <w:tcPr>
            <w:tcW w:w="5097" w:type="dxa"/>
            <w:tcMar>
              <w:top w:w="0" w:type="dxa"/>
              <w:left w:w="45" w:type="dxa"/>
              <w:bottom w:w="0" w:type="dxa"/>
              <w:right w:w="45" w:type="dxa"/>
            </w:tcMar>
            <w:vAlign w:val="bottom"/>
          </w:tcPr>
          <w:p w14:paraId="000009C3" w14:textId="77777777" w:rsidR="009D0D6F" w:rsidRPr="00C947CC" w:rsidRDefault="0094762E" w:rsidP="00EC1A14">
            <w:pPr>
              <w:rPr>
                <w:sz w:val="20"/>
                <w:szCs w:val="20"/>
              </w:rPr>
            </w:pPr>
            <w:proofErr w:type="spellStart"/>
            <w:r w:rsidRPr="00C947CC">
              <w:rPr>
                <w:sz w:val="20"/>
                <w:szCs w:val="20"/>
              </w:rPr>
              <w:t>Asoaciación</w:t>
            </w:r>
            <w:proofErr w:type="spellEnd"/>
            <w:r w:rsidRPr="00C947CC">
              <w:rPr>
                <w:sz w:val="20"/>
                <w:szCs w:val="20"/>
              </w:rPr>
              <w:t xml:space="preserve"> Las Mariposas</w:t>
            </w:r>
          </w:p>
        </w:tc>
        <w:tc>
          <w:tcPr>
            <w:tcW w:w="1275" w:type="dxa"/>
            <w:tcMar>
              <w:top w:w="0" w:type="dxa"/>
              <w:left w:w="45" w:type="dxa"/>
              <w:bottom w:w="0" w:type="dxa"/>
              <w:right w:w="45" w:type="dxa"/>
            </w:tcMar>
            <w:vAlign w:val="bottom"/>
          </w:tcPr>
          <w:p w14:paraId="000009C4" w14:textId="77777777" w:rsidR="009D0D6F" w:rsidRPr="00C947CC" w:rsidRDefault="0094762E" w:rsidP="00EC1A14">
            <w:pPr>
              <w:rPr>
                <w:sz w:val="20"/>
                <w:szCs w:val="20"/>
              </w:rPr>
            </w:pPr>
            <w:r w:rsidRPr="00C947CC">
              <w:rPr>
                <w:sz w:val="20"/>
                <w:szCs w:val="20"/>
              </w:rPr>
              <w:t>Loreto</w:t>
            </w:r>
          </w:p>
        </w:tc>
        <w:tc>
          <w:tcPr>
            <w:tcW w:w="2133" w:type="dxa"/>
            <w:tcMar>
              <w:top w:w="0" w:type="dxa"/>
              <w:left w:w="45" w:type="dxa"/>
              <w:bottom w:w="0" w:type="dxa"/>
              <w:right w:w="45" w:type="dxa"/>
            </w:tcMar>
            <w:vAlign w:val="bottom"/>
          </w:tcPr>
          <w:p w14:paraId="000009C5" w14:textId="77777777" w:rsidR="009D0D6F" w:rsidRPr="00C947CC" w:rsidRDefault="0094762E" w:rsidP="00EC1A14">
            <w:pPr>
              <w:rPr>
                <w:sz w:val="20"/>
                <w:szCs w:val="20"/>
              </w:rPr>
            </w:pPr>
            <w:proofErr w:type="spellStart"/>
            <w:r w:rsidRPr="00C947CC">
              <w:rPr>
                <w:sz w:val="20"/>
                <w:szCs w:val="20"/>
              </w:rPr>
              <w:t>Boras</w:t>
            </w:r>
            <w:proofErr w:type="spellEnd"/>
          </w:p>
        </w:tc>
      </w:tr>
      <w:tr w:rsidR="009D0D6F" w:rsidRPr="00C947CC" w14:paraId="16973BF2" w14:textId="77777777" w:rsidTr="00045366">
        <w:trPr>
          <w:trHeight w:val="20"/>
        </w:trPr>
        <w:tc>
          <w:tcPr>
            <w:tcW w:w="5097" w:type="dxa"/>
            <w:tcMar>
              <w:top w:w="0" w:type="dxa"/>
              <w:left w:w="45" w:type="dxa"/>
              <w:bottom w:w="0" w:type="dxa"/>
              <w:right w:w="45" w:type="dxa"/>
            </w:tcMar>
            <w:vAlign w:val="bottom"/>
          </w:tcPr>
          <w:p w14:paraId="000009C6" w14:textId="77777777" w:rsidR="009D0D6F" w:rsidRPr="00C947CC" w:rsidRDefault="0094762E" w:rsidP="00EC1A14">
            <w:pPr>
              <w:rPr>
                <w:sz w:val="20"/>
                <w:szCs w:val="20"/>
              </w:rPr>
            </w:pPr>
            <w:r w:rsidRPr="00C947CC">
              <w:rPr>
                <w:sz w:val="20"/>
                <w:szCs w:val="20"/>
              </w:rPr>
              <w:t>Taller de Elmer y Darwin Rodriguez</w:t>
            </w:r>
          </w:p>
        </w:tc>
        <w:tc>
          <w:tcPr>
            <w:tcW w:w="1275" w:type="dxa"/>
            <w:tcMar>
              <w:top w:w="0" w:type="dxa"/>
              <w:left w:w="45" w:type="dxa"/>
              <w:bottom w:w="0" w:type="dxa"/>
              <w:right w:w="45" w:type="dxa"/>
            </w:tcMar>
            <w:vAlign w:val="bottom"/>
          </w:tcPr>
          <w:p w14:paraId="000009C7" w14:textId="77777777" w:rsidR="009D0D6F" w:rsidRPr="00C947CC" w:rsidRDefault="0094762E" w:rsidP="00EC1A14">
            <w:pPr>
              <w:rPr>
                <w:sz w:val="20"/>
                <w:szCs w:val="20"/>
              </w:rPr>
            </w:pPr>
            <w:r w:rsidRPr="00C947CC">
              <w:rPr>
                <w:sz w:val="20"/>
                <w:szCs w:val="20"/>
              </w:rPr>
              <w:t>Loreto</w:t>
            </w:r>
          </w:p>
        </w:tc>
        <w:tc>
          <w:tcPr>
            <w:tcW w:w="2133" w:type="dxa"/>
            <w:tcMar>
              <w:top w:w="0" w:type="dxa"/>
              <w:left w:w="45" w:type="dxa"/>
              <w:bottom w:w="0" w:type="dxa"/>
              <w:right w:w="45" w:type="dxa"/>
            </w:tcMar>
            <w:vAlign w:val="bottom"/>
          </w:tcPr>
          <w:p w14:paraId="000009C8" w14:textId="77777777" w:rsidR="009D0D6F" w:rsidRPr="00C947CC" w:rsidRDefault="0094762E" w:rsidP="00EC1A14">
            <w:pPr>
              <w:rPr>
                <w:sz w:val="20"/>
                <w:szCs w:val="20"/>
              </w:rPr>
            </w:pPr>
            <w:proofErr w:type="spellStart"/>
            <w:r w:rsidRPr="00C947CC">
              <w:rPr>
                <w:sz w:val="20"/>
                <w:szCs w:val="20"/>
              </w:rPr>
              <w:t>Boras</w:t>
            </w:r>
            <w:proofErr w:type="spellEnd"/>
          </w:p>
        </w:tc>
      </w:tr>
      <w:tr w:rsidR="009D0D6F" w:rsidRPr="00C947CC" w14:paraId="42E3772D" w14:textId="77777777" w:rsidTr="00045366">
        <w:trPr>
          <w:trHeight w:val="20"/>
        </w:trPr>
        <w:tc>
          <w:tcPr>
            <w:tcW w:w="5097" w:type="dxa"/>
            <w:tcMar>
              <w:top w:w="0" w:type="dxa"/>
              <w:left w:w="45" w:type="dxa"/>
              <w:bottom w:w="0" w:type="dxa"/>
              <w:right w:w="45" w:type="dxa"/>
            </w:tcMar>
            <w:vAlign w:val="bottom"/>
          </w:tcPr>
          <w:p w14:paraId="000009C9" w14:textId="77777777" w:rsidR="009D0D6F" w:rsidRPr="00C947CC" w:rsidRDefault="0094762E" w:rsidP="00EC1A14">
            <w:pPr>
              <w:rPr>
                <w:sz w:val="20"/>
                <w:szCs w:val="20"/>
              </w:rPr>
            </w:pPr>
            <w:r w:rsidRPr="00C947CC">
              <w:rPr>
                <w:sz w:val="20"/>
                <w:szCs w:val="20"/>
              </w:rPr>
              <w:t xml:space="preserve">Asociación de Artesanas </w:t>
            </w:r>
            <w:proofErr w:type="spellStart"/>
            <w:r w:rsidRPr="00C947CC">
              <w:rPr>
                <w:sz w:val="20"/>
                <w:szCs w:val="20"/>
              </w:rPr>
              <w:t>Masheke</w:t>
            </w:r>
            <w:proofErr w:type="spellEnd"/>
            <w:r w:rsidRPr="00C947CC">
              <w:rPr>
                <w:sz w:val="20"/>
                <w:szCs w:val="20"/>
              </w:rPr>
              <w:t xml:space="preserve"> de la Comunidad Nativa </w:t>
            </w:r>
            <w:proofErr w:type="spellStart"/>
            <w:r w:rsidRPr="00C947CC">
              <w:rPr>
                <w:sz w:val="20"/>
                <w:szCs w:val="20"/>
              </w:rPr>
              <w:t>Sonene</w:t>
            </w:r>
            <w:proofErr w:type="spellEnd"/>
          </w:p>
        </w:tc>
        <w:tc>
          <w:tcPr>
            <w:tcW w:w="1275" w:type="dxa"/>
            <w:tcMar>
              <w:top w:w="0" w:type="dxa"/>
              <w:left w:w="45" w:type="dxa"/>
              <w:bottom w:w="0" w:type="dxa"/>
              <w:right w:w="45" w:type="dxa"/>
            </w:tcMar>
            <w:vAlign w:val="bottom"/>
          </w:tcPr>
          <w:p w14:paraId="000009CA" w14:textId="77777777" w:rsidR="009D0D6F" w:rsidRPr="00C947CC" w:rsidRDefault="0094762E" w:rsidP="00EC1A14">
            <w:pPr>
              <w:rPr>
                <w:sz w:val="20"/>
                <w:szCs w:val="20"/>
              </w:rPr>
            </w:pPr>
            <w:r w:rsidRPr="00C947CC">
              <w:rPr>
                <w:sz w:val="20"/>
                <w:szCs w:val="20"/>
              </w:rPr>
              <w:t>Madre de Dios</w:t>
            </w:r>
          </w:p>
        </w:tc>
        <w:tc>
          <w:tcPr>
            <w:tcW w:w="2133" w:type="dxa"/>
            <w:tcMar>
              <w:top w:w="0" w:type="dxa"/>
              <w:left w:w="45" w:type="dxa"/>
              <w:bottom w:w="0" w:type="dxa"/>
              <w:right w:w="45" w:type="dxa"/>
            </w:tcMar>
            <w:vAlign w:val="bottom"/>
          </w:tcPr>
          <w:p w14:paraId="000009CB" w14:textId="77777777" w:rsidR="009D0D6F" w:rsidRPr="00C947CC" w:rsidRDefault="0094762E" w:rsidP="00EC1A14">
            <w:pPr>
              <w:rPr>
                <w:sz w:val="20"/>
                <w:szCs w:val="20"/>
              </w:rPr>
            </w:pPr>
            <w:r w:rsidRPr="00C947CC">
              <w:rPr>
                <w:sz w:val="20"/>
                <w:szCs w:val="20"/>
              </w:rPr>
              <w:t xml:space="preserve">Ese </w:t>
            </w:r>
            <w:proofErr w:type="spellStart"/>
            <w:r w:rsidRPr="00C947CC">
              <w:rPr>
                <w:sz w:val="20"/>
                <w:szCs w:val="20"/>
              </w:rPr>
              <w:t>Eja</w:t>
            </w:r>
            <w:proofErr w:type="spellEnd"/>
          </w:p>
        </w:tc>
      </w:tr>
      <w:tr w:rsidR="009D0D6F" w:rsidRPr="00C947CC" w14:paraId="2B5FBF08" w14:textId="77777777" w:rsidTr="00045366">
        <w:trPr>
          <w:trHeight w:val="20"/>
        </w:trPr>
        <w:tc>
          <w:tcPr>
            <w:tcW w:w="5097" w:type="dxa"/>
            <w:tcMar>
              <w:top w:w="0" w:type="dxa"/>
              <w:left w:w="45" w:type="dxa"/>
              <w:bottom w:w="0" w:type="dxa"/>
              <w:right w:w="45" w:type="dxa"/>
            </w:tcMar>
            <w:vAlign w:val="bottom"/>
          </w:tcPr>
          <w:p w14:paraId="000009CC" w14:textId="77777777" w:rsidR="009D0D6F" w:rsidRPr="00C947CC" w:rsidRDefault="0094762E" w:rsidP="00EC1A14">
            <w:pPr>
              <w:rPr>
                <w:sz w:val="20"/>
                <w:szCs w:val="20"/>
              </w:rPr>
            </w:pPr>
            <w:r w:rsidRPr="00C947CC">
              <w:rPr>
                <w:sz w:val="20"/>
                <w:szCs w:val="20"/>
              </w:rPr>
              <w:t xml:space="preserve">Asociación de Artesanía </w:t>
            </w:r>
            <w:proofErr w:type="spellStart"/>
            <w:r w:rsidRPr="00C947CC">
              <w:rPr>
                <w:sz w:val="20"/>
                <w:szCs w:val="20"/>
              </w:rPr>
              <w:t>Shijoo</w:t>
            </w:r>
            <w:proofErr w:type="spellEnd"/>
          </w:p>
        </w:tc>
        <w:tc>
          <w:tcPr>
            <w:tcW w:w="1275" w:type="dxa"/>
            <w:tcMar>
              <w:top w:w="0" w:type="dxa"/>
              <w:left w:w="45" w:type="dxa"/>
              <w:bottom w:w="0" w:type="dxa"/>
              <w:right w:w="45" w:type="dxa"/>
            </w:tcMar>
            <w:vAlign w:val="bottom"/>
          </w:tcPr>
          <w:p w14:paraId="000009CD" w14:textId="77777777" w:rsidR="009D0D6F" w:rsidRPr="00C947CC" w:rsidRDefault="0094762E" w:rsidP="00EC1A14">
            <w:pPr>
              <w:rPr>
                <w:sz w:val="20"/>
                <w:szCs w:val="20"/>
              </w:rPr>
            </w:pPr>
            <w:r w:rsidRPr="00C947CC">
              <w:rPr>
                <w:sz w:val="20"/>
                <w:szCs w:val="20"/>
              </w:rPr>
              <w:t>Madre de Dios</w:t>
            </w:r>
          </w:p>
        </w:tc>
        <w:tc>
          <w:tcPr>
            <w:tcW w:w="2133" w:type="dxa"/>
            <w:tcMar>
              <w:top w:w="0" w:type="dxa"/>
              <w:left w:w="45" w:type="dxa"/>
              <w:bottom w:w="0" w:type="dxa"/>
              <w:right w:w="45" w:type="dxa"/>
            </w:tcMar>
            <w:vAlign w:val="bottom"/>
          </w:tcPr>
          <w:p w14:paraId="000009CE" w14:textId="77777777" w:rsidR="009D0D6F" w:rsidRPr="00C947CC" w:rsidRDefault="0094762E" w:rsidP="00EC1A14">
            <w:pPr>
              <w:rPr>
                <w:sz w:val="20"/>
                <w:szCs w:val="20"/>
              </w:rPr>
            </w:pPr>
            <w:r w:rsidRPr="00C947CC">
              <w:rPr>
                <w:sz w:val="20"/>
                <w:szCs w:val="20"/>
              </w:rPr>
              <w:t xml:space="preserve">Ese </w:t>
            </w:r>
            <w:proofErr w:type="spellStart"/>
            <w:r w:rsidRPr="00C947CC">
              <w:rPr>
                <w:sz w:val="20"/>
                <w:szCs w:val="20"/>
              </w:rPr>
              <w:t>Eja</w:t>
            </w:r>
            <w:proofErr w:type="spellEnd"/>
          </w:p>
        </w:tc>
      </w:tr>
      <w:tr w:rsidR="009D0D6F" w:rsidRPr="00C947CC" w14:paraId="13306CE7" w14:textId="77777777" w:rsidTr="00045366">
        <w:trPr>
          <w:trHeight w:val="20"/>
        </w:trPr>
        <w:tc>
          <w:tcPr>
            <w:tcW w:w="5097" w:type="dxa"/>
            <w:tcMar>
              <w:top w:w="0" w:type="dxa"/>
              <w:left w:w="45" w:type="dxa"/>
              <w:bottom w:w="0" w:type="dxa"/>
              <w:right w:w="45" w:type="dxa"/>
            </w:tcMar>
            <w:vAlign w:val="bottom"/>
          </w:tcPr>
          <w:p w14:paraId="000009CF" w14:textId="77777777" w:rsidR="009D0D6F" w:rsidRPr="00C947CC" w:rsidRDefault="0094762E" w:rsidP="00EC1A14">
            <w:pPr>
              <w:rPr>
                <w:sz w:val="20"/>
                <w:szCs w:val="20"/>
              </w:rPr>
            </w:pPr>
            <w:r w:rsidRPr="00C947CC">
              <w:rPr>
                <w:sz w:val="20"/>
                <w:szCs w:val="20"/>
              </w:rPr>
              <w:t xml:space="preserve">Artesanas Ese </w:t>
            </w:r>
            <w:proofErr w:type="spellStart"/>
            <w:r w:rsidRPr="00C947CC">
              <w:rPr>
                <w:sz w:val="20"/>
                <w:szCs w:val="20"/>
              </w:rPr>
              <w:t>Eja</w:t>
            </w:r>
            <w:proofErr w:type="spellEnd"/>
            <w:r w:rsidRPr="00C947CC">
              <w:rPr>
                <w:sz w:val="20"/>
                <w:szCs w:val="20"/>
              </w:rPr>
              <w:t xml:space="preserve"> de Palma Real</w:t>
            </w:r>
          </w:p>
        </w:tc>
        <w:tc>
          <w:tcPr>
            <w:tcW w:w="1275" w:type="dxa"/>
            <w:tcMar>
              <w:top w:w="0" w:type="dxa"/>
              <w:left w:w="45" w:type="dxa"/>
              <w:bottom w:w="0" w:type="dxa"/>
              <w:right w:w="45" w:type="dxa"/>
            </w:tcMar>
            <w:vAlign w:val="bottom"/>
          </w:tcPr>
          <w:p w14:paraId="000009D0" w14:textId="77777777" w:rsidR="009D0D6F" w:rsidRPr="00C947CC" w:rsidRDefault="0094762E" w:rsidP="00EC1A14">
            <w:pPr>
              <w:rPr>
                <w:sz w:val="20"/>
                <w:szCs w:val="20"/>
              </w:rPr>
            </w:pPr>
            <w:r w:rsidRPr="00C947CC">
              <w:rPr>
                <w:sz w:val="20"/>
                <w:szCs w:val="20"/>
              </w:rPr>
              <w:t>Madre de Dios</w:t>
            </w:r>
          </w:p>
        </w:tc>
        <w:tc>
          <w:tcPr>
            <w:tcW w:w="2133" w:type="dxa"/>
            <w:tcMar>
              <w:top w:w="0" w:type="dxa"/>
              <w:left w:w="45" w:type="dxa"/>
              <w:bottom w:w="0" w:type="dxa"/>
              <w:right w:w="45" w:type="dxa"/>
            </w:tcMar>
            <w:vAlign w:val="bottom"/>
          </w:tcPr>
          <w:p w14:paraId="000009D1" w14:textId="77777777" w:rsidR="009D0D6F" w:rsidRPr="00C947CC" w:rsidRDefault="0094762E" w:rsidP="00EC1A14">
            <w:pPr>
              <w:rPr>
                <w:sz w:val="20"/>
                <w:szCs w:val="20"/>
              </w:rPr>
            </w:pPr>
            <w:r w:rsidRPr="00C947CC">
              <w:rPr>
                <w:sz w:val="20"/>
                <w:szCs w:val="20"/>
              </w:rPr>
              <w:t xml:space="preserve">Ese </w:t>
            </w:r>
            <w:proofErr w:type="spellStart"/>
            <w:r w:rsidRPr="00C947CC">
              <w:rPr>
                <w:sz w:val="20"/>
                <w:szCs w:val="20"/>
              </w:rPr>
              <w:t>Eja</w:t>
            </w:r>
            <w:proofErr w:type="spellEnd"/>
          </w:p>
        </w:tc>
      </w:tr>
      <w:tr w:rsidR="009D0D6F" w:rsidRPr="00C947CC" w14:paraId="43CE88F9" w14:textId="77777777" w:rsidTr="00045366">
        <w:trPr>
          <w:trHeight w:val="20"/>
        </w:trPr>
        <w:tc>
          <w:tcPr>
            <w:tcW w:w="5097" w:type="dxa"/>
            <w:tcMar>
              <w:top w:w="0" w:type="dxa"/>
              <w:left w:w="45" w:type="dxa"/>
              <w:bottom w:w="0" w:type="dxa"/>
              <w:right w:w="45" w:type="dxa"/>
            </w:tcMar>
            <w:vAlign w:val="bottom"/>
          </w:tcPr>
          <w:p w14:paraId="000009D2" w14:textId="77777777" w:rsidR="009D0D6F" w:rsidRPr="00C947CC" w:rsidRDefault="0094762E" w:rsidP="00EC1A14">
            <w:pPr>
              <w:rPr>
                <w:sz w:val="20"/>
                <w:szCs w:val="20"/>
              </w:rPr>
            </w:pPr>
            <w:r w:rsidRPr="00C947CC">
              <w:rPr>
                <w:sz w:val="20"/>
                <w:szCs w:val="20"/>
              </w:rPr>
              <w:t xml:space="preserve">Asociación de Artesanos </w:t>
            </w:r>
            <w:proofErr w:type="spellStart"/>
            <w:r w:rsidRPr="00C947CC">
              <w:rPr>
                <w:sz w:val="20"/>
                <w:szCs w:val="20"/>
              </w:rPr>
              <w:t>Mashco</w:t>
            </w:r>
            <w:proofErr w:type="spellEnd"/>
            <w:r w:rsidRPr="00C947CC">
              <w:rPr>
                <w:sz w:val="20"/>
                <w:szCs w:val="20"/>
              </w:rPr>
              <w:t xml:space="preserve"> </w:t>
            </w:r>
            <w:proofErr w:type="spellStart"/>
            <w:r w:rsidRPr="00C947CC">
              <w:rPr>
                <w:sz w:val="20"/>
                <w:szCs w:val="20"/>
              </w:rPr>
              <w:t>Yine</w:t>
            </w:r>
            <w:proofErr w:type="spellEnd"/>
            <w:r w:rsidRPr="00C947CC">
              <w:rPr>
                <w:sz w:val="20"/>
                <w:szCs w:val="20"/>
              </w:rPr>
              <w:t xml:space="preserve"> de Monte Salvado</w:t>
            </w:r>
          </w:p>
        </w:tc>
        <w:tc>
          <w:tcPr>
            <w:tcW w:w="1275" w:type="dxa"/>
            <w:tcMar>
              <w:top w:w="0" w:type="dxa"/>
              <w:left w:w="45" w:type="dxa"/>
              <w:bottom w:w="0" w:type="dxa"/>
              <w:right w:w="45" w:type="dxa"/>
            </w:tcMar>
            <w:vAlign w:val="bottom"/>
          </w:tcPr>
          <w:p w14:paraId="000009D3" w14:textId="77777777" w:rsidR="009D0D6F" w:rsidRPr="00C947CC" w:rsidRDefault="0094762E" w:rsidP="00EC1A14">
            <w:pPr>
              <w:rPr>
                <w:sz w:val="20"/>
                <w:szCs w:val="20"/>
              </w:rPr>
            </w:pPr>
            <w:r w:rsidRPr="00C947CC">
              <w:rPr>
                <w:sz w:val="20"/>
                <w:szCs w:val="20"/>
              </w:rPr>
              <w:t>Madre de Dios</w:t>
            </w:r>
          </w:p>
        </w:tc>
        <w:tc>
          <w:tcPr>
            <w:tcW w:w="2133" w:type="dxa"/>
            <w:tcMar>
              <w:top w:w="0" w:type="dxa"/>
              <w:left w:w="45" w:type="dxa"/>
              <w:bottom w:w="0" w:type="dxa"/>
              <w:right w:w="45" w:type="dxa"/>
            </w:tcMar>
            <w:vAlign w:val="bottom"/>
          </w:tcPr>
          <w:p w14:paraId="000009D4" w14:textId="77777777" w:rsidR="009D0D6F" w:rsidRPr="00C947CC" w:rsidRDefault="0094762E" w:rsidP="00EC1A14">
            <w:pPr>
              <w:rPr>
                <w:sz w:val="20"/>
                <w:szCs w:val="20"/>
              </w:rPr>
            </w:pPr>
            <w:proofErr w:type="spellStart"/>
            <w:r w:rsidRPr="00C947CC">
              <w:rPr>
                <w:sz w:val="20"/>
                <w:szCs w:val="20"/>
              </w:rPr>
              <w:t>Yine</w:t>
            </w:r>
            <w:proofErr w:type="spellEnd"/>
          </w:p>
        </w:tc>
      </w:tr>
      <w:tr w:rsidR="009D0D6F" w:rsidRPr="00C947CC" w14:paraId="656994FE" w14:textId="77777777" w:rsidTr="00045366">
        <w:trPr>
          <w:trHeight w:val="20"/>
        </w:trPr>
        <w:tc>
          <w:tcPr>
            <w:tcW w:w="5097" w:type="dxa"/>
            <w:tcMar>
              <w:top w:w="0" w:type="dxa"/>
              <w:left w:w="45" w:type="dxa"/>
              <w:bottom w:w="0" w:type="dxa"/>
              <w:right w:w="45" w:type="dxa"/>
            </w:tcMar>
            <w:vAlign w:val="bottom"/>
          </w:tcPr>
          <w:p w14:paraId="000009D5" w14:textId="77777777" w:rsidR="009D0D6F" w:rsidRPr="00C947CC" w:rsidRDefault="0094762E" w:rsidP="00EC1A14">
            <w:pPr>
              <w:rPr>
                <w:sz w:val="20"/>
                <w:szCs w:val="20"/>
              </w:rPr>
            </w:pPr>
            <w:proofErr w:type="spellStart"/>
            <w:r w:rsidRPr="00C947CC">
              <w:rPr>
                <w:sz w:val="20"/>
                <w:szCs w:val="20"/>
              </w:rPr>
              <w:t>Asoacición</w:t>
            </w:r>
            <w:proofErr w:type="spellEnd"/>
            <w:r w:rsidRPr="00C947CC">
              <w:rPr>
                <w:sz w:val="20"/>
                <w:szCs w:val="20"/>
              </w:rPr>
              <w:t xml:space="preserve"> Espíritu del Bosque</w:t>
            </w:r>
          </w:p>
        </w:tc>
        <w:tc>
          <w:tcPr>
            <w:tcW w:w="1275" w:type="dxa"/>
            <w:tcMar>
              <w:top w:w="0" w:type="dxa"/>
              <w:left w:w="45" w:type="dxa"/>
              <w:bottom w:w="0" w:type="dxa"/>
              <w:right w:w="45" w:type="dxa"/>
            </w:tcMar>
            <w:vAlign w:val="bottom"/>
          </w:tcPr>
          <w:p w14:paraId="000009D6" w14:textId="77777777" w:rsidR="009D0D6F" w:rsidRPr="00C947CC" w:rsidRDefault="0094762E" w:rsidP="00EC1A14">
            <w:pPr>
              <w:rPr>
                <w:sz w:val="20"/>
                <w:szCs w:val="20"/>
              </w:rPr>
            </w:pPr>
            <w:r w:rsidRPr="00C947CC">
              <w:rPr>
                <w:sz w:val="20"/>
                <w:szCs w:val="20"/>
              </w:rPr>
              <w:t>Madre de Dios</w:t>
            </w:r>
          </w:p>
        </w:tc>
        <w:tc>
          <w:tcPr>
            <w:tcW w:w="2133" w:type="dxa"/>
            <w:tcMar>
              <w:top w:w="0" w:type="dxa"/>
              <w:left w:w="45" w:type="dxa"/>
              <w:bottom w:w="0" w:type="dxa"/>
              <w:right w:w="45" w:type="dxa"/>
            </w:tcMar>
            <w:vAlign w:val="bottom"/>
          </w:tcPr>
          <w:p w14:paraId="000009D7" w14:textId="77777777" w:rsidR="009D0D6F" w:rsidRPr="00C947CC" w:rsidRDefault="0094762E" w:rsidP="00EC1A14">
            <w:pPr>
              <w:rPr>
                <w:sz w:val="20"/>
                <w:szCs w:val="20"/>
              </w:rPr>
            </w:pPr>
            <w:proofErr w:type="spellStart"/>
            <w:r w:rsidRPr="00C947CC">
              <w:rPr>
                <w:sz w:val="20"/>
                <w:szCs w:val="20"/>
              </w:rPr>
              <w:t>Yine</w:t>
            </w:r>
            <w:proofErr w:type="spellEnd"/>
          </w:p>
        </w:tc>
      </w:tr>
      <w:tr w:rsidR="009D0D6F" w:rsidRPr="00C947CC" w14:paraId="1E85BAA1" w14:textId="77777777" w:rsidTr="00045366">
        <w:trPr>
          <w:trHeight w:val="20"/>
        </w:trPr>
        <w:tc>
          <w:tcPr>
            <w:tcW w:w="5097" w:type="dxa"/>
            <w:tcMar>
              <w:top w:w="0" w:type="dxa"/>
              <w:left w:w="45" w:type="dxa"/>
              <w:bottom w:w="0" w:type="dxa"/>
              <w:right w:w="45" w:type="dxa"/>
            </w:tcMar>
            <w:vAlign w:val="bottom"/>
          </w:tcPr>
          <w:p w14:paraId="000009D8" w14:textId="77777777" w:rsidR="009D0D6F" w:rsidRPr="00C947CC" w:rsidRDefault="0094762E" w:rsidP="00EC1A14">
            <w:pPr>
              <w:rPr>
                <w:sz w:val="20"/>
                <w:szCs w:val="20"/>
              </w:rPr>
            </w:pPr>
            <w:r w:rsidRPr="00C947CC">
              <w:rPr>
                <w:sz w:val="20"/>
                <w:szCs w:val="20"/>
              </w:rPr>
              <w:t xml:space="preserve">Comunidad </w:t>
            </w:r>
            <w:proofErr w:type="spellStart"/>
            <w:r w:rsidRPr="00C947CC">
              <w:rPr>
                <w:sz w:val="20"/>
                <w:szCs w:val="20"/>
              </w:rPr>
              <w:t>Yine</w:t>
            </w:r>
            <w:proofErr w:type="spellEnd"/>
            <w:r w:rsidRPr="00C947CC">
              <w:rPr>
                <w:sz w:val="20"/>
                <w:szCs w:val="20"/>
              </w:rPr>
              <w:t xml:space="preserve"> - Tambopata</w:t>
            </w:r>
          </w:p>
        </w:tc>
        <w:tc>
          <w:tcPr>
            <w:tcW w:w="1275" w:type="dxa"/>
            <w:tcMar>
              <w:top w:w="0" w:type="dxa"/>
              <w:left w:w="45" w:type="dxa"/>
              <w:bottom w:w="0" w:type="dxa"/>
              <w:right w:w="45" w:type="dxa"/>
            </w:tcMar>
            <w:vAlign w:val="bottom"/>
          </w:tcPr>
          <w:p w14:paraId="000009D9" w14:textId="77777777" w:rsidR="009D0D6F" w:rsidRPr="00C947CC" w:rsidRDefault="0094762E" w:rsidP="00EC1A14">
            <w:pPr>
              <w:rPr>
                <w:sz w:val="20"/>
                <w:szCs w:val="20"/>
              </w:rPr>
            </w:pPr>
            <w:r w:rsidRPr="00C947CC">
              <w:rPr>
                <w:sz w:val="20"/>
                <w:szCs w:val="20"/>
              </w:rPr>
              <w:t>Madre de Dios</w:t>
            </w:r>
          </w:p>
        </w:tc>
        <w:tc>
          <w:tcPr>
            <w:tcW w:w="2133" w:type="dxa"/>
            <w:tcMar>
              <w:top w:w="0" w:type="dxa"/>
              <w:left w:w="45" w:type="dxa"/>
              <w:bottom w:w="0" w:type="dxa"/>
              <w:right w:w="45" w:type="dxa"/>
            </w:tcMar>
            <w:vAlign w:val="bottom"/>
          </w:tcPr>
          <w:p w14:paraId="000009DA" w14:textId="77777777" w:rsidR="009D0D6F" w:rsidRPr="00C947CC" w:rsidRDefault="0094762E" w:rsidP="00EC1A14">
            <w:pPr>
              <w:rPr>
                <w:sz w:val="20"/>
                <w:szCs w:val="20"/>
              </w:rPr>
            </w:pPr>
            <w:proofErr w:type="spellStart"/>
            <w:r w:rsidRPr="00C947CC">
              <w:rPr>
                <w:sz w:val="20"/>
                <w:szCs w:val="20"/>
              </w:rPr>
              <w:t>Yine</w:t>
            </w:r>
            <w:proofErr w:type="spellEnd"/>
          </w:p>
        </w:tc>
      </w:tr>
      <w:tr w:rsidR="009D0D6F" w:rsidRPr="00C947CC" w14:paraId="0B556A9D" w14:textId="77777777" w:rsidTr="00045366">
        <w:trPr>
          <w:trHeight w:val="20"/>
        </w:trPr>
        <w:tc>
          <w:tcPr>
            <w:tcW w:w="5097" w:type="dxa"/>
            <w:tcMar>
              <w:top w:w="0" w:type="dxa"/>
              <w:left w:w="45" w:type="dxa"/>
              <w:bottom w:w="0" w:type="dxa"/>
              <w:right w:w="45" w:type="dxa"/>
            </w:tcMar>
            <w:vAlign w:val="bottom"/>
          </w:tcPr>
          <w:p w14:paraId="000009DB" w14:textId="77777777" w:rsidR="009D0D6F" w:rsidRPr="00C947CC" w:rsidRDefault="0094762E" w:rsidP="00EC1A14">
            <w:pPr>
              <w:rPr>
                <w:sz w:val="20"/>
                <w:szCs w:val="20"/>
              </w:rPr>
            </w:pPr>
            <w:proofErr w:type="spellStart"/>
            <w:r w:rsidRPr="00C947CC">
              <w:rPr>
                <w:sz w:val="20"/>
                <w:szCs w:val="20"/>
              </w:rPr>
              <w:t>Oñeker</w:t>
            </w:r>
            <w:proofErr w:type="spellEnd"/>
            <w:r w:rsidRPr="00C947CC">
              <w:rPr>
                <w:sz w:val="20"/>
                <w:szCs w:val="20"/>
              </w:rPr>
              <w:t xml:space="preserve"> Arte </w:t>
            </w:r>
            <w:proofErr w:type="spellStart"/>
            <w:r w:rsidRPr="00C947CC">
              <w:rPr>
                <w:sz w:val="20"/>
                <w:szCs w:val="20"/>
              </w:rPr>
              <w:t>Yanesha</w:t>
            </w:r>
            <w:proofErr w:type="spellEnd"/>
          </w:p>
        </w:tc>
        <w:tc>
          <w:tcPr>
            <w:tcW w:w="1275" w:type="dxa"/>
            <w:tcMar>
              <w:top w:w="0" w:type="dxa"/>
              <w:left w:w="45" w:type="dxa"/>
              <w:bottom w:w="0" w:type="dxa"/>
              <w:right w:w="45" w:type="dxa"/>
            </w:tcMar>
            <w:vAlign w:val="bottom"/>
          </w:tcPr>
          <w:p w14:paraId="000009DC" w14:textId="77777777" w:rsidR="009D0D6F" w:rsidRPr="00C947CC" w:rsidRDefault="0094762E" w:rsidP="00EC1A14">
            <w:pPr>
              <w:rPr>
                <w:sz w:val="20"/>
                <w:szCs w:val="20"/>
              </w:rPr>
            </w:pPr>
            <w:r w:rsidRPr="00C947CC">
              <w:rPr>
                <w:sz w:val="20"/>
                <w:szCs w:val="20"/>
              </w:rPr>
              <w:t>Pasco</w:t>
            </w:r>
          </w:p>
        </w:tc>
        <w:tc>
          <w:tcPr>
            <w:tcW w:w="2133" w:type="dxa"/>
            <w:tcMar>
              <w:top w:w="0" w:type="dxa"/>
              <w:left w:w="45" w:type="dxa"/>
              <w:bottom w:w="0" w:type="dxa"/>
              <w:right w:w="45" w:type="dxa"/>
            </w:tcMar>
            <w:vAlign w:val="bottom"/>
          </w:tcPr>
          <w:p w14:paraId="000009DD" w14:textId="77777777" w:rsidR="009D0D6F" w:rsidRPr="00C947CC" w:rsidRDefault="0094762E" w:rsidP="00EC1A14">
            <w:pPr>
              <w:rPr>
                <w:sz w:val="20"/>
                <w:szCs w:val="20"/>
              </w:rPr>
            </w:pPr>
            <w:proofErr w:type="spellStart"/>
            <w:r w:rsidRPr="00C947CC">
              <w:rPr>
                <w:sz w:val="20"/>
                <w:szCs w:val="20"/>
              </w:rPr>
              <w:t>Yanesha</w:t>
            </w:r>
            <w:proofErr w:type="spellEnd"/>
          </w:p>
        </w:tc>
      </w:tr>
      <w:tr w:rsidR="009D0D6F" w:rsidRPr="00C947CC" w14:paraId="66E7BE62" w14:textId="77777777" w:rsidTr="00045366">
        <w:trPr>
          <w:trHeight w:val="20"/>
        </w:trPr>
        <w:tc>
          <w:tcPr>
            <w:tcW w:w="5097" w:type="dxa"/>
            <w:tcMar>
              <w:top w:w="0" w:type="dxa"/>
              <w:left w:w="45" w:type="dxa"/>
              <w:bottom w:w="0" w:type="dxa"/>
              <w:right w:w="45" w:type="dxa"/>
            </w:tcMar>
            <w:vAlign w:val="bottom"/>
          </w:tcPr>
          <w:p w14:paraId="000009DE" w14:textId="77777777" w:rsidR="009D0D6F" w:rsidRPr="00C947CC" w:rsidRDefault="0094762E" w:rsidP="00EC1A14">
            <w:pPr>
              <w:rPr>
                <w:sz w:val="20"/>
                <w:szCs w:val="20"/>
              </w:rPr>
            </w:pPr>
            <w:proofErr w:type="spellStart"/>
            <w:r w:rsidRPr="00C947CC">
              <w:rPr>
                <w:sz w:val="20"/>
                <w:szCs w:val="20"/>
              </w:rPr>
              <w:t>Asoaciación</w:t>
            </w:r>
            <w:proofErr w:type="spellEnd"/>
            <w:r w:rsidRPr="00C947CC">
              <w:rPr>
                <w:sz w:val="20"/>
                <w:szCs w:val="20"/>
              </w:rPr>
              <w:t xml:space="preserve"> de Artesanas </w:t>
            </w:r>
            <w:proofErr w:type="spellStart"/>
            <w:r w:rsidRPr="00C947CC">
              <w:rPr>
                <w:sz w:val="20"/>
                <w:szCs w:val="20"/>
              </w:rPr>
              <w:t>Serets</w:t>
            </w:r>
            <w:proofErr w:type="spellEnd"/>
            <w:r w:rsidRPr="00C947CC">
              <w:rPr>
                <w:sz w:val="20"/>
                <w:szCs w:val="20"/>
              </w:rPr>
              <w:t xml:space="preserve"> de </w:t>
            </w:r>
            <w:proofErr w:type="spellStart"/>
            <w:r w:rsidRPr="00C947CC">
              <w:rPr>
                <w:sz w:val="20"/>
                <w:szCs w:val="20"/>
              </w:rPr>
              <w:t>Ñagazu</w:t>
            </w:r>
            <w:proofErr w:type="spellEnd"/>
          </w:p>
        </w:tc>
        <w:tc>
          <w:tcPr>
            <w:tcW w:w="1275" w:type="dxa"/>
            <w:tcMar>
              <w:top w:w="0" w:type="dxa"/>
              <w:left w:w="45" w:type="dxa"/>
              <w:bottom w:w="0" w:type="dxa"/>
              <w:right w:w="45" w:type="dxa"/>
            </w:tcMar>
            <w:vAlign w:val="bottom"/>
          </w:tcPr>
          <w:p w14:paraId="000009DF" w14:textId="77777777" w:rsidR="009D0D6F" w:rsidRPr="00C947CC" w:rsidRDefault="0094762E" w:rsidP="00EC1A14">
            <w:pPr>
              <w:rPr>
                <w:sz w:val="20"/>
                <w:szCs w:val="20"/>
              </w:rPr>
            </w:pPr>
            <w:r w:rsidRPr="00C947CC">
              <w:rPr>
                <w:sz w:val="20"/>
                <w:szCs w:val="20"/>
              </w:rPr>
              <w:t>Pasco</w:t>
            </w:r>
          </w:p>
        </w:tc>
        <w:tc>
          <w:tcPr>
            <w:tcW w:w="2133" w:type="dxa"/>
            <w:tcMar>
              <w:top w:w="0" w:type="dxa"/>
              <w:left w:w="45" w:type="dxa"/>
              <w:bottom w:w="0" w:type="dxa"/>
              <w:right w:w="45" w:type="dxa"/>
            </w:tcMar>
            <w:vAlign w:val="bottom"/>
          </w:tcPr>
          <w:p w14:paraId="000009E0" w14:textId="77777777" w:rsidR="009D0D6F" w:rsidRPr="00C947CC" w:rsidRDefault="0094762E" w:rsidP="00EC1A14">
            <w:pPr>
              <w:rPr>
                <w:sz w:val="20"/>
                <w:szCs w:val="20"/>
              </w:rPr>
            </w:pPr>
            <w:proofErr w:type="spellStart"/>
            <w:r w:rsidRPr="00C947CC">
              <w:rPr>
                <w:sz w:val="20"/>
                <w:szCs w:val="20"/>
              </w:rPr>
              <w:t>Yanesha</w:t>
            </w:r>
            <w:proofErr w:type="spellEnd"/>
          </w:p>
        </w:tc>
      </w:tr>
      <w:tr w:rsidR="009D0D6F" w:rsidRPr="00C947CC" w14:paraId="637F9C07" w14:textId="77777777" w:rsidTr="00045366">
        <w:trPr>
          <w:trHeight w:val="20"/>
        </w:trPr>
        <w:tc>
          <w:tcPr>
            <w:tcW w:w="5097" w:type="dxa"/>
            <w:tcMar>
              <w:top w:w="0" w:type="dxa"/>
              <w:left w:w="45" w:type="dxa"/>
              <w:bottom w:w="0" w:type="dxa"/>
              <w:right w:w="45" w:type="dxa"/>
            </w:tcMar>
            <w:vAlign w:val="bottom"/>
          </w:tcPr>
          <w:p w14:paraId="000009E1" w14:textId="77777777" w:rsidR="009D0D6F" w:rsidRPr="00C947CC" w:rsidRDefault="0094762E" w:rsidP="00EC1A14">
            <w:pPr>
              <w:rPr>
                <w:sz w:val="20"/>
                <w:szCs w:val="20"/>
              </w:rPr>
            </w:pPr>
            <w:proofErr w:type="spellStart"/>
            <w:r w:rsidRPr="00C947CC">
              <w:rPr>
                <w:sz w:val="20"/>
                <w:szCs w:val="20"/>
              </w:rPr>
              <w:t>Asoaciación</w:t>
            </w:r>
            <w:proofErr w:type="spellEnd"/>
            <w:r w:rsidRPr="00C947CC">
              <w:rPr>
                <w:sz w:val="20"/>
                <w:szCs w:val="20"/>
              </w:rPr>
              <w:t xml:space="preserve"> Turístico Cultural </w:t>
            </w:r>
            <w:proofErr w:type="spellStart"/>
            <w:r w:rsidRPr="00C947CC">
              <w:rPr>
                <w:sz w:val="20"/>
                <w:szCs w:val="20"/>
              </w:rPr>
              <w:t>Yanesha</w:t>
            </w:r>
            <w:proofErr w:type="spellEnd"/>
            <w:r w:rsidRPr="00C947CC">
              <w:rPr>
                <w:sz w:val="20"/>
                <w:szCs w:val="20"/>
              </w:rPr>
              <w:t xml:space="preserve"> </w:t>
            </w:r>
            <w:proofErr w:type="spellStart"/>
            <w:r w:rsidRPr="00C947CC">
              <w:rPr>
                <w:sz w:val="20"/>
                <w:szCs w:val="20"/>
              </w:rPr>
              <w:t>Champet</w:t>
            </w:r>
            <w:proofErr w:type="spellEnd"/>
          </w:p>
        </w:tc>
        <w:tc>
          <w:tcPr>
            <w:tcW w:w="1275" w:type="dxa"/>
            <w:tcMar>
              <w:top w:w="0" w:type="dxa"/>
              <w:left w:w="45" w:type="dxa"/>
              <w:bottom w:w="0" w:type="dxa"/>
              <w:right w:w="45" w:type="dxa"/>
            </w:tcMar>
            <w:vAlign w:val="bottom"/>
          </w:tcPr>
          <w:p w14:paraId="000009E2" w14:textId="77777777" w:rsidR="009D0D6F" w:rsidRPr="00C947CC" w:rsidRDefault="0094762E" w:rsidP="00EC1A14">
            <w:pPr>
              <w:rPr>
                <w:sz w:val="20"/>
                <w:szCs w:val="20"/>
              </w:rPr>
            </w:pPr>
            <w:r w:rsidRPr="00C947CC">
              <w:rPr>
                <w:sz w:val="20"/>
                <w:szCs w:val="20"/>
              </w:rPr>
              <w:t>Pasco</w:t>
            </w:r>
          </w:p>
        </w:tc>
        <w:tc>
          <w:tcPr>
            <w:tcW w:w="2133" w:type="dxa"/>
            <w:tcMar>
              <w:top w:w="0" w:type="dxa"/>
              <w:left w:w="45" w:type="dxa"/>
              <w:bottom w:w="0" w:type="dxa"/>
              <w:right w:w="45" w:type="dxa"/>
            </w:tcMar>
            <w:vAlign w:val="bottom"/>
          </w:tcPr>
          <w:p w14:paraId="000009E3" w14:textId="77777777" w:rsidR="009D0D6F" w:rsidRPr="00C947CC" w:rsidRDefault="0094762E" w:rsidP="00EC1A14">
            <w:pPr>
              <w:rPr>
                <w:sz w:val="20"/>
                <w:szCs w:val="20"/>
              </w:rPr>
            </w:pPr>
            <w:proofErr w:type="spellStart"/>
            <w:r w:rsidRPr="00C947CC">
              <w:rPr>
                <w:sz w:val="20"/>
                <w:szCs w:val="20"/>
              </w:rPr>
              <w:t>Yanesha</w:t>
            </w:r>
            <w:proofErr w:type="spellEnd"/>
          </w:p>
        </w:tc>
      </w:tr>
      <w:tr w:rsidR="009D0D6F" w:rsidRPr="00C947CC" w14:paraId="31919DFF" w14:textId="77777777" w:rsidTr="00045366">
        <w:trPr>
          <w:trHeight w:val="20"/>
        </w:trPr>
        <w:tc>
          <w:tcPr>
            <w:tcW w:w="5097" w:type="dxa"/>
            <w:tcMar>
              <w:top w:w="0" w:type="dxa"/>
              <w:left w:w="45" w:type="dxa"/>
              <w:bottom w:w="0" w:type="dxa"/>
              <w:right w:w="45" w:type="dxa"/>
            </w:tcMar>
            <w:vAlign w:val="bottom"/>
          </w:tcPr>
          <w:p w14:paraId="000009E4" w14:textId="77777777" w:rsidR="009D0D6F" w:rsidRPr="00C947CC" w:rsidRDefault="0094762E" w:rsidP="00EC1A14">
            <w:pPr>
              <w:rPr>
                <w:sz w:val="20"/>
                <w:szCs w:val="20"/>
              </w:rPr>
            </w:pPr>
            <w:r w:rsidRPr="00C947CC">
              <w:rPr>
                <w:sz w:val="20"/>
                <w:szCs w:val="20"/>
              </w:rPr>
              <w:t xml:space="preserve">Asociación de Artesanos </w:t>
            </w:r>
            <w:proofErr w:type="spellStart"/>
            <w:r w:rsidRPr="00C947CC">
              <w:rPr>
                <w:sz w:val="20"/>
                <w:szCs w:val="20"/>
              </w:rPr>
              <w:t>Yetsñor</w:t>
            </w:r>
            <w:proofErr w:type="spellEnd"/>
            <w:r w:rsidRPr="00C947CC">
              <w:rPr>
                <w:sz w:val="20"/>
                <w:szCs w:val="20"/>
              </w:rPr>
              <w:t xml:space="preserve"> de Alto </w:t>
            </w:r>
            <w:proofErr w:type="spellStart"/>
            <w:r w:rsidRPr="00C947CC">
              <w:rPr>
                <w:sz w:val="20"/>
                <w:szCs w:val="20"/>
              </w:rPr>
              <w:t>Puruz</w:t>
            </w:r>
            <w:proofErr w:type="spellEnd"/>
          </w:p>
        </w:tc>
        <w:tc>
          <w:tcPr>
            <w:tcW w:w="1275" w:type="dxa"/>
            <w:tcMar>
              <w:top w:w="0" w:type="dxa"/>
              <w:left w:w="45" w:type="dxa"/>
              <w:bottom w:w="0" w:type="dxa"/>
              <w:right w:w="45" w:type="dxa"/>
            </w:tcMar>
            <w:vAlign w:val="bottom"/>
          </w:tcPr>
          <w:p w14:paraId="000009E5" w14:textId="77777777" w:rsidR="009D0D6F" w:rsidRPr="00C947CC" w:rsidRDefault="0094762E" w:rsidP="00EC1A14">
            <w:pPr>
              <w:rPr>
                <w:sz w:val="20"/>
                <w:szCs w:val="20"/>
              </w:rPr>
            </w:pPr>
            <w:r w:rsidRPr="00C947CC">
              <w:rPr>
                <w:sz w:val="20"/>
                <w:szCs w:val="20"/>
              </w:rPr>
              <w:t>Pasco</w:t>
            </w:r>
          </w:p>
        </w:tc>
        <w:tc>
          <w:tcPr>
            <w:tcW w:w="2133" w:type="dxa"/>
            <w:tcMar>
              <w:top w:w="0" w:type="dxa"/>
              <w:left w:w="45" w:type="dxa"/>
              <w:bottom w:w="0" w:type="dxa"/>
              <w:right w:w="45" w:type="dxa"/>
            </w:tcMar>
            <w:vAlign w:val="bottom"/>
          </w:tcPr>
          <w:p w14:paraId="000009E6" w14:textId="77777777" w:rsidR="009D0D6F" w:rsidRPr="00C947CC" w:rsidRDefault="0094762E" w:rsidP="00EC1A14">
            <w:pPr>
              <w:rPr>
                <w:sz w:val="20"/>
                <w:szCs w:val="20"/>
              </w:rPr>
            </w:pPr>
            <w:proofErr w:type="spellStart"/>
            <w:r w:rsidRPr="00C947CC">
              <w:rPr>
                <w:sz w:val="20"/>
                <w:szCs w:val="20"/>
              </w:rPr>
              <w:t>Yanesha</w:t>
            </w:r>
            <w:proofErr w:type="spellEnd"/>
          </w:p>
        </w:tc>
      </w:tr>
      <w:tr w:rsidR="009D0D6F" w:rsidRPr="00C947CC" w14:paraId="3A67173B" w14:textId="77777777" w:rsidTr="00045366">
        <w:trPr>
          <w:trHeight w:val="20"/>
        </w:trPr>
        <w:tc>
          <w:tcPr>
            <w:tcW w:w="5097" w:type="dxa"/>
            <w:tcMar>
              <w:top w:w="0" w:type="dxa"/>
              <w:left w:w="45" w:type="dxa"/>
              <w:bottom w:w="0" w:type="dxa"/>
              <w:right w:w="45" w:type="dxa"/>
            </w:tcMar>
            <w:vAlign w:val="bottom"/>
          </w:tcPr>
          <w:p w14:paraId="000009E7" w14:textId="77777777" w:rsidR="009D0D6F" w:rsidRPr="00C947CC" w:rsidRDefault="0094762E" w:rsidP="00EC1A14">
            <w:pPr>
              <w:rPr>
                <w:sz w:val="20"/>
                <w:szCs w:val="20"/>
              </w:rPr>
            </w:pPr>
            <w:r w:rsidRPr="00C947CC">
              <w:rPr>
                <w:sz w:val="20"/>
                <w:szCs w:val="20"/>
              </w:rPr>
              <w:t xml:space="preserve">Taller de Enrique </w:t>
            </w:r>
            <w:proofErr w:type="spellStart"/>
            <w:r w:rsidRPr="00C947CC">
              <w:rPr>
                <w:sz w:val="20"/>
                <w:szCs w:val="20"/>
              </w:rPr>
              <w:t>Casanto</w:t>
            </w:r>
            <w:proofErr w:type="spellEnd"/>
          </w:p>
        </w:tc>
        <w:tc>
          <w:tcPr>
            <w:tcW w:w="1275" w:type="dxa"/>
            <w:tcMar>
              <w:top w:w="0" w:type="dxa"/>
              <w:left w:w="45" w:type="dxa"/>
              <w:bottom w:w="0" w:type="dxa"/>
              <w:right w:w="45" w:type="dxa"/>
            </w:tcMar>
            <w:vAlign w:val="bottom"/>
          </w:tcPr>
          <w:p w14:paraId="000009E8" w14:textId="77777777" w:rsidR="009D0D6F" w:rsidRPr="00C947CC" w:rsidRDefault="0094762E" w:rsidP="00EC1A14">
            <w:pPr>
              <w:rPr>
                <w:sz w:val="20"/>
                <w:szCs w:val="20"/>
              </w:rPr>
            </w:pPr>
            <w:r w:rsidRPr="00C947CC">
              <w:rPr>
                <w:sz w:val="20"/>
                <w:szCs w:val="20"/>
              </w:rPr>
              <w:t>Pasco</w:t>
            </w:r>
          </w:p>
        </w:tc>
        <w:tc>
          <w:tcPr>
            <w:tcW w:w="2133" w:type="dxa"/>
            <w:tcMar>
              <w:top w:w="0" w:type="dxa"/>
              <w:left w:w="45" w:type="dxa"/>
              <w:bottom w:w="0" w:type="dxa"/>
              <w:right w:w="45" w:type="dxa"/>
            </w:tcMar>
            <w:vAlign w:val="bottom"/>
          </w:tcPr>
          <w:p w14:paraId="000009E9" w14:textId="77777777" w:rsidR="009D0D6F" w:rsidRPr="00C947CC" w:rsidRDefault="0094762E" w:rsidP="00EC1A14">
            <w:pPr>
              <w:rPr>
                <w:sz w:val="20"/>
                <w:szCs w:val="20"/>
              </w:rPr>
            </w:pPr>
            <w:proofErr w:type="spellStart"/>
            <w:r w:rsidRPr="00C947CC">
              <w:rPr>
                <w:sz w:val="20"/>
                <w:szCs w:val="20"/>
              </w:rPr>
              <w:t>Ashaninka</w:t>
            </w:r>
            <w:proofErr w:type="spellEnd"/>
          </w:p>
        </w:tc>
      </w:tr>
      <w:tr w:rsidR="002166C7" w:rsidRPr="00C947CC" w14:paraId="1FF2F2E0" w14:textId="77777777" w:rsidTr="00EC1A14">
        <w:trPr>
          <w:trHeight w:val="20"/>
        </w:trPr>
        <w:tc>
          <w:tcPr>
            <w:tcW w:w="5097" w:type="dxa"/>
            <w:tcMar>
              <w:top w:w="0" w:type="dxa"/>
              <w:left w:w="45" w:type="dxa"/>
              <w:bottom w:w="0" w:type="dxa"/>
              <w:right w:w="45" w:type="dxa"/>
            </w:tcMar>
            <w:vAlign w:val="bottom"/>
          </w:tcPr>
          <w:p w14:paraId="000009EA" w14:textId="77777777" w:rsidR="009D0D6F" w:rsidRPr="00C947CC" w:rsidRDefault="0094762E" w:rsidP="00EC1A14">
            <w:pPr>
              <w:rPr>
                <w:sz w:val="20"/>
                <w:szCs w:val="20"/>
              </w:rPr>
            </w:pPr>
            <w:proofErr w:type="spellStart"/>
            <w:r w:rsidRPr="00C947CC">
              <w:rPr>
                <w:sz w:val="20"/>
                <w:szCs w:val="20"/>
              </w:rPr>
              <w:t>Asoaciación</w:t>
            </w:r>
            <w:proofErr w:type="spellEnd"/>
            <w:r w:rsidRPr="00C947CC">
              <w:rPr>
                <w:sz w:val="20"/>
                <w:szCs w:val="20"/>
              </w:rPr>
              <w:t xml:space="preserve"> de Artesanas </w:t>
            </w:r>
            <w:proofErr w:type="spellStart"/>
            <w:r w:rsidRPr="00C947CC">
              <w:rPr>
                <w:sz w:val="20"/>
                <w:szCs w:val="20"/>
              </w:rPr>
              <w:t>Yuyay</w:t>
            </w:r>
            <w:proofErr w:type="spellEnd"/>
            <w:r w:rsidRPr="00C947CC">
              <w:rPr>
                <w:sz w:val="20"/>
                <w:szCs w:val="20"/>
              </w:rPr>
              <w:t xml:space="preserve"> </w:t>
            </w:r>
            <w:proofErr w:type="spellStart"/>
            <w:r w:rsidRPr="00C947CC">
              <w:rPr>
                <w:sz w:val="20"/>
                <w:szCs w:val="20"/>
              </w:rPr>
              <w:t>Llakta</w:t>
            </w:r>
            <w:proofErr w:type="spellEnd"/>
          </w:p>
        </w:tc>
        <w:tc>
          <w:tcPr>
            <w:tcW w:w="1275" w:type="dxa"/>
            <w:tcMar>
              <w:top w:w="0" w:type="dxa"/>
              <w:left w:w="45" w:type="dxa"/>
              <w:bottom w:w="0" w:type="dxa"/>
              <w:right w:w="45" w:type="dxa"/>
            </w:tcMar>
            <w:vAlign w:val="bottom"/>
          </w:tcPr>
          <w:p w14:paraId="000009EB" w14:textId="77777777" w:rsidR="009D0D6F" w:rsidRPr="00C947CC" w:rsidRDefault="0094762E" w:rsidP="00EC1A14">
            <w:pPr>
              <w:rPr>
                <w:sz w:val="20"/>
                <w:szCs w:val="20"/>
              </w:rPr>
            </w:pPr>
            <w:r w:rsidRPr="00C947CC">
              <w:rPr>
                <w:sz w:val="20"/>
                <w:szCs w:val="20"/>
              </w:rPr>
              <w:t>San Martín</w:t>
            </w:r>
          </w:p>
        </w:tc>
        <w:tc>
          <w:tcPr>
            <w:tcW w:w="2133" w:type="dxa"/>
            <w:shd w:val="clear" w:color="auto" w:fill="FFFFFF"/>
            <w:tcMar>
              <w:top w:w="0" w:type="dxa"/>
              <w:left w:w="45" w:type="dxa"/>
              <w:bottom w:w="0" w:type="dxa"/>
              <w:right w:w="45" w:type="dxa"/>
            </w:tcMar>
            <w:vAlign w:val="bottom"/>
          </w:tcPr>
          <w:p w14:paraId="000009EC" w14:textId="77777777" w:rsidR="009D0D6F" w:rsidRPr="00C947CC" w:rsidRDefault="0094762E" w:rsidP="00EC1A14">
            <w:pPr>
              <w:rPr>
                <w:sz w:val="20"/>
                <w:szCs w:val="20"/>
              </w:rPr>
            </w:pPr>
            <w:proofErr w:type="spellStart"/>
            <w:r w:rsidRPr="00C947CC">
              <w:rPr>
                <w:sz w:val="20"/>
                <w:szCs w:val="20"/>
              </w:rPr>
              <w:t>Kichwa</w:t>
            </w:r>
            <w:proofErr w:type="spellEnd"/>
            <w:r w:rsidRPr="00C947CC">
              <w:rPr>
                <w:sz w:val="20"/>
                <w:szCs w:val="20"/>
              </w:rPr>
              <w:t xml:space="preserve"> Lamas</w:t>
            </w:r>
          </w:p>
        </w:tc>
      </w:tr>
      <w:tr w:rsidR="002166C7" w:rsidRPr="00C947CC" w14:paraId="465C36F1" w14:textId="77777777" w:rsidTr="00EC1A14">
        <w:trPr>
          <w:trHeight w:val="20"/>
        </w:trPr>
        <w:tc>
          <w:tcPr>
            <w:tcW w:w="5097" w:type="dxa"/>
            <w:tcMar>
              <w:top w:w="0" w:type="dxa"/>
              <w:left w:w="45" w:type="dxa"/>
              <w:bottom w:w="0" w:type="dxa"/>
              <w:right w:w="45" w:type="dxa"/>
            </w:tcMar>
            <w:vAlign w:val="bottom"/>
          </w:tcPr>
          <w:p w14:paraId="000009ED" w14:textId="77777777" w:rsidR="009D0D6F" w:rsidRPr="00C947CC" w:rsidRDefault="0094762E" w:rsidP="00EC1A14">
            <w:pPr>
              <w:rPr>
                <w:sz w:val="20"/>
                <w:szCs w:val="20"/>
              </w:rPr>
            </w:pPr>
            <w:r w:rsidRPr="00C947CC">
              <w:rPr>
                <w:sz w:val="20"/>
                <w:szCs w:val="20"/>
              </w:rPr>
              <w:t xml:space="preserve">Comunidad Nativa </w:t>
            </w:r>
            <w:proofErr w:type="spellStart"/>
            <w:r w:rsidRPr="00C947CC">
              <w:rPr>
                <w:sz w:val="20"/>
                <w:szCs w:val="20"/>
              </w:rPr>
              <w:t>Kechwa</w:t>
            </w:r>
            <w:proofErr w:type="spellEnd"/>
            <w:r w:rsidRPr="00C947CC">
              <w:rPr>
                <w:sz w:val="20"/>
                <w:szCs w:val="20"/>
              </w:rPr>
              <w:t xml:space="preserve"> El </w:t>
            </w:r>
            <w:proofErr w:type="spellStart"/>
            <w:r w:rsidRPr="00C947CC">
              <w:rPr>
                <w:sz w:val="20"/>
                <w:szCs w:val="20"/>
              </w:rPr>
              <w:t>Wayku</w:t>
            </w:r>
            <w:proofErr w:type="spellEnd"/>
          </w:p>
        </w:tc>
        <w:tc>
          <w:tcPr>
            <w:tcW w:w="1275" w:type="dxa"/>
            <w:tcMar>
              <w:top w:w="0" w:type="dxa"/>
              <w:left w:w="45" w:type="dxa"/>
              <w:bottom w:w="0" w:type="dxa"/>
              <w:right w:w="45" w:type="dxa"/>
            </w:tcMar>
            <w:vAlign w:val="bottom"/>
          </w:tcPr>
          <w:p w14:paraId="000009EE" w14:textId="77777777" w:rsidR="009D0D6F" w:rsidRPr="00C947CC" w:rsidRDefault="0094762E" w:rsidP="00EC1A14">
            <w:pPr>
              <w:rPr>
                <w:sz w:val="20"/>
                <w:szCs w:val="20"/>
              </w:rPr>
            </w:pPr>
            <w:r w:rsidRPr="00C947CC">
              <w:rPr>
                <w:sz w:val="20"/>
                <w:szCs w:val="20"/>
              </w:rPr>
              <w:t>San Martín</w:t>
            </w:r>
          </w:p>
        </w:tc>
        <w:tc>
          <w:tcPr>
            <w:tcW w:w="2133" w:type="dxa"/>
            <w:shd w:val="clear" w:color="auto" w:fill="FFFFFF"/>
            <w:tcMar>
              <w:top w:w="0" w:type="dxa"/>
              <w:left w:w="45" w:type="dxa"/>
              <w:bottom w:w="0" w:type="dxa"/>
              <w:right w:w="45" w:type="dxa"/>
            </w:tcMar>
            <w:vAlign w:val="bottom"/>
          </w:tcPr>
          <w:p w14:paraId="000009EF" w14:textId="77777777" w:rsidR="009D0D6F" w:rsidRPr="00C947CC" w:rsidRDefault="0094762E" w:rsidP="00EC1A14">
            <w:pPr>
              <w:rPr>
                <w:sz w:val="20"/>
                <w:szCs w:val="20"/>
              </w:rPr>
            </w:pPr>
            <w:proofErr w:type="spellStart"/>
            <w:r w:rsidRPr="00C947CC">
              <w:rPr>
                <w:sz w:val="20"/>
                <w:szCs w:val="20"/>
              </w:rPr>
              <w:t>Kichwa</w:t>
            </w:r>
            <w:proofErr w:type="spellEnd"/>
            <w:r w:rsidRPr="00C947CC">
              <w:rPr>
                <w:sz w:val="20"/>
                <w:szCs w:val="20"/>
              </w:rPr>
              <w:t xml:space="preserve"> Lamas</w:t>
            </w:r>
          </w:p>
        </w:tc>
      </w:tr>
      <w:tr w:rsidR="002166C7" w:rsidRPr="00C947CC" w14:paraId="5AB4A4E6" w14:textId="77777777" w:rsidTr="00EC1A14">
        <w:trPr>
          <w:trHeight w:val="20"/>
        </w:trPr>
        <w:tc>
          <w:tcPr>
            <w:tcW w:w="5097" w:type="dxa"/>
            <w:tcMar>
              <w:top w:w="0" w:type="dxa"/>
              <w:left w:w="45" w:type="dxa"/>
              <w:bottom w:w="0" w:type="dxa"/>
              <w:right w:w="45" w:type="dxa"/>
            </w:tcMar>
            <w:vAlign w:val="bottom"/>
          </w:tcPr>
          <w:p w14:paraId="000009F0" w14:textId="77777777" w:rsidR="009D0D6F" w:rsidRPr="00C947CC" w:rsidRDefault="0094762E" w:rsidP="00EC1A14">
            <w:pPr>
              <w:rPr>
                <w:sz w:val="20"/>
                <w:szCs w:val="20"/>
              </w:rPr>
            </w:pPr>
            <w:r w:rsidRPr="00C947CC">
              <w:rPr>
                <w:sz w:val="20"/>
                <w:szCs w:val="20"/>
              </w:rPr>
              <w:t>Asociación de Artesanos Productores de Chazuta</w:t>
            </w:r>
          </w:p>
        </w:tc>
        <w:tc>
          <w:tcPr>
            <w:tcW w:w="1275" w:type="dxa"/>
            <w:tcMar>
              <w:top w:w="0" w:type="dxa"/>
              <w:left w:w="45" w:type="dxa"/>
              <w:bottom w:w="0" w:type="dxa"/>
              <w:right w:w="45" w:type="dxa"/>
            </w:tcMar>
            <w:vAlign w:val="bottom"/>
          </w:tcPr>
          <w:p w14:paraId="000009F1" w14:textId="77777777" w:rsidR="009D0D6F" w:rsidRPr="00C947CC" w:rsidRDefault="0094762E" w:rsidP="00EC1A14">
            <w:pPr>
              <w:rPr>
                <w:sz w:val="20"/>
                <w:szCs w:val="20"/>
              </w:rPr>
            </w:pPr>
            <w:r w:rsidRPr="00C947CC">
              <w:rPr>
                <w:sz w:val="20"/>
                <w:szCs w:val="20"/>
              </w:rPr>
              <w:t>San Martín</w:t>
            </w:r>
          </w:p>
        </w:tc>
        <w:tc>
          <w:tcPr>
            <w:tcW w:w="2133" w:type="dxa"/>
            <w:shd w:val="clear" w:color="auto" w:fill="FFFFFF"/>
            <w:tcMar>
              <w:top w:w="0" w:type="dxa"/>
              <w:left w:w="45" w:type="dxa"/>
              <w:bottom w:w="0" w:type="dxa"/>
              <w:right w:w="45" w:type="dxa"/>
            </w:tcMar>
            <w:vAlign w:val="bottom"/>
          </w:tcPr>
          <w:p w14:paraId="000009F2" w14:textId="77777777" w:rsidR="009D0D6F" w:rsidRPr="00C947CC" w:rsidRDefault="0094762E" w:rsidP="00EC1A14">
            <w:pPr>
              <w:rPr>
                <w:sz w:val="20"/>
                <w:szCs w:val="20"/>
              </w:rPr>
            </w:pPr>
            <w:r w:rsidRPr="00C947CC">
              <w:rPr>
                <w:sz w:val="20"/>
                <w:szCs w:val="20"/>
              </w:rPr>
              <w:t>Lamas</w:t>
            </w:r>
          </w:p>
        </w:tc>
      </w:tr>
      <w:tr w:rsidR="002166C7" w:rsidRPr="00C947CC" w14:paraId="5F26F43A" w14:textId="77777777" w:rsidTr="00EC1A14">
        <w:trPr>
          <w:trHeight w:val="20"/>
        </w:trPr>
        <w:tc>
          <w:tcPr>
            <w:tcW w:w="5097" w:type="dxa"/>
            <w:tcMar>
              <w:top w:w="0" w:type="dxa"/>
              <w:left w:w="45" w:type="dxa"/>
              <w:bottom w:w="0" w:type="dxa"/>
              <w:right w:w="45" w:type="dxa"/>
            </w:tcMar>
            <w:vAlign w:val="bottom"/>
          </w:tcPr>
          <w:p w14:paraId="000009F3" w14:textId="77777777" w:rsidR="009D0D6F" w:rsidRPr="00C947CC" w:rsidRDefault="0094762E" w:rsidP="00EC1A14">
            <w:pPr>
              <w:rPr>
                <w:sz w:val="20"/>
                <w:szCs w:val="20"/>
              </w:rPr>
            </w:pPr>
            <w:r w:rsidRPr="00C947CC">
              <w:rPr>
                <w:sz w:val="20"/>
                <w:szCs w:val="20"/>
              </w:rPr>
              <w:t>Asociación de ceramistas de Chazuta</w:t>
            </w:r>
          </w:p>
        </w:tc>
        <w:tc>
          <w:tcPr>
            <w:tcW w:w="1275" w:type="dxa"/>
            <w:tcMar>
              <w:top w:w="0" w:type="dxa"/>
              <w:left w:w="45" w:type="dxa"/>
              <w:bottom w:w="0" w:type="dxa"/>
              <w:right w:w="45" w:type="dxa"/>
            </w:tcMar>
            <w:vAlign w:val="bottom"/>
          </w:tcPr>
          <w:p w14:paraId="000009F4" w14:textId="77777777" w:rsidR="009D0D6F" w:rsidRPr="00C947CC" w:rsidRDefault="0094762E" w:rsidP="00EC1A14">
            <w:pPr>
              <w:rPr>
                <w:sz w:val="20"/>
                <w:szCs w:val="20"/>
              </w:rPr>
            </w:pPr>
            <w:r w:rsidRPr="00C947CC">
              <w:rPr>
                <w:sz w:val="20"/>
                <w:szCs w:val="20"/>
              </w:rPr>
              <w:t>San Martín</w:t>
            </w:r>
          </w:p>
        </w:tc>
        <w:tc>
          <w:tcPr>
            <w:tcW w:w="2133" w:type="dxa"/>
            <w:shd w:val="clear" w:color="auto" w:fill="FFFFFF"/>
            <w:tcMar>
              <w:top w:w="0" w:type="dxa"/>
              <w:left w:w="45" w:type="dxa"/>
              <w:bottom w:w="0" w:type="dxa"/>
              <w:right w:w="45" w:type="dxa"/>
            </w:tcMar>
            <w:vAlign w:val="bottom"/>
          </w:tcPr>
          <w:p w14:paraId="000009F5" w14:textId="77777777" w:rsidR="009D0D6F" w:rsidRPr="00C947CC" w:rsidRDefault="0094762E" w:rsidP="00EC1A14">
            <w:pPr>
              <w:rPr>
                <w:sz w:val="20"/>
                <w:szCs w:val="20"/>
              </w:rPr>
            </w:pPr>
            <w:r w:rsidRPr="00C947CC">
              <w:rPr>
                <w:sz w:val="20"/>
                <w:szCs w:val="20"/>
              </w:rPr>
              <w:t>Lamas</w:t>
            </w:r>
          </w:p>
        </w:tc>
      </w:tr>
      <w:tr w:rsidR="002166C7" w:rsidRPr="00C947CC" w14:paraId="74744BC1" w14:textId="77777777" w:rsidTr="00EC1A14">
        <w:trPr>
          <w:trHeight w:val="20"/>
        </w:trPr>
        <w:tc>
          <w:tcPr>
            <w:tcW w:w="5097" w:type="dxa"/>
            <w:tcMar>
              <w:top w:w="0" w:type="dxa"/>
              <w:left w:w="45" w:type="dxa"/>
              <w:bottom w:w="0" w:type="dxa"/>
              <w:right w:w="45" w:type="dxa"/>
            </w:tcMar>
            <w:vAlign w:val="bottom"/>
          </w:tcPr>
          <w:p w14:paraId="000009F6" w14:textId="77777777" w:rsidR="009D0D6F" w:rsidRPr="00C947CC" w:rsidRDefault="0094762E" w:rsidP="00EC1A14">
            <w:pPr>
              <w:rPr>
                <w:sz w:val="20"/>
                <w:szCs w:val="20"/>
              </w:rPr>
            </w:pPr>
            <w:r w:rsidRPr="00C947CC">
              <w:rPr>
                <w:sz w:val="20"/>
                <w:szCs w:val="20"/>
              </w:rPr>
              <w:t>Asociación Yana Rumi</w:t>
            </w:r>
          </w:p>
        </w:tc>
        <w:tc>
          <w:tcPr>
            <w:tcW w:w="1275" w:type="dxa"/>
            <w:tcMar>
              <w:top w:w="0" w:type="dxa"/>
              <w:left w:w="45" w:type="dxa"/>
              <w:bottom w:w="0" w:type="dxa"/>
              <w:right w:w="45" w:type="dxa"/>
            </w:tcMar>
            <w:vAlign w:val="bottom"/>
          </w:tcPr>
          <w:p w14:paraId="000009F7" w14:textId="77777777" w:rsidR="009D0D6F" w:rsidRPr="00C947CC" w:rsidRDefault="0094762E" w:rsidP="00EC1A14">
            <w:pPr>
              <w:rPr>
                <w:sz w:val="20"/>
                <w:szCs w:val="20"/>
              </w:rPr>
            </w:pPr>
            <w:r w:rsidRPr="00C947CC">
              <w:rPr>
                <w:sz w:val="20"/>
                <w:szCs w:val="20"/>
              </w:rPr>
              <w:t>San Martín</w:t>
            </w:r>
          </w:p>
        </w:tc>
        <w:tc>
          <w:tcPr>
            <w:tcW w:w="2133" w:type="dxa"/>
            <w:shd w:val="clear" w:color="auto" w:fill="FFFFFF"/>
            <w:tcMar>
              <w:top w:w="0" w:type="dxa"/>
              <w:left w:w="45" w:type="dxa"/>
              <w:bottom w:w="0" w:type="dxa"/>
              <w:right w:w="45" w:type="dxa"/>
            </w:tcMar>
            <w:vAlign w:val="bottom"/>
          </w:tcPr>
          <w:p w14:paraId="000009F8" w14:textId="77777777" w:rsidR="009D0D6F" w:rsidRPr="00C947CC" w:rsidRDefault="0094762E" w:rsidP="00EC1A14">
            <w:pPr>
              <w:rPr>
                <w:sz w:val="20"/>
                <w:szCs w:val="20"/>
              </w:rPr>
            </w:pPr>
            <w:r w:rsidRPr="00C947CC">
              <w:rPr>
                <w:sz w:val="20"/>
                <w:szCs w:val="20"/>
              </w:rPr>
              <w:t>Lamas</w:t>
            </w:r>
          </w:p>
        </w:tc>
      </w:tr>
      <w:tr w:rsidR="009D0D6F" w:rsidRPr="00C947CC" w14:paraId="2C8B2087" w14:textId="77777777" w:rsidTr="00EC1A14">
        <w:tblPrEx>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Change w:id="274" w:author="Franco Gustavo Arroyo Gonzales" w:date="2023-09-12T15:20:00Z">
            <w:tblPrEx>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00" w:firstRow="0" w:lastRow="0" w:firstColumn="0" w:lastColumn="0" w:noHBand="0" w:noVBand="1"/>
            </w:tblPrEx>
          </w:tblPrExChange>
        </w:tblPrEx>
        <w:trPr>
          <w:trHeight w:val="20"/>
          <w:trPrChange w:id="275" w:author="Franco Gustavo Arroyo Gonzales" w:date="2023-09-12T15:20:00Z">
            <w:trPr>
              <w:trHeight w:val="20"/>
            </w:trPr>
          </w:trPrChange>
        </w:trPr>
        <w:tc>
          <w:tcPr>
            <w:tcW w:w="5097" w:type="dxa"/>
            <w:tcMar>
              <w:top w:w="0" w:type="dxa"/>
              <w:left w:w="45" w:type="dxa"/>
              <w:bottom w:w="0" w:type="dxa"/>
              <w:right w:w="45" w:type="dxa"/>
            </w:tcMar>
            <w:vAlign w:val="bottom"/>
            <w:tcPrChange w:id="276" w:author="Franco Gustavo Arroyo Gonzales" w:date="2023-09-12T15:20:00Z">
              <w:tcPr>
                <w:tcW w:w="5097" w:type="dxa"/>
                <w:tcMar>
                  <w:top w:w="0" w:type="dxa"/>
                  <w:left w:w="45" w:type="dxa"/>
                  <w:bottom w:w="0" w:type="dxa"/>
                  <w:right w:w="45" w:type="dxa"/>
                </w:tcMar>
                <w:vAlign w:val="bottom"/>
              </w:tcPr>
            </w:tcPrChange>
          </w:tcPr>
          <w:p w14:paraId="000009F9" w14:textId="77777777" w:rsidR="009D0D6F" w:rsidRPr="00C947CC" w:rsidRDefault="0094762E" w:rsidP="00EC1A14">
            <w:pPr>
              <w:rPr>
                <w:sz w:val="20"/>
                <w:szCs w:val="20"/>
              </w:rPr>
            </w:pPr>
            <w:r w:rsidRPr="00C947CC">
              <w:rPr>
                <w:sz w:val="20"/>
                <w:szCs w:val="20"/>
              </w:rPr>
              <w:t xml:space="preserve">Bosque de las </w:t>
            </w:r>
            <w:proofErr w:type="spellStart"/>
            <w:r w:rsidRPr="00C947CC">
              <w:rPr>
                <w:sz w:val="20"/>
                <w:szCs w:val="20"/>
              </w:rPr>
              <w:t>Nuwas</w:t>
            </w:r>
            <w:proofErr w:type="spellEnd"/>
          </w:p>
        </w:tc>
        <w:tc>
          <w:tcPr>
            <w:tcW w:w="1275" w:type="dxa"/>
            <w:tcMar>
              <w:top w:w="0" w:type="dxa"/>
              <w:left w:w="45" w:type="dxa"/>
              <w:bottom w:w="0" w:type="dxa"/>
              <w:right w:w="45" w:type="dxa"/>
            </w:tcMar>
            <w:vAlign w:val="bottom"/>
            <w:tcPrChange w:id="277" w:author="Franco Gustavo Arroyo Gonzales" w:date="2023-09-12T15:20:00Z">
              <w:tcPr>
                <w:tcW w:w="1275" w:type="dxa"/>
                <w:tcMar>
                  <w:top w:w="0" w:type="dxa"/>
                  <w:left w:w="45" w:type="dxa"/>
                  <w:bottom w:w="0" w:type="dxa"/>
                  <w:right w:w="45" w:type="dxa"/>
                </w:tcMar>
                <w:vAlign w:val="bottom"/>
              </w:tcPr>
            </w:tcPrChange>
          </w:tcPr>
          <w:p w14:paraId="000009FA" w14:textId="77777777" w:rsidR="009D0D6F" w:rsidRPr="00C947CC" w:rsidRDefault="0094762E" w:rsidP="00EC1A14">
            <w:pPr>
              <w:rPr>
                <w:sz w:val="20"/>
                <w:szCs w:val="20"/>
              </w:rPr>
            </w:pPr>
            <w:r w:rsidRPr="00C947CC">
              <w:rPr>
                <w:sz w:val="20"/>
                <w:szCs w:val="20"/>
              </w:rPr>
              <w:t>San Martín</w:t>
            </w:r>
          </w:p>
        </w:tc>
        <w:tc>
          <w:tcPr>
            <w:tcW w:w="2133" w:type="dxa"/>
            <w:tcMar>
              <w:top w:w="0" w:type="dxa"/>
              <w:left w:w="45" w:type="dxa"/>
              <w:bottom w:w="0" w:type="dxa"/>
              <w:right w:w="45" w:type="dxa"/>
            </w:tcMar>
            <w:vAlign w:val="bottom"/>
            <w:tcPrChange w:id="278" w:author="Franco Gustavo Arroyo Gonzales" w:date="2023-09-12T15:20:00Z">
              <w:tcPr>
                <w:tcW w:w="2133" w:type="dxa"/>
                <w:tcMar>
                  <w:top w:w="0" w:type="dxa"/>
                  <w:left w:w="45" w:type="dxa"/>
                  <w:bottom w:w="0" w:type="dxa"/>
                  <w:right w:w="45" w:type="dxa"/>
                </w:tcMar>
                <w:vAlign w:val="bottom"/>
              </w:tcPr>
            </w:tcPrChange>
          </w:tcPr>
          <w:p w14:paraId="000009FB" w14:textId="77777777" w:rsidR="009D0D6F" w:rsidRPr="00C947CC" w:rsidRDefault="0094762E" w:rsidP="00EC1A14">
            <w:pPr>
              <w:rPr>
                <w:sz w:val="20"/>
                <w:szCs w:val="20"/>
              </w:rPr>
            </w:pPr>
            <w:proofErr w:type="spellStart"/>
            <w:r w:rsidRPr="00C947CC">
              <w:rPr>
                <w:sz w:val="20"/>
                <w:szCs w:val="20"/>
              </w:rPr>
              <w:t>Awajún</w:t>
            </w:r>
            <w:proofErr w:type="spellEnd"/>
          </w:p>
        </w:tc>
      </w:tr>
      <w:tr w:rsidR="009D0D6F" w:rsidRPr="00C947CC" w14:paraId="706BA6CB" w14:textId="77777777" w:rsidTr="00EC1A14">
        <w:tblPrEx>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Change w:id="279" w:author="Franco Gustavo Arroyo Gonzales" w:date="2023-09-12T15:20:00Z">
            <w:tblPrEx>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00" w:firstRow="0" w:lastRow="0" w:firstColumn="0" w:lastColumn="0" w:noHBand="0" w:noVBand="1"/>
            </w:tblPrEx>
          </w:tblPrExChange>
        </w:tblPrEx>
        <w:trPr>
          <w:trHeight w:val="20"/>
          <w:trPrChange w:id="280" w:author="Franco Gustavo Arroyo Gonzales" w:date="2023-09-12T15:20:00Z">
            <w:trPr>
              <w:trHeight w:val="20"/>
            </w:trPr>
          </w:trPrChange>
        </w:trPr>
        <w:tc>
          <w:tcPr>
            <w:tcW w:w="5097" w:type="dxa"/>
            <w:tcMar>
              <w:top w:w="0" w:type="dxa"/>
              <w:left w:w="45" w:type="dxa"/>
              <w:bottom w:w="0" w:type="dxa"/>
              <w:right w:w="45" w:type="dxa"/>
            </w:tcMar>
            <w:vAlign w:val="bottom"/>
            <w:tcPrChange w:id="281" w:author="Franco Gustavo Arroyo Gonzales" w:date="2023-09-12T15:20:00Z">
              <w:tcPr>
                <w:tcW w:w="5097" w:type="dxa"/>
                <w:tcMar>
                  <w:top w:w="0" w:type="dxa"/>
                  <w:left w:w="45" w:type="dxa"/>
                  <w:bottom w:w="0" w:type="dxa"/>
                  <w:right w:w="45" w:type="dxa"/>
                </w:tcMar>
                <w:vAlign w:val="bottom"/>
              </w:tcPr>
            </w:tcPrChange>
          </w:tcPr>
          <w:p w14:paraId="000009FC" w14:textId="77777777" w:rsidR="009D0D6F" w:rsidRPr="00C947CC" w:rsidRDefault="0094762E" w:rsidP="00EC1A14">
            <w:pPr>
              <w:rPr>
                <w:sz w:val="20"/>
                <w:szCs w:val="20"/>
              </w:rPr>
            </w:pPr>
            <w:r w:rsidRPr="00C947CC">
              <w:rPr>
                <w:sz w:val="20"/>
                <w:szCs w:val="20"/>
              </w:rPr>
              <w:t xml:space="preserve">Taller de Lastenia </w:t>
            </w:r>
            <w:proofErr w:type="spellStart"/>
            <w:r w:rsidRPr="00C947CC">
              <w:rPr>
                <w:sz w:val="20"/>
                <w:szCs w:val="20"/>
              </w:rPr>
              <w:t>Canayo</w:t>
            </w:r>
            <w:proofErr w:type="spellEnd"/>
          </w:p>
        </w:tc>
        <w:tc>
          <w:tcPr>
            <w:tcW w:w="1275" w:type="dxa"/>
            <w:tcMar>
              <w:top w:w="0" w:type="dxa"/>
              <w:left w:w="45" w:type="dxa"/>
              <w:bottom w:w="0" w:type="dxa"/>
              <w:right w:w="45" w:type="dxa"/>
            </w:tcMar>
            <w:vAlign w:val="bottom"/>
            <w:tcPrChange w:id="282" w:author="Franco Gustavo Arroyo Gonzales" w:date="2023-09-12T15:20:00Z">
              <w:tcPr>
                <w:tcW w:w="1275" w:type="dxa"/>
                <w:tcMar>
                  <w:top w:w="0" w:type="dxa"/>
                  <w:left w:w="45" w:type="dxa"/>
                  <w:bottom w:w="0" w:type="dxa"/>
                  <w:right w:w="45" w:type="dxa"/>
                </w:tcMar>
                <w:vAlign w:val="bottom"/>
              </w:tcPr>
            </w:tcPrChange>
          </w:tcPr>
          <w:p w14:paraId="000009FD" w14:textId="77777777" w:rsidR="009D0D6F" w:rsidRPr="00C947CC" w:rsidRDefault="0094762E" w:rsidP="00EC1A14">
            <w:pPr>
              <w:rPr>
                <w:sz w:val="20"/>
                <w:szCs w:val="20"/>
              </w:rPr>
            </w:pPr>
            <w:r w:rsidRPr="00C947CC">
              <w:rPr>
                <w:sz w:val="20"/>
                <w:szCs w:val="20"/>
              </w:rPr>
              <w:t>Ucayali</w:t>
            </w:r>
          </w:p>
        </w:tc>
        <w:tc>
          <w:tcPr>
            <w:tcW w:w="2133" w:type="dxa"/>
            <w:tcMar>
              <w:top w:w="0" w:type="dxa"/>
              <w:left w:w="45" w:type="dxa"/>
              <w:bottom w:w="0" w:type="dxa"/>
              <w:right w:w="45" w:type="dxa"/>
            </w:tcMar>
            <w:vAlign w:val="bottom"/>
            <w:tcPrChange w:id="283" w:author="Franco Gustavo Arroyo Gonzales" w:date="2023-09-12T15:20:00Z">
              <w:tcPr>
                <w:tcW w:w="2133" w:type="dxa"/>
                <w:tcMar>
                  <w:top w:w="0" w:type="dxa"/>
                  <w:left w:w="45" w:type="dxa"/>
                  <w:bottom w:w="0" w:type="dxa"/>
                  <w:right w:w="45" w:type="dxa"/>
                </w:tcMar>
                <w:vAlign w:val="bottom"/>
              </w:tcPr>
            </w:tcPrChange>
          </w:tcPr>
          <w:p w14:paraId="000009FE" w14:textId="77777777" w:rsidR="009D0D6F" w:rsidRPr="00C947CC" w:rsidRDefault="0094762E" w:rsidP="00EC1A14">
            <w:pPr>
              <w:rPr>
                <w:sz w:val="20"/>
                <w:szCs w:val="20"/>
              </w:rPr>
            </w:pPr>
            <w:r w:rsidRPr="00C947CC">
              <w:rPr>
                <w:sz w:val="20"/>
                <w:szCs w:val="20"/>
              </w:rPr>
              <w:t>Shipibo-</w:t>
            </w:r>
            <w:proofErr w:type="spellStart"/>
            <w:r w:rsidRPr="00C947CC">
              <w:rPr>
                <w:sz w:val="20"/>
                <w:szCs w:val="20"/>
              </w:rPr>
              <w:t>konibo</w:t>
            </w:r>
            <w:proofErr w:type="spellEnd"/>
          </w:p>
        </w:tc>
      </w:tr>
      <w:tr w:rsidR="009D0D6F" w:rsidRPr="00C947CC" w14:paraId="6CEAAC16" w14:textId="77777777" w:rsidTr="00EC1A14">
        <w:tblPrEx>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Change w:id="284" w:author="Franco Gustavo Arroyo Gonzales" w:date="2023-09-12T15:20:00Z">
            <w:tblPrEx>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00" w:firstRow="0" w:lastRow="0" w:firstColumn="0" w:lastColumn="0" w:noHBand="0" w:noVBand="1"/>
            </w:tblPrEx>
          </w:tblPrExChange>
        </w:tblPrEx>
        <w:trPr>
          <w:trHeight w:val="20"/>
          <w:trPrChange w:id="285" w:author="Franco Gustavo Arroyo Gonzales" w:date="2023-09-12T15:20:00Z">
            <w:trPr>
              <w:trHeight w:val="20"/>
            </w:trPr>
          </w:trPrChange>
        </w:trPr>
        <w:tc>
          <w:tcPr>
            <w:tcW w:w="5097" w:type="dxa"/>
            <w:tcMar>
              <w:top w:w="0" w:type="dxa"/>
              <w:left w:w="45" w:type="dxa"/>
              <w:bottom w:w="0" w:type="dxa"/>
              <w:right w:w="45" w:type="dxa"/>
            </w:tcMar>
            <w:vAlign w:val="bottom"/>
            <w:tcPrChange w:id="286" w:author="Franco Gustavo Arroyo Gonzales" w:date="2023-09-12T15:20:00Z">
              <w:tcPr>
                <w:tcW w:w="5097" w:type="dxa"/>
                <w:tcMar>
                  <w:top w:w="0" w:type="dxa"/>
                  <w:left w:w="45" w:type="dxa"/>
                  <w:bottom w:w="0" w:type="dxa"/>
                  <w:right w:w="45" w:type="dxa"/>
                </w:tcMar>
                <w:vAlign w:val="bottom"/>
              </w:tcPr>
            </w:tcPrChange>
          </w:tcPr>
          <w:p w14:paraId="000009FF" w14:textId="77777777" w:rsidR="009D0D6F" w:rsidRPr="00C947CC" w:rsidRDefault="0094762E" w:rsidP="00EC1A14">
            <w:pPr>
              <w:rPr>
                <w:sz w:val="20"/>
                <w:szCs w:val="20"/>
              </w:rPr>
            </w:pPr>
            <w:r w:rsidRPr="00C947CC">
              <w:rPr>
                <w:sz w:val="20"/>
                <w:szCs w:val="20"/>
              </w:rPr>
              <w:t xml:space="preserve">Asociación de Artesanos de la Amazonía </w:t>
            </w:r>
            <w:proofErr w:type="spellStart"/>
            <w:r w:rsidRPr="00C947CC">
              <w:rPr>
                <w:sz w:val="20"/>
                <w:szCs w:val="20"/>
              </w:rPr>
              <w:t>Chonon</w:t>
            </w:r>
            <w:proofErr w:type="spellEnd"/>
            <w:r w:rsidRPr="00C947CC">
              <w:rPr>
                <w:sz w:val="20"/>
                <w:szCs w:val="20"/>
              </w:rPr>
              <w:t xml:space="preserve"> Biri</w:t>
            </w:r>
          </w:p>
        </w:tc>
        <w:tc>
          <w:tcPr>
            <w:tcW w:w="1275" w:type="dxa"/>
            <w:tcMar>
              <w:top w:w="0" w:type="dxa"/>
              <w:left w:w="45" w:type="dxa"/>
              <w:bottom w:w="0" w:type="dxa"/>
              <w:right w:w="45" w:type="dxa"/>
            </w:tcMar>
            <w:vAlign w:val="bottom"/>
            <w:tcPrChange w:id="287" w:author="Franco Gustavo Arroyo Gonzales" w:date="2023-09-12T15:20:00Z">
              <w:tcPr>
                <w:tcW w:w="1275" w:type="dxa"/>
                <w:tcMar>
                  <w:top w:w="0" w:type="dxa"/>
                  <w:left w:w="45" w:type="dxa"/>
                  <w:bottom w:w="0" w:type="dxa"/>
                  <w:right w:w="45" w:type="dxa"/>
                </w:tcMar>
                <w:vAlign w:val="bottom"/>
              </w:tcPr>
            </w:tcPrChange>
          </w:tcPr>
          <w:p w14:paraId="00000A00" w14:textId="77777777" w:rsidR="009D0D6F" w:rsidRPr="00C947CC" w:rsidRDefault="0094762E" w:rsidP="00EC1A14">
            <w:pPr>
              <w:rPr>
                <w:sz w:val="20"/>
                <w:szCs w:val="20"/>
              </w:rPr>
            </w:pPr>
            <w:r w:rsidRPr="00C947CC">
              <w:rPr>
                <w:sz w:val="20"/>
                <w:szCs w:val="20"/>
              </w:rPr>
              <w:t>Ucayali</w:t>
            </w:r>
          </w:p>
        </w:tc>
        <w:tc>
          <w:tcPr>
            <w:tcW w:w="2133" w:type="dxa"/>
            <w:tcMar>
              <w:top w:w="0" w:type="dxa"/>
              <w:left w:w="45" w:type="dxa"/>
              <w:bottom w:w="0" w:type="dxa"/>
              <w:right w:w="45" w:type="dxa"/>
            </w:tcMar>
            <w:vAlign w:val="bottom"/>
            <w:tcPrChange w:id="288" w:author="Franco Gustavo Arroyo Gonzales" w:date="2023-09-12T15:20:00Z">
              <w:tcPr>
                <w:tcW w:w="2133" w:type="dxa"/>
                <w:tcMar>
                  <w:top w:w="0" w:type="dxa"/>
                  <w:left w:w="45" w:type="dxa"/>
                  <w:bottom w:w="0" w:type="dxa"/>
                  <w:right w:w="45" w:type="dxa"/>
                </w:tcMar>
                <w:vAlign w:val="bottom"/>
              </w:tcPr>
            </w:tcPrChange>
          </w:tcPr>
          <w:p w14:paraId="00000A01" w14:textId="77777777" w:rsidR="009D0D6F" w:rsidRPr="00C947CC" w:rsidRDefault="0094762E" w:rsidP="00EC1A14">
            <w:pPr>
              <w:rPr>
                <w:sz w:val="20"/>
                <w:szCs w:val="20"/>
              </w:rPr>
            </w:pPr>
            <w:r w:rsidRPr="00C947CC">
              <w:rPr>
                <w:sz w:val="20"/>
                <w:szCs w:val="20"/>
              </w:rPr>
              <w:t>Shipibo-</w:t>
            </w:r>
            <w:proofErr w:type="spellStart"/>
            <w:r w:rsidRPr="00C947CC">
              <w:rPr>
                <w:sz w:val="20"/>
                <w:szCs w:val="20"/>
              </w:rPr>
              <w:t>konibo</w:t>
            </w:r>
            <w:proofErr w:type="spellEnd"/>
          </w:p>
        </w:tc>
      </w:tr>
      <w:tr w:rsidR="009D0D6F" w:rsidRPr="00C947CC" w14:paraId="01D8A907" w14:textId="77777777" w:rsidTr="00EC1A14">
        <w:tblPrEx>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Change w:id="289" w:author="Franco Gustavo Arroyo Gonzales" w:date="2023-09-12T15:20:00Z">
            <w:tblPrEx>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00" w:firstRow="0" w:lastRow="0" w:firstColumn="0" w:lastColumn="0" w:noHBand="0" w:noVBand="1"/>
            </w:tblPrEx>
          </w:tblPrExChange>
        </w:tblPrEx>
        <w:trPr>
          <w:trHeight w:val="20"/>
          <w:trPrChange w:id="290" w:author="Franco Gustavo Arroyo Gonzales" w:date="2023-09-12T15:20:00Z">
            <w:trPr>
              <w:trHeight w:val="20"/>
            </w:trPr>
          </w:trPrChange>
        </w:trPr>
        <w:tc>
          <w:tcPr>
            <w:tcW w:w="5097" w:type="dxa"/>
            <w:tcMar>
              <w:top w:w="0" w:type="dxa"/>
              <w:left w:w="45" w:type="dxa"/>
              <w:bottom w:w="0" w:type="dxa"/>
              <w:right w:w="45" w:type="dxa"/>
            </w:tcMar>
            <w:vAlign w:val="bottom"/>
            <w:tcPrChange w:id="291" w:author="Franco Gustavo Arroyo Gonzales" w:date="2023-09-12T15:20:00Z">
              <w:tcPr>
                <w:tcW w:w="5097" w:type="dxa"/>
                <w:tcMar>
                  <w:top w:w="0" w:type="dxa"/>
                  <w:left w:w="45" w:type="dxa"/>
                  <w:bottom w:w="0" w:type="dxa"/>
                  <w:right w:w="45" w:type="dxa"/>
                </w:tcMar>
                <w:vAlign w:val="bottom"/>
              </w:tcPr>
            </w:tcPrChange>
          </w:tcPr>
          <w:p w14:paraId="00000A02" w14:textId="77777777" w:rsidR="009D0D6F" w:rsidRPr="00C947CC" w:rsidRDefault="0094762E" w:rsidP="00EC1A14">
            <w:pPr>
              <w:rPr>
                <w:sz w:val="20"/>
                <w:szCs w:val="20"/>
              </w:rPr>
            </w:pPr>
            <w:r w:rsidRPr="00C947CC">
              <w:rPr>
                <w:sz w:val="20"/>
                <w:szCs w:val="20"/>
              </w:rPr>
              <w:t xml:space="preserve">Asociación </w:t>
            </w:r>
            <w:proofErr w:type="spellStart"/>
            <w:r w:rsidRPr="00C947CC">
              <w:rPr>
                <w:sz w:val="20"/>
                <w:szCs w:val="20"/>
              </w:rPr>
              <w:t>Reshin</w:t>
            </w:r>
            <w:proofErr w:type="spellEnd"/>
            <w:r w:rsidRPr="00C947CC">
              <w:rPr>
                <w:sz w:val="20"/>
                <w:szCs w:val="20"/>
              </w:rPr>
              <w:t xml:space="preserve"> </w:t>
            </w:r>
            <w:proofErr w:type="spellStart"/>
            <w:r w:rsidRPr="00C947CC">
              <w:rPr>
                <w:sz w:val="20"/>
                <w:szCs w:val="20"/>
              </w:rPr>
              <w:t>Benxo</w:t>
            </w:r>
            <w:proofErr w:type="spellEnd"/>
          </w:p>
        </w:tc>
        <w:tc>
          <w:tcPr>
            <w:tcW w:w="1275" w:type="dxa"/>
            <w:tcMar>
              <w:top w:w="0" w:type="dxa"/>
              <w:left w:w="45" w:type="dxa"/>
              <w:bottom w:w="0" w:type="dxa"/>
              <w:right w:w="45" w:type="dxa"/>
            </w:tcMar>
            <w:vAlign w:val="bottom"/>
            <w:tcPrChange w:id="292" w:author="Franco Gustavo Arroyo Gonzales" w:date="2023-09-12T15:20:00Z">
              <w:tcPr>
                <w:tcW w:w="1275" w:type="dxa"/>
                <w:tcMar>
                  <w:top w:w="0" w:type="dxa"/>
                  <w:left w:w="45" w:type="dxa"/>
                  <w:bottom w:w="0" w:type="dxa"/>
                  <w:right w:w="45" w:type="dxa"/>
                </w:tcMar>
                <w:vAlign w:val="bottom"/>
              </w:tcPr>
            </w:tcPrChange>
          </w:tcPr>
          <w:p w14:paraId="00000A03" w14:textId="77777777" w:rsidR="009D0D6F" w:rsidRPr="00C947CC" w:rsidRDefault="0094762E" w:rsidP="00EC1A14">
            <w:pPr>
              <w:rPr>
                <w:sz w:val="20"/>
                <w:szCs w:val="20"/>
              </w:rPr>
            </w:pPr>
            <w:r w:rsidRPr="00C947CC">
              <w:rPr>
                <w:sz w:val="20"/>
                <w:szCs w:val="20"/>
              </w:rPr>
              <w:t>Ucayali</w:t>
            </w:r>
          </w:p>
        </w:tc>
        <w:tc>
          <w:tcPr>
            <w:tcW w:w="2133" w:type="dxa"/>
            <w:tcMar>
              <w:top w:w="0" w:type="dxa"/>
              <w:left w:w="45" w:type="dxa"/>
              <w:bottom w:w="0" w:type="dxa"/>
              <w:right w:w="45" w:type="dxa"/>
            </w:tcMar>
            <w:vAlign w:val="bottom"/>
            <w:tcPrChange w:id="293" w:author="Franco Gustavo Arroyo Gonzales" w:date="2023-09-12T15:20:00Z">
              <w:tcPr>
                <w:tcW w:w="2133" w:type="dxa"/>
                <w:tcMar>
                  <w:top w:w="0" w:type="dxa"/>
                  <w:left w:w="45" w:type="dxa"/>
                  <w:bottom w:w="0" w:type="dxa"/>
                  <w:right w:w="45" w:type="dxa"/>
                </w:tcMar>
                <w:vAlign w:val="bottom"/>
              </w:tcPr>
            </w:tcPrChange>
          </w:tcPr>
          <w:p w14:paraId="00000A04" w14:textId="77777777" w:rsidR="009D0D6F" w:rsidRPr="00C947CC" w:rsidRDefault="0094762E" w:rsidP="00EC1A14">
            <w:pPr>
              <w:rPr>
                <w:sz w:val="20"/>
                <w:szCs w:val="20"/>
              </w:rPr>
            </w:pPr>
            <w:r w:rsidRPr="00C947CC">
              <w:rPr>
                <w:sz w:val="20"/>
                <w:szCs w:val="20"/>
              </w:rPr>
              <w:t>Shipibo-</w:t>
            </w:r>
            <w:proofErr w:type="spellStart"/>
            <w:r w:rsidRPr="00C947CC">
              <w:rPr>
                <w:sz w:val="20"/>
                <w:szCs w:val="20"/>
              </w:rPr>
              <w:t>konibo</w:t>
            </w:r>
            <w:proofErr w:type="spellEnd"/>
          </w:p>
        </w:tc>
      </w:tr>
      <w:tr w:rsidR="009D0D6F" w:rsidRPr="00C947CC" w14:paraId="6FD92DB5" w14:textId="77777777" w:rsidTr="00EC1A14">
        <w:tblPrEx>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Change w:id="294" w:author="Franco Gustavo Arroyo Gonzales" w:date="2023-09-12T15:20:00Z">
            <w:tblPrEx>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00" w:firstRow="0" w:lastRow="0" w:firstColumn="0" w:lastColumn="0" w:noHBand="0" w:noVBand="1"/>
            </w:tblPrEx>
          </w:tblPrExChange>
        </w:tblPrEx>
        <w:trPr>
          <w:trHeight w:val="20"/>
          <w:trPrChange w:id="295" w:author="Franco Gustavo Arroyo Gonzales" w:date="2023-09-12T15:20:00Z">
            <w:trPr>
              <w:trHeight w:val="20"/>
            </w:trPr>
          </w:trPrChange>
        </w:trPr>
        <w:tc>
          <w:tcPr>
            <w:tcW w:w="5097" w:type="dxa"/>
            <w:tcMar>
              <w:top w:w="0" w:type="dxa"/>
              <w:left w:w="45" w:type="dxa"/>
              <w:bottom w:w="0" w:type="dxa"/>
              <w:right w:w="45" w:type="dxa"/>
            </w:tcMar>
            <w:vAlign w:val="bottom"/>
            <w:tcPrChange w:id="296" w:author="Franco Gustavo Arroyo Gonzales" w:date="2023-09-12T15:20:00Z">
              <w:tcPr>
                <w:tcW w:w="5097" w:type="dxa"/>
                <w:tcMar>
                  <w:top w:w="0" w:type="dxa"/>
                  <w:left w:w="45" w:type="dxa"/>
                  <w:bottom w:w="0" w:type="dxa"/>
                  <w:right w:w="45" w:type="dxa"/>
                </w:tcMar>
                <w:vAlign w:val="bottom"/>
              </w:tcPr>
            </w:tcPrChange>
          </w:tcPr>
          <w:p w14:paraId="00000A05" w14:textId="77777777" w:rsidR="009D0D6F" w:rsidRPr="00C947CC" w:rsidRDefault="0094762E" w:rsidP="00EC1A14">
            <w:pPr>
              <w:rPr>
                <w:sz w:val="20"/>
                <w:szCs w:val="20"/>
              </w:rPr>
            </w:pPr>
            <w:r w:rsidRPr="00C947CC">
              <w:rPr>
                <w:sz w:val="20"/>
                <w:szCs w:val="20"/>
              </w:rPr>
              <w:t>Taller de Roldán y Harry Pinedo</w:t>
            </w:r>
          </w:p>
        </w:tc>
        <w:tc>
          <w:tcPr>
            <w:tcW w:w="1275" w:type="dxa"/>
            <w:tcMar>
              <w:top w:w="0" w:type="dxa"/>
              <w:left w:w="45" w:type="dxa"/>
              <w:bottom w:w="0" w:type="dxa"/>
              <w:right w:w="45" w:type="dxa"/>
            </w:tcMar>
            <w:vAlign w:val="bottom"/>
            <w:tcPrChange w:id="297" w:author="Franco Gustavo Arroyo Gonzales" w:date="2023-09-12T15:20:00Z">
              <w:tcPr>
                <w:tcW w:w="1275" w:type="dxa"/>
                <w:tcMar>
                  <w:top w:w="0" w:type="dxa"/>
                  <w:left w:w="45" w:type="dxa"/>
                  <w:bottom w:w="0" w:type="dxa"/>
                  <w:right w:w="45" w:type="dxa"/>
                </w:tcMar>
                <w:vAlign w:val="bottom"/>
              </w:tcPr>
            </w:tcPrChange>
          </w:tcPr>
          <w:p w14:paraId="00000A06" w14:textId="77777777" w:rsidR="009D0D6F" w:rsidRPr="00C947CC" w:rsidRDefault="0094762E" w:rsidP="00EC1A14">
            <w:pPr>
              <w:rPr>
                <w:sz w:val="20"/>
                <w:szCs w:val="20"/>
              </w:rPr>
            </w:pPr>
            <w:r w:rsidRPr="00C947CC">
              <w:rPr>
                <w:sz w:val="20"/>
                <w:szCs w:val="20"/>
              </w:rPr>
              <w:t>Ucayali</w:t>
            </w:r>
          </w:p>
        </w:tc>
        <w:tc>
          <w:tcPr>
            <w:tcW w:w="2133" w:type="dxa"/>
            <w:tcMar>
              <w:top w:w="0" w:type="dxa"/>
              <w:left w:w="45" w:type="dxa"/>
              <w:bottom w:w="0" w:type="dxa"/>
              <w:right w:w="45" w:type="dxa"/>
            </w:tcMar>
            <w:vAlign w:val="bottom"/>
            <w:tcPrChange w:id="298" w:author="Franco Gustavo Arroyo Gonzales" w:date="2023-09-12T15:20:00Z">
              <w:tcPr>
                <w:tcW w:w="2133" w:type="dxa"/>
                <w:tcMar>
                  <w:top w:w="0" w:type="dxa"/>
                  <w:left w:w="45" w:type="dxa"/>
                  <w:bottom w:w="0" w:type="dxa"/>
                  <w:right w:w="45" w:type="dxa"/>
                </w:tcMar>
                <w:vAlign w:val="bottom"/>
              </w:tcPr>
            </w:tcPrChange>
          </w:tcPr>
          <w:p w14:paraId="00000A07" w14:textId="77777777" w:rsidR="009D0D6F" w:rsidRPr="00C947CC" w:rsidRDefault="0094762E" w:rsidP="00EC1A14">
            <w:pPr>
              <w:rPr>
                <w:sz w:val="20"/>
                <w:szCs w:val="20"/>
              </w:rPr>
            </w:pPr>
            <w:r w:rsidRPr="00C947CC">
              <w:rPr>
                <w:sz w:val="20"/>
                <w:szCs w:val="20"/>
              </w:rPr>
              <w:t>Shipibo-</w:t>
            </w:r>
            <w:proofErr w:type="spellStart"/>
            <w:r w:rsidRPr="00C947CC">
              <w:rPr>
                <w:sz w:val="20"/>
                <w:szCs w:val="20"/>
              </w:rPr>
              <w:t>konibo</w:t>
            </w:r>
            <w:proofErr w:type="spellEnd"/>
          </w:p>
        </w:tc>
      </w:tr>
      <w:tr w:rsidR="009D0D6F" w:rsidRPr="00C947CC" w14:paraId="79BB737C" w14:textId="77777777" w:rsidTr="00EC1A14">
        <w:tblPrEx>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Change w:id="299" w:author="Franco Gustavo Arroyo Gonzales" w:date="2023-09-12T15:20:00Z">
            <w:tblPrEx>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00" w:firstRow="0" w:lastRow="0" w:firstColumn="0" w:lastColumn="0" w:noHBand="0" w:noVBand="1"/>
            </w:tblPrEx>
          </w:tblPrExChange>
        </w:tblPrEx>
        <w:trPr>
          <w:trHeight w:val="20"/>
          <w:trPrChange w:id="300" w:author="Franco Gustavo Arroyo Gonzales" w:date="2023-09-12T15:20:00Z">
            <w:trPr>
              <w:trHeight w:val="20"/>
            </w:trPr>
          </w:trPrChange>
        </w:trPr>
        <w:tc>
          <w:tcPr>
            <w:tcW w:w="5097" w:type="dxa"/>
            <w:tcMar>
              <w:top w:w="0" w:type="dxa"/>
              <w:left w:w="45" w:type="dxa"/>
              <w:bottom w:w="0" w:type="dxa"/>
              <w:right w:w="45" w:type="dxa"/>
            </w:tcMar>
            <w:vAlign w:val="bottom"/>
            <w:tcPrChange w:id="301" w:author="Franco Gustavo Arroyo Gonzales" w:date="2023-09-12T15:20:00Z">
              <w:tcPr>
                <w:tcW w:w="5097" w:type="dxa"/>
                <w:tcMar>
                  <w:top w:w="0" w:type="dxa"/>
                  <w:left w:w="45" w:type="dxa"/>
                  <w:bottom w:w="0" w:type="dxa"/>
                  <w:right w:w="45" w:type="dxa"/>
                </w:tcMar>
                <w:vAlign w:val="bottom"/>
              </w:tcPr>
            </w:tcPrChange>
          </w:tcPr>
          <w:p w14:paraId="00000A08" w14:textId="77777777" w:rsidR="009D0D6F" w:rsidRPr="00C947CC" w:rsidRDefault="0094762E" w:rsidP="00EC1A14">
            <w:pPr>
              <w:rPr>
                <w:sz w:val="20"/>
                <w:szCs w:val="20"/>
              </w:rPr>
            </w:pPr>
            <w:r w:rsidRPr="00C947CC">
              <w:rPr>
                <w:sz w:val="20"/>
                <w:szCs w:val="20"/>
              </w:rPr>
              <w:t xml:space="preserve">Asociación </w:t>
            </w:r>
            <w:proofErr w:type="spellStart"/>
            <w:r w:rsidRPr="00C947CC">
              <w:rPr>
                <w:sz w:val="20"/>
                <w:szCs w:val="20"/>
              </w:rPr>
              <w:t>Shanken</w:t>
            </w:r>
            <w:proofErr w:type="spellEnd"/>
            <w:r w:rsidRPr="00C947CC">
              <w:rPr>
                <w:sz w:val="20"/>
                <w:szCs w:val="20"/>
              </w:rPr>
              <w:t xml:space="preserve"> </w:t>
            </w:r>
            <w:proofErr w:type="spellStart"/>
            <w:r w:rsidRPr="00C947CC">
              <w:rPr>
                <w:sz w:val="20"/>
                <w:szCs w:val="20"/>
              </w:rPr>
              <w:t>Xobo</w:t>
            </w:r>
            <w:proofErr w:type="spellEnd"/>
          </w:p>
        </w:tc>
        <w:tc>
          <w:tcPr>
            <w:tcW w:w="1275" w:type="dxa"/>
            <w:tcMar>
              <w:top w:w="0" w:type="dxa"/>
              <w:left w:w="45" w:type="dxa"/>
              <w:bottom w:w="0" w:type="dxa"/>
              <w:right w:w="45" w:type="dxa"/>
            </w:tcMar>
            <w:vAlign w:val="bottom"/>
            <w:tcPrChange w:id="302" w:author="Franco Gustavo Arroyo Gonzales" w:date="2023-09-12T15:20:00Z">
              <w:tcPr>
                <w:tcW w:w="1275" w:type="dxa"/>
                <w:tcMar>
                  <w:top w:w="0" w:type="dxa"/>
                  <w:left w:w="45" w:type="dxa"/>
                  <w:bottom w:w="0" w:type="dxa"/>
                  <w:right w:w="45" w:type="dxa"/>
                </w:tcMar>
                <w:vAlign w:val="bottom"/>
              </w:tcPr>
            </w:tcPrChange>
          </w:tcPr>
          <w:p w14:paraId="00000A09" w14:textId="77777777" w:rsidR="009D0D6F" w:rsidRPr="00C947CC" w:rsidRDefault="0094762E" w:rsidP="00EC1A14">
            <w:pPr>
              <w:rPr>
                <w:sz w:val="20"/>
                <w:szCs w:val="20"/>
              </w:rPr>
            </w:pPr>
            <w:r w:rsidRPr="00C947CC">
              <w:rPr>
                <w:sz w:val="20"/>
                <w:szCs w:val="20"/>
              </w:rPr>
              <w:t>Ucayali</w:t>
            </w:r>
          </w:p>
        </w:tc>
        <w:tc>
          <w:tcPr>
            <w:tcW w:w="2133" w:type="dxa"/>
            <w:tcMar>
              <w:top w:w="0" w:type="dxa"/>
              <w:left w:w="45" w:type="dxa"/>
              <w:bottom w:w="0" w:type="dxa"/>
              <w:right w:w="45" w:type="dxa"/>
            </w:tcMar>
            <w:vAlign w:val="bottom"/>
            <w:tcPrChange w:id="303" w:author="Franco Gustavo Arroyo Gonzales" w:date="2023-09-12T15:20:00Z">
              <w:tcPr>
                <w:tcW w:w="2133" w:type="dxa"/>
                <w:tcMar>
                  <w:top w:w="0" w:type="dxa"/>
                  <w:left w:w="45" w:type="dxa"/>
                  <w:bottom w:w="0" w:type="dxa"/>
                  <w:right w:w="45" w:type="dxa"/>
                </w:tcMar>
                <w:vAlign w:val="bottom"/>
              </w:tcPr>
            </w:tcPrChange>
          </w:tcPr>
          <w:p w14:paraId="00000A0A" w14:textId="77777777" w:rsidR="009D0D6F" w:rsidRPr="00C947CC" w:rsidRDefault="0094762E" w:rsidP="00EC1A14">
            <w:pPr>
              <w:rPr>
                <w:sz w:val="20"/>
                <w:szCs w:val="20"/>
              </w:rPr>
            </w:pPr>
            <w:r w:rsidRPr="00C947CC">
              <w:rPr>
                <w:sz w:val="20"/>
                <w:szCs w:val="20"/>
              </w:rPr>
              <w:t>Shipibo-</w:t>
            </w:r>
            <w:proofErr w:type="spellStart"/>
            <w:r w:rsidRPr="00C947CC">
              <w:rPr>
                <w:sz w:val="20"/>
                <w:szCs w:val="20"/>
              </w:rPr>
              <w:t>konibo</w:t>
            </w:r>
            <w:proofErr w:type="spellEnd"/>
          </w:p>
        </w:tc>
      </w:tr>
      <w:tr w:rsidR="009D0D6F" w:rsidRPr="00C947CC" w14:paraId="274A6132" w14:textId="77777777" w:rsidTr="00EC1A14">
        <w:tblPrEx>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Change w:id="304" w:author="Franco Gustavo Arroyo Gonzales" w:date="2023-09-12T15:20:00Z">
            <w:tblPrEx>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00" w:firstRow="0" w:lastRow="0" w:firstColumn="0" w:lastColumn="0" w:noHBand="0" w:noVBand="1"/>
            </w:tblPrEx>
          </w:tblPrExChange>
        </w:tblPrEx>
        <w:trPr>
          <w:trHeight w:val="20"/>
          <w:trPrChange w:id="305" w:author="Franco Gustavo Arroyo Gonzales" w:date="2023-09-12T15:20:00Z">
            <w:trPr>
              <w:trHeight w:val="20"/>
            </w:trPr>
          </w:trPrChange>
        </w:trPr>
        <w:tc>
          <w:tcPr>
            <w:tcW w:w="5097" w:type="dxa"/>
            <w:tcMar>
              <w:top w:w="0" w:type="dxa"/>
              <w:left w:w="45" w:type="dxa"/>
              <w:bottom w:w="0" w:type="dxa"/>
              <w:right w:w="45" w:type="dxa"/>
            </w:tcMar>
            <w:vAlign w:val="bottom"/>
            <w:tcPrChange w:id="306" w:author="Franco Gustavo Arroyo Gonzales" w:date="2023-09-12T15:20:00Z">
              <w:tcPr>
                <w:tcW w:w="5097" w:type="dxa"/>
                <w:tcMar>
                  <w:top w:w="0" w:type="dxa"/>
                  <w:left w:w="45" w:type="dxa"/>
                  <w:bottom w:w="0" w:type="dxa"/>
                  <w:right w:w="45" w:type="dxa"/>
                </w:tcMar>
                <w:vAlign w:val="bottom"/>
              </w:tcPr>
            </w:tcPrChange>
          </w:tcPr>
          <w:p w14:paraId="00000A0B" w14:textId="77777777" w:rsidR="009D0D6F" w:rsidRPr="00C947CC" w:rsidRDefault="0094762E" w:rsidP="00EC1A14">
            <w:pPr>
              <w:rPr>
                <w:sz w:val="20"/>
                <w:szCs w:val="20"/>
              </w:rPr>
            </w:pPr>
            <w:r w:rsidRPr="00C947CC">
              <w:rPr>
                <w:sz w:val="20"/>
                <w:szCs w:val="20"/>
              </w:rPr>
              <w:t xml:space="preserve">Asociación </w:t>
            </w:r>
            <w:proofErr w:type="spellStart"/>
            <w:r w:rsidRPr="00C947CC">
              <w:rPr>
                <w:sz w:val="20"/>
                <w:szCs w:val="20"/>
              </w:rPr>
              <w:t>Chaykoni</w:t>
            </w:r>
            <w:proofErr w:type="spellEnd"/>
          </w:p>
        </w:tc>
        <w:tc>
          <w:tcPr>
            <w:tcW w:w="1275" w:type="dxa"/>
            <w:tcMar>
              <w:top w:w="0" w:type="dxa"/>
              <w:left w:w="45" w:type="dxa"/>
              <w:bottom w:w="0" w:type="dxa"/>
              <w:right w:w="45" w:type="dxa"/>
            </w:tcMar>
            <w:vAlign w:val="bottom"/>
            <w:tcPrChange w:id="307" w:author="Franco Gustavo Arroyo Gonzales" w:date="2023-09-12T15:20:00Z">
              <w:tcPr>
                <w:tcW w:w="1275" w:type="dxa"/>
                <w:tcMar>
                  <w:top w:w="0" w:type="dxa"/>
                  <w:left w:w="45" w:type="dxa"/>
                  <w:bottom w:w="0" w:type="dxa"/>
                  <w:right w:w="45" w:type="dxa"/>
                </w:tcMar>
                <w:vAlign w:val="bottom"/>
              </w:tcPr>
            </w:tcPrChange>
          </w:tcPr>
          <w:p w14:paraId="00000A0C" w14:textId="77777777" w:rsidR="009D0D6F" w:rsidRPr="00C947CC" w:rsidRDefault="0094762E" w:rsidP="00EC1A14">
            <w:pPr>
              <w:rPr>
                <w:sz w:val="20"/>
                <w:szCs w:val="20"/>
              </w:rPr>
            </w:pPr>
            <w:r w:rsidRPr="00C947CC">
              <w:rPr>
                <w:sz w:val="20"/>
                <w:szCs w:val="20"/>
              </w:rPr>
              <w:t>Ucayali</w:t>
            </w:r>
          </w:p>
        </w:tc>
        <w:tc>
          <w:tcPr>
            <w:tcW w:w="2133" w:type="dxa"/>
            <w:tcMar>
              <w:top w:w="0" w:type="dxa"/>
              <w:left w:w="45" w:type="dxa"/>
              <w:bottom w:w="0" w:type="dxa"/>
              <w:right w:w="45" w:type="dxa"/>
            </w:tcMar>
            <w:vAlign w:val="bottom"/>
            <w:tcPrChange w:id="308" w:author="Franco Gustavo Arroyo Gonzales" w:date="2023-09-12T15:20:00Z">
              <w:tcPr>
                <w:tcW w:w="2133" w:type="dxa"/>
                <w:tcMar>
                  <w:top w:w="0" w:type="dxa"/>
                  <w:left w:w="45" w:type="dxa"/>
                  <w:bottom w:w="0" w:type="dxa"/>
                  <w:right w:w="45" w:type="dxa"/>
                </w:tcMar>
                <w:vAlign w:val="bottom"/>
              </w:tcPr>
            </w:tcPrChange>
          </w:tcPr>
          <w:p w14:paraId="00000A0D" w14:textId="77777777" w:rsidR="009D0D6F" w:rsidRPr="00C947CC" w:rsidRDefault="0094762E" w:rsidP="00EC1A14">
            <w:pPr>
              <w:rPr>
                <w:sz w:val="20"/>
                <w:szCs w:val="20"/>
              </w:rPr>
            </w:pPr>
            <w:r w:rsidRPr="00C947CC">
              <w:rPr>
                <w:sz w:val="20"/>
                <w:szCs w:val="20"/>
              </w:rPr>
              <w:t>Shipibo-</w:t>
            </w:r>
            <w:proofErr w:type="spellStart"/>
            <w:r w:rsidRPr="00C947CC">
              <w:rPr>
                <w:sz w:val="20"/>
                <w:szCs w:val="20"/>
              </w:rPr>
              <w:t>konibo</w:t>
            </w:r>
            <w:proofErr w:type="spellEnd"/>
          </w:p>
        </w:tc>
      </w:tr>
      <w:tr w:rsidR="009D0D6F" w:rsidRPr="00C947CC" w14:paraId="6B7F8C75" w14:textId="77777777" w:rsidTr="00EC1A14">
        <w:tblPrEx>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Change w:id="309" w:author="Franco Gustavo Arroyo Gonzales" w:date="2023-09-12T15:20:00Z">
            <w:tblPrEx>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00" w:firstRow="0" w:lastRow="0" w:firstColumn="0" w:lastColumn="0" w:noHBand="0" w:noVBand="1"/>
            </w:tblPrEx>
          </w:tblPrExChange>
        </w:tblPrEx>
        <w:trPr>
          <w:trHeight w:val="20"/>
          <w:trPrChange w:id="310" w:author="Franco Gustavo Arroyo Gonzales" w:date="2023-09-12T15:20:00Z">
            <w:trPr>
              <w:trHeight w:val="20"/>
            </w:trPr>
          </w:trPrChange>
        </w:trPr>
        <w:tc>
          <w:tcPr>
            <w:tcW w:w="5097" w:type="dxa"/>
            <w:tcMar>
              <w:top w:w="0" w:type="dxa"/>
              <w:left w:w="45" w:type="dxa"/>
              <w:bottom w:w="0" w:type="dxa"/>
              <w:right w:w="45" w:type="dxa"/>
            </w:tcMar>
            <w:vAlign w:val="bottom"/>
            <w:tcPrChange w:id="311" w:author="Franco Gustavo Arroyo Gonzales" w:date="2023-09-12T15:20:00Z">
              <w:tcPr>
                <w:tcW w:w="5097" w:type="dxa"/>
                <w:tcMar>
                  <w:top w:w="0" w:type="dxa"/>
                  <w:left w:w="45" w:type="dxa"/>
                  <w:bottom w:w="0" w:type="dxa"/>
                  <w:right w:w="45" w:type="dxa"/>
                </w:tcMar>
                <w:vAlign w:val="bottom"/>
              </w:tcPr>
            </w:tcPrChange>
          </w:tcPr>
          <w:p w14:paraId="00000A0E" w14:textId="77777777" w:rsidR="009D0D6F" w:rsidRPr="00C947CC" w:rsidRDefault="0094762E" w:rsidP="00EC1A14">
            <w:pPr>
              <w:rPr>
                <w:sz w:val="20"/>
                <w:szCs w:val="20"/>
              </w:rPr>
            </w:pPr>
            <w:r w:rsidRPr="00C947CC">
              <w:rPr>
                <w:sz w:val="20"/>
                <w:szCs w:val="20"/>
              </w:rPr>
              <w:t>Denis Ramirez Lino</w:t>
            </w:r>
          </w:p>
        </w:tc>
        <w:tc>
          <w:tcPr>
            <w:tcW w:w="1275" w:type="dxa"/>
            <w:tcMar>
              <w:top w:w="0" w:type="dxa"/>
              <w:left w:w="45" w:type="dxa"/>
              <w:bottom w:w="0" w:type="dxa"/>
              <w:right w:w="45" w:type="dxa"/>
            </w:tcMar>
            <w:vAlign w:val="bottom"/>
            <w:tcPrChange w:id="312" w:author="Franco Gustavo Arroyo Gonzales" w:date="2023-09-12T15:20:00Z">
              <w:tcPr>
                <w:tcW w:w="1275" w:type="dxa"/>
                <w:tcMar>
                  <w:top w:w="0" w:type="dxa"/>
                  <w:left w:w="45" w:type="dxa"/>
                  <w:bottom w:w="0" w:type="dxa"/>
                  <w:right w:w="45" w:type="dxa"/>
                </w:tcMar>
                <w:vAlign w:val="bottom"/>
              </w:tcPr>
            </w:tcPrChange>
          </w:tcPr>
          <w:p w14:paraId="00000A0F" w14:textId="77777777" w:rsidR="009D0D6F" w:rsidRPr="00C947CC" w:rsidRDefault="0094762E" w:rsidP="00EC1A14">
            <w:pPr>
              <w:rPr>
                <w:sz w:val="20"/>
                <w:szCs w:val="20"/>
              </w:rPr>
            </w:pPr>
            <w:r w:rsidRPr="00C947CC">
              <w:rPr>
                <w:sz w:val="20"/>
                <w:szCs w:val="20"/>
              </w:rPr>
              <w:t>Ucayali</w:t>
            </w:r>
          </w:p>
        </w:tc>
        <w:tc>
          <w:tcPr>
            <w:tcW w:w="2133" w:type="dxa"/>
            <w:tcMar>
              <w:top w:w="0" w:type="dxa"/>
              <w:left w:w="45" w:type="dxa"/>
              <w:bottom w:w="0" w:type="dxa"/>
              <w:right w:w="45" w:type="dxa"/>
            </w:tcMar>
            <w:vAlign w:val="bottom"/>
            <w:tcPrChange w:id="313" w:author="Franco Gustavo Arroyo Gonzales" w:date="2023-09-12T15:20:00Z">
              <w:tcPr>
                <w:tcW w:w="2133" w:type="dxa"/>
                <w:tcMar>
                  <w:top w:w="0" w:type="dxa"/>
                  <w:left w:w="45" w:type="dxa"/>
                  <w:bottom w:w="0" w:type="dxa"/>
                  <w:right w:w="45" w:type="dxa"/>
                </w:tcMar>
                <w:vAlign w:val="bottom"/>
              </w:tcPr>
            </w:tcPrChange>
          </w:tcPr>
          <w:p w14:paraId="00000A10" w14:textId="77777777" w:rsidR="009D0D6F" w:rsidRPr="00C947CC" w:rsidRDefault="0094762E" w:rsidP="00EC1A14">
            <w:pPr>
              <w:rPr>
                <w:sz w:val="20"/>
                <w:szCs w:val="20"/>
              </w:rPr>
            </w:pPr>
            <w:r w:rsidRPr="00C947CC">
              <w:rPr>
                <w:sz w:val="20"/>
                <w:szCs w:val="20"/>
              </w:rPr>
              <w:t>Shipibo-</w:t>
            </w:r>
            <w:proofErr w:type="spellStart"/>
            <w:r w:rsidRPr="00C947CC">
              <w:rPr>
                <w:sz w:val="20"/>
                <w:szCs w:val="20"/>
              </w:rPr>
              <w:t>konibo</w:t>
            </w:r>
            <w:proofErr w:type="spellEnd"/>
          </w:p>
        </w:tc>
      </w:tr>
      <w:tr w:rsidR="009D0D6F" w:rsidRPr="00C947CC" w14:paraId="173C67C8" w14:textId="77777777" w:rsidTr="00EC1A14">
        <w:tblPrEx>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Change w:id="314" w:author="Franco Gustavo Arroyo Gonzales" w:date="2023-09-12T15:20:00Z">
            <w:tblPrEx>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00" w:firstRow="0" w:lastRow="0" w:firstColumn="0" w:lastColumn="0" w:noHBand="0" w:noVBand="1"/>
            </w:tblPrEx>
          </w:tblPrExChange>
        </w:tblPrEx>
        <w:trPr>
          <w:trHeight w:val="20"/>
          <w:trPrChange w:id="315" w:author="Franco Gustavo Arroyo Gonzales" w:date="2023-09-12T15:20:00Z">
            <w:trPr>
              <w:trHeight w:val="20"/>
            </w:trPr>
          </w:trPrChange>
        </w:trPr>
        <w:tc>
          <w:tcPr>
            <w:tcW w:w="5097" w:type="dxa"/>
            <w:tcMar>
              <w:top w:w="0" w:type="dxa"/>
              <w:left w:w="45" w:type="dxa"/>
              <w:bottom w:w="0" w:type="dxa"/>
              <w:right w:w="45" w:type="dxa"/>
            </w:tcMar>
            <w:vAlign w:val="bottom"/>
            <w:tcPrChange w:id="316" w:author="Franco Gustavo Arroyo Gonzales" w:date="2023-09-12T15:20:00Z">
              <w:tcPr>
                <w:tcW w:w="5097" w:type="dxa"/>
                <w:tcMar>
                  <w:top w:w="0" w:type="dxa"/>
                  <w:left w:w="45" w:type="dxa"/>
                  <w:bottom w:w="0" w:type="dxa"/>
                  <w:right w:w="45" w:type="dxa"/>
                </w:tcMar>
                <w:vAlign w:val="bottom"/>
              </w:tcPr>
            </w:tcPrChange>
          </w:tcPr>
          <w:p w14:paraId="00000A11" w14:textId="77777777" w:rsidR="009D0D6F" w:rsidRPr="00C947CC" w:rsidRDefault="0094762E" w:rsidP="00EC1A14">
            <w:pPr>
              <w:rPr>
                <w:sz w:val="20"/>
                <w:szCs w:val="20"/>
              </w:rPr>
            </w:pPr>
            <w:r w:rsidRPr="00C947CC">
              <w:rPr>
                <w:sz w:val="20"/>
                <w:szCs w:val="20"/>
              </w:rPr>
              <w:t>Elena Valera</w:t>
            </w:r>
          </w:p>
        </w:tc>
        <w:tc>
          <w:tcPr>
            <w:tcW w:w="1275" w:type="dxa"/>
            <w:tcMar>
              <w:top w:w="0" w:type="dxa"/>
              <w:left w:w="45" w:type="dxa"/>
              <w:bottom w:w="0" w:type="dxa"/>
              <w:right w:w="45" w:type="dxa"/>
            </w:tcMar>
            <w:vAlign w:val="bottom"/>
            <w:tcPrChange w:id="317" w:author="Franco Gustavo Arroyo Gonzales" w:date="2023-09-12T15:20:00Z">
              <w:tcPr>
                <w:tcW w:w="1275" w:type="dxa"/>
                <w:tcMar>
                  <w:top w:w="0" w:type="dxa"/>
                  <w:left w:w="45" w:type="dxa"/>
                  <w:bottom w:w="0" w:type="dxa"/>
                  <w:right w:w="45" w:type="dxa"/>
                </w:tcMar>
                <w:vAlign w:val="bottom"/>
              </w:tcPr>
            </w:tcPrChange>
          </w:tcPr>
          <w:p w14:paraId="00000A12" w14:textId="77777777" w:rsidR="009D0D6F" w:rsidRPr="00C947CC" w:rsidRDefault="0094762E" w:rsidP="00EC1A14">
            <w:pPr>
              <w:rPr>
                <w:sz w:val="20"/>
                <w:szCs w:val="20"/>
              </w:rPr>
            </w:pPr>
            <w:r w:rsidRPr="00C947CC">
              <w:rPr>
                <w:sz w:val="20"/>
                <w:szCs w:val="20"/>
              </w:rPr>
              <w:t>Ucayali</w:t>
            </w:r>
          </w:p>
        </w:tc>
        <w:tc>
          <w:tcPr>
            <w:tcW w:w="2133" w:type="dxa"/>
            <w:tcMar>
              <w:top w:w="0" w:type="dxa"/>
              <w:left w:w="45" w:type="dxa"/>
              <w:bottom w:w="0" w:type="dxa"/>
              <w:right w:w="45" w:type="dxa"/>
            </w:tcMar>
            <w:vAlign w:val="bottom"/>
            <w:tcPrChange w:id="318" w:author="Franco Gustavo Arroyo Gonzales" w:date="2023-09-12T15:20:00Z">
              <w:tcPr>
                <w:tcW w:w="2133" w:type="dxa"/>
                <w:tcMar>
                  <w:top w:w="0" w:type="dxa"/>
                  <w:left w:w="45" w:type="dxa"/>
                  <w:bottom w:w="0" w:type="dxa"/>
                  <w:right w:w="45" w:type="dxa"/>
                </w:tcMar>
                <w:vAlign w:val="bottom"/>
              </w:tcPr>
            </w:tcPrChange>
          </w:tcPr>
          <w:p w14:paraId="00000A13" w14:textId="77777777" w:rsidR="009D0D6F" w:rsidRPr="00C947CC" w:rsidRDefault="0094762E" w:rsidP="00EC1A14">
            <w:pPr>
              <w:rPr>
                <w:sz w:val="20"/>
                <w:szCs w:val="20"/>
              </w:rPr>
            </w:pPr>
            <w:r w:rsidRPr="00C947CC">
              <w:rPr>
                <w:sz w:val="20"/>
                <w:szCs w:val="20"/>
              </w:rPr>
              <w:t>Shipibo-</w:t>
            </w:r>
            <w:proofErr w:type="spellStart"/>
            <w:r w:rsidRPr="00C947CC">
              <w:rPr>
                <w:sz w:val="20"/>
                <w:szCs w:val="20"/>
              </w:rPr>
              <w:t>konibo</w:t>
            </w:r>
            <w:proofErr w:type="spellEnd"/>
          </w:p>
        </w:tc>
      </w:tr>
      <w:tr w:rsidR="009D0D6F" w:rsidRPr="00C947CC" w14:paraId="03662021" w14:textId="77777777" w:rsidTr="00EC1A14">
        <w:tblPrEx>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Change w:id="319" w:author="Franco Gustavo Arroyo Gonzales" w:date="2023-09-12T15:20:00Z">
            <w:tblPrEx>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00" w:firstRow="0" w:lastRow="0" w:firstColumn="0" w:lastColumn="0" w:noHBand="0" w:noVBand="1"/>
            </w:tblPrEx>
          </w:tblPrExChange>
        </w:tblPrEx>
        <w:trPr>
          <w:trHeight w:val="20"/>
          <w:trPrChange w:id="320" w:author="Franco Gustavo Arroyo Gonzales" w:date="2023-09-12T15:20:00Z">
            <w:trPr>
              <w:trHeight w:val="20"/>
            </w:trPr>
          </w:trPrChange>
        </w:trPr>
        <w:tc>
          <w:tcPr>
            <w:tcW w:w="5097" w:type="dxa"/>
            <w:tcMar>
              <w:top w:w="0" w:type="dxa"/>
              <w:left w:w="45" w:type="dxa"/>
              <w:bottom w:w="0" w:type="dxa"/>
              <w:right w:w="45" w:type="dxa"/>
            </w:tcMar>
            <w:vAlign w:val="bottom"/>
            <w:tcPrChange w:id="321" w:author="Franco Gustavo Arroyo Gonzales" w:date="2023-09-12T15:20:00Z">
              <w:tcPr>
                <w:tcW w:w="5097" w:type="dxa"/>
                <w:tcMar>
                  <w:top w:w="0" w:type="dxa"/>
                  <w:left w:w="45" w:type="dxa"/>
                  <w:bottom w:w="0" w:type="dxa"/>
                  <w:right w:w="45" w:type="dxa"/>
                </w:tcMar>
                <w:vAlign w:val="bottom"/>
              </w:tcPr>
            </w:tcPrChange>
          </w:tcPr>
          <w:p w14:paraId="00000A14" w14:textId="77777777" w:rsidR="009D0D6F" w:rsidRPr="00C947CC" w:rsidRDefault="0094762E" w:rsidP="00EC1A14">
            <w:pPr>
              <w:rPr>
                <w:sz w:val="20"/>
                <w:szCs w:val="20"/>
              </w:rPr>
            </w:pPr>
            <w:proofErr w:type="spellStart"/>
            <w:r w:rsidRPr="00C947CC">
              <w:rPr>
                <w:sz w:val="20"/>
                <w:szCs w:val="20"/>
              </w:rPr>
              <w:t>Asoaciación</w:t>
            </w:r>
            <w:proofErr w:type="spellEnd"/>
            <w:r w:rsidRPr="00C947CC">
              <w:rPr>
                <w:sz w:val="20"/>
                <w:szCs w:val="20"/>
              </w:rPr>
              <w:t xml:space="preserve"> de Artesanas Kari Isa </w:t>
            </w:r>
            <w:proofErr w:type="spellStart"/>
            <w:r w:rsidRPr="00C947CC">
              <w:rPr>
                <w:sz w:val="20"/>
                <w:szCs w:val="20"/>
              </w:rPr>
              <w:t>Xanu</w:t>
            </w:r>
            <w:proofErr w:type="spellEnd"/>
            <w:r w:rsidRPr="00C947CC">
              <w:rPr>
                <w:sz w:val="20"/>
                <w:szCs w:val="20"/>
              </w:rPr>
              <w:t xml:space="preserve"> de </w:t>
            </w:r>
            <w:proofErr w:type="spellStart"/>
            <w:r w:rsidRPr="00C947CC">
              <w:rPr>
                <w:sz w:val="20"/>
                <w:szCs w:val="20"/>
              </w:rPr>
              <w:t>Yamino</w:t>
            </w:r>
            <w:proofErr w:type="spellEnd"/>
          </w:p>
        </w:tc>
        <w:tc>
          <w:tcPr>
            <w:tcW w:w="1275" w:type="dxa"/>
            <w:tcMar>
              <w:top w:w="0" w:type="dxa"/>
              <w:left w:w="45" w:type="dxa"/>
              <w:bottom w:w="0" w:type="dxa"/>
              <w:right w:w="45" w:type="dxa"/>
            </w:tcMar>
            <w:vAlign w:val="bottom"/>
            <w:tcPrChange w:id="322" w:author="Franco Gustavo Arroyo Gonzales" w:date="2023-09-12T15:20:00Z">
              <w:tcPr>
                <w:tcW w:w="1275" w:type="dxa"/>
                <w:tcMar>
                  <w:top w:w="0" w:type="dxa"/>
                  <w:left w:w="45" w:type="dxa"/>
                  <w:bottom w:w="0" w:type="dxa"/>
                  <w:right w:w="45" w:type="dxa"/>
                </w:tcMar>
                <w:vAlign w:val="bottom"/>
              </w:tcPr>
            </w:tcPrChange>
          </w:tcPr>
          <w:p w14:paraId="00000A15" w14:textId="77777777" w:rsidR="009D0D6F" w:rsidRPr="00C947CC" w:rsidRDefault="0094762E" w:rsidP="00EC1A14">
            <w:pPr>
              <w:rPr>
                <w:sz w:val="20"/>
                <w:szCs w:val="20"/>
              </w:rPr>
            </w:pPr>
            <w:r w:rsidRPr="00C947CC">
              <w:rPr>
                <w:sz w:val="20"/>
                <w:szCs w:val="20"/>
              </w:rPr>
              <w:t>Ucayali</w:t>
            </w:r>
          </w:p>
        </w:tc>
        <w:tc>
          <w:tcPr>
            <w:tcW w:w="2133" w:type="dxa"/>
            <w:tcMar>
              <w:top w:w="0" w:type="dxa"/>
              <w:left w:w="45" w:type="dxa"/>
              <w:bottom w:w="0" w:type="dxa"/>
              <w:right w:w="45" w:type="dxa"/>
            </w:tcMar>
            <w:vAlign w:val="bottom"/>
            <w:tcPrChange w:id="323" w:author="Franco Gustavo Arroyo Gonzales" w:date="2023-09-12T15:20:00Z">
              <w:tcPr>
                <w:tcW w:w="2133" w:type="dxa"/>
                <w:tcMar>
                  <w:top w:w="0" w:type="dxa"/>
                  <w:left w:w="45" w:type="dxa"/>
                  <w:bottom w:w="0" w:type="dxa"/>
                  <w:right w:w="45" w:type="dxa"/>
                </w:tcMar>
                <w:vAlign w:val="bottom"/>
              </w:tcPr>
            </w:tcPrChange>
          </w:tcPr>
          <w:p w14:paraId="00000A16" w14:textId="77777777" w:rsidR="009D0D6F" w:rsidRPr="00C947CC" w:rsidRDefault="0094762E" w:rsidP="00EC1A14">
            <w:pPr>
              <w:rPr>
                <w:sz w:val="20"/>
                <w:szCs w:val="20"/>
              </w:rPr>
            </w:pPr>
            <w:proofErr w:type="spellStart"/>
            <w:r w:rsidRPr="00C947CC">
              <w:rPr>
                <w:sz w:val="20"/>
                <w:szCs w:val="20"/>
              </w:rPr>
              <w:t>Kakataibo</w:t>
            </w:r>
            <w:proofErr w:type="spellEnd"/>
          </w:p>
        </w:tc>
      </w:tr>
      <w:tr w:rsidR="009D0D6F" w:rsidRPr="00C947CC" w14:paraId="7FEB3580" w14:textId="77777777" w:rsidTr="00EC1A14">
        <w:tblPrEx>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Change w:id="324" w:author="Franco Gustavo Arroyo Gonzales" w:date="2023-09-12T15:20:00Z">
            <w:tblPrEx>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00" w:firstRow="0" w:lastRow="0" w:firstColumn="0" w:lastColumn="0" w:noHBand="0" w:noVBand="1"/>
            </w:tblPrEx>
          </w:tblPrExChange>
        </w:tblPrEx>
        <w:trPr>
          <w:trHeight w:val="20"/>
          <w:trPrChange w:id="325" w:author="Franco Gustavo Arroyo Gonzales" w:date="2023-09-12T15:20:00Z">
            <w:trPr>
              <w:trHeight w:val="20"/>
            </w:trPr>
          </w:trPrChange>
        </w:trPr>
        <w:tc>
          <w:tcPr>
            <w:tcW w:w="5097" w:type="dxa"/>
            <w:tcMar>
              <w:top w:w="0" w:type="dxa"/>
              <w:left w:w="45" w:type="dxa"/>
              <w:bottom w:w="0" w:type="dxa"/>
              <w:right w:w="45" w:type="dxa"/>
            </w:tcMar>
            <w:vAlign w:val="bottom"/>
            <w:tcPrChange w:id="326" w:author="Franco Gustavo Arroyo Gonzales" w:date="2023-09-12T15:20:00Z">
              <w:tcPr>
                <w:tcW w:w="5097" w:type="dxa"/>
                <w:tcMar>
                  <w:top w:w="0" w:type="dxa"/>
                  <w:left w:w="45" w:type="dxa"/>
                  <w:bottom w:w="0" w:type="dxa"/>
                  <w:right w:w="45" w:type="dxa"/>
                </w:tcMar>
                <w:vAlign w:val="bottom"/>
              </w:tcPr>
            </w:tcPrChange>
          </w:tcPr>
          <w:p w14:paraId="00000A17" w14:textId="77777777" w:rsidR="009D0D6F" w:rsidRPr="00C947CC" w:rsidRDefault="0094762E" w:rsidP="00EC1A14">
            <w:pPr>
              <w:rPr>
                <w:sz w:val="20"/>
                <w:szCs w:val="20"/>
              </w:rPr>
            </w:pPr>
            <w:r w:rsidRPr="00C947CC">
              <w:rPr>
                <w:sz w:val="20"/>
                <w:szCs w:val="20"/>
              </w:rPr>
              <w:t xml:space="preserve">Comunidad Nativa de </w:t>
            </w:r>
            <w:proofErr w:type="spellStart"/>
            <w:r w:rsidRPr="00C947CC">
              <w:rPr>
                <w:sz w:val="20"/>
                <w:szCs w:val="20"/>
              </w:rPr>
              <w:t>Yamino</w:t>
            </w:r>
            <w:proofErr w:type="spellEnd"/>
          </w:p>
        </w:tc>
        <w:tc>
          <w:tcPr>
            <w:tcW w:w="1275" w:type="dxa"/>
            <w:tcMar>
              <w:top w:w="0" w:type="dxa"/>
              <w:left w:w="45" w:type="dxa"/>
              <w:bottom w:w="0" w:type="dxa"/>
              <w:right w:w="45" w:type="dxa"/>
            </w:tcMar>
            <w:vAlign w:val="bottom"/>
            <w:tcPrChange w:id="327" w:author="Franco Gustavo Arroyo Gonzales" w:date="2023-09-12T15:20:00Z">
              <w:tcPr>
                <w:tcW w:w="1275" w:type="dxa"/>
                <w:tcMar>
                  <w:top w:w="0" w:type="dxa"/>
                  <w:left w:w="45" w:type="dxa"/>
                  <w:bottom w:w="0" w:type="dxa"/>
                  <w:right w:w="45" w:type="dxa"/>
                </w:tcMar>
                <w:vAlign w:val="bottom"/>
              </w:tcPr>
            </w:tcPrChange>
          </w:tcPr>
          <w:p w14:paraId="00000A18" w14:textId="77777777" w:rsidR="009D0D6F" w:rsidRPr="00C947CC" w:rsidRDefault="0094762E" w:rsidP="00EC1A14">
            <w:pPr>
              <w:rPr>
                <w:sz w:val="20"/>
                <w:szCs w:val="20"/>
              </w:rPr>
            </w:pPr>
            <w:r w:rsidRPr="00C947CC">
              <w:rPr>
                <w:sz w:val="20"/>
                <w:szCs w:val="20"/>
              </w:rPr>
              <w:t>Ucayali</w:t>
            </w:r>
          </w:p>
        </w:tc>
        <w:tc>
          <w:tcPr>
            <w:tcW w:w="2133" w:type="dxa"/>
            <w:tcMar>
              <w:top w:w="0" w:type="dxa"/>
              <w:left w:w="45" w:type="dxa"/>
              <w:bottom w:w="0" w:type="dxa"/>
              <w:right w:w="45" w:type="dxa"/>
            </w:tcMar>
            <w:vAlign w:val="bottom"/>
            <w:tcPrChange w:id="328" w:author="Franco Gustavo Arroyo Gonzales" w:date="2023-09-12T15:20:00Z">
              <w:tcPr>
                <w:tcW w:w="2133" w:type="dxa"/>
                <w:tcMar>
                  <w:top w:w="0" w:type="dxa"/>
                  <w:left w:w="45" w:type="dxa"/>
                  <w:bottom w:w="0" w:type="dxa"/>
                  <w:right w:w="45" w:type="dxa"/>
                </w:tcMar>
                <w:vAlign w:val="bottom"/>
              </w:tcPr>
            </w:tcPrChange>
          </w:tcPr>
          <w:p w14:paraId="00000A19" w14:textId="77777777" w:rsidR="009D0D6F" w:rsidRPr="00C947CC" w:rsidRDefault="0094762E" w:rsidP="00EC1A14">
            <w:pPr>
              <w:rPr>
                <w:sz w:val="20"/>
                <w:szCs w:val="20"/>
              </w:rPr>
            </w:pPr>
            <w:proofErr w:type="spellStart"/>
            <w:r w:rsidRPr="00C947CC">
              <w:rPr>
                <w:sz w:val="20"/>
                <w:szCs w:val="20"/>
              </w:rPr>
              <w:t>Kakataibo</w:t>
            </w:r>
            <w:proofErr w:type="spellEnd"/>
          </w:p>
        </w:tc>
      </w:tr>
      <w:tr w:rsidR="009D0D6F" w:rsidRPr="00C947CC" w14:paraId="7D707372" w14:textId="77777777" w:rsidTr="00EC1A14">
        <w:tblPrEx>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Change w:id="329" w:author="Franco Gustavo Arroyo Gonzales" w:date="2023-09-12T15:20:00Z">
            <w:tblPrEx>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00" w:firstRow="0" w:lastRow="0" w:firstColumn="0" w:lastColumn="0" w:noHBand="0" w:noVBand="1"/>
            </w:tblPrEx>
          </w:tblPrExChange>
        </w:tblPrEx>
        <w:trPr>
          <w:trHeight w:val="20"/>
          <w:trPrChange w:id="330" w:author="Franco Gustavo Arroyo Gonzales" w:date="2023-09-12T15:20:00Z">
            <w:trPr>
              <w:trHeight w:val="20"/>
            </w:trPr>
          </w:trPrChange>
        </w:trPr>
        <w:tc>
          <w:tcPr>
            <w:tcW w:w="5097" w:type="dxa"/>
            <w:tcMar>
              <w:top w:w="0" w:type="dxa"/>
              <w:left w:w="45" w:type="dxa"/>
              <w:bottom w:w="0" w:type="dxa"/>
              <w:right w:w="45" w:type="dxa"/>
            </w:tcMar>
            <w:vAlign w:val="bottom"/>
            <w:tcPrChange w:id="331" w:author="Franco Gustavo Arroyo Gonzales" w:date="2023-09-12T15:20:00Z">
              <w:tcPr>
                <w:tcW w:w="5097" w:type="dxa"/>
                <w:tcMar>
                  <w:top w:w="0" w:type="dxa"/>
                  <w:left w:w="45" w:type="dxa"/>
                  <w:bottom w:w="0" w:type="dxa"/>
                  <w:right w:w="45" w:type="dxa"/>
                </w:tcMar>
                <w:vAlign w:val="bottom"/>
              </w:tcPr>
            </w:tcPrChange>
          </w:tcPr>
          <w:p w14:paraId="00000A1A" w14:textId="77777777" w:rsidR="009D0D6F" w:rsidRPr="00C947CC" w:rsidRDefault="0094762E" w:rsidP="00EC1A14">
            <w:pPr>
              <w:rPr>
                <w:sz w:val="20"/>
                <w:szCs w:val="20"/>
              </w:rPr>
            </w:pPr>
            <w:proofErr w:type="spellStart"/>
            <w:r w:rsidRPr="00C947CC">
              <w:rPr>
                <w:sz w:val="20"/>
                <w:szCs w:val="20"/>
              </w:rPr>
              <w:t>Asoaciación</w:t>
            </w:r>
            <w:proofErr w:type="spellEnd"/>
            <w:r w:rsidRPr="00C947CC">
              <w:rPr>
                <w:sz w:val="20"/>
                <w:szCs w:val="20"/>
              </w:rPr>
              <w:t xml:space="preserve"> de Artesanas </w:t>
            </w:r>
            <w:proofErr w:type="spellStart"/>
            <w:r w:rsidRPr="00C947CC">
              <w:rPr>
                <w:sz w:val="20"/>
                <w:szCs w:val="20"/>
              </w:rPr>
              <w:t>Iskonawa</w:t>
            </w:r>
            <w:proofErr w:type="spellEnd"/>
            <w:r w:rsidRPr="00C947CC">
              <w:rPr>
                <w:sz w:val="20"/>
                <w:szCs w:val="20"/>
              </w:rPr>
              <w:t xml:space="preserve"> </w:t>
            </w:r>
            <w:proofErr w:type="spellStart"/>
            <w:r w:rsidRPr="00C947CC">
              <w:rPr>
                <w:sz w:val="20"/>
                <w:szCs w:val="20"/>
              </w:rPr>
              <w:t>Pari</w:t>
            </w:r>
            <w:proofErr w:type="spellEnd"/>
            <w:r w:rsidRPr="00C947CC">
              <w:rPr>
                <w:sz w:val="20"/>
                <w:szCs w:val="20"/>
              </w:rPr>
              <w:t xml:space="preserve"> </w:t>
            </w:r>
            <w:proofErr w:type="spellStart"/>
            <w:r w:rsidRPr="00C947CC">
              <w:rPr>
                <w:sz w:val="20"/>
                <w:szCs w:val="20"/>
              </w:rPr>
              <w:t>Awin</w:t>
            </w:r>
            <w:proofErr w:type="spellEnd"/>
          </w:p>
        </w:tc>
        <w:tc>
          <w:tcPr>
            <w:tcW w:w="1275" w:type="dxa"/>
            <w:tcMar>
              <w:top w:w="0" w:type="dxa"/>
              <w:left w:w="45" w:type="dxa"/>
              <w:bottom w:w="0" w:type="dxa"/>
              <w:right w:w="45" w:type="dxa"/>
            </w:tcMar>
            <w:vAlign w:val="bottom"/>
            <w:tcPrChange w:id="332" w:author="Franco Gustavo Arroyo Gonzales" w:date="2023-09-12T15:20:00Z">
              <w:tcPr>
                <w:tcW w:w="1275" w:type="dxa"/>
                <w:tcMar>
                  <w:top w:w="0" w:type="dxa"/>
                  <w:left w:w="45" w:type="dxa"/>
                  <w:bottom w:w="0" w:type="dxa"/>
                  <w:right w:w="45" w:type="dxa"/>
                </w:tcMar>
                <w:vAlign w:val="bottom"/>
              </w:tcPr>
            </w:tcPrChange>
          </w:tcPr>
          <w:p w14:paraId="00000A1B" w14:textId="77777777" w:rsidR="009D0D6F" w:rsidRPr="00C947CC" w:rsidRDefault="0094762E" w:rsidP="00EC1A14">
            <w:pPr>
              <w:rPr>
                <w:sz w:val="20"/>
                <w:szCs w:val="20"/>
              </w:rPr>
            </w:pPr>
            <w:r w:rsidRPr="00C947CC">
              <w:rPr>
                <w:sz w:val="20"/>
                <w:szCs w:val="20"/>
              </w:rPr>
              <w:t>Ucayali</w:t>
            </w:r>
          </w:p>
        </w:tc>
        <w:tc>
          <w:tcPr>
            <w:tcW w:w="2133" w:type="dxa"/>
            <w:tcMar>
              <w:top w:w="0" w:type="dxa"/>
              <w:left w:w="45" w:type="dxa"/>
              <w:bottom w:w="0" w:type="dxa"/>
              <w:right w:w="45" w:type="dxa"/>
            </w:tcMar>
            <w:vAlign w:val="bottom"/>
            <w:tcPrChange w:id="333" w:author="Franco Gustavo Arroyo Gonzales" w:date="2023-09-12T15:20:00Z">
              <w:tcPr>
                <w:tcW w:w="2133" w:type="dxa"/>
                <w:tcMar>
                  <w:top w:w="0" w:type="dxa"/>
                  <w:left w:w="45" w:type="dxa"/>
                  <w:bottom w:w="0" w:type="dxa"/>
                  <w:right w:w="45" w:type="dxa"/>
                </w:tcMar>
                <w:vAlign w:val="bottom"/>
              </w:tcPr>
            </w:tcPrChange>
          </w:tcPr>
          <w:p w14:paraId="00000A1C" w14:textId="77777777" w:rsidR="009D0D6F" w:rsidRPr="00C947CC" w:rsidRDefault="0094762E" w:rsidP="00EC1A14">
            <w:pPr>
              <w:rPr>
                <w:sz w:val="20"/>
                <w:szCs w:val="20"/>
              </w:rPr>
            </w:pPr>
            <w:proofErr w:type="spellStart"/>
            <w:r w:rsidRPr="00C947CC">
              <w:rPr>
                <w:sz w:val="20"/>
                <w:szCs w:val="20"/>
              </w:rPr>
              <w:t>Iskonawa</w:t>
            </w:r>
            <w:proofErr w:type="spellEnd"/>
          </w:p>
        </w:tc>
      </w:tr>
      <w:tr w:rsidR="009D0D6F" w:rsidRPr="00C947CC" w14:paraId="5E09D7AB" w14:textId="77777777" w:rsidTr="00EC1A14">
        <w:tblPrEx>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Change w:id="334" w:author="Franco Gustavo Arroyo Gonzales" w:date="2023-09-12T15:20:00Z">
            <w:tblPrEx>
              <w:tblW w:w="850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00" w:firstRow="0" w:lastRow="0" w:firstColumn="0" w:lastColumn="0" w:noHBand="0" w:noVBand="1"/>
            </w:tblPrEx>
          </w:tblPrExChange>
        </w:tblPrEx>
        <w:trPr>
          <w:trHeight w:val="20"/>
          <w:trPrChange w:id="335" w:author="Franco Gustavo Arroyo Gonzales" w:date="2023-09-12T15:20:00Z">
            <w:trPr>
              <w:trHeight w:val="20"/>
            </w:trPr>
          </w:trPrChange>
        </w:trPr>
        <w:tc>
          <w:tcPr>
            <w:tcW w:w="5097" w:type="dxa"/>
            <w:tcMar>
              <w:top w:w="0" w:type="dxa"/>
              <w:left w:w="45" w:type="dxa"/>
              <w:bottom w:w="0" w:type="dxa"/>
              <w:right w:w="45" w:type="dxa"/>
            </w:tcMar>
            <w:vAlign w:val="bottom"/>
            <w:tcPrChange w:id="336" w:author="Franco Gustavo Arroyo Gonzales" w:date="2023-09-12T15:20:00Z">
              <w:tcPr>
                <w:tcW w:w="5097" w:type="dxa"/>
                <w:tcMar>
                  <w:top w:w="0" w:type="dxa"/>
                  <w:left w:w="45" w:type="dxa"/>
                  <w:bottom w:w="0" w:type="dxa"/>
                  <w:right w:w="45" w:type="dxa"/>
                </w:tcMar>
                <w:vAlign w:val="bottom"/>
              </w:tcPr>
            </w:tcPrChange>
          </w:tcPr>
          <w:p w14:paraId="00000A1D" w14:textId="77777777" w:rsidR="009D0D6F" w:rsidRPr="00C947CC" w:rsidRDefault="0094762E" w:rsidP="00EC1A14">
            <w:pPr>
              <w:rPr>
                <w:sz w:val="20"/>
                <w:szCs w:val="20"/>
              </w:rPr>
            </w:pPr>
            <w:r w:rsidRPr="00C947CC">
              <w:rPr>
                <w:sz w:val="20"/>
                <w:szCs w:val="20"/>
              </w:rPr>
              <w:t>Comunidad Nativa de Callería</w:t>
            </w:r>
          </w:p>
        </w:tc>
        <w:tc>
          <w:tcPr>
            <w:tcW w:w="1275" w:type="dxa"/>
            <w:tcMar>
              <w:top w:w="0" w:type="dxa"/>
              <w:left w:w="45" w:type="dxa"/>
              <w:bottom w:w="0" w:type="dxa"/>
              <w:right w:w="45" w:type="dxa"/>
            </w:tcMar>
            <w:vAlign w:val="bottom"/>
            <w:tcPrChange w:id="337" w:author="Franco Gustavo Arroyo Gonzales" w:date="2023-09-12T15:20:00Z">
              <w:tcPr>
                <w:tcW w:w="1275" w:type="dxa"/>
                <w:tcMar>
                  <w:top w:w="0" w:type="dxa"/>
                  <w:left w:w="45" w:type="dxa"/>
                  <w:bottom w:w="0" w:type="dxa"/>
                  <w:right w:w="45" w:type="dxa"/>
                </w:tcMar>
                <w:vAlign w:val="bottom"/>
              </w:tcPr>
            </w:tcPrChange>
          </w:tcPr>
          <w:p w14:paraId="00000A1E" w14:textId="77777777" w:rsidR="009D0D6F" w:rsidRPr="00C947CC" w:rsidRDefault="0094762E" w:rsidP="00EC1A14">
            <w:pPr>
              <w:rPr>
                <w:sz w:val="20"/>
                <w:szCs w:val="20"/>
              </w:rPr>
            </w:pPr>
            <w:r w:rsidRPr="00C947CC">
              <w:rPr>
                <w:sz w:val="20"/>
                <w:szCs w:val="20"/>
              </w:rPr>
              <w:t>Ucayali</w:t>
            </w:r>
          </w:p>
        </w:tc>
        <w:tc>
          <w:tcPr>
            <w:tcW w:w="2133" w:type="dxa"/>
            <w:tcMar>
              <w:top w:w="0" w:type="dxa"/>
              <w:left w:w="45" w:type="dxa"/>
              <w:bottom w:w="0" w:type="dxa"/>
              <w:right w:w="45" w:type="dxa"/>
            </w:tcMar>
            <w:vAlign w:val="bottom"/>
            <w:tcPrChange w:id="338" w:author="Franco Gustavo Arroyo Gonzales" w:date="2023-09-12T15:20:00Z">
              <w:tcPr>
                <w:tcW w:w="2133" w:type="dxa"/>
                <w:tcMar>
                  <w:top w:w="0" w:type="dxa"/>
                  <w:left w:w="45" w:type="dxa"/>
                  <w:bottom w:w="0" w:type="dxa"/>
                  <w:right w:w="45" w:type="dxa"/>
                </w:tcMar>
                <w:vAlign w:val="bottom"/>
              </w:tcPr>
            </w:tcPrChange>
          </w:tcPr>
          <w:p w14:paraId="00000A1F" w14:textId="77777777" w:rsidR="009D0D6F" w:rsidRPr="00C947CC" w:rsidRDefault="0094762E" w:rsidP="00EC1A14">
            <w:pPr>
              <w:rPr>
                <w:sz w:val="20"/>
                <w:szCs w:val="20"/>
              </w:rPr>
            </w:pPr>
            <w:proofErr w:type="spellStart"/>
            <w:r w:rsidRPr="00C947CC">
              <w:rPr>
                <w:sz w:val="20"/>
                <w:szCs w:val="20"/>
              </w:rPr>
              <w:t>Iskonawa</w:t>
            </w:r>
            <w:proofErr w:type="spellEnd"/>
          </w:p>
        </w:tc>
      </w:tr>
    </w:tbl>
    <w:p w14:paraId="00000A20" w14:textId="77777777" w:rsidR="009D0D6F" w:rsidRPr="00F4762F" w:rsidRDefault="0094762E" w:rsidP="00F4762F">
      <w:pPr>
        <w:jc w:val="both"/>
        <w:rPr>
          <w:sz w:val="18"/>
          <w:szCs w:val="18"/>
          <w:highlight w:val="white"/>
        </w:rPr>
      </w:pPr>
      <w:r w:rsidRPr="00F4762F">
        <w:rPr>
          <w:sz w:val="18"/>
          <w:szCs w:val="18"/>
        </w:rPr>
        <w:t xml:space="preserve">Fuente: Ministerio de Cultura - DPI </w:t>
      </w:r>
    </w:p>
    <w:p w14:paraId="40E091F9" w14:textId="77777777" w:rsidR="008F4A76" w:rsidRPr="00727DCE" w:rsidRDefault="008F4A76" w:rsidP="008F4A76">
      <w:pPr>
        <w:jc w:val="both"/>
      </w:pPr>
      <w:bookmarkStart w:id="339" w:name="_Toc137231207"/>
      <w:r w:rsidRPr="00727DCE">
        <w:t>Además, la DPI cuenta con 46 documentales, 5 publicaciones y 71 tiendas virtuales que buscan acercar a los colectivos de artesanos tradicionales a las posibilidades que ofrece la tecnología para la promoción y fortalecimiento de sus conocimientos ancestrales y para su inclusión socioeconómica. Del total de las 71 tiendas virtuales, al 2023, 23 se vinculan a PP. II. OO andinos y amazónicos (DPI - Ministerio de Cultura, 2023).</w:t>
      </w:r>
    </w:p>
    <w:p w14:paraId="024CCA30" w14:textId="77777777" w:rsidR="008F4A76" w:rsidRPr="00727DCE" w:rsidRDefault="008F4A76" w:rsidP="008F4A76">
      <w:pPr>
        <w:jc w:val="both"/>
      </w:pPr>
      <w:r w:rsidRPr="00727DCE">
        <w:t>Por su parte, el Ministerio de Comercio Exterior y Turismo (MINCETUR) cuenta con un Registro Nacional del Artesano (RNA)</w:t>
      </w:r>
      <w:r w:rsidRPr="00727DCE">
        <w:rPr>
          <w:vertAlign w:val="superscript"/>
        </w:rPr>
        <w:t xml:space="preserve"> </w:t>
      </w:r>
      <w:r w:rsidRPr="00727DCE">
        <w:t>creado en julio del 2007 mediante Ley N.º 29073</w:t>
      </w:r>
      <w:r w:rsidRPr="00727DCE">
        <w:rPr>
          <w:vertAlign w:val="superscript"/>
        </w:rPr>
        <w:t xml:space="preserve"> </w:t>
      </w:r>
      <w:r w:rsidRPr="00727DCE">
        <w:t xml:space="preserve">y que cuenta con un Reglamento de la Ley del Artesano y del Desarrollo de la Actividad Artesanal publicado en marzo del 2010 mediante Decreto Supremo N.º 008-2010-MINCETUR. </w:t>
      </w:r>
    </w:p>
    <w:p w14:paraId="56F546EA" w14:textId="77777777" w:rsidR="008F4A76" w:rsidRPr="00727DCE" w:rsidRDefault="008F4A76" w:rsidP="008F4A76">
      <w:pPr>
        <w:jc w:val="both"/>
      </w:pPr>
      <w:r w:rsidRPr="00727DCE">
        <w:t xml:space="preserve">El RNA en un </w:t>
      </w:r>
      <w:r w:rsidRPr="00D2116D">
        <w:t>registro administrativo, de carácter público, para todos los artesanos, empresas de la actividad artesanal, asociaciones de artesanos e instituciones privadas de desarrollo vinculadas con el sector artesanal. Entre sus beneficios están: 1. Ser reconocido por el Estado peruano como constructor de identidad y tradiciones culturales; 2. Participar en los eventos y actividades que promueve el MINCETUR y las DIRCETUR; 3. Promocionar y difundir sus eventos y actividades a través del Portal Web</w:t>
      </w:r>
      <w:r w:rsidRPr="00D2116D">
        <w:rPr>
          <w:b/>
        </w:rPr>
        <w:t xml:space="preserve"> </w:t>
      </w:r>
      <w:r w:rsidRPr="00D2116D">
        <w:t>Artesanías del Perú (SIPDAR); 4.</w:t>
      </w:r>
      <w:r w:rsidRPr="00D2116D">
        <w:rPr>
          <w:b/>
        </w:rPr>
        <w:t xml:space="preserve"> </w:t>
      </w:r>
      <w:r w:rsidRPr="00D2116D">
        <w:t>Realizar consultas de índole comercial, legal y tributario relacionados con el sector artesanal y; 5. Publicar ofertas de sus productos o servicios en el Portal Web Artesanías del Perú (SIPDAR).</w:t>
      </w:r>
    </w:p>
    <w:p w14:paraId="1AAE50AF" w14:textId="77777777" w:rsidR="008F4A76" w:rsidRDefault="008F4A76" w:rsidP="008F4A76">
      <w:pPr>
        <w:jc w:val="both"/>
      </w:pPr>
      <w:r w:rsidRPr="00D2116D">
        <w:t>Por último, la Dirección General de Artesanía (DGA) del MINCETUR realiza dos ferias relevantes con el fin de promover el Arte Tradicional de Pueblos Indígenas u Originarios y generar dinamismo económico entre las mismas: De Nuestras Manos y Arte Nativa.</w:t>
      </w:r>
    </w:p>
    <w:p w14:paraId="00000A25" w14:textId="4CA5CC8E" w:rsidR="009D0D6F" w:rsidRPr="006E35F3" w:rsidRDefault="0094762E">
      <w:pPr>
        <w:pStyle w:val="Ttulo5"/>
        <w:spacing w:before="200" w:after="200"/>
        <w:jc w:val="both"/>
        <w:rPr>
          <w:color w:val="44546A" w:themeColor="text2"/>
        </w:rPr>
      </w:pPr>
      <w:bookmarkStart w:id="340" w:name="_Toc143624274"/>
      <w:commentRangeStart w:id="341"/>
      <w:commentRangeStart w:id="342"/>
      <w:r w:rsidRPr="006E35F3">
        <w:rPr>
          <w:color w:val="44546A" w:themeColor="text2"/>
        </w:rPr>
        <w:t>2</w:t>
      </w:r>
      <w:commentRangeEnd w:id="342"/>
      <w:r w:rsidR="00210221">
        <w:rPr>
          <w:rStyle w:val="Refdecomentario"/>
          <w:rFonts w:ascii="Calibri" w:eastAsiaTheme="minorHAnsi" w:hAnsi="Calibri" w:cs="Calibri"/>
          <w:caps w:val="0"/>
          <w:color w:val="auto"/>
        </w:rPr>
        <w:commentReference w:id="342"/>
      </w:r>
      <w:r w:rsidRPr="006E35F3">
        <w:rPr>
          <w:color w:val="44546A" w:themeColor="text2"/>
        </w:rPr>
        <w:t>.</w:t>
      </w:r>
      <w:r w:rsidR="006F1930">
        <w:rPr>
          <w:color w:val="44546A" w:themeColor="text2"/>
        </w:rPr>
        <w:t>5</w:t>
      </w:r>
      <w:r w:rsidRPr="006E35F3">
        <w:rPr>
          <w:color w:val="44546A" w:themeColor="text2"/>
        </w:rPr>
        <w:t xml:space="preserve">.2.3.2. </w:t>
      </w:r>
      <w:bookmarkEnd w:id="339"/>
      <w:r w:rsidR="000C36B7" w:rsidRPr="000C36B7">
        <w:rPr>
          <w:color w:val="44546A" w:themeColor="text2"/>
        </w:rPr>
        <w:t>E</w:t>
      </w:r>
      <w:r w:rsidR="004746D7" w:rsidRPr="004921B4">
        <w:rPr>
          <w:caps w:val="0"/>
        </w:rPr>
        <w:t>scasa protección de los conocimientos tradicionales y ancestrales de los sabios y sabias de los pueblos indígenas u originarios</w:t>
      </w:r>
      <w:bookmarkEnd w:id="340"/>
      <w:commentRangeEnd w:id="341"/>
      <w:r w:rsidR="00A9062E">
        <w:rPr>
          <w:rStyle w:val="Refdecomentario"/>
          <w:rFonts w:ascii="Calibri" w:eastAsiaTheme="minorHAnsi" w:hAnsi="Calibri" w:cs="Calibri"/>
          <w:caps w:val="0"/>
          <w:color w:val="auto"/>
        </w:rPr>
        <w:commentReference w:id="341"/>
      </w:r>
    </w:p>
    <w:p w14:paraId="55CA45D6" w14:textId="77777777" w:rsidR="008F4A76" w:rsidRDefault="008F4A76" w:rsidP="008F4A76">
      <w:pPr>
        <w:jc w:val="both"/>
      </w:pPr>
      <w:bookmarkStart w:id="343" w:name="_heading=h.2zbgiuw" w:colFirst="0" w:colLast="0"/>
      <w:bookmarkEnd w:id="343"/>
      <w:r>
        <w:t xml:space="preserve">De acuerdo con lo establecido en la Ley </w:t>
      </w:r>
      <w:proofErr w:type="spellStart"/>
      <w:r>
        <w:t>N°</w:t>
      </w:r>
      <w:proofErr w:type="spellEnd"/>
      <w:r>
        <w:t xml:space="preserve"> 27811, Ley que establece el régimen de protección de los conocimientos colectivos de los pueblos indígenas vinculados a los recursos biológicos, existen dos registros obligatorios relacionados a los conocimientos tradicionales asociados a los recursos biológicos a cargo de Instituto Nacional de Defensa de la Competencia y de la Protección de la Propiedad intelectual (INDECOPI): i) el Registro Nacional Público y </w:t>
      </w:r>
      <w:proofErr w:type="spellStart"/>
      <w:r>
        <w:t>ii</w:t>
      </w:r>
      <w:proofErr w:type="spellEnd"/>
      <w:r>
        <w:t>) el Registro Confidencial. Durante estos años, el INDECOPI ha venido capacitando a las comunidades sobre el procedimiento para registrar conocimientos e informando sobre su utilidad para proteger conocimientos y evitar la biopiratería. Estos registros también complementan la labor de la Comisión contra la Biopiratería.</w:t>
      </w:r>
    </w:p>
    <w:p w14:paraId="4BE6178E" w14:textId="77777777" w:rsidR="008F4A76" w:rsidRDefault="008F4A76" w:rsidP="008F4A76">
      <w:pPr>
        <w:jc w:val="both"/>
      </w:pPr>
      <w:r w:rsidRPr="00E7528F">
        <w:t>A julio del 2020, el INDECOPI ha otorgado un total de 7 390 Títulos de Registro de conocimientos colectivos de los Pueblos Indígenas vinculados a los recursos biológicos, cuyas solicitudes fueron realizadas por los pueblos indígenas a través del trámite establecido por la norma, acompañado, entre otros datos, de una descripción del conocimiento colectivo que se solicita registrar.</w:t>
      </w:r>
    </w:p>
    <w:p w14:paraId="5522833E" w14:textId="77777777" w:rsidR="008F4A76" w:rsidRDefault="008F4A76" w:rsidP="008F4A76">
      <w:pPr>
        <w:jc w:val="both"/>
      </w:pPr>
      <w:r>
        <w:t>La mayoría de las veces el aporte de los pueblos indígenas u originarios no es reconocido, ni compensado, o destacado en la información del producto puesto en el mercado. Numerosos conocimientos tradicionales se encuentran hoy en el dominio público, sin que los pueblos indígenas u originarios hayan otorgado su consentimiento o hayan obtenido participación en los beneficios que su utilización sigue reportando.</w:t>
      </w:r>
    </w:p>
    <w:p w14:paraId="2811C781" w14:textId="77777777" w:rsidR="008F4A76" w:rsidRDefault="008F4A76" w:rsidP="008F4A76">
      <w:pPr>
        <w:jc w:val="both"/>
      </w:pPr>
      <w:r>
        <w:t>Los conocimientos tradicionales son utilizados ampliamente para la producción de bienes y servicios. Sin embargo, la mayoría de las veces el aporte de los pueblos indígenas u originarios no es reconocido, ni compensado, o destacado en la información del producto puesto en el mercado. Numerosos conocimientos tradicionales se encuentran hoy en el dominio público, sin que los pueblos indígenas u originarios hayan otorgado su consentimiento o hayan obtenido participación en los beneficios económicos que su utilización sigue reportando.</w:t>
      </w:r>
    </w:p>
    <w:p w14:paraId="4D1F5B81" w14:textId="77777777" w:rsidR="008F4A76" w:rsidRDefault="008F4A76" w:rsidP="008F4A76">
      <w:pPr>
        <w:jc w:val="both"/>
      </w:pPr>
      <w:r>
        <w:t xml:space="preserve">Es difícil precisar el valor económico de los conocimientos tradicionales en el mercado, pues son múltiples las variables que intervienen; como, por ejemplo, el tipo de producto, la demanda, el valor agregado y la publicidad, entre otros. Algunas investigaciones, como la realizada por Ten Kate y </w:t>
      </w:r>
      <w:proofErr w:type="spellStart"/>
      <w:r>
        <w:t>Laird</w:t>
      </w:r>
      <w:proofErr w:type="spellEnd"/>
      <w:r>
        <w:t xml:space="preserve"> del año 1999, hallaron que el mercado global de productos basados en recursos genéticos y biológicos en la década del 90 habría estado entre los US$500 y US$800 billones. Un porcentaje difícil de determinar de estos productos estaría basado, en alguna medida, en un conocimiento tradicional (Ruiz, 2006).</w:t>
      </w:r>
    </w:p>
    <w:p w14:paraId="4706542E" w14:textId="77777777" w:rsidR="008F4A76" w:rsidRDefault="008F4A76" w:rsidP="008F4A76">
      <w:pPr>
        <w:jc w:val="both"/>
      </w:pPr>
      <w:r>
        <w:t xml:space="preserve">Otro posible referente, a nivel nacional, es el incremento sostenido desde hace algunos años de las exportaciones de productos de la biodiversidad peruana. Así, las exportaciones de los productos de biocomercio hasta el año 2016, tales como la Quinua, Cochinilla, Tara, Maca, Achiote, Maíz gigante, Sacha </w:t>
      </w:r>
      <w:proofErr w:type="spellStart"/>
      <w:r>
        <w:t>Inchi</w:t>
      </w:r>
      <w:proofErr w:type="spellEnd"/>
      <w:r>
        <w:t xml:space="preserve">, Aguaymanto y </w:t>
      </w:r>
      <w:proofErr w:type="spellStart"/>
      <w:r>
        <w:t>Camu</w:t>
      </w:r>
      <w:proofErr w:type="spellEnd"/>
      <w:r>
        <w:t xml:space="preserve"> </w:t>
      </w:r>
      <w:proofErr w:type="spellStart"/>
      <w:r>
        <w:t>Camu</w:t>
      </w:r>
      <w:proofErr w:type="spellEnd"/>
      <w:r>
        <w:t>, se efectuaron a través de 700 empresas, superando los US$ 460 millones de ventas, y representaron el 95.37 % de las exportaciones totales.</w:t>
      </w:r>
    </w:p>
    <w:p w14:paraId="58D84D43" w14:textId="77777777" w:rsidR="008F4A76" w:rsidRDefault="008F4A76" w:rsidP="008F4A76">
      <w:pPr>
        <w:jc w:val="both"/>
      </w:pPr>
      <w:r>
        <w:t xml:space="preserve">Aunque no existe información precisa, se puede presumir que la creciente demanda por productos naturales va de la mano con un aumento en el interés y uso de los conocimientos tradicionales, sin que necesariamente redunde en beneficios para los pueblos indígenas u originarios. En esta misma línea, a nivel nacional han comenzado a proliferar las </w:t>
      </w:r>
      <w:proofErr w:type="spellStart"/>
      <w:r>
        <w:t>Bioferias</w:t>
      </w:r>
      <w:proofErr w:type="spellEnd"/>
      <w:r>
        <w:t xml:space="preserve"> y ferias de arte popular en las que participan directamente las comunidades, generando ingresos económicos para las mismas y contribuyendo al reconocimiento y difusión de la riqueza y diversidad cultural del Perú. En estos espacios, no siempre individualizado, está presente el conocimiento tradicional trasmitido de generación en generación y en muchos casos compartido por más de un pueblo, que se regenera, actualiza y a veces se fusiona con otras fuentes de conocimiento, dando vida a la interculturalidad en las artes, la salud, la cosmética y la gastronomía</w:t>
      </w:r>
      <w:r>
        <w:rPr>
          <w:vertAlign w:val="superscript"/>
        </w:rPr>
        <w:footnoteReference w:id="45"/>
      </w:r>
      <w:r>
        <w:t>.</w:t>
      </w:r>
    </w:p>
    <w:p w14:paraId="26A2EE65" w14:textId="3237216C" w:rsidR="00C5079F" w:rsidRPr="00F4762F" w:rsidRDefault="00F4762F" w:rsidP="00F4762F">
      <w:pPr>
        <w:pStyle w:val="Descripcin"/>
        <w:rPr>
          <w:highlight w:val="white"/>
        </w:rPr>
      </w:pPr>
      <w:bookmarkStart w:id="344" w:name="_Toc143624343"/>
      <w:r>
        <w:t xml:space="preserve">Tabla </w:t>
      </w:r>
      <w:r w:rsidR="00000000">
        <w:fldChar w:fldCharType="begin"/>
      </w:r>
      <w:r w:rsidR="00000000">
        <w:instrText xml:space="preserve"> SEQ Tabla \* ARABIC </w:instrText>
      </w:r>
      <w:r w:rsidR="00000000">
        <w:fldChar w:fldCharType="separate"/>
      </w:r>
      <w:r w:rsidR="00740F56">
        <w:rPr>
          <w:noProof/>
        </w:rPr>
        <w:t>19</w:t>
      </w:r>
      <w:r w:rsidR="00000000">
        <w:rPr>
          <w:noProof/>
        </w:rPr>
        <w:fldChar w:fldCharType="end"/>
      </w:r>
      <w:r w:rsidRPr="00F4762F">
        <w:t>. Registros de conocimiento colectivos otorgados por el INDECOPI, por pueblos y regiones</w:t>
      </w:r>
      <w:bookmarkEnd w:id="344"/>
    </w:p>
    <w:tbl>
      <w:tblPr>
        <w:tblW w:w="8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0"/>
        <w:gridCol w:w="1984"/>
        <w:gridCol w:w="1690"/>
        <w:gridCol w:w="3413"/>
      </w:tblGrid>
      <w:tr w:rsidR="00671F0B" w:rsidRPr="00F4762F" w14:paraId="186CACDD" w14:textId="77777777" w:rsidTr="00EC1A14">
        <w:trPr>
          <w:trHeight w:val="20"/>
          <w:jc w:val="center"/>
        </w:trPr>
        <w:tc>
          <w:tcPr>
            <w:tcW w:w="1700" w:type="dxa"/>
            <w:shd w:val="clear" w:color="auto" w:fill="006666"/>
            <w:vAlign w:val="center"/>
            <w:hideMark/>
          </w:tcPr>
          <w:p w14:paraId="199A4FC0" w14:textId="7D145261" w:rsidR="00671F0B" w:rsidRPr="00F4762F" w:rsidRDefault="00671F0B" w:rsidP="00EC1A14">
            <w:pPr>
              <w:spacing w:after="0"/>
              <w:jc w:val="center"/>
              <w:rPr>
                <w:rFonts w:asciiTheme="minorHAnsi" w:eastAsiaTheme="minorHAnsi" w:hAnsiTheme="minorHAnsi" w:cstheme="minorHAnsi"/>
                <w:sz w:val="20"/>
                <w:szCs w:val="20"/>
              </w:rPr>
            </w:pPr>
            <w:r w:rsidRPr="00F4762F">
              <w:rPr>
                <w:rStyle w:val="contentpasted0"/>
                <w:rFonts w:asciiTheme="minorHAnsi" w:hAnsiTheme="minorHAnsi" w:cstheme="minorHAnsi"/>
                <w:b/>
                <w:bCs/>
                <w:color w:val="FFFFFF"/>
                <w:sz w:val="20"/>
                <w:szCs w:val="20"/>
              </w:rPr>
              <w:t>Pueblo</w:t>
            </w:r>
          </w:p>
        </w:tc>
        <w:tc>
          <w:tcPr>
            <w:tcW w:w="1984" w:type="dxa"/>
            <w:shd w:val="clear" w:color="auto" w:fill="006666"/>
            <w:vAlign w:val="center"/>
            <w:hideMark/>
          </w:tcPr>
          <w:p w14:paraId="4FF24567" w14:textId="15DA4F49" w:rsidR="00671F0B" w:rsidRPr="00F4762F" w:rsidRDefault="00671F0B" w:rsidP="00EC1A14">
            <w:pPr>
              <w:spacing w:after="0"/>
              <w:jc w:val="center"/>
              <w:rPr>
                <w:rFonts w:asciiTheme="minorHAnsi" w:hAnsiTheme="minorHAnsi" w:cstheme="minorHAnsi"/>
                <w:sz w:val="20"/>
                <w:szCs w:val="20"/>
              </w:rPr>
            </w:pPr>
            <w:proofErr w:type="spellStart"/>
            <w:r w:rsidRPr="00F4762F">
              <w:rPr>
                <w:rStyle w:val="contentpasted0"/>
                <w:rFonts w:asciiTheme="minorHAnsi" w:hAnsiTheme="minorHAnsi" w:cstheme="minorHAnsi"/>
                <w:b/>
                <w:bCs/>
                <w:color w:val="FFFFFF"/>
                <w:sz w:val="20"/>
                <w:szCs w:val="20"/>
              </w:rPr>
              <w:t>N°</w:t>
            </w:r>
            <w:proofErr w:type="spellEnd"/>
            <w:r w:rsidRPr="00F4762F">
              <w:rPr>
                <w:rStyle w:val="contentpasted0"/>
                <w:rFonts w:asciiTheme="minorHAnsi" w:hAnsiTheme="minorHAnsi" w:cstheme="minorHAnsi"/>
                <w:b/>
                <w:bCs/>
                <w:color w:val="FFFFFF"/>
                <w:sz w:val="20"/>
                <w:szCs w:val="20"/>
              </w:rPr>
              <w:t xml:space="preserve"> de comunidades atendidas</w:t>
            </w:r>
          </w:p>
        </w:tc>
        <w:tc>
          <w:tcPr>
            <w:tcW w:w="1690" w:type="dxa"/>
            <w:shd w:val="clear" w:color="auto" w:fill="006666"/>
            <w:vAlign w:val="center"/>
            <w:hideMark/>
          </w:tcPr>
          <w:p w14:paraId="1C5D534B" w14:textId="7BBCB897" w:rsidR="00671F0B" w:rsidRPr="00F4762F" w:rsidRDefault="00671F0B" w:rsidP="00EC1A14">
            <w:pPr>
              <w:spacing w:after="0"/>
              <w:jc w:val="center"/>
              <w:rPr>
                <w:rFonts w:asciiTheme="minorHAnsi" w:hAnsiTheme="minorHAnsi" w:cstheme="minorHAnsi"/>
                <w:sz w:val="20"/>
                <w:szCs w:val="20"/>
              </w:rPr>
            </w:pPr>
            <w:proofErr w:type="spellStart"/>
            <w:r w:rsidRPr="00F4762F">
              <w:rPr>
                <w:rStyle w:val="contentpasted0"/>
                <w:rFonts w:asciiTheme="minorHAnsi" w:hAnsiTheme="minorHAnsi" w:cstheme="minorHAnsi"/>
                <w:b/>
                <w:bCs/>
                <w:color w:val="FFFFFF"/>
                <w:sz w:val="20"/>
                <w:szCs w:val="20"/>
              </w:rPr>
              <w:t>N°</w:t>
            </w:r>
            <w:proofErr w:type="spellEnd"/>
            <w:r w:rsidRPr="00F4762F">
              <w:rPr>
                <w:rStyle w:val="contentpasted0"/>
                <w:rFonts w:asciiTheme="minorHAnsi" w:hAnsiTheme="minorHAnsi" w:cstheme="minorHAnsi"/>
                <w:b/>
                <w:bCs/>
                <w:color w:val="FFFFFF"/>
                <w:sz w:val="20"/>
                <w:szCs w:val="20"/>
              </w:rPr>
              <w:t xml:space="preserve"> de registros</w:t>
            </w:r>
          </w:p>
        </w:tc>
        <w:tc>
          <w:tcPr>
            <w:tcW w:w="3413" w:type="dxa"/>
            <w:shd w:val="clear" w:color="auto" w:fill="006666"/>
            <w:vAlign w:val="center"/>
            <w:hideMark/>
          </w:tcPr>
          <w:p w14:paraId="435113AD" w14:textId="1CC87593"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b/>
                <w:bCs/>
                <w:color w:val="FFFFFF"/>
                <w:sz w:val="20"/>
                <w:szCs w:val="20"/>
              </w:rPr>
              <w:t>Región</w:t>
            </w:r>
          </w:p>
        </w:tc>
      </w:tr>
      <w:tr w:rsidR="00671F0B" w:rsidRPr="00F4762F" w14:paraId="0E1ABCBD" w14:textId="77777777" w:rsidTr="00EC1A14">
        <w:trPr>
          <w:trHeight w:val="20"/>
          <w:jc w:val="center"/>
        </w:trPr>
        <w:tc>
          <w:tcPr>
            <w:tcW w:w="1700" w:type="dxa"/>
            <w:vAlign w:val="bottom"/>
            <w:hideMark/>
          </w:tcPr>
          <w:p w14:paraId="1C306C09" w14:textId="02DFC83B" w:rsidR="00671F0B" w:rsidRPr="00F4762F" w:rsidRDefault="00671F0B" w:rsidP="00EC1A14">
            <w:pPr>
              <w:spacing w:after="0"/>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1. ASHANINKA</w:t>
            </w:r>
          </w:p>
        </w:tc>
        <w:tc>
          <w:tcPr>
            <w:tcW w:w="1984" w:type="dxa"/>
            <w:vAlign w:val="bottom"/>
            <w:hideMark/>
          </w:tcPr>
          <w:p w14:paraId="08AD4F45" w14:textId="5E114351"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7</w:t>
            </w:r>
          </w:p>
        </w:tc>
        <w:tc>
          <w:tcPr>
            <w:tcW w:w="1690" w:type="dxa"/>
            <w:vAlign w:val="bottom"/>
            <w:hideMark/>
          </w:tcPr>
          <w:p w14:paraId="7BC6ADCE" w14:textId="575069FF"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440</w:t>
            </w:r>
          </w:p>
        </w:tc>
        <w:tc>
          <w:tcPr>
            <w:tcW w:w="3413" w:type="dxa"/>
            <w:shd w:val="clear" w:color="auto" w:fill="FFFFFF"/>
            <w:vAlign w:val="bottom"/>
            <w:hideMark/>
          </w:tcPr>
          <w:p w14:paraId="6AC120F8" w14:textId="00AF2B72"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Junín, Ucayali</w:t>
            </w:r>
          </w:p>
        </w:tc>
      </w:tr>
      <w:tr w:rsidR="00671F0B" w:rsidRPr="00F4762F" w14:paraId="749EC4B6" w14:textId="77777777" w:rsidTr="00EC1A14">
        <w:trPr>
          <w:trHeight w:val="20"/>
          <w:jc w:val="center"/>
        </w:trPr>
        <w:tc>
          <w:tcPr>
            <w:tcW w:w="1700" w:type="dxa"/>
            <w:vAlign w:val="bottom"/>
            <w:hideMark/>
          </w:tcPr>
          <w:p w14:paraId="32C74EB1" w14:textId="6B83D829" w:rsidR="00671F0B" w:rsidRPr="00F4762F" w:rsidRDefault="00671F0B" w:rsidP="00EC1A14">
            <w:pPr>
              <w:spacing w:after="0"/>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2. AWAJUN</w:t>
            </w:r>
          </w:p>
        </w:tc>
        <w:tc>
          <w:tcPr>
            <w:tcW w:w="1984" w:type="dxa"/>
            <w:vAlign w:val="bottom"/>
            <w:hideMark/>
          </w:tcPr>
          <w:p w14:paraId="2322A056" w14:textId="3C089D79"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14</w:t>
            </w:r>
          </w:p>
        </w:tc>
        <w:tc>
          <w:tcPr>
            <w:tcW w:w="1690" w:type="dxa"/>
            <w:vAlign w:val="bottom"/>
            <w:hideMark/>
          </w:tcPr>
          <w:p w14:paraId="026DDA63" w14:textId="318DF91C"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793</w:t>
            </w:r>
          </w:p>
        </w:tc>
        <w:tc>
          <w:tcPr>
            <w:tcW w:w="3413" w:type="dxa"/>
            <w:shd w:val="clear" w:color="auto" w:fill="FFFFFF"/>
            <w:vAlign w:val="bottom"/>
            <w:hideMark/>
          </w:tcPr>
          <w:p w14:paraId="3413BF4D" w14:textId="52968063"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Amazonas, San Martín</w:t>
            </w:r>
          </w:p>
        </w:tc>
      </w:tr>
      <w:tr w:rsidR="00671F0B" w:rsidRPr="00F4762F" w14:paraId="7B29D255" w14:textId="77777777" w:rsidTr="00EC1A14">
        <w:trPr>
          <w:trHeight w:val="20"/>
          <w:jc w:val="center"/>
        </w:trPr>
        <w:tc>
          <w:tcPr>
            <w:tcW w:w="1700" w:type="dxa"/>
            <w:vAlign w:val="bottom"/>
            <w:hideMark/>
          </w:tcPr>
          <w:p w14:paraId="09ED6EDC" w14:textId="4EB10FAE" w:rsidR="00671F0B" w:rsidRPr="00F4762F" w:rsidRDefault="00671F0B" w:rsidP="00EC1A14">
            <w:pPr>
              <w:spacing w:after="0"/>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3. AYMARA</w:t>
            </w:r>
          </w:p>
        </w:tc>
        <w:tc>
          <w:tcPr>
            <w:tcW w:w="1984" w:type="dxa"/>
            <w:vAlign w:val="bottom"/>
            <w:hideMark/>
          </w:tcPr>
          <w:p w14:paraId="74C2A165" w14:textId="79B37075"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5</w:t>
            </w:r>
          </w:p>
        </w:tc>
        <w:tc>
          <w:tcPr>
            <w:tcW w:w="1690" w:type="dxa"/>
            <w:vAlign w:val="bottom"/>
            <w:hideMark/>
          </w:tcPr>
          <w:p w14:paraId="69B697B9" w14:textId="73EE2812"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15</w:t>
            </w:r>
          </w:p>
        </w:tc>
        <w:tc>
          <w:tcPr>
            <w:tcW w:w="3413" w:type="dxa"/>
            <w:shd w:val="clear" w:color="auto" w:fill="FFFFFF"/>
            <w:vAlign w:val="bottom"/>
            <w:hideMark/>
          </w:tcPr>
          <w:p w14:paraId="1CE7941D" w14:textId="12842637"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Puno</w:t>
            </w:r>
          </w:p>
        </w:tc>
      </w:tr>
      <w:tr w:rsidR="00671F0B" w:rsidRPr="00F4762F" w14:paraId="048C2617" w14:textId="77777777" w:rsidTr="00EC1A14">
        <w:trPr>
          <w:trHeight w:val="20"/>
          <w:jc w:val="center"/>
        </w:trPr>
        <w:tc>
          <w:tcPr>
            <w:tcW w:w="1700" w:type="dxa"/>
            <w:vAlign w:val="bottom"/>
            <w:hideMark/>
          </w:tcPr>
          <w:p w14:paraId="0E76F0C2" w14:textId="72BAC034" w:rsidR="00671F0B" w:rsidRPr="00F4762F" w:rsidRDefault="00671F0B" w:rsidP="00EC1A14">
            <w:pPr>
              <w:spacing w:after="0"/>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4. BORA</w:t>
            </w:r>
          </w:p>
        </w:tc>
        <w:tc>
          <w:tcPr>
            <w:tcW w:w="1984" w:type="dxa"/>
            <w:vAlign w:val="bottom"/>
            <w:hideMark/>
          </w:tcPr>
          <w:p w14:paraId="03FEE8EB" w14:textId="016C7BE3"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4</w:t>
            </w:r>
          </w:p>
        </w:tc>
        <w:tc>
          <w:tcPr>
            <w:tcW w:w="1690" w:type="dxa"/>
            <w:vAlign w:val="bottom"/>
            <w:hideMark/>
          </w:tcPr>
          <w:p w14:paraId="653A39D0" w14:textId="39D963A5"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597</w:t>
            </w:r>
          </w:p>
        </w:tc>
        <w:tc>
          <w:tcPr>
            <w:tcW w:w="3413" w:type="dxa"/>
            <w:shd w:val="clear" w:color="auto" w:fill="FFFFFF"/>
            <w:vAlign w:val="bottom"/>
            <w:hideMark/>
          </w:tcPr>
          <w:p w14:paraId="05C8D47B" w14:textId="63D082EA"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Loreto</w:t>
            </w:r>
          </w:p>
        </w:tc>
      </w:tr>
      <w:tr w:rsidR="00671F0B" w:rsidRPr="00F4762F" w14:paraId="0F99220F" w14:textId="77777777" w:rsidTr="00EC1A14">
        <w:trPr>
          <w:trHeight w:val="20"/>
          <w:jc w:val="center"/>
        </w:trPr>
        <w:tc>
          <w:tcPr>
            <w:tcW w:w="1700" w:type="dxa"/>
            <w:vAlign w:val="bottom"/>
            <w:hideMark/>
          </w:tcPr>
          <w:p w14:paraId="0F9DE4B3" w14:textId="513B255F" w:rsidR="00671F0B" w:rsidRPr="00F4762F" w:rsidRDefault="00671F0B" w:rsidP="00EC1A14">
            <w:pPr>
              <w:spacing w:after="0"/>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5. COCAMA-COCAMILLA</w:t>
            </w:r>
          </w:p>
        </w:tc>
        <w:tc>
          <w:tcPr>
            <w:tcW w:w="1984" w:type="dxa"/>
            <w:vAlign w:val="bottom"/>
            <w:hideMark/>
          </w:tcPr>
          <w:p w14:paraId="375B5E2D" w14:textId="65158999"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3</w:t>
            </w:r>
          </w:p>
        </w:tc>
        <w:tc>
          <w:tcPr>
            <w:tcW w:w="1690" w:type="dxa"/>
            <w:vAlign w:val="bottom"/>
            <w:hideMark/>
          </w:tcPr>
          <w:p w14:paraId="4738B233" w14:textId="064C957E"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189</w:t>
            </w:r>
          </w:p>
        </w:tc>
        <w:tc>
          <w:tcPr>
            <w:tcW w:w="3413" w:type="dxa"/>
            <w:shd w:val="clear" w:color="auto" w:fill="FFFFFF"/>
            <w:vAlign w:val="center"/>
            <w:hideMark/>
          </w:tcPr>
          <w:p w14:paraId="65191DCD" w14:textId="430FAD42"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Loreto</w:t>
            </w:r>
          </w:p>
        </w:tc>
      </w:tr>
      <w:tr w:rsidR="00671F0B" w:rsidRPr="00F4762F" w14:paraId="14344FDD" w14:textId="77777777" w:rsidTr="00EC1A14">
        <w:trPr>
          <w:trHeight w:val="20"/>
          <w:jc w:val="center"/>
        </w:trPr>
        <w:tc>
          <w:tcPr>
            <w:tcW w:w="1700" w:type="dxa"/>
            <w:vAlign w:val="bottom"/>
            <w:hideMark/>
          </w:tcPr>
          <w:p w14:paraId="00BC5219" w14:textId="4B769671" w:rsidR="00671F0B" w:rsidRPr="00F4762F" w:rsidRDefault="00671F0B" w:rsidP="00EC1A14">
            <w:pPr>
              <w:spacing w:after="0"/>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6. ESE EJA</w:t>
            </w:r>
          </w:p>
        </w:tc>
        <w:tc>
          <w:tcPr>
            <w:tcW w:w="1984" w:type="dxa"/>
            <w:vAlign w:val="bottom"/>
            <w:hideMark/>
          </w:tcPr>
          <w:p w14:paraId="53A648D8" w14:textId="1F76423F"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1</w:t>
            </w:r>
          </w:p>
        </w:tc>
        <w:tc>
          <w:tcPr>
            <w:tcW w:w="1690" w:type="dxa"/>
            <w:vAlign w:val="bottom"/>
            <w:hideMark/>
          </w:tcPr>
          <w:p w14:paraId="2D45766A" w14:textId="16D83285"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70</w:t>
            </w:r>
          </w:p>
        </w:tc>
        <w:tc>
          <w:tcPr>
            <w:tcW w:w="3413" w:type="dxa"/>
            <w:shd w:val="clear" w:color="auto" w:fill="FFFFFF"/>
            <w:vAlign w:val="bottom"/>
            <w:hideMark/>
          </w:tcPr>
          <w:p w14:paraId="5CDC8DAF" w14:textId="7F16E4AA"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Madre de Dios</w:t>
            </w:r>
          </w:p>
        </w:tc>
      </w:tr>
      <w:tr w:rsidR="00671F0B" w:rsidRPr="00F4762F" w14:paraId="565090D5" w14:textId="77777777" w:rsidTr="00EC1A14">
        <w:trPr>
          <w:trHeight w:val="20"/>
          <w:jc w:val="center"/>
        </w:trPr>
        <w:tc>
          <w:tcPr>
            <w:tcW w:w="1700" w:type="dxa"/>
            <w:vAlign w:val="bottom"/>
            <w:hideMark/>
          </w:tcPr>
          <w:p w14:paraId="35E88A3B" w14:textId="2C4F517C" w:rsidR="00671F0B" w:rsidRPr="00F4762F" w:rsidRDefault="00671F0B" w:rsidP="00EC1A14">
            <w:pPr>
              <w:spacing w:after="0"/>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7. HARAKBUT</w:t>
            </w:r>
          </w:p>
        </w:tc>
        <w:tc>
          <w:tcPr>
            <w:tcW w:w="1984" w:type="dxa"/>
            <w:vAlign w:val="bottom"/>
            <w:hideMark/>
          </w:tcPr>
          <w:p w14:paraId="350BD512" w14:textId="79F5C21B"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1</w:t>
            </w:r>
          </w:p>
        </w:tc>
        <w:tc>
          <w:tcPr>
            <w:tcW w:w="1690" w:type="dxa"/>
            <w:vAlign w:val="bottom"/>
            <w:hideMark/>
          </w:tcPr>
          <w:p w14:paraId="21F9F300" w14:textId="6424919F"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154</w:t>
            </w:r>
          </w:p>
        </w:tc>
        <w:tc>
          <w:tcPr>
            <w:tcW w:w="3413" w:type="dxa"/>
            <w:shd w:val="clear" w:color="auto" w:fill="FFFFFF"/>
            <w:vAlign w:val="bottom"/>
            <w:hideMark/>
          </w:tcPr>
          <w:p w14:paraId="0CEC0A37" w14:textId="69F37EDD"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Madre de Dios</w:t>
            </w:r>
          </w:p>
        </w:tc>
      </w:tr>
      <w:tr w:rsidR="00671F0B" w:rsidRPr="00F4762F" w14:paraId="1C0BD9AC" w14:textId="77777777" w:rsidTr="00EC1A14">
        <w:trPr>
          <w:trHeight w:val="20"/>
          <w:jc w:val="center"/>
        </w:trPr>
        <w:tc>
          <w:tcPr>
            <w:tcW w:w="1700" w:type="dxa"/>
            <w:vAlign w:val="bottom"/>
            <w:hideMark/>
          </w:tcPr>
          <w:p w14:paraId="6BD125B3" w14:textId="3D56D906" w:rsidR="00671F0B" w:rsidRPr="00F4762F" w:rsidRDefault="00671F0B" w:rsidP="00EC1A14">
            <w:pPr>
              <w:spacing w:after="0"/>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8. KICHWA</w:t>
            </w:r>
          </w:p>
        </w:tc>
        <w:tc>
          <w:tcPr>
            <w:tcW w:w="1984" w:type="dxa"/>
            <w:vAlign w:val="bottom"/>
            <w:hideMark/>
          </w:tcPr>
          <w:p w14:paraId="51A03A90" w14:textId="47D094DE"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7</w:t>
            </w:r>
          </w:p>
        </w:tc>
        <w:tc>
          <w:tcPr>
            <w:tcW w:w="1690" w:type="dxa"/>
            <w:vAlign w:val="bottom"/>
            <w:hideMark/>
          </w:tcPr>
          <w:p w14:paraId="0AF38DF1" w14:textId="27EBF2C0"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847</w:t>
            </w:r>
          </w:p>
        </w:tc>
        <w:tc>
          <w:tcPr>
            <w:tcW w:w="3413" w:type="dxa"/>
            <w:shd w:val="clear" w:color="auto" w:fill="FFFFFF"/>
            <w:vAlign w:val="bottom"/>
            <w:hideMark/>
          </w:tcPr>
          <w:p w14:paraId="3C99120B" w14:textId="21CC6B05"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San Martín, Loreto</w:t>
            </w:r>
          </w:p>
          <w:p w14:paraId="57561260" w14:textId="3A326C4B" w:rsidR="00671F0B" w:rsidRPr="00F4762F" w:rsidRDefault="00671F0B" w:rsidP="00EC1A14">
            <w:pPr>
              <w:spacing w:after="0"/>
              <w:jc w:val="center"/>
              <w:rPr>
                <w:rFonts w:asciiTheme="minorHAnsi" w:hAnsiTheme="minorHAnsi" w:cstheme="minorHAnsi"/>
                <w:sz w:val="20"/>
                <w:szCs w:val="20"/>
              </w:rPr>
            </w:pPr>
          </w:p>
        </w:tc>
      </w:tr>
      <w:tr w:rsidR="00671F0B" w:rsidRPr="00F4762F" w14:paraId="0EA36FC1" w14:textId="77777777" w:rsidTr="00EC1A14">
        <w:trPr>
          <w:trHeight w:val="20"/>
          <w:jc w:val="center"/>
        </w:trPr>
        <w:tc>
          <w:tcPr>
            <w:tcW w:w="1700" w:type="dxa"/>
            <w:vAlign w:val="bottom"/>
            <w:hideMark/>
          </w:tcPr>
          <w:p w14:paraId="0DAA6B70" w14:textId="3B714C0B" w:rsidR="00671F0B" w:rsidRPr="00F4762F" w:rsidRDefault="00671F0B" w:rsidP="00EC1A14">
            <w:pPr>
              <w:spacing w:after="0"/>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9. MACHIGUENGA</w:t>
            </w:r>
          </w:p>
        </w:tc>
        <w:tc>
          <w:tcPr>
            <w:tcW w:w="1984" w:type="dxa"/>
            <w:vAlign w:val="bottom"/>
            <w:hideMark/>
          </w:tcPr>
          <w:p w14:paraId="5DE853E5" w14:textId="047F10D3"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2</w:t>
            </w:r>
          </w:p>
        </w:tc>
        <w:tc>
          <w:tcPr>
            <w:tcW w:w="1690" w:type="dxa"/>
            <w:vAlign w:val="bottom"/>
            <w:hideMark/>
          </w:tcPr>
          <w:p w14:paraId="34E7587A" w14:textId="19B5256D"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183</w:t>
            </w:r>
          </w:p>
        </w:tc>
        <w:tc>
          <w:tcPr>
            <w:tcW w:w="3413" w:type="dxa"/>
            <w:shd w:val="clear" w:color="auto" w:fill="FFFFFF"/>
            <w:vAlign w:val="bottom"/>
            <w:hideMark/>
          </w:tcPr>
          <w:p w14:paraId="2A3A0375" w14:textId="556997F8"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Cusco</w:t>
            </w:r>
          </w:p>
        </w:tc>
      </w:tr>
      <w:tr w:rsidR="00671F0B" w:rsidRPr="00F4762F" w14:paraId="167E7774" w14:textId="77777777" w:rsidTr="00EC1A14">
        <w:trPr>
          <w:trHeight w:val="20"/>
          <w:jc w:val="center"/>
        </w:trPr>
        <w:tc>
          <w:tcPr>
            <w:tcW w:w="1700" w:type="dxa"/>
            <w:vAlign w:val="bottom"/>
            <w:hideMark/>
          </w:tcPr>
          <w:p w14:paraId="2F030732" w14:textId="4EF7E8F9" w:rsidR="00671F0B" w:rsidRPr="00F4762F" w:rsidRDefault="00671F0B" w:rsidP="00EC1A14">
            <w:pPr>
              <w:spacing w:after="0"/>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10. MURUI</w:t>
            </w:r>
          </w:p>
        </w:tc>
        <w:tc>
          <w:tcPr>
            <w:tcW w:w="1984" w:type="dxa"/>
            <w:vAlign w:val="bottom"/>
            <w:hideMark/>
          </w:tcPr>
          <w:p w14:paraId="2237D8F7" w14:textId="17B1772B"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5</w:t>
            </w:r>
          </w:p>
        </w:tc>
        <w:tc>
          <w:tcPr>
            <w:tcW w:w="1690" w:type="dxa"/>
            <w:vAlign w:val="bottom"/>
            <w:hideMark/>
          </w:tcPr>
          <w:p w14:paraId="538B405D" w14:textId="0E3576E1"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660</w:t>
            </w:r>
          </w:p>
        </w:tc>
        <w:tc>
          <w:tcPr>
            <w:tcW w:w="3413" w:type="dxa"/>
            <w:shd w:val="clear" w:color="auto" w:fill="FFFFFF"/>
            <w:vAlign w:val="bottom"/>
            <w:hideMark/>
          </w:tcPr>
          <w:p w14:paraId="20311850" w14:textId="341E4971"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Loreto</w:t>
            </w:r>
          </w:p>
        </w:tc>
      </w:tr>
      <w:tr w:rsidR="00671F0B" w:rsidRPr="00F4762F" w14:paraId="64721724" w14:textId="77777777" w:rsidTr="00EC1A14">
        <w:trPr>
          <w:trHeight w:val="20"/>
          <w:jc w:val="center"/>
        </w:trPr>
        <w:tc>
          <w:tcPr>
            <w:tcW w:w="1700" w:type="dxa"/>
            <w:vAlign w:val="bottom"/>
            <w:hideMark/>
          </w:tcPr>
          <w:p w14:paraId="0CB94E12" w14:textId="08F43445" w:rsidR="00671F0B" w:rsidRPr="00F4762F" w:rsidRDefault="00671F0B" w:rsidP="00EC1A14">
            <w:pPr>
              <w:spacing w:after="0"/>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11. OCAINA</w:t>
            </w:r>
          </w:p>
        </w:tc>
        <w:tc>
          <w:tcPr>
            <w:tcW w:w="1984" w:type="dxa"/>
            <w:vAlign w:val="bottom"/>
            <w:hideMark/>
          </w:tcPr>
          <w:p w14:paraId="3BF4D378" w14:textId="1B85E1BB"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2</w:t>
            </w:r>
          </w:p>
        </w:tc>
        <w:tc>
          <w:tcPr>
            <w:tcW w:w="1690" w:type="dxa"/>
            <w:vAlign w:val="bottom"/>
            <w:hideMark/>
          </w:tcPr>
          <w:p w14:paraId="3A616EA6" w14:textId="7A319248"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175</w:t>
            </w:r>
          </w:p>
        </w:tc>
        <w:tc>
          <w:tcPr>
            <w:tcW w:w="3413" w:type="dxa"/>
            <w:shd w:val="clear" w:color="auto" w:fill="FFFFFF"/>
            <w:vAlign w:val="bottom"/>
            <w:hideMark/>
          </w:tcPr>
          <w:p w14:paraId="46DE97CB" w14:textId="5AC5BBB5"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Loreto</w:t>
            </w:r>
          </w:p>
        </w:tc>
      </w:tr>
      <w:tr w:rsidR="00671F0B" w:rsidRPr="00F4762F" w14:paraId="44971967" w14:textId="77777777" w:rsidTr="00EC1A14">
        <w:trPr>
          <w:trHeight w:val="20"/>
          <w:jc w:val="center"/>
        </w:trPr>
        <w:tc>
          <w:tcPr>
            <w:tcW w:w="1700" w:type="dxa"/>
            <w:vAlign w:val="bottom"/>
            <w:hideMark/>
          </w:tcPr>
          <w:p w14:paraId="07EEBC76" w14:textId="6EBEE9CA" w:rsidR="00671F0B" w:rsidRPr="00F4762F" w:rsidRDefault="00671F0B" w:rsidP="00EC1A14">
            <w:pPr>
              <w:spacing w:after="0"/>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12. QUECHUA</w:t>
            </w:r>
          </w:p>
        </w:tc>
        <w:tc>
          <w:tcPr>
            <w:tcW w:w="1984" w:type="dxa"/>
            <w:vAlign w:val="bottom"/>
            <w:hideMark/>
          </w:tcPr>
          <w:p w14:paraId="6CC0C26C" w14:textId="2D1BDED3"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26</w:t>
            </w:r>
          </w:p>
        </w:tc>
        <w:tc>
          <w:tcPr>
            <w:tcW w:w="1690" w:type="dxa"/>
            <w:vAlign w:val="bottom"/>
            <w:hideMark/>
          </w:tcPr>
          <w:p w14:paraId="39EF94FB" w14:textId="2140029F"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695</w:t>
            </w:r>
          </w:p>
        </w:tc>
        <w:tc>
          <w:tcPr>
            <w:tcW w:w="3413" w:type="dxa"/>
            <w:shd w:val="clear" w:color="auto" w:fill="FFFFFF"/>
            <w:vAlign w:val="bottom"/>
            <w:hideMark/>
          </w:tcPr>
          <w:p w14:paraId="373342D1" w14:textId="2FB1498E"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Ayacucho, San Martín, Cusco, Apurímac, Moquegua</w:t>
            </w:r>
          </w:p>
        </w:tc>
      </w:tr>
      <w:tr w:rsidR="00671F0B" w:rsidRPr="00F4762F" w14:paraId="2254BC0C" w14:textId="77777777" w:rsidTr="00EC1A14">
        <w:trPr>
          <w:trHeight w:val="20"/>
          <w:jc w:val="center"/>
        </w:trPr>
        <w:tc>
          <w:tcPr>
            <w:tcW w:w="1700" w:type="dxa"/>
            <w:vAlign w:val="bottom"/>
            <w:hideMark/>
          </w:tcPr>
          <w:p w14:paraId="73B65736" w14:textId="3F5FA47A" w:rsidR="00671F0B" w:rsidRPr="00F4762F" w:rsidRDefault="00671F0B" w:rsidP="00EC1A14">
            <w:pPr>
              <w:spacing w:after="0"/>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13. SHAWI</w:t>
            </w:r>
          </w:p>
        </w:tc>
        <w:tc>
          <w:tcPr>
            <w:tcW w:w="1984" w:type="dxa"/>
            <w:vAlign w:val="bottom"/>
            <w:hideMark/>
          </w:tcPr>
          <w:p w14:paraId="353CA7CE" w14:textId="5335B8A2"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2</w:t>
            </w:r>
          </w:p>
        </w:tc>
        <w:tc>
          <w:tcPr>
            <w:tcW w:w="1690" w:type="dxa"/>
            <w:vAlign w:val="bottom"/>
            <w:hideMark/>
          </w:tcPr>
          <w:p w14:paraId="72FE66F8" w14:textId="4EF8F04C"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315</w:t>
            </w:r>
          </w:p>
        </w:tc>
        <w:tc>
          <w:tcPr>
            <w:tcW w:w="3413" w:type="dxa"/>
            <w:shd w:val="clear" w:color="auto" w:fill="FFFFFF"/>
            <w:vAlign w:val="bottom"/>
            <w:hideMark/>
          </w:tcPr>
          <w:p w14:paraId="24C12FD5" w14:textId="3F277E75"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Loreto</w:t>
            </w:r>
          </w:p>
        </w:tc>
      </w:tr>
      <w:tr w:rsidR="00671F0B" w:rsidRPr="00F4762F" w14:paraId="4C8EFC07" w14:textId="77777777" w:rsidTr="00EC1A14">
        <w:trPr>
          <w:trHeight w:val="20"/>
          <w:jc w:val="center"/>
        </w:trPr>
        <w:tc>
          <w:tcPr>
            <w:tcW w:w="1700" w:type="dxa"/>
            <w:vAlign w:val="bottom"/>
            <w:hideMark/>
          </w:tcPr>
          <w:p w14:paraId="27BEDEA5" w14:textId="692B2917" w:rsidR="00671F0B" w:rsidRPr="00F4762F" w:rsidRDefault="00671F0B" w:rsidP="00EC1A14">
            <w:pPr>
              <w:spacing w:after="0"/>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14. SHIPIBO-KONIBO</w:t>
            </w:r>
          </w:p>
        </w:tc>
        <w:tc>
          <w:tcPr>
            <w:tcW w:w="1984" w:type="dxa"/>
            <w:vAlign w:val="bottom"/>
            <w:hideMark/>
          </w:tcPr>
          <w:p w14:paraId="607021F4" w14:textId="37D44859"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3</w:t>
            </w:r>
          </w:p>
        </w:tc>
        <w:tc>
          <w:tcPr>
            <w:tcW w:w="1690" w:type="dxa"/>
            <w:vAlign w:val="bottom"/>
            <w:hideMark/>
          </w:tcPr>
          <w:p w14:paraId="48D36874" w14:textId="65E854DF"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14</w:t>
            </w:r>
          </w:p>
        </w:tc>
        <w:tc>
          <w:tcPr>
            <w:tcW w:w="3413" w:type="dxa"/>
            <w:shd w:val="clear" w:color="auto" w:fill="FFFFFF"/>
            <w:vAlign w:val="bottom"/>
            <w:hideMark/>
          </w:tcPr>
          <w:p w14:paraId="715B09AC" w14:textId="1D0CE759"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Ucayali</w:t>
            </w:r>
          </w:p>
        </w:tc>
      </w:tr>
      <w:tr w:rsidR="00671F0B" w:rsidRPr="00F4762F" w14:paraId="5DC4163C" w14:textId="77777777" w:rsidTr="00EC1A14">
        <w:trPr>
          <w:trHeight w:val="20"/>
          <w:jc w:val="center"/>
        </w:trPr>
        <w:tc>
          <w:tcPr>
            <w:tcW w:w="1700" w:type="dxa"/>
            <w:vAlign w:val="bottom"/>
            <w:hideMark/>
          </w:tcPr>
          <w:p w14:paraId="24676BCA" w14:textId="1314103C" w:rsidR="00671F0B" w:rsidRPr="00F4762F" w:rsidRDefault="00671F0B" w:rsidP="00EC1A14">
            <w:pPr>
              <w:spacing w:after="0"/>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15. TICUNA</w:t>
            </w:r>
          </w:p>
        </w:tc>
        <w:tc>
          <w:tcPr>
            <w:tcW w:w="1984" w:type="dxa"/>
            <w:vAlign w:val="bottom"/>
            <w:hideMark/>
          </w:tcPr>
          <w:p w14:paraId="2E9EF6A8" w14:textId="03BF8B8B"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6</w:t>
            </w:r>
          </w:p>
        </w:tc>
        <w:tc>
          <w:tcPr>
            <w:tcW w:w="1690" w:type="dxa"/>
            <w:vAlign w:val="bottom"/>
            <w:hideMark/>
          </w:tcPr>
          <w:p w14:paraId="23694F71" w14:textId="6658FA62"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981</w:t>
            </w:r>
          </w:p>
        </w:tc>
        <w:tc>
          <w:tcPr>
            <w:tcW w:w="3413" w:type="dxa"/>
            <w:shd w:val="clear" w:color="auto" w:fill="FFFFFF"/>
            <w:vAlign w:val="bottom"/>
            <w:hideMark/>
          </w:tcPr>
          <w:p w14:paraId="1A1975AC" w14:textId="7E8A65DA"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Loreto</w:t>
            </w:r>
          </w:p>
        </w:tc>
      </w:tr>
      <w:tr w:rsidR="00671F0B" w:rsidRPr="00F4762F" w14:paraId="12B314B2" w14:textId="77777777" w:rsidTr="00EC1A14">
        <w:trPr>
          <w:trHeight w:val="20"/>
          <w:jc w:val="center"/>
        </w:trPr>
        <w:tc>
          <w:tcPr>
            <w:tcW w:w="1700" w:type="dxa"/>
            <w:vAlign w:val="bottom"/>
            <w:hideMark/>
          </w:tcPr>
          <w:p w14:paraId="4695D1F7" w14:textId="1E725DC0" w:rsidR="00671F0B" w:rsidRPr="00F4762F" w:rsidRDefault="00671F0B" w:rsidP="00EC1A14">
            <w:pPr>
              <w:spacing w:after="0"/>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16. URARINA</w:t>
            </w:r>
          </w:p>
        </w:tc>
        <w:tc>
          <w:tcPr>
            <w:tcW w:w="1984" w:type="dxa"/>
            <w:vAlign w:val="bottom"/>
            <w:hideMark/>
          </w:tcPr>
          <w:p w14:paraId="7CA4C638" w14:textId="2483447A"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3</w:t>
            </w:r>
          </w:p>
        </w:tc>
        <w:tc>
          <w:tcPr>
            <w:tcW w:w="1690" w:type="dxa"/>
            <w:vAlign w:val="bottom"/>
            <w:hideMark/>
          </w:tcPr>
          <w:p w14:paraId="58555C36" w14:textId="5AE6B8DC"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216</w:t>
            </w:r>
          </w:p>
        </w:tc>
        <w:tc>
          <w:tcPr>
            <w:tcW w:w="3413" w:type="dxa"/>
            <w:shd w:val="clear" w:color="auto" w:fill="FFFFFF"/>
            <w:vAlign w:val="bottom"/>
            <w:hideMark/>
          </w:tcPr>
          <w:p w14:paraId="5DBF65D9" w14:textId="604EC722"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Loreto</w:t>
            </w:r>
          </w:p>
        </w:tc>
      </w:tr>
      <w:tr w:rsidR="00671F0B" w:rsidRPr="00F4762F" w14:paraId="724F4A1E" w14:textId="77777777" w:rsidTr="00EC1A14">
        <w:trPr>
          <w:trHeight w:val="20"/>
          <w:jc w:val="center"/>
        </w:trPr>
        <w:tc>
          <w:tcPr>
            <w:tcW w:w="1700" w:type="dxa"/>
            <w:vAlign w:val="bottom"/>
            <w:hideMark/>
          </w:tcPr>
          <w:p w14:paraId="7B2DA27D" w14:textId="493A3CD1" w:rsidR="00671F0B" w:rsidRPr="00F4762F" w:rsidRDefault="00671F0B" w:rsidP="00EC1A14">
            <w:pPr>
              <w:spacing w:after="0"/>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17. WACHIPERI-MACHIGUENGA</w:t>
            </w:r>
          </w:p>
        </w:tc>
        <w:tc>
          <w:tcPr>
            <w:tcW w:w="1984" w:type="dxa"/>
            <w:vAlign w:val="bottom"/>
            <w:hideMark/>
          </w:tcPr>
          <w:p w14:paraId="20BF8D99" w14:textId="5A3BF31E"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1</w:t>
            </w:r>
          </w:p>
        </w:tc>
        <w:tc>
          <w:tcPr>
            <w:tcW w:w="1690" w:type="dxa"/>
            <w:vAlign w:val="bottom"/>
            <w:hideMark/>
          </w:tcPr>
          <w:p w14:paraId="6FA7E78B" w14:textId="48EAB3E5"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113</w:t>
            </w:r>
          </w:p>
        </w:tc>
        <w:tc>
          <w:tcPr>
            <w:tcW w:w="3413" w:type="dxa"/>
            <w:shd w:val="clear" w:color="auto" w:fill="FFFFFF"/>
            <w:vAlign w:val="bottom"/>
            <w:hideMark/>
          </w:tcPr>
          <w:p w14:paraId="176AABD8" w14:textId="6F04248A"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Cusco</w:t>
            </w:r>
          </w:p>
        </w:tc>
      </w:tr>
      <w:tr w:rsidR="00671F0B" w:rsidRPr="00F4762F" w14:paraId="1BEA6E17" w14:textId="77777777" w:rsidTr="00EC1A14">
        <w:trPr>
          <w:trHeight w:val="20"/>
          <w:jc w:val="center"/>
        </w:trPr>
        <w:tc>
          <w:tcPr>
            <w:tcW w:w="1700" w:type="dxa"/>
            <w:vAlign w:val="bottom"/>
            <w:hideMark/>
          </w:tcPr>
          <w:p w14:paraId="66DB5A21" w14:textId="0CFAC5DC" w:rsidR="00671F0B" w:rsidRPr="00F4762F" w:rsidRDefault="00671F0B" w:rsidP="00EC1A14">
            <w:pPr>
              <w:spacing w:after="0"/>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18. YAGUA</w:t>
            </w:r>
          </w:p>
        </w:tc>
        <w:tc>
          <w:tcPr>
            <w:tcW w:w="1984" w:type="dxa"/>
            <w:vAlign w:val="bottom"/>
            <w:hideMark/>
          </w:tcPr>
          <w:p w14:paraId="081DA04C" w14:textId="0B8548FD"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2</w:t>
            </w:r>
          </w:p>
        </w:tc>
        <w:tc>
          <w:tcPr>
            <w:tcW w:w="1690" w:type="dxa"/>
            <w:vAlign w:val="bottom"/>
            <w:hideMark/>
          </w:tcPr>
          <w:p w14:paraId="739B4432" w14:textId="134DD101"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192</w:t>
            </w:r>
          </w:p>
        </w:tc>
        <w:tc>
          <w:tcPr>
            <w:tcW w:w="3413" w:type="dxa"/>
            <w:shd w:val="clear" w:color="auto" w:fill="FFFFFF"/>
            <w:vAlign w:val="bottom"/>
            <w:hideMark/>
          </w:tcPr>
          <w:p w14:paraId="26942209" w14:textId="2B57C498"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Loreto</w:t>
            </w:r>
          </w:p>
        </w:tc>
      </w:tr>
      <w:tr w:rsidR="00671F0B" w:rsidRPr="00F4762F" w14:paraId="64C8F4A8" w14:textId="77777777" w:rsidTr="00EC1A14">
        <w:trPr>
          <w:trHeight w:val="20"/>
          <w:jc w:val="center"/>
        </w:trPr>
        <w:tc>
          <w:tcPr>
            <w:tcW w:w="1700" w:type="dxa"/>
            <w:vAlign w:val="bottom"/>
            <w:hideMark/>
          </w:tcPr>
          <w:p w14:paraId="0B8E3263" w14:textId="611DBBA8" w:rsidR="00671F0B" w:rsidRPr="00F4762F" w:rsidRDefault="00671F0B" w:rsidP="00EC1A14">
            <w:pPr>
              <w:spacing w:after="0"/>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19. YANESHA</w:t>
            </w:r>
          </w:p>
        </w:tc>
        <w:tc>
          <w:tcPr>
            <w:tcW w:w="1984" w:type="dxa"/>
            <w:vAlign w:val="bottom"/>
            <w:hideMark/>
          </w:tcPr>
          <w:p w14:paraId="692FC51F" w14:textId="4CB4FDF6"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5</w:t>
            </w:r>
          </w:p>
        </w:tc>
        <w:tc>
          <w:tcPr>
            <w:tcW w:w="1690" w:type="dxa"/>
            <w:vAlign w:val="bottom"/>
            <w:hideMark/>
          </w:tcPr>
          <w:p w14:paraId="68AA2933" w14:textId="567FAFB7"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741</w:t>
            </w:r>
          </w:p>
        </w:tc>
        <w:tc>
          <w:tcPr>
            <w:tcW w:w="3413" w:type="dxa"/>
            <w:shd w:val="clear" w:color="auto" w:fill="FFFFFF"/>
            <w:vAlign w:val="bottom"/>
            <w:hideMark/>
          </w:tcPr>
          <w:p w14:paraId="62FB7BCB" w14:textId="7B84E827"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color w:val="000000"/>
                <w:sz w:val="20"/>
                <w:szCs w:val="20"/>
              </w:rPr>
              <w:t>Pasco</w:t>
            </w:r>
          </w:p>
        </w:tc>
      </w:tr>
      <w:tr w:rsidR="00671F0B" w:rsidRPr="00F4762F" w14:paraId="5B5ECEC7" w14:textId="77777777" w:rsidTr="00EC1A14">
        <w:trPr>
          <w:trHeight w:val="20"/>
          <w:jc w:val="center"/>
        </w:trPr>
        <w:tc>
          <w:tcPr>
            <w:tcW w:w="1700" w:type="dxa"/>
            <w:shd w:val="clear" w:color="auto" w:fill="E2EFD9" w:themeFill="accent6" w:themeFillTint="33"/>
            <w:vAlign w:val="bottom"/>
            <w:hideMark/>
          </w:tcPr>
          <w:p w14:paraId="0C5ED00A" w14:textId="34CB16DB"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b/>
                <w:bCs/>
                <w:color w:val="000000"/>
                <w:sz w:val="20"/>
                <w:szCs w:val="20"/>
              </w:rPr>
              <w:t>TOTALES</w:t>
            </w:r>
          </w:p>
        </w:tc>
        <w:tc>
          <w:tcPr>
            <w:tcW w:w="1984" w:type="dxa"/>
            <w:shd w:val="clear" w:color="auto" w:fill="E2EFD9" w:themeFill="accent6" w:themeFillTint="33"/>
            <w:vAlign w:val="bottom"/>
            <w:hideMark/>
          </w:tcPr>
          <w:p w14:paraId="2C5FBE8A" w14:textId="6E389E9B"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b/>
                <w:bCs/>
                <w:color w:val="000000"/>
                <w:sz w:val="20"/>
                <w:szCs w:val="20"/>
              </w:rPr>
              <w:t>99</w:t>
            </w:r>
          </w:p>
        </w:tc>
        <w:tc>
          <w:tcPr>
            <w:tcW w:w="1690" w:type="dxa"/>
            <w:shd w:val="clear" w:color="auto" w:fill="E2EFD9" w:themeFill="accent6" w:themeFillTint="33"/>
            <w:vAlign w:val="bottom"/>
            <w:hideMark/>
          </w:tcPr>
          <w:p w14:paraId="701D82BB" w14:textId="0D29925A"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b/>
                <w:bCs/>
                <w:color w:val="000000"/>
                <w:sz w:val="20"/>
                <w:szCs w:val="20"/>
              </w:rPr>
              <w:t>7390</w:t>
            </w:r>
          </w:p>
        </w:tc>
        <w:tc>
          <w:tcPr>
            <w:tcW w:w="3413" w:type="dxa"/>
            <w:shd w:val="clear" w:color="auto" w:fill="E2EFD9" w:themeFill="accent6" w:themeFillTint="33"/>
            <w:vAlign w:val="bottom"/>
            <w:hideMark/>
          </w:tcPr>
          <w:p w14:paraId="372D2E87" w14:textId="0EE04BDC" w:rsidR="00671F0B" w:rsidRPr="00F4762F" w:rsidRDefault="00671F0B" w:rsidP="00EC1A14">
            <w:pPr>
              <w:spacing w:after="0"/>
              <w:jc w:val="center"/>
              <w:rPr>
                <w:rFonts w:asciiTheme="minorHAnsi" w:hAnsiTheme="minorHAnsi" w:cstheme="minorHAnsi"/>
                <w:sz w:val="20"/>
                <w:szCs w:val="20"/>
              </w:rPr>
            </w:pPr>
            <w:r w:rsidRPr="00F4762F">
              <w:rPr>
                <w:rStyle w:val="contentpasted0"/>
                <w:rFonts w:asciiTheme="minorHAnsi" w:hAnsiTheme="minorHAnsi" w:cstheme="minorHAnsi"/>
                <w:b/>
                <w:bCs/>
                <w:color w:val="000000"/>
                <w:sz w:val="20"/>
                <w:szCs w:val="20"/>
              </w:rPr>
              <w:t>12</w:t>
            </w:r>
          </w:p>
        </w:tc>
      </w:tr>
    </w:tbl>
    <w:p w14:paraId="1BD77E1E" w14:textId="0408F1D1" w:rsidR="00C35BD9" w:rsidRDefault="00671F0B" w:rsidP="00F4762F">
      <w:pPr>
        <w:rPr>
          <w:sz w:val="18"/>
          <w:szCs w:val="18"/>
        </w:rPr>
      </w:pPr>
      <w:r w:rsidRPr="00F4762F">
        <w:rPr>
          <w:sz w:val="18"/>
          <w:szCs w:val="18"/>
          <w:highlight w:val="white"/>
        </w:rPr>
        <w:t xml:space="preserve">Fuente: INDECOPI - Dirección de Invenciones y Nuevas Tecnologías </w:t>
      </w:r>
    </w:p>
    <w:p w14:paraId="66318716" w14:textId="0AC0BF59" w:rsidR="008F4A76" w:rsidRPr="008F4A76" w:rsidRDefault="008F4A76" w:rsidP="008F4A76">
      <w:pPr>
        <w:jc w:val="both"/>
      </w:pPr>
      <w:r>
        <w:t>Es por ello que, en el marco del Patrimonio Inmaterial la Convención de UNESCO define a la protección como adopción de medidas encaminadas a la preservación, salvaguardia y enriquecimiento de la diversidad de las expresiones culturales, y proteger, es adoptar tales medidas.</w:t>
      </w:r>
    </w:p>
    <w:p w14:paraId="00000A71" w14:textId="228ACC96" w:rsidR="009D0D6F" w:rsidRPr="006E35F3" w:rsidRDefault="0094762E">
      <w:pPr>
        <w:pStyle w:val="Ttulo5"/>
        <w:spacing w:before="200" w:after="200"/>
        <w:jc w:val="both"/>
        <w:rPr>
          <w:color w:val="44546A" w:themeColor="text2"/>
        </w:rPr>
      </w:pPr>
      <w:bookmarkStart w:id="345" w:name="_Toc137231208"/>
      <w:bookmarkStart w:id="346" w:name="_Toc143624275"/>
      <w:commentRangeStart w:id="347"/>
      <w:r w:rsidRPr="006E35F3">
        <w:rPr>
          <w:color w:val="44546A" w:themeColor="text2"/>
        </w:rPr>
        <w:t>2.</w:t>
      </w:r>
      <w:r w:rsidR="006F1930">
        <w:rPr>
          <w:color w:val="44546A" w:themeColor="text2"/>
        </w:rPr>
        <w:t>5</w:t>
      </w:r>
      <w:r w:rsidRPr="006E35F3">
        <w:rPr>
          <w:color w:val="44546A" w:themeColor="text2"/>
        </w:rPr>
        <w:t xml:space="preserve">.2.3.3. </w:t>
      </w:r>
      <w:bookmarkEnd w:id="345"/>
      <w:r w:rsidR="004746D7" w:rsidRPr="000C36B7">
        <w:rPr>
          <w:caps w:val="0"/>
          <w:color w:val="44546A" w:themeColor="text2"/>
        </w:rPr>
        <w:t>Escasa recuperación de los conocimientos tradicionales</w:t>
      </w:r>
      <w:r w:rsidR="00531BC5">
        <w:rPr>
          <w:color w:val="44546A" w:themeColor="text2"/>
        </w:rPr>
        <w:t xml:space="preserve">, </w:t>
      </w:r>
      <w:r w:rsidR="004746D7" w:rsidRPr="00531BC5">
        <w:rPr>
          <w:caps w:val="0"/>
          <w:color w:val="44546A" w:themeColor="text2"/>
        </w:rPr>
        <w:t xml:space="preserve">ciencia y tecnología ancestral </w:t>
      </w:r>
      <w:r w:rsidR="004746D7" w:rsidRPr="000C36B7">
        <w:rPr>
          <w:caps w:val="0"/>
          <w:color w:val="44546A" w:themeColor="text2"/>
        </w:rPr>
        <w:t>de los pueblos indígenas u originarios</w:t>
      </w:r>
      <w:bookmarkEnd w:id="346"/>
      <w:commentRangeEnd w:id="347"/>
      <w:r w:rsidR="00A9062E">
        <w:rPr>
          <w:rStyle w:val="Refdecomentario"/>
          <w:rFonts w:ascii="Calibri" w:eastAsiaTheme="minorHAnsi" w:hAnsi="Calibri" w:cs="Calibri"/>
          <w:caps w:val="0"/>
          <w:color w:val="auto"/>
        </w:rPr>
        <w:commentReference w:id="347"/>
      </w:r>
    </w:p>
    <w:p w14:paraId="324E2C34" w14:textId="77777777" w:rsidR="008F4A76" w:rsidRDefault="008F4A76" w:rsidP="008F4A76">
      <w:pPr>
        <w:jc w:val="both"/>
      </w:pPr>
      <w:bookmarkStart w:id="348" w:name="_Toc137231209"/>
      <w:r>
        <w:t xml:space="preserve">La información presentada en esta causa indirecta responde a la escasa recuperación de los conocimientos tradicionales y ancestrales de los pueblos indígenas u originarios, lo cual es una preocupación que requiere la revitalización de conocimientos que ya no se practican o están en peligro de desaparecer debido a la falta de portadores y portadoras de los mismos. </w:t>
      </w:r>
    </w:p>
    <w:p w14:paraId="7C0291BE" w14:textId="77777777" w:rsidR="008F4A76" w:rsidRDefault="008F4A76" w:rsidP="008F4A76">
      <w:pPr>
        <w:spacing w:line="276" w:lineRule="auto"/>
        <w:jc w:val="both"/>
      </w:pPr>
      <w:r>
        <w:t xml:space="preserve">En ese sentido, se destaca que la recuperación de conocimientos tradicionales se dan gracias a iniciativas de revitalización tal como sucedió con el Pueblo </w:t>
      </w:r>
      <w:proofErr w:type="spellStart"/>
      <w:r>
        <w:t>Shiwilu</w:t>
      </w:r>
      <w:proofErr w:type="spellEnd"/>
      <w:r>
        <w:t xml:space="preserve"> tras la declaración de su lengua como Patrimonio Cultural Inmaterial (la primera en ser declarada como tal) y con los pueblos </w:t>
      </w:r>
      <w:proofErr w:type="spellStart"/>
      <w:r>
        <w:t>Ocaina</w:t>
      </w:r>
      <w:proofErr w:type="spellEnd"/>
      <w:r>
        <w:t xml:space="preserve">, </w:t>
      </w:r>
      <w:proofErr w:type="spellStart"/>
      <w:r>
        <w:t>Capanahua</w:t>
      </w:r>
      <w:proofErr w:type="spellEnd"/>
      <w:r>
        <w:t xml:space="preserve">, </w:t>
      </w:r>
      <w:proofErr w:type="spellStart"/>
      <w:r>
        <w:t>Kukama</w:t>
      </w:r>
      <w:proofErr w:type="spellEnd"/>
      <w:r>
        <w:t xml:space="preserve"> – </w:t>
      </w:r>
      <w:proofErr w:type="spellStart"/>
      <w:r>
        <w:t>Kukamiria</w:t>
      </w:r>
      <w:proofErr w:type="spellEnd"/>
      <w:r>
        <w:t xml:space="preserve"> y </w:t>
      </w:r>
      <w:proofErr w:type="spellStart"/>
      <w:r>
        <w:t>Jaqaru</w:t>
      </w:r>
      <w:proofErr w:type="spellEnd"/>
      <w:r>
        <w:t xml:space="preserve"> con relación a su lengua también. Sin embargo, es necesario reconocer que la Convención para la Salvaguardia del Patrimonio Cultural Inmaterial (2003) define como salvaguardia a: </w:t>
      </w:r>
    </w:p>
    <w:p w14:paraId="099E1179" w14:textId="77777777" w:rsidR="008F4A76" w:rsidRDefault="008F4A76" w:rsidP="008F4A76">
      <w:pPr>
        <w:spacing w:line="276" w:lineRule="auto"/>
        <w:jc w:val="both"/>
      </w:pPr>
      <w:r>
        <w:rPr>
          <w:i/>
        </w:rPr>
        <w:t xml:space="preserve">(…) las medidas encaminadas a garantizar la viabilidad del patrimonio cultural inmaterial, comprendidas la identificación, documentación, investigación, preservación, protección, promoción, valorización, transmisión -básicamente a través de la enseñanza formal y no formal- y </w:t>
      </w:r>
      <w:r>
        <w:rPr>
          <w:b/>
          <w:i/>
          <w:u w:val="single"/>
        </w:rPr>
        <w:t>revitalización</w:t>
      </w:r>
      <w:r>
        <w:rPr>
          <w:i/>
        </w:rPr>
        <w:t xml:space="preserve"> de este patrimonio en sus distintos aspectos. </w:t>
      </w:r>
      <w:r>
        <w:t>[subrayado propio]</w:t>
      </w:r>
    </w:p>
    <w:p w14:paraId="101114B8" w14:textId="77777777" w:rsidR="008F4A76" w:rsidRDefault="008F4A76" w:rsidP="008F4A76">
      <w:pPr>
        <w:spacing w:line="276" w:lineRule="auto"/>
        <w:jc w:val="both"/>
        <w:rPr>
          <w:color w:val="26292E"/>
          <w:highlight w:val="white"/>
        </w:rPr>
      </w:pPr>
      <w:r>
        <w:t xml:space="preserve">Por otro lado, la definición de salvaguardia que se consigna en la </w:t>
      </w:r>
      <w:r>
        <w:rPr>
          <w:highlight w:val="white"/>
        </w:rPr>
        <w:t>Propuesta de Estrategia Nacional de Conocimientos Tradicionales elaborada por la Comisión Multisectorial para la Salvaguardia y Revalorización de los Conocimientos, Saberes y Prácticas Tradicionales y Ancestrales de los Pueblos indígenas u originarios indica que se trata del conjunto de medidas que se llevan a cabo para garantizar la transmisión generacional de dichos conocimientos, asegurando su continuidad, vigencia y pertinencia. Esta salvaguardia implica la identificación, documentación, investigación, preservación, protección, promoción, valorización, enseñanza y revitalización de los conocimientos tradicionales. Para lograrlo, se emplean diversos instrumentos y mecanismos de protección, preservación y revitalización, como registros, declaratorias, investigaciones, contratos y lineamientos para el consentimiento informado previo.</w:t>
      </w:r>
    </w:p>
    <w:p w14:paraId="7A548E70" w14:textId="77777777" w:rsidR="008F4A76" w:rsidRDefault="008F4A76" w:rsidP="008F4A76">
      <w:pPr>
        <w:jc w:val="both"/>
      </w:pPr>
      <w:r>
        <w:t xml:space="preserve">En ese sentido, las salvaguardias implican medidas de revitalización centradas en expresiones específicas del patrimonio inmaterial siempre que sean necesarias y las declaratorias de Patrimonio Cultural Inmaterial son uno de los múltiples caminos para lograrlo. </w:t>
      </w:r>
      <w:bookmarkStart w:id="349" w:name="_heading=h.9xt5y9z4c036" w:colFirst="0" w:colLast="0"/>
      <w:bookmarkEnd w:id="349"/>
    </w:p>
    <w:p w14:paraId="00000A78" w14:textId="2AEE601A" w:rsidR="009D0D6F" w:rsidRDefault="0094762E" w:rsidP="00F4762F">
      <w:pPr>
        <w:pStyle w:val="Ttulo5"/>
        <w:spacing w:after="240"/>
        <w:jc w:val="both"/>
        <w:rPr>
          <w:color w:val="44546A" w:themeColor="text2"/>
        </w:rPr>
      </w:pPr>
      <w:bookmarkStart w:id="350" w:name="_Toc143624276"/>
      <w:r w:rsidRPr="006E35F3">
        <w:rPr>
          <w:color w:val="44546A" w:themeColor="text2"/>
        </w:rPr>
        <w:t>2.</w:t>
      </w:r>
      <w:r w:rsidR="006F1930">
        <w:rPr>
          <w:color w:val="44546A" w:themeColor="text2"/>
        </w:rPr>
        <w:t>5</w:t>
      </w:r>
      <w:r w:rsidRPr="006E35F3">
        <w:rPr>
          <w:color w:val="44546A" w:themeColor="text2"/>
        </w:rPr>
        <w:t xml:space="preserve">.2.3.4. </w:t>
      </w:r>
      <w:ins w:id="351" w:author="Carmen del Rosario Bahamonde Quinteros" w:date="2023-09-04T21:44:00Z">
        <w:r w:rsidR="00885A8B">
          <w:rPr>
            <w:color w:val="44546A" w:themeColor="text2"/>
          </w:rPr>
          <w:t xml:space="preserve">Limitados? </w:t>
        </w:r>
      </w:ins>
      <w:del w:id="352" w:author="Carmen del Rosario Bahamonde Quinteros" w:date="2023-09-04T21:44:00Z">
        <w:r w:rsidR="004746D7" w:rsidRPr="006E35F3" w:rsidDel="00885A8B">
          <w:rPr>
            <w:caps w:val="0"/>
            <w:color w:val="44546A" w:themeColor="text2"/>
          </w:rPr>
          <w:delText>E</w:delText>
        </w:r>
      </w:del>
      <w:ins w:id="353" w:author="Carmen del Rosario Bahamonde Quinteros" w:date="2023-09-04T21:44:00Z">
        <w:r w:rsidR="00885A8B">
          <w:rPr>
            <w:caps w:val="0"/>
            <w:color w:val="44546A" w:themeColor="text2"/>
          </w:rPr>
          <w:t>e</w:t>
        </w:r>
      </w:ins>
      <w:ins w:id="354" w:author="Carmen del Rosario Bahamonde Quinteros" w:date="2023-09-12T15:20:00Z">
        <w:r w:rsidR="004746D7" w:rsidRPr="006E35F3">
          <w:rPr>
            <w:caps w:val="0"/>
            <w:color w:val="44546A" w:themeColor="text2"/>
          </w:rPr>
          <w:t>sfuerzos</w:t>
        </w:r>
      </w:ins>
      <w:del w:id="355" w:author="Carmen del Rosario Bahamonde Quinteros" w:date="2023-09-12T15:20:00Z">
        <w:r w:rsidR="004746D7" w:rsidRPr="006E35F3">
          <w:rPr>
            <w:caps w:val="0"/>
            <w:color w:val="44546A" w:themeColor="text2"/>
          </w:rPr>
          <w:delText>Esfuerzos</w:delText>
        </w:r>
      </w:del>
      <w:r w:rsidR="004746D7" w:rsidRPr="006E35F3">
        <w:rPr>
          <w:caps w:val="0"/>
          <w:color w:val="44546A" w:themeColor="text2"/>
        </w:rPr>
        <w:t xml:space="preserve"> realizados desde el estado en relación con la </w:t>
      </w:r>
      <w:bookmarkEnd w:id="348"/>
      <w:r w:rsidR="004746D7" w:rsidRPr="00D73076">
        <w:rPr>
          <w:caps w:val="0"/>
          <w:color w:val="44546A" w:themeColor="text2"/>
        </w:rPr>
        <w:t>pérdida continua de los conocimientos tradicionales, ciencia y tecnología ancestral de los pueblos indígenas</w:t>
      </w:r>
      <w:bookmarkEnd w:id="350"/>
      <w:r w:rsidR="00D73076">
        <w:rPr>
          <w:color w:val="44546A" w:themeColor="text2"/>
        </w:rPr>
        <w:t xml:space="preserve"> </w:t>
      </w:r>
    </w:p>
    <w:p w14:paraId="7A5013CB" w14:textId="77777777" w:rsidR="008F4A76" w:rsidRDefault="008F4A76" w:rsidP="008F4A76">
      <w:pPr>
        <w:spacing w:line="276" w:lineRule="auto"/>
        <w:jc w:val="both"/>
      </w:pPr>
      <w:bookmarkStart w:id="356" w:name="_heading=h.2dlolyb" w:colFirst="0" w:colLast="0"/>
      <w:bookmarkEnd w:id="356"/>
      <w:r>
        <w:t xml:space="preserve">Las estrategias del Estado peruano a salvaguardar y proteger han dimensionado la emergencia en acciones orientadas para atender dicha situación. En el año 2016 se crea, mediante Decreto Supremo </w:t>
      </w:r>
      <w:proofErr w:type="spellStart"/>
      <w:r>
        <w:t>N°</w:t>
      </w:r>
      <w:proofErr w:type="spellEnd"/>
      <w:r>
        <w:t xml:space="preserve"> 006-2016-MC, la Comisión Multisectorial de naturaleza permanente, para la Salvaguardia y Revalorización de los Conocimientos, Saberes y Prácticas Tradicionales y Ancestrales de los Pueblos indígenas u originarios con el fin de articular intervenciones en materia de conocimientos tradicionales. Esta comisión articuló la propuesta de Estrategia de Conocimientos Tradicionales de los Pueblos Indígenas en el Perú, la cual presenta dos objetivos que, mediante acciones estratégicas al año 2021, orienta a la promoción y revalorización de los conocimientos tradicionales. A la fecha esta Comisión Multisectorial realizó una reunión y se avanzó un borrador Propuesta de Estrategia Nacional para la Salvaguardia y Revalorización de los Conocimientos, Prácticas y Saberes Tradicionales y Ancestrales de Pueblos indígenas u originarios en el Perú (DPI-</w:t>
      </w:r>
      <w:proofErr w:type="spellStart"/>
      <w:r>
        <w:t>Mincul</w:t>
      </w:r>
      <w:proofErr w:type="spellEnd"/>
      <w:r>
        <w:t>, 2023).</w:t>
      </w:r>
    </w:p>
    <w:p w14:paraId="6D145379" w14:textId="77777777" w:rsidR="008F4A76" w:rsidRDefault="008F4A76" w:rsidP="008F4A76">
      <w:pPr>
        <w:spacing w:line="276" w:lineRule="auto"/>
        <w:jc w:val="both"/>
      </w:pPr>
      <w:r>
        <w:t>Al margen de la provisión de servicios que revaloren las diversas culturas, el Ministerio de Cultura promueve un conjunto de acciones para contribuir a que el Estado asegure la prestación de servicios con pertinencia cultural, acercándolos a la población culturalmente diversa, fomentando el acceso y permanencia con la finalidad de incidir en la mejora de las condiciones de vida de los pueblos indígenas y población afroperuana, y en la reducción de las brechas sociales en el país. Esa manifestación de respeto por las diversas culturas permite fortalecer la identidad cultural de los pueblos indígenas u originarios, la cual está inherentemente ligada a su cosmovisión y sus conocimientos tradicionales.</w:t>
      </w:r>
    </w:p>
    <w:p w14:paraId="3FD33C1F" w14:textId="77777777" w:rsidR="008F4A76" w:rsidRDefault="008F4A76" w:rsidP="008F4A76">
      <w:pPr>
        <w:spacing w:line="276" w:lineRule="auto"/>
        <w:jc w:val="both"/>
      </w:pPr>
      <w:r>
        <w:t>Estos mecanismos y acciones orientados a promover prácticas interculturales, de reconocimiento de la diversidad cultural y no discriminación obedecen a la ciudadanía intercultural que se fomenta desde el Estado a través del concurso de Buenas Prácticas Interculturales de Gestión Pública.</w:t>
      </w:r>
    </w:p>
    <w:p w14:paraId="25B65225" w14:textId="77777777" w:rsidR="008F4A76" w:rsidRDefault="008F4A76" w:rsidP="008F4A76">
      <w:pPr>
        <w:spacing w:line="276" w:lineRule="auto"/>
        <w:jc w:val="both"/>
      </w:pPr>
      <w:r>
        <w:t>La necesidad de contar con registro de datos e información acerca de la situación de los pueblos indígenas apostó por crear, mediante la Ley de Consulta Previa</w:t>
      </w:r>
      <w:r>
        <w:rPr>
          <w:vertAlign w:val="superscript"/>
        </w:rPr>
        <w:footnoteReference w:id="46"/>
      </w:r>
      <w:r>
        <w:t>, la BDPI para generar información en materia de pueblos indígenas u originarios que sirvan de base para la construcción de políticas públicas y otros documentos en materia de pueblos indígenas. La BDPI maneja información socio demográfica, cualitativa y geográfica de los pueblos indígenas u originarios, como lo es la lista de pueblos indígenas u originarios y sus localidades; la lista de lenguas indígenas; información acerca de las organizaciones representativas; e información sobre los pueblos indígenas en situación de aislamiento y contacto inicial.</w:t>
      </w:r>
    </w:p>
    <w:p w14:paraId="5E7A29F6" w14:textId="77777777" w:rsidR="008F4A76" w:rsidRDefault="008F4A76" w:rsidP="008F4A76">
      <w:pPr>
        <w:spacing w:line="276" w:lineRule="auto"/>
        <w:jc w:val="both"/>
      </w:pPr>
      <w:r>
        <w:t>En cuanto a materia normativa, la creación de la Ley que regula el uso, preservación, desarrollo, recuperación, fomento y difusión de las lenguas originarias del Perú</w:t>
      </w:r>
      <w:r>
        <w:rPr>
          <w:vertAlign w:val="superscript"/>
        </w:rPr>
        <w:footnoteReference w:id="47"/>
      </w:r>
      <w:r>
        <w:t xml:space="preserve">, recalca las lenguas originarias como una expresión de identidad colectiva. Siguiendo esta línea, se resalta la creación de la Política Nacional de Lenguas Originarias, Tradición oral e Interculturalidad, que surge a partir de lo estipulado en la Ley </w:t>
      </w:r>
      <w:proofErr w:type="spellStart"/>
      <w:r>
        <w:t>N°</w:t>
      </w:r>
      <w:proofErr w:type="spellEnd"/>
      <w:r>
        <w:t xml:space="preserve"> 29735 con objetivo de proteger los derechos lingüísticos.</w:t>
      </w:r>
    </w:p>
    <w:p w14:paraId="0FA89803" w14:textId="77777777" w:rsidR="008F4A76" w:rsidRDefault="008F4A76" w:rsidP="008F4A76">
      <w:pPr>
        <w:spacing w:line="276" w:lineRule="auto"/>
        <w:jc w:val="both"/>
      </w:pPr>
      <w:r>
        <w:t xml:space="preserve">Desde la Dirección de Patrimonio Inmaterial se elaboró la </w:t>
      </w:r>
      <w:r w:rsidRPr="004758A5">
        <w:t xml:space="preserve">“Estrategia de Salvaguardia de la Artesanía y Arte Tradicional </w:t>
      </w:r>
      <w:proofErr w:type="spellStart"/>
      <w:r w:rsidRPr="004758A5">
        <w:t>Ruraq</w:t>
      </w:r>
      <w:proofErr w:type="spellEnd"/>
      <w:r w:rsidRPr="004758A5">
        <w:t xml:space="preserve"> </w:t>
      </w:r>
      <w:proofErr w:type="spellStart"/>
      <w:r w:rsidRPr="004758A5">
        <w:t>Maki</w:t>
      </w:r>
      <w:proofErr w:type="spellEnd"/>
      <w:r w:rsidRPr="004758A5">
        <w:t xml:space="preserve"> Nuestra Herencia Hecha a Mano"</w:t>
      </w:r>
      <w:r>
        <w:t xml:space="preserve"> que tiene como objeto </w:t>
      </w:r>
      <w:r w:rsidRPr="004758A5">
        <w:t>la salvaguardia del Patrimonio Cultural Inmaterial en el ámbito del arte y artesanía tradicional, con la participación activa y descentralizada de colectivos artesanales, incluyendo a los pueblos indígenas u originarios y pueblo afroperuano, fortaleciendo sus capacidades de gestión, práctica y transmisión, y promocionando la diversidad cultural a la ciudadanía en general.</w:t>
      </w:r>
    </w:p>
    <w:p w14:paraId="51DC762B" w14:textId="77777777" w:rsidR="008F4A76" w:rsidRDefault="008F4A76" w:rsidP="008F4A76">
      <w:pPr>
        <w:spacing w:line="276" w:lineRule="auto"/>
        <w:jc w:val="both"/>
      </w:pPr>
      <w:r>
        <w:t>Anteriores esfuerzos del Estado peruano abrieron paso para fomentar la protección y revalorización de la identidad cultural, como lo fue la Estrategia de Acción social con sostenibilidad (EASS), que orientó uno de sus resultados a sujetos colectivos que abarcó los conocimientos tradicionales y las lenguas originarias. Estos resultados buscaron revalorizar los conocimientos a través de su aprovechamiento y comercialización. El objetivo planteaba incidir en las intervenciones productivas de agro biodiversidad. Además, estas intervenciones formaron parte de productos en determinados Programas Presupuestales.</w:t>
      </w:r>
    </w:p>
    <w:p w14:paraId="11AE299D" w14:textId="77777777" w:rsidR="008F4A76" w:rsidRDefault="008F4A76" w:rsidP="008F4A76">
      <w:pPr>
        <w:spacing w:line="276" w:lineRule="auto"/>
        <w:jc w:val="both"/>
      </w:pPr>
      <w:r>
        <w:t>Por otro lado, uno de los ejemplos más resaltantes de revalorización de conocimientos tradicionales desde el sector público se ha dado a través del programa de registro gratuito de marcas colectivas, otorgadas por la Dirección de Signos Distintivos del INDECOPI. Las marcas colectivas han logrado beneficiar a muchos productores que forman parte de comunidades campesinas y nativas y pueblos indígenas u originarios. A continuación, una lista con algunos casos de éxito en territorio peruano (Ministerio de Cultura, 2020).</w:t>
      </w:r>
    </w:p>
    <w:p w14:paraId="00000A81" w14:textId="712EF6E4" w:rsidR="009D0D6F" w:rsidRPr="00F4762F" w:rsidRDefault="00F4762F" w:rsidP="00F4762F">
      <w:pPr>
        <w:pStyle w:val="Descripcin"/>
        <w:rPr>
          <w:b w:val="0"/>
          <w:i/>
        </w:rPr>
      </w:pPr>
      <w:bookmarkStart w:id="357" w:name="_Toc143624344"/>
      <w:r w:rsidRPr="00F4762F">
        <w:t xml:space="preserve">Tabla </w:t>
      </w:r>
      <w:r w:rsidR="00000000">
        <w:fldChar w:fldCharType="begin"/>
      </w:r>
      <w:r w:rsidR="00000000">
        <w:instrText xml:space="preserve"> SEQ Tabla \* ARABIC </w:instrText>
      </w:r>
      <w:r w:rsidR="00000000">
        <w:fldChar w:fldCharType="separate"/>
      </w:r>
      <w:r w:rsidR="00740F56">
        <w:rPr>
          <w:noProof/>
        </w:rPr>
        <w:t>20</w:t>
      </w:r>
      <w:r w:rsidR="00000000">
        <w:rPr>
          <w:noProof/>
        </w:rPr>
        <w:fldChar w:fldCharType="end"/>
      </w:r>
      <w:r w:rsidRPr="00F4762F">
        <w:t>. Lista de casos de éxito en territorio peruano</w:t>
      </w:r>
      <w:bookmarkEnd w:id="357"/>
    </w:p>
    <w:tbl>
      <w:tblPr>
        <w:tblStyle w:val="af3"/>
        <w:tblW w:w="8880" w:type="dxa"/>
        <w:tblInd w:w="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15"/>
        <w:gridCol w:w="1275"/>
        <w:gridCol w:w="1410"/>
        <w:gridCol w:w="4380"/>
        <w:tblGridChange w:id="358">
          <w:tblGrid>
            <w:gridCol w:w="1815"/>
            <w:gridCol w:w="1275"/>
            <w:gridCol w:w="1410"/>
            <w:gridCol w:w="4380"/>
          </w:tblGrid>
        </w:tblGridChange>
      </w:tblGrid>
      <w:tr w:rsidR="002166C7" w:rsidRPr="00C947CC" w14:paraId="56F995BB" w14:textId="77777777" w:rsidTr="00EC1A14">
        <w:trPr>
          <w:trHeight w:val="20"/>
        </w:trPr>
        <w:tc>
          <w:tcPr>
            <w:tcW w:w="1815" w:type="dxa"/>
            <w:shd w:val="clear" w:color="auto" w:fill="006666"/>
            <w:vAlign w:val="center"/>
          </w:tcPr>
          <w:p w14:paraId="00000A82" w14:textId="77777777" w:rsidR="009D0D6F" w:rsidRPr="00C947CC" w:rsidRDefault="0094762E" w:rsidP="00EC1A14">
            <w:pPr>
              <w:rPr>
                <w:b/>
                <w:sz w:val="20"/>
                <w:szCs w:val="20"/>
              </w:rPr>
            </w:pPr>
            <w:r w:rsidRPr="00C947CC">
              <w:rPr>
                <w:b/>
                <w:color w:val="FFFFFF"/>
                <w:sz w:val="20"/>
                <w:szCs w:val="20"/>
              </w:rPr>
              <w:t>Producto</w:t>
            </w:r>
          </w:p>
        </w:tc>
        <w:tc>
          <w:tcPr>
            <w:tcW w:w="1275" w:type="dxa"/>
            <w:shd w:val="clear" w:color="auto" w:fill="006666"/>
            <w:vAlign w:val="center"/>
          </w:tcPr>
          <w:p w14:paraId="00000A83" w14:textId="77777777" w:rsidR="009D0D6F" w:rsidRPr="00C947CC" w:rsidRDefault="0094762E" w:rsidP="00EC1A14">
            <w:pPr>
              <w:rPr>
                <w:b/>
                <w:sz w:val="20"/>
                <w:szCs w:val="20"/>
              </w:rPr>
            </w:pPr>
            <w:r w:rsidRPr="00C947CC">
              <w:rPr>
                <w:b/>
                <w:color w:val="FFFFFF"/>
                <w:sz w:val="20"/>
                <w:szCs w:val="20"/>
              </w:rPr>
              <w:t>Región</w:t>
            </w:r>
          </w:p>
        </w:tc>
        <w:tc>
          <w:tcPr>
            <w:tcW w:w="1410" w:type="dxa"/>
            <w:shd w:val="clear" w:color="auto" w:fill="006666"/>
            <w:vAlign w:val="center"/>
          </w:tcPr>
          <w:p w14:paraId="00000A84" w14:textId="77777777" w:rsidR="009D0D6F" w:rsidRPr="00C947CC" w:rsidRDefault="0094762E" w:rsidP="00EC1A14">
            <w:pPr>
              <w:rPr>
                <w:b/>
                <w:sz w:val="20"/>
                <w:szCs w:val="20"/>
              </w:rPr>
            </w:pPr>
            <w:r w:rsidRPr="00C947CC">
              <w:rPr>
                <w:b/>
                <w:color w:val="FFFFFF"/>
                <w:sz w:val="20"/>
                <w:szCs w:val="20"/>
              </w:rPr>
              <w:t>Marca</w:t>
            </w:r>
          </w:p>
        </w:tc>
        <w:tc>
          <w:tcPr>
            <w:tcW w:w="4380" w:type="dxa"/>
            <w:shd w:val="clear" w:color="auto" w:fill="006666"/>
            <w:vAlign w:val="center"/>
          </w:tcPr>
          <w:p w14:paraId="00000A85" w14:textId="77777777" w:rsidR="009D0D6F" w:rsidRPr="00C947CC" w:rsidRDefault="0094762E" w:rsidP="00EC1A14">
            <w:pPr>
              <w:rPr>
                <w:b/>
                <w:sz w:val="20"/>
                <w:szCs w:val="20"/>
              </w:rPr>
            </w:pPr>
            <w:r w:rsidRPr="00C947CC">
              <w:rPr>
                <w:b/>
                <w:color w:val="FFFFFF"/>
                <w:sz w:val="20"/>
                <w:szCs w:val="20"/>
              </w:rPr>
              <w:t>Resultados</w:t>
            </w:r>
          </w:p>
        </w:tc>
      </w:tr>
      <w:tr w:rsidR="009D0D6F" w:rsidRPr="00C947CC" w14:paraId="3FF1F8E8" w14:textId="77777777" w:rsidTr="00EC1A14">
        <w:tblPrEx>
          <w:tblW w:w="8880" w:type="dxa"/>
          <w:tblInd w:w="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359" w:author="Franco Gustavo Arroyo Gonzales" w:date="2023-09-12T15:20:00Z">
            <w:tblPrEx>
              <w:tblW w:w="8880" w:type="dxa"/>
              <w:tblInd w:w="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Ex>
          </w:tblPrExChange>
        </w:tblPrEx>
        <w:trPr>
          <w:trHeight w:val="20"/>
          <w:trPrChange w:id="360" w:author="Franco Gustavo Arroyo Gonzales" w:date="2023-09-12T15:20:00Z">
            <w:trPr>
              <w:trHeight w:val="20"/>
            </w:trPr>
          </w:trPrChange>
        </w:trPr>
        <w:tc>
          <w:tcPr>
            <w:tcW w:w="1815" w:type="dxa"/>
            <w:tcPrChange w:id="361" w:author="Franco Gustavo Arroyo Gonzales" w:date="2023-09-12T15:20:00Z">
              <w:tcPr>
                <w:tcW w:w="1815" w:type="dxa"/>
              </w:tcPr>
            </w:tcPrChange>
          </w:tcPr>
          <w:p w14:paraId="00000A86" w14:textId="77777777" w:rsidR="009D0D6F" w:rsidRPr="00C947CC" w:rsidRDefault="0094762E" w:rsidP="00EC1A14">
            <w:pPr>
              <w:rPr>
                <w:sz w:val="20"/>
                <w:szCs w:val="20"/>
              </w:rPr>
            </w:pPr>
            <w:r w:rsidRPr="00C947CC">
              <w:rPr>
                <w:sz w:val="20"/>
                <w:szCs w:val="20"/>
              </w:rPr>
              <w:t>Queso mantecoso</w:t>
            </w:r>
          </w:p>
        </w:tc>
        <w:tc>
          <w:tcPr>
            <w:tcW w:w="1275" w:type="dxa"/>
            <w:tcPrChange w:id="362" w:author="Franco Gustavo Arroyo Gonzales" w:date="2023-09-12T15:20:00Z">
              <w:tcPr>
                <w:tcW w:w="1275" w:type="dxa"/>
              </w:tcPr>
            </w:tcPrChange>
          </w:tcPr>
          <w:p w14:paraId="00000A87" w14:textId="77777777" w:rsidR="009D0D6F" w:rsidRPr="00C947CC" w:rsidRDefault="0094762E" w:rsidP="00EC1A14">
            <w:pPr>
              <w:rPr>
                <w:sz w:val="20"/>
                <w:szCs w:val="20"/>
              </w:rPr>
            </w:pPr>
            <w:r w:rsidRPr="00C947CC">
              <w:rPr>
                <w:sz w:val="20"/>
                <w:szCs w:val="20"/>
              </w:rPr>
              <w:t>Cajamarca</w:t>
            </w:r>
          </w:p>
        </w:tc>
        <w:tc>
          <w:tcPr>
            <w:tcW w:w="1410" w:type="dxa"/>
            <w:tcPrChange w:id="363" w:author="Franco Gustavo Arroyo Gonzales" w:date="2023-09-12T15:20:00Z">
              <w:tcPr>
                <w:tcW w:w="1410" w:type="dxa"/>
              </w:tcPr>
            </w:tcPrChange>
          </w:tcPr>
          <w:p w14:paraId="00000A88" w14:textId="77777777" w:rsidR="009D0D6F" w:rsidRPr="00C947CC" w:rsidRDefault="0094762E" w:rsidP="00EC1A14">
            <w:pPr>
              <w:rPr>
                <w:sz w:val="20"/>
                <w:szCs w:val="20"/>
              </w:rPr>
            </w:pPr>
            <w:proofErr w:type="spellStart"/>
            <w:r w:rsidRPr="00C947CC">
              <w:rPr>
                <w:sz w:val="20"/>
                <w:szCs w:val="20"/>
              </w:rPr>
              <w:t>Poronguito</w:t>
            </w:r>
            <w:proofErr w:type="spellEnd"/>
          </w:p>
        </w:tc>
        <w:tc>
          <w:tcPr>
            <w:tcW w:w="4380" w:type="dxa"/>
            <w:tcPrChange w:id="364" w:author="Franco Gustavo Arroyo Gonzales" w:date="2023-09-12T15:20:00Z">
              <w:tcPr>
                <w:tcW w:w="4380" w:type="dxa"/>
              </w:tcPr>
            </w:tcPrChange>
          </w:tcPr>
          <w:p w14:paraId="00000A89" w14:textId="77777777" w:rsidR="009D0D6F" w:rsidRPr="00C947CC" w:rsidRDefault="0094762E" w:rsidP="00EC1A14">
            <w:pPr>
              <w:rPr>
                <w:sz w:val="20"/>
                <w:szCs w:val="20"/>
              </w:rPr>
            </w:pPr>
            <w:r w:rsidRPr="00C947CC">
              <w:rPr>
                <w:sz w:val="20"/>
                <w:szCs w:val="20"/>
              </w:rPr>
              <w:t>La Asociación de Productores de Derivados Lácteos Cajamarca registró esta marca colectiva. Gracias a la marca colectiva, a las campañas publicitarias y a los turistas que visitan la región, ha aumentado la actividad empresarial y se ha</w:t>
            </w:r>
          </w:p>
          <w:p w14:paraId="00000A8A" w14:textId="77777777" w:rsidR="009D0D6F" w:rsidRPr="00C947CC" w:rsidRDefault="0094762E" w:rsidP="00EC1A14">
            <w:pPr>
              <w:rPr>
                <w:sz w:val="20"/>
                <w:szCs w:val="20"/>
              </w:rPr>
            </w:pPr>
            <w:r w:rsidRPr="00C947CC">
              <w:rPr>
                <w:sz w:val="20"/>
                <w:szCs w:val="20"/>
              </w:rPr>
              <w:t>beneficiado    económicamente    a    todos    los criadores de ganado lechero y a los productores de queso. Los productores de queso de Cajamarca pueden ofrecer a los clientes una imagen positiva de su producto y, además, comercializarlo a escala nacional, demostrando la importante relación entre capital social, medidas colectivas y la</w:t>
            </w:r>
          </w:p>
          <w:p w14:paraId="00000A8B" w14:textId="77777777" w:rsidR="009D0D6F" w:rsidRPr="00C947CC" w:rsidRDefault="0094762E" w:rsidP="00EC1A14">
            <w:pPr>
              <w:rPr>
                <w:sz w:val="20"/>
                <w:szCs w:val="20"/>
              </w:rPr>
            </w:pPr>
            <w:r w:rsidRPr="00C947CC">
              <w:rPr>
                <w:sz w:val="20"/>
                <w:szCs w:val="20"/>
              </w:rPr>
              <w:t>Propiedad Intelectual.</w:t>
            </w:r>
          </w:p>
        </w:tc>
      </w:tr>
      <w:tr w:rsidR="009D0D6F" w:rsidRPr="00C947CC" w14:paraId="40E6AB2E" w14:textId="77777777" w:rsidTr="00EC1A14">
        <w:tblPrEx>
          <w:tblW w:w="8880" w:type="dxa"/>
          <w:tblInd w:w="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365" w:author="Franco Gustavo Arroyo Gonzales" w:date="2023-09-12T15:20:00Z">
            <w:tblPrEx>
              <w:tblW w:w="8880" w:type="dxa"/>
              <w:tblInd w:w="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Ex>
          </w:tblPrExChange>
        </w:tblPrEx>
        <w:trPr>
          <w:trHeight w:val="20"/>
          <w:trPrChange w:id="366" w:author="Franco Gustavo Arroyo Gonzales" w:date="2023-09-12T15:20:00Z">
            <w:trPr>
              <w:trHeight w:val="20"/>
            </w:trPr>
          </w:trPrChange>
        </w:trPr>
        <w:tc>
          <w:tcPr>
            <w:tcW w:w="1815" w:type="dxa"/>
            <w:tcPrChange w:id="367" w:author="Franco Gustavo Arroyo Gonzales" w:date="2023-09-12T15:20:00Z">
              <w:tcPr>
                <w:tcW w:w="1815" w:type="dxa"/>
              </w:tcPr>
            </w:tcPrChange>
          </w:tcPr>
          <w:p w14:paraId="00000A8C" w14:textId="77777777" w:rsidR="009D0D6F" w:rsidRPr="00C947CC" w:rsidRDefault="0094762E" w:rsidP="00EC1A14">
            <w:pPr>
              <w:rPr>
                <w:sz w:val="20"/>
                <w:szCs w:val="20"/>
              </w:rPr>
            </w:pPr>
            <w:r w:rsidRPr="00C947CC">
              <w:rPr>
                <w:sz w:val="20"/>
                <w:szCs w:val="20"/>
              </w:rPr>
              <w:t>Hongos comestibles</w:t>
            </w:r>
          </w:p>
        </w:tc>
        <w:tc>
          <w:tcPr>
            <w:tcW w:w="1275" w:type="dxa"/>
            <w:tcPrChange w:id="368" w:author="Franco Gustavo Arroyo Gonzales" w:date="2023-09-12T15:20:00Z">
              <w:tcPr>
                <w:tcW w:w="1275" w:type="dxa"/>
              </w:tcPr>
            </w:tcPrChange>
          </w:tcPr>
          <w:p w14:paraId="00000A8D" w14:textId="77777777" w:rsidR="009D0D6F" w:rsidRPr="00C947CC" w:rsidRDefault="0094762E" w:rsidP="00EC1A14">
            <w:pPr>
              <w:rPr>
                <w:sz w:val="20"/>
                <w:szCs w:val="20"/>
              </w:rPr>
            </w:pPr>
            <w:r w:rsidRPr="00C947CC">
              <w:rPr>
                <w:sz w:val="20"/>
                <w:szCs w:val="20"/>
              </w:rPr>
              <w:t>Lambayeque</w:t>
            </w:r>
          </w:p>
        </w:tc>
        <w:tc>
          <w:tcPr>
            <w:tcW w:w="1410" w:type="dxa"/>
            <w:tcPrChange w:id="369" w:author="Franco Gustavo Arroyo Gonzales" w:date="2023-09-12T15:20:00Z">
              <w:tcPr>
                <w:tcW w:w="1410" w:type="dxa"/>
              </w:tcPr>
            </w:tcPrChange>
          </w:tcPr>
          <w:p w14:paraId="00000A8E" w14:textId="77777777" w:rsidR="009D0D6F" w:rsidRPr="00C947CC" w:rsidRDefault="0094762E" w:rsidP="00EC1A14">
            <w:pPr>
              <w:rPr>
                <w:sz w:val="20"/>
                <w:szCs w:val="20"/>
              </w:rPr>
            </w:pPr>
            <w:proofErr w:type="spellStart"/>
            <w:r w:rsidRPr="00C947CC">
              <w:rPr>
                <w:sz w:val="20"/>
                <w:szCs w:val="20"/>
              </w:rPr>
              <w:t>Inka</w:t>
            </w:r>
            <w:proofErr w:type="spellEnd"/>
            <w:r w:rsidRPr="00C947CC">
              <w:rPr>
                <w:sz w:val="20"/>
                <w:szCs w:val="20"/>
              </w:rPr>
              <w:t xml:space="preserve"> </w:t>
            </w:r>
            <w:proofErr w:type="spellStart"/>
            <w:r w:rsidRPr="00C947CC">
              <w:rPr>
                <w:sz w:val="20"/>
                <w:szCs w:val="20"/>
              </w:rPr>
              <w:t>Wasi</w:t>
            </w:r>
            <w:proofErr w:type="spellEnd"/>
          </w:p>
        </w:tc>
        <w:tc>
          <w:tcPr>
            <w:tcW w:w="4380" w:type="dxa"/>
            <w:tcPrChange w:id="370" w:author="Franco Gustavo Arroyo Gonzales" w:date="2023-09-12T15:20:00Z">
              <w:tcPr>
                <w:tcW w:w="4380" w:type="dxa"/>
              </w:tcPr>
            </w:tcPrChange>
          </w:tcPr>
          <w:p w14:paraId="00000A8F" w14:textId="77777777" w:rsidR="009D0D6F" w:rsidRPr="00C947CC" w:rsidRDefault="0094762E" w:rsidP="00EC1A14">
            <w:pPr>
              <w:rPr>
                <w:sz w:val="20"/>
                <w:szCs w:val="20"/>
              </w:rPr>
            </w:pPr>
            <w:r w:rsidRPr="00C947CC">
              <w:rPr>
                <w:sz w:val="20"/>
                <w:szCs w:val="20"/>
              </w:rPr>
              <w:t xml:space="preserve">Marca registrada por la Asociación Conservacionista Agropecuaria Forestal de </w:t>
            </w:r>
            <w:proofErr w:type="spellStart"/>
            <w:r w:rsidRPr="00C947CC">
              <w:rPr>
                <w:sz w:val="20"/>
                <w:szCs w:val="20"/>
              </w:rPr>
              <w:t>Marayhuaca</w:t>
            </w:r>
            <w:proofErr w:type="spellEnd"/>
            <w:r w:rsidRPr="00C947CC">
              <w:rPr>
                <w:sz w:val="20"/>
                <w:szCs w:val="20"/>
              </w:rPr>
              <w:t xml:space="preserve">. Esta iniciativa benefició a 458 familias de las comunidades San Isidro Labrador, San Pablo de Incahuasi y José Carlos </w:t>
            </w:r>
            <w:proofErr w:type="spellStart"/>
            <w:r w:rsidRPr="00C947CC">
              <w:rPr>
                <w:sz w:val="20"/>
                <w:szCs w:val="20"/>
              </w:rPr>
              <w:t>Mariategui</w:t>
            </w:r>
            <w:proofErr w:type="spellEnd"/>
            <w:r w:rsidRPr="00C947CC">
              <w:rPr>
                <w:sz w:val="20"/>
                <w:szCs w:val="20"/>
              </w:rPr>
              <w:t>. Anteriormente los productores de hongos no sabían si ganaban o perdían; ahora tienen una rentabilidad de hasta el 100 por ciento, debido a que están vendiendo el kilo de hongo deshidratado, dependiendo de la calidad, entre 18 y 20 soles el kilo, siendo el costo de producción</w:t>
            </w:r>
          </w:p>
          <w:p w14:paraId="00000A90" w14:textId="77777777" w:rsidR="009D0D6F" w:rsidRPr="00C947CC" w:rsidRDefault="0094762E" w:rsidP="00EC1A14">
            <w:pPr>
              <w:rPr>
                <w:sz w:val="20"/>
                <w:szCs w:val="20"/>
              </w:rPr>
            </w:pPr>
            <w:r w:rsidRPr="00C947CC">
              <w:rPr>
                <w:sz w:val="20"/>
                <w:szCs w:val="20"/>
              </w:rPr>
              <w:t>promedio entre 8 a 10 soles.</w:t>
            </w:r>
          </w:p>
        </w:tc>
      </w:tr>
      <w:tr w:rsidR="009D0D6F" w:rsidRPr="00C947CC" w14:paraId="6C41E7D0" w14:textId="77777777" w:rsidTr="00EC1A14">
        <w:tblPrEx>
          <w:tblW w:w="8880" w:type="dxa"/>
          <w:tblInd w:w="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ExChange w:id="371" w:author="Franco Gustavo Arroyo Gonzales" w:date="2023-09-12T15:20:00Z">
            <w:tblPrEx>
              <w:tblW w:w="8880" w:type="dxa"/>
              <w:tblInd w:w="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Ex>
          </w:tblPrExChange>
        </w:tblPrEx>
        <w:trPr>
          <w:trHeight w:val="20"/>
          <w:trPrChange w:id="372" w:author="Franco Gustavo Arroyo Gonzales" w:date="2023-09-12T15:20:00Z">
            <w:trPr>
              <w:trHeight w:val="20"/>
            </w:trPr>
          </w:trPrChange>
        </w:trPr>
        <w:tc>
          <w:tcPr>
            <w:tcW w:w="1815" w:type="dxa"/>
            <w:tcPrChange w:id="373" w:author="Franco Gustavo Arroyo Gonzales" w:date="2023-09-12T15:20:00Z">
              <w:tcPr>
                <w:tcW w:w="1815" w:type="dxa"/>
              </w:tcPr>
            </w:tcPrChange>
          </w:tcPr>
          <w:p w14:paraId="00000A91" w14:textId="77777777" w:rsidR="009D0D6F" w:rsidRPr="00C947CC" w:rsidRDefault="0094762E" w:rsidP="00EC1A14">
            <w:pPr>
              <w:rPr>
                <w:sz w:val="20"/>
                <w:szCs w:val="20"/>
              </w:rPr>
            </w:pPr>
            <w:r w:rsidRPr="00C947CC">
              <w:rPr>
                <w:sz w:val="20"/>
                <w:szCs w:val="20"/>
              </w:rPr>
              <w:t>Papa nativa</w:t>
            </w:r>
          </w:p>
        </w:tc>
        <w:tc>
          <w:tcPr>
            <w:tcW w:w="1275" w:type="dxa"/>
            <w:tcPrChange w:id="374" w:author="Franco Gustavo Arroyo Gonzales" w:date="2023-09-12T15:20:00Z">
              <w:tcPr>
                <w:tcW w:w="1275" w:type="dxa"/>
              </w:tcPr>
            </w:tcPrChange>
          </w:tcPr>
          <w:p w14:paraId="00000A92" w14:textId="77777777" w:rsidR="009D0D6F" w:rsidRPr="00C947CC" w:rsidRDefault="0094762E" w:rsidP="00EC1A14">
            <w:pPr>
              <w:rPr>
                <w:sz w:val="20"/>
                <w:szCs w:val="20"/>
              </w:rPr>
            </w:pPr>
            <w:r w:rsidRPr="00C947CC">
              <w:rPr>
                <w:sz w:val="20"/>
                <w:szCs w:val="20"/>
              </w:rPr>
              <w:t>Huancavelica</w:t>
            </w:r>
          </w:p>
        </w:tc>
        <w:tc>
          <w:tcPr>
            <w:tcW w:w="1410" w:type="dxa"/>
            <w:tcPrChange w:id="375" w:author="Franco Gustavo Arroyo Gonzales" w:date="2023-09-12T15:20:00Z">
              <w:tcPr>
                <w:tcW w:w="1410" w:type="dxa"/>
              </w:tcPr>
            </w:tcPrChange>
          </w:tcPr>
          <w:p w14:paraId="00000A93" w14:textId="77777777" w:rsidR="009D0D6F" w:rsidRPr="00C947CC" w:rsidRDefault="0094762E" w:rsidP="00EC1A14">
            <w:pPr>
              <w:rPr>
                <w:sz w:val="20"/>
                <w:szCs w:val="20"/>
              </w:rPr>
            </w:pPr>
            <w:proofErr w:type="spellStart"/>
            <w:r w:rsidRPr="00C947CC">
              <w:rPr>
                <w:sz w:val="20"/>
                <w:szCs w:val="20"/>
              </w:rPr>
              <w:t>Sumaq</w:t>
            </w:r>
            <w:proofErr w:type="spellEnd"/>
            <w:r w:rsidRPr="00C947CC">
              <w:rPr>
                <w:sz w:val="20"/>
                <w:szCs w:val="20"/>
              </w:rPr>
              <w:t xml:space="preserve"> </w:t>
            </w:r>
            <w:proofErr w:type="spellStart"/>
            <w:r w:rsidRPr="00C947CC">
              <w:rPr>
                <w:sz w:val="20"/>
                <w:szCs w:val="20"/>
              </w:rPr>
              <w:t>Sonqo</w:t>
            </w:r>
            <w:proofErr w:type="spellEnd"/>
          </w:p>
        </w:tc>
        <w:tc>
          <w:tcPr>
            <w:tcW w:w="4380" w:type="dxa"/>
            <w:tcPrChange w:id="376" w:author="Franco Gustavo Arroyo Gonzales" w:date="2023-09-12T15:20:00Z">
              <w:tcPr>
                <w:tcW w:w="4380" w:type="dxa"/>
              </w:tcPr>
            </w:tcPrChange>
          </w:tcPr>
          <w:p w14:paraId="00000A94" w14:textId="77777777" w:rsidR="009D0D6F" w:rsidRPr="00C947CC" w:rsidRDefault="0094762E" w:rsidP="00EC1A14">
            <w:pPr>
              <w:rPr>
                <w:sz w:val="20"/>
                <w:szCs w:val="20"/>
              </w:rPr>
            </w:pPr>
            <w:r w:rsidRPr="00C947CC">
              <w:rPr>
                <w:sz w:val="20"/>
                <w:szCs w:val="20"/>
              </w:rPr>
              <w:t xml:space="preserve">La marca, registrada a favor de Cooperativa Agraria de Producción Agrícola </w:t>
            </w:r>
            <w:proofErr w:type="spellStart"/>
            <w:r w:rsidRPr="00C947CC">
              <w:rPr>
                <w:sz w:val="20"/>
                <w:szCs w:val="20"/>
              </w:rPr>
              <w:t>Sumaq</w:t>
            </w:r>
            <w:proofErr w:type="spellEnd"/>
            <w:r w:rsidRPr="00C947CC">
              <w:rPr>
                <w:sz w:val="20"/>
                <w:szCs w:val="20"/>
              </w:rPr>
              <w:t xml:space="preserve"> </w:t>
            </w:r>
            <w:proofErr w:type="spellStart"/>
            <w:r w:rsidRPr="00C947CC">
              <w:rPr>
                <w:sz w:val="20"/>
                <w:szCs w:val="20"/>
              </w:rPr>
              <w:t>SongoLtda</w:t>
            </w:r>
            <w:proofErr w:type="spellEnd"/>
            <w:r w:rsidRPr="00C947CC">
              <w:rPr>
                <w:sz w:val="20"/>
                <w:szCs w:val="20"/>
              </w:rPr>
              <w:t xml:space="preserve">, agrupa a más de 500 productores de papas nativas de 27 comunidades de </w:t>
            </w:r>
            <w:proofErr w:type="spellStart"/>
            <w:r w:rsidRPr="00C947CC">
              <w:rPr>
                <w:sz w:val="20"/>
                <w:szCs w:val="20"/>
              </w:rPr>
              <w:t>Paucará</w:t>
            </w:r>
            <w:proofErr w:type="spellEnd"/>
            <w:r w:rsidRPr="00C947CC">
              <w:rPr>
                <w:sz w:val="20"/>
                <w:szCs w:val="20"/>
              </w:rPr>
              <w:t xml:space="preserve">, Andabamba, Rosario, Acobamba de la provincia de Acobamba de la región Huancavelica. Los principales beneficios son que ha existido un incremento en la producción de 5,625 </w:t>
            </w:r>
            <w:proofErr w:type="spellStart"/>
            <w:r w:rsidRPr="00C947CC">
              <w:rPr>
                <w:sz w:val="20"/>
                <w:szCs w:val="20"/>
              </w:rPr>
              <w:t>tm</w:t>
            </w:r>
            <w:proofErr w:type="spellEnd"/>
            <w:r w:rsidRPr="00C947CC">
              <w:rPr>
                <w:sz w:val="20"/>
                <w:szCs w:val="20"/>
              </w:rPr>
              <w:t>/año a</w:t>
            </w:r>
          </w:p>
          <w:p w14:paraId="00000A95" w14:textId="77777777" w:rsidR="009D0D6F" w:rsidRPr="00C947CC" w:rsidRDefault="0094762E" w:rsidP="00EC1A14">
            <w:pPr>
              <w:rPr>
                <w:sz w:val="20"/>
                <w:szCs w:val="20"/>
              </w:rPr>
            </w:pPr>
            <w:r w:rsidRPr="00C947CC">
              <w:rPr>
                <w:sz w:val="20"/>
                <w:szCs w:val="20"/>
              </w:rPr>
              <w:t xml:space="preserve">11,303 </w:t>
            </w:r>
            <w:proofErr w:type="spellStart"/>
            <w:r w:rsidRPr="00C947CC">
              <w:rPr>
                <w:sz w:val="20"/>
                <w:szCs w:val="20"/>
              </w:rPr>
              <w:t>tm</w:t>
            </w:r>
            <w:proofErr w:type="spellEnd"/>
            <w:r w:rsidRPr="00C947CC">
              <w:rPr>
                <w:sz w:val="20"/>
                <w:szCs w:val="20"/>
              </w:rPr>
              <w:t>/año y un incremento del 55% en precio.</w:t>
            </w:r>
          </w:p>
        </w:tc>
      </w:tr>
    </w:tbl>
    <w:p w14:paraId="3F56E905" w14:textId="5CCC45CC" w:rsidR="0021664E" w:rsidRPr="00F4762F" w:rsidRDefault="0094762E" w:rsidP="00F4762F">
      <w:pPr>
        <w:spacing w:line="276" w:lineRule="auto"/>
        <w:jc w:val="both"/>
        <w:rPr>
          <w:sz w:val="18"/>
          <w:szCs w:val="18"/>
        </w:rPr>
      </w:pPr>
      <w:r w:rsidRPr="00F4762F">
        <w:rPr>
          <w:sz w:val="18"/>
          <w:szCs w:val="18"/>
        </w:rPr>
        <w:t xml:space="preserve">Fuente: Ministerio de Cultura (2020). Elaboración. Ministerio de Cultura </w:t>
      </w:r>
      <w:r w:rsidR="0021664E" w:rsidRPr="00F4762F">
        <w:rPr>
          <w:sz w:val="18"/>
          <w:szCs w:val="18"/>
        </w:rPr>
        <w:t>–</w:t>
      </w:r>
      <w:r w:rsidRPr="00F4762F">
        <w:rPr>
          <w:sz w:val="18"/>
          <w:szCs w:val="18"/>
        </w:rPr>
        <w:t xml:space="preserve"> DGPI</w:t>
      </w:r>
    </w:p>
    <w:p w14:paraId="6BFA3C96" w14:textId="77777777" w:rsidR="008F4A76" w:rsidRPr="00DC4168" w:rsidRDefault="008F4A76" w:rsidP="008F4A76">
      <w:pPr>
        <w:spacing w:before="200" w:line="276" w:lineRule="auto"/>
        <w:jc w:val="both"/>
      </w:pPr>
      <w:bookmarkStart w:id="377" w:name="_Toc137231210"/>
      <w:r>
        <w:t xml:space="preserve">Además, </w:t>
      </w:r>
      <w:r w:rsidRPr="00DC4168">
        <w:t>a través de la Dirección de Invenciones y Nuevas Tecnologías</w:t>
      </w:r>
      <w:r>
        <w:t xml:space="preserve"> de</w:t>
      </w:r>
      <w:r w:rsidRPr="000A478B">
        <w:t xml:space="preserve"> </w:t>
      </w:r>
      <w:r w:rsidRPr="00DC4168">
        <w:t>INDECOPI</w:t>
      </w:r>
      <w:r w:rsidRPr="00DC4168">
        <w:rPr>
          <w:rStyle w:val="Refdenotaalpie"/>
        </w:rPr>
        <w:footnoteReference w:id="48"/>
      </w:r>
      <w:r>
        <w:t xml:space="preserve">, </w:t>
      </w:r>
      <w:r w:rsidRPr="00DC4168">
        <w:t>se llevaron a cabo actividades de difusión y orientación para promover el registro de dichos conocimientos colectivos y sus métodos de preservación</w:t>
      </w:r>
      <w:r>
        <w:t xml:space="preserve"> </w:t>
      </w:r>
      <w:r w:rsidRPr="00DC4168">
        <w:t>durante el mes de abril de 2023. Además, se estableció contacto nuevamente con la Dirección de Lenguas Indígenas del MINCUL para poder notificar el Certificado de Registro de Autoría en idiomas indígenas. Por último, se informó que la Dirección de Signos Distintivos cuenta con un programa de marcas colectivas en colaboración con comunidades indígenas, con el objetivo de promover marcas distintivas para cada grupo de artistas tradicionales o la comunidad en general.</w:t>
      </w:r>
    </w:p>
    <w:p w14:paraId="79F3287F" w14:textId="77777777" w:rsidR="008F4A76" w:rsidRPr="00DC4168" w:rsidRDefault="008F4A76" w:rsidP="008F4A76">
      <w:pPr>
        <w:spacing w:before="200" w:line="276" w:lineRule="auto"/>
        <w:jc w:val="both"/>
      </w:pPr>
      <w:r w:rsidRPr="00DC4168">
        <w:t>Por su parte, CONCYTEC</w:t>
      </w:r>
      <w:r w:rsidRPr="00DC4168">
        <w:rPr>
          <w:rStyle w:val="Refdenotaalpie"/>
        </w:rPr>
        <w:footnoteReference w:id="49"/>
      </w:r>
      <w:r w:rsidRPr="00DC4168">
        <w:t xml:space="preserve"> destaca que durante la primera parte del segundo trimestre del año se ha trabajado intensamente en temas relacionados con la revalorización de los conocimientos tradicionales, lo cual se refleja en los convenios establecidos con Universidades Interculturales, como la Universidad Santos Atahualpa. En el mes de abril, se llevó a cabo un primer encuentro de sabios en el que se buscaba el intercambio, a través de un diálogo intercultural, de ideas para revitalizar conocimientos, saberes milenarios y expresiones culturales, así como promover el respeto y valoración de la cultura y tradiciones de las comunidades nativas. Este evento contó con la participación de más de 450 personas, entre sabios, sabias, intérpretes, traductores y líderes de organizaciones representativas de las comunidades nativas de la Selva Central, pertenecientes a las nacionalidades </w:t>
      </w:r>
      <w:proofErr w:type="spellStart"/>
      <w:r w:rsidRPr="00DC4168">
        <w:t>Asháninka</w:t>
      </w:r>
      <w:proofErr w:type="spellEnd"/>
      <w:r w:rsidRPr="00DC4168">
        <w:t xml:space="preserve">, </w:t>
      </w:r>
      <w:proofErr w:type="spellStart"/>
      <w:r w:rsidRPr="00DC4168">
        <w:t>Ashéninka</w:t>
      </w:r>
      <w:proofErr w:type="spellEnd"/>
      <w:r w:rsidRPr="00DC4168">
        <w:t xml:space="preserve">, </w:t>
      </w:r>
      <w:proofErr w:type="spellStart"/>
      <w:r w:rsidRPr="00DC4168">
        <w:t>Kakinte</w:t>
      </w:r>
      <w:proofErr w:type="spellEnd"/>
      <w:r w:rsidRPr="00DC4168">
        <w:t xml:space="preserve">, </w:t>
      </w:r>
      <w:proofErr w:type="spellStart"/>
      <w:r w:rsidRPr="00DC4168">
        <w:t>Nomatsiguengas</w:t>
      </w:r>
      <w:proofErr w:type="spellEnd"/>
      <w:r w:rsidRPr="00DC4168">
        <w:t xml:space="preserve">, </w:t>
      </w:r>
      <w:proofErr w:type="spellStart"/>
      <w:r w:rsidRPr="00DC4168">
        <w:t>Matsiguengas</w:t>
      </w:r>
      <w:proofErr w:type="spellEnd"/>
      <w:r w:rsidRPr="00DC4168">
        <w:t xml:space="preserve">, </w:t>
      </w:r>
      <w:proofErr w:type="spellStart"/>
      <w:r w:rsidRPr="00DC4168">
        <w:t>Yanesha</w:t>
      </w:r>
      <w:proofErr w:type="spellEnd"/>
      <w:r w:rsidRPr="00DC4168">
        <w:t xml:space="preserve"> y Quechua, provenientes de las regiones de Junín, Pasco, Ucayali, Cusco y Huánuco.</w:t>
      </w:r>
    </w:p>
    <w:p w14:paraId="00658075" w14:textId="77777777" w:rsidR="008F4A76" w:rsidRPr="00DC4168" w:rsidRDefault="008F4A76" w:rsidP="008F4A76">
      <w:pPr>
        <w:spacing w:before="200" w:line="276" w:lineRule="auto"/>
        <w:jc w:val="both"/>
      </w:pPr>
      <w:r w:rsidRPr="00DC4168">
        <w:t>A raíz de esta experiencia, CONCYTEC se ha propuesto desarrollar un programa de difusión de conocimientos relacionados con la labor científica en el país. Se ha concebido un programa permanente en el que un sabio y un científico dialoguen sobre un tema en común, con el objetivo de visibilizar y valorar la ciencia y los conocimientos indígena</w:t>
      </w:r>
      <w:r>
        <w:t>s mediante un esfuerzo conjunto.</w:t>
      </w:r>
    </w:p>
    <w:bookmarkStart w:id="378" w:name="_Toc143624277"/>
    <w:p w14:paraId="00000AA3" w14:textId="6B82935E" w:rsidR="009D0D6F" w:rsidRPr="006E35F3" w:rsidRDefault="00000000">
      <w:pPr>
        <w:pStyle w:val="Ttulo4"/>
        <w:jc w:val="both"/>
        <w:rPr>
          <w:color w:val="44546A" w:themeColor="text2"/>
        </w:rPr>
      </w:pPr>
      <w:sdt>
        <w:sdtPr>
          <w:rPr>
            <w:color w:val="44546A" w:themeColor="text2"/>
          </w:rPr>
          <w:tag w:val="goog_rdk_72"/>
          <w:id w:val="1858932220"/>
        </w:sdtPr>
        <w:sdtContent/>
      </w:sdt>
      <w:r w:rsidR="0094762E" w:rsidRPr="006E35F3">
        <w:rPr>
          <w:color w:val="44546A" w:themeColor="text2"/>
        </w:rPr>
        <w:t>2.</w:t>
      </w:r>
      <w:r w:rsidR="00BF300F">
        <w:rPr>
          <w:color w:val="44546A" w:themeColor="text2"/>
        </w:rPr>
        <w:t>5</w:t>
      </w:r>
      <w:r w:rsidR="0094762E" w:rsidRPr="006E35F3">
        <w:rPr>
          <w:color w:val="44546A" w:themeColor="text2"/>
        </w:rPr>
        <w:t xml:space="preserve">.2.4.  </w:t>
      </w:r>
      <w:r w:rsidR="004746D7" w:rsidRPr="00B94062">
        <w:rPr>
          <w:color w:val="44546A" w:themeColor="text2"/>
        </w:rPr>
        <w:t>DEFICIENTE IMPLEMENTACIÓN DEL DERECHO COLECTIVO DE PARTICIPACIÓN</w:t>
      </w:r>
      <w:r w:rsidR="004746D7">
        <w:rPr>
          <w:color w:val="44546A" w:themeColor="text2"/>
        </w:rPr>
        <w:t xml:space="preserve">, </w:t>
      </w:r>
      <w:r w:rsidR="004746D7" w:rsidRPr="00B94062">
        <w:rPr>
          <w:color w:val="44546A" w:themeColor="text2"/>
        </w:rPr>
        <w:t xml:space="preserve">CONSULTA Y CONSENTIMIENTO PREVIO, LIBRE E INFORMADO DE LOS </w:t>
      </w:r>
      <w:r w:rsidR="004746D7" w:rsidRPr="006E35F3">
        <w:rPr>
          <w:color w:val="44546A" w:themeColor="text2"/>
        </w:rPr>
        <w:t>PUEBLOS INDÍGENAS U ORIGINARIOS</w:t>
      </w:r>
      <w:bookmarkEnd w:id="377"/>
      <w:bookmarkEnd w:id="378"/>
    </w:p>
    <w:p w14:paraId="2208746B" w14:textId="77777777" w:rsidR="002D132B" w:rsidRPr="00D435FA" w:rsidRDefault="002D132B" w:rsidP="002D132B">
      <w:pPr>
        <w:spacing w:before="240" w:after="240" w:line="276" w:lineRule="auto"/>
        <w:jc w:val="both"/>
      </w:pPr>
      <w:r w:rsidRPr="00D435FA">
        <w:t>Los derechos de los pueblos indígenas a ser consultados y a participar en el proceso de adopción de decisiones constituyen la piedra angular del Convenio 169 de la OIT y es la base para aplicar el conjunto más amplio de derechos consagrados en el Convenio (OIT, 2013).</w:t>
      </w:r>
    </w:p>
    <w:p w14:paraId="3966F241" w14:textId="77777777" w:rsidR="002D132B" w:rsidRDefault="002D132B" w:rsidP="002D132B">
      <w:pPr>
        <w:spacing w:before="240" w:after="240" w:line="276" w:lineRule="auto"/>
        <w:jc w:val="both"/>
        <w:rPr>
          <w:color w:val="FF0000"/>
        </w:rPr>
      </w:pPr>
      <w:r>
        <w:t>La naturaleza colectiva de los derechos de los pueblos indígenas y la necesidad de salvaguardar sus culturas y modos de sustento son parte de los motivos por los cuales los Estados deben adoptar medidas especiales para su consulta y participación cuando se adopten decisiones, siendo, a su vez, principios fundamentales de la gobernanza democrática y del desarrollo incluyente (Comisión de Expertos en Aplicación de Convenios y Recomendaciones [CEACR], 2013).  En tal sentido, la acción de los Estados debe tender a generar las condiciones que permitan el ejercicio de estos derechos a partir de la creación de canales de diálogo sostenidos, efectivos y confiables con los pueblos (CIDH, 2021, p. 120).</w:t>
      </w:r>
    </w:p>
    <w:p w14:paraId="3D688918" w14:textId="77777777" w:rsidR="002D132B" w:rsidRDefault="002D132B" w:rsidP="002D132B">
      <w:pPr>
        <w:spacing w:before="240" w:after="240" w:line="276" w:lineRule="auto"/>
        <w:jc w:val="both"/>
      </w:pPr>
      <w:r>
        <w:t xml:space="preserve">Es así que, dada su transcendencia, se identifica que, a nivel del Estado peruano, pese a los esfuerzos que viene realizando, la condiciones para el ejercicio de los derechos de participación y consulta aún resultan deficientes debido a que todavía persiste una insuficiente </w:t>
      </w:r>
      <w:r w:rsidRPr="000D0BD0">
        <w:t xml:space="preserve">adecuación de la normativa nacional a los estándares internacionales </w:t>
      </w:r>
      <w:r>
        <w:t>en torno a los</w:t>
      </w:r>
      <w:r w:rsidRPr="000D0BD0">
        <w:t xml:space="preserve"> derechos </w:t>
      </w:r>
      <w:r>
        <w:t>de</w:t>
      </w:r>
      <w:r w:rsidRPr="000D0BD0">
        <w:t xml:space="preserve"> participación</w:t>
      </w:r>
      <w:r>
        <w:t xml:space="preserve"> y consulta; así como una inadecuada implementación y seguimiento de los procesos de consulta previa, a ello se suma la inaplicación de los supuestos de consentimiento establecidos en la normativa vigente, además de que hasta ahora las condiciones orientadas a garantizar la participación de los pueblos indígenas en espacios de toma de decisión y acorde a sus prioridades de desarrollo, son limitadas, replicándose en la poca capacidad estatal para dialogar con enfoque intercultural, además de la aún limitada participación de la institucionalidad indígena en la estructura del Estado; esto lleva a evidenciar un conjunto de situaciones que reducen su pleno ejercicio, las cuales se explican a continuación.</w:t>
      </w:r>
    </w:p>
    <w:p w14:paraId="6E60439E" w14:textId="77777777" w:rsidR="002D132B" w:rsidRPr="00BF0A8B" w:rsidRDefault="002D132B" w:rsidP="002D132B">
      <w:pPr>
        <w:spacing w:before="240" w:after="240" w:line="276" w:lineRule="auto"/>
        <w:jc w:val="both"/>
      </w:pPr>
      <w:r w:rsidRPr="000E3EBD">
        <w:t>Si bien existen múltiples causas que explican esta situación, el proceso de revisión bibliográfica, así como la consulta con experto</w:t>
      </w:r>
      <w:r>
        <w:t>/a</w:t>
      </w:r>
      <w:r w:rsidRPr="000E3EBD">
        <w:t xml:space="preserve">s y </w:t>
      </w:r>
      <w:r>
        <w:t xml:space="preserve">representantes </w:t>
      </w:r>
      <w:r w:rsidRPr="000E3EBD">
        <w:t>de</w:t>
      </w:r>
      <w:r>
        <w:t xml:space="preserve"> las</w:t>
      </w:r>
      <w:r w:rsidRPr="000E3EBD">
        <w:t xml:space="preserve"> organizaciones indígenas </w:t>
      </w:r>
      <w:r>
        <w:t xml:space="preserve">de representación </w:t>
      </w:r>
      <w:r w:rsidRPr="000E3EBD">
        <w:t xml:space="preserve">en el marco de los talleres macro regionales y las reuniones desarrolladas durante el 2022 y el 2023 permitieron plantear las </w:t>
      </w:r>
      <w:commentRangeStart w:id="379"/>
      <w:r w:rsidRPr="000E3EBD">
        <w:t>siguientes causas indirectas referidas al eje de consulta y participación,</w:t>
      </w:r>
      <w:r>
        <w:t xml:space="preserve"> de la PNPI: i) </w:t>
      </w:r>
      <w:r>
        <w:rPr>
          <w:color w:val="000000" w:themeColor="text1"/>
        </w:rPr>
        <w:t>d</w:t>
      </w:r>
      <w:r w:rsidRPr="000D0BD0">
        <w:rPr>
          <w:color w:val="000000" w:themeColor="text1"/>
        </w:rPr>
        <w:t>eficiente adecuación de la normativa nacional a los estándares internacionales de los derechos a la participación, consulta y consentimiento previo, libre e informado</w:t>
      </w:r>
      <w:r>
        <w:rPr>
          <w:color w:val="000000" w:themeColor="text1"/>
        </w:rPr>
        <w:t xml:space="preserve">; </w:t>
      </w:r>
      <w:proofErr w:type="spellStart"/>
      <w:r>
        <w:rPr>
          <w:color w:val="000000" w:themeColor="text1"/>
        </w:rPr>
        <w:t>ii</w:t>
      </w:r>
      <w:proofErr w:type="spellEnd"/>
      <w:r>
        <w:rPr>
          <w:color w:val="000000" w:themeColor="text1"/>
        </w:rPr>
        <w:t>) i</w:t>
      </w:r>
      <w:r w:rsidRPr="000D0BD0">
        <w:rPr>
          <w:color w:val="000000" w:themeColor="text1"/>
        </w:rPr>
        <w:t>nadecuada identificación, desarrollo y seguimiento de los procesos de consulta previa, libre e informada por el Estado</w:t>
      </w:r>
      <w:r>
        <w:rPr>
          <w:color w:val="000000" w:themeColor="text1"/>
        </w:rPr>
        <w:t xml:space="preserve">; </w:t>
      </w:r>
      <w:proofErr w:type="spellStart"/>
      <w:r>
        <w:rPr>
          <w:color w:val="000000" w:themeColor="text1"/>
        </w:rPr>
        <w:t>iii</w:t>
      </w:r>
      <w:proofErr w:type="spellEnd"/>
      <w:r>
        <w:rPr>
          <w:color w:val="000000" w:themeColor="text1"/>
        </w:rPr>
        <w:t>) i</w:t>
      </w:r>
      <w:r w:rsidRPr="000D0BD0">
        <w:rPr>
          <w:color w:val="000000" w:themeColor="text1"/>
        </w:rPr>
        <w:t>naplicación del derecho al consentimiento previo, libre e informado de los pueblos indígenas u originarios, conforme a la normativa internacional</w:t>
      </w:r>
      <w:r>
        <w:rPr>
          <w:color w:val="000000" w:themeColor="text1"/>
        </w:rPr>
        <w:t xml:space="preserve">; </w:t>
      </w:r>
      <w:proofErr w:type="spellStart"/>
      <w:r>
        <w:rPr>
          <w:color w:val="000000" w:themeColor="text1"/>
        </w:rPr>
        <w:t>iv</w:t>
      </w:r>
      <w:proofErr w:type="spellEnd"/>
      <w:r>
        <w:rPr>
          <w:color w:val="000000" w:themeColor="text1"/>
        </w:rPr>
        <w:t>) l</w:t>
      </w:r>
      <w:r w:rsidRPr="000D0BD0">
        <w:rPr>
          <w:color w:val="000000" w:themeColor="text1"/>
        </w:rPr>
        <w:t>imitados conocimientos y capacidades de los actores estatales para garantizar las condiciones adecuadas para el diálogo con enfoque intercultural, respetando la cosmovisión de los pueblos indígenas u originarios</w:t>
      </w:r>
      <w:r>
        <w:rPr>
          <w:color w:val="000000" w:themeColor="text1"/>
        </w:rPr>
        <w:t>; v) l</w:t>
      </w:r>
      <w:r w:rsidRPr="000D0BD0">
        <w:rPr>
          <w:color w:val="000000" w:themeColor="text1"/>
        </w:rPr>
        <w:t xml:space="preserve">imitadas condiciones para la participación efectiva de los </w:t>
      </w:r>
      <w:r>
        <w:rPr>
          <w:color w:val="000000" w:themeColor="text1"/>
        </w:rPr>
        <w:t xml:space="preserve">pueblos indígenas u originarios </w:t>
      </w:r>
      <w:r w:rsidRPr="000D0BD0">
        <w:rPr>
          <w:color w:val="000000" w:themeColor="text1"/>
        </w:rPr>
        <w:t>en los espacios de toma decisión estatal, respetando el derecho a la autonomía y libre determinación</w:t>
      </w:r>
      <w:r>
        <w:rPr>
          <w:color w:val="000000" w:themeColor="text1"/>
        </w:rPr>
        <w:t>; y vi) li</w:t>
      </w:r>
      <w:r w:rsidRPr="000D0BD0">
        <w:rPr>
          <w:color w:val="000000" w:themeColor="text1"/>
        </w:rPr>
        <w:t>mitada participación de la institucionalidad indígena con autonomía organizativa, económica, administrativa, política y presupuestal en la estructura del Estado.</w:t>
      </w:r>
      <w:commentRangeEnd w:id="379"/>
      <w:r w:rsidR="00A9062E">
        <w:rPr>
          <w:rStyle w:val="Refdecomentario"/>
          <w:rFonts w:eastAsiaTheme="minorHAnsi"/>
        </w:rPr>
        <w:commentReference w:id="379"/>
      </w:r>
    </w:p>
    <w:p w14:paraId="510130CB" w14:textId="51397203" w:rsidR="00F4762F" w:rsidRPr="004659A5" w:rsidRDefault="00F4762F" w:rsidP="00F4762F">
      <w:pPr>
        <w:pStyle w:val="Descripcin"/>
      </w:pPr>
      <w:bookmarkStart w:id="380" w:name="_Toc143202989"/>
      <w:r>
        <w:rPr>
          <w:noProof/>
          <w14:ligatures w14:val="standardContextual"/>
        </w:rPr>
        <w:drawing>
          <wp:anchor distT="0" distB="0" distL="114300" distR="114300" simplePos="0" relativeHeight="251748352" behindDoc="0" locked="0" layoutInCell="1" allowOverlap="1" wp14:anchorId="67B38FF2" wp14:editId="6AD7A33D">
            <wp:simplePos x="0" y="0"/>
            <wp:positionH relativeFrom="margin">
              <wp:align>right</wp:align>
            </wp:positionH>
            <wp:positionV relativeFrom="paragraph">
              <wp:posOffset>339725</wp:posOffset>
            </wp:positionV>
            <wp:extent cx="5238750" cy="3996690"/>
            <wp:effectExtent l="0" t="0" r="0" b="3810"/>
            <wp:wrapTopAndBottom/>
            <wp:docPr id="2023518592" name="Imagen 202351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18592" name="Imagen 2023518592"/>
                    <pic:cNvPicPr/>
                  </pic:nvPicPr>
                  <pic:blipFill rotWithShape="1">
                    <a:blip r:embed="rId41">
                      <a:extLst>
                        <a:ext uri="{28A0092B-C50C-407E-A947-70E740481C1C}">
                          <a14:useLocalDpi xmlns:a14="http://schemas.microsoft.com/office/drawing/2010/main" val="0"/>
                        </a:ext>
                      </a:extLst>
                    </a:blip>
                    <a:srcRect l="16051" r="10219"/>
                    <a:stretch/>
                  </pic:blipFill>
                  <pic:spPr bwMode="auto">
                    <a:xfrm>
                      <a:off x="0" y="0"/>
                      <a:ext cx="5238750" cy="3996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Ilustración </w:t>
      </w:r>
      <w:r w:rsidR="00000000">
        <w:fldChar w:fldCharType="begin"/>
      </w:r>
      <w:r w:rsidR="00000000">
        <w:instrText xml:space="preserve"> SEQ Ilustración \* ARABIC </w:instrText>
      </w:r>
      <w:r w:rsidR="00000000">
        <w:fldChar w:fldCharType="separate"/>
      </w:r>
      <w:r w:rsidR="00740F56">
        <w:rPr>
          <w:noProof/>
        </w:rPr>
        <w:t>6</w:t>
      </w:r>
      <w:r w:rsidR="00000000">
        <w:rPr>
          <w:noProof/>
        </w:rPr>
        <w:fldChar w:fldCharType="end"/>
      </w:r>
      <w:r>
        <w:t xml:space="preserve">. </w:t>
      </w:r>
      <w:r w:rsidRPr="004659A5">
        <w:t xml:space="preserve">MODELO DEL PROBLEMA PÚBLICO: CAUSA DIRECTA </w:t>
      </w:r>
      <w:r>
        <w:t xml:space="preserve">4 </w:t>
      </w:r>
      <w:r w:rsidRPr="004659A5">
        <w:t>Y CAUSAS INDIRECTAS</w:t>
      </w:r>
      <w:bookmarkEnd w:id="380"/>
    </w:p>
    <w:p w14:paraId="6C6FC393" w14:textId="6D9E47E1" w:rsidR="00C3616C" w:rsidRPr="00F4762F" w:rsidRDefault="00C3616C" w:rsidP="00C3616C">
      <w:pPr>
        <w:spacing w:before="200"/>
        <w:rPr>
          <w:sz w:val="18"/>
          <w:szCs w:val="18"/>
        </w:rPr>
      </w:pPr>
      <w:r w:rsidRPr="00F4762F">
        <w:rPr>
          <w:sz w:val="18"/>
          <w:szCs w:val="18"/>
        </w:rPr>
        <w:t>Elaboración: Ministerio de Cultura - DGPI.</w:t>
      </w:r>
    </w:p>
    <w:p w14:paraId="57563C59" w14:textId="6FE06A40" w:rsidR="00B956F2" w:rsidRDefault="00B956F2" w:rsidP="00C3616C">
      <w:pPr>
        <w:pStyle w:val="Ttulo5"/>
        <w:jc w:val="both"/>
        <w:rPr>
          <w:color w:val="44546A" w:themeColor="text2"/>
        </w:rPr>
      </w:pPr>
      <w:commentRangeStart w:id="381"/>
    </w:p>
    <w:p w14:paraId="16AECAD4" w14:textId="4CBA3D5B" w:rsidR="00C3616C" w:rsidRDefault="00C3616C" w:rsidP="00C3616C">
      <w:pPr>
        <w:pStyle w:val="Ttulo5"/>
        <w:jc w:val="both"/>
        <w:rPr>
          <w:caps w:val="0"/>
          <w:color w:val="44546A" w:themeColor="text2"/>
        </w:rPr>
      </w:pPr>
      <w:bookmarkStart w:id="382" w:name="_Toc143624278"/>
      <w:r w:rsidRPr="00BB1F9C">
        <w:rPr>
          <w:color w:val="44546A" w:themeColor="text2"/>
        </w:rPr>
        <w:t>2.</w:t>
      </w:r>
      <w:r w:rsidR="00E6242D">
        <w:rPr>
          <w:color w:val="44546A" w:themeColor="text2"/>
        </w:rPr>
        <w:t>5</w:t>
      </w:r>
      <w:r w:rsidRPr="00BB1F9C">
        <w:rPr>
          <w:color w:val="44546A" w:themeColor="text2"/>
        </w:rPr>
        <w:t xml:space="preserve">.2.4.1. </w:t>
      </w:r>
      <w:r w:rsidR="004746D7">
        <w:rPr>
          <w:caps w:val="0"/>
          <w:color w:val="44546A" w:themeColor="text2"/>
        </w:rPr>
        <w:t>Deficiente adecuación de la normativa nacional a los estándares internacionales de los derechos a la participación, consulta y consentimiento previo, libre e informado</w:t>
      </w:r>
      <w:bookmarkEnd w:id="382"/>
      <w:r w:rsidR="004746D7">
        <w:rPr>
          <w:caps w:val="0"/>
          <w:color w:val="44546A" w:themeColor="text2"/>
        </w:rPr>
        <w:t xml:space="preserve"> </w:t>
      </w:r>
      <w:commentRangeEnd w:id="381"/>
      <w:r w:rsidR="00A9062E">
        <w:rPr>
          <w:rStyle w:val="Refdecomentario"/>
          <w:rFonts w:ascii="Calibri" w:eastAsiaTheme="minorHAnsi" w:hAnsi="Calibri" w:cs="Calibri"/>
          <w:caps w:val="0"/>
          <w:color w:val="auto"/>
        </w:rPr>
        <w:commentReference w:id="381"/>
      </w:r>
    </w:p>
    <w:p w14:paraId="7D421394" w14:textId="77777777" w:rsidR="00EC1A14" w:rsidRDefault="00EC1A14" w:rsidP="002D132B">
      <w:pPr>
        <w:spacing w:line="276" w:lineRule="auto"/>
        <w:jc w:val="both"/>
      </w:pPr>
      <w:bookmarkStart w:id="383" w:name="_Toc137231211"/>
      <w:bookmarkStart w:id="384" w:name="_Toc137491078"/>
    </w:p>
    <w:p w14:paraId="65EF7730" w14:textId="7245DD27" w:rsidR="002D132B" w:rsidRDefault="002D132B" w:rsidP="002D132B">
      <w:pPr>
        <w:spacing w:line="276" w:lineRule="auto"/>
        <w:jc w:val="both"/>
      </w:pPr>
      <w:r w:rsidRPr="009644C0">
        <w:t xml:space="preserve">El derecho a la consulta previa a los pueblos indígenas se encuentra en el artículo 6, numeral 1, del Convenio 169 de la OIT, que estipula: “los gobiernos deberán consultar a los pueblos interesados, mediante procedimientos apropiados y en particular a través de sus instituciones representativas, cada vez que se prevean medidas legislativas o administrativas susceptibles de afectarles directamente”. Asimismo, el artículo 6, numeral 2, del </w:t>
      </w:r>
      <w:r>
        <w:t>citado instrumento</w:t>
      </w:r>
      <w:r w:rsidRPr="009644C0">
        <w:t xml:space="preserve"> dispone que “las consultas llevadas a cabo en aplicación de este Convenio deberán efectuarse de buena fe y de una manera apropiada a las circunstancias, con la finalidad de llegar a un acuerdo o lograr el consentimiento a</w:t>
      </w:r>
      <w:r>
        <w:t>cerca de las medidas propuestas</w:t>
      </w:r>
      <w:r w:rsidRPr="009644C0">
        <w:t>”</w:t>
      </w:r>
      <w:r>
        <w:t>.</w:t>
      </w:r>
    </w:p>
    <w:p w14:paraId="2EBC4DD8" w14:textId="77777777" w:rsidR="002D132B" w:rsidRDefault="002D132B" w:rsidP="002D132B">
      <w:pPr>
        <w:spacing w:line="276" w:lineRule="auto"/>
        <w:jc w:val="both"/>
      </w:pPr>
      <w:r w:rsidRPr="009644C0">
        <w:t>En palabras de la OIT, la consulta en virtud del Convenio significa lo siguiente (OIT, 2013):</w:t>
      </w:r>
    </w:p>
    <w:p w14:paraId="09033668" w14:textId="77777777" w:rsidR="002D132B" w:rsidRDefault="002D132B" w:rsidP="003A41C1">
      <w:pPr>
        <w:pStyle w:val="Prrafodelista"/>
        <w:numPr>
          <w:ilvl w:val="0"/>
          <w:numId w:val="78"/>
        </w:numPr>
        <w:spacing w:line="276" w:lineRule="auto"/>
        <w:jc w:val="both"/>
      </w:pPr>
      <w:r w:rsidRPr="009644C0">
        <w:t>Las consultas deben ser formales, plenas y llevarse a cabo de buena fe; debe producirse un verdadero diálogo entre los gobiernos y los pueblos indígenas y tribales caracterizado por la comunicación y el entendimiento, el respeto mutuo, la buena fe y el deseo sincero de alcanzar un acuerdo</w:t>
      </w:r>
      <w:r>
        <w:t>;</w:t>
      </w:r>
    </w:p>
    <w:p w14:paraId="5B4AEC93" w14:textId="77777777" w:rsidR="002D132B" w:rsidRDefault="002D132B" w:rsidP="003A41C1">
      <w:pPr>
        <w:pStyle w:val="Prrafodelista"/>
        <w:numPr>
          <w:ilvl w:val="0"/>
          <w:numId w:val="78"/>
        </w:numPr>
        <w:spacing w:line="276" w:lineRule="auto"/>
        <w:jc w:val="both"/>
      </w:pPr>
      <w:r w:rsidRPr="009644C0">
        <w:t>Tienen que establecerse mecanismos apropiados a escala nacional y ello debe realizarse de una forma</w:t>
      </w:r>
      <w:r>
        <w:t xml:space="preserve"> adaptada a las circunstancias;</w:t>
      </w:r>
    </w:p>
    <w:p w14:paraId="6462B777" w14:textId="77777777" w:rsidR="002D132B" w:rsidRDefault="002D132B" w:rsidP="003A41C1">
      <w:pPr>
        <w:pStyle w:val="Prrafodelista"/>
        <w:numPr>
          <w:ilvl w:val="0"/>
          <w:numId w:val="78"/>
        </w:numPr>
        <w:spacing w:line="276" w:lineRule="auto"/>
        <w:jc w:val="both"/>
      </w:pPr>
      <w:r w:rsidRPr="009644C0">
        <w:t xml:space="preserve">Tienen que llevarse a cabo consultas a través de instituciones representativas de los pueblos indígenas y tribales en relación con las medidas legislativas y administrativas; </w:t>
      </w:r>
    </w:p>
    <w:p w14:paraId="3A2537EF" w14:textId="77777777" w:rsidR="002D132B" w:rsidRPr="009644C0" w:rsidRDefault="002D132B" w:rsidP="003A41C1">
      <w:pPr>
        <w:pStyle w:val="Prrafodelista"/>
        <w:numPr>
          <w:ilvl w:val="0"/>
          <w:numId w:val="78"/>
        </w:numPr>
        <w:spacing w:line="276" w:lineRule="auto"/>
        <w:jc w:val="both"/>
      </w:pPr>
      <w:r w:rsidRPr="009644C0">
        <w:t xml:space="preserve">Deben llevarse a cabo consultas con el objetivo de llegar a un acuerdo o lograr el consentimiento sobre las medidas propuestas. Las consultas pro forma o la simple información no cumplirán con los requisitos del Convenio. </w:t>
      </w:r>
    </w:p>
    <w:p w14:paraId="40DF8E49" w14:textId="77777777" w:rsidR="002D132B" w:rsidRDefault="002D132B" w:rsidP="002D132B">
      <w:pPr>
        <w:spacing w:line="276" w:lineRule="auto"/>
        <w:jc w:val="both"/>
      </w:pPr>
      <w:r w:rsidRPr="009644C0">
        <w:t xml:space="preserve">Al mismo tiempo, dichas consultas no implican un derecho de veto ni su resultado será necesariamente alcanzar un acuerdo o lograr el consentimiento. Esto fue ratificado por CEACR (Observación general sobre el Convenio </w:t>
      </w:r>
      <w:proofErr w:type="spellStart"/>
      <w:r>
        <w:t>N°</w:t>
      </w:r>
      <w:proofErr w:type="spellEnd"/>
      <w:r>
        <w:t xml:space="preserve"> </w:t>
      </w:r>
      <w:r w:rsidRPr="009644C0">
        <w:t>169, formulada e</w:t>
      </w:r>
      <w:r>
        <w:t>n el 2010 y publicada en 2011).</w:t>
      </w:r>
    </w:p>
    <w:p w14:paraId="5B6264C7" w14:textId="77777777" w:rsidR="002D132B" w:rsidRPr="009644C0" w:rsidRDefault="002D132B" w:rsidP="002D132B">
      <w:pPr>
        <w:spacing w:line="276" w:lineRule="auto"/>
        <w:jc w:val="both"/>
      </w:pPr>
      <w:r w:rsidRPr="009644C0">
        <w:t xml:space="preserve">Por lo demás, es importante señalar el debate de la revisión del convenio anterior al Convenio 169 de la OIT, donde la Oficina Internacional del Trabajo “estima que la exigencia de que los gobiernos recaben el consentimiento de los grupos afectados por su acción no justifica tales preocupaciones, puesto que está claro que los gobiernos conservan la facultad de emprender la acción que estiman necesaria si no es posible lograr dicho consentimiento una vez efectuado un esfuerzo sincero por obtenerlo” (Conferencia </w:t>
      </w:r>
      <w:r>
        <w:t>Internacional del Trabajo, 1989, p.</w:t>
      </w:r>
      <w:r w:rsidRPr="009644C0">
        <w:t>6).</w:t>
      </w:r>
    </w:p>
    <w:p w14:paraId="68C11376" w14:textId="77777777" w:rsidR="002D132B" w:rsidRPr="009644C0" w:rsidRDefault="002D132B" w:rsidP="002D132B">
      <w:pPr>
        <w:spacing w:line="276" w:lineRule="auto"/>
        <w:jc w:val="both"/>
      </w:pPr>
      <w:r w:rsidRPr="009644C0" w:rsidDel="009344CB">
        <w:t xml:space="preserve">Como se señaló anteriormente, el derecho a la consulta previa fue reconocido en el Convenio 169 de la OIT. </w:t>
      </w:r>
      <w:r w:rsidRPr="009644C0">
        <w:t xml:space="preserve">La vigencia </w:t>
      </w:r>
      <w:r>
        <w:t>de este instrumento</w:t>
      </w:r>
      <w:r w:rsidRPr="009644C0">
        <w:t xml:space="preserve"> en nuestro ordenamiento jurídico data de 1995, y, conforme lo ha señalado el Tribunal Constitucional, este convenio tiene rango constitucional</w:t>
      </w:r>
      <w:r w:rsidRPr="009644C0">
        <w:rPr>
          <w:vertAlign w:val="superscript"/>
        </w:rPr>
        <w:footnoteReference w:id="50"/>
      </w:r>
      <w:r w:rsidRPr="009644C0">
        <w:t xml:space="preserve">. Cabe destacar que el Convenio 169 de la OIT es un tratado que constituye fuente de derecho en el ámbito internacional y produce efectos jurídicos vinculantes hacia el Estado que lo ratifica, conforme dispone la Convención de Viena sobre el Derecho de los Tratados de 1969. </w:t>
      </w:r>
    </w:p>
    <w:p w14:paraId="521488A8" w14:textId="77777777" w:rsidR="002D132B" w:rsidRPr="009644C0" w:rsidRDefault="002D132B" w:rsidP="002D132B">
      <w:pPr>
        <w:spacing w:line="276" w:lineRule="auto"/>
        <w:jc w:val="both"/>
      </w:pPr>
      <w:r w:rsidRPr="009644C0">
        <w:t>Posteriormente, el derecho a la consulta previa fue recogido en la Declaración de las Naciones Unidas sobre los Derechos de los Pueblos Indígenas [DNUPI] (2007), así como en la Declaración Americana sobre los Derechos de los Pueblos Indígenas (2016). Las declaraciones, contrariamente a los tratados, carecen, por definición, de efectos jurídicos vinculantes, en virtud de su contenido eminentemente programático y por la forma que revisten</w:t>
      </w:r>
      <w:r w:rsidRPr="009644C0">
        <w:rPr>
          <w:vertAlign w:val="superscript"/>
        </w:rPr>
        <w:footnoteReference w:id="51"/>
      </w:r>
      <w:r w:rsidRPr="009644C0">
        <w:t xml:space="preserve">. </w:t>
      </w:r>
    </w:p>
    <w:p w14:paraId="78CB795B" w14:textId="77777777" w:rsidR="002D132B" w:rsidRPr="009644C0" w:rsidRDefault="002D132B" w:rsidP="002D132B">
      <w:pPr>
        <w:spacing w:line="276" w:lineRule="auto"/>
        <w:jc w:val="both"/>
      </w:pPr>
      <w:r w:rsidRPr="009644C0">
        <w:t xml:space="preserve">En setiembre de 2011 se promulgó la Ley </w:t>
      </w:r>
      <w:proofErr w:type="spellStart"/>
      <w:r w:rsidRPr="009644C0">
        <w:t>N°</w:t>
      </w:r>
      <w:proofErr w:type="spellEnd"/>
      <w:r w:rsidRPr="009644C0">
        <w:t xml:space="preserve"> 29785, Ley del Derecho a la Consulta Previa de los pueblos indígenas u originarios, reconocido en el Convenio 169 de la </w:t>
      </w:r>
      <w:r>
        <w:t>OIT</w:t>
      </w:r>
      <w:r w:rsidRPr="009644C0">
        <w:t xml:space="preserve"> (en adelante, Ley de Consulta Previa) en la cual se establece un procedimiento de 7 etapas para que el derecho a la consulta sea implementado por las entidades del Estado, la misma que fue reglamenta</w:t>
      </w:r>
      <w:r>
        <w:t xml:space="preserve">da mediante Decreto Supremo </w:t>
      </w:r>
      <w:proofErr w:type="spellStart"/>
      <w:r>
        <w:t>N°</w:t>
      </w:r>
      <w:proofErr w:type="spellEnd"/>
      <w:r>
        <w:t xml:space="preserve"> </w:t>
      </w:r>
      <w:r w:rsidRPr="009644C0">
        <w:t xml:space="preserve">001-2012-MC. </w:t>
      </w:r>
    </w:p>
    <w:p w14:paraId="30FBA094" w14:textId="77777777" w:rsidR="002D132B" w:rsidRPr="003A78E2" w:rsidRDefault="002D132B" w:rsidP="002D132B">
      <w:pPr>
        <w:spacing w:line="276" w:lineRule="auto"/>
        <w:jc w:val="both"/>
      </w:pPr>
      <w:r>
        <w:t>Aunado a ello, recogiendo</w:t>
      </w:r>
      <w:r w:rsidRPr="009644C0">
        <w:t xml:space="preserve"> las sentencias emitidas previamente por el Tribunal Constitucional, este marco legal desarrolla el contenido, los principios y procedimientos del derecho a la consulta previa, estableciendo que, las consultas deban realizarse de forma previa, de buena fe, en el idioma de los pueblos indígenas, con información oportuna, dentro de un plazo razonable y, a través de un proceso de diálogo intercultural. Asimismo, establece que, el objetivo de la consulta es llegar a un acuerdo o consentimiento con los pueblos indígenas, en caso de no hacerlo, corresponde a las entidades estatales tomar la decisión, adoptando todas las medidas que resulten necesarias para garantizar sus derechos.</w:t>
      </w:r>
    </w:p>
    <w:p w14:paraId="404C25CF" w14:textId="77777777" w:rsidR="002D132B" w:rsidRPr="009D0881" w:rsidRDefault="002D132B" w:rsidP="002D132B">
      <w:pPr>
        <w:spacing w:line="276" w:lineRule="auto"/>
        <w:jc w:val="both"/>
        <w:rPr>
          <w:color w:val="000000" w:themeColor="text1"/>
        </w:rPr>
      </w:pPr>
      <w:r w:rsidRPr="009D0881">
        <w:rPr>
          <w:color w:val="000000" w:themeColor="text1"/>
        </w:rPr>
        <w:t xml:space="preserve">Por otro lado, el derecho a la participación de los pueblos indígenas se encuentra reconocido en los artículos 2, 6 numeral 1 literal b y c, 7, 15, 22 y 23 del Convenio 169 de la OIT. Este derecho busca asegurar la incorporación de las prioridades de los pueblos indígenas u originarios en las políticas, planea y programas del Estado. A través de la participación, se les reconocer a los pueblos la capacidad política y jurídica de actuar activamente en los diversos procesos de desarrollo en los que se vean involucrados, desde su elaboración hasta su ejecución (MINCUL, 2016, p.35). </w:t>
      </w:r>
    </w:p>
    <w:p w14:paraId="44533A16" w14:textId="77777777" w:rsidR="002D132B" w:rsidRDefault="002D132B" w:rsidP="002D132B">
      <w:pPr>
        <w:spacing w:line="276" w:lineRule="auto"/>
        <w:jc w:val="both"/>
        <w:rPr>
          <w:color w:val="000000" w:themeColor="text1"/>
        </w:rPr>
      </w:pPr>
      <w:r w:rsidRPr="009D0881">
        <w:rPr>
          <w:color w:val="000000" w:themeColor="text1"/>
        </w:rPr>
        <w:t>El derecho a la participación constituye un derecho transversal que permite el ejercicio de otros derechos colectivos reconocidos en el Convenio 169 de la OIT, tales como la educación y la salud, entre otros. Este derecho requiere de instituciones y mecanismos apropiados para los pueblos interesados y también que dichas instituciones cuenten con los medios necesarios para el cabal desempeño de sus funciones (MINCUL, 2016)</w:t>
      </w:r>
      <w:r>
        <w:rPr>
          <w:color w:val="000000" w:themeColor="text1"/>
        </w:rPr>
        <w:t xml:space="preserve">. </w:t>
      </w:r>
    </w:p>
    <w:p w14:paraId="47E82732" w14:textId="77777777" w:rsidR="002D132B" w:rsidRPr="00244BC8" w:rsidRDefault="002D132B" w:rsidP="002D132B">
      <w:pPr>
        <w:spacing w:line="276" w:lineRule="auto"/>
        <w:jc w:val="both"/>
      </w:pPr>
      <w:r>
        <w:rPr>
          <w:color w:val="000000" w:themeColor="text1"/>
        </w:rPr>
        <w:t xml:space="preserve">Aunado a ello, resaltar que, el reconocimiento de este derecho a nivel del marco normativo nacional se desprende de una serie de disposiciones establecidas en la Constitución Política del Perú, además la Quinta disposición complementaria, transitoria y final del Reglamento de la Ley de Consulta Previa establece en relación al derecho a la participación que, </w:t>
      </w:r>
      <w:r>
        <w:t xml:space="preserve">conforme a lo señalado en el Convenio 169 de la OIT, corresponde a las distintas entidades públicas, según corresponda, desarrollar los mecanismos de participación dispuestos en la legislación vigente, los cuales serán adicionales o complementarios a los establecidos para el proceso de consulta. Actualmente, a diferencia de los avances a nivel normativo del derecho a la consulta previa, se identifica que aún no se ha desarrollado bajo la instancia nacional un cuerpo normativo que uniformice los alcances y contenidos de este derecho para su aplicación. </w:t>
      </w:r>
    </w:p>
    <w:p w14:paraId="303494C3" w14:textId="77777777" w:rsidR="002D132B" w:rsidRPr="00244BC8" w:rsidRDefault="002D132B" w:rsidP="002D132B">
      <w:pPr>
        <w:spacing w:line="276" w:lineRule="auto"/>
        <w:jc w:val="both"/>
      </w:pPr>
      <w:r>
        <w:t>Asimismo, d</w:t>
      </w:r>
      <w:r w:rsidRPr="009644C0">
        <w:t xml:space="preserve">entro de los estándares internacionales de los derechos a la participación, consulta y consentimiento previo, libre e informado, también se encuentra la jurisprudencia de la Corte Interamericana de Derechos Humanos (en adelante, Corte IDH). En efecto, el Tribunal Constitucional peruano ha afirmado el carácter vinculante de las sentencias de la Corte IDH y ha establecido que esta “(…) no se agota en su parte resolutiva (…), sino que se extiende a su fundamentación o </w:t>
      </w:r>
      <w:r w:rsidRPr="00FC22A3">
        <w:rPr>
          <w:i/>
        </w:rPr>
        <w:t xml:space="preserve">ratio </w:t>
      </w:r>
      <w:proofErr w:type="spellStart"/>
      <w:r w:rsidRPr="00FC22A3">
        <w:rPr>
          <w:i/>
        </w:rPr>
        <w:t>decidendi</w:t>
      </w:r>
      <w:proofErr w:type="spellEnd"/>
      <w:r w:rsidRPr="009644C0">
        <w:t>”</w:t>
      </w:r>
      <w:r w:rsidRPr="009644C0">
        <w:rPr>
          <w:vertAlign w:val="superscript"/>
        </w:rPr>
        <w:footnoteReference w:id="52"/>
      </w:r>
      <w:r w:rsidRPr="009644C0">
        <w:t>. Asimismo, estableció que las sentencias de la Corte IDH “(…) resulta(n) vinculante(s) para todo poder público nacional, incluso en aquellos casos en los que el Estado peruano no haya sido parte en el proceso”</w:t>
      </w:r>
      <w:r w:rsidRPr="009644C0">
        <w:rPr>
          <w:vertAlign w:val="superscript"/>
        </w:rPr>
        <w:footnoteReference w:id="53"/>
      </w:r>
      <w:r>
        <w:t xml:space="preserve">. </w:t>
      </w:r>
      <w:r w:rsidRPr="009644C0">
        <w:t xml:space="preserve">Ello en tanto la capacidad interpretativa y aplicativa de la CADH que posee la Corte IDH, sumada al mandato de la cuarta disposición final y transitoria de la Constitución, “(…) hace que la interpretación de las disposiciones de la Convención que se realiza en todo proceso, sea vinculante para todos los poderes </w:t>
      </w:r>
      <w:r w:rsidRPr="00244BC8">
        <w:t>públicos internos, incluyendo, desde luego, a este Tribunal”.</w:t>
      </w:r>
      <w:r w:rsidRPr="00244BC8">
        <w:rPr>
          <w:vertAlign w:val="superscript"/>
        </w:rPr>
        <w:footnoteReference w:id="54"/>
      </w:r>
    </w:p>
    <w:p w14:paraId="6C3BD062" w14:textId="77777777" w:rsidR="002D132B" w:rsidRDefault="002D132B" w:rsidP="002D132B">
      <w:pPr>
        <w:spacing w:line="276" w:lineRule="auto"/>
        <w:jc w:val="both"/>
      </w:pPr>
      <w:r w:rsidRPr="00244BC8">
        <w:t>Pese a que ya se cuenta con un marco normativo que regula la implementación del derecho a la consulta, resulta pertinente que se propongan mejoras en su aplicación, poniendo énfasis en la adecuación al marco normativo y a la jurisprudencia internacional para garantizar el adecuado ejercicio de este derecho.</w:t>
      </w:r>
      <w:r>
        <w:t xml:space="preserve"> Y en relación al derecho a la participación se identifica la necesidad de la creación de un marco normativo que uniformice y se adecue con los estándares a nivel internacional.  </w:t>
      </w:r>
    </w:p>
    <w:p w14:paraId="56F69F07" w14:textId="21AD398D" w:rsidR="00C3616C" w:rsidRPr="00BB1F9C" w:rsidRDefault="00C3616C" w:rsidP="00C3616C">
      <w:pPr>
        <w:pStyle w:val="Ttulo5"/>
        <w:jc w:val="both"/>
        <w:rPr>
          <w:color w:val="44546A" w:themeColor="text2"/>
        </w:rPr>
      </w:pPr>
      <w:bookmarkStart w:id="385" w:name="_Toc143624279"/>
      <w:r w:rsidRPr="00BB1F9C">
        <w:rPr>
          <w:color w:val="44546A" w:themeColor="text2"/>
        </w:rPr>
        <w:t>2.</w:t>
      </w:r>
      <w:r w:rsidR="00E6242D">
        <w:rPr>
          <w:color w:val="44546A" w:themeColor="text2"/>
        </w:rPr>
        <w:t>5</w:t>
      </w:r>
      <w:r w:rsidRPr="00BB1F9C">
        <w:rPr>
          <w:color w:val="44546A" w:themeColor="text2"/>
        </w:rPr>
        <w:t>.2.4.</w:t>
      </w:r>
      <w:r>
        <w:rPr>
          <w:color w:val="44546A" w:themeColor="text2"/>
        </w:rPr>
        <w:t>2</w:t>
      </w:r>
      <w:r w:rsidRPr="00BB1F9C">
        <w:rPr>
          <w:color w:val="44546A" w:themeColor="text2"/>
        </w:rPr>
        <w:t xml:space="preserve">. </w:t>
      </w:r>
      <w:r w:rsidR="004746D7" w:rsidRPr="00BB1F9C">
        <w:rPr>
          <w:caps w:val="0"/>
          <w:color w:val="44546A" w:themeColor="text2"/>
        </w:rPr>
        <w:t xml:space="preserve">Inadecuada identificación, desarrollo y seguimiento </w:t>
      </w:r>
      <w:r w:rsidR="004746D7">
        <w:rPr>
          <w:caps w:val="0"/>
          <w:color w:val="44546A" w:themeColor="text2"/>
        </w:rPr>
        <w:t>de los procesos de</w:t>
      </w:r>
      <w:r w:rsidR="004746D7" w:rsidRPr="00BB1F9C">
        <w:rPr>
          <w:caps w:val="0"/>
          <w:color w:val="44546A" w:themeColor="text2"/>
        </w:rPr>
        <w:t xml:space="preserve"> consulta previa</w:t>
      </w:r>
      <w:bookmarkEnd w:id="383"/>
      <w:bookmarkEnd w:id="384"/>
      <w:r w:rsidR="004746D7">
        <w:rPr>
          <w:caps w:val="0"/>
          <w:color w:val="44546A" w:themeColor="text2"/>
        </w:rPr>
        <w:t>, libre e informada por el estado</w:t>
      </w:r>
      <w:bookmarkEnd w:id="385"/>
    </w:p>
    <w:p w14:paraId="7CFE8C92" w14:textId="77777777" w:rsidR="002D132B" w:rsidRPr="00E46119" w:rsidRDefault="002D132B" w:rsidP="002D132B">
      <w:pPr>
        <w:spacing w:before="240" w:after="0" w:line="276" w:lineRule="auto"/>
        <w:jc w:val="both"/>
        <w:rPr>
          <w:rFonts w:asciiTheme="minorHAnsi" w:hAnsiTheme="minorHAnsi" w:cs="Arial"/>
        </w:rPr>
      </w:pPr>
      <w:bookmarkStart w:id="386" w:name="_Toc137231212"/>
      <w:bookmarkStart w:id="387" w:name="_Toc137491079"/>
      <w:r w:rsidRPr="00E46119">
        <w:rPr>
          <w:rFonts w:asciiTheme="minorHAnsi" w:hAnsiTheme="minorHAnsi" w:cs="Arial"/>
        </w:rPr>
        <w:t>Los procesos de consulta previa implementados desde el año 2013 hasta junio de 2023, son setenta y nueve (79) y actualmente hay diez (10) procesos en curso. En estos 79 procesos implementados, el Estado ha consultado a 990 localidades de 28 pueblos indígenas u originarios</w:t>
      </w:r>
      <w:r w:rsidRPr="00E46119">
        <w:rPr>
          <w:rFonts w:asciiTheme="minorHAnsi" w:hAnsiTheme="minorHAnsi" w:cs="Arial"/>
          <w:vertAlign w:val="superscript"/>
        </w:rPr>
        <w:footnoteReference w:id="55"/>
      </w:r>
      <w:r w:rsidRPr="00E46119">
        <w:rPr>
          <w:rFonts w:asciiTheme="minorHAnsi" w:hAnsiTheme="minorHAnsi" w:cs="Arial"/>
        </w:rPr>
        <w:t xml:space="preserve">, abarcando 121 distritos, 51 </w:t>
      </w:r>
      <w:r w:rsidRPr="00E46119">
        <w:rPr>
          <w:rFonts w:asciiTheme="minorHAnsi" w:hAnsiTheme="minorHAnsi" w:cs="Arial"/>
          <w:color w:val="000000"/>
        </w:rPr>
        <w:t>provincias</w:t>
      </w:r>
      <w:r w:rsidRPr="00E46119">
        <w:rPr>
          <w:rFonts w:asciiTheme="minorHAnsi" w:hAnsiTheme="minorHAnsi" w:cs="Arial"/>
          <w:vertAlign w:val="superscript"/>
        </w:rPr>
        <w:footnoteReference w:id="56"/>
      </w:r>
      <w:r w:rsidRPr="00E46119">
        <w:rPr>
          <w:rFonts w:asciiTheme="minorHAnsi" w:hAnsiTheme="minorHAnsi" w:cs="Arial"/>
        </w:rPr>
        <w:t xml:space="preserve"> de 15 departamentos del país: Áncash, Apurímac, Arequipa, Ayacucho, Cusco, Huancavelica, Huánuco, Junín, Lima, Loreto, Madre de Dios, Moquegua, Pasco, Puno y Ucayali. Estos procesos han contado con la participación de más de 24 000 personas pertenecientes a pueblos indígenas u originarios.</w:t>
      </w:r>
    </w:p>
    <w:p w14:paraId="4C63C914" w14:textId="77777777" w:rsidR="002D132B" w:rsidRDefault="002D132B" w:rsidP="002D132B">
      <w:pPr>
        <w:spacing w:before="240" w:after="0" w:line="276" w:lineRule="auto"/>
        <w:jc w:val="both"/>
        <w:rPr>
          <w:rFonts w:asciiTheme="minorHAnsi" w:hAnsiTheme="minorHAnsi" w:cs="Arial"/>
        </w:rPr>
      </w:pPr>
      <w:r w:rsidRPr="00E46119">
        <w:rPr>
          <w:rFonts w:asciiTheme="minorHAnsi" w:hAnsiTheme="minorHAnsi" w:cs="Arial"/>
        </w:rPr>
        <w:t>Al mes de junio de 2023, catorce (14) entidades estatales han realizado procesos de consulta previa, entre ellos: Ministerio de Energía y Minas (MINEM), Ministerio de Educación (MINEDU), Ministerio de Cultura</w:t>
      </w:r>
      <w:r>
        <w:rPr>
          <w:rFonts w:asciiTheme="minorHAnsi" w:hAnsiTheme="minorHAnsi" w:cs="Arial"/>
        </w:rPr>
        <w:t xml:space="preserve"> (MINCUL)</w:t>
      </w:r>
      <w:r w:rsidRPr="00E46119">
        <w:rPr>
          <w:rFonts w:asciiTheme="minorHAnsi" w:hAnsiTheme="minorHAnsi" w:cs="Arial"/>
        </w:rPr>
        <w:t xml:space="preserve">, Ministerio de Transportes y Comunicaciones (MTC), Ministerio del Ambiente (MINAM), </w:t>
      </w:r>
      <w:r>
        <w:rPr>
          <w:rFonts w:asciiTheme="minorHAnsi" w:hAnsiTheme="minorHAnsi" w:cs="Arial"/>
        </w:rPr>
        <w:t>Servicio Nacional de Áreas Naturales Protegidas por el Estado (</w:t>
      </w:r>
      <w:r w:rsidRPr="00E46119">
        <w:rPr>
          <w:rFonts w:asciiTheme="minorHAnsi" w:hAnsiTheme="minorHAnsi" w:cs="Arial"/>
        </w:rPr>
        <w:t>SERNANP</w:t>
      </w:r>
      <w:r>
        <w:rPr>
          <w:rFonts w:asciiTheme="minorHAnsi" w:hAnsiTheme="minorHAnsi" w:cs="Arial"/>
        </w:rPr>
        <w:t>)</w:t>
      </w:r>
      <w:r w:rsidRPr="00E46119">
        <w:rPr>
          <w:rFonts w:asciiTheme="minorHAnsi" w:hAnsiTheme="minorHAnsi" w:cs="Arial"/>
        </w:rPr>
        <w:t>, Instituto Nacional de Salud (</w:t>
      </w:r>
      <w:r>
        <w:rPr>
          <w:rFonts w:asciiTheme="minorHAnsi" w:hAnsiTheme="minorHAnsi" w:cs="Arial"/>
        </w:rPr>
        <w:t>INS</w:t>
      </w:r>
      <w:r w:rsidRPr="00E46119">
        <w:rPr>
          <w:rFonts w:asciiTheme="minorHAnsi" w:hAnsiTheme="minorHAnsi" w:cs="Arial"/>
        </w:rPr>
        <w:t>),</w:t>
      </w:r>
      <w:r>
        <w:rPr>
          <w:rFonts w:asciiTheme="minorHAnsi" w:hAnsiTheme="minorHAnsi" w:cs="Arial"/>
        </w:rPr>
        <w:t xml:space="preserve"> Servicio Nacional Forestal y de Fauna Silvestre (</w:t>
      </w:r>
      <w:r w:rsidRPr="00E46119">
        <w:rPr>
          <w:rFonts w:asciiTheme="minorHAnsi" w:hAnsiTheme="minorHAnsi" w:cs="Arial"/>
        </w:rPr>
        <w:t>SERFOR</w:t>
      </w:r>
      <w:r>
        <w:rPr>
          <w:rFonts w:asciiTheme="minorHAnsi" w:hAnsiTheme="minorHAnsi" w:cs="Arial"/>
        </w:rPr>
        <w:t>)</w:t>
      </w:r>
      <w:r w:rsidRPr="00E46119">
        <w:rPr>
          <w:rFonts w:asciiTheme="minorHAnsi" w:hAnsiTheme="minorHAnsi" w:cs="Arial"/>
        </w:rPr>
        <w:t xml:space="preserve">, Gobierno Regional de Loreto, Gobierno Regional de Cusco, Gobierno Regional de Huancavelica, Gobierno Regional de Ucayali, Municipalidad Provincial de Condorcanqui, Municipalidad Distrital de </w:t>
      </w:r>
      <w:proofErr w:type="spellStart"/>
      <w:r w:rsidRPr="00E46119">
        <w:rPr>
          <w:rFonts w:asciiTheme="minorHAnsi" w:hAnsiTheme="minorHAnsi" w:cs="Arial"/>
        </w:rPr>
        <w:t>Manseriche</w:t>
      </w:r>
      <w:proofErr w:type="spellEnd"/>
      <w:r w:rsidRPr="00E46119">
        <w:rPr>
          <w:rFonts w:asciiTheme="minorHAnsi" w:hAnsiTheme="minorHAnsi" w:cs="Arial"/>
        </w:rPr>
        <w:t xml:space="preserve"> y Municipalidad Distrital de Nueva Requena. Conforme a la Tabla adjunta, se observa los tipos de procesos de consulta que, a la fecha, han culminado:</w:t>
      </w:r>
    </w:p>
    <w:p w14:paraId="2B25F0D7" w14:textId="77777777" w:rsidR="002D132B" w:rsidRPr="00025589" w:rsidRDefault="002D132B" w:rsidP="002D132B">
      <w:pPr>
        <w:spacing w:after="0" w:line="276" w:lineRule="auto"/>
        <w:jc w:val="both"/>
        <w:rPr>
          <w:rFonts w:asciiTheme="minorHAnsi" w:hAnsiTheme="minorHAnsi" w:cs="Arial"/>
        </w:rPr>
      </w:pPr>
    </w:p>
    <w:p w14:paraId="69952326" w14:textId="23FFA04C" w:rsidR="002D132B" w:rsidRDefault="002D132B" w:rsidP="002D132B">
      <w:pPr>
        <w:pStyle w:val="Descripcin"/>
      </w:pPr>
      <w:bookmarkStart w:id="388" w:name="_Toc143624345"/>
      <w:r w:rsidRPr="00F4762F">
        <w:t xml:space="preserve">Tabla </w:t>
      </w:r>
      <w:r w:rsidR="00000000">
        <w:fldChar w:fldCharType="begin"/>
      </w:r>
      <w:r w:rsidR="00000000">
        <w:instrText xml:space="preserve"> SEQ Tabla \* ARABIC </w:instrText>
      </w:r>
      <w:r w:rsidR="00000000">
        <w:fldChar w:fldCharType="separate"/>
      </w:r>
      <w:r w:rsidR="00740F56">
        <w:rPr>
          <w:noProof/>
        </w:rPr>
        <w:t>21</w:t>
      </w:r>
      <w:r w:rsidR="00000000">
        <w:rPr>
          <w:noProof/>
        </w:rPr>
        <w:fldChar w:fldCharType="end"/>
      </w:r>
      <w:r w:rsidRPr="00F4762F">
        <w:t>. Tipos de procesos de consulta previa culminados</w:t>
      </w:r>
      <w:bookmarkEnd w:id="388"/>
    </w:p>
    <w:tbl>
      <w:tblPr>
        <w:tblW w:w="8550" w:type="dxa"/>
        <w:tblInd w:w="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30"/>
        <w:gridCol w:w="2220"/>
      </w:tblGrid>
      <w:tr w:rsidR="002D132B" w:rsidRPr="00F2061A" w14:paraId="688DD1FD" w14:textId="77777777" w:rsidTr="00EC1A14">
        <w:trPr>
          <w:trHeight w:val="20"/>
        </w:trPr>
        <w:tc>
          <w:tcPr>
            <w:tcW w:w="6330" w:type="dxa"/>
            <w:shd w:val="clear" w:color="auto" w:fill="006666"/>
            <w:vAlign w:val="center"/>
          </w:tcPr>
          <w:p w14:paraId="197247BE" w14:textId="77777777" w:rsidR="002D132B" w:rsidRPr="00F2061A" w:rsidRDefault="002D132B" w:rsidP="00EC1A14">
            <w:pPr>
              <w:spacing w:after="0"/>
              <w:jc w:val="center"/>
              <w:rPr>
                <w:b/>
                <w:color w:val="FFFFFF" w:themeColor="background1"/>
                <w:sz w:val="20"/>
                <w:szCs w:val="20"/>
              </w:rPr>
            </w:pPr>
            <w:r w:rsidRPr="00F2061A">
              <w:rPr>
                <w:b/>
                <w:color w:val="FFFFFF" w:themeColor="background1"/>
                <w:sz w:val="20"/>
                <w:szCs w:val="20"/>
              </w:rPr>
              <w:t>Tipo</w:t>
            </w:r>
          </w:p>
        </w:tc>
        <w:tc>
          <w:tcPr>
            <w:tcW w:w="2220" w:type="dxa"/>
            <w:shd w:val="clear" w:color="auto" w:fill="006666"/>
            <w:vAlign w:val="center"/>
          </w:tcPr>
          <w:p w14:paraId="5036FCD2" w14:textId="77777777" w:rsidR="002D132B" w:rsidRPr="00F2061A" w:rsidRDefault="002D132B" w:rsidP="00EC1A14">
            <w:pPr>
              <w:spacing w:after="0"/>
              <w:jc w:val="center"/>
              <w:rPr>
                <w:b/>
                <w:color w:val="FFFFFF" w:themeColor="background1"/>
                <w:sz w:val="20"/>
                <w:szCs w:val="20"/>
              </w:rPr>
            </w:pPr>
            <w:r w:rsidRPr="00F2061A">
              <w:rPr>
                <w:b/>
                <w:color w:val="FFFFFF" w:themeColor="background1"/>
                <w:sz w:val="20"/>
                <w:szCs w:val="20"/>
              </w:rPr>
              <w:t>Total</w:t>
            </w:r>
          </w:p>
        </w:tc>
      </w:tr>
      <w:tr w:rsidR="002D132B" w:rsidRPr="00F2061A" w14:paraId="41649966" w14:textId="77777777" w:rsidTr="00EC1A14">
        <w:trPr>
          <w:trHeight w:val="20"/>
        </w:trPr>
        <w:tc>
          <w:tcPr>
            <w:tcW w:w="6330" w:type="dxa"/>
            <w:vAlign w:val="center"/>
          </w:tcPr>
          <w:p w14:paraId="23BDBE9D" w14:textId="77777777" w:rsidR="002D132B" w:rsidRPr="00F2061A" w:rsidRDefault="002D132B" w:rsidP="00EC1A14">
            <w:pPr>
              <w:spacing w:after="0"/>
              <w:rPr>
                <w:b/>
                <w:sz w:val="20"/>
                <w:szCs w:val="20"/>
              </w:rPr>
            </w:pPr>
            <w:r w:rsidRPr="00F2061A">
              <w:rPr>
                <w:sz w:val="20"/>
                <w:szCs w:val="20"/>
              </w:rPr>
              <w:t>Proyectos en minería</w:t>
            </w:r>
          </w:p>
        </w:tc>
        <w:tc>
          <w:tcPr>
            <w:tcW w:w="2220" w:type="dxa"/>
            <w:vAlign w:val="center"/>
          </w:tcPr>
          <w:p w14:paraId="41464F7F" w14:textId="77777777" w:rsidR="002D132B" w:rsidRPr="00F2061A" w:rsidRDefault="002D132B" w:rsidP="00EC1A14">
            <w:pPr>
              <w:spacing w:after="0"/>
              <w:rPr>
                <w:b/>
                <w:sz w:val="20"/>
                <w:szCs w:val="20"/>
              </w:rPr>
            </w:pPr>
            <w:r>
              <w:rPr>
                <w:sz w:val="20"/>
                <w:szCs w:val="20"/>
              </w:rPr>
              <w:t>34</w:t>
            </w:r>
          </w:p>
        </w:tc>
      </w:tr>
      <w:tr w:rsidR="002D132B" w:rsidRPr="00F2061A" w14:paraId="762BF071" w14:textId="77777777" w:rsidTr="00EC1A14">
        <w:trPr>
          <w:trHeight w:val="20"/>
        </w:trPr>
        <w:tc>
          <w:tcPr>
            <w:tcW w:w="6330" w:type="dxa"/>
            <w:vAlign w:val="center"/>
          </w:tcPr>
          <w:p w14:paraId="4B5DA4DD" w14:textId="77777777" w:rsidR="002D132B" w:rsidRPr="00F2061A" w:rsidRDefault="002D132B" w:rsidP="00EC1A14">
            <w:pPr>
              <w:spacing w:after="0"/>
              <w:rPr>
                <w:b/>
                <w:sz w:val="20"/>
                <w:szCs w:val="20"/>
              </w:rPr>
            </w:pPr>
            <w:r w:rsidRPr="00F2061A">
              <w:rPr>
                <w:sz w:val="20"/>
                <w:szCs w:val="20"/>
              </w:rPr>
              <w:t>Lotes de hidrocarburo</w:t>
            </w:r>
          </w:p>
        </w:tc>
        <w:tc>
          <w:tcPr>
            <w:tcW w:w="2220" w:type="dxa"/>
            <w:vAlign w:val="center"/>
          </w:tcPr>
          <w:p w14:paraId="628A7EB6" w14:textId="77777777" w:rsidR="002D132B" w:rsidRPr="00F2061A" w:rsidRDefault="002D132B" w:rsidP="00EC1A14">
            <w:pPr>
              <w:spacing w:after="0"/>
              <w:rPr>
                <w:b/>
                <w:sz w:val="20"/>
                <w:szCs w:val="20"/>
              </w:rPr>
            </w:pPr>
            <w:r>
              <w:rPr>
                <w:sz w:val="20"/>
                <w:szCs w:val="20"/>
              </w:rPr>
              <w:t>12</w:t>
            </w:r>
          </w:p>
        </w:tc>
      </w:tr>
      <w:tr w:rsidR="002D132B" w:rsidRPr="00F2061A" w14:paraId="4360BD84" w14:textId="77777777" w:rsidTr="00EC1A14">
        <w:trPr>
          <w:trHeight w:val="20"/>
        </w:trPr>
        <w:tc>
          <w:tcPr>
            <w:tcW w:w="6330" w:type="dxa"/>
            <w:vAlign w:val="center"/>
          </w:tcPr>
          <w:p w14:paraId="0EB42793" w14:textId="77777777" w:rsidR="002D132B" w:rsidRPr="00F2061A" w:rsidRDefault="002D132B" w:rsidP="00EC1A14">
            <w:pPr>
              <w:spacing w:after="0"/>
              <w:rPr>
                <w:b/>
                <w:sz w:val="20"/>
                <w:szCs w:val="20"/>
              </w:rPr>
            </w:pPr>
            <w:r w:rsidRPr="00F2061A">
              <w:rPr>
                <w:sz w:val="20"/>
                <w:szCs w:val="20"/>
              </w:rPr>
              <w:t>Áreas naturales protegidas</w:t>
            </w:r>
          </w:p>
        </w:tc>
        <w:tc>
          <w:tcPr>
            <w:tcW w:w="2220" w:type="dxa"/>
            <w:vAlign w:val="center"/>
          </w:tcPr>
          <w:p w14:paraId="305EE415" w14:textId="77777777" w:rsidR="002D132B" w:rsidRPr="00F2061A" w:rsidRDefault="002D132B" w:rsidP="00EC1A14">
            <w:pPr>
              <w:spacing w:after="0"/>
              <w:rPr>
                <w:b/>
                <w:sz w:val="20"/>
                <w:szCs w:val="20"/>
              </w:rPr>
            </w:pPr>
            <w:r>
              <w:rPr>
                <w:sz w:val="20"/>
                <w:szCs w:val="20"/>
              </w:rPr>
              <w:t>11</w:t>
            </w:r>
          </w:p>
        </w:tc>
      </w:tr>
      <w:tr w:rsidR="002D132B" w:rsidRPr="00F2061A" w14:paraId="71D75188" w14:textId="77777777" w:rsidTr="00EC1A14">
        <w:trPr>
          <w:trHeight w:val="20"/>
        </w:trPr>
        <w:tc>
          <w:tcPr>
            <w:tcW w:w="6330" w:type="dxa"/>
            <w:vAlign w:val="center"/>
          </w:tcPr>
          <w:p w14:paraId="71533A28" w14:textId="77777777" w:rsidR="002D132B" w:rsidRPr="00F2061A" w:rsidRDefault="002D132B" w:rsidP="00EC1A14">
            <w:pPr>
              <w:spacing w:after="0"/>
              <w:rPr>
                <w:b/>
                <w:sz w:val="20"/>
                <w:szCs w:val="20"/>
              </w:rPr>
            </w:pPr>
            <w:r w:rsidRPr="00F2061A">
              <w:rPr>
                <w:sz w:val="20"/>
                <w:szCs w:val="20"/>
              </w:rPr>
              <w:t xml:space="preserve">Medidas </w:t>
            </w:r>
            <w:r>
              <w:rPr>
                <w:sz w:val="20"/>
                <w:szCs w:val="20"/>
              </w:rPr>
              <w:t>de alcance nacional</w:t>
            </w:r>
          </w:p>
        </w:tc>
        <w:tc>
          <w:tcPr>
            <w:tcW w:w="2220" w:type="dxa"/>
            <w:vAlign w:val="center"/>
          </w:tcPr>
          <w:p w14:paraId="20EAFC21" w14:textId="77777777" w:rsidR="002D132B" w:rsidRPr="00F2061A" w:rsidRDefault="002D132B" w:rsidP="00EC1A14">
            <w:pPr>
              <w:spacing w:after="0"/>
              <w:rPr>
                <w:b/>
                <w:sz w:val="20"/>
                <w:szCs w:val="20"/>
              </w:rPr>
            </w:pPr>
            <w:r w:rsidRPr="00F2061A">
              <w:rPr>
                <w:sz w:val="20"/>
                <w:szCs w:val="20"/>
              </w:rPr>
              <w:t>5</w:t>
            </w:r>
          </w:p>
        </w:tc>
      </w:tr>
      <w:tr w:rsidR="002D132B" w:rsidRPr="00F2061A" w14:paraId="0AB70187" w14:textId="77777777" w:rsidTr="00EC1A14">
        <w:trPr>
          <w:trHeight w:val="20"/>
        </w:trPr>
        <w:tc>
          <w:tcPr>
            <w:tcW w:w="6330" w:type="dxa"/>
            <w:vAlign w:val="center"/>
          </w:tcPr>
          <w:p w14:paraId="6C5FBC8C" w14:textId="77777777" w:rsidR="002D132B" w:rsidRPr="00F2061A" w:rsidRDefault="002D132B" w:rsidP="00EC1A14">
            <w:pPr>
              <w:spacing w:after="0"/>
              <w:rPr>
                <w:b/>
                <w:sz w:val="20"/>
                <w:szCs w:val="20"/>
              </w:rPr>
            </w:pPr>
            <w:r w:rsidRPr="00F2061A">
              <w:rPr>
                <w:sz w:val="20"/>
                <w:szCs w:val="20"/>
              </w:rPr>
              <w:t>Proyectos de generación eléctrica</w:t>
            </w:r>
          </w:p>
        </w:tc>
        <w:tc>
          <w:tcPr>
            <w:tcW w:w="2220" w:type="dxa"/>
            <w:vAlign w:val="center"/>
          </w:tcPr>
          <w:p w14:paraId="2FD147AA" w14:textId="77777777" w:rsidR="002D132B" w:rsidRPr="00F2061A" w:rsidRDefault="002D132B" w:rsidP="00EC1A14">
            <w:pPr>
              <w:spacing w:after="0"/>
              <w:rPr>
                <w:b/>
                <w:sz w:val="20"/>
                <w:szCs w:val="20"/>
              </w:rPr>
            </w:pPr>
            <w:r>
              <w:rPr>
                <w:sz w:val="20"/>
                <w:szCs w:val="20"/>
              </w:rPr>
              <w:t>4</w:t>
            </w:r>
          </w:p>
        </w:tc>
      </w:tr>
      <w:tr w:rsidR="002D132B" w:rsidRPr="00F2061A" w14:paraId="0019CDEB" w14:textId="77777777" w:rsidTr="00EC1A14">
        <w:trPr>
          <w:trHeight w:val="20"/>
        </w:trPr>
        <w:tc>
          <w:tcPr>
            <w:tcW w:w="6330" w:type="dxa"/>
            <w:vAlign w:val="center"/>
          </w:tcPr>
          <w:p w14:paraId="29C2576F" w14:textId="77777777" w:rsidR="002D132B" w:rsidRPr="00F2061A" w:rsidRDefault="002D132B" w:rsidP="00EC1A14">
            <w:pPr>
              <w:spacing w:after="0"/>
              <w:rPr>
                <w:b/>
                <w:sz w:val="20"/>
                <w:szCs w:val="20"/>
              </w:rPr>
            </w:pPr>
            <w:r w:rsidRPr="00F2061A">
              <w:rPr>
                <w:sz w:val="20"/>
                <w:szCs w:val="20"/>
              </w:rPr>
              <w:t>Proyectos de infraestructura (vial y fluvial)</w:t>
            </w:r>
          </w:p>
        </w:tc>
        <w:tc>
          <w:tcPr>
            <w:tcW w:w="2220" w:type="dxa"/>
            <w:vAlign w:val="center"/>
          </w:tcPr>
          <w:p w14:paraId="1FA10A6D" w14:textId="77777777" w:rsidR="002D132B" w:rsidRPr="00F2061A" w:rsidRDefault="002D132B" w:rsidP="00EC1A14">
            <w:pPr>
              <w:spacing w:after="0"/>
              <w:rPr>
                <w:sz w:val="20"/>
                <w:szCs w:val="20"/>
              </w:rPr>
            </w:pPr>
            <w:r w:rsidRPr="00F2061A">
              <w:rPr>
                <w:sz w:val="20"/>
                <w:szCs w:val="20"/>
              </w:rPr>
              <w:t>3</w:t>
            </w:r>
          </w:p>
        </w:tc>
      </w:tr>
      <w:tr w:rsidR="002D132B" w:rsidRPr="00F2061A" w14:paraId="469B270B" w14:textId="77777777" w:rsidTr="00EC1A14">
        <w:trPr>
          <w:trHeight w:val="20"/>
        </w:trPr>
        <w:tc>
          <w:tcPr>
            <w:tcW w:w="6330" w:type="dxa"/>
            <w:vAlign w:val="center"/>
          </w:tcPr>
          <w:p w14:paraId="78FD6D6F" w14:textId="77777777" w:rsidR="002D132B" w:rsidRPr="00F2061A" w:rsidRDefault="002D132B" w:rsidP="00EC1A14">
            <w:pPr>
              <w:spacing w:after="0"/>
              <w:rPr>
                <w:b/>
                <w:sz w:val="20"/>
                <w:szCs w:val="20"/>
              </w:rPr>
            </w:pPr>
            <w:r w:rsidRPr="00F2061A">
              <w:rPr>
                <w:sz w:val="20"/>
                <w:szCs w:val="20"/>
              </w:rPr>
              <w:t>Patrimonio Cultural de la Nación</w:t>
            </w:r>
          </w:p>
        </w:tc>
        <w:tc>
          <w:tcPr>
            <w:tcW w:w="2220" w:type="dxa"/>
            <w:vAlign w:val="center"/>
          </w:tcPr>
          <w:p w14:paraId="2D5C3CF4" w14:textId="77777777" w:rsidR="002D132B" w:rsidRPr="00F2061A" w:rsidRDefault="002D132B" w:rsidP="00EC1A14">
            <w:pPr>
              <w:spacing w:after="0"/>
              <w:rPr>
                <w:b/>
                <w:sz w:val="20"/>
                <w:szCs w:val="20"/>
              </w:rPr>
            </w:pPr>
            <w:r>
              <w:rPr>
                <w:sz w:val="20"/>
                <w:szCs w:val="20"/>
              </w:rPr>
              <w:t>10</w:t>
            </w:r>
          </w:p>
        </w:tc>
      </w:tr>
    </w:tbl>
    <w:p w14:paraId="4935B8FF" w14:textId="77777777" w:rsidR="002D132B" w:rsidRPr="00F4762F" w:rsidRDefault="002D132B" w:rsidP="002D132B">
      <w:pPr>
        <w:shd w:val="clear" w:color="auto" w:fill="FFFFFF"/>
        <w:spacing w:after="0" w:line="240" w:lineRule="auto"/>
        <w:rPr>
          <w:sz w:val="18"/>
          <w:szCs w:val="18"/>
        </w:rPr>
      </w:pPr>
      <w:r w:rsidRPr="00F4762F">
        <w:rPr>
          <w:sz w:val="18"/>
          <w:szCs w:val="18"/>
        </w:rPr>
        <w:t xml:space="preserve">Fuente: Ministerio de Cultura - Dirección de Consulta Previa (DCP) </w:t>
      </w:r>
    </w:p>
    <w:p w14:paraId="2D06ECF9" w14:textId="77777777" w:rsidR="002D132B" w:rsidRPr="0032724A" w:rsidRDefault="002D132B" w:rsidP="002D132B">
      <w:pPr>
        <w:spacing w:before="240" w:after="0" w:line="276" w:lineRule="auto"/>
        <w:jc w:val="both"/>
        <w:rPr>
          <w:rFonts w:asciiTheme="minorHAnsi" w:hAnsiTheme="minorHAnsi" w:cs="Arial"/>
        </w:rPr>
      </w:pPr>
      <w:r w:rsidRPr="0032724A">
        <w:rPr>
          <w:rFonts w:asciiTheme="minorHAnsi" w:hAnsiTheme="minorHAnsi" w:cs="Arial"/>
        </w:rPr>
        <w:t>Respecto a los 10 procesos de consulta previa en curso, se viene consultando a 71 localidades de 10 pueblos indígenas u originarios</w:t>
      </w:r>
      <w:r w:rsidRPr="0032724A">
        <w:rPr>
          <w:rFonts w:asciiTheme="minorHAnsi" w:hAnsiTheme="minorHAnsi" w:cs="Arial"/>
          <w:vertAlign w:val="superscript"/>
        </w:rPr>
        <w:footnoteReference w:id="57"/>
      </w:r>
      <w:r w:rsidRPr="0032724A">
        <w:rPr>
          <w:rFonts w:asciiTheme="minorHAnsi" w:hAnsiTheme="minorHAnsi" w:cs="Arial"/>
        </w:rPr>
        <w:t>. Estos procesos abarcan 22 distritos</w:t>
      </w:r>
      <w:r w:rsidRPr="0032724A">
        <w:rPr>
          <w:rFonts w:asciiTheme="minorHAnsi" w:hAnsiTheme="minorHAnsi" w:cs="Arial"/>
          <w:vertAlign w:val="superscript"/>
        </w:rPr>
        <w:footnoteReference w:id="58"/>
      </w:r>
      <w:r w:rsidRPr="0032724A">
        <w:rPr>
          <w:rFonts w:asciiTheme="minorHAnsi" w:hAnsiTheme="minorHAnsi" w:cs="Arial"/>
        </w:rPr>
        <w:t>, 11 provincias</w:t>
      </w:r>
      <w:r w:rsidRPr="0032724A">
        <w:rPr>
          <w:rFonts w:asciiTheme="minorHAnsi" w:hAnsiTheme="minorHAnsi" w:cs="Arial"/>
          <w:vertAlign w:val="superscript"/>
        </w:rPr>
        <w:footnoteReference w:id="59"/>
      </w:r>
      <w:r w:rsidRPr="0032724A">
        <w:rPr>
          <w:rFonts w:asciiTheme="minorHAnsi" w:hAnsiTheme="minorHAnsi" w:cs="Arial"/>
        </w:rPr>
        <w:t xml:space="preserve"> de 7 departamentos: Amazonas, Apurímac, Ayacucho, Cusco, Huánuco, Lima y Ucayali, los cuales están siendo implementados por el </w:t>
      </w:r>
      <w:r>
        <w:rPr>
          <w:rFonts w:asciiTheme="minorHAnsi" w:hAnsiTheme="minorHAnsi" w:cs="Arial"/>
          <w:color w:val="000000"/>
        </w:rPr>
        <w:t>MINEM</w:t>
      </w:r>
      <w:r w:rsidRPr="0032724A">
        <w:rPr>
          <w:rFonts w:asciiTheme="minorHAnsi" w:hAnsiTheme="minorHAnsi" w:cs="Arial"/>
          <w:color w:val="000000"/>
        </w:rPr>
        <w:t xml:space="preserve">, </w:t>
      </w:r>
      <w:r>
        <w:rPr>
          <w:rFonts w:asciiTheme="minorHAnsi" w:hAnsiTheme="minorHAnsi" w:cs="Arial"/>
          <w:color w:val="000000"/>
        </w:rPr>
        <w:t>MINCUL</w:t>
      </w:r>
      <w:r w:rsidRPr="0032724A">
        <w:rPr>
          <w:rFonts w:asciiTheme="minorHAnsi" w:hAnsiTheme="minorHAnsi" w:cs="Arial"/>
          <w:color w:val="000000"/>
        </w:rPr>
        <w:t>, el Gobierno Regional de Loreto y la Municipalidad Provincial de Condorcanqui</w:t>
      </w:r>
      <w:r w:rsidRPr="0032724A">
        <w:rPr>
          <w:rFonts w:asciiTheme="minorHAnsi" w:hAnsiTheme="minorHAnsi" w:cs="Arial"/>
        </w:rPr>
        <w:t>. A través de la siguiente Tabla, se da cuenta de las materias sobre las cuales hay procesos de consulta previa en curso:</w:t>
      </w:r>
    </w:p>
    <w:p w14:paraId="7DBDDA3B" w14:textId="0988BF17" w:rsidR="002D132B" w:rsidRPr="00F4762F" w:rsidRDefault="002D132B" w:rsidP="002D132B">
      <w:pPr>
        <w:pStyle w:val="Descripcin"/>
        <w:spacing w:before="240"/>
        <w:rPr>
          <w:b w:val="0"/>
        </w:rPr>
      </w:pPr>
      <w:bookmarkStart w:id="389" w:name="_Toc143624346"/>
      <w:r>
        <w:t xml:space="preserve">Tabla </w:t>
      </w:r>
      <w:r w:rsidR="00000000">
        <w:fldChar w:fldCharType="begin"/>
      </w:r>
      <w:r w:rsidR="00000000">
        <w:instrText xml:space="preserve"> SEQ Tabla \* ARABIC </w:instrText>
      </w:r>
      <w:r w:rsidR="00000000">
        <w:fldChar w:fldCharType="separate"/>
      </w:r>
      <w:r w:rsidR="00740F56">
        <w:rPr>
          <w:noProof/>
        </w:rPr>
        <w:t>22</w:t>
      </w:r>
      <w:r w:rsidR="00000000">
        <w:rPr>
          <w:noProof/>
        </w:rPr>
        <w:fldChar w:fldCharType="end"/>
      </w:r>
      <w:r w:rsidRPr="00F4762F">
        <w:t>. Tipos de procesos de consulta previa en curso al año 2021</w:t>
      </w:r>
      <w:bookmarkEnd w:id="389"/>
    </w:p>
    <w:tbl>
      <w:tblPr>
        <w:tblW w:w="8460" w:type="dxa"/>
        <w:tblInd w:w="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45"/>
        <w:gridCol w:w="2715"/>
      </w:tblGrid>
      <w:tr w:rsidR="002D132B" w:rsidRPr="00AE4A66" w14:paraId="74768A62" w14:textId="77777777" w:rsidTr="00EC1A14">
        <w:trPr>
          <w:trHeight w:val="170"/>
        </w:trPr>
        <w:tc>
          <w:tcPr>
            <w:tcW w:w="5745" w:type="dxa"/>
            <w:shd w:val="clear" w:color="auto" w:fill="006666"/>
          </w:tcPr>
          <w:p w14:paraId="7769F81A" w14:textId="77777777" w:rsidR="002D132B" w:rsidRPr="00AE4A66" w:rsidRDefault="002D132B" w:rsidP="00EC1A14">
            <w:pPr>
              <w:spacing w:after="0"/>
              <w:jc w:val="center"/>
              <w:rPr>
                <w:b/>
                <w:color w:val="FFFFFF"/>
                <w:sz w:val="20"/>
                <w:szCs w:val="20"/>
              </w:rPr>
            </w:pPr>
            <w:r w:rsidRPr="00AE4A66">
              <w:rPr>
                <w:b/>
                <w:color w:val="FFFFFF"/>
                <w:sz w:val="20"/>
                <w:szCs w:val="20"/>
              </w:rPr>
              <w:t>Tipo</w:t>
            </w:r>
          </w:p>
        </w:tc>
        <w:tc>
          <w:tcPr>
            <w:tcW w:w="2715" w:type="dxa"/>
            <w:shd w:val="clear" w:color="auto" w:fill="006666"/>
          </w:tcPr>
          <w:p w14:paraId="375FE23A" w14:textId="77777777" w:rsidR="002D132B" w:rsidRPr="00AE4A66" w:rsidRDefault="002D132B" w:rsidP="00EC1A14">
            <w:pPr>
              <w:spacing w:after="0"/>
              <w:jc w:val="center"/>
              <w:rPr>
                <w:b/>
                <w:color w:val="FFFFFF"/>
                <w:sz w:val="20"/>
                <w:szCs w:val="20"/>
              </w:rPr>
            </w:pPr>
            <w:r w:rsidRPr="00AE4A66">
              <w:rPr>
                <w:b/>
                <w:color w:val="FFFFFF"/>
                <w:sz w:val="20"/>
                <w:szCs w:val="20"/>
              </w:rPr>
              <w:t>Total</w:t>
            </w:r>
          </w:p>
        </w:tc>
      </w:tr>
      <w:tr w:rsidR="002D132B" w:rsidRPr="00AE4A66" w14:paraId="15D89460" w14:textId="77777777" w:rsidTr="00EC1A14">
        <w:trPr>
          <w:trHeight w:val="170"/>
        </w:trPr>
        <w:tc>
          <w:tcPr>
            <w:tcW w:w="5745" w:type="dxa"/>
            <w:shd w:val="clear" w:color="auto" w:fill="auto"/>
          </w:tcPr>
          <w:p w14:paraId="02A7BE1A" w14:textId="77777777" w:rsidR="002D132B" w:rsidRPr="00AE4A66" w:rsidRDefault="002D132B" w:rsidP="00EC1A14">
            <w:pPr>
              <w:spacing w:after="0"/>
              <w:rPr>
                <w:b/>
                <w:sz w:val="20"/>
                <w:szCs w:val="20"/>
              </w:rPr>
            </w:pPr>
            <w:r w:rsidRPr="00AE4A66">
              <w:rPr>
                <w:sz w:val="20"/>
                <w:szCs w:val="20"/>
              </w:rPr>
              <w:t>Proyectos en minería</w:t>
            </w:r>
          </w:p>
        </w:tc>
        <w:tc>
          <w:tcPr>
            <w:tcW w:w="2715" w:type="dxa"/>
            <w:shd w:val="clear" w:color="auto" w:fill="auto"/>
          </w:tcPr>
          <w:p w14:paraId="78349F84" w14:textId="77777777" w:rsidR="002D132B" w:rsidRPr="00AE4A66" w:rsidRDefault="002D132B" w:rsidP="00EC1A14">
            <w:pPr>
              <w:spacing w:after="0"/>
              <w:jc w:val="center"/>
              <w:rPr>
                <w:b/>
                <w:sz w:val="20"/>
                <w:szCs w:val="20"/>
              </w:rPr>
            </w:pPr>
            <w:r>
              <w:rPr>
                <w:sz w:val="20"/>
                <w:szCs w:val="20"/>
              </w:rPr>
              <w:t>2</w:t>
            </w:r>
          </w:p>
        </w:tc>
      </w:tr>
      <w:tr w:rsidR="002D132B" w:rsidRPr="00AE4A66" w14:paraId="447922A5" w14:textId="77777777" w:rsidTr="00EC1A14">
        <w:trPr>
          <w:trHeight w:val="170"/>
        </w:trPr>
        <w:tc>
          <w:tcPr>
            <w:tcW w:w="5745" w:type="dxa"/>
            <w:shd w:val="clear" w:color="auto" w:fill="auto"/>
          </w:tcPr>
          <w:p w14:paraId="30C0F660" w14:textId="77777777" w:rsidR="002D132B" w:rsidRPr="00AE4A66" w:rsidRDefault="002D132B" w:rsidP="00EC1A14">
            <w:pPr>
              <w:tabs>
                <w:tab w:val="left" w:pos="1710"/>
              </w:tabs>
              <w:spacing w:after="0"/>
              <w:rPr>
                <w:b/>
                <w:sz w:val="20"/>
                <w:szCs w:val="20"/>
              </w:rPr>
            </w:pPr>
            <w:r w:rsidRPr="00AE4A66">
              <w:rPr>
                <w:sz w:val="20"/>
                <w:szCs w:val="20"/>
              </w:rPr>
              <w:t>Lotes de hidrocarburo</w:t>
            </w:r>
          </w:p>
        </w:tc>
        <w:tc>
          <w:tcPr>
            <w:tcW w:w="2715" w:type="dxa"/>
            <w:shd w:val="clear" w:color="auto" w:fill="auto"/>
          </w:tcPr>
          <w:p w14:paraId="75B88FFF" w14:textId="77777777" w:rsidR="002D132B" w:rsidRPr="00AE4A66" w:rsidRDefault="002D132B" w:rsidP="00EC1A14">
            <w:pPr>
              <w:spacing w:after="0"/>
              <w:jc w:val="center"/>
              <w:rPr>
                <w:b/>
                <w:sz w:val="20"/>
                <w:szCs w:val="20"/>
              </w:rPr>
            </w:pPr>
            <w:r>
              <w:rPr>
                <w:sz w:val="20"/>
                <w:szCs w:val="20"/>
              </w:rPr>
              <w:t>1</w:t>
            </w:r>
          </w:p>
        </w:tc>
      </w:tr>
      <w:tr w:rsidR="002D132B" w:rsidRPr="00AE4A66" w14:paraId="17185B61" w14:textId="77777777" w:rsidTr="00EC1A14">
        <w:trPr>
          <w:trHeight w:val="170"/>
        </w:trPr>
        <w:tc>
          <w:tcPr>
            <w:tcW w:w="5745" w:type="dxa"/>
            <w:shd w:val="clear" w:color="auto" w:fill="auto"/>
          </w:tcPr>
          <w:p w14:paraId="7632FB44" w14:textId="77777777" w:rsidR="002D132B" w:rsidRPr="00AE4A66" w:rsidRDefault="002D132B" w:rsidP="00EC1A14">
            <w:pPr>
              <w:spacing w:after="0"/>
              <w:rPr>
                <w:b/>
                <w:sz w:val="20"/>
                <w:szCs w:val="20"/>
              </w:rPr>
            </w:pPr>
            <w:r w:rsidRPr="00AE4A66">
              <w:rPr>
                <w:sz w:val="20"/>
                <w:szCs w:val="20"/>
              </w:rPr>
              <w:t>Proyectos de infraestructura vial</w:t>
            </w:r>
          </w:p>
        </w:tc>
        <w:tc>
          <w:tcPr>
            <w:tcW w:w="2715" w:type="dxa"/>
            <w:shd w:val="clear" w:color="auto" w:fill="auto"/>
          </w:tcPr>
          <w:p w14:paraId="1CDE4C0D" w14:textId="77777777" w:rsidR="002D132B" w:rsidRPr="00AE4A66" w:rsidRDefault="002D132B" w:rsidP="00EC1A14">
            <w:pPr>
              <w:spacing w:after="0"/>
              <w:jc w:val="center"/>
              <w:rPr>
                <w:b/>
                <w:sz w:val="20"/>
                <w:szCs w:val="20"/>
              </w:rPr>
            </w:pPr>
            <w:r w:rsidRPr="00AE4A66">
              <w:rPr>
                <w:sz w:val="20"/>
                <w:szCs w:val="20"/>
              </w:rPr>
              <w:t>1</w:t>
            </w:r>
          </w:p>
        </w:tc>
      </w:tr>
      <w:tr w:rsidR="002D132B" w:rsidRPr="00AE4A66" w14:paraId="0590A2BB" w14:textId="77777777" w:rsidTr="00EC1A14">
        <w:trPr>
          <w:trHeight w:val="170"/>
        </w:trPr>
        <w:tc>
          <w:tcPr>
            <w:tcW w:w="5745" w:type="dxa"/>
            <w:shd w:val="clear" w:color="auto" w:fill="auto"/>
          </w:tcPr>
          <w:p w14:paraId="1C7644C0" w14:textId="77777777" w:rsidR="002D132B" w:rsidRPr="00AE4A66" w:rsidRDefault="002D132B" w:rsidP="00EC1A14">
            <w:pPr>
              <w:spacing w:after="0"/>
              <w:rPr>
                <w:sz w:val="20"/>
                <w:szCs w:val="20"/>
              </w:rPr>
            </w:pPr>
            <w:r w:rsidRPr="00AE4A66">
              <w:rPr>
                <w:sz w:val="20"/>
                <w:szCs w:val="20"/>
              </w:rPr>
              <w:t>Proyectos de generación eléctrica</w:t>
            </w:r>
          </w:p>
        </w:tc>
        <w:tc>
          <w:tcPr>
            <w:tcW w:w="2715" w:type="dxa"/>
            <w:shd w:val="clear" w:color="auto" w:fill="auto"/>
          </w:tcPr>
          <w:p w14:paraId="0038292F" w14:textId="77777777" w:rsidR="002D132B" w:rsidRPr="00AE4A66" w:rsidRDefault="002D132B" w:rsidP="00EC1A14">
            <w:pPr>
              <w:spacing w:after="0"/>
              <w:jc w:val="center"/>
              <w:rPr>
                <w:sz w:val="20"/>
                <w:szCs w:val="20"/>
              </w:rPr>
            </w:pPr>
            <w:r w:rsidRPr="00AE4A66">
              <w:rPr>
                <w:sz w:val="20"/>
                <w:szCs w:val="20"/>
              </w:rPr>
              <w:t>2</w:t>
            </w:r>
          </w:p>
        </w:tc>
      </w:tr>
      <w:tr w:rsidR="002D132B" w:rsidRPr="00AE4A66" w14:paraId="38DD8050" w14:textId="77777777" w:rsidTr="00EC1A14">
        <w:trPr>
          <w:trHeight w:val="170"/>
        </w:trPr>
        <w:tc>
          <w:tcPr>
            <w:tcW w:w="5745" w:type="dxa"/>
            <w:shd w:val="clear" w:color="auto" w:fill="auto"/>
          </w:tcPr>
          <w:p w14:paraId="18BF8B52" w14:textId="77777777" w:rsidR="002D132B" w:rsidRPr="00AE4A66" w:rsidRDefault="002D132B" w:rsidP="00EC1A14">
            <w:pPr>
              <w:spacing w:after="0"/>
              <w:rPr>
                <w:sz w:val="20"/>
                <w:szCs w:val="20"/>
              </w:rPr>
            </w:pPr>
            <w:r w:rsidRPr="00AE4A66">
              <w:rPr>
                <w:sz w:val="20"/>
                <w:szCs w:val="20"/>
              </w:rPr>
              <w:t>Área Natural protegida</w:t>
            </w:r>
          </w:p>
        </w:tc>
        <w:tc>
          <w:tcPr>
            <w:tcW w:w="2715" w:type="dxa"/>
            <w:shd w:val="clear" w:color="auto" w:fill="auto"/>
          </w:tcPr>
          <w:p w14:paraId="07509129" w14:textId="77777777" w:rsidR="002D132B" w:rsidRPr="00AE4A66" w:rsidRDefault="002D132B" w:rsidP="00EC1A14">
            <w:pPr>
              <w:spacing w:after="0"/>
              <w:jc w:val="center"/>
              <w:rPr>
                <w:sz w:val="20"/>
                <w:szCs w:val="20"/>
              </w:rPr>
            </w:pPr>
            <w:r w:rsidRPr="00AE4A66">
              <w:rPr>
                <w:sz w:val="20"/>
                <w:szCs w:val="20"/>
              </w:rPr>
              <w:t>1</w:t>
            </w:r>
          </w:p>
        </w:tc>
      </w:tr>
      <w:tr w:rsidR="002D132B" w:rsidRPr="00AE4A66" w14:paraId="456258B4" w14:textId="77777777" w:rsidTr="00EC1A14">
        <w:trPr>
          <w:trHeight w:val="170"/>
        </w:trPr>
        <w:tc>
          <w:tcPr>
            <w:tcW w:w="5745" w:type="dxa"/>
            <w:shd w:val="clear" w:color="auto" w:fill="auto"/>
          </w:tcPr>
          <w:p w14:paraId="249057EA" w14:textId="77777777" w:rsidR="002D132B" w:rsidRPr="00AE4A66" w:rsidRDefault="002D132B" w:rsidP="00EC1A14">
            <w:pPr>
              <w:spacing w:after="0"/>
              <w:rPr>
                <w:sz w:val="20"/>
                <w:szCs w:val="20"/>
              </w:rPr>
            </w:pPr>
            <w:r>
              <w:rPr>
                <w:sz w:val="20"/>
                <w:szCs w:val="20"/>
              </w:rPr>
              <w:t xml:space="preserve">Patrimonio Cultural de la Nación </w:t>
            </w:r>
          </w:p>
        </w:tc>
        <w:tc>
          <w:tcPr>
            <w:tcW w:w="2715" w:type="dxa"/>
            <w:shd w:val="clear" w:color="auto" w:fill="auto"/>
          </w:tcPr>
          <w:p w14:paraId="50897BE1" w14:textId="77777777" w:rsidR="002D132B" w:rsidRPr="00AE4A66" w:rsidRDefault="002D132B" w:rsidP="00EC1A14">
            <w:pPr>
              <w:spacing w:after="0"/>
              <w:jc w:val="center"/>
              <w:rPr>
                <w:sz w:val="20"/>
                <w:szCs w:val="20"/>
              </w:rPr>
            </w:pPr>
            <w:r>
              <w:rPr>
                <w:sz w:val="20"/>
                <w:szCs w:val="20"/>
              </w:rPr>
              <w:t>3</w:t>
            </w:r>
          </w:p>
        </w:tc>
      </w:tr>
    </w:tbl>
    <w:p w14:paraId="68F1D5CB" w14:textId="77777777" w:rsidR="002D132B" w:rsidRPr="00F4762F" w:rsidRDefault="002D132B" w:rsidP="002D132B">
      <w:pPr>
        <w:spacing w:after="0" w:line="240" w:lineRule="auto"/>
        <w:rPr>
          <w:sz w:val="18"/>
          <w:szCs w:val="18"/>
        </w:rPr>
      </w:pPr>
      <w:r w:rsidRPr="00F4762F">
        <w:rPr>
          <w:sz w:val="18"/>
          <w:szCs w:val="18"/>
        </w:rPr>
        <w:t>Fuente: Ministerio de Cultura - DCP</w:t>
      </w:r>
    </w:p>
    <w:p w14:paraId="20A3B5DF" w14:textId="77777777" w:rsidR="002D132B" w:rsidRDefault="002D132B" w:rsidP="002D132B">
      <w:pPr>
        <w:spacing w:after="0" w:line="276" w:lineRule="auto"/>
        <w:jc w:val="both"/>
        <w:rPr>
          <w:rFonts w:asciiTheme="minorHAnsi" w:hAnsiTheme="minorHAnsi" w:cs="Arial"/>
        </w:rPr>
      </w:pPr>
    </w:p>
    <w:p w14:paraId="4384FFC8" w14:textId="77777777" w:rsidR="002D132B" w:rsidRDefault="002D132B" w:rsidP="002D132B">
      <w:pPr>
        <w:spacing w:after="0" w:line="276" w:lineRule="auto"/>
        <w:jc w:val="both"/>
        <w:rPr>
          <w:rFonts w:asciiTheme="minorHAnsi" w:hAnsiTheme="minorHAnsi" w:cs="Arial"/>
        </w:rPr>
      </w:pPr>
      <w:r>
        <w:rPr>
          <w:rFonts w:asciiTheme="minorHAnsi" w:hAnsiTheme="minorHAnsi" w:cs="Arial"/>
        </w:rPr>
        <w:t xml:space="preserve">Asimismo, del 2019 a </w:t>
      </w:r>
      <w:r w:rsidRPr="00E01443">
        <w:rPr>
          <w:rFonts w:asciiTheme="minorHAnsi" w:hAnsiTheme="minorHAnsi" w:cs="Arial"/>
        </w:rPr>
        <w:t>junio de 2023, el MINCUL ha realizado 1013 acciones de asistencia técnica, en las que participaron un total de 19 697 personas: 6 068 servidores/as públicos/as y a 13 629 miembros de pueblos indígenas u originarios.</w:t>
      </w:r>
      <w:r>
        <w:rPr>
          <w:rFonts w:asciiTheme="minorHAnsi" w:hAnsiTheme="minorHAnsi" w:cs="Arial"/>
        </w:rPr>
        <w:t xml:space="preserve"> </w:t>
      </w:r>
      <w:r w:rsidRPr="00E01443">
        <w:rPr>
          <w:rFonts w:asciiTheme="minorHAnsi" w:hAnsiTheme="minorHAnsi" w:cs="Arial"/>
        </w:rPr>
        <w:t xml:space="preserve">Adicionalmente, </w:t>
      </w:r>
      <w:r>
        <w:rPr>
          <w:rFonts w:asciiTheme="minorHAnsi" w:hAnsiTheme="minorHAnsi" w:cs="Arial"/>
        </w:rPr>
        <w:t xml:space="preserve">bajo este periodo, </w:t>
      </w:r>
      <w:r w:rsidRPr="00E01443">
        <w:rPr>
          <w:rFonts w:asciiTheme="minorHAnsi" w:hAnsiTheme="minorHAnsi" w:cs="Arial"/>
        </w:rPr>
        <w:t>el MINCUL</w:t>
      </w:r>
      <w:r>
        <w:rPr>
          <w:rFonts w:asciiTheme="minorHAnsi" w:hAnsiTheme="minorHAnsi" w:cs="Arial"/>
        </w:rPr>
        <w:t xml:space="preserve"> conforme a sus funciones</w:t>
      </w:r>
      <w:r w:rsidRPr="00E01443">
        <w:rPr>
          <w:rFonts w:asciiTheme="minorHAnsi" w:hAnsiTheme="minorHAnsi" w:cs="Arial"/>
        </w:rPr>
        <w:t xml:space="preserve"> ha fortalecido las capacidades de 8687 personas, incluyendo a 4274 servidoras/es públicas/os y a 2998 miembros de </w:t>
      </w:r>
      <w:r>
        <w:rPr>
          <w:rFonts w:asciiTheme="minorHAnsi" w:hAnsiTheme="minorHAnsi" w:cs="Arial"/>
        </w:rPr>
        <w:t>pueblos indígenas u originarios.</w:t>
      </w:r>
    </w:p>
    <w:p w14:paraId="60557857" w14:textId="77777777" w:rsidR="002D132B" w:rsidRDefault="002D132B" w:rsidP="002D132B">
      <w:pPr>
        <w:spacing w:after="0" w:line="276" w:lineRule="auto"/>
        <w:jc w:val="both"/>
        <w:rPr>
          <w:rFonts w:asciiTheme="minorHAnsi" w:hAnsiTheme="minorHAnsi" w:cs="Arial"/>
        </w:rPr>
      </w:pPr>
    </w:p>
    <w:p w14:paraId="49F695E5" w14:textId="77777777" w:rsidR="002D132B" w:rsidRDefault="002D132B" w:rsidP="002D132B">
      <w:pPr>
        <w:spacing w:after="0" w:line="276" w:lineRule="auto"/>
        <w:jc w:val="both"/>
        <w:rPr>
          <w:rFonts w:asciiTheme="minorHAnsi" w:hAnsiTheme="minorHAnsi" w:cs="Arial"/>
        </w:rPr>
      </w:pPr>
      <w:r>
        <w:t xml:space="preserve">Con la implementación de estos procesos, la Defensoría del Pueblo (2015) planteaba una interrogante central </w:t>
      </w:r>
      <w:r>
        <w:rPr>
          <w:i/>
        </w:rPr>
        <w:t>¿qué ha cambiado para los pueblos indígenas, para el Estado y el para el país, con la consulta previa?</w:t>
      </w:r>
      <w:r>
        <w:t xml:space="preserve"> Al respecto, dicha institución, bajo su participación en los procesos de consulta efectuados hasta ese momento, año 2015, responde que el avance es significativo, pero aun con debilidades.</w:t>
      </w:r>
    </w:p>
    <w:p w14:paraId="13E14870" w14:textId="77777777" w:rsidR="002D132B" w:rsidRDefault="002D132B" w:rsidP="002D132B">
      <w:pPr>
        <w:spacing w:after="0" w:line="276" w:lineRule="auto"/>
        <w:jc w:val="both"/>
        <w:rPr>
          <w:rFonts w:asciiTheme="minorHAnsi" w:hAnsiTheme="minorHAnsi" w:cs="Arial"/>
        </w:rPr>
      </w:pPr>
    </w:p>
    <w:p w14:paraId="44A4A6C9" w14:textId="77777777" w:rsidR="002D132B" w:rsidRDefault="002D132B" w:rsidP="002D132B">
      <w:pPr>
        <w:spacing w:after="0" w:line="276" w:lineRule="auto"/>
        <w:jc w:val="both"/>
      </w:pPr>
      <w:r>
        <w:t>En esa línea, el</w:t>
      </w:r>
      <w:r>
        <w:rPr>
          <w:i/>
        </w:rPr>
        <w:t xml:space="preserve"> </w:t>
      </w:r>
      <w:r>
        <w:t>Banco Mundial (2016) a la luz de 23 casos de consulta implementados en el Perú hasta esa fecha, año 2016, identifica diversas limitaciones y desafíos vinculadas al desarrollo de estos procesos.</w:t>
      </w:r>
      <w:r>
        <w:rPr>
          <w:i/>
        </w:rPr>
        <w:t xml:space="preserve"> </w:t>
      </w:r>
      <w:r>
        <w:t xml:space="preserve">Además, en línea de las recomendaciones formuladas por la CIDH, la OIT y la Relatoría Especial sobre los Derechos de los Pueblos Indígenas de Naciones Unidas, también, se evidencia una serie de deficiencias respecto a su implementación. </w:t>
      </w:r>
      <w:r w:rsidRPr="003D4D5A">
        <w:t>Adicionalmente, el Ministerio de Cultura ha emitido informes técnicos</w:t>
      </w:r>
      <w:r w:rsidRPr="003D4D5A">
        <w:rPr>
          <w:vertAlign w:val="superscript"/>
        </w:rPr>
        <w:footnoteReference w:id="60"/>
      </w:r>
      <w:r w:rsidRPr="003D4D5A">
        <w:t xml:space="preserve"> que recogen desafíos, lecciones aprendidas y recomendaciones para los sectores que implementan procesos de consulta previa</w:t>
      </w:r>
      <w:r>
        <w:t>.</w:t>
      </w:r>
    </w:p>
    <w:p w14:paraId="7B9F4C66" w14:textId="77777777" w:rsidR="002D132B" w:rsidRDefault="002D132B" w:rsidP="003A41C1">
      <w:pPr>
        <w:numPr>
          <w:ilvl w:val="0"/>
          <w:numId w:val="16"/>
        </w:numPr>
        <w:spacing w:before="240" w:after="240" w:line="276" w:lineRule="auto"/>
        <w:jc w:val="both"/>
      </w:pPr>
      <w:r>
        <w:rPr>
          <w:b/>
          <w:i/>
        </w:rPr>
        <w:t xml:space="preserve">Sobre la identificación de la medida que debe ser objeto de consulta. </w:t>
      </w:r>
    </w:p>
    <w:p w14:paraId="2942EE06" w14:textId="77777777" w:rsidR="002D132B" w:rsidRDefault="002D132B" w:rsidP="002D132B">
      <w:pPr>
        <w:spacing w:after="0" w:line="276" w:lineRule="auto"/>
        <w:jc w:val="both"/>
        <w:rPr>
          <w:rFonts w:asciiTheme="minorHAnsi" w:hAnsiTheme="minorHAnsi" w:cs="Arial"/>
        </w:rPr>
      </w:pPr>
      <w:r w:rsidRPr="00A23433">
        <w:rPr>
          <w:rFonts w:asciiTheme="minorHAnsi" w:hAnsiTheme="minorHAnsi" w:cs="Arial"/>
        </w:rPr>
        <w:t>De acuerdo al marco normativo del derecho a la consulta previa en el Perú, cada entidad estatal que promueve una medida está obligada a consultarla si afecta derechos colectivos de los pueblos indígenas u originarios</w:t>
      </w:r>
      <w:r>
        <w:rPr>
          <w:rFonts w:asciiTheme="minorHAnsi" w:hAnsiTheme="minorHAnsi" w:cs="Arial"/>
        </w:rPr>
        <w:t xml:space="preserve">; por </w:t>
      </w:r>
      <w:r w:rsidRPr="00A23433">
        <w:rPr>
          <w:rFonts w:asciiTheme="minorHAnsi" w:hAnsiTheme="minorHAnsi" w:cs="Arial"/>
        </w:rPr>
        <w:t>tanto, le corresponde identificar la medida a consultar y la oportunidad en la que se consultará. Esta es la primera etapa del proceso de consulta previa.</w:t>
      </w:r>
    </w:p>
    <w:p w14:paraId="07B23785" w14:textId="77777777" w:rsidR="002D132B" w:rsidRDefault="002D132B" w:rsidP="002D132B">
      <w:pPr>
        <w:spacing w:after="0" w:line="276" w:lineRule="auto"/>
        <w:jc w:val="both"/>
        <w:rPr>
          <w:rFonts w:asciiTheme="minorHAnsi" w:hAnsiTheme="minorHAnsi" w:cs="Arial"/>
        </w:rPr>
      </w:pPr>
    </w:p>
    <w:p w14:paraId="5B08ACE7" w14:textId="77777777" w:rsidR="002D132B" w:rsidRPr="00A23433" w:rsidRDefault="002D132B" w:rsidP="002D132B">
      <w:pPr>
        <w:spacing w:after="0" w:line="276" w:lineRule="auto"/>
        <w:jc w:val="both"/>
        <w:rPr>
          <w:rFonts w:asciiTheme="minorHAnsi" w:hAnsiTheme="minorHAnsi" w:cs="Arial"/>
        </w:rPr>
      </w:pPr>
      <w:r w:rsidRPr="00A23433">
        <w:rPr>
          <w:rFonts w:asciiTheme="minorHAnsi" w:hAnsiTheme="minorHAnsi"/>
        </w:rPr>
        <w:t>El amplio rango de afectaciones posibles sobre</w:t>
      </w:r>
      <w:r>
        <w:t xml:space="preserve"> los derechos colectivos de los pueblos indígenas hace que la delimitación de las posibles afectaciones y, por tanto, las medidas necesarias para mitigar o evitar estas afectaciones, no sea sencilla, debido a que las conversaciones con las comunidades indígenas suelen darse en contextos de gran exclusión, como lo señaló el ex Relator de Naciones Unidas, James Anaya, la presentación de estas demandas está muchas veces vinculadas con el propio ejercicio de los derechos colectivos, cuyo respeto y ejercicio corresponde garantizar al Estado en su conjunto.</w:t>
      </w:r>
    </w:p>
    <w:p w14:paraId="76DDED9C" w14:textId="77777777" w:rsidR="002D132B" w:rsidRDefault="002D132B" w:rsidP="002D132B">
      <w:pPr>
        <w:spacing w:before="240" w:after="240" w:line="276" w:lineRule="auto"/>
        <w:jc w:val="both"/>
      </w:pPr>
      <w:r>
        <w:t xml:space="preserve">Esta situación puede llevar a la discusión de una serie de ámbitos en los que la entidad promotora no tiene competencia o capacidad de intervención, generando la búsqueda de mecanismos </w:t>
      </w:r>
      <w:r>
        <w:rPr>
          <w:i/>
        </w:rPr>
        <w:t>ad hoc</w:t>
      </w:r>
      <w:r>
        <w:t xml:space="preserve"> para atenderlas, como la firma de actas de compromiso con las entidades correspondientes. Si bien estas respuestas pueden momentáneamente dar resultado, pues permiten el desarrollo del proceso, estos acuerdos no son siempre sostenibles y no resuelven el problema de fondo (las barreras estructurales de acceso a bienes y servicios), convirtiéndose en una limitación latente para el desarrollo de estrategias de participación y consulta sostenibles, pero también una oportunidad para la atención de otras demandas (Defensoría del Pueblo, 2015).</w:t>
      </w:r>
    </w:p>
    <w:p w14:paraId="3AF175C1" w14:textId="77777777" w:rsidR="002D132B" w:rsidRDefault="002D132B" w:rsidP="002D132B">
      <w:pPr>
        <w:spacing w:before="240" w:after="240" w:line="276" w:lineRule="auto"/>
        <w:jc w:val="both"/>
      </w:pPr>
      <w:r>
        <w:t xml:space="preserve">La existencia de diferencias entre los pueblos indígenas y las distintas entidades del Estado (así como al interior de este), sobre las medidas que deben finalmente ser objeto de consulta y qué constituye una afectación de derechos colectivos, según el Banco Mundial, es reflejo de otra debilidad más de estos procesos.  Sumado a ello, esta institución observa que, desde el Estado, las entidades todavía no han incorporado, de manera suficiente, la práctica de identificar tempranamente las medidas susceptibles de consulta desde un enfoque de afectación de derechos colectivos, más bien se tiende a soslayar la importancia de la consulta bajo la idea de que es un trámite engorroso que requerirá despliegue adicional de recursos y tiempos generalmente escasos, por ejemplo, durante los primeros años de la aplicación de la Ley de Consulta Previa, algunas instancias estatales respondían sistemáticamente que no procedía desarrollar una consulta. </w:t>
      </w:r>
    </w:p>
    <w:p w14:paraId="5C3F3F29" w14:textId="77777777" w:rsidR="002D132B" w:rsidRPr="00400562" w:rsidRDefault="002D132B" w:rsidP="002D132B">
      <w:pPr>
        <w:spacing w:before="240" w:after="240" w:line="276" w:lineRule="auto"/>
        <w:jc w:val="both"/>
        <w:rPr>
          <w:rFonts w:asciiTheme="minorHAnsi" w:hAnsiTheme="minorHAnsi" w:cs="Arial"/>
        </w:rPr>
      </w:pPr>
      <w:r w:rsidRPr="00400562">
        <w:rPr>
          <w:rFonts w:asciiTheme="minorHAnsi" w:hAnsiTheme="minorHAnsi" w:cs="Arial"/>
        </w:rPr>
        <w:t xml:space="preserve">Cabe señalar que, durante los talleres macro regionales, las bases de las organizaciones indígenas a nivel nacional comunicaron que el Estado no consulta diversas medidas que, en su percepción, sí afectan derechos colectivos de pueblos indígenas u originarios, tales como carreteras, bosques de producción permanente, proyectos de ley, entre otras. Asimismo, las organizaciones indígenas cuestionaron que los gobiernos regionales no efectúan consulta previa.  </w:t>
      </w:r>
    </w:p>
    <w:p w14:paraId="0166DDC4" w14:textId="77777777" w:rsidR="002D132B" w:rsidRPr="00400562" w:rsidRDefault="002D132B" w:rsidP="002D132B">
      <w:pPr>
        <w:spacing w:before="240" w:after="240" w:line="276" w:lineRule="auto"/>
        <w:jc w:val="both"/>
        <w:rPr>
          <w:rFonts w:asciiTheme="minorHAnsi" w:hAnsiTheme="minorHAnsi" w:cs="Arial"/>
        </w:rPr>
      </w:pPr>
      <w:r w:rsidRPr="00400562">
        <w:rPr>
          <w:rFonts w:asciiTheme="minorHAnsi" w:hAnsiTheme="minorHAnsi" w:cs="Arial"/>
        </w:rPr>
        <w:t xml:space="preserve">A la fecha, dos ministerios (MINEM y MINCUL) han identificado, mediante Resoluciones Ministeriales, las medidas de su sector sobre las cuales se ha determinado que se debe realizar el análisis para determinar la procedencia en la implementación de procesos de consulta previa. Ante esto, resulta pertinente que los otros ministerios y entidades del Poder Ejecutivo, también emitan su propia reglamentación en la cual se precise cuáles son las medidas materia de consulta, la oportunidad y la entidad promotora a cargo del mismo. Adicionalmente, el </w:t>
      </w:r>
      <w:r>
        <w:rPr>
          <w:rFonts w:asciiTheme="minorHAnsi" w:hAnsiTheme="minorHAnsi" w:cs="Arial"/>
        </w:rPr>
        <w:t>SERNANP</w:t>
      </w:r>
      <w:r w:rsidRPr="00400562">
        <w:rPr>
          <w:rFonts w:asciiTheme="minorHAnsi" w:hAnsiTheme="minorHAnsi" w:cs="Arial"/>
        </w:rPr>
        <w:t xml:space="preserve">, organismo adscrito al </w:t>
      </w:r>
      <w:r>
        <w:rPr>
          <w:rFonts w:asciiTheme="minorHAnsi" w:hAnsiTheme="minorHAnsi" w:cs="Arial"/>
        </w:rPr>
        <w:t>MINAM</w:t>
      </w:r>
      <w:r w:rsidRPr="00400562">
        <w:rPr>
          <w:rFonts w:asciiTheme="minorHAnsi" w:hAnsiTheme="minorHAnsi" w:cs="Arial"/>
        </w:rPr>
        <w:t>, también ha identificado sus medidas a consultar a través de Resoluciones Presidenciales. Por otro lado, la Ley Forestal y de Fauna Silvestre y sus reglamentos también establecen medidas a consultar en el sector forestal. Asimismo, se resalta que los Gobiernos Regionales de Loreto, Cusco, Huancavelica, Ucayali han realizado procesos de consulta previa.</w:t>
      </w:r>
    </w:p>
    <w:p w14:paraId="625661D2" w14:textId="77777777" w:rsidR="002D132B" w:rsidRDefault="002D132B" w:rsidP="002D132B">
      <w:pPr>
        <w:pStyle w:val="Default"/>
        <w:spacing w:line="276" w:lineRule="auto"/>
        <w:jc w:val="both"/>
        <w:rPr>
          <w:rFonts w:asciiTheme="minorHAnsi" w:hAnsiTheme="minorHAnsi"/>
          <w:color w:val="auto"/>
          <w:sz w:val="22"/>
          <w:szCs w:val="22"/>
        </w:rPr>
      </w:pPr>
      <w:r w:rsidRPr="00400562">
        <w:rPr>
          <w:rFonts w:asciiTheme="minorHAnsi" w:hAnsiTheme="minorHAnsi"/>
          <w:sz w:val="22"/>
          <w:szCs w:val="22"/>
        </w:rPr>
        <w:t>Con relación a la oportunidad de la consulta previa, mediante informes técnicos</w:t>
      </w:r>
      <w:r w:rsidRPr="00400562">
        <w:rPr>
          <w:rStyle w:val="Refdenotaalpie"/>
          <w:rFonts w:asciiTheme="minorHAnsi" w:hAnsiTheme="minorHAnsi"/>
          <w:sz w:val="22"/>
          <w:szCs w:val="22"/>
        </w:rPr>
        <w:footnoteReference w:id="61"/>
      </w:r>
      <w:r w:rsidRPr="00400562">
        <w:rPr>
          <w:rFonts w:asciiTheme="minorHAnsi" w:hAnsiTheme="minorHAnsi"/>
          <w:sz w:val="22"/>
          <w:szCs w:val="22"/>
        </w:rPr>
        <w:t xml:space="preserve">, el </w:t>
      </w:r>
      <w:r>
        <w:rPr>
          <w:rFonts w:asciiTheme="minorHAnsi" w:hAnsiTheme="minorHAnsi"/>
          <w:sz w:val="22"/>
          <w:szCs w:val="22"/>
        </w:rPr>
        <w:t>MINCUL</w:t>
      </w:r>
      <w:r w:rsidRPr="00400562">
        <w:rPr>
          <w:rFonts w:asciiTheme="minorHAnsi" w:hAnsiTheme="minorHAnsi"/>
          <w:sz w:val="22"/>
          <w:szCs w:val="22"/>
        </w:rPr>
        <w:t xml:space="preserve"> ha opinado sobre el momento en que se viene implementando la consulta previa en el subsector minería y en el subsector electricidad, el ámbito y el contenido de la medida ya se encuentran definidos. En tal sentido, recomendó evaluar la oportunidad en la que implementa el proceso de consulta previa, a fin de optimizar su implementación y garantizar el cumplimiento del objetivo de la consulta. Para ello</w:t>
      </w:r>
      <w:r w:rsidRPr="00400562">
        <w:rPr>
          <w:rFonts w:asciiTheme="minorHAnsi" w:hAnsiTheme="minorHAnsi"/>
          <w:color w:val="auto"/>
          <w:sz w:val="22"/>
          <w:szCs w:val="22"/>
        </w:rPr>
        <w:t>, se recomienda seguir los siguientes criterios: (i) que sea previa, (</w:t>
      </w:r>
      <w:proofErr w:type="spellStart"/>
      <w:r w:rsidRPr="00400562">
        <w:rPr>
          <w:rFonts w:asciiTheme="minorHAnsi" w:hAnsiTheme="minorHAnsi"/>
          <w:color w:val="auto"/>
          <w:sz w:val="22"/>
          <w:szCs w:val="22"/>
        </w:rPr>
        <w:t>ii</w:t>
      </w:r>
      <w:proofErr w:type="spellEnd"/>
      <w:r w:rsidRPr="00400562">
        <w:rPr>
          <w:rFonts w:asciiTheme="minorHAnsi" w:hAnsiTheme="minorHAnsi"/>
          <w:color w:val="auto"/>
          <w:sz w:val="22"/>
          <w:szCs w:val="22"/>
        </w:rPr>
        <w:t>) que se cuente con suficiente información y (</w:t>
      </w:r>
      <w:proofErr w:type="spellStart"/>
      <w:r w:rsidRPr="00400562">
        <w:rPr>
          <w:rFonts w:asciiTheme="minorHAnsi" w:hAnsiTheme="minorHAnsi"/>
          <w:color w:val="auto"/>
          <w:sz w:val="22"/>
          <w:szCs w:val="22"/>
        </w:rPr>
        <w:t>iii</w:t>
      </w:r>
      <w:proofErr w:type="spellEnd"/>
      <w:r w:rsidRPr="00400562">
        <w:rPr>
          <w:rFonts w:asciiTheme="minorHAnsi" w:hAnsiTheme="minorHAnsi"/>
          <w:color w:val="auto"/>
          <w:sz w:val="22"/>
          <w:szCs w:val="22"/>
        </w:rPr>
        <w:t xml:space="preserve">) que sea posible la incorporación de acuerdos. </w:t>
      </w:r>
    </w:p>
    <w:p w14:paraId="26F3A948" w14:textId="77777777" w:rsidR="002D132B" w:rsidRPr="00400562" w:rsidRDefault="002D132B" w:rsidP="002D132B">
      <w:pPr>
        <w:pStyle w:val="Default"/>
        <w:spacing w:line="276" w:lineRule="auto"/>
        <w:jc w:val="both"/>
        <w:rPr>
          <w:rFonts w:asciiTheme="minorHAnsi" w:hAnsiTheme="minorHAnsi"/>
          <w:color w:val="auto"/>
          <w:sz w:val="22"/>
          <w:szCs w:val="22"/>
        </w:rPr>
      </w:pPr>
    </w:p>
    <w:p w14:paraId="6CB1F4FD" w14:textId="77777777" w:rsidR="002D132B" w:rsidRDefault="002D132B" w:rsidP="003A41C1">
      <w:pPr>
        <w:numPr>
          <w:ilvl w:val="0"/>
          <w:numId w:val="4"/>
        </w:numPr>
        <w:spacing w:after="240" w:line="276" w:lineRule="auto"/>
        <w:ind w:left="708"/>
        <w:jc w:val="both"/>
      </w:pPr>
      <w:r>
        <w:rPr>
          <w:b/>
          <w:i/>
        </w:rPr>
        <w:t xml:space="preserve">Sobre la identificación de los sujetos a consultar. </w:t>
      </w:r>
    </w:p>
    <w:p w14:paraId="021072D8" w14:textId="77777777" w:rsidR="002D132B" w:rsidRDefault="002D132B" w:rsidP="002D132B">
      <w:pPr>
        <w:spacing w:after="0" w:line="276" w:lineRule="auto"/>
        <w:jc w:val="both"/>
        <w:rPr>
          <w:rFonts w:asciiTheme="minorHAnsi" w:hAnsiTheme="minorHAnsi" w:cs="Arial"/>
        </w:rPr>
      </w:pPr>
      <w:r w:rsidRPr="006D7A6F">
        <w:rPr>
          <w:rFonts w:asciiTheme="minorHAnsi" w:hAnsiTheme="minorHAnsi" w:cs="Arial"/>
        </w:rPr>
        <w:t xml:space="preserve">De acuerdo al marco normativo del derecho a la consulta previa en el Perú, cada entidad estatal identifica los sujetos del derecho de consulta previa, a partir del contenido de la medida. Esta es la segunda etapa del proceso de consulta previa. Sin perjuicio de ello, la identificación de los pueblos indígenas debe hacerse a través de la información contenida en la Base de Datos Oficial de Pueblos Indígenas del </w:t>
      </w:r>
      <w:r>
        <w:rPr>
          <w:rFonts w:asciiTheme="minorHAnsi" w:hAnsiTheme="minorHAnsi" w:cs="Arial"/>
        </w:rPr>
        <w:t>MINCUL</w:t>
      </w:r>
      <w:r w:rsidRPr="006D7A6F">
        <w:rPr>
          <w:rStyle w:val="Refdenotaalpie"/>
          <w:rFonts w:asciiTheme="minorHAnsi" w:hAnsiTheme="minorHAnsi" w:cs="Arial"/>
        </w:rPr>
        <w:footnoteReference w:id="62"/>
      </w:r>
      <w:r w:rsidRPr="006D7A6F">
        <w:rPr>
          <w:rFonts w:asciiTheme="minorHAnsi" w:hAnsiTheme="minorHAnsi" w:cs="Arial"/>
        </w:rPr>
        <w:t>.</w:t>
      </w:r>
    </w:p>
    <w:p w14:paraId="4C126F5B" w14:textId="77777777" w:rsidR="002D132B" w:rsidRDefault="002D132B" w:rsidP="002D132B">
      <w:pPr>
        <w:spacing w:after="0" w:line="276" w:lineRule="auto"/>
        <w:jc w:val="both"/>
        <w:rPr>
          <w:rFonts w:asciiTheme="minorHAnsi" w:hAnsiTheme="minorHAnsi" w:cs="Arial"/>
        </w:rPr>
      </w:pPr>
    </w:p>
    <w:p w14:paraId="7A46DA50" w14:textId="77777777" w:rsidR="002D132B" w:rsidRDefault="002D132B" w:rsidP="002D132B">
      <w:pPr>
        <w:spacing w:after="0" w:line="276" w:lineRule="auto"/>
        <w:jc w:val="both"/>
      </w:pPr>
      <w:r>
        <w:t>La Defensoría del Pueblo señala que se han dado importantes avances en la identificación de los pueblos indígenas como sujetos de derechos. Con la creación de la BDPI se ha consolidado, por ejemplo, la progresiva incorporación de localidades pertenecientes a pueblos indígenas, que hasta hace unos años era materia de cuestionamiento por algunos sectores del Ejecutivo. No obstante, la CIDH (2021) aún resalta su preocupación sobre este apartado, pues se continúa consultando solo a un segmento de la población, en esa línea, la OIT (2021) resalta la necesidad de cerrar la brecha de información sobre pueblos indígenas u originarios.</w:t>
      </w:r>
    </w:p>
    <w:p w14:paraId="0B322142" w14:textId="77777777" w:rsidR="002D132B" w:rsidRPr="0097387B" w:rsidRDefault="002D132B" w:rsidP="002D132B">
      <w:pPr>
        <w:spacing w:after="0" w:line="276" w:lineRule="auto"/>
        <w:jc w:val="both"/>
        <w:rPr>
          <w:rFonts w:asciiTheme="minorHAnsi" w:hAnsiTheme="minorHAnsi"/>
        </w:rPr>
      </w:pPr>
    </w:p>
    <w:p w14:paraId="1D328D90" w14:textId="77777777" w:rsidR="002D132B" w:rsidRPr="0097387B" w:rsidRDefault="002D132B" w:rsidP="002D132B">
      <w:pPr>
        <w:spacing w:after="0" w:line="276" w:lineRule="auto"/>
        <w:jc w:val="both"/>
        <w:rPr>
          <w:rFonts w:asciiTheme="minorHAnsi" w:hAnsiTheme="minorHAnsi" w:cs="Arial"/>
        </w:rPr>
      </w:pPr>
      <w:r w:rsidRPr="0097387B">
        <w:rPr>
          <w:rFonts w:asciiTheme="minorHAnsi" w:hAnsiTheme="minorHAnsi" w:cs="Arial"/>
        </w:rPr>
        <w:t xml:space="preserve">Dentro de </w:t>
      </w:r>
      <w:r>
        <w:rPr>
          <w:rFonts w:asciiTheme="minorHAnsi" w:hAnsiTheme="minorHAnsi" w:cs="Arial"/>
        </w:rPr>
        <w:t>las principales interrogantes y, a su vez, preocupaciones</w:t>
      </w:r>
      <w:r w:rsidRPr="0097387B">
        <w:rPr>
          <w:rFonts w:asciiTheme="minorHAnsi" w:hAnsiTheme="minorHAnsi" w:cs="Arial"/>
        </w:rPr>
        <w:t xml:space="preserve"> recogidas en los talleres macro regionales está la </w:t>
      </w:r>
      <w:r>
        <w:rPr>
          <w:rFonts w:asciiTheme="minorHAnsi" w:hAnsiTheme="minorHAnsi" w:cs="Arial"/>
        </w:rPr>
        <w:t>relacionada en</w:t>
      </w:r>
      <w:r w:rsidRPr="0097387B">
        <w:rPr>
          <w:rFonts w:asciiTheme="minorHAnsi" w:hAnsiTheme="minorHAnsi" w:cs="Arial"/>
        </w:rPr>
        <w:t xml:space="preserve"> cómo se realiza la identificación de los pueblos indígenas u originarios a consultar. Ello denota</w:t>
      </w:r>
      <w:r>
        <w:rPr>
          <w:rFonts w:asciiTheme="minorHAnsi" w:hAnsiTheme="minorHAnsi" w:cs="Arial"/>
        </w:rPr>
        <w:t xml:space="preserve"> aún</w:t>
      </w:r>
      <w:r w:rsidRPr="0097387B">
        <w:rPr>
          <w:rFonts w:asciiTheme="minorHAnsi" w:hAnsiTheme="minorHAnsi" w:cs="Arial"/>
        </w:rPr>
        <w:t xml:space="preserve"> la falta de información en las localidades pertenecientes a pueblos indígenas</w:t>
      </w:r>
      <w:r>
        <w:rPr>
          <w:rFonts w:asciiTheme="minorHAnsi" w:hAnsiTheme="minorHAnsi" w:cs="Arial"/>
        </w:rPr>
        <w:t xml:space="preserve"> sobre dicho campo</w:t>
      </w:r>
      <w:r w:rsidRPr="0097387B">
        <w:rPr>
          <w:rFonts w:asciiTheme="minorHAnsi" w:hAnsiTheme="minorHAnsi" w:cs="Arial"/>
        </w:rPr>
        <w:t>.</w:t>
      </w:r>
      <w:r>
        <w:rPr>
          <w:rFonts w:asciiTheme="minorHAnsi" w:hAnsiTheme="minorHAnsi" w:cs="Arial"/>
        </w:rPr>
        <w:t xml:space="preserve"> Al respecto, e</w:t>
      </w:r>
      <w:r w:rsidRPr="0097387B">
        <w:rPr>
          <w:rFonts w:asciiTheme="minorHAnsi" w:hAnsiTheme="minorHAnsi" w:cs="Arial"/>
        </w:rPr>
        <w:t>s importante señalar que</w:t>
      </w:r>
      <w:r w:rsidRPr="0097387B">
        <w:rPr>
          <w:rFonts w:asciiTheme="minorHAnsi" w:hAnsiTheme="minorHAnsi" w:cs="Arial"/>
          <w:lang w:eastAsia="es-ES_tradnl"/>
        </w:rPr>
        <w:t>, conforme al artículo 10 de la Ley de Consulta Previa, las entidades estatales promotoras de las medidas legislativas o administrativas que desean aprobar una medida deben identificar los pueblos indígenas u originarios a ser consultados sobre la base del contenido de la medida propuesta, el grado de relación directa con el pueblo indígena y el ámbito territorial de su alcance. Para ello, las entidades realizan un trabajo de identificación de pueblos indígenas; es decir, analizan la presencia de los criterios de identificación establecidos en el Convenio 169 de la OIT; y, adicionalmente, evalúan si los pueblos indígenas u originarios identificados como tal podrían verse afectados directamente por la medida a aprobar.</w:t>
      </w:r>
    </w:p>
    <w:p w14:paraId="376D83B6" w14:textId="77777777" w:rsidR="002D132B" w:rsidRPr="0097387B" w:rsidRDefault="002D132B" w:rsidP="002D132B">
      <w:pPr>
        <w:spacing w:after="0" w:line="276" w:lineRule="auto"/>
        <w:jc w:val="both"/>
        <w:rPr>
          <w:rFonts w:asciiTheme="minorHAnsi" w:hAnsiTheme="minorHAnsi" w:cs="Arial"/>
          <w:lang w:eastAsia="es-ES_tradnl"/>
        </w:rPr>
      </w:pPr>
    </w:p>
    <w:p w14:paraId="7F62B202" w14:textId="77777777" w:rsidR="002D132B" w:rsidRPr="0097387B" w:rsidRDefault="002D132B" w:rsidP="002D132B">
      <w:pPr>
        <w:pBdr>
          <w:top w:val="nil"/>
          <w:left w:val="nil"/>
          <w:bottom w:val="nil"/>
          <w:right w:val="nil"/>
          <w:between w:val="nil"/>
        </w:pBdr>
        <w:spacing w:after="0" w:line="276" w:lineRule="auto"/>
        <w:jc w:val="both"/>
        <w:rPr>
          <w:rFonts w:asciiTheme="minorHAnsi" w:eastAsia="Arial" w:hAnsiTheme="minorHAnsi" w:cs="Arial"/>
          <w:b/>
          <w:bCs/>
          <w:color w:val="000000"/>
        </w:rPr>
      </w:pPr>
      <w:r w:rsidRPr="0097387B">
        <w:rPr>
          <w:rFonts w:asciiTheme="minorHAnsi" w:hAnsiTheme="minorHAnsi" w:cs="Arial"/>
          <w:lang w:eastAsia="es-ES_tradnl"/>
        </w:rPr>
        <w:t xml:space="preserve">Para tal efecto, la entidad promotora de una medida, entre otras herramientas, debe utilizar la BDPI, sin perjuicio de que esta podría no contener información de localidades que están o ejercen sus derechos colectivos en el ámbito o cercanía de los ámbitos de la medida, por lo que su análisis debe ser más amplio. Para la identificación de los pueblos indígenas u originarios, la Dirección de Consulta Previa </w:t>
      </w:r>
      <w:r>
        <w:rPr>
          <w:rFonts w:asciiTheme="minorHAnsi" w:hAnsiTheme="minorHAnsi" w:cs="Arial"/>
          <w:lang w:eastAsia="es-ES_tradnl"/>
        </w:rPr>
        <w:t xml:space="preserve">del MINCUL </w:t>
      </w:r>
      <w:r w:rsidRPr="0097387B">
        <w:rPr>
          <w:rFonts w:asciiTheme="minorHAnsi" w:hAnsiTheme="minorHAnsi" w:cs="Arial"/>
          <w:lang w:eastAsia="es-ES_tradnl"/>
        </w:rPr>
        <w:t>puede brindar la asistencia técnica a la entidad, en el marco de sus competencias.</w:t>
      </w:r>
    </w:p>
    <w:p w14:paraId="0853EF37" w14:textId="77777777" w:rsidR="002D132B" w:rsidRPr="0097387B" w:rsidRDefault="002D132B" w:rsidP="002D132B">
      <w:pPr>
        <w:pBdr>
          <w:top w:val="nil"/>
          <w:left w:val="nil"/>
          <w:bottom w:val="nil"/>
          <w:right w:val="nil"/>
          <w:between w:val="nil"/>
        </w:pBdr>
        <w:spacing w:after="0" w:line="276" w:lineRule="auto"/>
        <w:jc w:val="both"/>
        <w:rPr>
          <w:rFonts w:asciiTheme="minorHAnsi" w:hAnsiTheme="minorHAnsi" w:cs="Arial"/>
          <w:lang w:eastAsia="es-ES_tradnl"/>
        </w:rPr>
      </w:pPr>
    </w:p>
    <w:p w14:paraId="170CC775" w14:textId="77777777" w:rsidR="002D132B" w:rsidRPr="0097387B" w:rsidRDefault="002D132B" w:rsidP="002D132B">
      <w:pPr>
        <w:pBdr>
          <w:top w:val="nil"/>
          <w:left w:val="nil"/>
          <w:bottom w:val="nil"/>
          <w:right w:val="nil"/>
          <w:between w:val="nil"/>
        </w:pBdr>
        <w:spacing w:after="0" w:line="276" w:lineRule="auto"/>
        <w:jc w:val="both"/>
        <w:rPr>
          <w:rFonts w:asciiTheme="minorHAnsi" w:hAnsiTheme="minorHAnsi" w:cs="Arial"/>
          <w:lang w:eastAsia="es-ES_tradnl"/>
        </w:rPr>
      </w:pPr>
      <w:r w:rsidRPr="0097387B">
        <w:rPr>
          <w:rFonts w:asciiTheme="minorHAnsi" w:hAnsiTheme="minorHAnsi" w:cs="Arial"/>
          <w:lang w:eastAsia="es-ES_tradnl"/>
        </w:rPr>
        <w:t>Debe tenerse presente que una medida afectaría directamente derechos colectivos</w:t>
      </w:r>
      <w:r w:rsidRPr="0097387B">
        <w:rPr>
          <w:rStyle w:val="Refdenotaalpie"/>
          <w:rFonts w:asciiTheme="minorHAnsi" w:hAnsiTheme="minorHAnsi" w:cs="Arial"/>
          <w:lang w:eastAsia="es-ES_tradnl"/>
        </w:rPr>
        <w:footnoteReference w:id="63"/>
      </w:r>
      <w:r w:rsidRPr="0097387B">
        <w:rPr>
          <w:rFonts w:asciiTheme="minorHAnsi" w:hAnsiTheme="minorHAnsi" w:cs="Arial"/>
          <w:lang w:eastAsia="es-ES_tradnl"/>
        </w:rPr>
        <w:t xml:space="preserve"> de pueblos indígenas u originarios cuando contenga aspectos que pueden producir cambios en la situación jurídica o en el ejercicio de dichos derechos, conforme el artículo 3, literal </w:t>
      </w:r>
      <w:r>
        <w:rPr>
          <w:rFonts w:asciiTheme="minorHAnsi" w:hAnsiTheme="minorHAnsi" w:cs="Arial"/>
          <w:lang w:eastAsia="es-ES_tradnl"/>
        </w:rPr>
        <w:t>b, del Reglamento de la Ley de Consulta P</w:t>
      </w:r>
      <w:r w:rsidRPr="0097387B">
        <w:rPr>
          <w:rFonts w:asciiTheme="minorHAnsi" w:hAnsiTheme="minorHAnsi" w:cs="Arial"/>
          <w:lang w:eastAsia="es-ES_tradnl"/>
        </w:rPr>
        <w:t>revia.</w:t>
      </w:r>
    </w:p>
    <w:p w14:paraId="604C8900" w14:textId="77777777" w:rsidR="002D132B" w:rsidRPr="00937F24" w:rsidRDefault="002D132B" w:rsidP="002D132B">
      <w:pPr>
        <w:pBdr>
          <w:top w:val="nil"/>
          <w:left w:val="nil"/>
          <w:bottom w:val="nil"/>
          <w:right w:val="nil"/>
          <w:between w:val="nil"/>
        </w:pBdr>
        <w:spacing w:after="0" w:line="276" w:lineRule="auto"/>
        <w:rPr>
          <w:rFonts w:asciiTheme="minorHAnsi" w:hAnsiTheme="minorHAnsi" w:cs="Arial"/>
          <w:color w:val="000000"/>
        </w:rPr>
      </w:pPr>
    </w:p>
    <w:p w14:paraId="2F4401FF" w14:textId="184C6285" w:rsidR="002D132B" w:rsidRPr="00741C61" w:rsidRDefault="002D132B" w:rsidP="002D132B">
      <w:pPr>
        <w:pBdr>
          <w:top w:val="nil"/>
          <w:left w:val="nil"/>
          <w:bottom w:val="nil"/>
          <w:right w:val="nil"/>
          <w:between w:val="nil"/>
        </w:pBdr>
        <w:spacing w:after="0" w:line="276" w:lineRule="auto"/>
        <w:jc w:val="both"/>
        <w:rPr>
          <w:rFonts w:asciiTheme="minorHAnsi" w:hAnsiTheme="minorHAnsi" w:cs="Arial"/>
          <w:color w:val="000000" w:themeColor="text1"/>
        </w:rPr>
      </w:pPr>
      <w:r w:rsidRPr="0097387B">
        <w:rPr>
          <w:rFonts w:asciiTheme="minorHAnsi" w:eastAsia="Arial" w:hAnsiTheme="minorHAnsi" w:cs="Arial"/>
          <w:color w:val="000000"/>
        </w:rPr>
        <w:t xml:space="preserve">Para el análisis de afectaciones directas a derechos colectivos deben considerarse los derechos colectivos que vienen </w:t>
      </w:r>
      <w:r w:rsidRPr="0097387B">
        <w:rPr>
          <w:rFonts w:asciiTheme="minorHAnsi" w:hAnsiTheme="minorHAnsi" w:cs="Arial"/>
          <w:lang w:eastAsia="es-ES_tradnl"/>
        </w:rPr>
        <w:t>siendo</w:t>
      </w:r>
      <w:r w:rsidRPr="0097387B">
        <w:rPr>
          <w:rFonts w:asciiTheme="minorHAnsi" w:eastAsia="Arial" w:hAnsiTheme="minorHAnsi" w:cs="Arial"/>
          <w:color w:val="000000"/>
        </w:rPr>
        <w:t xml:space="preserve"> ejercidos por los pueblos indígenas u originarios en el ámbito de las medidas. Así también, será importante evaluar el ejercicio de derechos colectivos de los </w:t>
      </w:r>
      <w:r w:rsidRPr="00224DD3">
        <w:rPr>
          <w:rFonts w:asciiTheme="minorHAnsi" w:eastAsia="Arial" w:hAnsiTheme="minorHAnsi" w:cs="Arial"/>
          <w:color w:val="000000" w:themeColor="text1"/>
        </w:rPr>
        <w:t>pueblos indígenas u originarios que se encuentran en el área próxima a los ámbitos de las medidas, pues igual podrían ser afectados por los impactos y consecuencias de estas.</w:t>
      </w:r>
    </w:p>
    <w:p w14:paraId="5F0D6BFA" w14:textId="77777777" w:rsidR="002D132B" w:rsidRPr="00224DD3" w:rsidRDefault="002D132B" w:rsidP="002D132B">
      <w:pPr>
        <w:pBdr>
          <w:top w:val="nil"/>
          <w:left w:val="nil"/>
          <w:bottom w:val="nil"/>
          <w:right w:val="nil"/>
          <w:between w:val="nil"/>
        </w:pBdr>
        <w:spacing w:after="0" w:line="276" w:lineRule="auto"/>
        <w:jc w:val="both"/>
        <w:rPr>
          <w:rFonts w:asciiTheme="minorHAnsi" w:eastAsia="Arial" w:hAnsiTheme="minorHAnsi" w:cs="Arial"/>
          <w:b/>
          <w:bCs/>
          <w:color w:val="000000" w:themeColor="text1"/>
        </w:rPr>
      </w:pPr>
      <w:r w:rsidRPr="00224DD3">
        <w:rPr>
          <w:rFonts w:asciiTheme="minorHAnsi" w:eastAsia="Arial" w:hAnsiTheme="minorHAnsi" w:cs="Arial"/>
          <w:color w:val="000000" w:themeColor="text1"/>
        </w:rPr>
        <w:t>En adición a lo señalado, corresponde resaltar que los artículos 13 y 14 del Convenio 169 de la OIT</w:t>
      </w:r>
      <w:r w:rsidRPr="00224DD3">
        <w:rPr>
          <w:rFonts w:asciiTheme="minorHAnsi" w:hAnsiTheme="minorHAnsi"/>
          <w:color w:val="000000" w:themeColor="text1"/>
          <w:vertAlign w:val="superscript"/>
        </w:rPr>
        <w:footnoteReference w:id="64"/>
      </w:r>
      <w:r w:rsidRPr="00224DD3">
        <w:rPr>
          <w:rFonts w:asciiTheme="minorHAnsi" w:eastAsia="Arial" w:hAnsiTheme="minorHAnsi" w:cs="Arial"/>
          <w:color w:val="000000" w:themeColor="text1"/>
        </w:rPr>
        <w:t>, la jurisprudencia de la Corte IDH</w:t>
      </w:r>
      <w:r w:rsidRPr="00224DD3">
        <w:rPr>
          <w:rFonts w:asciiTheme="minorHAnsi" w:hAnsiTheme="minorHAnsi"/>
          <w:color w:val="000000" w:themeColor="text1"/>
          <w:vertAlign w:val="superscript"/>
        </w:rPr>
        <w:footnoteReference w:id="65"/>
      </w:r>
      <w:r w:rsidRPr="00224DD3">
        <w:rPr>
          <w:rFonts w:asciiTheme="minorHAnsi" w:eastAsia="Arial" w:hAnsiTheme="minorHAnsi" w:cs="Arial"/>
          <w:color w:val="000000" w:themeColor="text1"/>
        </w:rPr>
        <w:t xml:space="preserve"> y la Constitución Política del Perú, reconocen el derecho de propiedad y posesión de los pueblos indígenas sobre las tierras que tradicionalmente ocupan. Asimismo, reconocen el derecho de los pueblos indígenas a utilizar tierras que no estén exclusivamente ocupadas por los pueblos indígenas, pero a las que tradicionalmente han tenido acceso para sus actividades tradicionales y de subsistencia.</w:t>
      </w:r>
      <w:r w:rsidRPr="00224DD3">
        <w:rPr>
          <w:rFonts w:asciiTheme="minorHAnsi" w:eastAsia="Arial" w:hAnsiTheme="minorHAnsi" w:cs="Arial"/>
          <w:b/>
          <w:bCs/>
          <w:color w:val="000000" w:themeColor="text1"/>
        </w:rPr>
        <w:t xml:space="preserve"> </w:t>
      </w:r>
      <w:r w:rsidRPr="00224DD3">
        <w:rPr>
          <w:rFonts w:asciiTheme="minorHAnsi" w:hAnsiTheme="minorHAnsi" w:cs="Arial"/>
          <w:color w:val="000000" w:themeColor="text1"/>
        </w:rPr>
        <w:t>De esta manera, siguiendo lo establecido por la Corte IDH</w:t>
      </w:r>
      <w:r w:rsidRPr="00224DD3">
        <w:rPr>
          <w:rFonts w:asciiTheme="minorHAnsi" w:hAnsiTheme="minorHAnsi"/>
          <w:color w:val="000000" w:themeColor="text1"/>
          <w:vertAlign w:val="superscript"/>
          <w:lang w:val="es-ES"/>
        </w:rPr>
        <w:footnoteReference w:id="66"/>
      </w:r>
      <w:r w:rsidRPr="00224DD3">
        <w:rPr>
          <w:rFonts w:asciiTheme="minorHAnsi" w:hAnsiTheme="minorHAnsi" w:cs="Arial"/>
          <w:color w:val="000000" w:themeColor="text1"/>
          <w:lang w:val="es-ES"/>
        </w:rPr>
        <w:t>, el Tribunal Constitucional peruano ha establecido que la posesión tradicional resulta equivalente al título de pleno dominio otorgado por el Estado, razón por la cual los pueblos indígenas tienen derecho a exigir el reconocimiento oficial de su propiedad y su registro</w:t>
      </w:r>
      <w:r w:rsidRPr="00224DD3">
        <w:rPr>
          <w:rFonts w:asciiTheme="minorHAnsi" w:hAnsiTheme="minorHAnsi"/>
          <w:color w:val="000000" w:themeColor="text1"/>
          <w:vertAlign w:val="superscript"/>
          <w:lang w:val="es-ES"/>
        </w:rPr>
        <w:footnoteReference w:id="67"/>
      </w:r>
      <w:r w:rsidRPr="00224DD3">
        <w:rPr>
          <w:rFonts w:asciiTheme="minorHAnsi" w:hAnsiTheme="minorHAnsi" w:cs="Arial"/>
          <w:color w:val="000000" w:themeColor="text1"/>
          <w:lang w:val="es-ES"/>
        </w:rPr>
        <w:t>.</w:t>
      </w:r>
      <w:r w:rsidRPr="00224DD3">
        <w:rPr>
          <w:rFonts w:asciiTheme="minorHAnsi" w:eastAsia="Arial" w:hAnsiTheme="minorHAnsi" w:cs="Arial"/>
          <w:b/>
          <w:bCs/>
          <w:color w:val="000000" w:themeColor="text1"/>
        </w:rPr>
        <w:t xml:space="preserve"> </w:t>
      </w:r>
      <w:r w:rsidRPr="00224DD3">
        <w:rPr>
          <w:rFonts w:asciiTheme="minorHAnsi" w:eastAsia="Arial" w:hAnsiTheme="minorHAnsi" w:cs="Arial"/>
          <w:color w:val="000000" w:themeColor="text1"/>
        </w:rPr>
        <w:t>Adicionalmente, el Convenio 169 de la OIT establece que deberá tomarse medidas para salvaguardar el derecho de los pueblos a utilizar tierras que no estén exclusivamente ocupadas por ellos, pero a las que hayan tenido tradicionalmente acceso para sus actividades tradicionales y de subsistencia.</w:t>
      </w:r>
    </w:p>
    <w:p w14:paraId="20F43595" w14:textId="77777777" w:rsidR="002D132B" w:rsidRPr="0097387B" w:rsidRDefault="002D132B" w:rsidP="002D132B">
      <w:pPr>
        <w:pBdr>
          <w:top w:val="nil"/>
          <w:left w:val="nil"/>
          <w:bottom w:val="nil"/>
          <w:right w:val="nil"/>
          <w:between w:val="nil"/>
        </w:pBdr>
        <w:spacing w:after="0" w:line="276" w:lineRule="auto"/>
        <w:jc w:val="both"/>
        <w:rPr>
          <w:rFonts w:asciiTheme="minorHAnsi" w:eastAsia="Arial" w:hAnsiTheme="minorHAnsi" w:cs="Arial"/>
          <w:color w:val="000000"/>
        </w:rPr>
      </w:pPr>
    </w:p>
    <w:p w14:paraId="53B84DD9" w14:textId="77777777" w:rsidR="002D132B" w:rsidRPr="0097387B" w:rsidRDefault="002D132B" w:rsidP="002D132B">
      <w:pPr>
        <w:pBdr>
          <w:top w:val="nil"/>
          <w:left w:val="nil"/>
          <w:bottom w:val="nil"/>
          <w:right w:val="nil"/>
          <w:between w:val="nil"/>
        </w:pBdr>
        <w:spacing w:after="0" w:line="276" w:lineRule="auto"/>
        <w:jc w:val="both"/>
        <w:rPr>
          <w:rFonts w:asciiTheme="minorHAnsi" w:eastAsia="Arial" w:hAnsiTheme="minorHAnsi" w:cs="Arial"/>
          <w:b/>
          <w:bCs/>
          <w:color w:val="000000"/>
        </w:rPr>
      </w:pPr>
      <w:r w:rsidRPr="0097387B">
        <w:rPr>
          <w:rFonts w:asciiTheme="minorHAnsi" w:eastAsia="Arial" w:hAnsiTheme="minorHAnsi" w:cs="Arial"/>
          <w:color w:val="000000"/>
        </w:rPr>
        <w:t>Por lo señalado, al momento de que la entidad promotora realice el análisis de afectaciones directas a derechos colectivos de pueblos indígenas, deberá considerar el derecho a la tierra y al territorio de los pueblos indígenas u originarios</w:t>
      </w:r>
      <w:r>
        <w:rPr>
          <w:rFonts w:asciiTheme="minorHAnsi" w:eastAsia="Arial" w:hAnsiTheme="minorHAnsi" w:cs="Arial"/>
          <w:color w:val="000000"/>
        </w:rPr>
        <w:t xml:space="preserve">, teniendo </w:t>
      </w:r>
      <w:r w:rsidRPr="0097387B">
        <w:rPr>
          <w:rFonts w:asciiTheme="minorHAnsi" w:eastAsia="Arial" w:hAnsiTheme="minorHAnsi" w:cs="Arial"/>
          <w:color w:val="000000"/>
        </w:rPr>
        <w:t>en cuenta el alcance, los impactos y las consecuencias de los componentes y actividades involucradas en las medidas.</w:t>
      </w:r>
    </w:p>
    <w:p w14:paraId="608F6AED" w14:textId="77777777" w:rsidR="002D132B" w:rsidRPr="0097387B" w:rsidRDefault="002D132B" w:rsidP="002D132B">
      <w:pPr>
        <w:pBdr>
          <w:top w:val="nil"/>
          <w:left w:val="nil"/>
          <w:bottom w:val="nil"/>
          <w:right w:val="nil"/>
          <w:between w:val="nil"/>
        </w:pBdr>
        <w:spacing w:after="0" w:line="276" w:lineRule="auto"/>
        <w:jc w:val="both"/>
        <w:rPr>
          <w:rFonts w:asciiTheme="minorHAnsi" w:eastAsiaTheme="minorHAnsi" w:hAnsiTheme="minorHAnsi" w:cs="Arial"/>
          <w:lang w:val="es-MX" w:eastAsia="en-US"/>
        </w:rPr>
      </w:pPr>
    </w:p>
    <w:p w14:paraId="7905F1EB" w14:textId="77777777" w:rsidR="002D132B" w:rsidRPr="0097387B" w:rsidRDefault="002D132B" w:rsidP="002D132B">
      <w:pPr>
        <w:pBdr>
          <w:top w:val="nil"/>
          <w:left w:val="nil"/>
          <w:bottom w:val="nil"/>
          <w:right w:val="nil"/>
          <w:between w:val="nil"/>
        </w:pBdr>
        <w:spacing w:after="0" w:line="276" w:lineRule="auto"/>
        <w:jc w:val="both"/>
        <w:rPr>
          <w:rFonts w:asciiTheme="minorHAnsi" w:hAnsiTheme="minorHAnsi" w:cs="Arial"/>
          <w:color w:val="000000"/>
        </w:rPr>
      </w:pPr>
      <w:r w:rsidRPr="0097387B">
        <w:rPr>
          <w:rFonts w:asciiTheme="minorHAnsi" w:eastAsiaTheme="minorHAnsi" w:hAnsiTheme="minorHAnsi" w:cs="Arial"/>
          <w:lang w:val="es-MX" w:eastAsia="en-US"/>
        </w:rPr>
        <w:t xml:space="preserve">Para efectos del análisis de afectaciones directas a derechos colectivos, el </w:t>
      </w:r>
      <w:r>
        <w:rPr>
          <w:rFonts w:asciiTheme="minorHAnsi" w:eastAsiaTheme="minorHAnsi" w:hAnsiTheme="minorHAnsi" w:cs="Arial"/>
          <w:lang w:val="es-MX" w:eastAsia="en-US"/>
        </w:rPr>
        <w:t>MINCUL</w:t>
      </w:r>
      <w:r w:rsidRPr="0097387B">
        <w:rPr>
          <w:rFonts w:asciiTheme="minorHAnsi" w:eastAsiaTheme="minorHAnsi" w:hAnsiTheme="minorHAnsi" w:cs="Arial"/>
          <w:lang w:val="es-MX" w:eastAsia="en-US"/>
        </w:rPr>
        <w:t>, en el marco de su asistencia técnica, recomienda completar una herramienta en la que pueda efectuarse la relación entre el contenido del proyecto, sus consecuencias y la incidencia en los derechos de los pueblos indígenas u originarios.</w:t>
      </w:r>
    </w:p>
    <w:p w14:paraId="741EACD1" w14:textId="77777777" w:rsidR="002D132B" w:rsidRDefault="002D132B" w:rsidP="002D132B">
      <w:pPr>
        <w:spacing w:after="0" w:line="276" w:lineRule="auto"/>
        <w:jc w:val="both"/>
      </w:pPr>
    </w:p>
    <w:p w14:paraId="57D8D638" w14:textId="77777777" w:rsidR="002D132B" w:rsidRDefault="002D132B" w:rsidP="003A41C1">
      <w:pPr>
        <w:numPr>
          <w:ilvl w:val="0"/>
          <w:numId w:val="14"/>
        </w:numPr>
        <w:spacing w:after="0" w:line="276" w:lineRule="auto"/>
        <w:jc w:val="both"/>
      </w:pPr>
      <w:r w:rsidRPr="007C32FB">
        <w:rPr>
          <w:b/>
          <w:i/>
        </w:rPr>
        <w:t>Sobre el desarrollo de los procesos de consulta previa: reuniones preparatorias, etapa de publicidad, etapa de información, etapa de evaluación interna y diálogo con los pueblos indígenas u originarios.</w:t>
      </w:r>
      <w:r w:rsidRPr="007C32FB">
        <w:t xml:space="preserve"> </w:t>
      </w:r>
    </w:p>
    <w:p w14:paraId="349F0BC5" w14:textId="77777777" w:rsidR="002D132B" w:rsidRDefault="002D132B" w:rsidP="002D132B">
      <w:pPr>
        <w:spacing w:after="0" w:line="276" w:lineRule="auto"/>
        <w:ind w:left="1780" w:hanging="360"/>
        <w:jc w:val="both"/>
      </w:pPr>
    </w:p>
    <w:p w14:paraId="54934DD8" w14:textId="77777777" w:rsidR="002D132B" w:rsidRDefault="002D132B" w:rsidP="002D132B">
      <w:pPr>
        <w:spacing w:after="0" w:line="276" w:lineRule="auto"/>
        <w:jc w:val="both"/>
      </w:pPr>
      <w:r>
        <w:t xml:space="preserve">La Defensoría del Pueblo (2016) a partir de su experiencia en el primer proceso de consulta previa que impulsó el sector minero “Proyecto de Exploración Minera Aurora”, realizado a la comunidad campesina de </w:t>
      </w:r>
      <w:proofErr w:type="spellStart"/>
      <w:r>
        <w:t>Parobamba</w:t>
      </w:r>
      <w:proofErr w:type="spellEnd"/>
      <w:r>
        <w:t xml:space="preserve"> (distrito de </w:t>
      </w:r>
      <w:proofErr w:type="spellStart"/>
      <w:r>
        <w:t>Yanatile</w:t>
      </w:r>
      <w:proofErr w:type="spellEnd"/>
      <w:r>
        <w:t xml:space="preserve">, provincia de Calca, región de Cusco), con representación mayoritaria de quechua hablantes; advierte una serie de deficiencias, tales como: i) falta de materiales didácticos que faciliten la comprensión de la información brindada, </w:t>
      </w:r>
      <w:proofErr w:type="spellStart"/>
      <w:r>
        <w:t>ii</w:t>
      </w:r>
      <w:proofErr w:type="spellEnd"/>
      <w:r>
        <w:t xml:space="preserve">) carencia de un lenguaje sencillo y comprensible, </w:t>
      </w:r>
      <w:proofErr w:type="spellStart"/>
      <w:r>
        <w:t>iii</w:t>
      </w:r>
      <w:proofErr w:type="spellEnd"/>
      <w:r>
        <w:t xml:space="preserve">) escasa asistencia técnica para la población indígena, </w:t>
      </w:r>
      <w:proofErr w:type="spellStart"/>
      <w:r>
        <w:t>iv</w:t>
      </w:r>
      <w:proofErr w:type="spellEnd"/>
      <w:r>
        <w:t xml:space="preserve">) información insuficiente sobre los posibles impactos, así como de la ubicación y tiempo del proyecto, v) falta de imparcialidad del facilitador, vi) falta de intérpretes y traductores, </w:t>
      </w:r>
      <w:proofErr w:type="spellStart"/>
      <w:r>
        <w:t>vii</w:t>
      </w:r>
      <w:proofErr w:type="spellEnd"/>
      <w:r>
        <w:t xml:space="preserve">) falta de mecanismos para evaluar la calidad del diálogo intercultural y </w:t>
      </w:r>
      <w:proofErr w:type="spellStart"/>
      <w:r>
        <w:t>viii</w:t>
      </w:r>
      <w:proofErr w:type="spellEnd"/>
      <w:r>
        <w:t>) insuficiente cooperación y coordinación entre la entidad promotora y la entidad rectora en materia indígena del Ejecutivo.</w:t>
      </w:r>
    </w:p>
    <w:p w14:paraId="321E4A09" w14:textId="77777777" w:rsidR="002D132B" w:rsidRDefault="002D132B" w:rsidP="002D132B">
      <w:pPr>
        <w:spacing w:after="0" w:line="276" w:lineRule="auto"/>
        <w:ind w:left="1420"/>
        <w:jc w:val="both"/>
      </w:pPr>
      <w:r>
        <w:t xml:space="preserve"> </w:t>
      </w:r>
    </w:p>
    <w:p w14:paraId="4F0B0AB1" w14:textId="77777777" w:rsidR="002D132B" w:rsidRDefault="002D132B" w:rsidP="002D132B">
      <w:pPr>
        <w:spacing w:after="0" w:line="276" w:lineRule="auto"/>
        <w:jc w:val="both"/>
      </w:pPr>
      <w:r>
        <w:t xml:space="preserve">Asimismo, desde la Relatoría Especial (2020) se observa otra preocupación, precisando que la consulta no debe entenderse como una acción puntual, sino como un proceso continuo que requiere que el Estado acepte y difunda información que conlleve a una comunicación constante entre las partes; además, de proporcionar el tiempo y el espacio necesario para que los pueblos indígenas tengan pleno conocimiento del alcance, la naturaleza y los efectos de una medida o actividad propuesta antes de su aprobación. </w:t>
      </w:r>
    </w:p>
    <w:p w14:paraId="75A616D1" w14:textId="77777777" w:rsidR="002D132B" w:rsidRDefault="002D132B" w:rsidP="002D132B">
      <w:pPr>
        <w:spacing w:after="0" w:line="276" w:lineRule="auto"/>
        <w:jc w:val="both"/>
      </w:pPr>
    </w:p>
    <w:p w14:paraId="7FC64D0D" w14:textId="77777777" w:rsidR="002D132B" w:rsidRDefault="002D132B" w:rsidP="002D132B">
      <w:pPr>
        <w:spacing w:after="0" w:line="276" w:lineRule="auto"/>
        <w:jc w:val="both"/>
      </w:pPr>
      <w:r w:rsidRPr="006F29AD">
        <w:t xml:space="preserve">La reunión preparatoria representa el primer espacio de interacción entre los representantes de los pueblos indígenas u originarios y el Estado en el marco de un proceso de consulta previa. Por ello, es muy importante que se realice con una metodología basada en el enfoque participativo y e intercultural, a fin de lograr un mayor involucramiento de las partes, brindar legitimidad y transparencia a la consulta, obtener un Plan de Consulta adecuado al contexto cultural de cada pueblo y elaborado conjunta y participativamente. El marco normativo exige que el Plan de Consulta contenga información mínima con un enfoque intercultural, para lo cual es fundamental que sea elaborado conjuntamente por los representantes de los pueblos indígenas u originarios y la entidad promotora. </w:t>
      </w:r>
    </w:p>
    <w:p w14:paraId="7586F91C" w14:textId="77777777" w:rsidR="002D132B" w:rsidRDefault="002D132B" w:rsidP="002D132B">
      <w:pPr>
        <w:spacing w:after="0" w:line="276" w:lineRule="auto"/>
        <w:jc w:val="both"/>
      </w:pPr>
    </w:p>
    <w:p w14:paraId="560F9E15" w14:textId="77777777" w:rsidR="002D132B" w:rsidRPr="00D934CF" w:rsidRDefault="002D132B" w:rsidP="002D132B">
      <w:pPr>
        <w:pStyle w:val="Default"/>
        <w:spacing w:line="276" w:lineRule="auto"/>
        <w:jc w:val="both"/>
        <w:rPr>
          <w:rFonts w:asciiTheme="minorHAnsi" w:hAnsiTheme="minorHAnsi"/>
          <w:sz w:val="22"/>
          <w:szCs w:val="22"/>
        </w:rPr>
      </w:pPr>
      <w:r w:rsidRPr="00D934CF">
        <w:rPr>
          <w:rFonts w:asciiTheme="minorHAnsi" w:hAnsiTheme="minorHAnsi"/>
          <w:color w:val="16181F"/>
          <w:sz w:val="22"/>
          <w:szCs w:val="22"/>
        </w:rPr>
        <w:t>Por otro lado, la Dirección de Consulta Previa, en informes técnicos sobre la implementación de procesos de consulta previa, ha opinado que, para garantizar que las actividades del proceso de consulta previa cuenten con una metodología adecuada que garantice la participación efectiva de los pueblos consultados, es recomendable que la entidad garantice la elaboración de guías metodológicas para dirigir el desarrollo de las actividades; y, asimismo, considere lo siguiente:</w:t>
      </w:r>
      <w:r w:rsidRPr="00D934CF">
        <w:rPr>
          <w:rFonts w:asciiTheme="minorHAnsi" w:hAnsiTheme="minorHAnsi"/>
          <w:sz w:val="22"/>
          <w:szCs w:val="22"/>
        </w:rPr>
        <w:t xml:space="preserve"> </w:t>
      </w:r>
    </w:p>
    <w:p w14:paraId="30306FA9" w14:textId="77777777" w:rsidR="002D132B" w:rsidRPr="00D934CF" w:rsidRDefault="002D132B" w:rsidP="002D132B">
      <w:pPr>
        <w:pStyle w:val="Default"/>
        <w:spacing w:line="276" w:lineRule="auto"/>
        <w:ind w:left="284"/>
        <w:jc w:val="both"/>
        <w:rPr>
          <w:rFonts w:asciiTheme="minorHAnsi" w:hAnsiTheme="minorHAnsi"/>
          <w:sz w:val="22"/>
          <w:szCs w:val="22"/>
        </w:rPr>
      </w:pPr>
    </w:p>
    <w:p w14:paraId="4D386CAD" w14:textId="77777777" w:rsidR="002D132B" w:rsidRPr="00D934CF" w:rsidRDefault="002D132B" w:rsidP="003A41C1">
      <w:pPr>
        <w:pStyle w:val="Default"/>
        <w:numPr>
          <w:ilvl w:val="0"/>
          <w:numId w:val="79"/>
        </w:numPr>
        <w:spacing w:line="276" w:lineRule="auto"/>
        <w:jc w:val="both"/>
        <w:rPr>
          <w:rFonts w:asciiTheme="minorHAnsi" w:hAnsiTheme="minorHAnsi"/>
          <w:color w:val="16181F"/>
          <w:sz w:val="22"/>
          <w:szCs w:val="22"/>
        </w:rPr>
      </w:pPr>
      <w:r w:rsidRPr="00D934CF">
        <w:rPr>
          <w:rFonts w:asciiTheme="minorHAnsi" w:hAnsiTheme="minorHAnsi"/>
          <w:color w:val="16181F"/>
          <w:sz w:val="22"/>
          <w:szCs w:val="22"/>
        </w:rPr>
        <w:t xml:space="preserve">Incluir espacios de participación en los que los representantes de los pueblos indígenas u originarios puedan plantear sus dudas, preocupaciones, inquietudes y propuestas. Prever con anticipación dichos espacios en las guías permite que, desde el inicio de la actividad, el facilitador establezca las pautas de cómo se realizarían las participaciones, a fin de garantizar el orden de la reunión. </w:t>
      </w:r>
    </w:p>
    <w:p w14:paraId="08AE113A" w14:textId="77777777" w:rsidR="002D132B" w:rsidRDefault="002D132B" w:rsidP="002D132B">
      <w:pPr>
        <w:pStyle w:val="Default"/>
        <w:spacing w:line="276" w:lineRule="auto"/>
        <w:jc w:val="both"/>
        <w:rPr>
          <w:rFonts w:asciiTheme="minorHAnsi" w:hAnsiTheme="minorHAnsi"/>
          <w:color w:val="16181F"/>
          <w:sz w:val="22"/>
          <w:szCs w:val="22"/>
        </w:rPr>
      </w:pPr>
    </w:p>
    <w:p w14:paraId="18D79286" w14:textId="77777777" w:rsidR="002D132B" w:rsidRPr="00D934CF" w:rsidRDefault="002D132B" w:rsidP="003A41C1">
      <w:pPr>
        <w:pStyle w:val="Default"/>
        <w:numPr>
          <w:ilvl w:val="0"/>
          <w:numId w:val="79"/>
        </w:numPr>
        <w:spacing w:line="276" w:lineRule="auto"/>
        <w:jc w:val="both"/>
        <w:rPr>
          <w:rFonts w:asciiTheme="minorHAnsi" w:hAnsiTheme="minorHAnsi"/>
          <w:color w:val="16181F"/>
          <w:sz w:val="22"/>
          <w:szCs w:val="22"/>
        </w:rPr>
      </w:pPr>
      <w:r w:rsidRPr="00D934CF">
        <w:rPr>
          <w:rFonts w:asciiTheme="minorHAnsi" w:hAnsiTheme="minorHAnsi"/>
          <w:color w:val="16181F"/>
          <w:sz w:val="22"/>
          <w:szCs w:val="22"/>
        </w:rPr>
        <w:t xml:space="preserve">Incluir mecanismos a través de los cuales la entidad recoja los aportes de los participantes durante las actividades del proceso de consulta y los considere, a fin de lograr una participación efectiva. </w:t>
      </w:r>
    </w:p>
    <w:p w14:paraId="211CD7DA" w14:textId="77777777" w:rsidR="002D132B" w:rsidRPr="00D934CF" w:rsidRDefault="002D132B" w:rsidP="002D132B">
      <w:pPr>
        <w:pStyle w:val="Default"/>
        <w:spacing w:line="276" w:lineRule="auto"/>
        <w:ind w:left="284"/>
        <w:jc w:val="both"/>
        <w:rPr>
          <w:rFonts w:asciiTheme="minorHAnsi" w:hAnsiTheme="minorHAnsi"/>
          <w:color w:val="16181F"/>
          <w:sz w:val="22"/>
          <w:szCs w:val="22"/>
        </w:rPr>
      </w:pPr>
    </w:p>
    <w:p w14:paraId="6A91905F" w14:textId="77777777" w:rsidR="002D132B" w:rsidRDefault="002D132B" w:rsidP="002D132B">
      <w:pPr>
        <w:pStyle w:val="Default"/>
        <w:spacing w:line="276" w:lineRule="auto"/>
        <w:jc w:val="both"/>
        <w:rPr>
          <w:rFonts w:asciiTheme="minorHAnsi" w:hAnsiTheme="minorHAnsi"/>
          <w:sz w:val="22"/>
          <w:szCs w:val="22"/>
        </w:rPr>
      </w:pPr>
      <w:r w:rsidRPr="00D934CF">
        <w:rPr>
          <w:rFonts w:asciiTheme="minorHAnsi" w:hAnsiTheme="minorHAnsi"/>
          <w:sz w:val="22"/>
          <w:szCs w:val="22"/>
        </w:rPr>
        <w:t xml:space="preserve">Finalmente, la realización del diálogo contribuye a garantizar que las </w:t>
      </w:r>
      <w:r w:rsidRPr="00D934CF">
        <w:rPr>
          <w:rFonts w:asciiTheme="minorHAnsi" w:hAnsiTheme="minorHAnsi"/>
          <w:color w:val="auto"/>
          <w:sz w:val="22"/>
          <w:szCs w:val="22"/>
        </w:rPr>
        <w:t xml:space="preserve">inquietudes o preocupaciones que surjan del pueblo consultado sean absueltas y, en tal sentido, que la culminación del proceso sea producto de un acuerdo o conformidad, en base al principio de buen a fe, según el cual es responsabilidad de ambas partes cooperar con el </w:t>
      </w:r>
      <w:r w:rsidRPr="00D934CF">
        <w:rPr>
          <w:rFonts w:asciiTheme="minorHAnsi" w:hAnsiTheme="minorHAnsi"/>
          <w:sz w:val="22"/>
          <w:szCs w:val="22"/>
        </w:rPr>
        <w:t xml:space="preserve">desarrollo de la consulta, así como excluir prácticas que </w:t>
      </w:r>
      <w:r w:rsidRPr="00D934CF">
        <w:rPr>
          <w:rFonts w:asciiTheme="minorHAnsi" w:hAnsiTheme="minorHAnsi"/>
          <w:color w:val="auto"/>
          <w:sz w:val="22"/>
          <w:szCs w:val="22"/>
        </w:rPr>
        <w:t>pretendan impedir o limitar el ejercicio del derecho a la consulta.</w:t>
      </w:r>
    </w:p>
    <w:p w14:paraId="6D5C85F8" w14:textId="77777777" w:rsidR="002D132B" w:rsidRDefault="002D132B" w:rsidP="002D132B">
      <w:pPr>
        <w:pStyle w:val="Default"/>
        <w:spacing w:line="276" w:lineRule="auto"/>
        <w:jc w:val="both"/>
        <w:rPr>
          <w:rFonts w:asciiTheme="minorHAnsi" w:hAnsiTheme="minorHAnsi"/>
          <w:sz w:val="22"/>
          <w:szCs w:val="22"/>
        </w:rPr>
      </w:pPr>
    </w:p>
    <w:p w14:paraId="118C65CB" w14:textId="77777777" w:rsidR="002D132B" w:rsidRDefault="002D132B" w:rsidP="002D132B">
      <w:pPr>
        <w:pStyle w:val="Default"/>
        <w:spacing w:line="276" w:lineRule="auto"/>
        <w:jc w:val="both"/>
        <w:rPr>
          <w:rFonts w:asciiTheme="minorHAnsi" w:hAnsiTheme="minorHAnsi"/>
          <w:color w:val="auto"/>
          <w:sz w:val="22"/>
          <w:szCs w:val="22"/>
        </w:rPr>
      </w:pPr>
      <w:r w:rsidRPr="00D934CF">
        <w:rPr>
          <w:rFonts w:asciiTheme="minorHAnsi" w:hAnsiTheme="minorHAnsi"/>
          <w:sz w:val="22"/>
          <w:szCs w:val="22"/>
        </w:rPr>
        <w:t>Para lograr la finalidad de los procesos de consulta previa, será importante que la redacción de los acuerdos sea precisa e incluya medios de verificación o medición y que sean suscritos por representantes con capacidad de decisión, debidamente acreditados.</w:t>
      </w:r>
      <w:r w:rsidRPr="00D934CF">
        <w:rPr>
          <w:rFonts w:asciiTheme="minorHAnsi" w:hAnsiTheme="minorHAnsi"/>
          <w:color w:val="auto"/>
          <w:sz w:val="22"/>
          <w:szCs w:val="22"/>
        </w:rPr>
        <w:t xml:space="preserve"> Ello ha sido recomendado por el Ministerio </w:t>
      </w:r>
      <w:r>
        <w:rPr>
          <w:rFonts w:asciiTheme="minorHAnsi" w:hAnsiTheme="minorHAnsi"/>
          <w:color w:val="auto"/>
          <w:sz w:val="22"/>
          <w:szCs w:val="22"/>
        </w:rPr>
        <w:t>de Cultura en informes técnicos.</w:t>
      </w:r>
    </w:p>
    <w:p w14:paraId="5229E966" w14:textId="77777777" w:rsidR="002D132B" w:rsidRDefault="002D132B" w:rsidP="002D132B">
      <w:pPr>
        <w:pStyle w:val="Default"/>
        <w:spacing w:line="276" w:lineRule="auto"/>
        <w:jc w:val="both"/>
        <w:rPr>
          <w:rFonts w:asciiTheme="minorHAnsi" w:hAnsiTheme="minorHAnsi"/>
          <w:color w:val="auto"/>
          <w:sz w:val="22"/>
          <w:szCs w:val="22"/>
        </w:rPr>
      </w:pPr>
    </w:p>
    <w:p w14:paraId="2CEBC0ED" w14:textId="77777777" w:rsidR="002D132B" w:rsidRDefault="002D132B" w:rsidP="002D132B">
      <w:pPr>
        <w:pStyle w:val="Default"/>
        <w:spacing w:line="276" w:lineRule="auto"/>
        <w:jc w:val="both"/>
        <w:rPr>
          <w:rFonts w:asciiTheme="minorHAnsi" w:hAnsiTheme="minorHAnsi"/>
          <w:sz w:val="22"/>
          <w:szCs w:val="22"/>
        </w:rPr>
      </w:pPr>
      <w:r w:rsidRPr="00D934CF">
        <w:rPr>
          <w:rFonts w:asciiTheme="minorHAnsi" w:hAnsiTheme="minorHAnsi"/>
          <w:sz w:val="22"/>
          <w:szCs w:val="22"/>
        </w:rPr>
        <w:t xml:space="preserve">Un tema recurrente en los procesos de consulta de proyectos extractivos, es la inclusión de los pueblos indígenas en la distribución de beneficios del proyecto, siendo el Lote 192 (ex Lote 1AB) el cual abarca las cuencas de los ríos Pastaza, Corrientes y Tigre, distrito de Andoas, provincia de </w:t>
      </w:r>
      <w:proofErr w:type="spellStart"/>
      <w:r w:rsidRPr="00D934CF">
        <w:rPr>
          <w:rFonts w:asciiTheme="minorHAnsi" w:hAnsiTheme="minorHAnsi"/>
          <w:sz w:val="22"/>
          <w:szCs w:val="22"/>
        </w:rPr>
        <w:t>Datem</w:t>
      </w:r>
      <w:proofErr w:type="spellEnd"/>
      <w:r w:rsidRPr="00D934CF">
        <w:rPr>
          <w:rFonts w:asciiTheme="minorHAnsi" w:hAnsiTheme="minorHAnsi"/>
          <w:sz w:val="22"/>
          <w:szCs w:val="22"/>
        </w:rPr>
        <w:t xml:space="preserve"> del Marañón, y los distritos del Tigre y Trompeteros, provincia y región de Loreto, constituye un caso emblemático, al incluir (por primera vez) la creación de un fondo social resultante de los beneficios de la explotación petrolera, pese a ello, aun la normativa no define los criterios para la inclusión de las comunidades afectadas en los beneficios y compensaciones derivadas de la actividad consultada, este vacío deja a discrecionalidad de la entidad consultante o a la capacidad de negociación de las organizaciones indígenas, su d</w:t>
      </w:r>
      <w:r>
        <w:rPr>
          <w:rFonts w:asciiTheme="minorHAnsi" w:hAnsiTheme="minorHAnsi"/>
          <w:sz w:val="22"/>
          <w:szCs w:val="22"/>
        </w:rPr>
        <w:t>efinición (Banco Mundial, 2016).</w:t>
      </w:r>
    </w:p>
    <w:p w14:paraId="6B5519E3" w14:textId="77777777" w:rsidR="002D132B" w:rsidRDefault="002D132B" w:rsidP="002D132B">
      <w:pPr>
        <w:pStyle w:val="Default"/>
        <w:spacing w:line="276" w:lineRule="auto"/>
        <w:jc w:val="both"/>
        <w:rPr>
          <w:rFonts w:asciiTheme="minorHAnsi" w:hAnsiTheme="minorHAnsi"/>
          <w:sz w:val="22"/>
          <w:szCs w:val="22"/>
        </w:rPr>
      </w:pPr>
    </w:p>
    <w:p w14:paraId="3ACF18D8" w14:textId="77777777" w:rsidR="002D132B" w:rsidRDefault="002D132B" w:rsidP="002D132B">
      <w:pPr>
        <w:pStyle w:val="Default"/>
        <w:spacing w:line="276" w:lineRule="auto"/>
        <w:jc w:val="both"/>
        <w:rPr>
          <w:rFonts w:asciiTheme="minorHAnsi" w:hAnsiTheme="minorHAnsi"/>
          <w:sz w:val="22"/>
          <w:szCs w:val="22"/>
        </w:rPr>
      </w:pPr>
      <w:r w:rsidRPr="00D934CF">
        <w:rPr>
          <w:rFonts w:asciiTheme="minorHAnsi" w:hAnsiTheme="minorHAnsi"/>
          <w:sz w:val="22"/>
          <w:szCs w:val="22"/>
        </w:rPr>
        <w:t>Merece un acápite aparte la particular importancia dar cuenta de la situación de las mujeres indígenas en el marco de la implementación de la consulta previa en el país, considerando que, de acuerdo al último Censo Nacional del 2017, las mujeres indígenas representan el 10% de la población nacional y el 51.4% de la población indígena del Perú. Bajo la relevancia de estas cifras, la CIDH (2017) ha señalado que la participación efectiva de las mujeres indígenas en los procesos de consulta resulta fundamental, por lo que, su participación efectiva requiere tener en cuenta sus necesidades, incrementando su capacidad de interlocución y de diseño de agendas propias, que permita crear y fortalecer espacios de diálogo entre las líd</w:t>
      </w:r>
      <w:r>
        <w:rPr>
          <w:rFonts w:asciiTheme="minorHAnsi" w:hAnsiTheme="minorHAnsi"/>
          <w:sz w:val="22"/>
          <w:szCs w:val="22"/>
        </w:rPr>
        <w:t>eres comunitarias y los Estados.</w:t>
      </w:r>
    </w:p>
    <w:p w14:paraId="35F8E837" w14:textId="77777777" w:rsidR="002D132B" w:rsidRDefault="002D132B" w:rsidP="002D132B">
      <w:pPr>
        <w:pStyle w:val="Default"/>
        <w:spacing w:line="276" w:lineRule="auto"/>
        <w:jc w:val="both"/>
        <w:rPr>
          <w:rFonts w:asciiTheme="minorHAnsi" w:hAnsiTheme="minorHAnsi"/>
          <w:sz w:val="22"/>
          <w:szCs w:val="22"/>
        </w:rPr>
      </w:pPr>
    </w:p>
    <w:p w14:paraId="28F16657" w14:textId="77777777" w:rsidR="002D132B" w:rsidRPr="006F284C" w:rsidRDefault="002D132B" w:rsidP="002D132B">
      <w:pPr>
        <w:pStyle w:val="Default"/>
        <w:spacing w:line="276" w:lineRule="auto"/>
        <w:jc w:val="both"/>
        <w:rPr>
          <w:rFonts w:asciiTheme="minorHAnsi" w:hAnsiTheme="minorHAnsi"/>
          <w:sz w:val="22"/>
          <w:szCs w:val="22"/>
        </w:rPr>
      </w:pPr>
      <w:r w:rsidRPr="00D934CF">
        <w:rPr>
          <w:rFonts w:asciiTheme="minorHAnsi" w:hAnsiTheme="minorHAnsi"/>
          <w:sz w:val="22"/>
          <w:szCs w:val="22"/>
        </w:rPr>
        <w:t>En el país y, conforme lo señala la Defensoría del Pueblo (2019), las mujeres indígenas, además de visibilizar sus demandas vienen exigiendo la incorporación de su participación en todos los procesos de consulta en los cuales sus derechos colectivos puedan verse afectados de forma directa.</w:t>
      </w:r>
    </w:p>
    <w:p w14:paraId="4FEFE1B5" w14:textId="77777777" w:rsidR="002D132B" w:rsidRPr="00D934CF" w:rsidRDefault="002D132B" w:rsidP="002D132B">
      <w:pPr>
        <w:spacing w:before="240" w:after="240" w:line="276" w:lineRule="auto"/>
        <w:jc w:val="both"/>
        <w:rPr>
          <w:rFonts w:asciiTheme="minorHAnsi" w:hAnsiTheme="minorHAnsi" w:cs="Arial"/>
        </w:rPr>
      </w:pPr>
      <w:r w:rsidRPr="00D934CF">
        <w:rPr>
          <w:rFonts w:asciiTheme="minorHAnsi" w:hAnsiTheme="minorHAnsi" w:cs="Arial"/>
        </w:rPr>
        <w:t>Según la información registrada por el MINCUL, en 45 procesos de consulta previa realizados entre el 2011 a febrero 2019, desagregada según la participación de mujeres en cada una de las etapas de los procesos, se verifica que, a partir de las listas de participantes, de los 45 procesos de consulta, se aprecia participación comprobada de mujeres en 37 reuniones preparatorias, 38 etapa informativa, 26 evaluaciones internas y 32 diálogos.</w:t>
      </w:r>
    </w:p>
    <w:p w14:paraId="40B2CF3F" w14:textId="77777777" w:rsidR="002D132B" w:rsidRPr="00D934CF" w:rsidRDefault="002D132B" w:rsidP="002D132B">
      <w:pPr>
        <w:spacing w:after="240" w:line="276" w:lineRule="auto"/>
        <w:jc w:val="both"/>
        <w:rPr>
          <w:rFonts w:asciiTheme="minorHAnsi" w:hAnsiTheme="minorHAnsi" w:cs="Arial"/>
        </w:rPr>
      </w:pPr>
      <w:r w:rsidRPr="00D934CF">
        <w:rPr>
          <w:rFonts w:asciiTheme="minorHAnsi" w:hAnsiTheme="minorHAnsi" w:cs="Arial"/>
        </w:rPr>
        <w:t>Asimismo, se reporta que, el MINCUL, dentro de sus competencias, remite como herramienta un modelo de Plan de Consulta a las entidades promotoras, el mismo que incluye el enfoque de género. Sin embargo, se evidencia que no todos los planes de consulta incluyen el enfoque de género, siendo su inclusión un criterio discrecional del ente promotor y los representantes de los pueblos indígenas. De estos 45 procesos de consulta, 5 (11%) de ellos incorporó una cuota determinada de representantes mujeres acreditadas para el diálogo como medida para facilitar su participación, 36 (78%) hacen mención literal del enfoque de género, mientras que los 5 (11%) restante no mencionaron el enfoque de género</w:t>
      </w:r>
      <w:r w:rsidRPr="00D934CF">
        <w:rPr>
          <w:rStyle w:val="Refdenotaalpie"/>
          <w:rFonts w:asciiTheme="minorHAnsi" w:hAnsiTheme="minorHAnsi" w:cs="Arial"/>
        </w:rPr>
        <w:footnoteReference w:id="68"/>
      </w:r>
      <w:r w:rsidRPr="00D934CF">
        <w:rPr>
          <w:rFonts w:asciiTheme="minorHAnsi" w:hAnsiTheme="minorHAnsi" w:cs="Arial"/>
        </w:rPr>
        <w:t xml:space="preserve">. </w:t>
      </w:r>
    </w:p>
    <w:p w14:paraId="26C56C58" w14:textId="77777777" w:rsidR="002D132B" w:rsidRPr="00D934CF" w:rsidRDefault="002D132B" w:rsidP="002D132B">
      <w:pPr>
        <w:spacing w:after="240" w:line="276" w:lineRule="auto"/>
        <w:jc w:val="both"/>
        <w:rPr>
          <w:rFonts w:asciiTheme="minorHAnsi" w:hAnsiTheme="minorHAnsi" w:cs="Arial"/>
        </w:rPr>
      </w:pPr>
      <w:r w:rsidRPr="00D934CF">
        <w:rPr>
          <w:rFonts w:asciiTheme="minorHAnsi" w:hAnsiTheme="minorHAnsi" w:cs="Arial"/>
        </w:rPr>
        <w:t>Además, para la elaboración de tales Planes se llevan a cabo reuniones preparatorias, que convoca la participación de los pueblos indígenas. Sobre ello, desde el MINCUL se ha evidenciado que el nivel de participación de las mujeres indígenas en esta etapa es aún limitado, ya que solo el 20% (175) de asistentes a las reuniones preparatorias son mujeres, frente al 80% (682) de representantes varones. Con relación a la etapa de información se reporta que, de 38 procesos de consulta con respaldo de asistencia de mujeres, el 39% (2,184) fueron mujeres. Mientras que, en la etapa de evaluación interna, se reporta solo 26 procesos de consulta con respaldo de asistencia de mujeres, del cual 1,302 (35%) fueron mujeres indígenas, y 2,435 (65%) varones indígenas. En cuanto a la etapa de diálogo, se evidencia que, de 32 procesos de consulta con respaldo de asistencia, 23% (149) fueron mujeres indígenas y el 77% (496) varones indígenas.</w:t>
      </w:r>
    </w:p>
    <w:p w14:paraId="7EDA383E" w14:textId="77777777" w:rsidR="002D132B" w:rsidRPr="00D934CF" w:rsidRDefault="002D132B" w:rsidP="002D132B">
      <w:pPr>
        <w:pStyle w:val="Default"/>
        <w:spacing w:after="240" w:line="276" w:lineRule="auto"/>
        <w:jc w:val="both"/>
        <w:rPr>
          <w:rFonts w:asciiTheme="minorHAnsi" w:hAnsiTheme="minorHAnsi"/>
          <w:sz w:val="22"/>
          <w:szCs w:val="22"/>
        </w:rPr>
      </w:pPr>
      <w:r w:rsidRPr="00D934CF">
        <w:rPr>
          <w:rFonts w:asciiTheme="minorHAnsi" w:hAnsiTheme="minorHAnsi"/>
          <w:sz w:val="22"/>
          <w:szCs w:val="22"/>
        </w:rPr>
        <w:t xml:space="preserve">En atención a las cifras señaladas, es necesario promover la participación de las mujeres indígenas en los procesos de consulta previa, fortaleciendo sus competencias e incrementando la interpretación, pues, conforme a lo evidenciado por el </w:t>
      </w:r>
      <w:r>
        <w:rPr>
          <w:rFonts w:asciiTheme="minorHAnsi" w:hAnsiTheme="minorHAnsi"/>
          <w:sz w:val="22"/>
          <w:szCs w:val="22"/>
        </w:rPr>
        <w:t>MINCUL</w:t>
      </w:r>
      <w:r w:rsidRPr="00D934CF">
        <w:rPr>
          <w:rFonts w:asciiTheme="minorHAnsi" w:hAnsiTheme="minorHAnsi"/>
          <w:sz w:val="22"/>
          <w:szCs w:val="22"/>
        </w:rPr>
        <w:t xml:space="preserve"> en sus informes técnicos, según la experiencia en procesos de consulta previa, muchas veces las mujeres y adultos mayores son monolingües o usan de manera más eficiente la lengua originaria. En tal sentido, es importante garantizar la presencia de intérpretes durante </w:t>
      </w:r>
      <w:r w:rsidRPr="00D934CF">
        <w:rPr>
          <w:rFonts w:asciiTheme="minorHAnsi" w:hAnsiTheme="minorHAnsi"/>
          <w:color w:val="auto"/>
          <w:sz w:val="22"/>
          <w:szCs w:val="22"/>
        </w:rPr>
        <w:t>todo el proceso de consulta para garantizar la máxima participación de las mujeres y adultos mayores. Por su parte, el facilitador o facilitadora debe fomentar la participación de las mujeres y adultos mayores en las actividades, así como promover su designación como representantes acreditados, en el marco de lo establecido en la normativa vigente.</w:t>
      </w:r>
      <w:r w:rsidRPr="00D934CF">
        <w:rPr>
          <w:rFonts w:asciiTheme="minorHAnsi" w:hAnsiTheme="minorHAnsi"/>
          <w:sz w:val="22"/>
          <w:szCs w:val="22"/>
        </w:rPr>
        <w:t xml:space="preserve"> </w:t>
      </w:r>
    </w:p>
    <w:p w14:paraId="14AC9F48" w14:textId="77777777" w:rsidR="002D132B" w:rsidRPr="00D934CF" w:rsidRDefault="002D132B" w:rsidP="002D132B">
      <w:pPr>
        <w:pStyle w:val="Default"/>
        <w:spacing w:line="276" w:lineRule="auto"/>
        <w:jc w:val="both"/>
        <w:rPr>
          <w:rFonts w:asciiTheme="minorHAnsi" w:hAnsiTheme="minorHAnsi"/>
          <w:sz w:val="22"/>
          <w:szCs w:val="22"/>
        </w:rPr>
      </w:pPr>
      <w:r w:rsidRPr="00D934CF">
        <w:rPr>
          <w:rFonts w:asciiTheme="minorHAnsi" w:hAnsiTheme="minorHAnsi"/>
          <w:sz w:val="22"/>
          <w:szCs w:val="22"/>
        </w:rPr>
        <w:t xml:space="preserve">Así también, el </w:t>
      </w:r>
      <w:r>
        <w:rPr>
          <w:rFonts w:asciiTheme="minorHAnsi" w:hAnsiTheme="minorHAnsi"/>
          <w:sz w:val="22"/>
          <w:szCs w:val="22"/>
        </w:rPr>
        <w:t>MINCUL,</w:t>
      </w:r>
      <w:r w:rsidRPr="00D934CF">
        <w:rPr>
          <w:rFonts w:asciiTheme="minorHAnsi" w:hAnsiTheme="minorHAnsi"/>
          <w:sz w:val="22"/>
          <w:szCs w:val="22"/>
        </w:rPr>
        <w:t xml:space="preserve"> en el marco de su asistencia técnica</w:t>
      </w:r>
      <w:r w:rsidRPr="00D934CF">
        <w:rPr>
          <w:rStyle w:val="Refdenotaalpie"/>
          <w:rFonts w:asciiTheme="minorHAnsi" w:hAnsiTheme="minorHAnsi"/>
          <w:sz w:val="22"/>
          <w:szCs w:val="22"/>
        </w:rPr>
        <w:footnoteReference w:id="69"/>
      </w:r>
      <w:r w:rsidRPr="00D934CF">
        <w:rPr>
          <w:rFonts w:asciiTheme="minorHAnsi" w:hAnsiTheme="minorHAnsi"/>
          <w:sz w:val="22"/>
          <w:szCs w:val="22"/>
        </w:rPr>
        <w:t xml:space="preserve">, ha recomendado lo siguiente para fomentar la participación de las mujeres indígenas en los procesos de consulta previa: </w:t>
      </w:r>
    </w:p>
    <w:p w14:paraId="3D675144" w14:textId="77777777" w:rsidR="002D132B" w:rsidRPr="00D934CF" w:rsidRDefault="002D132B" w:rsidP="002D132B">
      <w:pPr>
        <w:pStyle w:val="Default"/>
        <w:spacing w:line="276" w:lineRule="auto"/>
        <w:ind w:left="284"/>
        <w:jc w:val="both"/>
        <w:rPr>
          <w:rFonts w:asciiTheme="minorHAnsi" w:hAnsiTheme="minorHAnsi"/>
          <w:sz w:val="22"/>
          <w:szCs w:val="22"/>
        </w:rPr>
      </w:pPr>
    </w:p>
    <w:p w14:paraId="3FA57BD0" w14:textId="77777777" w:rsidR="002D132B" w:rsidRPr="00D934CF" w:rsidRDefault="002D132B" w:rsidP="003A41C1">
      <w:pPr>
        <w:pStyle w:val="Default"/>
        <w:numPr>
          <w:ilvl w:val="0"/>
          <w:numId w:val="80"/>
        </w:numPr>
        <w:spacing w:line="276" w:lineRule="auto"/>
        <w:jc w:val="both"/>
        <w:rPr>
          <w:rFonts w:asciiTheme="minorHAnsi" w:hAnsiTheme="minorHAnsi"/>
          <w:sz w:val="22"/>
          <w:szCs w:val="22"/>
        </w:rPr>
      </w:pPr>
      <w:r w:rsidRPr="00D934CF">
        <w:rPr>
          <w:rFonts w:asciiTheme="minorHAnsi" w:hAnsiTheme="minorHAnsi"/>
          <w:sz w:val="22"/>
          <w:szCs w:val="22"/>
        </w:rPr>
        <w:t xml:space="preserve">La programación de las actividades del proceso de consulta previa y las convocatorias debe efectuarse considerando los hallazgos de la identificación de pueblos. Por ejemplo, conocer las diferentes tareas de hombres y mujeres y de sus roles en los espacios de toma de decisión permite la planificación de actividades en horarios que faciliten su máxima participación. A partir de ello, la entidad puede implementar espacios para el cuidado de los niños, personas a cargo del cuidado de los niños, realizar los talleres en horarios que sean compatibles con sus actividades, entre otros. En cualquier caso, la entidad promotora deberá buscar alternativas para recoger sus opiniones y propuestas. </w:t>
      </w:r>
    </w:p>
    <w:p w14:paraId="4A8BB9CC" w14:textId="77777777" w:rsidR="002D132B" w:rsidRPr="00D934CF" w:rsidRDefault="002D132B" w:rsidP="002D132B">
      <w:pPr>
        <w:pStyle w:val="Default"/>
        <w:spacing w:line="276" w:lineRule="auto"/>
        <w:ind w:left="284"/>
        <w:jc w:val="both"/>
        <w:rPr>
          <w:rFonts w:asciiTheme="minorHAnsi" w:hAnsiTheme="minorHAnsi"/>
          <w:sz w:val="22"/>
          <w:szCs w:val="22"/>
        </w:rPr>
      </w:pPr>
    </w:p>
    <w:p w14:paraId="6D639BC7" w14:textId="77777777" w:rsidR="002D132B" w:rsidRDefault="002D132B" w:rsidP="003A41C1">
      <w:pPr>
        <w:pStyle w:val="Default"/>
        <w:numPr>
          <w:ilvl w:val="0"/>
          <w:numId w:val="80"/>
        </w:numPr>
        <w:spacing w:line="276" w:lineRule="auto"/>
        <w:jc w:val="both"/>
        <w:rPr>
          <w:rFonts w:asciiTheme="minorHAnsi" w:hAnsiTheme="minorHAnsi"/>
          <w:sz w:val="22"/>
          <w:szCs w:val="22"/>
        </w:rPr>
      </w:pPr>
      <w:r w:rsidRPr="00D934CF">
        <w:rPr>
          <w:rFonts w:asciiTheme="minorHAnsi" w:hAnsiTheme="minorHAnsi"/>
          <w:sz w:val="22"/>
          <w:szCs w:val="22"/>
        </w:rPr>
        <w:t xml:space="preserve">El facilitador o facilitadora debe fomentar la participación de las mujeres y adultos mayores en las actividades, así como promover su designación como representantes acreditados, en el marco de lo establecido en la normativa vigente. </w:t>
      </w:r>
    </w:p>
    <w:p w14:paraId="215C04E0" w14:textId="77777777" w:rsidR="002D132B" w:rsidRPr="00CC0A9A" w:rsidRDefault="002D132B" w:rsidP="002D132B">
      <w:pPr>
        <w:pStyle w:val="Default"/>
        <w:spacing w:line="276" w:lineRule="auto"/>
        <w:jc w:val="both"/>
        <w:rPr>
          <w:rFonts w:asciiTheme="minorHAnsi" w:hAnsiTheme="minorHAnsi"/>
          <w:sz w:val="22"/>
          <w:szCs w:val="22"/>
        </w:rPr>
      </w:pPr>
    </w:p>
    <w:p w14:paraId="6233C849" w14:textId="77777777" w:rsidR="002D132B" w:rsidRDefault="002D132B" w:rsidP="003A41C1">
      <w:pPr>
        <w:numPr>
          <w:ilvl w:val="0"/>
          <w:numId w:val="17"/>
        </w:numPr>
        <w:spacing w:after="0" w:line="276" w:lineRule="auto"/>
        <w:jc w:val="both"/>
        <w:rPr>
          <w:i/>
        </w:rPr>
      </w:pPr>
      <w:r>
        <w:rPr>
          <w:b/>
          <w:i/>
        </w:rPr>
        <w:t>Sobre el cumplimiento de acuerdos.</w:t>
      </w:r>
      <w:r>
        <w:rPr>
          <w:i/>
        </w:rPr>
        <w:t xml:space="preserve"> </w:t>
      </w:r>
    </w:p>
    <w:p w14:paraId="77977A39" w14:textId="77777777" w:rsidR="002D132B" w:rsidRPr="007F1FAC" w:rsidRDefault="002D132B" w:rsidP="002D132B">
      <w:pPr>
        <w:spacing w:after="0" w:line="276" w:lineRule="auto"/>
        <w:ind w:left="360"/>
        <w:jc w:val="both"/>
        <w:rPr>
          <w:i/>
        </w:rPr>
      </w:pPr>
    </w:p>
    <w:p w14:paraId="0938D785" w14:textId="77777777" w:rsidR="002D132B" w:rsidRDefault="002D132B" w:rsidP="002D132B">
      <w:pPr>
        <w:spacing w:after="0" w:line="276" w:lineRule="auto"/>
        <w:jc w:val="both"/>
      </w:pPr>
      <w:r w:rsidRPr="00A24F1A">
        <w:t>De acuerdo al Tribunal Constitucional, parte del contenido constitucionalmente protegido del derecho a la consulta previa es la garantía del cumplimiento de los acue</w:t>
      </w:r>
      <w:r>
        <w:t>rdos arribados en la consulta (s</w:t>
      </w:r>
      <w:r w:rsidRPr="00A24F1A">
        <w:t xml:space="preserve">entencia recaída bajo </w:t>
      </w:r>
      <w:proofErr w:type="spellStart"/>
      <w:r w:rsidRPr="00A24F1A">
        <w:t>Exp</w:t>
      </w:r>
      <w:proofErr w:type="spellEnd"/>
      <w:r w:rsidRPr="00A24F1A">
        <w:t>. 0022-2009-PI/TC, FJ. 37)</w:t>
      </w:r>
      <w:r>
        <w:t xml:space="preserve">. </w:t>
      </w:r>
    </w:p>
    <w:p w14:paraId="64B0B1B3" w14:textId="77777777" w:rsidR="002D132B" w:rsidRPr="00A24F1A" w:rsidRDefault="002D132B" w:rsidP="002D132B">
      <w:pPr>
        <w:spacing w:after="0" w:line="276" w:lineRule="auto"/>
        <w:jc w:val="both"/>
      </w:pPr>
    </w:p>
    <w:p w14:paraId="699E1C8E" w14:textId="77777777" w:rsidR="002D132B" w:rsidRDefault="002D132B" w:rsidP="002D132B">
      <w:pPr>
        <w:spacing w:after="0" w:line="276" w:lineRule="auto"/>
        <w:jc w:val="both"/>
      </w:pPr>
      <w:r>
        <w:t>La Defensoría del Pueblo observa que aún persiste, por parte de las entidades promotoras, una prolongación excesiva e injustificada de tiempo para la aprobación de medidas que permitan la implementación de acuerdos. Ejemplo de ello son las medidas para la categorización del Parque Nacional Sierra del Divisor y la Política de Salud Intercultural, las que generaron la presentación de dos demandas de amparo por parte de la representación indígena contra los entes promotores, el MINAM, el MINSA y la PCM (Defensoría del Pueblo, 2017, p. 101). Esta situación acrecienta la desconfianza por parte de los pueblos indígenas. Cabe destacar que, la OIT (2021) dentro de sus últimos hallazgos, resalta la aún falencia por parte del Estado para realizar un adecuado seguimiento al cumplimiento de los acuerdos pactados.</w:t>
      </w:r>
    </w:p>
    <w:p w14:paraId="71BA6F71" w14:textId="77777777" w:rsidR="002D132B" w:rsidRDefault="002D132B" w:rsidP="002D132B">
      <w:pPr>
        <w:spacing w:after="0" w:line="276" w:lineRule="auto"/>
        <w:jc w:val="both"/>
      </w:pPr>
    </w:p>
    <w:p w14:paraId="1852258F" w14:textId="77777777" w:rsidR="002D132B" w:rsidRDefault="002D132B" w:rsidP="002D132B">
      <w:pPr>
        <w:spacing w:after="0" w:line="276" w:lineRule="auto"/>
        <w:jc w:val="both"/>
      </w:pPr>
      <w:r>
        <w:t>Sin la implementación oportuna de los acuerdos logrados entre el Estado y los pueblos indígenas consultados, la realización de un proceso de consulta no garantizará el pleno ejercicio de sus derechos (Defensoría del Pueblo, 2015). Esta institución es enfática al señalar que, incumplir los acuerdos a los que se ha arribado dentro de un proceso de consulta, genera cansancio y desconfianza en los pueblos consultados, afectando la buena fe puesta por estos al momento de su participación y deteriora su buena voluntad para futuros proceso de esta naturaleza.</w:t>
      </w:r>
    </w:p>
    <w:p w14:paraId="22779AD2" w14:textId="77777777" w:rsidR="002D132B" w:rsidRDefault="002D132B" w:rsidP="002D132B">
      <w:pPr>
        <w:spacing w:after="0" w:line="276" w:lineRule="auto"/>
        <w:jc w:val="both"/>
      </w:pPr>
    </w:p>
    <w:p w14:paraId="617B22C9" w14:textId="77777777" w:rsidR="002D132B" w:rsidRDefault="002D132B" w:rsidP="002D132B">
      <w:pPr>
        <w:spacing w:after="0" w:line="276" w:lineRule="auto"/>
        <w:jc w:val="both"/>
      </w:pPr>
      <w:r>
        <w:t xml:space="preserve">Solo en abril de 2023, el Perú registra 225 conflictos (165 activos y 60 latentes), de este total 142 están vinculados a conflictos socioambientales cuya cifra representa el 63.1%, de esta cifra 95 casos corresponde a conflictos relacionados con la actividad minera y 28 casos a conflictos por actividades </w:t>
      </w:r>
      <w:proofErr w:type="spellStart"/>
      <w:r>
        <w:t>hidrocarburíferas</w:t>
      </w:r>
      <w:proofErr w:type="spellEnd"/>
      <w:r>
        <w:t xml:space="preserve"> y otros (Sistema de Monitoreo de Conflictos Sociales [SIMCO], 2023). Conflictos sociales que, cuando no son atendidos oportunamente, generan crisis de alta intensidad y, otras veces, de confrontación violenta. Sin embargo, de acuerdo a la Defensoría del Pueblo, allí donde se ha realizado un adecuado proceso de consulta, de buena fe y respetuoso de los derechos de los pueblos indígenas, la posibilidad de un conflicto social es mucho menor. Para ello, es importante que el Estado comprenda en todos aquellos casos donde se ha llegado acuerdos, que cumplir con los compromisos asumidos es un elemento fundamental para garantizar la vitalidad que requiere la implementación de este derecho (Defensoría del Pueblo, 2015).</w:t>
      </w:r>
    </w:p>
    <w:p w14:paraId="4BF25136" w14:textId="77777777" w:rsidR="002D132B" w:rsidRDefault="002D132B" w:rsidP="002D132B">
      <w:pPr>
        <w:spacing w:after="0" w:line="276" w:lineRule="auto"/>
        <w:jc w:val="both"/>
      </w:pPr>
    </w:p>
    <w:p w14:paraId="2A225671" w14:textId="77777777" w:rsidR="002D132B" w:rsidRDefault="002D132B" w:rsidP="002D132B">
      <w:pPr>
        <w:spacing w:after="0" w:line="276" w:lineRule="auto"/>
        <w:jc w:val="both"/>
      </w:pPr>
      <w:r>
        <w:t>Aunado a ello, a setiembre de 2020, la OIT advirtió que sobre las actividades vinculadas a los proyectos de inversión (infraestructura, hidrocarburos, energía y minería) objeto de consulta, no ha funcionado la comunicación del Estado con los pueblos indígenas, dado que en algunos casos no se ha sabido informar oportuna y adecuadamente sobre la realización de proyectos de inversión en los territorios que los pueblos indígenas ocupan generando conflictos, otro aspecto es que no ha funcionado la coordinación entre las entidades del Estado, ya que se ha presentado casos donde se ha evidenciado que la entidad promotora no ha logrado articular adecuadamente con el MINCUL y la Defensoría del Pueblo (OIT, 2021, p. 3).</w:t>
      </w:r>
    </w:p>
    <w:p w14:paraId="025AEE05" w14:textId="77777777" w:rsidR="002D132B" w:rsidRPr="0023082B" w:rsidRDefault="002D132B" w:rsidP="002D132B">
      <w:pPr>
        <w:spacing w:after="0" w:line="276" w:lineRule="auto"/>
        <w:jc w:val="both"/>
        <w:rPr>
          <w:rFonts w:asciiTheme="minorHAnsi" w:hAnsiTheme="minorHAnsi"/>
        </w:rPr>
      </w:pPr>
    </w:p>
    <w:p w14:paraId="7569D56F" w14:textId="77777777" w:rsidR="002D132B" w:rsidRPr="0023082B" w:rsidRDefault="002D132B" w:rsidP="002D132B">
      <w:pPr>
        <w:pStyle w:val="Default"/>
        <w:spacing w:line="276" w:lineRule="auto"/>
        <w:jc w:val="both"/>
        <w:rPr>
          <w:rStyle w:val="no-style-override"/>
          <w:rFonts w:asciiTheme="minorHAnsi" w:hAnsiTheme="minorHAnsi"/>
          <w:sz w:val="22"/>
          <w:szCs w:val="22"/>
        </w:rPr>
      </w:pPr>
      <w:r w:rsidRPr="0023082B">
        <w:rPr>
          <w:rFonts w:asciiTheme="minorHAnsi" w:hAnsiTheme="minorHAnsi"/>
          <w:sz w:val="22"/>
          <w:szCs w:val="22"/>
        </w:rPr>
        <w:t xml:space="preserve">Con relación al seguimiento del cumplimiento de acuerdos, resulta importante resaltar el rol de la Comisión Multisectorial de Naturaleza Permanente para la aplicación del derecho a la consulta, creada por Decreto Supremo </w:t>
      </w:r>
      <w:proofErr w:type="spellStart"/>
      <w:r w:rsidRPr="0023082B">
        <w:rPr>
          <w:rFonts w:asciiTheme="minorHAnsi" w:hAnsiTheme="minorHAnsi"/>
          <w:sz w:val="22"/>
          <w:szCs w:val="22"/>
        </w:rPr>
        <w:t>N°</w:t>
      </w:r>
      <w:proofErr w:type="spellEnd"/>
      <w:r w:rsidRPr="0023082B">
        <w:rPr>
          <w:rFonts w:asciiTheme="minorHAnsi" w:hAnsiTheme="minorHAnsi"/>
          <w:sz w:val="22"/>
          <w:szCs w:val="22"/>
        </w:rPr>
        <w:t xml:space="preserve"> 021-2013-PCM, la cual tiene por objeto realizar acciones de seguimiento para la implementación de los acuerdos logrados en los procesos de Consulta Previa, conforme al artículo 15 de la Ley </w:t>
      </w:r>
      <w:proofErr w:type="spellStart"/>
      <w:r w:rsidRPr="0023082B">
        <w:rPr>
          <w:rFonts w:asciiTheme="minorHAnsi" w:hAnsiTheme="minorHAnsi"/>
          <w:sz w:val="22"/>
          <w:szCs w:val="22"/>
        </w:rPr>
        <w:t>Nº</w:t>
      </w:r>
      <w:proofErr w:type="spellEnd"/>
      <w:r w:rsidRPr="0023082B">
        <w:rPr>
          <w:rFonts w:asciiTheme="minorHAnsi" w:hAnsiTheme="minorHAnsi"/>
          <w:sz w:val="22"/>
          <w:szCs w:val="22"/>
        </w:rPr>
        <w:t xml:space="preserve"> 29785, Ley del Derecho a la Consulta Previa a los pueblos indígenas u originarios, reconocido en el Convenio 169 </w:t>
      </w:r>
      <w:r>
        <w:rPr>
          <w:rFonts w:asciiTheme="minorHAnsi" w:hAnsiTheme="minorHAnsi"/>
          <w:sz w:val="22"/>
          <w:szCs w:val="22"/>
        </w:rPr>
        <w:t>de la OIT</w:t>
      </w:r>
      <w:r w:rsidRPr="0023082B">
        <w:rPr>
          <w:rFonts w:asciiTheme="minorHAnsi" w:hAnsiTheme="minorHAnsi"/>
          <w:sz w:val="22"/>
          <w:szCs w:val="22"/>
        </w:rPr>
        <w:t xml:space="preserve">. </w:t>
      </w:r>
      <w:commentRangeStart w:id="390"/>
      <w:r w:rsidRPr="0023082B">
        <w:rPr>
          <w:rFonts w:asciiTheme="minorHAnsi" w:hAnsiTheme="minorHAnsi"/>
          <w:sz w:val="22"/>
          <w:szCs w:val="22"/>
        </w:rPr>
        <w:t xml:space="preserve">Esta Comisión Multisectorial debe sesionar dos veces al año, y cuenta con la participación de las organizaciones indígenas representativas a nivel nacional. Asimismo, participan las siguientes entidades: </w:t>
      </w:r>
      <w:r w:rsidRPr="0023082B">
        <w:rPr>
          <w:rStyle w:val="no-style-override"/>
          <w:rFonts w:asciiTheme="minorHAnsi" w:hAnsiTheme="minorHAnsi"/>
          <w:sz w:val="22"/>
          <w:szCs w:val="22"/>
        </w:rPr>
        <w:t xml:space="preserve">Viceministerio de Interculturalidad del </w:t>
      </w:r>
      <w:r>
        <w:rPr>
          <w:rStyle w:val="no-style-override"/>
          <w:rFonts w:asciiTheme="minorHAnsi" w:hAnsiTheme="minorHAnsi"/>
          <w:sz w:val="22"/>
          <w:szCs w:val="22"/>
        </w:rPr>
        <w:t>MINCUL</w:t>
      </w:r>
      <w:r w:rsidRPr="0023082B">
        <w:rPr>
          <w:rStyle w:val="no-style-override"/>
          <w:rFonts w:asciiTheme="minorHAnsi" w:hAnsiTheme="minorHAnsi"/>
          <w:sz w:val="22"/>
          <w:szCs w:val="22"/>
        </w:rPr>
        <w:t>, Viceministerio de Gobernanza Territorial de la Presidencia del Consejo de Ministros</w:t>
      </w:r>
      <w:r>
        <w:rPr>
          <w:rStyle w:val="no-style-override"/>
          <w:rFonts w:asciiTheme="minorHAnsi" w:hAnsiTheme="minorHAnsi"/>
          <w:sz w:val="22"/>
          <w:szCs w:val="22"/>
        </w:rPr>
        <w:t xml:space="preserve"> (PCM)</w:t>
      </w:r>
      <w:r w:rsidRPr="0023082B">
        <w:rPr>
          <w:rStyle w:val="no-style-override"/>
          <w:rFonts w:asciiTheme="minorHAnsi" w:hAnsiTheme="minorHAnsi"/>
          <w:sz w:val="22"/>
          <w:szCs w:val="22"/>
        </w:rPr>
        <w:t xml:space="preserve">, Viceministerio de Minas del </w:t>
      </w:r>
      <w:r>
        <w:rPr>
          <w:rStyle w:val="no-style-override"/>
          <w:rFonts w:asciiTheme="minorHAnsi" w:hAnsiTheme="minorHAnsi"/>
          <w:sz w:val="22"/>
          <w:szCs w:val="22"/>
        </w:rPr>
        <w:t>MINEM</w:t>
      </w:r>
      <w:r w:rsidRPr="0023082B">
        <w:rPr>
          <w:rStyle w:val="no-style-override"/>
          <w:rFonts w:asciiTheme="minorHAnsi" w:hAnsiTheme="minorHAnsi"/>
          <w:sz w:val="22"/>
          <w:szCs w:val="22"/>
        </w:rPr>
        <w:t xml:space="preserve">, Viceministerio de Electricidad del </w:t>
      </w:r>
      <w:r>
        <w:rPr>
          <w:rStyle w:val="no-style-override"/>
          <w:rFonts w:asciiTheme="minorHAnsi" w:hAnsiTheme="minorHAnsi"/>
          <w:sz w:val="22"/>
          <w:szCs w:val="22"/>
        </w:rPr>
        <w:t>MINEM</w:t>
      </w:r>
      <w:r w:rsidRPr="0023082B">
        <w:rPr>
          <w:rStyle w:val="no-style-override"/>
          <w:rFonts w:asciiTheme="minorHAnsi" w:hAnsiTheme="minorHAnsi"/>
          <w:sz w:val="22"/>
          <w:szCs w:val="22"/>
        </w:rPr>
        <w:t xml:space="preserve">, Viceministerio de Hidrocarburos del </w:t>
      </w:r>
      <w:r>
        <w:rPr>
          <w:rStyle w:val="no-style-override"/>
          <w:rFonts w:asciiTheme="minorHAnsi" w:hAnsiTheme="minorHAnsi"/>
          <w:sz w:val="22"/>
          <w:szCs w:val="22"/>
        </w:rPr>
        <w:t>MINEM</w:t>
      </w:r>
      <w:r w:rsidRPr="0023082B">
        <w:rPr>
          <w:rStyle w:val="no-style-override"/>
          <w:rFonts w:asciiTheme="minorHAnsi" w:hAnsiTheme="minorHAnsi"/>
          <w:sz w:val="22"/>
          <w:szCs w:val="22"/>
        </w:rPr>
        <w:t xml:space="preserve">, Viceministerio de Gestión Pedagógica del </w:t>
      </w:r>
      <w:r>
        <w:rPr>
          <w:rStyle w:val="no-style-override"/>
          <w:rFonts w:asciiTheme="minorHAnsi" w:hAnsiTheme="minorHAnsi"/>
          <w:sz w:val="22"/>
          <w:szCs w:val="22"/>
        </w:rPr>
        <w:t>MINEDU</w:t>
      </w:r>
      <w:r w:rsidRPr="0023082B">
        <w:rPr>
          <w:rStyle w:val="no-style-override"/>
          <w:rFonts w:asciiTheme="minorHAnsi" w:hAnsiTheme="minorHAnsi"/>
          <w:sz w:val="22"/>
          <w:szCs w:val="22"/>
        </w:rPr>
        <w:t xml:space="preserve">, Viceministerio de Gestión Institucional del </w:t>
      </w:r>
      <w:r>
        <w:rPr>
          <w:rStyle w:val="no-style-override"/>
          <w:rFonts w:asciiTheme="minorHAnsi" w:hAnsiTheme="minorHAnsi"/>
          <w:sz w:val="22"/>
          <w:szCs w:val="22"/>
        </w:rPr>
        <w:t>MINEDU</w:t>
      </w:r>
      <w:r w:rsidRPr="0023082B">
        <w:rPr>
          <w:rStyle w:val="no-style-override"/>
          <w:rFonts w:asciiTheme="minorHAnsi" w:hAnsiTheme="minorHAnsi"/>
          <w:sz w:val="22"/>
          <w:szCs w:val="22"/>
        </w:rPr>
        <w:t xml:space="preserve">, Viceministerio de Salud Pública del </w:t>
      </w:r>
      <w:r>
        <w:rPr>
          <w:rStyle w:val="no-style-override"/>
          <w:rFonts w:asciiTheme="minorHAnsi" w:hAnsiTheme="minorHAnsi"/>
          <w:sz w:val="22"/>
          <w:szCs w:val="22"/>
        </w:rPr>
        <w:t>Ministerio de Salud (MINSA)</w:t>
      </w:r>
      <w:r w:rsidRPr="0023082B">
        <w:rPr>
          <w:rStyle w:val="no-style-override"/>
          <w:rFonts w:asciiTheme="minorHAnsi" w:hAnsiTheme="minorHAnsi"/>
          <w:sz w:val="22"/>
          <w:szCs w:val="22"/>
        </w:rPr>
        <w:t xml:space="preserve">, Viceministerio de Prestaciones y Aseguramiento en Salud, </w:t>
      </w:r>
      <w:r>
        <w:rPr>
          <w:rStyle w:val="no-style-override"/>
          <w:rFonts w:asciiTheme="minorHAnsi" w:hAnsiTheme="minorHAnsi"/>
          <w:sz w:val="22"/>
          <w:szCs w:val="22"/>
        </w:rPr>
        <w:t>del MINSA</w:t>
      </w:r>
      <w:r w:rsidRPr="0023082B">
        <w:rPr>
          <w:rStyle w:val="no-style-override"/>
          <w:rFonts w:asciiTheme="minorHAnsi" w:hAnsiTheme="minorHAnsi"/>
          <w:sz w:val="22"/>
          <w:szCs w:val="22"/>
        </w:rPr>
        <w:t xml:space="preserve">, Viceministerio de Desarrollo Estratégico de los Recursos Naturales del </w:t>
      </w:r>
      <w:r>
        <w:rPr>
          <w:rStyle w:val="no-style-override"/>
          <w:rFonts w:asciiTheme="minorHAnsi" w:hAnsiTheme="minorHAnsi"/>
          <w:sz w:val="22"/>
          <w:szCs w:val="22"/>
        </w:rPr>
        <w:t>MINAM</w:t>
      </w:r>
      <w:r w:rsidRPr="0023082B">
        <w:rPr>
          <w:rStyle w:val="no-style-override"/>
          <w:rFonts w:asciiTheme="minorHAnsi" w:hAnsiTheme="minorHAnsi"/>
          <w:sz w:val="22"/>
          <w:szCs w:val="22"/>
        </w:rPr>
        <w:t xml:space="preserve">, Viceministerio de Gestión Ambiental del </w:t>
      </w:r>
      <w:r>
        <w:rPr>
          <w:rStyle w:val="no-style-override"/>
          <w:rFonts w:asciiTheme="minorHAnsi" w:hAnsiTheme="minorHAnsi"/>
          <w:sz w:val="22"/>
          <w:szCs w:val="22"/>
        </w:rPr>
        <w:t>MINAM</w:t>
      </w:r>
      <w:r w:rsidRPr="0023082B">
        <w:rPr>
          <w:rStyle w:val="no-style-override"/>
          <w:rFonts w:asciiTheme="minorHAnsi" w:hAnsiTheme="minorHAnsi"/>
          <w:sz w:val="22"/>
          <w:szCs w:val="22"/>
        </w:rPr>
        <w:t>, Viceministerio de Justicia, del Ministerio de Justicia y Derechos Humanos</w:t>
      </w:r>
      <w:r>
        <w:rPr>
          <w:rStyle w:val="no-style-override"/>
          <w:rFonts w:asciiTheme="minorHAnsi" w:hAnsiTheme="minorHAnsi"/>
          <w:sz w:val="22"/>
          <w:szCs w:val="22"/>
        </w:rPr>
        <w:t xml:space="preserve"> (MINJUSDH)</w:t>
      </w:r>
      <w:r w:rsidRPr="0023082B">
        <w:rPr>
          <w:rStyle w:val="no-style-override"/>
          <w:rFonts w:asciiTheme="minorHAnsi" w:hAnsiTheme="minorHAnsi"/>
          <w:sz w:val="22"/>
          <w:szCs w:val="22"/>
        </w:rPr>
        <w:t xml:space="preserve">, Viceministerio de Derechos Humanos y Acceso a la Justicia, del </w:t>
      </w:r>
      <w:r>
        <w:rPr>
          <w:rStyle w:val="no-style-override"/>
          <w:rFonts w:asciiTheme="minorHAnsi" w:hAnsiTheme="minorHAnsi"/>
          <w:sz w:val="22"/>
          <w:szCs w:val="22"/>
        </w:rPr>
        <w:t>MINJUSDH</w:t>
      </w:r>
      <w:r w:rsidRPr="0023082B">
        <w:rPr>
          <w:rStyle w:val="no-style-override"/>
          <w:rFonts w:asciiTheme="minorHAnsi" w:hAnsiTheme="minorHAnsi"/>
          <w:sz w:val="22"/>
          <w:szCs w:val="22"/>
        </w:rPr>
        <w:t xml:space="preserve">, Viceministerio de Transportes del </w:t>
      </w:r>
      <w:r>
        <w:rPr>
          <w:rStyle w:val="no-style-override"/>
          <w:rFonts w:asciiTheme="minorHAnsi" w:hAnsiTheme="minorHAnsi"/>
          <w:sz w:val="22"/>
          <w:szCs w:val="22"/>
        </w:rPr>
        <w:t>MTC</w:t>
      </w:r>
      <w:r w:rsidRPr="0023082B">
        <w:rPr>
          <w:rStyle w:val="no-style-override"/>
          <w:rFonts w:asciiTheme="minorHAnsi" w:hAnsiTheme="minorHAnsi"/>
          <w:sz w:val="22"/>
          <w:szCs w:val="22"/>
        </w:rPr>
        <w:t>, Viceministerio de Políticas Agrarias del Ministerio de Agricultura y Riego</w:t>
      </w:r>
      <w:r>
        <w:rPr>
          <w:rStyle w:val="no-style-override"/>
          <w:rFonts w:asciiTheme="minorHAnsi" w:hAnsiTheme="minorHAnsi"/>
          <w:sz w:val="22"/>
          <w:szCs w:val="22"/>
        </w:rPr>
        <w:t xml:space="preserve"> (MIDAGRI)</w:t>
      </w:r>
      <w:r w:rsidRPr="0023082B">
        <w:rPr>
          <w:rStyle w:val="no-style-override"/>
          <w:rFonts w:asciiTheme="minorHAnsi" w:hAnsiTheme="minorHAnsi"/>
          <w:sz w:val="22"/>
          <w:szCs w:val="22"/>
        </w:rPr>
        <w:t>, Viceministerio de MYPE e Industria del Ministerio de la Producción</w:t>
      </w:r>
      <w:r>
        <w:rPr>
          <w:rStyle w:val="no-style-override"/>
          <w:rFonts w:asciiTheme="minorHAnsi" w:hAnsiTheme="minorHAnsi"/>
          <w:sz w:val="22"/>
          <w:szCs w:val="22"/>
        </w:rPr>
        <w:t xml:space="preserve"> (PRODUCE)</w:t>
      </w:r>
      <w:r w:rsidRPr="0023082B">
        <w:rPr>
          <w:rStyle w:val="no-style-override"/>
          <w:rFonts w:asciiTheme="minorHAnsi" w:hAnsiTheme="minorHAnsi"/>
          <w:sz w:val="22"/>
          <w:szCs w:val="22"/>
        </w:rPr>
        <w:t>, Viceminis</w:t>
      </w:r>
      <w:r>
        <w:rPr>
          <w:rStyle w:val="no-style-override"/>
          <w:rFonts w:asciiTheme="minorHAnsi" w:hAnsiTheme="minorHAnsi"/>
          <w:sz w:val="22"/>
          <w:szCs w:val="22"/>
        </w:rPr>
        <w:t>terio de Pesca y Acuicultura de PRODUCE</w:t>
      </w:r>
      <w:r w:rsidRPr="0023082B">
        <w:rPr>
          <w:rStyle w:val="no-style-override"/>
          <w:rFonts w:asciiTheme="minorHAnsi" w:hAnsiTheme="minorHAnsi"/>
          <w:sz w:val="22"/>
          <w:szCs w:val="22"/>
        </w:rPr>
        <w:t>, Viceministerio de Trabajo del Ministerio de Trabajo y Promoción del Empleo</w:t>
      </w:r>
      <w:r>
        <w:rPr>
          <w:rStyle w:val="no-style-override"/>
          <w:rFonts w:asciiTheme="minorHAnsi" w:hAnsiTheme="minorHAnsi"/>
          <w:sz w:val="22"/>
          <w:szCs w:val="22"/>
        </w:rPr>
        <w:t xml:space="preserve"> (MTPE)</w:t>
      </w:r>
      <w:r w:rsidRPr="0023082B">
        <w:rPr>
          <w:rStyle w:val="no-style-override"/>
          <w:rFonts w:asciiTheme="minorHAnsi" w:hAnsiTheme="minorHAnsi"/>
          <w:sz w:val="22"/>
          <w:szCs w:val="22"/>
        </w:rPr>
        <w:t>, Viceministerio de Políticas y Evaluación Social del Ministerio de Desarrollo e Inclusión Social</w:t>
      </w:r>
      <w:r>
        <w:rPr>
          <w:rStyle w:val="no-style-override"/>
          <w:rFonts w:asciiTheme="minorHAnsi" w:hAnsiTheme="minorHAnsi"/>
          <w:sz w:val="22"/>
          <w:szCs w:val="22"/>
        </w:rPr>
        <w:t xml:space="preserve"> (MIDIS)</w:t>
      </w:r>
      <w:r w:rsidRPr="0023082B">
        <w:rPr>
          <w:rStyle w:val="no-style-override"/>
          <w:rFonts w:asciiTheme="minorHAnsi" w:hAnsiTheme="minorHAnsi"/>
          <w:sz w:val="22"/>
          <w:szCs w:val="22"/>
        </w:rPr>
        <w:t xml:space="preserve">, Viceministerio de Prestaciones Sociales del </w:t>
      </w:r>
      <w:r>
        <w:rPr>
          <w:rStyle w:val="no-style-override"/>
          <w:rFonts w:asciiTheme="minorHAnsi" w:hAnsiTheme="minorHAnsi"/>
          <w:sz w:val="22"/>
          <w:szCs w:val="22"/>
        </w:rPr>
        <w:t>MIDIS</w:t>
      </w:r>
      <w:r w:rsidRPr="0023082B">
        <w:rPr>
          <w:rStyle w:val="no-style-override"/>
          <w:rFonts w:asciiTheme="minorHAnsi" w:hAnsiTheme="minorHAnsi"/>
          <w:sz w:val="22"/>
          <w:szCs w:val="22"/>
        </w:rPr>
        <w:t>, Viceministerio de la Mujer del Ministerio de la Mujer y Poblaciones Vulnerables</w:t>
      </w:r>
      <w:r>
        <w:rPr>
          <w:rStyle w:val="no-style-override"/>
          <w:rFonts w:asciiTheme="minorHAnsi" w:hAnsiTheme="minorHAnsi"/>
          <w:sz w:val="22"/>
          <w:szCs w:val="22"/>
        </w:rPr>
        <w:t xml:space="preserve"> (MIMP)</w:t>
      </w:r>
      <w:r w:rsidRPr="0023082B">
        <w:rPr>
          <w:rStyle w:val="no-style-override"/>
          <w:rFonts w:asciiTheme="minorHAnsi" w:hAnsiTheme="minorHAnsi"/>
          <w:sz w:val="22"/>
          <w:szCs w:val="22"/>
        </w:rPr>
        <w:t xml:space="preserve">, Viceministerio de Poblaciones Vulnerables del </w:t>
      </w:r>
      <w:r>
        <w:rPr>
          <w:rStyle w:val="no-style-override"/>
          <w:rFonts w:asciiTheme="minorHAnsi" w:hAnsiTheme="minorHAnsi"/>
          <w:sz w:val="22"/>
          <w:szCs w:val="22"/>
        </w:rPr>
        <w:t>MIMP</w:t>
      </w:r>
      <w:r w:rsidRPr="0023082B">
        <w:rPr>
          <w:rStyle w:val="no-style-override"/>
          <w:rFonts w:asciiTheme="minorHAnsi" w:hAnsiTheme="minorHAnsi"/>
          <w:sz w:val="22"/>
          <w:szCs w:val="22"/>
        </w:rPr>
        <w:t>, Viceministerio de Turismo del Ministerio de Comercio Exterior y Turismo</w:t>
      </w:r>
      <w:r>
        <w:rPr>
          <w:rStyle w:val="no-style-override"/>
          <w:rFonts w:asciiTheme="minorHAnsi" w:hAnsiTheme="minorHAnsi"/>
          <w:sz w:val="22"/>
          <w:szCs w:val="22"/>
        </w:rPr>
        <w:t xml:space="preserve"> (MINCETUR)</w:t>
      </w:r>
      <w:r w:rsidRPr="0023082B">
        <w:rPr>
          <w:rStyle w:val="no-style-override"/>
          <w:rFonts w:asciiTheme="minorHAnsi" w:hAnsiTheme="minorHAnsi"/>
          <w:sz w:val="22"/>
          <w:szCs w:val="22"/>
        </w:rPr>
        <w:t xml:space="preserve">, Viceministerio de Comercio Exterior </w:t>
      </w:r>
      <w:r>
        <w:rPr>
          <w:rStyle w:val="no-style-override"/>
          <w:rFonts w:asciiTheme="minorHAnsi" w:hAnsiTheme="minorHAnsi"/>
          <w:sz w:val="22"/>
          <w:szCs w:val="22"/>
        </w:rPr>
        <w:t>del MINCETUR</w:t>
      </w:r>
      <w:r w:rsidRPr="0023082B">
        <w:rPr>
          <w:rStyle w:val="no-style-override"/>
          <w:rFonts w:asciiTheme="minorHAnsi" w:hAnsiTheme="minorHAnsi"/>
          <w:sz w:val="22"/>
          <w:szCs w:val="22"/>
        </w:rPr>
        <w:t>, Asamblea Nacional de Presidentes Regionales y la Asociación de Municipalidades del Perú.</w:t>
      </w:r>
      <w:commentRangeEnd w:id="390"/>
      <w:r w:rsidR="006655DF">
        <w:rPr>
          <w:rStyle w:val="Refdecomentario"/>
          <w:rFonts w:eastAsiaTheme="minorHAnsi"/>
          <w:color w:val="auto"/>
        </w:rPr>
        <w:commentReference w:id="390"/>
      </w:r>
    </w:p>
    <w:p w14:paraId="782DF630" w14:textId="77777777" w:rsidR="002D132B" w:rsidRPr="0023082B" w:rsidRDefault="002D132B" w:rsidP="002D132B">
      <w:pPr>
        <w:pStyle w:val="cuerpo"/>
        <w:shd w:val="clear" w:color="auto" w:fill="FFFFFF"/>
        <w:spacing w:before="0" w:beforeAutospacing="0" w:after="0" w:afterAutospacing="0" w:line="276" w:lineRule="auto"/>
        <w:jc w:val="both"/>
        <w:rPr>
          <w:rStyle w:val="no-style-override"/>
          <w:rFonts w:asciiTheme="minorHAnsi" w:hAnsiTheme="minorHAnsi" w:cs="Arial"/>
          <w:color w:val="000000"/>
          <w:sz w:val="22"/>
          <w:szCs w:val="22"/>
        </w:rPr>
      </w:pPr>
    </w:p>
    <w:p w14:paraId="164A91BE" w14:textId="77777777" w:rsidR="002D132B" w:rsidRPr="0023082B" w:rsidRDefault="002D132B" w:rsidP="002D132B">
      <w:pPr>
        <w:pStyle w:val="cuerpo"/>
        <w:shd w:val="clear" w:color="auto" w:fill="FFFFFF"/>
        <w:spacing w:before="0" w:beforeAutospacing="0" w:after="0" w:afterAutospacing="0" w:line="276" w:lineRule="auto"/>
        <w:jc w:val="both"/>
        <w:rPr>
          <w:rFonts w:asciiTheme="minorHAnsi" w:hAnsiTheme="minorHAnsi" w:cs="Arial"/>
          <w:color w:val="000000"/>
          <w:sz w:val="22"/>
          <w:szCs w:val="22"/>
        </w:rPr>
      </w:pPr>
      <w:r w:rsidRPr="0023082B">
        <w:rPr>
          <w:rFonts w:asciiTheme="minorHAnsi" w:hAnsiTheme="minorHAnsi" w:cs="Arial"/>
          <w:color w:val="000000"/>
          <w:sz w:val="22"/>
          <w:szCs w:val="22"/>
        </w:rPr>
        <w:t>El Informe Técnico Anual del año 2022, aprobado en la sexta sesión ordinaria de la Comisión Multisectorial, en julio de 2023, indica que, a la fecha, se ha cumplido el 59% de los 1155 acuerdos suscritos.</w:t>
      </w:r>
    </w:p>
    <w:p w14:paraId="45C5D4B4" w14:textId="77777777" w:rsidR="002D132B" w:rsidRPr="0023082B" w:rsidRDefault="002D132B" w:rsidP="002D132B">
      <w:pPr>
        <w:pStyle w:val="cuerpo"/>
        <w:shd w:val="clear" w:color="auto" w:fill="FFFFFF"/>
        <w:spacing w:before="0" w:beforeAutospacing="0" w:after="0" w:afterAutospacing="0" w:line="276" w:lineRule="auto"/>
        <w:jc w:val="both"/>
        <w:rPr>
          <w:rFonts w:asciiTheme="minorHAnsi" w:hAnsiTheme="minorHAnsi" w:cs="Arial"/>
          <w:color w:val="000000"/>
          <w:sz w:val="22"/>
          <w:szCs w:val="22"/>
        </w:rPr>
      </w:pPr>
    </w:p>
    <w:p w14:paraId="517DDD73" w14:textId="77777777" w:rsidR="002D132B" w:rsidRPr="0023082B" w:rsidRDefault="002D132B" w:rsidP="002D132B">
      <w:pPr>
        <w:pStyle w:val="cuerpo"/>
        <w:shd w:val="clear" w:color="auto" w:fill="FFFFFF"/>
        <w:spacing w:before="0" w:beforeAutospacing="0" w:after="0" w:afterAutospacing="0" w:line="276" w:lineRule="auto"/>
        <w:jc w:val="both"/>
        <w:rPr>
          <w:rFonts w:asciiTheme="minorHAnsi" w:hAnsiTheme="minorHAnsi" w:cs="Arial"/>
          <w:color w:val="000000"/>
          <w:sz w:val="22"/>
          <w:szCs w:val="22"/>
        </w:rPr>
      </w:pPr>
      <w:r w:rsidRPr="0023082B">
        <w:rPr>
          <w:rFonts w:asciiTheme="minorHAnsi" w:hAnsiTheme="minorHAnsi" w:cs="Arial"/>
          <w:color w:val="000000"/>
          <w:sz w:val="22"/>
          <w:szCs w:val="22"/>
        </w:rPr>
        <w:t>Por otro lado, en el marco de la referida Comisión Multisectorial, se ha aprobado Mecanismos de Difusión de la información de los acuerdos de procesos de consulta, hacia la población indígena, de tal manera que los pueblos puedan conocer qué acuerdos se asumieron y cómo va su cumplimiento, contribuyendo al acceso a la información y a la transparencia del proceso, así como a la mejora del seguimiento de acuerdos.</w:t>
      </w:r>
    </w:p>
    <w:p w14:paraId="64A5595F" w14:textId="77777777" w:rsidR="002D132B" w:rsidRPr="0023082B" w:rsidRDefault="002D132B" w:rsidP="002D132B">
      <w:pPr>
        <w:spacing w:after="0" w:line="276" w:lineRule="auto"/>
        <w:jc w:val="both"/>
        <w:rPr>
          <w:rFonts w:asciiTheme="minorHAnsi" w:hAnsiTheme="minorHAnsi" w:cs="Arial"/>
        </w:rPr>
      </w:pPr>
    </w:p>
    <w:p w14:paraId="36626E20" w14:textId="77777777" w:rsidR="002D132B" w:rsidRPr="0023082B" w:rsidRDefault="002D132B" w:rsidP="002D132B">
      <w:pPr>
        <w:spacing w:after="0" w:line="276" w:lineRule="auto"/>
        <w:jc w:val="both"/>
        <w:rPr>
          <w:rFonts w:asciiTheme="minorHAnsi" w:hAnsiTheme="minorHAnsi" w:cs="Arial"/>
        </w:rPr>
      </w:pPr>
      <w:r w:rsidRPr="0023082B">
        <w:rPr>
          <w:rFonts w:asciiTheme="minorHAnsi" w:hAnsiTheme="minorHAnsi" w:cs="Arial"/>
        </w:rPr>
        <w:t>En virtud a la información y data mencionada en los párrafos precedentes, se puede ver que el Estado ha desplegado una serie de esfuerzos para la implementación del derecho a la consulta previa. No obstante, ello, resulta necesario implementar mejoras para de esta manera garantizar una adecuada identificación de medidas que serán objeto de consulta, mejoras durante la implementación de los procesos y seguimiento de los acuerdos que resultan de los procesos.</w:t>
      </w:r>
    </w:p>
    <w:p w14:paraId="79278894" w14:textId="77777777" w:rsidR="002D132B" w:rsidRPr="009C2283" w:rsidRDefault="002D132B" w:rsidP="002D132B">
      <w:pPr>
        <w:spacing w:before="240" w:after="0" w:line="276" w:lineRule="auto"/>
        <w:jc w:val="both"/>
      </w:pPr>
      <w:r w:rsidRPr="009C2283">
        <w:t>Por otro lado, cobra particular importancia, dar cuenta de la situación de las mujeres indígenas en el marco de la implementación de la consulta previa en el país, considerando que, de acuerdo al último Censo Nacional del 2017, las mujeres indígenas representan el 10% de la población nacional y el 51.4% de la población indígena del Perú. Bajo la relevancia de estas cifras, la CIDH (2017) ha señalado que la participación efectiva de las mujeres indígenas en los procesos de consulta resulta fundamental, por lo que, su participación efectiva requiere tener en cuenta sus necesidades, incrementando su capacidad de interlocución y de diseño de agendas propias, que permita crear y fortalecer espacios de diálogo entre las líderes comunitarias y los Estados.</w:t>
      </w:r>
    </w:p>
    <w:p w14:paraId="7CAF967D" w14:textId="77777777" w:rsidR="002D132B" w:rsidRPr="009C2283" w:rsidRDefault="002D132B" w:rsidP="002D132B">
      <w:pPr>
        <w:spacing w:after="0" w:line="276" w:lineRule="auto"/>
        <w:jc w:val="both"/>
      </w:pPr>
    </w:p>
    <w:p w14:paraId="772D3C02" w14:textId="77777777" w:rsidR="002D132B" w:rsidRPr="009C2283" w:rsidRDefault="002D132B" w:rsidP="002D132B">
      <w:pPr>
        <w:spacing w:after="0" w:line="276" w:lineRule="auto"/>
        <w:jc w:val="both"/>
      </w:pPr>
      <w:r w:rsidRPr="009C2283">
        <w:t>En el país y conforme lo señala la Defensoría del Pueblo (2019) a partir de la participación de la Organización Nacional de Mujeres Indígenas, Andinas y Amazónicas del Perú (ONAMIAP) y la Federación Nacional de Mujeres Campesinas, Artesanas, Indígenas, Nativas y Artesanas (FENMUCARINAP), las mujeres indígenas además de visibilizar sus demandas vienen exigiendo la incorporación de su participación en todos los procesos de consulta en los cuales sus derechos colectivos puedan verse afectados de forma directa.</w:t>
      </w:r>
    </w:p>
    <w:p w14:paraId="1D6409A5" w14:textId="77777777" w:rsidR="002D132B" w:rsidRPr="009C2283" w:rsidRDefault="002D132B" w:rsidP="002D132B">
      <w:pPr>
        <w:spacing w:before="240" w:after="0" w:line="276" w:lineRule="auto"/>
        <w:jc w:val="both"/>
      </w:pPr>
      <w:r w:rsidRPr="009C2283">
        <w:t>Según la información registrada por el MINCUL, sobre 45 procesos de consulta previa realizados entre el 2011 a febrero 2019, desagregada según la participación de mujeres en cada una de las etapas de los procesos, se verifica que, a partir de las listas de participantes, de los 45 procesos de consulta, se aprecia participación comprobada de mujeres en 37 correspondientes a reuniones preparatorias, 38 a talleres informativos, 26 a evaluaciones internas y 32 a etapas de diálogo.</w:t>
      </w:r>
    </w:p>
    <w:p w14:paraId="21D2CE98" w14:textId="77777777" w:rsidR="002D132B" w:rsidRPr="009C2283" w:rsidRDefault="002D132B" w:rsidP="002D132B">
      <w:pPr>
        <w:spacing w:after="0" w:line="276" w:lineRule="auto"/>
        <w:ind w:left="700"/>
        <w:jc w:val="both"/>
      </w:pPr>
      <w:r w:rsidRPr="009C2283">
        <w:t xml:space="preserve"> </w:t>
      </w:r>
    </w:p>
    <w:p w14:paraId="2F4C53EB" w14:textId="77777777" w:rsidR="002D132B" w:rsidRPr="009C2283" w:rsidRDefault="002D132B" w:rsidP="002D132B">
      <w:pPr>
        <w:spacing w:after="0" w:line="276" w:lineRule="auto"/>
        <w:jc w:val="both"/>
      </w:pPr>
      <w:r w:rsidRPr="009C2283">
        <w:t>Asimismo, se reporta que, el MINCUL dentro de sus competencias, remite como herramienta un modelo de Plan de Consulta a las entidades promotoras, el mismo que incluye el enfoque de género. Sin embargo, se evidencia que no todos los planes de consulta incluyen el enfoque de género, siendo su inclusión un criterio discrecional del ente promotor y los representantes de los pueblos indígenas. De estos 45 procesos de consulta, 5 (11%) de ellos incorporó una cuota determinada de representantes mujeres acreditadas para el diálogo como medida para facilitar su participación, 36 (78%) hacen mención literal del enfoque de género, mientras que los 5 (11%) restante no mencionaron el enfoque de género (Defensoría del Pueblo, 2019).</w:t>
      </w:r>
    </w:p>
    <w:p w14:paraId="1E3C28C7" w14:textId="77777777" w:rsidR="002D132B" w:rsidRPr="009C2283" w:rsidRDefault="002D132B" w:rsidP="002D132B">
      <w:pPr>
        <w:spacing w:after="0" w:line="276" w:lineRule="auto"/>
        <w:jc w:val="both"/>
      </w:pPr>
    </w:p>
    <w:p w14:paraId="04F51BEF" w14:textId="77777777" w:rsidR="002D132B" w:rsidRPr="009C2283" w:rsidRDefault="002D132B" w:rsidP="002D132B">
      <w:pPr>
        <w:spacing w:after="0" w:line="276" w:lineRule="auto"/>
        <w:jc w:val="both"/>
      </w:pPr>
      <w:r w:rsidRPr="009C2283">
        <w:t>Además, para la elaboración de tales Planes se llevan a cabo reuniones preparatorias, que convoca la participación de los pueblos indígenas.  Sobre ello, desde el MINCUL se ha evidenciado que el nivel de participación de las mujeres indígenas en esta etapa es aún limitado, ya que solo el 20% (175) de asistentes a las reuniones preparatorias son mujeres, frente al 80% (682) de representantes varones. Con relación a la etapa de información se reporta que, de 38 procesos de consulta con respaldo de asistencia de mujeres, el 39% (2,184) fueron mujeres. Mientras que, en la etapa de evaluación interna, se reporta solo 26 procesos de consulta con respaldo de asistencia de mujeres, del cual 1,302 (35%) fueron mujeres indígenas, y 2,435 (65%) varones indígenas. En cuanto a la etapa de diálogo, se evidencia que, de 32 procesos de consulta con respaldo de asistencia, 23% (149) fueron mujeres indígenas y el 77% (496) varones indígenas.</w:t>
      </w:r>
    </w:p>
    <w:p w14:paraId="4A3D57CC" w14:textId="77777777" w:rsidR="002D132B" w:rsidRPr="009C2283" w:rsidRDefault="002D132B" w:rsidP="002D132B">
      <w:pPr>
        <w:spacing w:after="0" w:line="276" w:lineRule="auto"/>
        <w:jc w:val="both"/>
      </w:pPr>
    </w:p>
    <w:p w14:paraId="2E5DFAE3" w14:textId="77777777" w:rsidR="002D132B" w:rsidRPr="009C2283" w:rsidRDefault="002D132B" w:rsidP="002D132B">
      <w:pPr>
        <w:spacing w:after="0" w:line="276" w:lineRule="auto"/>
        <w:jc w:val="both"/>
      </w:pPr>
      <w:r w:rsidRPr="009C2283">
        <w:t>Cifras que denotan la aún limitada participación de las mujeres indígenas en los procesos de consulta previa implementados hasta el 2019. Que, en evaluación de OXFAM y ONAMIAP los procesos de consulta se siguen limitando a garantizar solo la presencia de mujeres indígenas, cumpliendo así con una cuota no explícita y que varía según la etapa y el caso. En tal sentido, y a raíz de la experiencia de diversas lideresas indígenas, se evidencia que, más allá de la presencia de sus pares, aún persisten factores que debilitan su participación, como:</w:t>
      </w:r>
    </w:p>
    <w:p w14:paraId="666E9EC5" w14:textId="77777777" w:rsidR="002D132B" w:rsidRPr="009C2283" w:rsidRDefault="002D132B" w:rsidP="002D132B">
      <w:pPr>
        <w:spacing w:after="0" w:line="276" w:lineRule="auto"/>
        <w:jc w:val="both"/>
      </w:pPr>
    </w:p>
    <w:p w14:paraId="3CCDD045" w14:textId="77777777" w:rsidR="002D132B" w:rsidRPr="009C2283" w:rsidRDefault="002D132B" w:rsidP="003A41C1">
      <w:pPr>
        <w:numPr>
          <w:ilvl w:val="0"/>
          <w:numId w:val="86"/>
        </w:numPr>
        <w:spacing w:after="0" w:line="276" w:lineRule="auto"/>
        <w:jc w:val="both"/>
      </w:pPr>
      <w:r w:rsidRPr="009C2283">
        <w:t>Falta de experiencia de las mujeres indígenas en espacios públicos, generando inseguridad en su participación (OXFAM y ONAMIAP, 2018).</w:t>
      </w:r>
    </w:p>
    <w:p w14:paraId="3EBBC5B4" w14:textId="77777777" w:rsidR="002D132B" w:rsidRPr="009C2283" w:rsidRDefault="002D132B" w:rsidP="003A41C1">
      <w:pPr>
        <w:numPr>
          <w:ilvl w:val="0"/>
          <w:numId w:val="86"/>
        </w:numPr>
        <w:spacing w:after="0" w:line="276" w:lineRule="auto"/>
        <w:jc w:val="both"/>
      </w:pPr>
      <w:r w:rsidRPr="009C2283">
        <w:t>Representación masculina imperante, relegando la participación de las mujeres indígenas a seguir cumpliendo con los roles tradicionales de cuidado (hijos/as y hogar en general). Según reporte del MINCUL (2017) a la Defensoría del Pueblo, “a través de los testimonios recogidos durante los trabajos de campo se pudo evidenciar que los roles de género no solo se expresan en la división del trabajo, sino que se proyecta en el ámbito público y político. Por eso, son pocos los cargos que son asumidos por mujeres y esto precisamente está vinculado a labores tradicionalmente femeninas: cuidado de la familia, alimentación, entre otros”. Asimismo, en el proceso de consulta del proyecto minero Corani se evidenció que la elección de la junta directiva solo cuenta el voto del comunero varón como jefe de familia, constatándose que la participación de mujeres sea reducida en las reuniones preparatorias y los talleres informativos (Defensoría del Pueblo, 2019).</w:t>
      </w:r>
    </w:p>
    <w:p w14:paraId="449C4DAD" w14:textId="77777777" w:rsidR="002D132B" w:rsidRPr="009C2283" w:rsidRDefault="002D132B" w:rsidP="003A41C1">
      <w:pPr>
        <w:numPr>
          <w:ilvl w:val="0"/>
          <w:numId w:val="86"/>
        </w:numPr>
        <w:spacing w:after="0" w:line="276" w:lineRule="auto"/>
        <w:jc w:val="both"/>
      </w:pPr>
      <w:r w:rsidRPr="009C2283">
        <w:t>Documentación poco amigable, técnica y en castellano para las comunidades, lo que limita, con especial énfasis, la comprensión y participación de las mujeres indígenas, más aún cuando ellas tienen mayor facilidad de comunicarse en sus propios idiomas (OXFAM y ONAMIAP, 2018).</w:t>
      </w:r>
    </w:p>
    <w:p w14:paraId="3B5CC408" w14:textId="77777777" w:rsidR="002D132B" w:rsidRPr="009C2283" w:rsidRDefault="002D132B" w:rsidP="003A41C1">
      <w:pPr>
        <w:numPr>
          <w:ilvl w:val="0"/>
          <w:numId w:val="86"/>
        </w:numPr>
        <w:spacing w:after="0" w:line="276" w:lineRule="auto"/>
        <w:jc w:val="both"/>
      </w:pPr>
      <w:r w:rsidRPr="009C2283">
        <w:t>Aun las opiniones de las mujeres indígenas no son valoradas y tomadas en cuenta de la misma manera que la de otros participantes (OXFAM y ONAMIAP, 2018).</w:t>
      </w:r>
    </w:p>
    <w:p w14:paraId="5B6FFBB8" w14:textId="7DE9707F" w:rsidR="002D132B" w:rsidRPr="00741C61" w:rsidRDefault="002D132B" w:rsidP="003A41C1">
      <w:pPr>
        <w:numPr>
          <w:ilvl w:val="0"/>
          <w:numId w:val="86"/>
        </w:numPr>
        <w:spacing w:after="0" w:line="276" w:lineRule="auto"/>
        <w:jc w:val="both"/>
      </w:pPr>
      <w:r w:rsidRPr="009C2283">
        <w:t xml:space="preserve">Ausencia de registros completos frente listados parciales, ilegibles o solo con presencia de firmas sin permitir la adecuada identificación de las personas participantes, lo que limita las posibilidades de monitorear y evaluar los roles de las mujeres indígenas en los procesos de consulta (OXFAM y ONAMIAP, 2018). </w:t>
      </w:r>
    </w:p>
    <w:p w14:paraId="0112C6F4" w14:textId="7F8DA501" w:rsidR="00B956F2" w:rsidRDefault="002D132B" w:rsidP="002D132B">
      <w:pPr>
        <w:spacing w:before="240" w:after="0" w:line="276" w:lineRule="auto"/>
        <w:jc w:val="both"/>
        <w:rPr>
          <w:highlight w:val="yellow"/>
        </w:rPr>
      </w:pPr>
      <w:r w:rsidRPr="00615C58">
        <w:rPr>
          <w:rFonts w:asciiTheme="minorHAnsi" w:hAnsiTheme="minorHAnsi" w:cs="Arial"/>
        </w:rPr>
        <w:t xml:space="preserve">Por último, otro aspecto a no perder de vista son las repercusiones de la pandemia a causa de la COVID-19 en los medios y formas de vida de los pueblos indígenas (CEPAL, 2020). En esa línea, el Mecanismo de Expertos sobre los Derechos de los Pueblos Indígenas [MEDPI] (2020) y el Relator Especial, José Francisco Cali (ACNUDH, 2020) alertan sobre la especial vulnerabilidad de los pueblos en este contexto. En esa línea, la CIDH (2020) se pronuncia solicitando que los Estados se abstengan de promover iniciativas legislativas y/o avances en la implementación de proyectos productivos y/o extractivos en los territorios de los pueblos indígenas durante la pandemia. El CEPAL (2020) identifica que, aun ante la crisis sociosanitaria provocada por la COVID-19, los procesos de consulta impulsados por los Gobiernos tendían a priorizar los intereses estatales y empresariales por encima de los intereses y derechos de los pueblos indígenas. En Colombia, el Gobierno intentó impulsar procesos virtuales de consulta previa, pese a que la conectividad y el acceso a Internet es escaso en los territorios indígenas. Situación muy similar a la del Perú, siendo el MINEM impulsor de una medida administrativa dirigida a reanudar procesos suspendidos sobre: i) exploraciones mineras de </w:t>
      </w:r>
      <w:proofErr w:type="spellStart"/>
      <w:r w:rsidRPr="00615C58">
        <w:rPr>
          <w:rFonts w:asciiTheme="minorHAnsi" w:hAnsiTheme="minorHAnsi" w:cs="Arial"/>
        </w:rPr>
        <w:t>Pucacruz</w:t>
      </w:r>
      <w:proofErr w:type="spellEnd"/>
      <w:r w:rsidRPr="00615C58">
        <w:rPr>
          <w:rFonts w:asciiTheme="minorHAnsi" w:hAnsiTheme="minorHAnsi" w:cs="Arial"/>
        </w:rPr>
        <w:t xml:space="preserve">, Mónica Lourdes y Lourdes, en Ayacucho, </w:t>
      </w:r>
      <w:proofErr w:type="spellStart"/>
      <w:r w:rsidRPr="00615C58">
        <w:rPr>
          <w:rFonts w:asciiTheme="minorHAnsi" w:hAnsiTheme="minorHAnsi" w:cs="Arial"/>
        </w:rPr>
        <w:t>ii</w:t>
      </w:r>
      <w:proofErr w:type="spellEnd"/>
      <w:r w:rsidRPr="00615C58">
        <w:rPr>
          <w:rFonts w:asciiTheme="minorHAnsi" w:hAnsiTheme="minorHAnsi" w:cs="Arial"/>
        </w:rPr>
        <w:t xml:space="preserve">) Lote 92, en Loreto, </w:t>
      </w:r>
      <w:proofErr w:type="spellStart"/>
      <w:r w:rsidRPr="00615C58">
        <w:rPr>
          <w:rFonts w:asciiTheme="minorHAnsi" w:hAnsiTheme="minorHAnsi" w:cs="Arial"/>
        </w:rPr>
        <w:t>iii</w:t>
      </w:r>
      <w:proofErr w:type="spellEnd"/>
      <w:r w:rsidRPr="00615C58">
        <w:rPr>
          <w:rFonts w:asciiTheme="minorHAnsi" w:hAnsiTheme="minorHAnsi" w:cs="Arial"/>
        </w:rPr>
        <w:t xml:space="preserve">) Lote 200, en Ucayali, </w:t>
      </w:r>
      <w:proofErr w:type="spellStart"/>
      <w:r w:rsidRPr="00615C58">
        <w:rPr>
          <w:rFonts w:asciiTheme="minorHAnsi" w:hAnsiTheme="minorHAnsi" w:cs="Arial"/>
        </w:rPr>
        <w:t>iv</w:t>
      </w:r>
      <w:proofErr w:type="spellEnd"/>
      <w:r w:rsidRPr="00615C58">
        <w:rPr>
          <w:rFonts w:asciiTheme="minorHAnsi" w:hAnsiTheme="minorHAnsi" w:cs="Arial"/>
        </w:rPr>
        <w:t xml:space="preserve">) exploración minera </w:t>
      </w:r>
      <w:proofErr w:type="spellStart"/>
      <w:r w:rsidRPr="00615C58">
        <w:rPr>
          <w:rFonts w:asciiTheme="minorHAnsi" w:hAnsiTheme="minorHAnsi" w:cs="Arial"/>
        </w:rPr>
        <w:t>Turipampa</w:t>
      </w:r>
      <w:proofErr w:type="spellEnd"/>
      <w:r w:rsidRPr="00615C58">
        <w:rPr>
          <w:rFonts w:asciiTheme="minorHAnsi" w:hAnsiTheme="minorHAnsi" w:cs="Arial"/>
        </w:rPr>
        <w:t xml:space="preserve"> Sur 1, en Apurímac, v) ampliación de la mina Antapaccay, en Cusco, y, vi) exploración San Gabriel en Moquegua (OCMAL, 2020). Cabe señalar que, en conocimiento del Ministerio de Cultura, no se implementaron procesos de consulta previa </w:t>
      </w:r>
      <w:r w:rsidRPr="00615C58">
        <w:rPr>
          <w:rFonts w:asciiTheme="minorHAnsi" w:eastAsia="Times New Roman" w:hAnsiTheme="minorHAnsi" w:cs="Arial"/>
        </w:rPr>
        <w:t>virtuales.</w:t>
      </w:r>
      <w:r w:rsidRPr="0023082B">
        <w:rPr>
          <w:highlight w:val="yellow"/>
        </w:rPr>
        <w:t xml:space="preserve"> </w:t>
      </w:r>
    </w:p>
    <w:p w14:paraId="32742119" w14:textId="38C5771F" w:rsidR="00C3616C" w:rsidRPr="00BB1F9C" w:rsidRDefault="00C3616C" w:rsidP="00C3616C">
      <w:pPr>
        <w:pStyle w:val="Ttulo5"/>
        <w:spacing w:before="200" w:after="200"/>
        <w:jc w:val="both"/>
        <w:rPr>
          <w:color w:val="44546A" w:themeColor="text2"/>
        </w:rPr>
      </w:pPr>
      <w:bookmarkStart w:id="391" w:name="_Toc143624280"/>
      <w:r w:rsidRPr="00BB1F9C">
        <w:rPr>
          <w:color w:val="44546A" w:themeColor="text2"/>
        </w:rPr>
        <w:t>2.</w:t>
      </w:r>
      <w:r w:rsidR="00E6242D">
        <w:rPr>
          <w:color w:val="44546A" w:themeColor="text2"/>
        </w:rPr>
        <w:t>5</w:t>
      </w:r>
      <w:r w:rsidRPr="00BB1F9C">
        <w:rPr>
          <w:color w:val="44546A" w:themeColor="text2"/>
        </w:rPr>
        <w:t>.2.4.</w:t>
      </w:r>
      <w:r>
        <w:rPr>
          <w:color w:val="44546A" w:themeColor="text2"/>
        </w:rPr>
        <w:t>3</w:t>
      </w:r>
      <w:r w:rsidRPr="00BB1F9C">
        <w:rPr>
          <w:color w:val="44546A" w:themeColor="text2"/>
        </w:rPr>
        <w:t xml:space="preserve">. </w:t>
      </w:r>
      <w:r w:rsidR="004746D7" w:rsidRPr="00BB1F9C">
        <w:rPr>
          <w:caps w:val="0"/>
          <w:color w:val="44546A" w:themeColor="text2"/>
        </w:rPr>
        <w:t xml:space="preserve">Inaplicación </w:t>
      </w:r>
      <w:r w:rsidR="004746D7">
        <w:rPr>
          <w:caps w:val="0"/>
          <w:color w:val="44546A" w:themeColor="text2"/>
        </w:rPr>
        <w:t>del derecho al consentimiento previo, libre e informado</w:t>
      </w:r>
      <w:r w:rsidR="004746D7" w:rsidRPr="00BB1F9C">
        <w:rPr>
          <w:caps w:val="0"/>
          <w:color w:val="44546A" w:themeColor="text2"/>
        </w:rPr>
        <w:t xml:space="preserve"> de los pueblos indígenas u originarios, conforme a la normativa internacional</w:t>
      </w:r>
      <w:bookmarkEnd w:id="386"/>
      <w:bookmarkEnd w:id="387"/>
      <w:bookmarkEnd w:id="391"/>
    </w:p>
    <w:p w14:paraId="3CC1A97F" w14:textId="77777777" w:rsidR="002D132B" w:rsidRDefault="002D132B" w:rsidP="002D132B">
      <w:pPr>
        <w:spacing w:after="0" w:line="276" w:lineRule="auto"/>
        <w:jc w:val="both"/>
      </w:pPr>
      <w:bookmarkStart w:id="392" w:name="_Toc137231213"/>
      <w:bookmarkStart w:id="393" w:name="_Toc137491080"/>
      <w:r>
        <w:t xml:space="preserve">El Convenio 169 de la OIT establece que la finalidad de la consulta previa </w:t>
      </w:r>
      <w:r w:rsidRPr="00337466">
        <w:t>es llegar a un acuerdo o lograr el consentimiento acerca de las medidas propuestas, constituyendo así un propósito fundamental en términos de la OIT (2013).</w:t>
      </w:r>
      <w:r>
        <w:t xml:space="preserve"> </w:t>
      </w:r>
      <w:r w:rsidRPr="00337466">
        <w:t>En virtud de ello, existe hoy en día un deber positivo del Estado de disponer mecanismos idóneos y eficaces para alcanzar acuerdos u obtener el consentimiento previo, libre e informado según las costumbres y tradiciones de los pueblos indígenas, antes de emprender actividades que impacten sus intereses o puedan afectar sus derechos sobre sus tierras, territorio o re</w:t>
      </w:r>
      <w:r>
        <w:t>cursos naturales (MINCUL, 2016).</w:t>
      </w:r>
    </w:p>
    <w:p w14:paraId="6C903AE9" w14:textId="77777777" w:rsidR="002D132B" w:rsidRDefault="002D132B" w:rsidP="002D132B">
      <w:pPr>
        <w:spacing w:after="0" w:line="276" w:lineRule="auto"/>
        <w:jc w:val="both"/>
      </w:pPr>
    </w:p>
    <w:p w14:paraId="7430EB50" w14:textId="77777777" w:rsidR="002D132B" w:rsidRDefault="002D132B" w:rsidP="002D132B">
      <w:pPr>
        <w:spacing w:after="0" w:line="276" w:lineRule="auto"/>
        <w:jc w:val="both"/>
      </w:pPr>
      <w:r>
        <w:t xml:space="preserve">Cabe precisar que, de acuerdo con la Guía de la OIT para la aplicación del Convenio 169 de la OIT, la consulta previa y la obligación de buscar el consentimiento de los pueblos indígenas no puede ser interpretado como un </w:t>
      </w:r>
      <w:r>
        <w:rPr>
          <w:i/>
        </w:rPr>
        <w:t>derecho de vetar</w:t>
      </w:r>
      <w:r>
        <w:t xml:space="preserve"> las políticas de desarrollo diseñadas por el Estado. Lo que proyectan las referidas obligaciones es un proceso de participación diferenciada para que los pueblos indígenas puedan expresar sus puntos de vista e influenciar la toma de decisión con relación a un proyecto específico o una decisión estatal de alcance general, como leyes y actos administrativos (OIT, 2013).</w:t>
      </w:r>
    </w:p>
    <w:p w14:paraId="13C040D8" w14:textId="77777777" w:rsidR="002D132B" w:rsidRDefault="002D132B" w:rsidP="002D132B">
      <w:pPr>
        <w:spacing w:after="0" w:line="276" w:lineRule="auto"/>
        <w:jc w:val="both"/>
      </w:pPr>
    </w:p>
    <w:p w14:paraId="51845DC8" w14:textId="77777777" w:rsidR="002D132B" w:rsidRDefault="002D132B" w:rsidP="002D132B">
      <w:pPr>
        <w:spacing w:after="0" w:line="276" w:lineRule="auto"/>
        <w:jc w:val="both"/>
        <w:rPr>
          <w:rFonts w:asciiTheme="minorHAnsi" w:hAnsiTheme="minorHAnsi" w:cs="Arial"/>
        </w:rPr>
      </w:pPr>
      <w:r w:rsidRPr="005C2C83">
        <w:rPr>
          <w:rFonts w:asciiTheme="minorHAnsi" w:hAnsiTheme="minorHAnsi" w:cs="Arial"/>
        </w:rPr>
        <w:t>Asimismo, el Relator de las Naciones Unidas (2009: 48) ha señalado lo siguiente:</w:t>
      </w:r>
    </w:p>
    <w:p w14:paraId="5E0EAE27" w14:textId="77777777" w:rsidR="002D132B" w:rsidRPr="005C2C83" w:rsidRDefault="002D132B" w:rsidP="002D132B">
      <w:pPr>
        <w:spacing w:after="0" w:line="276" w:lineRule="auto"/>
        <w:jc w:val="both"/>
        <w:rPr>
          <w:rFonts w:asciiTheme="minorHAnsi" w:hAnsiTheme="minorHAnsi" w:cs="Arial"/>
        </w:rPr>
      </w:pPr>
    </w:p>
    <w:p w14:paraId="743BE89B" w14:textId="77777777" w:rsidR="002D132B" w:rsidRPr="005C2C83" w:rsidRDefault="002D132B" w:rsidP="002D132B">
      <w:pPr>
        <w:spacing w:after="0" w:line="276" w:lineRule="auto"/>
        <w:ind w:left="426" w:right="566"/>
        <w:jc w:val="both"/>
        <w:rPr>
          <w:rFonts w:asciiTheme="minorHAnsi" w:hAnsiTheme="minorHAnsi" w:cs="Arial"/>
          <w:i/>
          <w:iCs/>
          <w:sz w:val="20"/>
          <w:szCs w:val="20"/>
        </w:rPr>
      </w:pPr>
      <w:r w:rsidRPr="005C2C83">
        <w:rPr>
          <w:rFonts w:asciiTheme="minorHAnsi" w:hAnsiTheme="minorHAnsi" w:cs="Arial"/>
          <w:i/>
          <w:iCs/>
          <w:sz w:val="20"/>
          <w:szCs w:val="20"/>
        </w:rPr>
        <w:t>“En todos los casos en que una medida propuesta afecte los intereses particulares de los pueblos indígenas, la obtención de su consentimiento deberá ser, en cierta medida, una finalidad de las consultas. Como se ha afirmado, esta exigencia no confiere a los pueblos indígenas un "poder de veto" sino que, más bien, establece la necesidad de elaborar procedimientos de consulta con el fin de hacer todo lo posible por lograr el consenso de todas las partes interesadas. El Relator Especial lamenta que en muchas situaciones el debate sobre el deber de celebrar consultas y el principio conexo del consentimiento libre, previo e informado se haya planteado en torno a si los pueblos indígenas tienen o no un poder de veto que pueden esgrimir para detener los proyectos de desarrollo. El Relator Especial considera que plantear de esa manera el debate no se ajusta al espíritu ni al carácter de los principios de consulta y consentimiento según se han desarrollado en las normas internacionales de derechos humanos y se han incorporado en la Declaración.”</w:t>
      </w:r>
    </w:p>
    <w:p w14:paraId="3957655D" w14:textId="77777777" w:rsidR="002D132B" w:rsidRDefault="002D132B" w:rsidP="002D132B">
      <w:pPr>
        <w:spacing w:after="0" w:line="276" w:lineRule="auto"/>
        <w:jc w:val="both"/>
      </w:pPr>
    </w:p>
    <w:p w14:paraId="68D87FB8" w14:textId="77777777" w:rsidR="002D132B" w:rsidRDefault="002D132B" w:rsidP="002D132B">
      <w:pPr>
        <w:spacing w:after="0" w:line="276" w:lineRule="auto"/>
        <w:jc w:val="both"/>
      </w:pPr>
      <w:r>
        <w:t>Con independencia de que todo proceso de consulta debe realizarse con la finalidad de llegar a un acuerdo, en algunos casos específicos los Estados tienen la obligación no solamente de realizar el procedimiento de consulta, sino que deben, además, obtener el consentimiento libre e informado de los pueblos indígenas y de manera previa al inicio de las actividades de los proyectos de desarrollo o inversión sobre tierras y territorios indígenas (MINCUL, 2016).</w:t>
      </w:r>
    </w:p>
    <w:p w14:paraId="54A89500" w14:textId="77777777" w:rsidR="002D132B" w:rsidRDefault="002D132B" w:rsidP="002D132B">
      <w:pPr>
        <w:spacing w:after="0" w:line="276" w:lineRule="auto"/>
        <w:ind w:left="700"/>
        <w:jc w:val="both"/>
      </w:pPr>
      <w:r>
        <w:t xml:space="preserve"> </w:t>
      </w:r>
    </w:p>
    <w:p w14:paraId="62691510" w14:textId="77777777" w:rsidR="002D132B" w:rsidRDefault="002D132B" w:rsidP="002D132B">
      <w:pPr>
        <w:spacing w:after="0" w:line="276" w:lineRule="auto"/>
        <w:jc w:val="both"/>
      </w:pPr>
      <w:r>
        <w:t xml:space="preserve">Tan es así que, la Corte IDH en el caso </w:t>
      </w:r>
      <w:proofErr w:type="spellStart"/>
      <w:r>
        <w:t>Saramaka</w:t>
      </w:r>
      <w:proofErr w:type="spellEnd"/>
      <w:r>
        <w:t xml:space="preserve"> vs. Surinam del año 2007, adoptó por primera vez un estándar que incluye la necesidad de lograr, en ciertas circunstancias, el consentimiento de las comunidades afectadas. En esta sentencia, la Corte estableció que </w:t>
      </w:r>
      <w:r>
        <w:rPr>
          <w:i/>
        </w:rPr>
        <w:t>cuando se trate de planes de desarrollo o de inversión a gran escala</w:t>
      </w:r>
      <w:r>
        <w:t xml:space="preserve"> que tendrían un mayor impacto dentro del territorio </w:t>
      </w:r>
      <w:proofErr w:type="spellStart"/>
      <w:r>
        <w:t>Saramaka</w:t>
      </w:r>
      <w:proofErr w:type="spellEnd"/>
      <w:r>
        <w:t xml:space="preserve">, el Estado tiene la obligación, no solo de consultar a los </w:t>
      </w:r>
      <w:proofErr w:type="spellStart"/>
      <w:r>
        <w:t>Saramakas</w:t>
      </w:r>
      <w:proofErr w:type="spellEnd"/>
      <w:r>
        <w:t xml:space="preserve">, sino también debe obtener el consentimiento libre, informado y previo de estos, según sus costumbres y tradiciones. </w:t>
      </w:r>
    </w:p>
    <w:p w14:paraId="7459EE83" w14:textId="77777777" w:rsidR="002D132B" w:rsidRDefault="002D132B" w:rsidP="002D132B">
      <w:pPr>
        <w:spacing w:after="0" w:line="276" w:lineRule="auto"/>
        <w:jc w:val="both"/>
      </w:pPr>
    </w:p>
    <w:p w14:paraId="3920006A" w14:textId="77777777" w:rsidR="002D132B" w:rsidRDefault="002D132B" w:rsidP="002D132B">
      <w:pPr>
        <w:spacing w:after="0" w:line="276" w:lineRule="auto"/>
        <w:jc w:val="both"/>
      </w:pPr>
      <w:r w:rsidRPr="006C686A">
        <w:t>Así también, la sentencia de interpretación del ca</w:t>
      </w:r>
      <w:r>
        <w:t xml:space="preserve">so Pueblo </w:t>
      </w:r>
      <w:proofErr w:type="spellStart"/>
      <w:r>
        <w:t>Saramaka</w:t>
      </w:r>
      <w:proofErr w:type="spellEnd"/>
      <w:r>
        <w:t xml:space="preserve"> vs. Surinam del año</w:t>
      </w:r>
      <w:r w:rsidRPr="006C686A">
        <w:t xml:space="preserve"> 2008, señala que “</w:t>
      </w:r>
      <w:r w:rsidRPr="006C686A">
        <w:rPr>
          <w:i/>
          <w:iCs/>
        </w:rPr>
        <w:t xml:space="preserve">(d)e conformidad con lo anterior, el Estado tiene el deber, desde el inicio de la actividad que se propone, de consultar activamente con el pueblo </w:t>
      </w:r>
      <w:proofErr w:type="spellStart"/>
      <w:r w:rsidRPr="006C686A">
        <w:rPr>
          <w:i/>
          <w:iCs/>
        </w:rPr>
        <w:t>Saramaka</w:t>
      </w:r>
      <w:proofErr w:type="spellEnd"/>
      <w:r w:rsidRPr="006C686A">
        <w:rPr>
          <w:i/>
          <w:iCs/>
        </w:rPr>
        <w:t xml:space="preserve">, de buena fe, y con el objetivo de llegar a un acuerdo, lo cual a su vez requiere que el Estado acepte y brinde información al respecto en un formato entendible y públicamente accesible. Además, dependiendo del nivel de impacto que tendrá la actividad que se propone, el Estado podría ser requerido a obtener el consentimiento del pueblo </w:t>
      </w:r>
      <w:proofErr w:type="spellStart"/>
      <w:r w:rsidRPr="006C686A">
        <w:rPr>
          <w:i/>
          <w:iCs/>
        </w:rPr>
        <w:t>Saramaka</w:t>
      </w:r>
      <w:proofErr w:type="spellEnd"/>
      <w:r w:rsidRPr="006C686A">
        <w:rPr>
          <w:i/>
          <w:iCs/>
        </w:rPr>
        <w:t xml:space="preserve">. El Tribunal enfatizó que cuando se trate de planes de desarrollo o de inversión a gran escala que podrían afectar la integridad de las tierras y recursos naturales del pueblo </w:t>
      </w:r>
      <w:proofErr w:type="spellStart"/>
      <w:r w:rsidRPr="006C686A">
        <w:rPr>
          <w:i/>
          <w:iCs/>
        </w:rPr>
        <w:t>Saramaka</w:t>
      </w:r>
      <w:proofErr w:type="spellEnd"/>
      <w:r w:rsidRPr="006C686A">
        <w:rPr>
          <w:i/>
          <w:iCs/>
        </w:rPr>
        <w:t xml:space="preserve">, el Estado tiene la obligación, no solo de consultar a los </w:t>
      </w:r>
      <w:proofErr w:type="spellStart"/>
      <w:r w:rsidRPr="006C686A">
        <w:rPr>
          <w:i/>
          <w:iCs/>
        </w:rPr>
        <w:t>Saramaka</w:t>
      </w:r>
      <w:proofErr w:type="spellEnd"/>
      <w:r w:rsidRPr="006C686A">
        <w:rPr>
          <w:i/>
          <w:iCs/>
        </w:rPr>
        <w:t>, sino también de obtener su consentimiento libre, informado y previo, según sus costumbres y tradiciones.</w:t>
      </w:r>
      <w:r w:rsidRPr="006C686A">
        <w:t>” (FJ 17)</w:t>
      </w:r>
    </w:p>
    <w:p w14:paraId="1BBCC0D8" w14:textId="77777777" w:rsidR="002D132B" w:rsidRDefault="002D132B" w:rsidP="002D132B">
      <w:pPr>
        <w:spacing w:after="0" w:line="276" w:lineRule="auto"/>
        <w:jc w:val="both"/>
      </w:pPr>
    </w:p>
    <w:p w14:paraId="333EEC3F" w14:textId="77777777" w:rsidR="002D132B" w:rsidRPr="00B9303D" w:rsidRDefault="002D132B" w:rsidP="002D132B">
      <w:pPr>
        <w:spacing w:after="0" w:line="276" w:lineRule="auto"/>
        <w:jc w:val="both"/>
        <w:rPr>
          <w:rFonts w:asciiTheme="minorHAnsi" w:hAnsiTheme="minorHAnsi" w:cs="Arial"/>
        </w:rPr>
      </w:pPr>
      <w:r>
        <w:t xml:space="preserve">Otro supuesto, donde se reconoce que, el consentimiento resulta obligatorio, es frente al desplazamiento de los pueblos indígenas, de acuerdo con lo establecido en el artículo 16 del Convenio 169 de la OIT. </w:t>
      </w:r>
      <w:r w:rsidRPr="00B9303D">
        <w:rPr>
          <w:rFonts w:asciiTheme="minorHAnsi" w:hAnsiTheme="minorHAnsi" w:cs="Arial"/>
        </w:rPr>
        <w:t xml:space="preserve">Ello ha sido recogido en la Sétima Disposición Complementaria, Transitoria y Final del Reglamento de la Ley de Consulta Previa, que señala que, el Estado, en el marco de su obligación de proteger el derecho de los pueblos indígenas a la tierra, así como al uso de los recursos naturales que les corresponden conforme a Ley, adopta las siguiente medida: </w:t>
      </w:r>
      <w:r w:rsidRPr="00B9303D">
        <w:rPr>
          <w:rFonts w:asciiTheme="minorHAnsi" w:hAnsiTheme="minorHAnsi" w:cs="Arial"/>
          <w:i/>
        </w:rPr>
        <w:t>a) Cuando excepcionalmente los pueblos indígenas requieran ser trasladados de las tierras que ocupan se aplicará lo establecido en el artículo 16 del Convenio 169 de la OIT, así como lo dispuesto por la legislación en materia de desplazamientos internos.</w:t>
      </w:r>
    </w:p>
    <w:p w14:paraId="0FF9F532" w14:textId="77777777" w:rsidR="002D132B" w:rsidRPr="00B9303D" w:rsidRDefault="002D132B" w:rsidP="002D132B">
      <w:pPr>
        <w:spacing w:after="0" w:line="276" w:lineRule="auto"/>
        <w:jc w:val="both"/>
        <w:rPr>
          <w:rFonts w:asciiTheme="minorHAnsi" w:hAnsiTheme="minorHAnsi" w:cs="Arial"/>
        </w:rPr>
      </w:pPr>
    </w:p>
    <w:p w14:paraId="03403D82" w14:textId="77777777" w:rsidR="002D132B" w:rsidRPr="00B9303D" w:rsidRDefault="002D132B" w:rsidP="002D132B">
      <w:pPr>
        <w:spacing w:after="0" w:line="276" w:lineRule="auto"/>
        <w:jc w:val="both"/>
        <w:rPr>
          <w:rFonts w:asciiTheme="minorHAnsi" w:hAnsiTheme="minorHAnsi" w:cs="Arial"/>
        </w:rPr>
      </w:pPr>
      <w:r w:rsidRPr="00B9303D">
        <w:rPr>
          <w:rFonts w:asciiTheme="minorHAnsi" w:hAnsiTheme="minorHAnsi" w:cs="Arial"/>
        </w:rPr>
        <w:t>De igual manera, el Reglamento de la Ley de Consulta Previa ha dispuesto que será exigible el consentimiento cuando se busque el depósito o almacenamiento de materiales peligrosos en tierras o territorios indígenas, en concordancia con lo establecido en el artículo 29.2 de la DNUPI, según los siguientes términos “No se podrá almacenar ni realizar la disposición final de materiales peligrosos en tierras de los pueblos indígenas, ni emitir medidas administrativas que autoricen dichas actividades, sin el consentimiento de los titulares de las mismas, debiendo asegurarse que de forma previa a tal decisión reciban la información adecuada, debiendo cumplir con lo establecido por la legislación nacional vigente sobre residuos sólidos y transporte de materiales y residuos peligrosos”.</w:t>
      </w:r>
    </w:p>
    <w:p w14:paraId="52845C7F" w14:textId="77777777" w:rsidR="002D132B" w:rsidRDefault="002D132B" w:rsidP="002D132B">
      <w:pPr>
        <w:spacing w:before="240" w:after="0" w:line="276" w:lineRule="auto"/>
        <w:jc w:val="both"/>
        <w:rPr>
          <w:rFonts w:asciiTheme="minorHAnsi" w:hAnsiTheme="minorHAnsi" w:cs="Arial"/>
        </w:rPr>
      </w:pPr>
      <w:r w:rsidRPr="00B9303D">
        <w:rPr>
          <w:rFonts w:asciiTheme="minorHAnsi" w:hAnsiTheme="minorHAnsi" w:cs="Arial"/>
        </w:rPr>
        <w:t xml:space="preserve">Es así que, de acuerdo a los estándares internacionales, existen supuestos en los que se debe alcanzar el consentimiento libre, previo e informado, sin perjuicio de que todo proceso de consulta previa debe realizarse con la finalidad de llegar a un </w:t>
      </w:r>
      <w:r>
        <w:rPr>
          <w:rFonts w:asciiTheme="minorHAnsi" w:hAnsiTheme="minorHAnsi" w:cs="Arial"/>
        </w:rPr>
        <w:t xml:space="preserve">acuerdo: </w:t>
      </w:r>
    </w:p>
    <w:p w14:paraId="6B397F04" w14:textId="5E1F9BC9" w:rsidR="00741C61" w:rsidRDefault="00741C61" w:rsidP="003A41C1">
      <w:pPr>
        <w:pStyle w:val="Prrafodelista"/>
        <w:numPr>
          <w:ilvl w:val="2"/>
          <w:numId w:val="71"/>
        </w:numPr>
        <w:spacing w:before="240" w:after="0" w:line="276" w:lineRule="auto"/>
        <w:ind w:left="993" w:hanging="426"/>
        <w:jc w:val="both"/>
        <w:rPr>
          <w:rFonts w:asciiTheme="minorHAnsi" w:hAnsiTheme="minorHAnsi" w:cs="Arial"/>
        </w:rPr>
      </w:pPr>
      <w:r>
        <w:rPr>
          <w:rFonts w:asciiTheme="minorHAnsi" w:hAnsiTheme="minorHAnsi" w:cs="Arial"/>
        </w:rPr>
        <w:t>C</w:t>
      </w:r>
      <w:r w:rsidR="002D132B" w:rsidRPr="00741C61">
        <w:rPr>
          <w:rFonts w:asciiTheme="minorHAnsi" w:hAnsiTheme="minorHAnsi" w:cs="Arial"/>
        </w:rPr>
        <w:t>uando se trate de planes de desarrollo o de inversión a gran escala que tendrían un mayor impacto dentro del territorio</w:t>
      </w:r>
      <w:r>
        <w:rPr>
          <w:rFonts w:asciiTheme="minorHAnsi" w:hAnsiTheme="minorHAnsi" w:cs="Arial"/>
        </w:rPr>
        <w:t>.</w:t>
      </w:r>
    </w:p>
    <w:p w14:paraId="530D2E65" w14:textId="3B5B1A49" w:rsidR="00741C61" w:rsidRDefault="00741C61" w:rsidP="003A41C1">
      <w:pPr>
        <w:pStyle w:val="Prrafodelista"/>
        <w:numPr>
          <w:ilvl w:val="2"/>
          <w:numId w:val="71"/>
        </w:numPr>
        <w:spacing w:before="240" w:after="0" w:line="276" w:lineRule="auto"/>
        <w:ind w:left="993" w:hanging="426"/>
        <w:jc w:val="both"/>
        <w:rPr>
          <w:rFonts w:asciiTheme="minorHAnsi" w:hAnsiTheme="minorHAnsi" w:cs="Arial"/>
        </w:rPr>
      </w:pPr>
      <w:r>
        <w:rPr>
          <w:rFonts w:asciiTheme="minorHAnsi" w:hAnsiTheme="minorHAnsi" w:cs="Arial"/>
        </w:rPr>
        <w:t>C</w:t>
      </w:r>
      <w:r w:rsidR="002D132B" w:rsidRPr="00741C61">
        <w:rPr>
          <w:rFonts w:asciiTheme="minorHAnsi" w:hAnsiTheme="minorHAnsi" w:cs="Arial"/>
        </w:rPr>
        <w:t>uando implique el desplazamiento de los pueblos o comunidades indígenas de sus tierras y territorios de forma permanente</w:t>
      </w:r>
      <w:r>
        <w:rPr>
          <w:rFonts w:asciiTheme="minorHAnsi" w:hAnsiTheme="minorHAnsi" w:cs="Arial"/>
        </w:rPr>
        <w:t>.</w:t>
      </w:r>
    </w:p>
    <w:p w14:paraId="672A1763" w14:textId="3BD679B8" w:rsidR="002D132B" w:rsidRPr="00741C61" w:rsidRDefault="00741C61" w:rsidP="003A41C1">
      <w:pPr>
        <w:pStyle w:val="Prrafodelista"/>
        <w:numPr>
          <w:ilvl w:val="2"/>
          <w:numId w:val="71"/>
        </w:numPr>
        <w:spacing w:before="240" w:after="0" w:line="276" w:lineRule="auto"/>
        <w:ind w:left="993" w:hanging="426"/>
        <w:jc w:val="both"/>
        <w:rPr>
          <w:rFonts w:asciiTheme="minorHAnsi" w:hAnsiTheme="minorHAnsi" w:cs="Arial"/>
        </w:rPr>
      </w:pPr>
      <w:r>
        <w:rPr>
          <w:rFonts w:asciiTheme="minorHAnsi" w:hAnsiTheme="minorHAnsi" w:cs="Arial"/>
        </w:rPr>
        <w:t>C</w:t>
      </w:r>
      <w:r w:rsidR="002D132B" w:rsidRPr="00741C61">
        <w:rPr>
          <w:rFonts w:asciiTheme="minorHAnsi" w:hAnsiTheme="minorHAnsi" w:cs="Arial"/>
        </w:rPr>
        <w:t>uando se depositen o almacenen materiales peligrosos en tierras o territorios indígenas.</w:t>
      </w:r>
    </w:p>
    <w:p w14:paraId="54D028B3" w14:textId="77777777" w:rsidR="002D132B" w:rsidRPr="00B9303D" w:rsidRDefault="002D132B" w:rsidP="002D132B">
      <w:pPr>
        <w:spacing w:before="240" w:after="0" w:line="276" w:lineRule="auto"/>
        <w:jc w:val="both"/>
        <w:rPr>
          <w:rFonts w:asciiTheme="minorHAnsi" w:hAnsiTheme="minorHAnsi" w:cs="Arial"/>
        </w:rPr>
      </w:pPr>
      <w:r w:rsidRPr="00B9303D">
        <w:rPr>
          <w:rFonts w:asciiTheme="minorHAnsi" w:hAnsiTheme="minorHAnsi" w:cs="Arial"/>
        </w:rPr>
        <w:t>Cabe añadir que el Relator Especial sobre la situación de los derechos humanos y las libertades fundamentales de los indígenas, James Anaya también señaló</w:t>
      </w:r>
      <w:r>
        <w:rPr>
          <w:rFonts w:asciiTheme="minorHAnsi" w:hAnsiTheme="minorHAnsi" w:cs="Arial"/>
        </w:rPr>
        <w:t xml:space="preserve"> que</w:t>
      </w:r>
      <w:r w:rsidRPr="00B9303D">
        <w:rPr>
          <w:rFonts w:asciiTheme="minorHAnsi" w:hAnsiTheme="minorHAnsi" w:cs="Arial"/>
        </w:rPr>
        <w:t xml:space="preserve"> “la Declaración reconoce dos situaciones en que el Estado tiene la obligación de obtener el consentimiento de los pueblos indígenas interesados, fuera de la obligación general de que las consultas tengan por finalidad procurar el consentimiento. Esas situaciones incluyen el caso en que el proyecto dé lugar al traslado del grupo fuera de sus tierras tradicionales y los casos relacionados con el almacenamiento o vertimiento de desechos tóxicos en las tierras indígenas (arts. 10 y 29, pá</w:t>
      </w:r>
      <w:r>
        <w:rPr>
          <w:rFonts w:asciiTheme="minorHAnsi" w:hAnsiTheme="minorHAnsi" w:cs="Arial"/>
        </w:rPr>
        <w:t xml:space="preserve">rr. 2, respectivamente)”. </w:t>
      </w:r>
    </w:p>
    <w:p w14:paraId="50B63EE8" w14:textId="77777777" w:rsidR="002D132B" w:rsidRPr="00B9303D" w:rsidRDefault="002D132B" w:rsidP="002D132B">
      <w:pPr>
        <w:spacing w:after="0" w:line="276" w:lineRule="auto"/>
        <w:jc w:val="both"/>
        <w:rPr>
          <w:rFonts w:asciiTheme="minorHAnsi" w:hAnsiTheme="minorHAnsi"/>
        </w:rPr>
      </w:pPr>
    </w:p>
    <w:p w14:paraId="7A9828FD" w14:textId="77777777" w:rsidR="002D132B" w:rsidRPr="00224551" w:rsidRDefault="002D132B" w:rsidP="002D132B">
      <w:pPr>
        <w:spacing w:after="0" w:line="276" w:lineRule="auto"/>
        <w:jc w:val="both"/>
        <w:rPr>
          <w:rFonts w:asciiTheme="minorHAnsi" w:hAnsiTheme="minorHAnsi"/>
        </w:rPr>
      </w:pPr>
      <w:r w:rsidRPr="00B9303D">
        <w:rPr>
          <w:rFonts w:asciiTheme="minorHAnsi" w:hAnsiTheme="minorHAnsi" w:cs="Arial"/>
        </w:rPr>
        <w:t xml:space="preserve">Actualmente, y conforme lo ha expresado la representación indígena nacional, desde el Estado aún se persiste en la inaplicación del estándar de consentimiento libre, previo e informado respecto a los supuestos señalados anteriormente. </w:t>
      </w:r>
    </w:p>
    <w:p w14:paraId="6B86C993" w14:textId="7BFB1E62" w:rsidR="00C3616C" w:rsidRPr="00BB1F9C" w:rsidRDefault="00C3616C" w:rsidP="00C3616C">
      <w:pPr>
        <w:pStyle w:val="Ttulo5"/>
        <w:spacing w:before="200" w:after="200"/>
        <w:jc w:val="both"/>
        <w:rPr>
          <w:color w:val="44546A" w:themeColor="text2"/>
        </w:rPr>
      </w:pPr>
      <w:bookmarkStart w:id="394" w:name="_Toc143624281"/>
      <w:r w:rsidRPr="00BB1F9C">
        <w:rPr>
          <w:color w:val="44546A" w:themeColor="text2"/>
        </w:rPr>
        <w:t>2.</w:t>
      </w:r>
      <w:r w:rsidR="00E6242D">
        <w:rPr>
          <w:color w:val="44546A" w:themeColor="text2"/>
        </w:rPr>
        <w:t>5</w:t>
      </w:r>
      <w:r w:rsidRPr="00BB1F9C">
        <w:rPr>
          <w:color w:val="44546A" w:themeColor="text2"/>
        </w:rPr>
        <w:t>.2.4.</w:t>
      </w:r>
      <w:r>
        <w:rPr>
          <w:color w:val="44546A" w:themeColor="text2"/>
        </w:rPr>
        <w:t>4</w:t>
      </w:r>
      <w:r w:rsidRPr="00BB1F9C">
        <w:rPr>
          <w:color w:val="44546A" w:themeColor="text2"/>
        </w:rPr>
        <w:t xml:space="preserve">. </w:t>
      </w:r>
      <w:r w:rsidR="004746D7" w:rsidRPr="00BB1F9C">
        <w:rPr>
          <w:caps w:val="0"/>
          <w:color w:val="44546A" w:themeColor="text2"/>
        </w:rPr>
        <w:t>Limitad</w:t>
      </w:r>
      <w:r w:rsidR="004746D7">
        <w:rPr>
          <w:caps w:val="0"/>
          <w:color w:val="44546A" w:themeColor="text2"/>
        </w:rPr>
        <w:t xml:space="preserve">os conocimientos y capacidades de los actores </w:t>
      </w:r>
      <w:r w:rsidR="004746D7" w:rsidRPr="00BB1F9C">
        <w:rPr>
          <w:caps w:val="0"/>
          <w:color w:val="44546A" w:themeColor="text2"/>
        </w:rPr>
        <w:t>estatales para garantizar</w:t>
      </w:r>
      <w:r w:rsidR="004746D7">
        <w:rPr>
          <w:caps w:val="0"/>
          <w:color w:val="44546A" w:themeColor="text2"/>
        </w:rPr>
        <w:t xml:space="preserve"> las condiciones adecuadas para</w:t>
      </w:r>
      <w:r w:rsidRPr="00BB1F9C">
        <w:rPr>
          <w:color w:val="44546A" w:themeColor="text2"/>
        </w:rPr>
        <w:t xml:space="preserve"> </w:t>
      </w:r>
      <w:r w:rsidR="004746D7" w:rsidRPr="00BB1F9C">
        <w:rPr>
          <w:caps w:val="0"/>
          <w:color w:val="44546A" w:themeColor="text2"/>
        </w:rPr>
        <w:t xml:space="preserve">el diálogo </w:t>
      </w:r>
      <w:r w:rsidR="004746D7">
        <w:rPr>
          <w:caps w:val="0"/>
          <w:color w:val="44546A" w:themeColor="text2"/>
        </w:rPr>
        <w:t>con enfoque intercultural, respetando la cosmovisión de los pueblos indígenas u originarios</w:t>
      </w:r>
      <w:bookmarkEnd w:id="392"/>
      <w:bookmarkEnd w:id="393"/>
      <w:bookmarkEnd w:id="394"/>
    </w:p>
    <w:p w14:paraId="0AD1AE67" w14:textId="77777777" w:rsidR="002D132B" w:rsidRPr="00224551" w:rsidRDefault="002D132B" w:rsidP="002D132B">
      <w:pPr>
        <w:spacing w:after="0" w:line="276" w:lineRule="auto"/>
        <w:jc w:val="both"/>
        <w:rPr>
          <w:rFonts w:asciiTheme="minorHAnsi" w:hAnsiTheme="minorHAnsi" w:cs="Arial"/>
        </w:rPr>
      </w:pPr>
      <w:r w:rsidRPr="00224551">
        <w:rPr>
          <w:rFonts w:asciiTheme="minorHAnsi" w:hAnsiTheme="minorHAnsi" w:cs="Arial"/>
        </w:rPr>
        <w:t>Con respecto al derecho de consulta previa, el artículo 4 de la Ley de Consulta Previa establece como uno de sus principios rectores a la interculturalidad, entendida en el sentido de que “el proceso de consulta se desarrolla reconociendo, respetando y adaptándose a las diferencias existentes entre las culturas y contribuyendo al reconocimiento y valor de cada una de ellas”. Asimismo, el artículo 3, literal h) del Reglamento de la Ley de Consulta Previa describe al enfoque intercultural como el “reconocimiento de la diversidad cultura y la existencia de diferentes perspectivas culturales, expresadas en distintas formas de organización, sistemas de relación y visiones del mundo, e implica reconocimiento y valoración del otro”</w:t>
      </w:r>
      <w:r>
        <w:rPr>
          <w:rFonts w:asciiTheme="minorHAnsi" w:hAnsiTheme="minorHAnsi" w:cs="Arial"/>
        </w:rPr>
        <w:t>.</w:t>
      </w:r>
    </w:p>
    <w:p w14:paraId="291C5706" w14:textId="77777777" w:rsidR="002D132B" w:rsidRPr="00224551" w:rsidRDefault="002D132B" w:rsidP="002D132B">
      <w:pPr>
        <w:spacing w:after="0" w:line="276" w:lineRule="auto"/>
        <w:jc w:val="both"/>
        <w:rPr>
          <w:rFonts w:asciiTheme="minorHAnsi" w:hAnsiTheme="minorHAnsi" w:cs="Arial"/>
        </w:rPr>
      </w:pPr>
    </w:p>
    <w:p w14:paraId="3F433E19" w14:textId="77777777" w:rsidR="002D132B" w:rsidRPr="00224551" w:rsidRDefault="002D132B" w:rsidP="002D132B">
      <w:pPr>
        <w:spacing w:after="0" w:line="276" w:lineRule="auto"/>
        <w:jc w:val="both"/>
        <w:rPr>
          <w:rFonts w:asciiTheme="minorHAnsi" w:hAnsiTheme="minorHAnsi" w:cs="Arial"/>
        </w:rPr>
      </w:pPr>
      <w:r w:rsidRPr="00224551">
        <w:rPr>
          <w:rFonts w:asciiTheme="minorHAnsi" w:hAnsiTheme="minorHAnsi" w:cs="Arial"/>
        </w:rPr>
        <w:t>Con relación al diálogo intercultural que debe realizarse en el marco de la implementación de la consulta previa (artículo 14 de la Ley de Consulta Previa), existe la necesidad de que los actores estatales cuenten con conocimientos sobre derechos colectivos de los pueblos indígenas y capacidades interculturales, a fin de poder garantizar un diálogo con enfoque intercultural que respete la cosmovisión de los pueblos.</w:t>
      </w:r>
    </w:p>
    <w:p w14:paraId="11B21269" w14:textId="77777777" w:rsidR="002D132B" w:rsidRPr="00224551" w:rsidRDefault="002D132B" w:rsidP="002D132B">
      <w:pPr>
        <w:spacing w:after="0" w:line="276" w:lineRule="auto"/>
        <w:jc w:val="both"/>
        <w:rPr>
          <w:rFonts w:ascii="Arial" w:hAnsi="Arial" w:cs="Arial"/>
        </w:rPr>
      </w:pPr>
    </w:p>
    <w:p w14:paraId="77790B00" w14:textId="77777777" w:rsidR="002D132B" w:rsidRDefault="002D132B" w:rsidP="002D132B">
      <w:pPr>
        <w:spacing w:after="0" w:line="276" w:lineRule="auto"/>
        <w:jc w:val="both"/>
      </w:pPr>
      <w:r>
        <w:t xml:space="preserve">En esa línea, el Estado peruano asume el enfoque intercultural como una herramienta adecuada y necesaria. En esa línea, se entiende a la interculturalidad como un enfoque que propone el reconocimiento de las diferencias culturales, sin discriminar ni excluir, buscando generar una relación recíproca entre los distintos grupos étnico-culturales que cohabitan en un determinado espacio (Sociedad Alemana de Cooperación Internacional [GIZ], 2013; Ministerio de Cultura, 2014).  </w:t>
      </w:r>
    </w:p>
    <w:p w14:paraId="79A7FC6D" w14:textId="77777777" w:rsidR="002D132B" w:rsidRDefault="002D132B" w:rsidP="002D132B">
      <w:pPr>
        <w:spacing w:after="0" w:line="276" w:lineRule="auto"/>
        <w:jc w:val="both"/>
      </w:pPr>
    </w:p>
    <w:p w14:paraId="3C8BE47F" w14:textId="77777777" w:rsidR="002D132B" w:rsidRDefault="002D132B" w:rsidP="002D132B">
      <w:pPr>
        <w:spacing w:after="0" w:line="276" w:lineRule="auto"/>
        <w:jc w:val="both"/>
      </w:pPr>
      <w:r>
        <w:t>Para lograr este fin, es indispensable que el Estado incorpore el enfoque intercultural en su accionar, lo que implica la generación de mecanismos e instrumentos que permitan a las entidades públicas y sus actores un diálogo que: a) reconozca las diferencias culturales de la ciudadanía, b) reduzca espacios de exclusión, y c) garantice relaciones de equidad y reciprocidad entre los diferentes grupos étnico-culturales (MINCUL, 2015)</w:t>
      </w:r>
    </w:p>
    <w:p w14:paraId="5DC9C290" w14:textId="77777777" w:rsidR="002D132B" w:rsidRDefault="002D132B" w:rsidP="002D132B">
      <w:pPr>
        <w:spacing w:before="240" w:after="0" w:line="276" w:lineRule="auto"/>
        <w:jc w:val="both"/>
      </w:pPr>
      <w:r>
        <w:t xml:space="preserve">Para ello, es importante, entre otros factores, asumir que existe una desconfianza estructural construida a lo largo de la historia de nuestro país, donde el centralismo, la exclusión y la inequidad han sido (y lo siguen siendo a pesar de marchas y retrocesos) la característica fundamental de la relación entre la costa y la sierra, entre la ciudad y el campo, entre instituciones de gestión privada y gestión pública. Esta desconfianza y fragmentación, y las condiciones que la refuerzan todavía a diario, exigen de los servidores y funcionarios públicos (actores estatales) un sostenido esfuerzo, consciente y razonado, para desarrollar interacciones eficaces con las personas e instituciones de todas las culturas (MINCUL, 2015).  </w:t>
      </w:r>
    </w:p>
    <w:p w14:paraId="2039F3C5" w14:textId="77777777" w:rsidR="002D132B" w:rsidRDefault="002D132B" w:rsidP="002D132B">
      <w:pPr>
        <w:spacing w:after="0" w:line="276" w:lineRule="auto"/>
        <w:ind w:left="700"/>
        <w:jc w:val="both"/>
      </w:pPr>
      <w:r>
        <w:t xml:space="preserve"> </w:t>
      </w:r>
    </w:p>
    <w:p w14:paraId="6A497DCB" w14:textId="77777777" w:rsidR="002D132B" w:rsidRDefault="002D132B" w:rsidP="002D132B">
      <w:pPr>
        <w:spacing w:after="0" w:line="276" w:lineRule="auto"/>
        <w:jc w:val="both"/>
      </w:pPr>
      <w:r>
        <w:t>En tal sentido, es relevante que, las instituciones generen capacidades de diálogo intercultural, que les permitan mantener un proceso de comunicación sostenible con los diferentes grupos étnico-culturales. La OIT (2021) identifica que, aún se evidencia debilidad en los espacios de diálogo con los pueblos indígenas, debido a que, las entidades y sus miembros siguen siendo como extremos opuestos, lo cual no genera un adecuado ambiente para el diálogo. Además, en algunos casos se ha evidenciado que, incluso, no existe un adecuado entendimiento entre las entidades estatales (promotoras y rectora en materia indígena), lo que acrecienta el grado de desconfianza. En esa línea, con relación al derecho a la consulta previa, la OIT resalta la importancia de fortalecer las capacidades de los actores estatales, de manera sistémica, y que no solo se realice cuando se va a mediar un proceso de consulta.</w:t>
      </w:r>
    </w:p>
    <w:p w14:paraId="206BBB8D" w14:textId="77777777" w:rsidR="002D132B" w:rsidRDefault="002D132B" w:rsidP="002D132B">
      <w:pPr>
        <w:spacing w:after="0" w:line="276" w:lineRule="auto"/>
        <w:jc w:val="both"/>
      </w:pPr>
    </w:p>
    <w:p w14:paraId="6006CBCA" w14:textId="77777777" w:rsidR="002D132B" w:rsidRPr="00CE41C5" w:rsidRDefault="002D132B" w:rsidP="002D132B">
      <w:pPr>
        <w:jc w:val="both"/>
        <w:rPr>
          <w:rFonts w:asciiTheme="minorHAnsi" w:hAnsiTheme="minorHAnsi" w:cs="Arial"/>
        </w:rPr>
      </w:pPr>
      <w:r w:rsidRPr="00CE41C5">
        <w:rPr>
          <w:rFonts w:asciiTheme="minorHAnsi" w:hAnsiTheme="minorHAnsi" w:cs="Arial"/>
        </w:rPr>
        <w:t>Por un lado, la OIT evidencia deficiencias en algunas de las autoridades responsables de efectuar los procesos de consulta y participación, debido a que cuentan con poco personal y sufren de alta rotación, así como debido a falencias en la profesionalización de sus actores, esto ha generado demoras en el desarrollo de estos procesos. (OIT, 2021, p. 33).</w:t>
      </w:r>
    </w:p>
    <w:p w14:paraId="7FC4EDBA" w14:textId="77777777" w:rsidR="002D132B" w:rsidRPr="00CE41C5" w:rsidRDefault="002D132B" w:rsidP="002D132B">
      <w:pPr>
        <w:jc w:val="both"/>
        <w:rPr>
          <w:rFonts w:asciiTheme="minorHAnsi" w:hAnsiTheme="minorHAnsi" w:cs="Arial"/>
        </w:rPr>
      </w:pPr>
      <w:commentRangeStart w:id="395"/>
      <w:r w:rsidRPr="00CE41C5">
        <w:rPr>
          <w:rFonts w:asciiTheme="minorHAnsi" w:hAnsiTheme="minorHAnsi" w:cs="Arial"/>
        </w:rPr>
        <w:t xml:space="preserve">En el año 2019, el </w:t>
      </w:r>
      <w:r>
        <w:rPr>
          <w:rFonts w:asciiTheme="minorHAnsi" w:hAnsiTheme="minorHAnsi" w:cs="Arial"/>
        </w:rPr>
        <w:t>MINCUL</w:t>
      </w:r>
      <w:r w:rsidRPr="00CE41C5">
        <w:rPr>
          <w:rFonts w:asciiTheme="minorHAnsi" w:hAnsiTheme="minorHAnsi" w:cs="Arial"/>
        </w:rPr>
        <w:t xml:space="preserve"> emitió informes técnicos sobre la implementación del derecho a la consulta previa en el sub sector electricidad y en el sub sector minería</w:t>
      </w:r>
      <w:r w:rsidRPr="00CE41C5">
        <w:rPr>
          <w:rStyle w:val="Refdenotaalpie"/>
          <w:rFonts w:asciiTheme="minorHAnsi" w:hAnsiTheme="minorHAnsi"/>
        </w:rPr>
        <w:footnoteReference w:id="70"/>
      </w:r>
      <w:r w:rsidRPr="00CE41C5">
        <w:rPr>
          <w:rFonts w:asciiTheme="minorHAnsi" w:hAnsiTheme="minorHAnsi" w:cs="Arial"/>
        </w:rPr>
        <w:t xml:space="preserve">, respectivamente. En dichos informes, el </w:t>
      </w:r>
      <w:r>
        <w:rPr>
          <w:rFonts w:asciiTheme="minorHAnsi" w:hAnsiTheme="minorHAnsi" w:cs="Arial"/>
        </w:rPr>
        <w:t>MINCUL</w:t>
      </w:r>
      <w:r w:rsidRPr="00CE41C5">
        <w:rPr>
          <w:rFonts w:asciiTheme="minorHAnsi" w:hAnsiTheme="minorHAnsi" w:cs="Arial"/>
        </w:rPr>
        <w:t xml:space="preserve"> identificó que las siguientes lecciones referidas a los limitados conocimientos y capacidades de los actores estatales para garantizar las condiciones adecuadas para el diálogo con el enfoque intercultural respetando la cosmovisión de los pueblos indígenas u originarios:</w:t>
      </w:r>
    </w:p>
    <w:p w14:paraId="03F5EC3F" w14:textId="77777777" w:rsidR="003E5778" w:rsidRDefault="002D132B" w:rsidP="003A41C1">
      <w:pPr>
        <w:pStyle w:val="Default"/>
        <w:numPr>
          <w:ilvl w:val="1"/>
          <w:numId w:val="70"/>
        </w:numPr>
        <w:ind w:left="709" w:hanging="283"/>
        <w:jc w:val="both"/>
        <w:rPr>
          <w:rFonts w:asciiTheme="minorHAnsi" w:hAnsiTheme="minorHAnsi"/>
          <w:color w:val="16181F"/>
          <w:sz w:val="22"/>
          <w:szCs w:val="22"/>
        </w:rPr>
      </w:pPr>
      <w:r w:rsidRPr="00CE41C5">
        <w:rPr>
          <w:rFonts w:asciiTheme="minorHAnsi" w:hAnsiTheme="minorHAnsi"/>
          <w:sz w:val="22"/>
          <w:szCs w:val="22"/>
        </w:rPr>
        <w:t xml:space="preserve">El principio de interculturalidad implica que el proceso de consulta debe ser planificado </w:t>
      </w:r>
      <w:r w:rsidRPr="00CE41C5">
        <w:rPr>
          <w:rFonts w:asciiTheme="minorHAnsi" w:hAnsiTheme="minorHAnsi"/>
          <w:color w:val="16181F"/>
          <w:sz w:val="22"/>
          <w:szCs w:val="22"/>
        </w:rPr>
        <w:t xml:space="preserve">a partir de la organización interna y características de cada pueblo consultado. Como hemos señalado, esta información es recogida durante la etapa de identificación de pueblos indígenas u originarios. </w:t>
      </w:r>
    </w:p>
    <w:p w14:paraId="115516FE" w14:textId="77777777" w:rsidR="003E5778" w:rsidRDefault="003E5778" w:rsidP="003E5778">
      <w:pPr>
        <w:pStyle w:val="Default"/>
        <w:ind w:left="709"/>
        <w:jc w:val="both"/>
        <w:rPr>
          <w:rFonts w:asciiTheme="minorHAnsi" w:hAnsiTheme="minorHAnsi"/>
          <w:color w:val="16181F"/>
          <w:sz w:val="22"/>
          <w:szCs w:val="22"/>
        </w:rPr>
      </w:pPr>
    </w:p>
    <w:p w14:paraId="409DE91F" w14:textId="77777777" w:rsidR="003E5778" w:rsidRPr="003E5778" w:rsidRDefault="002D132B" w:rsidP="003A41C1">
      <w:pPr>
        <w:pStyle w:val="Default"/>
        <w:numPr>
          <w:ilvl w:val="1"/>
          <w:numId w:val="70"/>
        </w:numPr>
        <w:ind w:left="709" w:hanging="283"/>
        <w:jc w:val="both"/>
        <w:rPr>
          <w:rFonts w:asciiTheme="minorHAnsi" w:hAnsiTheme="minorHAnsi"/>
          <w:color w:val="16181F"/>
          <w:sz w:val="22"/>
          <w:szCs w:val="22"/>
        </w:rPr>
      </w:pPr>
      <w:r w:rsidRPr="003E5778">
        <w:rPr>
          <w:rFonts w:asciiTheme="minorHAnsi" w:hAnsiTheme="minorHAnsi"/>
          <w:sz w:val="22"/>
          <w:szCs w:val="22"/>
        </w:rPr>
        <w:t xml:space="preserve">El principio de flexibilidad permitió que las actividades se adapten de mejor forma a las necesidades de los pueblos consultados. El MINEM tiene la obligación legal de aplicar el principio de flexibilidad siempre que sea necesario, para garantizar la participación efectiva de los pueblos consultados y la finalidad de la consulta previa. </w:t>
      </w:r>
    </w:p>
    <w:p w14:paraId="5E718F25" w14:textId="77777777" w:rsidR="003E5778" w:rsidRDefault="003E5778" w:rsidP="003E5778">
      <w:pPr>
        <w:pStyle w:val="Default"/>
        <w:jc w:val="both"/>
        <w:rPr>
          <w:rFonts w:asciiTheme="minorHAnsi" w:hAnsiTheme="minorHAnsi"/>
          <w:color w:val="16181F"/>
          <w:sz w:val="22"/>
          <w:szCs w:val="22"/>
        </w:rPr>
      </w:pPr>
    </w:p>
    <w:p w14:paraId="46371363" w14:textId="77777777" w:rsidR="003E5778" w:rsidRDefault="002D132B" w:rsidP="003A41C1">
      <w:pPr>
        <w:pStyle w:val="Default"/>
        <w:numPr>
          <w:ilvl w:val="1"/>
          <w:numId w:val="70"/>
        </w:numPr>
        <w:ind w:left="709" w:hanging="283"/>
        <w:jc w:val="both"/>
        <w:rPr>
          <w:rFonts w:asciiTheme="minorHAnsi" w:hAnsiTheme="minorHAnsi"/>
          <w:color w:val="16181F"/>
          <w:sz w:val="22"/>
          <w:szCs w:val="22"/>
        </w:rPr>
      </w:pPr>
      <w:r w:rsidRPr="003E5778">
        <w:rPr>
          <w:rFonts w:asciiTheme="minorHAnsi" w:hAnsiTheme="minorHAnsi"/>
          <w:sz w:val="22"/>
          <w:szCs w:val="22"/>
        </w:rPr>
        <w:t>E</w:t>
      </w:r>
      <w:r w:rsidRPr="003E5778">
        <w:rPr>
          <w:rFonts w:asciiTheme="minorHAnsi" w:hAnsiTheme="minorHAnsi"/>
          <w:color w:val="16181F"/>
          <w:sz w:val="22"/>
          <w:szCs w:val="22"/>
        </w:rPr>
        <w:t xml:space="preserve">l desarrollo de las etapas del proceso de consulta debe efectuarse en observancia del principio de buena fe, propiciando un verdadero diálogo entre las autoridades gubernamentales y el pueblo indígena u originario identificado, en el que se fomente la comunicación y el entendimiento, así como el respeto mutuo y el deseo sincero de alcanzar acuerdos. </w:t>
      </w:r>
    </w:p>
    <w:p w14:paraId="57CEB0B6" w14:textId="77777777" w:rsidR="003E5778" w:rsidRDefault="003E5778" w:rsidP="003E5778">
      <w:pPr>
        <w:pStyle w:val="Default"/>
        <w:jc w:val="both"/>
        <w:rPr>
          <w:rFonts w:asciiTheme="minorHAnsi" w:hAnsiTheme="minorHAnsi"/>
          <w:color w:val="16181F"/>
          <w:sz w:val="22"/>
          <w:szCs w:val="22"/>
        </w:rPr>
      </w:pPr>
    </w:p>
    <w:p w14:paraId="0193BE61" w14:textId="77777777" w:rsidR="003E5778" w:rsidRPr="003E5778" w:rsidRDefault="002D132B" w:rsidP="003A41C1">
      <w:pPr>
        <w:pStyle w:val="Default"/>
        <w:numPr>
          <w:ilvl w:val="1"/>
          <w:numId w:val="70"/>
        </w:numPr>
        <w:ind w:left="709" w:hanging="283"/>
        <w:jc w:val="both"/>
        <w:rPr>
          <w:rFonts w:asciiTheme="minorHAnsi" w:hAnsiTheme="minorHAnsi"/>
          <w:color w:val="16181F"/>
          <w:sz w:val="22"/>
          <w:szCs w:val="22"/>
        </w:rPr>
      </w:pPr>
      <w:r w:rsidRPr="003E5778">
        <w:rPr>
          <w:rFonts w:asciiTheme="minorHAnsi" w:hAnsiTheme="minorHAnsi"/>
          <w:sz w:val="22"/>
          <w:szCs w:val="22"/>
        </w:rPr>
        <w:t xml:space="preserve">Espacios muy formales y verticales pueden limitar la participación de líderes, restringir la participación de mujeres, condicionar la confianza entre los participantes y agotar a los asistentes con temas complejos, horarios largos y espacios calurosos. </w:t>
      </w:r>
    </w:p>
    <w:p w14:paraId="2ED78453" w14:textId="77777777" w:rsidR="003E5778" w:rsidRDefault="003E5778" w:rsidP="003E5778">
      <w:pPr>
        <w:pStyle w:val="Default"/>
        <w:jc w:val="both"/>
        <w:rPr>
          <w:rFonts w:asciiTheme="minorHAnsi" w:hAnsiTheme="minorHAnsi"/>
          <w:color w:val="16181F"/>
          <w:sz w:val="22"/>
          <w:szCs w:val="22"/>
        </w:rPr>
      </w:pPr>
    </w:p>
    <w:p w14:paraId="272DB1D8" w14:textId="0F210A45" w:rsidR="002D132B" w:rsidRPr="003E5778" w:rsidRDefault="002D132B" w:rsidP="003A41C1">
      <w:pPr>
        <w:pStyle w:val="Default"/>
        <w:numPr>
          <w:ilvl w:val="1"/>
          <w:numId w:val="70"/>
        </w:numPr>
        <w:ind w:left="709" w:hanging="283"/>
        <w:jc w:val="both"/>
        <w:rPr>
          <w:rFonts w:asciiTheme="minorHAnsi" w:hAnsiTheme="minorHAnsi"/>
          <w:color w:val="16181F"/>
          <w:sz w:val="22"/>
          <w:szCs w:val="22"/>
        </w:rPr>
      </w:pPr>
      <w:r w:rsidRPr="003E5778">
        <w:rPr>
          <w:rFonts w:asciiTheme="minorHAnsi" w:hAnsiTheme="minorHAnsi"/>
          <w:sz w:val="22"/>
          <w:szCs w:val="22"/>
        </w:rPr>
        <w:t xml:space="preserve">Las coordinaciones previas de los temas logísticos son importantes para generar la confianza necesaria. [La entidad promotora] deberá garantizar que, antes del evento, el facilitador haya verificado previamente las condiciones del local donde se desarrollará el evento, así como procurar que no existan cambios con poca anticipación sobre las fechas y locales de las actividades. Si fuera imprescindible realizar alguna modificación, la entidad deberá hacer sus mejores esfuerzos para comunicarlo a los participantes con anticipación y con la debida justificación. </w:t>
      </w:r>
    </w:p>
    <w:p w14:paraId="1F0C6949" w14:textId="77777777" w:rsidR="002D132B" w:rsidRPr="00CE41C5" w:rsidRDefault="002D132B" w:rsidP="002D132B">
      <w:pPr>
        <w:pStyle w:val="Default"/>
        <w:ind w:left="284"/>
        <w:jc w:val="both"/>
        <w:rPr>
          <w:rFonts w:asciiTheme="minorHAnsi" w:hAnsiTheme="minorHAnsi"/>
          <w:sz w:val="22"/>
          <w:szCs w:val="22"/>
        </w:rPr>
      </w:pPr>
    </w:p>
    <w:p w14:paraId="3A2FE9BD" w14:textId="77777777" w:rsidR="002D132B" w:rsidRPr="00CE41C5" w:rsidRDefault="002D132B" w:rsidP="002D132B">
      <w:pPr>
        <w:pStyle w:val="Default"/>
        <w:jc w:val="both"/>
        <w:rPr>
          <w:rFonts w:asciiTheme="minorHAnsi" w:hAnsiTheme="minorHAnsi"/>
          <w:sz w:val="22"/>
          <w:szCs w:val="22"/>
        </w:rPr>
      </w:pPr>
      <w:r w:rsidRPr="00CE41C5">
        <w:rPr>
          <w:rFonts w:asciiTheme="minorHAnsi" w:hAnsiTheme="minorHAnsi"/>
          <w:sz w:val="22"/>
          <w:szCs w:val="22"/>
        </w:rPr>
        <w:t>Con relación a la obligación de brindar información suficiente y oportuna</w:t>
      </w:r>
      <w:r w:rsidRPr="00CE41C5">
        <w:rPr>
          <w:rFonts w:asciiTheme="minorHAnsi" w:hAnsiTheme="minorHAnsi"/>
          <w:color w:val="16181F"/>
          <w:sz w:val="22"/>
          <w:szCs w:val="22"/>
        </w:rPr>
        <w:t xml:space="preserve">, </w:t>
      </w:r>
      <w:r w:rsidRPr="00CE41C5">
        <w:rPr>
          <w:rFonts w:asciiTheme="minorHAnsi" w:hAnsiTheme="minorHAnsi"/>
          <w:sz w:val="22"/>
          <w:szCs w:val="22"/>
        </w:rPr>
        <w:t xml:space="preserve">a partir de la experiencia en la implementación de procesos de consulta en el sub sector minería, es importante que las entidades promotoras continúen mejorando la suficiencia y calidad de la información brindada, así como mejorando la metodología de los talleres informativos y sus mecanismos de información. Para tales efectos, el </w:t>
      </w:r>
      <w:r>
        <w:rPr>
          <w:rFonts w:asciiTheme="minorHAnsi" w:hAnsiTheme="minorHAnsi"/>
          <w:sz w:val="22"/>
          <w:szCs w:val="22"/>
        </w:rPr>
        <w:t>MINCUL</w:t>
      </w:r>
      <w:r w:rsidRPr="00CE41C5">
        <w:rPr>
          <w:rFonts w:asciiTheme="minorHAnsi" w:hAnsiTheme="minorHAnsi"/>
          <w:sz w:val="22"/>
          <w:szCs w:val="22"/>
        </w:rPr>
        <w:t xml:space="preserve"> ha recomendado lo siguiente: </w:t>
      </w:r>
    </w:p>
    <w:p w14:paraId="5B26D7CB" w14:textId="77777777" w:rsidR="002D132B" w:rsidRPr="00CE41C5" w:rsidRDefault="002D132B" w:rsidP="002D132B">
      <w:pPr>
        <w:pStyle w:val="Default"/>
        <w:ind w:left="284"/>
        <w:jc w:val="both"/>
        <w:rPr>
          <w:rFonts w:asciiTheme="minorHAnsi" w:hAnsiTheme="minorHAnsi"/>
          <w:sz w:val="22"/>
          <w:szCs w:val="22"/>
        </w:rPr>
      </w:pPr>
    </w:p>
    <w:p w14:paraId="7C31624E" w14:textId="77777777" w:rsidR="002D132B" w:rsidRPr="00CE41C5" w:rsidRDefault="002D132B" w:rsidP="003A41C1">
      <w:pPr>
        <w:pStyle w:val="Default"/>
        <w:numPr>
          <w:ilvl w:val="0"/>
          <w:numId w:val="83"/>
        </w:numPr>
        <w:jc w:val="both"/>
        <w:rPr>
          <w:rFonts w:asciiTheme="minorHAnsi" w:hAnsiTheme="minorHAnsi"/>
          <w:sz w:val="22"/>
          <w:szCs w:val="22"/>
        </w:rPr>
      </w:pPr>
      <w:r w:rsidRPr="00CE41C5">
        <w:rPr>
          <w:rFonts w:asciiTheme="minorHAnsi" w:hAnsiTheme="minorHAnsi"/>
          <w:sz w:val="22"/>
          <w:szCs w:val="22"/>
        </w:rPr>
        <w:t xml:space="preserve">Brindar información suficiente y oportuna supone que la entidad promotora explique el análisis realizado de las posibles afectaciones directas a los derechos colectivos de los pueblos indígenas u originarios, lo cual es fundamental para guiar el desarrollo del proceso de consulta y cumplir con la finalidad de garantizar la adopción de medidas respetuosas de sus derechos colectivos, así como su inclusión en la toma de decisión del Estado. </w:t>
      </w:r>
    </w:p>
    <w:p w14:paraId="0D954931" w14:textId="77777777" w:rsidR="002D132B" w:rsidRPr="00CE41C5" w:rsidRDefault="002D132B" w:rsidP="002D132B">
      <w:pPr>
        <w:pStyle w:val="Default"/>
        <w:ind w:left="284"/>
        <w:jc w:val="both"/>
        <w:rPr>
          <w:rFonts w:asciiTheme="minorHAnsi" w:hAnsiTheme="minorHAnsi"/>
          <w:sz w:val="22"/>
          <w:szCs w:val="22"/>
        </w:rPr>
      </w:pPr>
    </w:p>
    <w:p w14:paraId="3325A435" w14:textId="77777777" w:rsidR="002D132B" w:rsidRPr="00CE41C5" w:rsidRDefault="002D132B" w:rsidP="003A41C1">
      <w:pPr>
        <w:pStyle w:val="Default"/>
        <w:numPr>
          <w:ilvl w:val="0"/>
          <w:numId w:val="83"/>
        </w:numPr>
        <w:jc w:val="both"/>
        <w:rPr>
          <w:rFonts w:asciiTheme="minorHAnsi" w:hAnsiTheme="minorHAnsi"/>
          <w:sz w:val="22"/>
          <w:szCs w:val="22"/>
        </w:rPr>
      </w:pPr>
      <w:r w:rsidRPr="00CE41C5">
        <w:rPr>
          <w:rFonts w:asciiTheme="minorHAnsi" w:hAnsiTheme="minorHAnsi"/>
          <w:sz w:val="22"/>
          <w:szCs w:val="22"/>
        </w:rPr>
        <w:t xml:space="preserve">El carácter técnico de la información brindada en los procesos de consulta previa ha tenido como consecuencia que la población que participa de este proceso tenga dificultades para comprender a cabalidad la información relacionada con el contenido de la medida, sus implicancias y posibles afectaciones a sus derechos colectivos. Por ello, será necesario contemplar metodologías y mecanismos que permitan brindar información sobre dichos contenidos. Esto supone un reto importante para la entidad promotora, quien para cumplir esta etapa no debe considerar como único mecanismo la realización de talleres informativos. </w:t>
      </w:r>
    </w:p>
    <w:p w14:paraId="46196310" w14:textId="77777777" w:rsidR="002D132B" w:rsidRPr="00CE41C5" w:rsidRDefault="002D132B" w:rsidP="002D132B">
      <w:pPr>
        <w:pStyle w:val="Default"/>
        <w:ind w:left="284"/>
        <w:jc w:val="both"/>
        <w:rPr>
          <w:rFonts w:asciiTheme="minorHAnsi" w:hAnsiTheme="minorHAnsi"/>
          <w:sz w:val="22"/>
          <w:szCs w:val="22"/>
        </w:rPr>
      </w:pPr>
    </w:p>
    <w:p w14:paraId="56FA4689" w14:textId="77777777" w:rsidR="002D132B" w:rsidRPr="00CE41C5" w:rsidRDefault="002D132B" w:rsidP="003A41C1">
      <w:pPr>
        <w:pStyle w:val="Default"/>
        <w:numPr>
          <w:ilvl w:val="0"/>
          <w:numId w:val="83"/>
        </w:numPr>
        <w:jc w:val="both"/>
        <w:rPr>
          <w:rFonts w:asciiTheme="minorHAnsi" w:hAnsiTheme="minorHAnsi"/>
          <w:color w:val="16181F"/>
          <w:sz w:val="22"/>
          <w:szCs w:val="22"/>
        </w:rPr>
      </w:pPr>
      <w:r w:rsidRPr="00CE41C5">
        <w:rPr>
          <w:rFonts w:asciiTheme="minorHAnsi" w:hAnsiTheme="minorHAnsi"/>
          <w:sz w:val="22"/>
          <w:szCs w:val="22"/>
        </w:rPr>
        <w:t xml:space="preserve">Otras herramientas a considerar para explicitar el contenido de la propuesta y sus posibles afectaciones son los boletines, spots radiales o audiovisuales, maquetas, visitas al área involucrada, cubículos de información, casas abiertas, visitas de profesionales, entre otros; herramientas que deben ser incluidas en el Plan de Consulta. Estas herramientas contribuyen a aminorar la asimetría de información que existe entre el Estado y los pueblos consultados, por lo que la entidad promotora debe garantizar su utilización durante las actividades. El Ministerio de Cultura brinda asistencia técnica para la elaboración de dichas herramientas. </w:t>
      </w:r>
    </w:p>
    <w:p w14:paraId="5A70DAEC" w14:textId="77777777" w:rsidR="002D132B" w:rsidRDefault="002D132B" w:rsidP="002D132B">
      <w:pPr>
        <w:pStyle w:val="Default"/>
        <w:jc w:val="both"/>
        <w:rPr>
          <w:rFonts w:asciiTheme="minorHAnsi" w:hAnsiTheme="minorHAnsi"/>
          <w:color w:val="16181F"/>
          <w:sz w:val="22"/>
          <w:szCs w:val="22"/>
        </w:rPr>
      </w:pPr>
    </w:p>
    <w:p w14:paraId="368B71D1" w14:textId="77777777" w:rsidR="002D132B" w:rsidRPr="00CE41C5" w:rsidRDefault="002D132B" w:rsidP="003A41C1">
      <w:pPr>
        <w:pStyle w:val="Default"/>
        <w:numPr>
          <w:ilvl w:val="0"/>
          <w:numId w:val="83"/>
        </w:numPr>
        <w:jc w:val="both"/>
        <w:rPr>
          <w:rFonts w:asciiTheme="minorHAnsi" w:hAnsiTheme="minorHAnsi"/>
          <w:sz w:val="22"/>
          <w:szCs w:val="22"/>
        </w:rPr>
      </w:pPr>
      <w:r w:rsidRPr="00CE41C5">
        <w:rPr>
          <w:rFonts w:asciiTheme="minorHAnsi" w:hAnsiTheme="minorHAnsi"/>
          <w:sz w:val="22"/>
          <w:szCs w:val="22"/>
        </w:rPr>
        <w:t xml:space="preserve">La obligación de brindar información no se agota en la entrega de documentación, sino que también deben efectuarse los esfuerzos necesarios para que los pueblos originarios comprendan efectivamente en qué consiste la medida materia de consulta con todos sus componentes, para lo cual será importante brindar información sobre los documentos </w:t>
      </w:r>
      <w:proofErr w:type="spellStart"/>
      <w:r w:rsidRPr="00CE41C5">
        <w:rPr>
          <w:rFonts w:asciiTheme="minorHAnsi" w:hAnsiTheme="minorHAnsi"/>
          <w:sz w:val="22"/>
          <w:szCs w:val="22"/>
        </w:rPr>
        <w:t>sustentatorios</w:t>
      </w:r>
      <w:proofErr w:type="spellEnd"/>
      <w:r w:rsidRPr="00CE41C5">
        <w:rPr>
          <w:rFonts w:asciiTheme="minorHAnsi" w:hAnsiTheme="minorHAnsi"/>
          <w:sz w:val="22"/>
          <w:szCs w:val="22"/>
        </w:rPr>
        <w:t xml:space="preserve"> de la medida. Se sugiere que la entidad promotora considere la entrega de información antes de la realización de los talleres informativos, incluyendo los contenidos referidos al derecho y proceso de consulta previa. Asimismo, para garantizar esta obligación se sugiere que la entidad promotora informe a los pueblos indígenas u originarios de la posibilidad de invitar a participar a los administrados en el proceso de consulta, para brindar información, en el marco de la buena fe. </w:t>
      </w:r>
    </w:p>
    <w:p w14:paraId="1E9A2FDA" w14:textId="77777777" w:rsidR="002D132B" w:rsidRDefault="002D132B" w:rsidP="002D132B">
      <w:pPr>
        <w:pStyle w:val="Default"/>
        <w:jc w:val="both"/>
        <w:rPr>
          <w:rFonts w:asciiTheme="minorHAnsi" w:hAnsiTheme="minorHAnsi"/>
          <w:sz w:val="22"/>
          <w:szCs w:val="22"/>
        </w:rPr>
      </w:pPr>
    </w:p>
    <w:p w14:paraId="1C2A7844" w14:textId="77777777" w:rsidR="002D132B" w:rsidRPr="00CE41C5" w:rsidRDefault="002D132B" w:rsidP="003A41C1">
      <w:pPr>
        <w:pStyle w:val="Default"/>
        <w:numPr>
          <w:ilvl w:val="0"/>
          <w:numId w:val="83"/>
        </w:numPr>
        <w:jc w:val="both"/>
        <w:rPr>
          <w:rFonts w:asciiTheme="minorHAnsi" w:hAnsiTheme="minorHAnsi"/>
          <w:sz w:val="22"/>
          <w:szCs w:val="22"/>
        </w:rPr>
      </w:pPr>
      <w:r w:rsidRPr="00CE41C5">
        <w:rPr>
          <w:rFonts w:asciiTheme="minorHAnsi" w:hAnsiTheme="minorHAnsi"/>
          <w:sz w:val="22"/>
          <w:szCs w:val="22"/>
        </w:rPr>
        <w:t xml:space="preserve">Respecto a los talleres informativos, no es recomendable juntar varios temas en un solo taller. La entidad debe priorizar el desarrollo del análisis de las posibles afectaciones a derechos colectivos y, para cada taller, se debe planificar los recursos gráficos y visuales adecuados -mapa del proyecto, cartillas informativas, dibujos, gráficas, rotafolios, tarjetas, videos- y otros culturalmente pertinentes, y traducidos a la lengua originaria del pueblo indígena u originario consultado. Estos recursos y documentos traducidos contribuyen a aminorar la asimetría de información que existe entre el Estado y los pueblos consultados y servirán para tener información pertinente durante la evaluación interna. </w:t>
      </w:r>
    </w:p>
    <w:p w14:paraId="245499C7" w14:textId="77777777" w:rsidR="002D132B" w:rsidRPr="00CE41C5" w:rsidRDefault="002D132B" w:rsidP="002D132B">
      <w:pPr>
        <w:pStyle w:val="Default"/>
        <w:ind w:left="284"/>
        <w:jc w:val="both"/>
        <w:rPr>
          <w:rFonts w:asciiTheme="minorHAnsi" w:hAnsiTheme="minorHAnsi"/>
          <w:sz w:val="22"/>
          <w:szCs w:val="22"/>
        </w:rPr>
      </w:pPr>
    </w:p>
    <w:p w14:paraId="5C9C2F4C" w14:textId="77777777" w:rsidR="002D132B" w:rsidRPr="00CE41C5" w:rsidRDefault="002D132B" w:rsidP="003A41C1">
      <w:pPr>
        <w:pStyle w:val="Default"/>
        <w:numPr>
          <w:ilvl w:val="0"/>
          <w:numId w:val="83"/>
        </w:numPr>
        <w:jc w:val="both"/>
        <w:rPr>
          <w:rFonts w:asciiTheme="minorHAnsi" w:hAnsiTheme="minorHAnsi"/>
          <w:sz w:val="22"/>
          <w:szCs w:val="22"/>
        </w:rPr>
      </w:pPr>
      <w:r w:rsidRPr="00CE41C5">
        <w:rPr>
          <w:rFonts w:asciiTheme="minorHAnsi" w:hAnsiTheme="minorHAnsi"/>
          <w:sz w:val="22"/>
          <w:szCs w:val="22"/>
        </w:rPr>
        <w:t xml:space="preserve">Los servidores públicos que tengan como responsabilidad exponer deben brindar la información necesaria considerando las circunstancias especiales de los pueblos. Para ello, será importante que se les capacite o se considere a aquello con competencias interculturales. Cabe indicar que la elaboración de los contenidos de las exposiciones, así como las herramientas que se usan para su transmisión debe considerar el enfoque intercultural. </w:t>
      </w:r>
    </w:p>
    <w:p w14:paraId="6ECF65CD" w14:textId="77777777" w:rsidR="002D132B" w:rsidRPr="00CE41C5" w:rsidRDefault="002D132B" w:rsidP="002D132B">
      <w:pPr>
        <w:pStyle w:val="Default"/>
        <w:ind w:left="284"/>
        <w:jc w:val="both"/>
        <w:rPr>
          <w:rFonts w:asciiTheme="minorHAnsi" w:hAnsiTheme="minorHAnsi"/>
          <w:sz w:val="22"/>
          <w:szCs w:val="22"/>
        </w:rPr>
      </w:pPr>
    </w:p>
    <w:p w14:paraId="25815898" w14:textId="77777777" w:rsidR="002D132B" w:rsidRPr="00CE41C5" w:rsidRDefault="002D132B" w:rsidP="003A41C1">
      <w:pPr>
        <w:pStyle w:val="Default"/>
        <w:numPr>
          <w:ilvl w:val="0"/>
          <w:numId w:val="83"/>
        </w:numPr>
        <w:jc w:val="both"/>
        <w:rPr>
          <w:rFonts w:asciiTheme="minorHAnsi" w:hAnsiTheme="minorHAnsi"/>
          <w:sz w:val="22"/>
          <w:szCs w:val="22"/>
        </w:rPr>
      </w:pPr>
      <w:r w:rsidRPr="00CE41C5">
        <w:rPr>
          <w:rFonts w:asciiTheme="minorHAnsi" w:hAnsiTheme="minorHAnsi"/>
          <w:sz w:val="22"/>
          <w:szCs w:val="22"/>
        </w:rPr>
        <w:t xml:space="preserve">La programación de los talleres, así como de otras acciones, debe realizarse en horas efectivas adecuadas a la dinámica de los pueblos consultados, de manera que se garantice su participación y el acceso a la información. En este punto, debe tenerse en cuenta que los horarios de las labores de los hombres y mujeres son distintos, así como el clima o las distancias geográficas entre los lugares de residencia </w:t>
      </w:r>
      <w:commentRangeEnd w:id="395"/>
      <w:r w:rsidR="006655DF">
        <w:rPr>
          <w:rStyle w:val="Refdecomentario"/>
          <w:rFonts w:eastAsiaTheme="minorHAnsi"/>
          <w:color w:val="auto"/>
        </w:rPr>
        <w:commentReference w:id="395"/>
      </w:r>
      <w:r w:rsidRPr="00CE41C5">
        <w:rPr>
          <w:rFonts w:asciiTheme="minorHAnsi" w:hAnsiTheme="minorHAnsi"/>
          <w:sz w:val="22"/>
          <w:szCs w:val="22"/>
        </w:rPr>
        <w:t xml:space="preserve">de los pueblos consultados y los lugares donde se realizarán las actividades. </w:t>
      </w:r>
    </w:p>
    <w:p w14:paraId="6E308114" w14:textId="77777777" w:rsidR="002D132B" w:rsidRPr="00CE41C5" w:rsidRDefault="002D132B" w:rsidP="002D132B">
      <w:pPr>
        <w:pStyle w:val="Default"/>
        <w:ind w:left="284"/>
        <w:jc w:val="both"/>
        <w:rPr>
          <w:rFonts w:asciiTheme="minorHAnsi" w:hAnsiTheme="minorHAnsi"/>
          <w:sz w:val="22"/>
          <w:szCs w:val="22"/>
        </w:rPr>
      </w:pPr>
    </w:p>
    <w:p w14:paraId="55D4CF81" w14:textId="77777777" w:rsidR="002D132B" w:rsidRPr="00CE41C5" w:rsidRDefault="002D132B" w:rsidP="002D132B">
      <w:pPr>
        <w:jc w:val="both"/>
        <w:rPr>
          <w:rFonts w:asciiTheme="minorHAnsi" w:hAnsiTheme="minorHAnsi" w:cs="Arial"/>
        </w:rPr>
      </w:pPr>
      <w:r w:rsidRPr="00CE41C5">
        <w:rPr>
          <w:rFonts w:asciiTheme="minorHAnsi" w:hAnsiTheme="minorHAnsi" w:cs="Arial"/>
        </w:rPr>
        <w:t xml:space="preserve">Por otro lado, como lo ha reconocido el </w:t>
      </w:r>
      <w:r>
        <w:rPr>
          <w:rFonts w:asciiTheme="minorHAnsi" w:hAnsiTheme="minorHAnsi" w:cs="Arial"/>
        </w:rPr>
        <w:t>MINCUL</w:t>
      </w:r>
      <w:r w:rsidRPr="00CE41C5">
        <w:rPr>
          <w:rFonts w:asciiTheme="minorHAnsi" w:hAnsiTheme="minorHAnsi" w:cs="Arial"/>
        </w:rPr>
        <w:t>, la etapa de información const</w:t>
      </w:r>
      <w:r>
        <w:rPr>
          <w:rFonts w:asciiTheme="minorHAnsi" w:hAnsiTheme="minorHAnsi" w:cs="Arial"/>
        </w:rPr>
        <w:t>ituye el principal reto del pro</w:t>
      </w:r>
      <w:r w:rsidRPr="00CE41C5">
        <w:rPr>
          <w:rFonts w:asciiTheme="minorHAnsi" w:hAnsiTheme="minorHAnsi" w:cs="Arial"/>
        </w:rPr>
        <w:t>ceso de consulta previa, pues supone entablar una comunicación intercultural que logre transmitir el mensaje que la entidad promotora plantea sobre la medida, sin dejar de lado los aspectos lingüísticos, étnicos y sociales de cada pueblo originario. En ese sentido, una importante enseñanza, en el caso de consulta previa sobre Patrimonio Cultural de la Nación, fue comprender que se deben elaborar estrategias comunicativas que sean precisas con la información de la medida y que, a la vez, fomenten la participación reflexiva de la población, la cual se extrae mediante talleres u otras metodologías. Esto con el fin de lograr un mejor entendimiento del mensaje, y, sobre todo, para hacer partícipes del diálogo a los grupos poblacionales que muchas veces se encuentran excluidos de la toma de decisiones, como las mujeres o los jóvenes. Esta etapa, por tanto, tiene una dinámica de ida y vuelta, de retroalimentación de información, percepciones y opiniones. Por esa razón, los funcionarios públicos deben ser tolerantes e inclusivos con respecto a lo que se comenta o propone dentro de los espacios de diálogo</w:t>
      </w:r>
      <w:r>
        <w:rPr>
          <w:rFonts w:asciiTheme="minorHAnsi" w:hAnsiTheme="minorHAnsi" w:cs="Arial"/>
        </w:rPr>
        <w:t xml:space="preserve">. (MINCUL, 2020, p. </w:t>
      </w:r>
      <w:r w:rsidRPr="00CE41C5">
        <w:rPr>
          <w:rFonts w:asciiTheme="minorHAnsi" w:hAnsiTheme="minorHAnsi" w:cs="Arial"/>
        </w:rPr>
        <w:t>72)</w:t>
      </w:r>
    </w:p>
    <w:p w14:paraId="60296FCA" w14:textId="77777777" w:rsidR="002D132B" w:rsidRPr="00CE41C5" w:rsidRDefault="002D132B" w:rsidP="002D132B">
      <w:pPr>
        <w:jc w:val="both"/>
        <w:rPr>
          <w:rFonts w:asciiTheme="minorHAnsi" w:hAnsiTheme="minorHAnsi" w:cs="Arial"/>
        </w:rPr>
      </w:pPr>
      <w:r w:rsidRPr="00CE41C5">
        <w:rPr>
          <w:rFonts w:asciiTheme="minorHAnsi" w:hAnsiTheme="minorHAnsi" w:cs="Arial"/>
        </w:rPr>
        <w:t>Por otro lado, la negociación es una capacidad fundamental al momento de participar en una reunión de diálogo. No solamente se trata de sustentar un punto de vista, sino de adoptar posiciones intermedias para lograr acuerdos; es decir, si no se llega a un consenso sobre un punto de la medida de consulta, se pueden proponer nuevos acuerdos a fin de cerrar la controversia o se puede reelaborar el acuerdo en discusión durante la reunión con los aportes de todas y todos los actores involucrados. Sin embargo, siempre es pertinente tener claro cuáles son los aspectos que pueden ser reevaluados y cuáles n</w:t>
      </w:r>
      <w:r>
        <w:rPr>
          <w:rFonts w:asciiTheme="minorHAnsi" w:hAnsiTheme="minorHAnsi" w:cs="Arial"/>
        </w:rPr>
        <w:t>o (MINCUL, 2020, p.</w:t>
      </w:r>
      <w:r w:rsidRPr="00CE41C5">
        <w:rPr>
          <w:rFonts w:asciiTheme="minorHAnsi" w:hAnsiTheme="minorHAnsi" w:cs="Arial"/>
        </w:rPr>
        <w:t xml:space="preserve"> 73)</w:t>
      </w:r>
    </w:p>
    <w:p w14:paraId="30B26FC0" w14:textId="77777777" w:rsidR="002D132B" w:rsidRPr="00CE41C5" w:rsidRDefault="002D132B" w:rsidP="002D132B">
      <w:pPr>
        <w:jc w:val="both"/>
        <w:rPr>
          <w:rFonts w:asciiTheme="minorHAnsi" w:hAnsiTheme="minorHAnsi" w:cs="Arial"/>
        </w:rPr>
      </w:pPr>
      <w:r w:rsidRPr="00CE41C5">
        <w:rPr>
          <w:rFonts w:asciiTheme="minorHAnsi" w:hAnsiTheme="minorHAnsi" w:cs="Arial"/>
        </w:rPr>
        <w:t>Los actores estatales deberían considerar la creación de un sistema de comunicación intercultural, que favorezca una comprensión mutua de las interrogantes, propuestas y negativas manifestadas tanto por los representantes de los pueblos como por los funcionarios. Una comunicación que no se restrinja a la mera interpretación de términos legales o administrativos. (</w:t>
      </w:r>
      <w:r>
        <w:rPr>
          <w:rFonts w:asciiTheme="minorHAnsi" w:hAnsiTheme="minorHAnsi" w:cs="Arial"/>
        </w:rPr>
        <w:t>MINCUL, 2020, p.</w:t>
      </w:r>
      <w:r w:rsidRPr="00CE41C5">
        <w:rPr>
          <w:rFonts w:asciiTheme="minorHAnsi" w:hAnsiTheme="minorHAnsi" w:cs="Arial"/>
        </w:rPr>
        <w:t xml:space="preserve"> 73)</w:t>
      </w:r>
    </w:p>
    <w:p w14:paraId="4875EAA5" w14:textId="77777777" w:rsidR="002D132B" w:rsidRPr="00CE41C5" w:rsidRDefault="002D132B" w:rsidP="002D132B">
      <w:pPr>
        <w:jc w:val="both"/>
        <w:rPr>
          <w:rFonts w:asciiTheme="minorHAnsi" w:hAnsiTheme="minorHAnsi" w:cs="Arial"/>
        </w:rPr>
      </w:pPr>
      <w:r w:rsidRPr="00CE41C5">
        <w:rPr>
          <w:rFonts w:asciiTheme="minorHAnsi" w:hAnsiTheme="minorHAnsi" w:cs="Arial"/>
        </w:rPr>
        <w:t xml:space="preserve">A partir de lo identificado por el </w:t>
      </w:r>
      <w:r>
        <w:rPr>
          <w:rFonts w:asciiTheme="minorHAnsi" w:hAnsiTheme="minorHAnsi" w:cs="Arial"/>
        </w:rPr>
        <w:t>MINCUL</w:t>
      </w:r>
      <w:r w:rsidRPr="00CE41C5">
        <w:rPr>
          <w:rFonts w:asciiTheme="minorHAnsi" w:hAnsiTheme="minorHAnsi" w:cs="Arial"/>
        </w:rPr>
        <w:t xml:space="preserve">, se puede observar que el fortalecimiento de competencias en la entidad promotora contribuirá a lograr un diálogo intercultural que garantice la inclusión de los pueblos indígenas en los procesos de toma de decisión del Estado y la adopción de medidas respetuosas de sus derechos colectivos, finalidad de la consulta previa. </w:t>
      </w:r>
    </w:p>
    <w:p w14:paraId="535DCE32" w14:textId="6EB7AA3C" w:rsidR="00C3616C" w:rsidRDefault="002D132B" w:rsidP="002D132B">
      <w:pPr>
        <w:jc w:val="both"/>
        <w:rPr>
          <w:color w:val="1F4E79"/>
        </w:rPr>
      </w:pPr>
      <w:r w:rsidRPr="00CE41C5">
        <w:rPr>
          <w:rFonts w:asciiTheme="minorHAnsi" w:hAnsiTheme="minorHAnsi" w:cs="Arial"/>
        </w:rPr>
        <w:t xml:space="preserve">Para tal efecto, el </w:t>
      </w:r>
      <w:r>
        <w:rPr>
          <w:rFonts w:asciiTheme="minorHAnsi" w:hAnsiTheme="minorHAnsi" w:cs="Arial"/>
        </w:rPr>
        <w:t>MINCUL</w:t>
      </w:r>
      <w:r w:rsidRPr="00CE41C5">
        <w:rPr>
          <w:rFonts w:asciiTheme="minorHAnsi" w:hAnsiTheme="minorHAnsi" w:cs="Arial"/>
        </w:rPr>
        <w:t xml:space="preserve"> recomienda fortalecer las siguientes competencias interculturales, entre otras: i) comunicación intercultural, </w:t>
      </w:r>
      <w:proofErr w:type="spellStart"/>
      <w:r w:rsidRPr="00CE41C5">
        <w:rPr>
          <w:rFonts w:asciiTheme="minorHAnsi" w:hAnsiTheme="minorHAnsi" w:cs="Arial"/>
        </w:rPr>
        <w:t>ii</w:t>
      </w:r>
      <w:proofErr w:type="spellEnd"/>
      <w:r w:rsidRPr="00CE41C5">
        <w:rPr>
          <w:rFonts w:asciiTheme="minorHAnsi" w:hAnsiTheme="minorHAnsi" w:cs="Arial"/>
        </w:rPr>
        <w:t xml:space="preserve">) derechos colectivos relacionados a las actividades de la entidad promotora, </w:t>
      </w:r>
      <w:proofErr w:type="spellStart"/>
      <w:r w:rsidRPr="00CE41C5">
        <w:rPr>
          <w:rFonts w:asciiTheme="minorHAnsi" w:hAnsiTheme="minorHAnsi" w:cs="Arial"/>
        </w:rPr>
        <w:t>iii</w:t>
      </w:r>
      <w:proofErr w:type="spellEnd"/>
      <w:r w:rsidRPr="00CE41C5">
        <w:rPr>
          <w:rFonts w:asciiTheme="minorHAnsi" w:hAnsiTheme="minorHAnsi" w:cs="Arial"/>
        </w:rPr>
        <w:t xml:space="preserve">) sensibilización para hacer frente a la discriminación hacia la población indígena, </w:t>
      </w:r>
      <w:proofErr w:type="spellStart"/>
      <w:r w:rsidRPr="00CE41C5">
        <w:rPr>
          <w:rFonts w:asciiTheme="minorHAnsi" w:hAnsiTheme="minorHAnsi" w:cs="Arial"/>
        </w:rPr>
        <w:t>iv</w:t>
      </w:r>
      <w:proofErr w:type="spellEnd"/>
      <w:r w:rsidRPr="00CE41C5">
        <w:rPr>
          <w:rFonts w:asciiTheme="minorHAnsi" w:hAnsiTheme="minorHAnsi" w:cs="Arial"/>
        </w:rPr>
        <w:t xml:space="preserve">) formación en capacitación de adultos, v) uso de herramientas dinámicas y visuales para población con alto índice de analfabetismo, y </w:t>
      </w:r>
      <w:proofErr w:type="spellStart"/>
      <w:r w:rsidRPr="00CE41C5">
        <w:rPr>
          <w:rFonts w:asciiTheme="minorHAnsi" w:hAnsiTheme="minorHAnsi" w:cs="Arial"/>
        </w:rPr>
        <w:t>iv</w:t>
      </w:r>
      <w:proofErr w:type="spellEnd"/>
      <w:r w:rsidRPr="00CE41C5">
        <w:rPr>
          <w:rFonts w:asciiTheme="minorHAnsi" w:hAnsiTheme="minorHAnsi" w:cs="Arial"/>
        </w:rPr>
        <w:t>) transversalización del enfoque de género en la gestión pública, entre otros</w:t>
      </w:r>
      <w:r w:rsidR="00C3616C">
        <w:t xml:space="preserve">.  </w:t>
      </w:r>
    </w:p>
    <w:p w14:paraId="50BC3D5D" w14:textId="28705357" w:rsidR="00C3616C" w:rsidRPr="00BB1F9C" w:rsidRDefault="00C3616C" w:rsidP="00C3616C">
      <w:pPr>
        <w:pStyle w:val="Ttulo5"/>
        <w:spacing w:before="200" w:after="200"/>
        <w:jc w:val="both"/>
        <w:rPr>
          <w:color w:val="44546A" w:themeColor="text2"/>
        </w:rPr>
      </w:pPr>
      <w:bookmarkStart w:id="396" w:name="_Toc137231214"/>
      <w:bookmarkStart w:id="397" w:name="_Toc137491081"/>
      <w:bookmarkStart w:id="398" w:name="_Toc143624282"/>
      <w:r w:rsidRPr="00BB1F9C">
        <w:rPr>
          <w:color w:val="44546A" w:themeColor="text2"/>
        </w:rPr>
        <w:t>2.</w:t>
      </w:r>
      <w:r w:rsidR="00E6242D">
        <w:rPr>
          <w:color w:val="44546A" w:themeColor="text2"/>
        </w:rPr>
        <w:t>5</w:t>
      </w:r>
      <w:r w:rsidRPr="00BB1F9C">
        <w:rPr>
          <w:color w:val="44546A" w:themeColor="text2"/>
        </w:rPr>
        <w:t>.2.4.</w:t>
      </w:r>
      <w:r>
        <w:rPr>
          <w:color w:val="44546A" w:themeColor="text2"/>
        </w:rPr>
        <w:t>5</w:t>
      </w:r>
      <w:r w:rsidRPr="00BB1F9C">
        <w:rPr>
          <w:color w:val="44546A" w:themeColor="text2"/>
        </w:rPr>
        <w:t xml:space="preserve">. </w:t>
      </w:r>
      <w:r w:rsidR="004746D7" w:rsidRPr="00BB1F9C">
        <w:rPr>
          <w:caps w:val="0"/>
          <w:color w:val="44546A" w:themeColor="text2"/>
        </w:rPr>
        <w:t>Limitadas condiciones para la participación</w:t>
      </w:r>
      <w:r w:rsidR="004746D7">
        <w:rPr>
          <w:caps w:val="0"/>
          <w:color w:val="44546A" w:themeColor="text2"/>
        </w:rPr>
        <w:t xml:space="preserve"> efectiva</w:t>
      </w:r>
      <w:r w:rsidR="004746D7" w:rsidRPr="00BB1F9C">
        <w:rPr>
          <w:caps w:val="0"/>
          <w:color w:val="44546A" w:themeColor="text2"/>
        </w:rPr>
        <w:t xml:space="preserve"> de los </w:t>
      </w:r>
      <w:r w:rsidR="004746D7">
        <w:rPr>
          <w:caps w:val="0"/>
          <w:color w:val="44546A" w:themeColor="text2"/>
        </w:rPr>
        <w:t xml:space="preserve">pueblos indígenas u originarios </w:t>
      </w:r>
      <w:r w:rsidR="004746D7" w:rsidRPr="00BB1F9C">
        <w:rPr>
          <w:caps w:val="0"/>
          <w:color w:val="44546A" w:themeColor="text2"/>
        </w:rPr>
        <w:t xml:space="preserve">en los espacios </w:t>
      </w:r>
      <w:r w:rsidR="004746D7">
        <w:rPr>
          <w:caps w:val="0"/>
          <w:color w:val="44546A" w:themeColor="text2"/>
        </w:rPr>
        <w:t>de toma de decisión</w:t>
      </w:r>
      <w:r w:rsidR="004746D7" w:rsidRPr="00BB1F9C">
        <w:rPr>
          <w:caps w:val="0"/>
          <w:color w:val="44546A" w:themeColor="text2"/>
        </w:rPr>
        <w:t xml:space="preserve"> estatal, </w:t>
      </w:r>
      <w:bookmarkEnd w:id="396"/>
      <w:bookmarkEnd w:id="397"/>
      <w:r w:rsidR="004746D7">
        <w:rPr>
          <w:caps w:val="0"/>
          <w:color w:val="44546A" w:themeColor="text2"/>
        </w:rPr>
        <w:t>respetando el derecho a la autonomía y libre determinación</w:t>
      </w:r>
      <w:bookmarkEnd w:id="398"/>
    </w:p>
    <w:p w14:paraId="5A8A772E" w14:textId="77777777" w:rsidR="002D132B" w:rsidRDefault="002D132B" w:rsidP="002D132B">
      <w:pPr>
        <w:spacing w:after="0" w:line="276" w:lineRule="auto"/>
        <w:jc w:val="both"/>
      </w:pPr>
      <w:r>
        <w:t>El derecho a la participación permite el involucramiento de los ciudadanos en la toma de decisiones públicas que puedan afectarla, desde la elaboración hasta la ejecución de dicha decisión (Defensoría del Pueblo, 2019). En esa línea, los pueblos indígenas tienen derecho a participar en:</w:t>
      </w:r>
    </w:p>
    <w:p w14:paraId="0D0AF86E" w14:textId="77777777" w:rsidR="002D132B" w:rsidRDefault="002D132B" w:rsidP="002D132B">
      <w:pPr>
        <w:spacing w:after="0" w:line="276" w:lineRule="auto"/>
        <w:ind w:left="700"/>
        <w:jc w:val="both"/>
      </w:pPr>
      <w:r>
        <w:t xml:space="preserve"> </w:t>
      </w:r>
    </w:p>
    <w:p w14:paraId="78E949D5" w14:textId="77777777" w:rsidR="002D132B" w:rsidRDefault="002D132B" w:rsidP="003A41C1">
      <w:pPr>
        <w:numPr>
          <w:ilvl w:val="0"/>
          <w:numId w:val="84"/>
        </w:numPr>
        <w:spacing w:after="0" w:line="276" w:lineRule="auto"/>
        <w:ind w:left="709" w:hanging="283"/>
        <w:jc w:val="both"/>
      </w:pPr>
      <w:r>
        <w:t>Las acciones del gobierno con miras a proteger sus derechos, así como la vida política, económica, social y cultural del Estado al que pertenecen.</w:t>
      </w:r>
    </w:p>
    <w:p w14:paraId="28C26139" w14:textId="77777777" w:rsidR="002D132B" w:rsidRDefault="002D132B" w:rsidP="003A41C1">
      <w:pPr>
        <w:numPr>
          <w:ilvl w:val="0"/>
          <w:numId w:val="84"/>
        </w:numPr>
        <w:spacing w:after="0" w:line="276" w:lineRule="auto"/>
        <w:ind w:left="709" w:hanging="283"/>
        <w:jc w:val="both"/>
      </w:pPr>
      <w:r>
        <w:t>Las decisiones de las entidades estatales que son responsables de planes, políticas, programas que puedan involucrar sus derechos, de conformidad con sus propios procedimientos e instituciones.</w:t>
      </w:r>
    </w:p>
    <w:p w14:paraId="20F126CA" w14:textId="77777777" w:rsidR="00B56E2D" w:rsidRDefault="00B56E2D" w:rsidP="00B56E2D">
      <w:pPr>
        <w:spacing w:after="0" w:line="276" w:lineRule="auto"/>
        <w:ind w:left="709"/>
        <w:jc w:val="both"/>
      </w:pPr>
    </w:p>
    <w:p w14:paraId="44189076" w14:textId="77777777" w:rsidR="002D132B" w:rsidRDefault="002D132B" w:rsidP="003A41C1">
      <w:pPr>
        <w:numPr>
          <w:ilvl w:val="0"/>
          <w:numId w:val="84"/>
        </w:numPr>
        <w:spacing w:after="0" w:line="276" w:lineRule="auto"/>
        <w:ind w:left="709" w:hanging="283"/>
        <w:jc w:val="both"/>
      </w:pPr>
      <w:r>
        <w:t>Los planes, políticas y programas que pueden afectarles directamente, e inclusive administrar los mismos mediante sus propias instituciones.</w:t>
      </w:r>
    </w:p>
    <w:p w14:paraId="7D6AE704" w14:textId="77777777" w:rsidR="002D132B" w:rsidRDefault="002D132B" w:rsidP="002D132B">
      <w:pPr>
        <w:spacing w:after="0" w:line="276" w:lineRule="auto"/>
        <w:ind w:left="1440"/>
        <w:jc w:val="both"/>
      </w:pPr>
    </w:p>
    <w:p w14:paraId="092D70BA" w14:textId="77777777" w:rsidR="002D132B" w:rsidRDefault="002D132B" w:rsidP="002D132B">
      <w:pPr>
        <w:spacing w:after="0" w:line="276" w:lineRule="auto"/>
        <w:jc w:val="both"/>
      </w:pPr>
      <w:r>
        <w:t xml:space="preserve">Este derecho se encuentra reconocido en el Convenio 169 de la OIT, así como en la DNUPI. El Mecanismo de Expertos sobre los Derechos de los Pueblos Indígenas (2010) señala que, el ejercicio de este derecho se ejerce en 2 dimensiones. La </w:t>
      </w:r>
      <w:r>
        <w:rPr>
          <w:i/>
        </w:rPr>
        <w:t>dimensión externa</w:t>
      </w:r>
      <w:r>
        <w:t xml:space="preserve"> se refiere a la participación en la adopción de decisiones por parte de actores externos, a los pueblos indígenas (autoridades públicas), y la </w:t>
      </w:r>
      <w:r>
        <w:rPr>
          <w:i/>
        </w:rPr>
        <w:t>dimensión interna</w:t>
      </w:r>
      <w:r>
        <w:t>, como la adopción de decisiones en el ejercicio de la autonomía.  En ambas dimensiones, debe considerarse de relevante importancia la presencia de la mujer indígena.</w:t>
      </w:r>
    </w:p>
    <w:p w14:paraId="2F4A552E" w14:textId="77777777" w:rsidR="002D132B" w:rsidRDefault="002D132B" w:rsidP="002D132B">
      <w:pPr>
        <w:spacing w:after="0" w:line="276" w:lineRule="auto"/>
        <w:ind w:left="700"/>
        <w:jc w:val="both"/>
      </w:pPr>
      <w:r>
        <w:t xml:space="preserve"> </w:t>
      </w:r>
    </w:p>
    <w:p w14:paraId="51B295BC" w14:textId="77777777" w:rsidR="002D132B" w:rsidRDefault="002D132B" w:rsidP="002D132B">
      <w:pPr>
        <w:spacing w:after="0" w:line="276" w:lineRule="auto"/>
        <w:jc w:val="both"/>
      </w:pPr>
      <w:r>
        <w:t>Bajo este marco, el Estado tiene la obligación de salvaguardar el ejercicio del derecho a la participación de los pueblos indígenas, debiendo involucrarlos en la toma de decisiones públicas. En esa línea, la Relatoría Especial (2010) resalta que, es importante elaborar estrategias viables para el ejercicio efectivo de este derecho. En tal sentido, desde esta instancia se observa que, por un lado, la participación de los pueblos indígenas en la vida pública general del Estado es aún insuficiente y no proporcional a su población en la mayoría de los países, si bien se identifica esfuerzos de los Estados para aumentar la participación política de pueblos a través de cierto número de escaños en los órganos legislativos, la redistribución de distritos y la creación órganos consultivos especiales para los indígenas. Aun así, se debe tomar constantemente medidas para garantizar una mayor participación de los pueblos en el proceso de definición de la política del Estado y la administración de los programas de gobierno.</w:t>
      </w:r>
    </w:p>
    <w:p w14:paraId="4B2726D6" w14:textId="77777777" w:rsidR="002D132B" w:rsidRDefault="002D132B" w:rsidP="002D132B">
      <w:pPr>
        <w:spacing w:after="0" w:line="276" w:lineRule="auto"/>
        <w:ind w:left="700"/>
        <w:jc w:val="both"/>
      </w:pPr>
      <w:r>
        <w:t xml:space="preserve"> </w:t>
      </w:r>
    </w:p>
    <w:p w14:paraId="3809BBE8" w14:textId="77777777" w:rsidR="002D132B" w:rsidRDefault="002D132B" w:rsidP="002D132B">
      <w:pPr>
        <w:spacing w:after="0" w:line="276" w:lineRule="auto"/>
        <w:jc w:val="both"/>
      </w:pPr>
      <w:r>
        <w:t>Por otro lado, desde dicha Relatoría también se observa que, aún no se ofrece a los pueblos indígenas suficientes oportunidades para participar en la adopción de decisiones relativas a las actividades de extracción de recursos naturales que tienen particular impacto en sus territorios. También se observa la falta de participación suficiente de los pueblos en la elaboración, ejecución y seguimiento de los programas y políticas que les afecta de manera específica. En el plano internacional, no hay suficiente participación de los pueblos indígenas en conferencias y reuniones donde se examinan y deciden asuntos de importancia vital para ellos como el medio ambiente o referente a sus conocimientos tradicionales. Asimismo, con relación a la adopción de decisiones en el marco de sus asuntos internos, es necesario que los Estados promuevan y consoliden el reconocimiento y la integración de las instituciones indígenas de autogobierno.</w:t>
      </w:r>
    </w:p>
    <w:p w14:paraId="687A76CA" w14:textId="77777777" w:rsidR="002D132B" w:rsidRDefault="002D132B" w:rsidP="002D132B">
      <w:pPr>
        <w:spacing w:after="0" w:line="276" w:lineRule="auto"/>
        <w:ind w:left="700"/>
        <w:jc w:val="both"/>
      </w:pPr>
      <w:r>
        <w:t xml:space="preserve"> </w:t>
      </w:r>
    </w:p>
    <w:p w14:paraId="3D2C1679" w14:textId="77777777" w:rsidR="002D132B" w:rsidRDefault="002D132B" w:rsidP="002D132B">
      <w:pPr>
        <w:spacing w:after="0" w:line="276" w:lineRule="auto"/>
        <w:jc w:val="both"/>
      </w:pPr>
      <w:r>
        <w:t xml:space="preserve">Desde la Agenda Grande de AIDESEP se plantea la necesidad de garantizar la participación efectiva y paritaria de las mujeres indígenas amazónicas en todos los espacios y niveles de toma decisión y en las instancias impulsadas por el Estado, así como garantizar el involucramiento y la participación de la juventud indígena en los diferentes espacios de decisión a nivel comunal, local, regional y nacional. Por otro lado, se plantea como una principal problemática, la aún nula representación indígena en instancias como el Congreso de la República, persistiendo así, señala AIDESEP, un modelo colonial por el cual las decisiones se siguen tomando sin consulta, ni consentimiento ni participación de los pueblos indígenas.  </w:t>
      </w:r>
    </w:p>
    <w:p w14:paraId="5F66F9CB" w14:textId="77777777" w:rsidR="002D132B" w:rsidRDefault="002D132B" w:rsidP="002D132B">
      <w:pPr>
        <w:spacing w:before="240" w:line="276" w:lineRule="auto"/>
        <w:jc w:val="both"/>
      </w:pPr>
      <w:r>
        <w:t>Sobre esto último que advierte AIDESEP, corresponde hacer referencia sobre la aún discusión respecto a la aplicación de la cuota indígena en el marco de la participación política de los pueblos indígenas. Según Paredes, esta discusión gira en torno a si se debe aplicar la citada cuota a las listas de candidatos (como se hace ahora) o a los escaños, y si se debe regular o no el orden de aparición del candidato indígena en la lista del partido para reducir el fenómeno del “relleno” por el cual se lo coloca al final de la lista, lo que le resta posibilidades de ser elegido (Paredes, 2015, p. 24).</w:t>
      </w:r>
    </w:p>
    <w:p w14:paraId="0C89D8C9" w14:textId="77777777" w:rsidR="002D132B" w:rsidRDefault="002D132B" w:rsidP="002D132B">
      <w:pPr>
        <w:spacing w:before="240" w:line="276" w:lineRule="auto"/>
        <w:jc w:val="both"/>
      </w:pPr>
      <w:r>
        <w:t>Esta cuota indígena es una reforma que añade complejidad e interactúa con estos elementos técnicos del sistema electoral. El artículo 12 de la Ley 27683 establece el cumplimiento de cuotas electorales para incrementar la participación electoral y política en las comunidades nativas y pueblos originarios, introducido en el 2002, en principio, para los gobiernos regionales y locales. Este artículo establece el requisito de contar con, al menos, el 15% de representantes de comunidades nativas y pueblos originarios en las listas de candidatos que compiten para cargos de representación en los concejos regionales y en los concejos municipales provinciales, conforme lo determina el JNE.</w:t>
      </w:r>
    </w:p>
    <w:p w14:paraId="1F4E4A0C" w14:textId="77777777" w:rsidR="002D132B" w:rsidRDefault="002D132B" w:rsidP="002D132B">
      <w:pPr>
        <w:spacing w:before="240" w:line="276" w:lineRule="auto"/>
        <w:jc w:val="both"/>
      </w:pPr>
      <w:r>
        <w:t>Desde la aprobación de esta Ley, la cuota ha sido solo parcialmente incorporada en las provincias con población indígena, esto debido a que el órgano competente en materia electoral, el JNE no cuenta con una determinación clara de qué comunidades tienen derecho a su aplicación. Por ello, en cada proceso electoral, el JNE puede elegir y aplicar la cuota en provincias distintas. Esta falta de predictibilidad puede limitar la efectividad de la cuota y retrasa el proceso de institucionalización de esta reforma.</w:t>
      </w:r>
    </w:p>
    <w:p w14:paraId="197B7C96" w14:textId="1B1964E9" w:rsidR="002D132B" w:rsidRDefault="002D132B" w:rsidP="002D132B">
      <w:pPr>
        <w:spacing w:before="120" w:after="120" w:line="276" w:lineRule="auto"/>
        <w:jc w:val="both"/>
      </w:pPr>
      <w:r>
        <w:t>De acuerdo con lo reportado por el JNE entre el 2006 y 2002 se han inscrito 6711 candidaturas indígenas. Al respecto se ha visto que entre el 2010 y 2018 el número de candidaturas indígenas se triplicó respecto a años anteriores; sin embargo, para el 2022 la cantidad de candidaturas se redujo. En ese sentido, el 20% de candidaturas indígenas postulan a cargos para consejero o consejera regional, mientras que el 80% a cargos para regidor o regidora provincial.</w:t>
      </w:r>
    </w:p>
    <w:p w14:paraId="3840F112" w14:textId="1DC53705" w:rsidR="00EC1A14" w:rsidRDefault="00EC1A14" w:rsidP="002D132B">
      <w:pPr>
        <w:spacing w:before="120" w:after="120" w:line="276" w:lineRule="auto"/>
        <w:jc w:val="both"/>
      </w:pPr>
    </w:p>
    <w:p w14:paraId="31DC721D" w14:textId="77777777" w:rsidR="00EC1A14" w:rsidRDefault="00EC1A14" w:rsidP="002D132B">
      <w:pPr>
        <w:spacing w:before="120" w:after="120" w:line="276" w:lineRule="auto"/>
        <w:jc w:val="both"/>
      </w:pPr>
    </w:p>
    <w:p w14:paraId="3167523F" w14:textId="069CE331" w:rsidR="002D132B" w:rsidRDefault="002D132B" w:rsidP="002D132B">
      <w:pPr>
        <w:pStyle w:val="Descripcin"/>
        <w:rPr>
          <w:noProof/>
        </w:rPr>
      </w:pPr>
      <w:bookmarkStart w:id="399" w:name="_Toc137233402"/>
      <w:bookmarkStart w:id="400" w:name="_Toc143202956"/>
      <w:r>
        <w:t xml:space="preserve">Gráfico </w:t>
      </w:r>
      <w:r w:rsidR="00000000">
        <w:fldChar w:fldCharType="begin"/>
      </w:r>
      <w:r w:rsidR="00000000">
        <w:instrText xml:space="preserve"> SEQ Gráfico \* ARABIC </w:instrText>
      </w:r>
      <w:r w:rsidR="00000000">
        <w:fldChar w:fldCharType="separate"/>
      </w:r>
      <w:r w:rsidR="00740F56">
        <w:rPr>
          <w:noProof/>
        </w:rPr>
        <w:t>7</w:t>
      </w:r>
      <w:r w:rsidR="00000000">
        <w:rPr>
          <w:noProof/>
        </w:rPr>
        <w:fldChar w:fldCharType="end"/>
      </w:r>
      <w:r w:rsidRPr="00F4762F">
        <w:t>. Candidaturas indígenas, 2006-2022 (en número)</w:t>
      </w:r>
      <w:bookmarkEnd w:id="399"/>
      <w:bookmarkEnd w:id="400"/>
    </w:p>
    <w:p w14:paraId="63CB06DD" w14:textId="77777777" w:rsidR="002D132B" w:rsidRDefault="002D132B" w:rsidP="002D132B">
      <w:pPr>
        <w:spacing w:after="0"/>
        <w:jc w:val="center"/>
      </w:pPr>
      <w:r>
        <w:rPr>
          <w:noProof/>
        </w:rPr>
        <w:drawing>
          <wp:inline distT="0" distB="0" distL="0" distR="0" wp14:anchorId="2C20398C" wp14:editId="2B62C925">
            <wp:extent cx="4391025" cy="2171700"/>
            <wp:effectExtent l="0" t="0" r="9525" b="0"/>
            <wp:docPr id="1981968669" name="Gráfico 1">
              <a:extLst xmlns:a="http://schemas.openxmlformats.org/drawingml/2006/main">
                <a:ext uri="{FF2B5EF4-FFF2-40B4-BE49-F238E27FC236}">
                  <a16:creationId xmlns:a16="http://schemas.microsoft.com/office/drawing/2014/main" id="{6BBEDC69-D5AD-4D40-818E-08AE516FA8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ED32D2A" w14:textId="77777777" w:rsidR="002D132B" w:rsidRPr="00B2045F" w:rsidRDefault="002D132B" w:rsidP="002D132B">
      <w:r w:rsidRPr="00F4762F">
        <w:rPr>
          <w:sz w:val="18"/>
          <w:szCs w:val="18"/>
        </w:rPr>
        <w:t xml:space="preserve">Fuente: </w:t>
      </w:r>
      <w:proofErr w:type="spellStart"/>
      <w:r w:rsidRPr="00F4762F">
        <w:rPr>
          <w:sz w:val="18"/>
          <w:szCs w:val="18"/>
        </w:rPr>
        <w:t>INFOgob</w:t>
      </w:r>
      <w:proofErr w:type="spellEnd"/>
      <w:r w:rsidRPr="00F4762F">
        <w:rPr>
          <w:sz w:val="18"/>
          <w:szCs w:val="18"/>
        </w:rPr>
        <w:t>. Elaboración: Equipo de Investigación – DNEF/JNE</w:t>
      </w:r>
    </w:p>
    <w:p w14:paraId="09BF625B" w14:textId="07CB5CA6" w:rsidR="00B956F2" w:rsidRDefault="002D132B" w:rsidP="00A20509">
      <w:pPr>
        <w:spacing w:before="120" w:after="120" w:line="276" w:lineRule="auto"/>
        <w:jc w:val="both"/>
      </w:pPr>
      <w:r>
        <w:t>Respecto de las candidaturas electas entre 2006 y 2018 han sido electas 440 candidaturas indígenas, lo cual representa aproximadamente el 6,5% de las candidaturas indígenas a nivel histórico para elecciones subnacionales. Al realizar el análisis por cargos, el porcentaje histórico de candidaturas electas para consejos regionales es de 4,7%, mientras que en el caso de regidurías provinciales es de 7,2%.</w:t>
      </w:r>
      <w:bookmarkStart w:id="401" w:name="_Toc137233403"/>
    </w:p>
    <w:p w14:paraId="5C7DFDB8" w14:textId="2ECC40A6" w:rsidR="002D132B" w:rsidRDefault="002D132B" w:rsidP="002D132B">
      <w:pPr>
        <w:pStyle w:val="Descripcin"/>
        <w:rPr>
          <w:noProof/>
        </w:rPr>
      </w:pPr>
      <w:bookmarkStart w:id="402" w:name="_Toc143202957"/>
      <w:r w:rsidRPr="00F4762F">
        <w:t xml:space="preserve">Gráfico </w:t>
      </w:r>
      <w:r w:rsidR="00000000">
        <w:fldChar w:fldCharType="begin"/>
      </w:r>
      <w:r w:rsidR="00000000">
        <w:instrText xml:space="preserve"> SEQ Gráfico \* ARABIC </w:instrText>
      </w:r>
      <w:r w:rsidR="00000000">
        <w:fldChar w:fldCharType="separate"/>
      </w:r>
      <w:r w:rsidR="00740F56">
        <w:rPr>
          <w:noProof/>
        </w:rPr>
        <w:t>8</w:t>
      </w:r>
      <w:r w:rsidR="00000000">
        <w:rPr>
          <w:noProof/>
        </w:rPr>
        <w:fldChar w:fldCharType="end"/>
      </w:r>
      <w:r w:rsidRPr="00F4762F">
        <w:t>. Autoridades postulantes por cuota indígena sobre el total, 2002-2018 (en porcentajes)</w:t>
      </w:r>
      <w:bookmarkEnd w:id="401"/>
      <w:bookmarkEnd w:id="402"/>
    </w:p>
    <w:p w14:paraId="687B6D48" w14:textId="77777777" w:rsidR="002D132B" w:rsidRPr="00B2045F" w:rsidRDefault="002D132B" w:rsidP="002D132B">
      <w:pPr>
        <w:spacing w:after="0"/>
        <w:jc w:val="center"/>
      </w:pPr>
      <w:r>
        <w:rPr>
          <w:noProof/>
        </w:rPr>
        <w:drawing>
          <wp:inline distT="0" distB="0" distL="0" distR="0" wp14:anchorId="729BE613" wp14:editId="61D66681">
            <wp:extent cx="4743450" cy="2600325"/>
            <wp:effectExtent l="0" t="0" r="0" b="9525"/>
            <wp:docPr id="2008330932" name="Gráfico 1">
              <a:extLst xmlns:a="http://schemas.openxmlformats.org/drawingml/2006/main">
                <a:ext uri="{FF2B5EF4-FFF2-40B4-BE49-F238E27FC236}">
                  <a16:creationId xmlns:a16="http://schemas.microsoft.com/office/drawing/2014/main" id="{69944474-73C4-A125-4E6F-2C004A91ED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21C6382" w14:textId="77777777" w:rsidR="002D132B" w:rsidRPr="00F4762F" w:rsidRDefault="002D132B" w:rsidP="002D132B">
      <w:pPr>
        <w:spacing w:after="0" w:line="240" w:lineRule="auto"/>
        <w:jc w:val="both"/>
        <w:rPr>
          <w:sz w:val="18"/>
          <w:szCs w:val="18"/>
        </w:rPr>
      </w:pPr>
      <w:r w:rsidRPr="00F4762F">
        <w:rPr>
          <w:sz w:val="18"/>
          <w:szCs w:val="18"/>
        </w:rPr>
        <w:t xml:space="preserve">Fuente: </w:t>
      </w:r>
      <w:proofErr w:type="spellStart"/>
      <w:r w:rsidRPr="00F4762F">
        <w:rPr>
          <w:sz w:val="18"/>
          <w:szCs w:val="18"/>
        </w:rPr>
        <w:t>INFOgob</w:t>
      </w:r>
      <w:proofErr w:type="spellEnd"/>
      <w:r w:rsidRPr="00F4762F">
        <w:rPr>
          <w:sz w:val="18"/>
          <w:szCs w:val="18"/>
        </w:rPr>
        <w:t>. Elaboración: Equipo de Investigación – DNEF/JNE</w:t>
      </w:r>
    </w:p>
    <w:p w14:paraId="762251D5" w14:textId="77777777" w:rsidR="002D132B" w:rsidRDefault="002D132B" w:rsidP="002D132B">
      <w:pPr>
        <w:spacing w:before="240" w:after="240"/>
        <w:jc w:val="both"/>
      </w:pPr>
      <w:r>
        <w:t>Otra problemática por resaltar en la aplicación de la cuota indígena es la referida a los efectos perversos en la participación política indígena. Por una parte, al aplicar la cuota a las listas de candidatos y no a los escaños, se corre el riesgo de incentivar la práctica del relleno, es decir, la ocupación de los últimos puestos en las listas destinados principalmente a los candidatos indígenas (Espinoza y Lastra, 2011, p. 44). Por otro lado, como menciona Paredes (2015) la cuota fomenta la competencia entre los candidatos indígenas que componen las diversas listas de partidos, lo cual no garantiza que se impulsen las agendas indígenas. La invitación de los partidos a dirigentes de una misma organización podría generar un mayor fraccionamiento del voto indígena y divisiones en las organizaciones. Esto sin considerar los lugares que ocupan, la cifra repartidora o los planes de gobiernos o la ideología del partido.</w:t>
      </w:r>
    </w:p>
    <w:p w14:paraId="1DAA4FE4" w14:textId="77777777" w:rsidR="002D132B" w:rsidRDefault="002D132B" w:rsidP="002D132B">
      <w:pPr>
        <w:spacing w:after="0" w:line="276" w:lineRule="auto"/>
        <w:jc w:val="both"/>
      </w:pPr>
      <w:r>
        <w:t>Sin perjuicio de lo antes señalado, cobra particular importancia, hacer referencia a la participación de los pueblos indígenas en los asuntos internos. Para ello, la situación de las directivas comunales cumple un rol central, toda vez que, son el órgano responsable del gobierno y administración de los asuntos internos de la comunidad (Defensoría del Pueblo, 2019). Pues bien, según el Censo Nacional 2017, de las 4,276 comunidades campesinas censadas, en 3,828 (90%) el cargo de presidente es asumido por hombres y sólo 224 (5%) por mujeres. En cuanto a las comunidades nativas, de un total de 2,703 censadas, en 2,371 (88%) el cargo de presidentes es ocupado por varones y sólo en 102 (4%) por mujeres.  De estas cifras se evidencia otra problemática sustancial en torno a la participación de los pueblos indígenas, especialmente, de las mujeres indígenas, se observa que su participación aún sigue ocupando menos cargos de decisión y su posición de desventaja sigue siendo la misma. Al respecto, en mesas de trabajo promovidas por la Defensoría del Pueblo, las propias organizaciones indígenas (ONAMIAP, CCP, CNA, CONAP, AIDESEP y CHIRAPAQ) advirtieron dificultades para garantizar la participación de las mujeres indígenas en espacios de toma de decisiones comunales.</w:t>
      </w:r>
    </w:p>
    <w:p w14:paraId="29C7ACE1" w14:textId="77777777" w:rsidR="002D132B" w:rsidRDefault="002D132B" w:rsidP="002D132B">
      <w:pPr>
        <w:spacing w:after="0" w:line="276" w:lineRule="auto"/>
        <w:ind w:left="700"/>
        <w:jc w:val="both"/>
      </w:pPr>
      <w:r>
        <w:t xml:space="preserve"> </w:t>
      </w:r>
    </w:p>
    <w:p w14:paraId="6C3FFF6A" w14:textId="77777777" w:rsidR="002D132B" w:rsidRDefault="002D132B" w:rsidP="002D132B">
      <w:pPr>
        <w:spacing w:after="0" w:line="276" w:lineRule="auto"/>
        <w:jc w:val="both"/>
      </w:pPr>
      <w:r>
        <w:t xml:space="preserve">Finalmente, considerando la importancia de este derecho en la vida pública de la sociedad, su ejercicio cobra especial relevancia durante la pandemia producida por la COVID-19 (Defensoría del Pueblo, 2020). Al respecto, organismos internacionales como el Mecanismo de Expertos de las Naciones Unidas sobre los Derechos de los Pueblos Indígenas, la Oficina del Alto Comisionado y la CIDH instaron a los Estados a asegurar la participación de los pueblos indígenas, tanto en la formulación e implementación de políticas orientadas a la prevención y atención de estas poblaciones con pertinencia cultural, así como la participación de sus representantes en los comités de salud. Conforme lo evidencia la Defensoría, al inicio de la emergencia, el Estado no contaba con mecanismos de participación indígena para afrontar la pandemia. No obstante, a partir de las diversas demandas e incidencia de la representación indígena se desplegaron una serie de acciones como normas que institucionalizaban espacios de participación a favor de los pueblos indígenas. Pese a ello, a diciembre de 2020, se identificó que no se contaba con información pública sobre el avance de la implementación de los compromisos asumidos en el marco de la </w:t>
      </w:r>
      <w:r>
        <w:rPr>
          <w:i/>
        </w:rPr>
        <w:t>Comisión Multisectorial de naturaleza temporal para el seguimiento de las acciones para la protección de los pueblos indígenas u originarios en el marco de la emergencia sanitaria declarada por el COVID—19</w:t>
      </w:r>
      <w:r>
        <w:t>.</w:t>
      </w:r>
    </w:p>
    <w:p w14:paraId="6E3670E1" w14:textId="77777777" w:rsidR="002D132B" w:rsidRDefault="002D132B" w:rsidP="002D132B">
      <w:pPr>
        <w:spacing w:after="0" w:line="276" w:lineRule="auto"/>
        <w:ind w:left="700"/>
        <w:jc w:val="both"/>
      </w:pPr>
      <w:r>
        <w:t xml:space="preserve"> </w:t>
      </w:r>
    </w:p>
    <w:p w14:paraId="39954CD1" w14:textId="77777777" w:rsidR="002D132B" w:rsidRDefault="002D132B" w:rsidP="002D132B">
      <w:pPr>
        <w:spacing w:after="0" w:line="276" w:lineRule="auto"/>
        <w:jc w:val="both"/>
      </w:pPr>
      <w:r>
        <w:t>En cuanto a la conformación de los Comandos COVID-19 Indígenas, desde la Defensoría se identificó que, la principal dificultad que presentan los Comandos es la falta de presupuesto asignado exclusivamente a esta instancia para que puedan realizar sus actividades de supervisión, seguimiento y monitoreo. Desde la experiencia de los representantes indígenas se coincidió en señalar que, su participación es limitada en las decisiones sobre la distribución del presupuesto asignado en el marco del Plan Amazónico, únicamente se les informa las decisiones ya adoptadas por las redes de salud y/o las direcciones y/o gerencias regionales de salud.  A ello se agrega que, el porcentaje de mujeres indígenas en los Comandos es menor en comparación con los varones.</w:t>
      </w:r>
    </w:p>
    <w:p w14:paraId="2FB0C91D" w14:textId="77777777" w:rsidR="002D132B" w:rsidRDefault="002D132B" w:rsidP="002D132B">
      <w:pPr>
        <w:spacing w:before="240" w:after="0" w:line="276" w:lineRule="auto"/>
        <w:jc w:val="both"/>
      </w:pPr>
      <w:r>
        <w:t xml:space="preserve">En virtud de lo esbozado, se evidencia que aún existentes condiciones insuficientes dirigidas a garantizar la participación de los pueblos indígenas en los espacios de toma decisión, desde el plano comunal hasta nacional, visibilizando la aún limitada participación de las mujeres indígenas desde las diversas instancias de decisión.  </w:t>
      </w:r>
    </w:p>
    <w:p w14:paraId="3F4D4D0E" w14:textId="0C332919" w:rsidR="00C3616C" w:rsidRPr="00BB1F9C" w:rsidRDefault="00C3616C" w:rsidP="00C3616C">
      <w:pPr>
        <w:pStyle w:val="Ttulo5"/>
        <w:spacing w:before="200" w:after="200"/>
        <w:jc w:val="both"/>
        <w:rPr>
          <w:color w:val="44546A" w:themeColor="text2"/>
        </w:rPr>
      </w:pPr>
      <w:bookmarkStart w:id="403" w:name="_Toc143624283"/>
      <w:commentRangeStart w:id="404"/>
      <w:r w:rsidRPr="00BB1F9C">
        <w:rPr>
          <w:color w:val="44546A" w:themeColor="text2"/>
        </w:rPr>
        <w:t>2.</w:t>
      </w:r>
      <w:r w:rsidR="00E6242D">
        <w:rPr>
          <w:color w:val="44546A" w:themeColor="text2"/>
        </w:rPr>
        <w:t>5</w:t>
      </w:r>
      <w:r w:rsidRPr="00BB1F9C">
        <w:rPr>
          <w:color w:val="44546A" w:themeColor="text2"/>
        </w:rPr>
        <w:t>.2.4.</w:t>
      </w:r>
      <w:r>
        <w:rPr>
          <w:color w:val="44546A" w:themeColor="text2"/>
        </w:rPr>
        <w:t>6</w:t>
      </w:r>
      <w:r w:rsidRPr="00BB1F9C">
        <w:rPr>
          <w:color w:val="44546A" w:themeColor="text2"/>
        </w:rPr>
        <w:t xml:space="preserve">. </w:t>
      </w:r>
      <w:r w:rsidR="004746D7">
        <w:rPr>
          <w:caps w:val="0"/>
          <w:color w:val="44546A" w:themeColor="text2"/>
        </w:rPr>
        <w:t>Limitada participación de la institucionalidad indígena con autonomía organizativa, económica, administrativa, política y presupuestal en la estructura del estado</w:t>
      </w:r>
      <w:bookmarkEnd w:id="403"/>
      <w:commentRangeEnd w:id="404"/>
      <w:r w:rsidR="006655DF">
        <w:rPr>
          <w:rStyle w:val="Refdecomentario"/>
          <w:rFonts w:ascii="Calibri" w:eastAsiaTheme="minorHAnsi" w:hAnsi="Calibri" w:cs="Calibri"/>
          <w:caps w:val="0"/>
          <w:color w:val="auto"/>
        </w:rPr>
        <w:commentReference w:id="404"/>
      </w:r>
    </w:p>
    <w:p w14:paraId="6BD614EF" w14:textId="77777777" w:rsidR="002D132B" w:rsidRDefault="002D132B" w:rsidP="002D132B">
      <w:pPr>
        <w:spacing w:before="240" w:after="0" w:line="276" w:lineRule="auto"/>
        <w:jc w:val="both"/>
      </w:pPr>
      <w:bookmarkStart w:id="405" w:name="_Toc137231215"/>
      <w:bookmarkStart w:id="406" w:name="_Toc137491082"/>
      <w:r>
        <w:t xml:space="preserve">El reconocimiento de la institucionalidad indígena en las estructuras de los Estados tiene como origen a nivel de instrumentos del derecho internacional a la Declaración de Brasilia </w:t>
      </w:r>
      <w:r w:rsidRPr="009B3C04">
        <w:t xml:space="preserve">que fue resultado de la Primera Reunión Intergubernamental del Fondo Indígena (Brasilia, 2004). </w:t>
      </w:r>
      <w:r>
        <w:t xml:space="preserve">En este documento </w:t>
      </w:r>
      <w:r w:rsidRPr="009B3C04">
        <w:t>se señala que desde la década de 1980 se han empezado a originar cambios en los Estados para tratar los asuntos de interés de los pueblos indígenas</w:t>
      </w:r>
      <w:r>
        <w:t xml:space="preserve">; </w:t>
      </w:r>
      <w:r w:rsidRPr="009B3C04">
        <w:t>sin embargo, aún hay necesidad de construir un mayor avance en la materia</w:t>
      </w:r>
      <w:r>
        <w:t xml:space="preserve"> (DAR, 2013). </w:t>
      </w:r>
    </w:p>
    <w:p w14:paraId="0EEE0200" w14:textId="77777777" w:rsidR="002D132B" w:rsidRDefault="002D132B" w:rsidP="002D132B">
      <w:pPr>
        <w:spacing w:before="240" w:after="0" w:line="276" w:lineRule="auto"/>
        <w:jc w:val="both"/>
      </w:pPr>
      <w:r>
        <w:t xml:space="preserve">Cabe destacar que, la obligación de los Estados de garantizar la participación de los pueblos indígenas en la vida pública mediante procesos institucionalizados se ampara en el Convenio N°169 de la OIT. Pues bien, como lo precisó la CEACR, este tratado hace referencia a tres procesos interrelacionados: consulta, participación y acción gubernamental coordinada y sistemática. Los artículos 2 y 33 del Convenio, leídos en conjunto, estipulan que los gobiernos tienen la obligación de desarrollar, con la participación de los pueblos indígenas, una acción coordinada y sistemática con miras a proteger los derechos y garantizar la integridad de estos pueblos (DAR, 2013). </w:t>
      </w:r>
    </w:p>
    <w:p w14:paraId="5BCF6023" w14:textId="77777777" w:rsidR="002D132B" w:rsidRDefault="002D132B" w:rsidP="002D132B">
      <w:pPr>
        <w:spacing w:before="240" w:after="0" w:line="276" w:lineRule="auto"/>
        <w:jc w:val="both"/>
      </w:pPr>
      <w:r>
        <w:t>Bajo este marco, se puede sostener que, el desarrollo y la acción de los pueblos indígenas exigen una institucionalidad, unas reglas de juego que hagan posible la ejecución de políticas que permitan convocar efectivamente y den garantía a estos actores en el desarrollo del Estado. La necesidad de una entidad rectora en materia de asuntos indígenas es sólo el principio para la incorporación de la realidad indígena y del ser “indígena” en el Estado como un actor que decide sobre sus propias prioridades de desarrollo. Para ello, DAR ya desde el 2013 identificaba la necesidad de cambios en el sistema de gobierno, sistema electoral, sistema de partidos e incorporar la visión indígena en los tres poderes del Estado para poder mirar hacia la construcción de un nuevo Estado.</w:t>
      </w:r>
    </w:p>
    <w:p w14:paraId="3DA80A03" w14:textId="77777777" w:rsidR="002D132B" w:rsidRDefault="002D132B" w:rsidP="002D132B">
      <w:pPr>
        <w:spacing w:before="240" w:after="0" w:line="276" w:lineRule="auto"/>
        <w:jc w:val="both"/>
      </w:pPr>
      <w:r>
        <w:t xml:space="preserve">Aunado a ello, desde la representación indígena se viene demandando espacios de participación directa en la vida social, económica y política de las sociedades en la que se encuentran inmersos, así como en los procesos gubernamentales del Estado. Estas demandas se amparan en una agenda indígena política amplia que se relaciona con el reconocimiento de sus derechos colectivos y el desarrollo sostenible. En esa línea, la participación de los pueblos en la toma de todas aquellas decisiones que les afecte resulta imprescindible para el ejercicio del derecho a la libre autodeterminación, la continuidad de sus instituciones propias y el mantenimiento de sus relaciones con los recursos naturales, la tierra y el territorio (DAR, 2013). </w:t>
      </w:r>
    </w:p>
    <w:p w14:paraId="7294F31F" w14:textId="77777777" w:rsidR="002D132B" w:rsidRDefault="002D132B" w:rsidP="002D132B">
      <w:pPr>
        <w:spacing w:before="240" w:after="0" w:line="276" w:lineRule="auto"/>
        <w:jc w:val="both"/>
      </w:pPr>
      <w:r>
        <w:t xml:space="preserve">Actualmente, la institucionalidad más cercana es la creación del Ministerio de Cultura y del Viceministerio de Interculturalidad. Los Ministerios son creados, fusionados o disueltos únicamente a propuesta del Poder Ejecutivo. La otra institucionalidad cercana fue la conformación del primer Grupo de Trabajo de Políticas Indígenas creado dentro del Viceministerio de Interculturalidad y con posterioridad la creación de la Comisión Multisectorial permanente en materia indígena reciamente creada. Espacios que, a la fecha, aún resultan insuficiente y limitados conforme los expresan las organizaciones indígenas de representación nacional, en el marco de los talleres descentralizados del año 2022 donde se abordó los alcances del presente instrumento. </w:t>
      </w:r>
    </w:p>
    <w:p w14:paraId="5DB937AE" w14:textId="748ED9D4" w:rsidR="00C3616C" w:rsidRPr="00BB1F9C" w:rsidRDefault="00C3616C" w:rsidP="00C3616C">
      <w:pPr>
        <w:pStyle w:val="Ttulo5"/>
        <w:spacing w:before="200" w:after="200"/>
        <w:jc w:val="both"/>
        <w:rPr>
          <w:color w:val="44546A" w:themeColor="text2"/>
        </w:rPr>
      </w:pPr>
      <w:bookmarkStart w:id="407" w:name="_Toc143624284"/>
      <w:r w:rsidRPr="00BB1F9C">
        <w:rPr>
          <w:color w:val="44546A" w:themeColor="text2"/>
        </w:rPr>
        <w:t>2.</w:t>
      </w:r>
      <w:r w:rsidR="00E6242D">
        <w:rPr>
          <w:color w:val="44546A" w:themeColor="text2"/>
        </w:rPr>
        <w:t>5</w:t>
      </w:r>
      <w:r w:rsidRPr="00BB1F9C">
        <w:rPr>
          <w:color w:val="44546A" w:themeColor="text2"/>
        </w:rPr>
        <w:t>.2.4.</w:t>
      </w:r>
      <w:r>
        <w:rPr>
          <w:color w:val="44546A" w:themeColor="text2"/>
        </w:rPr>
        <w:t>7</w:t>
      </w:r>
      <w:r w:rsidRPr="00BB1F9C">
        <w:rPr>
          <w:color w:val="44546A" w:themeColor="text2"/>
        </w:rPr>
        <w:t xml:space="preserve">. </w:t>
      </w:r>
      <w:r w:rsidR="004746D7" w:rsidRPr="00BB1F9C">
        <w:rPr>
          <w:caps w:val="0"/>
          <w:color w:val="44546A" w:themeColor="text2"/>
        </w:rPr>
        <w:t>Esfuerzos realizados desde el estado en relación con las insuficientes condiciones para el ejercicio de derechos de participación y consulta previa de los pueblos indígenas u originarios</w:t>
      </w:r>
      <w:bookmarkEnd w:id="405"/>
      <w:bookmarkEnd w:id="406"/>
      <w:bookmarkEnd w:id="407"/>
    </w:p>
    <w:p w14:paraId="2801F1D5" w14:textId="77777777" w:rsidR="002D132B" w:rsidRDefault="002D132B" w:rsidP="002D132B">
      <w:pPr>
        <w:spacing w:after="0" w:line="276" w:lineRule="auto"/>
        <w:jc w:val="both"/>
      </w:pPr>
      <w:bookmarkStart w:id="408" w:name="_Toc137231216"/>
      <w:r>
        <w:t xml:space="preserve">Respecto a los avances y esfuerzos realizados por el Estado en el marco de la implementación de la consulta previa en el país, cabe resaltar el desarrollo de un marco legal sobre la consulta con los pueblos indígenas mediante la aprobación de la Ley </w:t>
      </w:r>
      <w:proofErr w:type="spellStart"/>
      <w:r>
        <w:t>N°</w:t>
      </w:r>
      <w:proofErr w:type="spellEnd"/>
      <w:r>
        <w:t xml:space="preserve"> 29785, Ley del Derecho a la Consulta Previa y su Reglamento, siendo el primer país de la Región en regular los alcances y contenidos para aplicación de este derecho.</w:t>
      </w:r>
    </w:p>
    <w:p w14:paraId="6DA73C90" w14:textId="77777777" w:rsidR="002D132B" w:rsidRDefault="002D132B" w:rsidP="002D132B">
      <w:pPr>
        <w:spacing w:after="0" w:line="276" w:lineRule="auto"/>
        <w:ind w:left="700"/>
        <w:jc w:val="both"/>
      </w:pPr>
      <w:r>
        <w:t xml:space="preserve"> </w:t>
      </w:r>
    </w:p>
    <w:p w14:paraId="43CB4564" w14:textId="77777777" w:rsidR="002D132B" w:rsidRDefault="002D132B" w:rsidP="002D132B">
      <w:pPr>
        <w:spacing w:after="0" w:line="276" w:lineRule="auto"/>
        <w:jc w:val="both"/>
      </w:pPr>
      <w:r>
        <w:t>Asimismo, la creación del Viceministerio de Interculturalidad como un organismo central encargado de la supervisión y defensa de los derechos de los pueblos indígenas en todo el sector público, con especial énfasis, en concertar y articular con otros sectores la política estatal de implementación del derecho a la consulta previa (Sanborn et al, 2016, p. 52).</w:t>
      </w:r>
    </w:p>
    <w:p w14:paraId="6831E884" w14:textId="77777777" w:rsidR="002D132B" w:rsidRDefault="002D132B" w:rsidP="002D132B">
      <w:pPr>
        <w:spacing w:after="0" w:line="276" w:lineRule="auto"/>
        <w:ind w:left="700"/>
        <w:jc w:val="both"/>
      </w:pPr>
      <w:r>
        <w:t xml:space="preserve"> </w:t>
      </w:r>
    </w:p>
    <w:p w14:paraId="5DB1EBF7" w14:textId="77777777" w:rsidR="002D132B" w:rsidRDefault="002D132B" w:rsidP="002D132B">
      <w:pPr>
        <w:spacing w:after="0" w:line="276" w:lineRule="auto"/>
        <w:jc w:val="both"/>
      </w:pPr>
      <w:r>
        <w:t>Otro avance en la materia es la implementación de la Base de Datos de Oficial de Pueblos indígenas u originarios (BDPI), herramienta que permite a las entidades de la administración pública y a la ciudadanía en general acceder a la información oficial, sociodemográfica, cualitativa y geográfica de los pueblos indígenas u originarios identificados a la fecha a nivel nacional. Cabe resaltar que la información contenida en la BDPI no excluye la existencia de otros pueblos que puedan habitar o ejercer sus derechos colectivos en el territorio nacional.</w:t>
      </w:r>
    </w:p>
    <w:p w14:paraId="0DB63EAC" w14:textId="77777777" w:rsidR="002D132B" w:rsidRDefault="002D132B" w:rsidP="002D132B">
      <w:pPr>
        <w:spacing w:after="0" w:line="276" w:lineRule="auto"/>
        <w:ind w:left="700"/>
        <w:jc w:val="both"/>
      </w:pPr>
      <w:r>
        <w:t xml:space="preserve"> </w:t>
      </w:r>
    </w:p>
    <w:p w14:paraId="238EFB18" w14:textId="77777777" w:rsidR="002D132B" w:rsidRDefault="002D132B" w:rsidP="002D132B">
      <w:pPr>
        <w:spacing w:after="0" w:line="276" w:lineRule="auto"/>
        <w:jc w:val="both"/>
      </w:pPr>
      <w:r>
        <w:t>Asimismo, en cuanto al seguimiento de la aplicación de la consulta previa en el país, se crea la Comisión Multisectorial de naturaleza permanente para la aplicación de la Consulta Previa, que tiene a su cargo el seguimiento y monitoreo de la implementación de los acuerdos logrados en los procesos de consulta previa.</w:t>
      </w:r>
    </w:p>
    <w:p w14:paraId="3F437A72" w14:textId="77777777" w:rsidR="002D132B" w:rsidRDefault="002D132B" w:rsidP="002D132B">
      <w:pPr>
        <w:spacing w:after="0" w:line="276" w:lineRule="auto"/>
        <w:ind w:left="700"/>
        <w:jc w:val="both"/>
      </w:pPr>
      <w:r>
        <w:t xml:space="preserve"> </w:t>
      </w:r>
    </w:p>
    <w:p w14:paraId="1ABD4022" w14:textId="77777777" w:rsidR="002D132B" w:rsidRDefault="002D132B" w:rsidP="002D132B">
      <w:pPr>
        <w:spacing w:after="0" w:line="276" w:lineRule="auto"/>
        <w:jc w:val="both"/>
      </w:pPr>
      <w:r>
        <w:t>De otro lado, es importante hacer un recuento de las normas en materia de consulta previa ha emitido el MINCUL en su calidad de órgano técnico especializado:</w:t>
      </w:r>
    </w:p>
    <w:p w14:paraId="69520E39" w14:textId="77777777" w:rsidR="002D132B" w:rsidRDefault="002D132B" w:rsidP="002D132B">
      <w:pPr>
        <w:spacing w:after="0" w:line="276" w:lineRule="auto"/>
        <w:ind w:left="700"/>
        <w:jc w:val="both"/>
      </w:pPr>
      <w:r>
        <w:t xml:space="preserve"> </w:t>
      </w:r>
    </w:p>
    <w:p w14:paraId="0BF8918D" w14:textId="77777777" w:rsidR="002D132B" w:rsidRDefault="002D132B" w:rsidP="002D132B">
      <w:pPr>
        <w:numPr>
          <w:ilvl w:val="0"/>
          <w:numId w:val="3"/>
        </w:numPr>
        <w:spacing w:after="0" w:line="276" w:lineRule="auto"/>
        <w:ind w:left="708"/>
        <w:jc w:val="both"/>
      </w:pPr>
      <w:r>
        <w:t>Resolución Ministerial No 001-2012-VMI-MC, del 24 de agosto de 2012, que crea los Registros de Intérpretes de Lenguas Indígenas u Originarias y de Facilitadores.</w:t>
      </w:r>
    </w:p>
    <w:p w14:paraId="59F496D4" w14:textId="77777777" w:rsidR="002D132B" w:rsidRDefault="002D132B" w:rsidP="002D132B">
      <w:pPr>
        <w:numPr>
          <w:ilvl w:val="0"/>
          <w:numId w:val="3"/>
        </w:numPr>
        <w:spacing w:after="0" w:line="276" w:lineRule="auto"/>
        <w:ind w:left="708"/>
        <w:jc w:val="both"/>
      </w:pPr>
      <w:r>
        <w:t>Directiva N°003-2012/MC, del 22 de mayo de 2012, que regula el funcionamiento de la Base de Datos Oficial de los Pueblos Indígenas u Originarios.</w:t>
      </w:r>
    </w:p>
    <w:p w14:paraId="174B1D3B" w14:textId="77777777" w:rsidR="002D132B" w:rsidRDefault="002D132B" w:rsidP="002D132B">
      <w:pPr>
        <w:numPr>
          <w:ilvl w:val="0"/>
          <w:numId w:val="3"/>
        </w:numPr>
        <w:spacing w:after="0" w:line="276" w:lineRule="auto"/>
        <w:ind w:left="708"/>
        <w:jc w:val="both"/>
      </w:pPr>
      <w:r>
        <w:t xml:space="preserve">Directiva </w:t>
      </w:r>
      <w:proofErr w:type="spellStart"/>
      <w:r>
        <w:t>N°</w:t>
      </w:r>
      <w:proofErr w:type="spellEnd"/>
      <w:r>
        <w:t xml:space="preserve"> 006-2012/MC, del 5 de octubre de 2012, que regula el procedimiento para el registro de intérpretes de lenguas indígenas u originarias.</w:t>
      </w:r>
    </w:p>
    <w:p w14:paraId="37AD2E96" w14:textId="77777777" w:rsidR="002D132B" w:rsidRDefault="002D132B" w:rsidP="002D132B">
      <w:pPr>
        <w:numPr>
          <w:ilvl w:val="0"/>
          <w:numId w:val="3"/>
        </w:numPr>
        <w:spacing w:after="0" w:line="276" w:lineRule="auto"/>
        <w:ind w:left="708"/>
        <w:jc w:val="both"/>
      </w:pPr>
      <w:r>
        <w:t xml:space="preserve">Directiva </w:t>
      </w:r>
      <w:proofErr w:type="spellStart"/>
      <w:r>
        <w:t>N°</w:t>
      </w:r>
      <w:proofErr w:type="spellEnd"/>
      <w:r>
        <w:t xml:space="preserve"> 002-2013-VMI/MC, del 9 de diciembre de 2013, que aprueba el procedimiento del derecho de petición de los pueblos Indígenas para su inclusión en un proceso de consulta previa o para la realización del mismo.</w:t>
      </w:r>
    </w:p>
    <w:p w14:paraId="09E0F548" w14:textId="77777777" w:rsidR="002D132B" w:rsidRDefault="002D132B" w:rsidP="002D132B">
      <w:pPr>
        <w:numPr>
          <w:ilvl w:val="0"/>
          <w:numId w:val="3"/>
        </w:numPr>
        <w:spacing w:after="0" w:line="276" w:lineRule="auto"/>
        <w:ind w:left="708"/>
        <w:jc w:val="both"/>
      </w:pPr>
      <w:r>
        <w:t xml:space="preserve">Directiva </w:t>
      </w:r>
      <w:proofErr w:type="spellStart"/>
      <w:r>
        <w:t>N°</w:t>
      </w:r>
      <w:proofErr w:type="spellEnd"/>
      <w:r>
        <w:t xml:space="preserve"> 001-2014-VMI-MC, del 25 de febrero de 2014, que establece instrumentos de recolección de información social y fija criterios para su aplicación en el marco de la identificación de los pueblos indígenas u originarios.</w:t>
      </w:r>
    </w:p>
    <w:p w14:paraId="162E74E5" w14:textId="77777777" w:rsidR="002D132B" w:rsidRDefault="002D132B" w:rsidP="002D132B">
      <w:pPr>
        <w:spacing w:after="0" w:line="276" w:lineRule="auto"/>
        <w:ind w:left="1420"/>
        <w:jc w:val="both"/>
      </w:pPr>
      <w:r>
        <w:t xml:space="preserve"> </w:t>
      </w:r>
    </w:p>
    <w:p w14:paraId="0F472F57" w14:textId="77777777" w:rsidR="002D132B" w:rsidRDefault="002D132B" w:rsidP="002D132B">
      <w:pPr>
        <w:spacing w:after="0" w:line="276" w:lineRule="auto"/>
        <w:jc w:val="both"/>
      </w:pPr>
      <w:r>
        <w:t>En atención a los avances y esfuerzos realizados por el Estado en el marco de la implementación del derecho a la participación de los pueblos indígenas en el país, corresponde señalar que, en el contexto de esfuerzos para superar la conflictividad en años recientes, se han producido avances importantes para crear espacios de diálogo con los pueblos indígenas. Ello incluye la creación en el 2013 de la Oficina Nacional de Diálogo y Sostenibilidad de la PCM para trabajar en áreas de conflictos reales o potenciales para establecer mesas multisectoriales de diálogo, aumentar la presencia del Estado y contribuir a mejorar las relaciones entre las empresas y las comunidades, entre otros objetivos.</w:t>
      </w:r>
    </w:p>
    <w:p w14:paraId="38EFCE49" w14:textId="77777777" w:rsidR="002D132B" w:rsidRDefault="002D132B" w:rsidP="002D132B">
      <w:pPr>
        <w:spacing w:after="0" w:line="276" w:lineRule="auto"/>
        <w:ind w:left="700"/>
        <w:jc w:val="both"/>
      </w:pPr>
      <w:r>
        <w:t xml:space="preserve"> </w:t>
      </w:r>
    </w:p>
    <w:p w14:paraId="62C98A67" w14:textId="77777777" w:rsidR="002D132B" w:rsidRDefault="002D132B" w:rsidP="002D132B">
      <w:pPr>
        <w:spacing w:after="0" w:line="276" w:lineRule="auto"/>
        <w:jc w:val="both"/>
      </w:pPr>
      <w:r>
        <w:t xml:space="preserve">Asimismo, en noviembre de 2014, se crea el Grupo de Trabajo de Políticas Indígenas (GTPI) mediante Resolución Ministerial </w:t>
      </w:r>
      <w:proofErr w:type="spellStart"/>
      <w:r>
        <w:t>N°</w:t>
      </w:r>
      <w:proofErr w:type="spellEnd"/>
      <w:r>
        <w:t xml:space="preserve"> 403-2014-MC, constituyendo un espacio de diálogo de los pueblos indígenas con el Poder Ejecutivo, cuya existencia es de carácter permanente y con el propósito de coordinar, proponer y dar seguimiento a las políticas públicas que involucran a estos pueblos y que requieren ser diseñadas y aplicadas mediante un enfoque intercultural, garantizándose así una institucionalidad estatal indígena conforme lo advierte el Convenio 169 de la OIT.</w:t>
      </w:r>
    </w:p>
    <w:p w14:paraId="68CF80FC" w14:textId="77777777" w:rsidR="002D132B" w:rsidRDefault="002D132B" w:rsidP="002D132B">
      <w:pPr>
        <w:spacing w:after="0" w:line="276" w:lineRule="auto"/>
        <w:ind w:left="700"/>
        <w:jc w:val="both"/>
      </w:pPr>
      <w:r>
        <w:t xml:space="preserve"> </w:t>
      </w:r>
    </w:p>
    <w:p w14:paraId="7B942F24" w14:textId="77777777" w:rsidR="002D132B" w:rsidRDefault="002D132B" w:rsidP="002D132B">
      <w:pPr>
        <w:spacing w:after="0" w:line="276" w:lineRule="auto"/>
        <w:jc w:val="both"/>
      </w:pPr>
      <w:r>
        <w:t xml:space="preserve">Además, en el 2017 se crea la Mesa de Trabajo para promover los Derechos de las Mujeres Indígenas u Originarias del Ministerio de la Mujer y Poblaciones Vulnerables, este espacio fue creado mediante Resolución Ministerial </w:t>
      </w:r>
      <w:proofErr w:type="spellStart"/>
      <w:r>
        <w:t>N°</w:t>
      </w:r>
      <w:proofErr w:type="spellEnd"/>
      <w:r>
        <w:t xml:space="preserve"> 288-2017-MIMP y, tiene como objetivo coordinar, promover, proponer y ejecutar acciones a fin de garantizar el ejercicio pleno de los derechos individuales y colectivos de las mujeres indígenas u originarias con igualdad de género, no discriminación, respetando y valorando de forma positiva sus conocimientos y aportes desde su diversidad cultural.</w:t>
      </w:r>
    </w:p>
    <w:p w14:paraId="7EE171FC" w14:textId="77777777" w:rsidR="002D132B" w:rsidRDefault="002D132B" w:rsidP="002D132B">
      <w:pPr>
        <w:spacing w:after="0" w:line="276" w:lineRule="auto"/>
        <w:ind w:left="700"/>
        <w:jc w:val="both"/>
      </w:pPr>
      <w:r>
        <w:t xml:space="preserve"> </w:t>
      </w:r>
    </w:p>
    <w:p w14:paraId="29DEBEC5" w14:textId="77777777" w:rsidR="002D132B" w:rsidRDefault="002D132B" w:rsidP="002D132B">
      <w:pPr>
        <w:spacing w:after="0" w:line="276" w:lineRule="auto"/>
        <w:jc w:val="both"/>
      </w:pPr>
      <w:r>
        <w:t>Del mismo modo, en febrero de 2019, el MINCUL asumió el compromiso de elaborar una “Agenda Multisectorial para el Desarrollo Integral de los Pueblos Indígenas u Originarios” (Agenda Indígena), como instrumento de gestión pública, la misma que fue presentada a las organizaciones indígenas que integran el GTPI, con la finalidad de que se implementen medidas concretas y específicas, por parte del Ejecutivo, en favor de estos pueblos hacia el año 2024.</w:t>
      </w:r>
    </w:p>
    <w:p w14:paraId="61494689" w14:textId="77777777" w:rsidR="002D132B" w:rsidRDefault="002D132B" w:rsidP="002D132B">
      <w:pPr>
        <w:spacing w:after="0" w:line="276" w:lineRule="auto"/>
        <w:ind w:left="700"/>
        <w:jc w:val="both"/>
      </w:pPr>
      <w:r>
        <w:t xml:space="preserve"> </w:t>
      </w:r>
    </w:p>
    <w:p w14:paraId="5323CDBC" w14:textId="77777777" w:rsidR="002D132B" w:rsidRDefault="002D132B" w:rsidP="002D132B">
      <w:pPr>
        <w:spacing w:after="0" w:line="276" w:lineRule="auto"/>
        <w:jc w:val="both"/>
      </w:pPr>
      <w:r>
        <w:t xml:space="preserve">En abril de 2021, se instala la </w:t>
      </w:r>
      <w:r>
        <w:rPr>
          <w:i/>
        </w:rPr>
        <w:t>Comisión Multisectorial de naturaleza permanente encargada de proponer, realizar el seguimiento y fiscalizar la implementación de las medidas y acciones estratégicas para el desarrollo integral de los Pueblos indígenas u originarios en el Perú</w:t>
      </w:r>
      <w:r>
        <w:t xml:space="preserve">, en cumplimiento del Decreto Supremo </w:t>
      </w:r>
      <w:proofErr w:type="spellStart"/>
      <w:r>
        <w:t>N°</w:t>
      </w:r>
      <w:proofErr w:type="spellEnd"/>
      <w:r>
        <w:t xml:space="preserve"> 005-2021-MC, siendo un espacio de diálogo de alto nivel para garantizar la participación de los pueblos indígenas u originarios, la misma que está conformada por 11 sectores y 7 organizaciones indígenas de alcance nacional, permitiendo asegurar mecanismos de articulación con las entidades públicas y organizaciones indígenas para el desarrollo integral de los pueblos.</w:t>
      </w:r>
    </w:p>
    <w:p w14:paraId="1F988894" w14:textId="77777777" w:rsidR="002D132B" w:rsidRDefault="002D132B" w:rsidP="002D132B">
      <w:pPr>
        <w:spacing w:after="0" w:line="276" w:lineRule="auto"/>
        <w:ind w:left="700"/>
        <w:jc w:val="both"/>
      </w:pPr>
      <w:r>
        <w:t xml:space="preserve"> </w:t>
      </w:r>
    </w:p>
    <w:p w14:paraId="39BC6318" w14:textId="77777777" w:rsidR="002D132B" w:rsidRDefault="002D132B" w:rsidP="002D132B">
      <w:pPr>
        <w:spacing w:after="0" w:line="276" w:lineRule="auto"/>
        <w:jc w:val="both"/>
      </w:pPr>
      <w:r>
        <w:t xml:space="preserve">Recientemente, en marzo de 2023, el Ejecutivo mediante Decreto Supremo </w:t>
      </w:r>
      <w:proofErr w:type="spellStart"/>
      <w:r>
        <w:t>N°</w:t>
      </w:r>
      <w:proofErr w:type="spellEnd"/>
      <w:r>
        <w:t xml:space="preserve"> 040-2023-PCM crea la Comisión Multisectorial que se encargará de proponer y fiscalizar medidas y acciones estratégicas para el desarrollo sostenible de los pueblos indígenas afiliados a la Asociación Regional de Pueblos Indígenas de la Selva Central (ARPI SC) y a la Organización Regional de Nacionalidades Amazónicas de Selva Central (ORNASEC).</w:t>
      </w:r>
    </w:p>
    <w:p w14:paraId="0B325495" w14:textId="77777777" w:rsidR="002D132B" w:rsidRDefault="002D132B" w:rsidP="002D132B">
      <w:pPr>
        <w:spacing w:after="0" w:line="276" w:lineRule="auto"/>
        <w:ind w:left="700"/>
        <w:jc w:val="both"/>
      </w:pPr>
      <w:r>
        <w:t xml:space="preserve"> </w:t>
      </w:r>
    </w:p>
    <w:p w14:paraId="24E388D6" w14:textId="77777777" w:rsidR="002D132B" w:rsidRDefault="002D132B" w:rsidP="002D132B">
      <w:pPr>
        <w:spacing w:after="0" w:line="276" w:lineRule="auto"/>
        <w:jc w:val="both"/>
      </w:pPr>
      <w:r>
        <w:t xml:space="preserve">En cuanto a la participación política, se encuentra establecido el sistema de cuotas para garantizar porcentajes mínimos de representación de comunidades campesinas y nativas de pueblos indígenas u originarios. Mecanismo que se aplica para elecciones congresales, de consejos regionales como municipales. En esta línea, el JNE ha venido realizando esfuerzos desde la creación de su Grupo de Trabajo para el Fortalecimiento de la Participación Política Indígena, el 2016, en el buscan promover la participación electoral activa de pueblos indígenas u originarios. Dicha iniciativa surgió con el apoyo del MINJUSDH, el Programa de las Naciones Unidas para el Desarrollo (PNUD), IDEA internacional y las organizaciones indígenas. Este grupo de trabajo busca fomentar la participación política en condiciones de igualdad de los 55 pueblos indígenas peruanos durante los procesos electorales en concordancia. La creación del grupo guarda concordancia con lo establecido en la Ley </w:t>
      </w:r>
      <w:proofErr w:type="spellStart"/>
      <w:r>
        <w:t>N°</w:t>
      </w:r>
      <w:proofErr w:type="spellEnd"/>
      <w:r>
        <w:t xml:space="preserve"> 27683, Ley de Elecciones Regionales, la cual establece que, desde el año 2002, se debe dar cumplimiento al sistema de cuotas electorales para incrementar la participación electoral y política indígena. Ello, en articulación con la Ley N°26864, Ley de Elecciones Municipales, en la cual se especifica que, al menos, haya un 15% de candidatos representantes indígenas en las listas de candidatos.</w:t>
      </w:r>
    </w:p>
    <w:p w14:paraId="48052FC4" w14:textId="77777777" w:rsidR="002D132B" w:rsidRDefault="002D132B" w:rsidP="002D132B">
      <w:pPr>
        <w:spacing w:after="0" w:line="276" w:lineRule="auto"/>
        <w:jc w:val="both"/>
      </w:pPr>
    </w:p>
    <w:p w14:paraId="0A064A9F" w14:textId="77777777" w:rsidR="002D132B" w:rsidRDefault="002D132B" w:rsidP="002D132B">
      <w:pPr>
        <w:spacing w:after="0" w:line="276" w:lineRule="auto"/>
        <w:jc w:val="both"/>
      </w:pPr>
      <w:r>
        <w:t xml:space="preserve">Finalmente, cabe destacar que, bajo el contexto de la pandemia a causa de la COVID-19, se dispuso una serie de acciones como la emisión del Decreto Legislativo </w:t>
      </w:r>
      <w:proofErr w:type="spellStart"/>
      <w:r>
        <w:t>N°</w:t>
      </w:r>
      <w:proofErr w:type="spellEnd"/>
      <w:r>
        <w:t xml:space="preserve"> 1489 y la implementación de los cinco ejes establecidos en dicha norma a favor de los pueblos indígenas (respuesta sanitaria, control territorial, abastecimiento de bienes de primera necesidad, información y alerta temprana y protección de pueblos indígenas en situación de aislamiento y contacto inicial). Ello dio lugar a la conformación de un espacio multisectorial.</w:t>
      </w:r>
    </w:p>
    <w:p w14:paraId="2E697620" w14:textId="77777777" w:rsidR="002D132B" w:rsidRDefault="002D132B" w:rsidP="002D132B">
      <w:pPr>
        <w:spacing w:before="240" w:after="0" w:line="276" w:lineRule="auto"/>
        <w:jc w:val="both"/>
      </w:pPr>
      <w:r>
        <w:t xml:space="preserve">Así, en junio de 2020, mediante Resolución Suprema </w:t>
      </w:r>
      <w:proofErr w:type="spellStart"/>
      <w:r>
        <w:t>N°</w:t>
      </w:r>
      <w:proofErr w:type="spellEnd"/>
      <w:r>
        <w:t xml:space="preserve"> 005-2020-MC, se crea la </w:t>
      </w:r>
      <w:r>
        <w:rPr>
          <w:i/>
        </w:rPr>
        <w:t>Comisión Multisectorial de naturaleza temporal para el seguimiento de las acciones para la protección de los pueblos indígenas u originarios en el marco de la emergencia sanitaria declarada por el COVID—19,</w:t>
      </w:r>
      <w:r>
        <w:t xml:space="preserve"> conformada por entidades del Estado como la PCM, MINSA, MIDIS, MINDEF, MIMP, MINAM, MINEM, CULTURA y MIDAGRI, así como  por las 7 organizaciones indígenas nacionales que forman parte del Grupo de Trabajo de Pueblos Indígenas: AIDESEP, CCP, CNA, CONAP, FENMUCARINAP, ONAMIAP y UNCA.</w:t>
      </w:r>
    </w:p>
    <w:p w14:paraId="1EE58497" w14:textId="77777777" w:rsidR="002D132B" w:rsidRDefault="002D132B" w:rsidP="002D132B">
      <w:pPr>
        <w:spacing w:before="240" w:after="0" w:line="276" w:lineRule="auto"/>
        <w:jc w:val="both"/>
      </w:pPr>
      <w:r>
        <w:t>Al respecto, la Defensoría del Pueblo (2020) ha reconocido la importancia de esta Comisión Multisectorial, al considerarlo como un espacio donde, a raíz de las participaciones y coordinaciones con las organizaciones indígenas, se pretende la mejora de los servicios públicos que esta población requiere para afrontar la pandemia, así como, se canalizan las demandas de las comunidades indígenas que conforman las bases de dichas organizaciones.</w:t>
      </w:r>
    </w:p>
    <w:p w14:paraId="661C5BF6" w14:textId="1E561442" w:rsidR="002D132B" w:rsidRDefault="002D132B" w:rsidP="002D132B">
      <w:pPr>
        <w:spacing w:before="240" w:line="276" w:lineRule="auto"/>
        <w:jc w:val="both"/>
      </w:pPr>
      <w:r>
        <w:t xml:space="preserve">En esa misma línea, otra iniciativa bajo este contexto fue la conformación de los Comandos COVID-19 Indígena, cuya implementación fue aprobada mediante Resolución Ministerial </w:t>
      </w:r>
      <w:proofErr w:type="spellStart"/>
      <w:r>
        <w:t>N°</w:t>
      </w:r>
      <w:proofErr w:type="spellEnd"/>
      <w:r>
        <w:t xml:space="preserve"> 386-2020-MINSA, la cual dispuso su aplicación en 10 departamentos priorizados por el</w:t>
      </w:r>
      <w:r>
        <w:rPr>
          <w:i/>
        </w:rPr>
        <w:t xml:space="preserve"> Plan de Intervención del Ministerio de Salud para Comunidades Indígenas y Centros Poblados Rurales de la Amazonía frente a la emergencia del COVID-19</w:t>
      </w:r>
      <w:r>
        <w:t>: Amazonas, Cajamarca, Loreto, Ucayali, Madre de Dios, San Martín, Cusco, Huánuco, Pasco y Junín.</w:t>
      </w:r>
    </w:p>
    <w:bookmarkStart w:id="409" w:name="_Toc143624285"/>
    <w:p w14:paraId="00000B79" w14:textId="097FA9A1" w:rsidR="009D0D6F" w:rsidRPr="00BB1F9C" w:rsidRDefault="00000000" w:rsidP="00513B67">
      <w:pPr>
        <w:pStyle w:val="Ttulo4"/>
        <w:spacing w:after="240"/>
        <w:jc w:val="both"/>
        <w:rPr>
          <w:color w:val="44546A" w:themeColor="text2"/>
        </w:rPr>
      </w:pPr>
      <w:sdt>
        <w:sdtPr>
          <w:rPr>
            <w:color w:val="44546A" w:themeColor="text2"/>
          </w:rPr>
          <w:tag w:val="goog_rdk_73"/>
          <w:id w:val="224035430"/>
        </w:sdtPr>
        <w:sdtContent/>
      </w:sdt>
      <w:r w:rsidR="0094762E" w:rsidRPr="00BB1F9C">
        <w:rPr>
          <w:color w:val="44546A" w:themeColor="text2"/>
        </w:rPr>
        <w:t>2.</w:t>
      </w:r>
      <w:r w:rsidR="00ED2BB3">
        <w:rPr>
          <w:color w:val="44546A" w:themeColor="text2"/>
        </w:rPr>
        <w:t>5</w:t>
      </w:r>
      <w:r w:rsidR="0094762E" w:rsidRPr="00BB1F9C">
        <w:rPr>
          <w:color w:val="44546A" w:themeColor="text2"/>
        </w:rPr>
        <w:t xml:space="preserve">.2.5. </w:t>
      </w:r>
      <w:bookmarkEnd w:id="408"/>
      <w:r w:rsidR="004746D7" w:rsidRPr="006A0145">
        <w:rPr>
          <w:color w:val="44546A" w:themeColor="text2"/>
        </w:rPr>
        <w:t>VULNERACIÓN A LOS DERECHOS DE LOS PUEBLOS INDÍGENAS EN SITUACIÓN DE AISLAMIENTO Y CONTACTO INICIAL (PIACI)</w:t>
      </w:r>
      <w:bookmarkEnd w:id="409"/>
    </w:p>
    <w:p w14:paraId="1D2FF70D" w14:textId="77777777" w:rsidR="0086454E" w:rsidRDefault="0086454E" w:rsidP="0086454E">
      <w:pPr>
        <w:shd w:val="clear" w:color="auto" w:fill="FFFFFF"/>
        <w:spacing w:before="120" w:after="120" w:line="276" w:lineRule="auto"/>
        <w:jc w:val="both"/>
      </w:pPr>
      <w:r>
        <w:t>Los PIACI son parte de los diversos pueblos indígenas presentes en la Amazonía peruana que viven en algunos de los lugares más remotos de la selva amazónica. En general, los territorios de esta población son bosques tropicales en cabeceras de ríos menores y que, además, son zonas de difícil acceso y muy poco transitadas. Los territorios en los que se desplazan y obtienen los recursos que les permiten subsistir son extensos y con demarcaciones cambiantes debido a su condición de nómades y seminómadas.</w:t>
      </w:r>
    </w:p>
    <w:p w14:paraId="54257BA6" w14:textId="77777777" w:rsidR="0086454E" w:rsidRDefault="0086454E" w:rsidP="0086454E">
      <w:pPr>
        <w:shd w:val="clear" w:color="auto" w:fill="FFFFFF"/>
        <w:spacing w:before="120" w:after="120" w:line="276" w:lineRule="auto"/>
        <w:jc w:val="both"/>
      </w:pPr>
      <w:r>
        <w:t xml:space="preserve">Se dividen en dos grupos poblacionales con situaciones particulares: los pueblos indígenas en situación de aislamiento (PIA) y los pueblos indígenas en situación de contacto inicial (PICI). Los PIA se denominan así al no haber desarrollado relaciones sostenidas con los demás integrantes de la sociedad mayoritaria o haber discontinuado dichas relaciones por experiencias traumáticas que condicionaron su existencia, mientras que los PICI se denominan así, ya que han iniciado procesos de interrelación con la sociedad nacional mayoritaria.  </w:t>
      </w:r>
    </w:p>
    <w:p w14:paraId="3D05658C" w14:textId="77777777" w:rsidR="0086454E" w:rsidRDefault="0086454E" w:rsidP="0086454E">
      <w:pPr>
        <w:shd w:val="clear" w:color="auto" w:fill="FFFFFF"/>
        <w:spacing w:before="120" w:after="120" w:line="276" w:lineRule="auto"/>
        <w:jc w:val="both"/>
      </w:pPr>
      <w:r>
        <w:t xml:space="preserve">Actualmente, el </w:t>
      </w:r>
      <w:commentRangeStart w:id="410"/>
      <w:r>
        <w:t xml:space="preserve">Estado peruano ha reconocido 25 pueblos indígenas en situación de aislamiento y en situación de contacto inicial </w:t>
      </w:r>
      <w:commentRangeEnd w:id="410"/>
      <w:r w:rsidR="002E462F">
        <w:rPr>
          <w:rStyle w:val="Refdecomentario"/>
          <w:rFonts w:eastAsiaTheme="minorHAnsi"/>
        </w:rPr>
        <w:commentReference w:id="410"/>
      </w:r>
      <w:r>
        <w:t xml:space="preserve">en las regiones de Cusco, Madre de Dios, Ucayali, Loreto y Huánuco. Además, constituirían cerca de 7 460 personas aproximadamente. Cabe precisar que, se calcula que existen alrededor de 5 200 personas pertenecientes a PIA, mientras que unas 2 260 personas pertenecientes a PICI.  </w:t>
      </w:r>
    </w:p>
    <w:p w14:paraId="13158853" w14:textId="77777777" w:rsidR="0086454E" w:rsidRDefault="0086454E" w:rsidP="0086454E">
      <w:pPr>
        <w:shd w:val="clear" w:color="auto" w:fill="FFFFFF"/>
        <w:spacing w:before="120" w:after="120" w:line="276" w:lineRule="auto"/>
        <w:jc w:val="both"/>
      </w:pPr>
      <w:r>
        <w:t xml:space="preserve">Aunque los pueblos son diversos, los PIACI cumplen algunas características similares. Por un lado, son poblaciones altamente integradas a los ecosistemas en los que habitan. En ese sentido, dependen de estos para subsistir y mantener sus formas de vida y cultura. Por otro lado, los PIACI no conocen el funcionamiento de la sociedad mayoritaria, por lo que encuentros con foráneos los ubican en una situación de desprotección y riesgo. Finalmente, los PIACI son altamente vulnerables, situación que los ha llevado al punto de la extinción. </w:t>
      </w:r>
    </w:p>
    <w:p w14:paraId="325C20FA" w14:textId="3CCAA552" w:rsidR="005673AF" w:rsidRDefault="0086454E" w:rsidP="0086454E">
      <w:pPr>
        <w:shd w:val="clear" w:color="auto" w:fill="FFFFFF"/>
        <w:spacing w:before="120" w:after="120" w:line="276" w:lineRule="auto"/>
        <w:jc w:val="both"/>
      </w:pPr>
      <w:r>
        <w:t>Así, el Ministerio de Cultura ha identificado, principalmente, cuatro grupos de vulnerabilidades de los PIACI: territorial, sanitaria e inmunológica, social y cultural y demográfica. A continuación, se detalla brevemente el concepto de cada una de estas vulnerabilidades.</w:t>
      </w:r>
    </w:p>
    <w:p w14:paraId="1CB7BD78" w14:textId="6A8B479C" w:rsidR="0086454E" w:rsidRPr="00513B67" w:rsidRDefault="00513B67" w:rsidP="00513B67">
      <w:pPr>
        <w:pStyle w:val="Descripcin"/>
        <w:rPr>
          <w:b w:val="0"/>
        </w:rPr>
      </w:pPr>
      <w:bookmarkStart w:id="411" w:name="_heading=h.x0uv0hbek3xh" w:colFirst="0" w:colLast="0"/>
      <w:bookmarkStart w:id="412" w:name="_Toc143624347"/>
      <w:bookmarkEnd w:id="411"/>
      <w:r>
        <w:t xml:space="preserve">Tabla </w:t>
      </w:r>
      <w:r w:rsidR="00000000">
        <w:fldChar w:fldCharType="begin"/>
      </w:r>
      <w:r w:rsidR="00000000">
        <w:instrText xml:space="preserve"> SEQ Tabla \* ARABIC </w:instrText>
      </w:r>
      <w:r w:rsidR="00000000">
        <w:fldChar w:fldCharType="separate"/>
      </w:r>
      <w:r w:rsidR="00740F56">
        <w:rPr>
          <w:noProof/>
        </w:rPr>
        <w:t>23</w:t>
      </w:r>
      <w:r w:rsidR="00000000">
        <w:rPr>
          <w:noProof/>
        </w:rPr>
        <w:fldChar w:fldCharType="end"/>
      </w:r>
      <w:r w:rsidRPr="00513B67">
        <w:t>. Tipos de vulnerabilidades de los PIACI</w:t>
      </w:r>
      <w:bookmarkEnd w:id="412"/>
    </w:p>
    <w:tbl>
      <w:tblPr>
        <w:tblW w:w="8504"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6094"/>
      </w:tblGrid>
      <w:tr w:rsidR="0086454E" w:rsidRPr="00AE4A66" w14:paraId="7F0B425B" w14:textId="77777777" w:rsidTr="00EC1A14">
        <w:trPr>
          <w:trHeight w:val="57"/>
        </w:trPr>
        <w:tc>
          <w:tcPr>
            <w:tcW w:w="2410" w:type="dxa"/>
            <w:shd w:val="clear" w:color="auto" w:fill="006666"/>
          </w:tcPr>
          <w:p w14:paraId="4FEC6DE0" w14:textId="77777777" w:rsidR="0086454E" w:rsidRPr="00B2045F" w:rsidRDefault="0086454E" w:rsidP="00B2045F">
            <w:pPr>
              <w:spacing w:after="0" w:line="276" w:lineRule="auto"/>
              <w:jc w:val="center"/>
              <w:rPr>
                <w:b/>
                <w:bCs/>
                <w:color w:val="FFFFFF"/>
                <w:sz w:val="20"/>
                <w:szCs w:val="20"/>
              </w:rPr>
            </w:pPr>
            <w:r w:rsidRPr="00B2045F">
              <w:rPr>
                <w:b/>
                <w:bCs/>
                <w:color w:val="FFFFFF"/>
                <w:sz w:val="20"/>
                <w:szCs w:val="20"/>
              </w:rPr>
              <w:t>Tipo de vulnerabilidad</w:t>
            </w:r>
          </w:p>
        </w:tc>
        <w:tc>
          <w:tcPr>
            <w:tcW w:w="6094" w:type="dxa"/>
            <w:shd w:val="clear" w:color="auto" w:fill="006666"/>
          </w:tcPr>
          <w:p w14:paraId="3C4004F7" w14:textId="77777777" w:rsidR="0086454E" w:rsidRPr="00B2045F" w:rsidRDefault="0086454E" w:rsidP="00B2045F">
            <w:pPr>
              <w:spacing w:after="0" w:line="276" w:lineRule="auto"/>
              <w:jc w:val="center"/>
              <w:rPr>
                <w:b/>
                <w:bCs/>
                <w:color w:val="FFFFFF"/>
                <w:sz w:val="20"/>
                <w:szCs w:val="20"/>
              </w:rPr>
            </w:pPr>
            <w:r w:rsidRPr="00B2045F">
              <w:rPr>
                <w:b/>
                <w:bCs/>
                <w:color w:val="FFFFFF"/>
                <w:sz w:val="20"/>
                <w:szCs w:val="20"/>
              </w:rPr>
              <w:t>Concepto</w:t>
            </w:r>
          </w:p>
        </w:tc>
      </w:tr>
      <w:tr w:rsidR="0086454E" w:rsidRPr="00AE4A66" w14:paraId="1EF52A3D" w14:textId="77777777" w:rsidTr="00EC1A14">
        <w:trPr>
          <w:trHeight w:val="57"/>
        </w:trPr>
        <w:tc>
          <w:tcPr>
            <w:tcW w:w="2410" w:type="dxa"/>
            <w:shd w:val="clear" w:color="auto" w:fill="auto"/>
            <w:vAlign w:val="center"/>
          </w:tcPr>
          <w:p w14:paraId="6DFD99F6" w14:textId="77777777" w:rsidR="0086454E" w:rsidRPr="00AE4A66" w:rsidRDefault="0086454E" w:rsidP="00B2045F">
            <w:pPr>
              <w:spacing w:after="0" w:line="276" w:lineRule="auto"/>
              <w:rPr>
                <w:i/>
                <w:sz w:val="20"/>
                <w:szCs w:val="20"/>
              </w:rPr>
            </w:pPr>
            <w:r w:rsidRPr="00AE4A66">
              <w:rPr>
                <w:i/>
                <w:sz w:val="20"/>
                <w:szCs w:val="20"/>
              </w:rPr>
              <w:t>Vulnerabilidad territorial</w:t>
            </w:r>
          </w:p>
        </w:tc>
        <w:tc>
          <w:tcPr>
            <w:tcW w:w="6094" w:type="dxa"/>
            <w:shd w:val="clear" w:color="auto" w:fill="auto"/>
          </w:tcPr>
          <w:p w14:paraId="35086AC7" w14:textId="77777777" w:rsidR="0086454E" w:rsidRPr="00AE4A66" w:rsidRDefault="0086454E" w:rsidP="00B2045F">
            <w:pPr>
              <w:spacing w:after="0" w:line="276" w:lineRule="auto"/>
              <w:rPr>
                <w:sz w:val="20"/>
                <w:szCs w:val="20"/>
              </w:rPr>
            </w:pPr>
            <w:r w:rsidRPr="00AE4A66">
              <w:rPr>
                <w:sz w:val="20"/>
                <w:szCs w:val="20"/>
              </w:rPr>
              <w:t xml:space="preserve">Los territorios de los PIACI cuentan con variados y valiosos recursos que constituyen la biodiversidad y elementos utilizados para su subsistencia y ejercicio de su cultura y sociedad. Debido al gran valor de sus territorios, se encuentran en permanente riesgo de ser invadidos por aquellos que buscan aprovecharse de estos. </w:t>
            </w:r>
          </w:p>
        </w:tc>
      </w:tr>
      <w:tr w:rsidR="0086454E" w:rsidRPr="00AE4A66" w14:paraId="6F8767B8" w14:textId="77777777" w:rsidTr="00EC1A14">
        <w:trPr>
          <w:trHeight w:val="57"/>
        </w:trPr>
        <w:tc>
          <w:tcPr>
            <w:tcW w:w="2410" w:type="dxa"/>
            <w:vAlign w:val="center"/>
          </w:tcPr>
          <w:p w14:paraId="3E6226C0" w14:textId="77777777" w:rsidR="0086454E" w:rsidRPr="00AE4A66" w:rsidRDefault="0086454E" w:rsidP="00B2045F">
            <w:pPr>
              <w:spacing w:after="0" w:line="276" w:lineRule="auto"/>
              <w:rPr>
                <w:i/>
                <w:sz w:val="20"/>
                <w:szCs w:val="20"/>
              </w:rPr>
            </w:pPr>
            <w:r w:rsidRPr="00AE4A66">
              <w:rPr>
                <w:i/>
                <w:sz w:val="20"/>
                <w:szCs w:val="20"/>
              </w:rPr>
              <w:t>Vulnerabilidad sanitaria e inmunológica</w:t>
            </w:r>
          </w:p>
        </w:tc>
        <w:tc>
          <w:tcPr>
            <w:tcW w:w="6094" w:type="dxa"/>
          </w:tcPr>
          <w:p w14:paraId="56755D41" w14:textId="77777777" w:rsidR="0086454E" w:rsidRPr="00AE4A66" w:rsidRDefault="0086454E" w:rsidP="00B2045F">
            <w:pPr>
              <w:spacing w:after="0" w:line="276" w:lineRule="auto"/>
              <w:rPr>
                <w:sz w:val="20"/>
                <w:szCs w:val="20"/>
              </w:rPr>
            </w:pPr>
            <w:r w:rsidRPr="00AE4A66">
              <w:rPr>
                <w:sz w:val="20"/>
                <w:szCs w:val="20"/>
              </w:rPr>
              <w:t xml:space="preserve">Debido a su situación de aislamiento, los PIACI no han desarrollado la respuesta inmunológica necesaria para enfrentar patógenos externos. Por ello, enfermedades “simples” presentes en la sociedad mayoritaria implican un alto riesgo. Asimismo, debido a que se encuentran en zonas remotas y aisladas están en riesgo de no recibir atención médica de manera oportuna, eficaz y con enfoque intercultural. </w:t>
            </w:r>
          </w:p>
        </w:tc>
      </w:tr>
      <w:tr w:rsidR="0086454E" w:rsidRPr="00AE4A66" w14:paraId="76B60167" w14:textId="77777777" w:rsidTr="00EC1A14">
        <w:trPr>
          <w:trHeight w:val="57"/>
        </w:trPr>
        <w:tc>
          <w:tcPr>
            <w:tcW w:w="2410" w:type="dxa"/>
            <w:shd w:val="clear" w:color="auto" w:fill="auto"/>
            <w:vAlign w:val="center"/>
          </w:tcPr>
          <w:p w14:paraId="38A2E745" w14:textId="77777777" w:rsidR="0086454E" w:rsidRPr="00AE4A66" w:rsidRDefault="0086454E" w:rsidP="00B2045F">
            <w:pPr>
              <w:spacing w:after="0" w:line="276" w:lineRule="auto"/>
              <w:rPr>
                <w:i/>
                <w:sz w:val="20"/>
                <w:szCs w:val="20"/>
              </w:rPr>
            </w:pPr>
            <w:r w:rsidRPr="00AE4A66">
              <w:rPr>
                <w:i/>
                <w:sz w:val="20"/>
                <w:szCs w:val="20"/>
              </w:rPr>
              <w:t>Vulnerabilidad social y cultural</w:t>
            </w:r>
            <w:r w:rsidRPr="00AE4A66">
              <w:rPr>
                <w:i/>
                <w:sz w:val="20"/>
                <w:szCs w:val="20"/>
                <w:vertAlign w:val="superscript"/>
              </w:rPr>
              <w:footnoteReference w:id="71"/>
            </w:r>
          </w:p>
        </w:tc>
        <w:tc>
          <w:tcPr>
            <w:tcW w:w="6094" w:type="dxa"/>
            <w:shd w:val="clear" w:color="auto" w:fill="auto"/>
          </w:tcPr>
          <w:p w14:paraId="5C8F0B6B" w14:textId="77777777" w:rsidR="0086454E" w:rsidRPr="00AE4A66" w:rsidRDefault="0086454E" w:rsidP="00B2045F">
            <w:pPr>
              <w:spacing w:after="0" w:line="276" w:lineRule="auto"/>
              <w:rPr>
                <w:sz w:val="20"/>
                <w:szCs w:val="20"/>
              </w:rPr>
            </w:pPr>
            <w:r w:rsidRPr="00AE4A66">
              <w:rPr>
                <w:sz w:val="20"/>
                <w:szCs w:val="20"/>
              </w:rPr>
              <w:t xml:space="preserve">Relacionada a las disrupciones que se pueden originar dentro de los sistemas sociales y culturales de los PIACI de producirse relacionamiento con foráneos, los cuales pueden causar desmoralización y desarticulación al alterar sus patrones de conducta y estilos de vida. </w:t>
            </w:r>
          </w:p>
        </w:tc>
      </w:tr>
      <w:tr w:rsidR="0086454E" w:rsidRPr="00AE4A66" w14:paraId="442E39CC" w14:textId="77777777" w:rsidTr="00EC1A14">
        <w:trPr>
          <w:trHeight w:val="57"/>
        </w:trPr>
        <w:tc>
          <w:tcPr>
            <w:tcW w:w="2410" w:type="dxa"/>
            <w:vAlign w:val="center"/>
          </w:tcPr>
          <w:p w14:paraId="3F60BE16" w14:textId="77777777" w:rsidR="0086454E" w:rsidRPr="00AE4A66" w:rsidRDefault="0086454E" w:rsidP="00B2045F">
            <w:pPr>
              <w:spacing w:after="0" w:line="276" w:lineRule="auto"/>
              <w:rPr>
                <w:i/>
                <w:sz w:val="20"/>
                <w:szCs w:val="20"/>
              </w:rPr>
            </w:pPr>
            <w:r w:rsidRPr="00AE4A66">
              <w:rPr>
                <w:i/>
                <w:sz w:val="20"/>
                <w:szCs w:val="20"/>
              </w:rPr>
              <w:t>Vulnerabilidad demográfica</w:t>
            </w:r>
          </w:p>
        </w:tc>
        <w:tc>
          <w:tcPr>
            <w:tcW w:w="6094" w:type="dxa"/>
          </w:tcPr>
          <w:p w14:paraId="7D691A98" w14:textId="77777777" w:rsidR="0086454E" w:rsidRPr="00AE4A66" w:rsidRDefault="0086454E" w:rsidP="00B2045F">
            <w:pPr>
              <w:spacing w:after="0" w:line="276" w:lineRule="auto"/>
              <w:rPr>
                <w:sz w:val="20"/>
                <w:szCs w:val="20"/>
              </w:rPr>
            </w:pPr>
            <w:r w:rsidRPr="00AE4A66">
              <w:rPr>
                <w:sz w:val="20"/>
                <w:szCs w:val="20"/>
              </w:rPr>
              <w:t xml:space="preserve">Los PIACI </w:t>
            </w:r>
            <w:r>
              <w:rPr>
                <w:sz w:val="20"/>
                <w:szCs w:val="20"/>
              </w:rPr>
              <w:t xml:space="preserve">habitan y se desplazan en </w:t>
            </w:r>
            <w:r w:rsidRPr="00AE4A66">
              <w:rPr>
                <w:sz w:val="20"/>
                <w:szCs w:val="20"/>
              </w:rPr>
              <w:t>r grupos pequeñ</w:t>
            </w:r>
            <w:r>
              <w:rPr>
                <w:sz w:val="20"/>
                <w:szCs w:val="20"/>
              </w:rPr>
              <w:t>o</w:t>
            </w:r>
            <w:r w:rsidRPr="00AE4A66">
              <w:rPr>
                <w:sz w:val="20"/>
                <w:szCs w:val="20"/>
              </w:rPr>
              <w:t xml:space="preserve">s. Las alteraciones demográficas y dislocaciones poblacionales son potenciales perturbadores de los roles sociales de sus miembros, pudiendo producir un desequilibrio poblacional y, posteriormente, conducir a la extinción de estos grupos. </w:t>
            </w:r>
          </w:p>
        </w:tc>
      </w:tr>
    </w:tbl>
    <w:p w14:paraId="3C6C1543" w14:textId="77777777" w:rsidR="0086454E" w:rsidRPr="00513B67" w:rsidRDefault="0086454E" w:rsidP="00B2045F">
      <w:pPr>
        <w:shd w:val="clear" w:color="auto" w:fill="FFFFFF"/>
        <w:spacing w:after="0" w:line="240" w:lineRule="auto"/>
        <w:rPr>
          <w:sz w:val="18"/>
          <w:szCs w:val="18"/>
        </w:rPr>
      </w:pPr>
      <w:r w:rsidRPr="00513B67">
        <w:rPr>
          <w:sz w:val="18"/>
          <w:szCs w:val="18"/>
        </w:rPr>
        <w:t>Fuente: Ministerio de Cultura - DACI</w:t>
      </w:r>
    </w:p>
    <w:p w14:paraId="2691CD60" w14:textId="6132A039" w:rsidR="005673AF" w:rsidRDefault="0086454E" w:rsidP="0086454E">
      <w:pPr>
        <w:shd w:val="clear" w:color="auto" w:fill="FFFFFF"/>
        <w:spacing w:before="120" w:after="120" w:line="276" w:lineRule="auto"/>
        <w:jc w:val="both"/>
      </w:pPr>
      <w:r>
        <w:t xml:space="preserve">Asimismo, dentro de todos los derechos fundamentales de los que son titulares, los PIACI tienen derecho a la autodeterminación, es decir, pueden elegir voluntariamente la forma de vida que quieren llevar y el grado de interrelación y/o aislamiento que desean mantener con la sociedad mayoritaria. Forzar el contacto implica una vulneración de sus derechos y trae consecuencias devastadoras que se reflejan en la modificación de sus formas de vida y prácticas culturales, así como en altos niveles de enfermedad y mortalidad. Por ello, el Estado es el principal garante de su protección frente a las vulnerabilidades a los que están expuestos al no poder interceder ellos mismos por sus derechos. En ese sentido, el Perú establece el principio de no contacto como principal estrategia de protección de los PIACI. </w:t>
      </w:r>
    </w:p>
    <w:p w14:paraId="3C724BB9" w14:textId="77777777" w:rsidR="0086454E" w:rsidRDefault="0086454E" w:rsidP="0086454E">
      <w:pPr>
        <w:shd w:val="clear" w:color="auto" w:fill="FFFFFF"/>
        <w:spacing w:before="120" w:after="120" w:line="276" w:lineRule="auto"/>
        <w:jc w:val="both"/>
      </w:pPr>
      <w:r w:rsidRPr="00C83BC7">
        <w:t>La presente causa directa aborda el estado de los derechos de los PIACI y evidencia las diversas formas de vulneración son una problemática que debe abordarse. Para ello, se señalan las principales amenazas de los territorios de los PIACI y como ello afecta al desarrollo de sus vidas, principalmente, en aspectos como la salud y la cultura. Además, se aborda la problemática del desconocimiento y falta de información acerca de los PIACI y la importancia de su protección. Finalmente, se desarrolla el estado de la atención y cumplimiento de los mecanismos de protección de los PIACI por parte del Estado peruano.</w:t>
      </w:r>
      <w:r>
        <w:t xml:space="preserve"> </w:t>
      </w:r>
    </w:p>
    <w:p w14:paraId="694773D4" w14:textId="5665AB7B" w:rsidR="00273458" w:rsidRDefault="0086454E" w:rsidP="00513B67">
      <w:pPr>
        <w:jc w:val="both"/>
        <w:rPr>
          <w:color w:val="000000" w:themeColor="text1"/>
        </w:rPr>
      </w:pPr>
      <w:r w:rsidRPr="008076B7">
        <w:rPr>
          <w:color w:val="000000" w:themeColor="text1"/>
        </w:rPr>
        <w:t xml:space="preserve">Lo señalado anteriormente, pone de manifiesto </w:t>
      </w:r>
      <w:r>
        <w:rPr>
          <w:color w:val="000000" w:themeColor="text1"/>
        </w:rPr>
        <w:t>la vulneración</w:t>
      </w:r>
      <w:r w:rsidRPr="005D13C3">
        <w:rPr>
          <w:color w:val="000000" w:themeColor="text1"/>
        </w:rPr>
        <w:t xml:space="preserve"> de los derechos de los PIACI</w:t>
      </w:r>
      <w:r w:rsidRPr="008076B7">
        <w:rPr>
          <w:color w:val="000000" w:themeColor="text1"/>
        </w:rPr>
        <w:t xml:space="preserve">. Si bien existen múltiples causas que explican esta situación, el proceso de revisión bibliográfica, así como la consulta con expertos y miembros de organizaciones indígenas en el marco de talleres macrorregionales desarrollados durante el 2022 permitieron plantear las </w:t>
      </w:r>
      <w:commentRangeStart w:id="413"/>
      <w:r w:rsidRPr="008076B7">
        <w:rPr>
          <w:color w:val="000000" w:themeColor="text1"/>
        </w:rPr>
        <w:t>siguientes causas indirectas como los efectos de la PNP</w:t>
      </w:r>
      <w:r>
        <w:rPr>
          <w:color w:val="000000" w:themeColor="text1"/>
        </w:rPr>
        <w:t>I</w:t>
      </w:r>
      <w:r w:rsidRPr="008076B7">
        <w:rPr>
          <w:color w:val="000000" w:themeColor="text1"/>
        </w:rPr>
        <w:t xml:space="preserve">: </w:t>
      </w:r>
      <w:r>
        <w:rPr>
          <w:color w:val="000000" w:themeColor="text1"/>
        </w:rPr>
        <w:t>la v</w:t>
      </w:r>
      <w:r w:rsidRPr="005D13C3">
        <w:rPr>
          <w:color w:val="000000" w:themeColor="text1"/>
        </w:rPr>
        <w:t>ulneración del territorio de los PIACI y sus medios de vida</w:t>
      </w:r>
      <w:r>
        <w:rPr>
          <w:color w:val="000000" w:themeColor="text1"/>
        </w:rPr>
        <w:t>, de acuerdo a su libre determinación</w:t>
      </w:r>
      <w:r w:rsidRPr="008076B7">
        <w:rPr>
          <w:color w:val="000000" w:themeColor="text1"/>
        </w:rPr>
        <w:t xml:space="preserve">; </w:t>
      </w:r>
      <w:r>
        <w:rPr>
          <w:color w:val="000000" w:themeColor="text1"/>
        </w:rPr>
        <w:t>la e</w:t>
      </w:r>
      <w:r w:rsidRPr="005D13C3">
        <w:rPr>
          <w:color w:val="000000" w:themeColor="text1"/>
        </w:rPr>
        <w:t>scasa educación, promoción y difusión sobre las vulnerabilidades y derechos de los PIACI</w:t>
      </w:r>
      <w:r w:rsidRPr="008076B7">
        <w:rPr>
          <w:color w:val="000000" w:themeColor="text1"/>
        </w:rPr>
        <w:t xml:space="preserve"> y; </w:t>
      </w:r>
      <w:r>
        <w:rPr>
          <w:color w:val="000000" w:themeColor="text1"/>
        </w:rPr>
        <w:t>la d</w:t>
      </w:r>
      <w:r w:rsidRPr="005D13C3">
        <w:rPr>
          <w:color w:val="000000" w:themeColor="text1"/>
        </w:rPr>
        <w:t>eficiente atención y cumplimiento de los mecanismos de protección de los PIACI</w:t>
      </w:r>
      <w:r>
        <w:rPr>
          <w:color w:val="000000" w:themeColor="text1"/>
        </w:rPr>
        <w:t xml:space="preserve"> e incumplimiento en la aplicación del régimen sancionador</w:t>
      </w:r>
      <w:r w:rsidRPr="005D13C3">
        <w:rPr>
          <w:color w:val="000000" w:themeColor="text1"/>
        </w:rPr>
        <w:t xml:space="preserve"> por parte del Estado</w:t>
      </w:r>
      <w:r>
        <w:rPr>
          <w:color w:val="000000" w:themeColor="text1"/>
        </w:rPr>
        <w:t>.</w:t>
      </w:r>
      <w:commentRangeEnd w:id="413"/>
      <w:r w:rsidR="00EF5765">
        <w:rPr>
          <w:rStyle w:val="Refdecomentario"/>
          <w:rFonts w:eastAsiaTheme="minorHAnsi"/>
        </w:rPr>
        <w:commentReference w:id="413"/>
      </w:r>
    </w:p>
    <w:p w14:paraId="112B2603" w14:textId="77777777" w:rsidR="00B2045F" w:rsidRDefault="00B2045F" w:rsidP="00513B67">
      <w:pPr>
        <w:pStyle w:val="Descripcin"/>
      </w:pPr>
    </w:p>
    <w:p w14:paraId="14F1B407" w14:textId="77777777" w:rsidR="00B2045F" w:rsidRDefault="00B2045F" w:rsidP="00513B67">
      <w:pPr>
        <w:pStyle w:val="Descripcin"/>
      </w:pPr>
    </w:p>
    <w:p w14:paraId="2F822491" w14:textId="7E5E96EF" w:rsidR="0086454E" w:rsidRPr="00513B67" w:rsidRDefault="00513B67" w:rsidP="00513B67">
      <w:pPr>
        <w:pStyle w:val="Descripcin"/>
      </w:pPr>
      <w:bookmarkStart w:id="414" w:name="_Toc143202990"/>
      <w:r w:rsidRPr="00513B67">
        <w:t xml:space="preserve">Ilustración </w:t>
      </w:r>
      <w:r w:rsidR="00000000">
        <w:fldChar w:fldCharType="begin"/>
      </w:r>
      <w:r w:rsidR="00000000">
        <w:instrText xml:space="preserve"> SEQ Ilustración \* ARABIC </w:instrText>
      </w:r>
      <w:r w:rsidR="00000000">
        <w:fldChar w:fldCharType="separate"/>
      </w:r>
      <w:r w:rsidR="00740F56">
        <w:rPr>
          <w:noProof/>
        </w:rPr>
        <w:t>7</w:t>
      </w:r>
      <w:r w:rsidR="00000000">
        <w:rPr>
          <w:noProof/>
        </w:rPr>
        <w:fldChar w:fldCharType="end"/>
      </w:r>
      <w:r w:rsidRPr="00513B67">
        <w:t>. MODELO DEL PROBLEMA PÚBLICO: CAUSA DIRECTA 5 Y CAUSAS INDIRECTAS</w:t>
      </w:r>
      <w:bookmarkEnd w:id="414"/>
    </w:p>
    <w:p w14:paraId="2EC197E2" w14:textId="77777777" w:rsidR="0086454E" w:rsidRPr="00FF5D68" w:rsidRDefault="0086454E" w:rsidP="0086454E">
      <w:pPr>
        <w:shd w:val="clear" w:color="auto" w:fill="FFFFFF"/>
        <w:spacing w:before="120" w:after="120" w:line="276" w:lineRule="auto"/>
        <w:jc w:val="center"/>
      </w:pPr>
      <w:r>
        <w:rPr>
          <w:noProof/>
          <w14:ligatures w14:val="standardContextual"/>
        </w:rPr>
        <w:drawing>
          <wp:inline distT="0" distB="0" distL="0" distR="0" wp14:anchorId="2A8B216B" wp14:editId="34003516">
            <wp:extent cx="4312166" cy="3752850"/>
            <wp:effectExtent l="0" t="0" r="0" b="0"/>
            <wp:docPr id="1451181592" name="Imagen 145118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81592" name="Imagen 1451181592"/>
                    <pic:cNvPicPr/>
                  </pic:nvPicPr>
                  <pic:blipFill rotWithShape="1">
                    <a:blip r:embed="rId44">
                      <a:extLst>
                        <a:ext uri="{28A0092B-C50C-407E-A947-70E740481C1C}">
                          <a14:useLocalDpi xmlns:a14="http://schemas.microsoft.com/office/drawing/2010/main" val="0"/>
                        </a:ext>
                      </a:extLst>
                    </a:blip>
                    <a:srcRect l="20259" r="15101"/>
                    <a:stretch/>
                  </pic:blipFill>
                  <pic:spPr bwMode="auto">
                    <a:xfrm>
                      <a:off x="0" y="0"/>
                      <a:ext cx="4329530" cy="3767962"/>
                    </a:xfrm>
                    <a:prstGeom prst="rect">
                      <a:avLst/>
                    </a:prstGeom>
                    <a:ln>
                      <a:noFill/>
                    </a:ln>
                    <a:extLst>
                      <a:ext uri="{53640926-AAD7-44D8-BBD7-CCE9431645EC}">
                        <a14:shadowObscured xmlns:a14="http://schemas.microsoft.com/office/drawing/2010/main"/>
                      </a:ext>
                    </a:extLst>
                  </pic:spPr>
                </pic:pic>
              </a:graphicData>
            </a:graphic>
          </wp:inline>
        </w:drawing>
      </w:r>
    </w:p>
    <w:p w14:paraId="01C8A92A" w14:textId="11A5A429" w:rsidR="004B0F95" w:rsidRPr="00513B67" w:rsidRDefault="0086454E" w:rsidP="0086454E">
      <w:pPr>
        <w:spacing w:before="200"/>
        <w:rPr>
          <w:sz w:val="18"/>
          <w:szCs w:val="18"/>
        </w:rPr>
      </w:pPr>
      <w:r w:rsidRPr="00513B67">
        <w:rPr>
          <w:sz w:val="18"/>
          <w:szCs w:val="18"/>
        </w:rPr>
        <w:t>Elaboración: Ministerio de Cultura - DGPI.</w:t>
      </w:r>
    </w:p>
    <w:p w14:paraId="443B192A" w14:textId="4AA2B23E" w:rsidR="0086454E" w:rsidRPr="00BB1F9C" w:rsidRDefault="0086454E" w:rsidP="0086454E">
      <w:pPr>
        <w:pStyle w:val="Ttulo5"/>
        <w:spacing w:before="200" w:after="200"/>
        <w:jc w:val="both"/>
        <w:rPr>
          <w:color w:val="44546A" w:themeColor="text2"/>
        </w:rPr>
      </w:pPr>
      <w:bookmarkStart w:id="415" w:name="_Toc137231217"/>
      <w:bookmarkStart w:id="416" w:name="_Toc137491084"/>
      <w:bookmarkStart w:id="417" w:name="_Toc143624286"/>
      <w:r w:rsidRPr="00BB1F9C">
        <w:rPr>
          <w:color w:val="44546A" w:themeColor="text2"/>
        </w:rPr>
        <w:t>2.</w:t>
      </w:r>
      <w:r w:rsidR="00E6242D">
        <w:rPr>
          <w:color w:val="44546A" w:themeColor="text2"/>
        </w:rPr>
        <w:t>5</w:t>
      </w:r>
      <w:r w:rsidRPr="00BB1F9C">
        <w:rPr>
          <w:color w:val="44546A" w:themeColor="text2"/>
        </w:rPr>
        <w:t xml:space="preserve">.2.5.1. </w:t>
      </w:r>
      <w:r w:rsidR="004746D7" w:rsidRPr="00BB1F9C">
        <w:rPr>
          <w:caps w:val="0"/>
          <w:color w:val="44546A" w:themeColor="text2"/>
        </w:rPr>
        <w:t xml:space="preserve">Vulneración del territorio de los </w:t>
      </w:r>
      <w:r w:rsidR="004746D7">
        <w:rPr>
          <w:caps w:val="0"/>
          <w:color w:val="44546A" w:themeColor="text2"/>
        </w:rPr>
        <w:t>PIACI</w:t>
      </w:r>
      <w:r w:rsidR="004746D7" w:rsidRPr="00BB1F9C">
        <w:rPr>
          <w:caps w:val="0"/>
          <w:color w:val="44546A" w:themeColor="text2"/>
        </w:rPr>
        <w:t xml:space="preserve"> y sus medios de vida</w:t>
      </w:r>
      <w:bookmarkEnd w:id="415"/>
      <w:bookmarkEnd w:id="416"/>
      <w:r w:rsidR="004746D7">
        <w:rPr>
          <w:caps w:val="0"/>
          <w:color w:val="44546A" w:themeColor="text2"/>
        </w:rPr>
        <w:t>, de acuerdo a su libre determinación</w:t>
      </w:r>
      <w:bookmarkEnd w:id="417"/>
    </w:p>
    <w:p w14:paraId="2A413A8C" w14:textId="77777777" w:rsidR="0086454E" w:rsidRDefault="0086454E" w:rsidP="0086454E">
      <w:pPr>
        <w:shd w:val="clear" w:color="auto" w:fill="FFFFFF"/>
        <w:spacing w:before="120" w:after="120" w:line="276" w:lineRule="auto"/>
        <w:jc w:val="both"/>
      </w:pPr>
      <w:r>
        <w:t xml:space="preserve">Esta causa indirecta abordará las vulneraciones a los territorios de los PIACI y por consiguiente a sus medios de vida. Esto se enmarca en el hecho de que los PIACI constituyen una población altamente integrada a sus ecosistemas en los que desarrollan sus vidas y culturas. Por ello, cualquier interacción con externos a sus territorios resulta perjudicial para su salud, demografía, territorio, sociedad y cultura. A pesar de ello, sus territorios se ven constantemente amenazados por contactos forzados con foráneos. </w:t>
      </w:r>
    </w:p>
    <w:p w14:paraId="236FE1FB" w14:textId="77777777" w:rsidR="0086454E" w:rsidRDefault="0086454E" w:rsidP="0086454E">
      <w:pPr>
        <w:shd w:val="clear" w:color="auto" w:fill="FFFFFF"/>
        <w:spacing w:before="120" w:after="120" w:line="276" w:lineRule="auto"/>
        <w:jc w:val="both"/>
      </w:pPr>
      <w:r>
        <w:t>Antes de profundizar en las diversas amenazas en los territorios de los PIACI, resulta pertinente detallar cuales son estos. En el Perú, las Reservas Indígenas y/o Territoriales son espacios que el Estado ha reservado en favor de los PIACI con el fin de proteger sus territorios y garantizar las condiciones que aseguren su vida e integridad como pueblos</w:t>
      </w:r>
      <w:r>
        <w:rPr>
          <w:vertAlign w:val="superscript"/>
        </w:rPr>
        <w:footnoteReference w:id="72"/>
      </w:r>
      <w:r>
        <w:t xml:space="preserve">. A mayo del 2023, existen siete Reservas Indígenas y/o Territoriales que suman un total de 4 116 338.07 de hectáreas, lo que constituye un 3.2% del territorio nacional aproximadamente. </w:t>
      </w:r>
    </w:p>
    <w:p w14:paraId="163D1AD9" w14:textId="3D15295D" w:rsidR="0086454E" w:rsidRPr="00513B67" w:rsidRDefault="00513B67" w:rsidP="00513B67">
      <w:pPr>
        <w:pStyle w:val="Descripcin"/>
        <w:rPr>
          <w:b w:val="0"/>
          <w:i/>
          <w:color w:val="44546A"/>
        </w:rPr>
      </w:pPr>
      <w:bookmarkStart w:id="418" w:name="_Toc143624348"/>
      <w:r w:rsidRPr="00513B67">
        <w:t xml:space="preserve">Tabla </w:t>
      </w:r>
      <w:r w:rsidR="00000000">
        <w:fldChar w:fldCharType="begin"/>
      </w:r>
      <w:r w:rsidR="00000000">
        <w:instrText xml:space="preserve"> SEQ Tabla \* ARABIC </w:instrText>
      </w:r>
      <w:r w:rsidR="00000000">
        <w:fldChar w:fldCharType="separate"/>
      </w:r>
      <w:r w:rsidR="00740F56">
        <w:rPr>
          <w:noProof/>
        </w:rPr>
        <w:t>24</w:t>
      </w:r>
      <w:r w:rsidR="00000000">
        <w:rPr>
          <w:noProof/>
        </w:rPr>
        <w:fldChar w:fldCharType="end"/>
      </w:r>
      <w:r w:rsidRPr="00513B67">
        <w:t>. Reservas indígenas y Territoriales reconocidas en el Perú</w:t>
      </w:r>
      <w:bookmarkEnd w:id="418"/>
    </w:p>
    <w:tbl>
      <w:tblPr>
        <w:tblW w:w="8499" w:type="dxa"/>
        <w:tblInd w:w="-5" w:type="dxa"/>
        <w:tblBorders>
          <w:top w:val="single" w:sz="4" w:space="0" w:color="8EAADB"/>
          <w:left w:val="single" w:sz="4" w:space="0" w:color="000000"/>
          <w:bottom w:val="single" w:sz="4" w:space="0" w:color="8EAADB"/>
          <w:right w:val="single" w:sz="4" w:space="0" w:color="000000"/>
          <w:insideH w:val="single" w:sz="4" w:space="0" w:color="8EAADB"/>
          <w:insideV w:val="single" w:sz="4" w:space="0" w:color="8EAADB"/>
        </w:tblBorders>
        <w:tblLayout w:type="fixed"/>
        <w:tblLook w:val="0400" w:firstRow="0" w:lastRow="0" w:firstColumn="0" w:lastColumn="0" w:noHBand="0" w:noVBand="1"/>
      </w:tblPr>
      <w:tblGrid>
        <w:gridCol w:w="1701"/>
        <w:gridCol w:w="1418"/>
        <w:gridCol w:w="3118"/>
        <w:gridCol w:w="993"/>
        <w:gridCol w:w="1269"/>
      </w:tblGrid>
      <w:tr w:rsidR="0086454E" w:rsidRPr="00AE4A66" w14:paraId="55F6A8CE" w14:textId="77777777" w:rsidTr="00EC1A14">
        <w:trPr>
          <w:trHeight w:val="20"/>
          <w:tblHeader/>
        </w:trPr>
        <w:tc>
          <w:tcPr>
            <w:tcW w:w="1701" w:type="dxa"/>
            <w:tcBorders>
              <w:top w:val="single" w:sz="4" w:space="0" w:color="000000"/>
              <w:bottom w:val="single" w:sz="4" w:space="0" w:color="000000"/>
              <w:right w:val="single" w:sz="4" w:space="0" w:color="000000"/>
            </w:tcBorders>
            <w:shd w:val="clear" w:color="auto" w:fill="006666"/>
            <w:vAlign w:val="center"/>
          </w:tcPr>
          <w:p w14:paraId="413BC74E" w14:textId="77777777" w:rsidR="0086454E" w:rsidRPr="00AE4A66" w:rsidRDefault="0086454E" w:rsidP="00EC1A14">
            <w:pPr>
              <w:spacing w:after="0"/>
              <w:jc w:val="center"/>
              <w:rPr>
                <w:b/>
                <w:color w:val="FFFFFF"/>
                <w:sz w:val="20"/>
                <w:szCs w:val="20"/>
              </w:rPr>
            </w:pPr>
            <w:r w:rsidRPr="00AE4A66">
              <w:rPr>
                <w:b/>
                <w:color w:val="FFFFFF"/>
                <w:sz w:val="20"/>
                <w:szCs w:val="20"/>
              </w:rPr>
              <w:t>Reserva Indígena y Territorial</w:t>
            </w:r>
          </w:p>
        </w:tc>
        <w:tc>
          <w:tcPr>
            <w:tcW w:w="1418"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2D59D853" w14:textId="77777777" w:rsidR="0086454E" w:rsidRPr="00AE4A66" w:rsidRDefault="0086454E" w:rsidP="00EC1A14">
            <w:pPr>
              <w:spacing w:after="0"/>
              <w:jc w:val="center"/>
              <w:rPr>
                <w:b/>
                <w:color w:val="FFFFFF"/>
                <w:sz w:val="20"/>
                <w:szCs w:val="20"/>
              </w:rPr>
            </w:pPr>
            <w:r w:rsidRPr="00AE4A66">
              <w:rPr>
                <w:b/>
                <w:color w:val="FFFFFF"/>
                <w:sz w:val="20"/>
                <w:szCs w:val="20"/>
              </w:rPr>
              <w:t>Norma de creación</w:t>
            </w:r>
          </w:p>
        </w:tc>
        <w:tc>
          <w:tcPr>
            <w:tcW w:w="3118"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6ACCAB96" w14:textId="77777777" w:rsidR="0086454E" w:rsidRPr="00AE4A66" w:rsidRDefault="0086454E" w:rsidP="00EC1A14">
            <w:pPr>
              <w:spacing w:after="0"/>
              <w:jc w:val="center"/>
              <w:rPr>
                <w:b/>
                <w:color w:val="FFFFFF"/>
                <w:sz w:val="20"/>
                <w:szCs w:val="20"/>
              </w:rPr>
            </w:pPr>
            <w:r w:rsidRPr="00AE4A66">
              <w:rPr>
                <w:b/>
                <w:color w:val="FFFFFF"/>
                <w:sz w:val="20"/>
                <w:szCs w:val="20"/>
              </w:rPr>
              <w:t>PIACI</w:t>
            </w:r>
          </w:p>
        </w:tc>
        <w:tc>
          <w:tcPr>
            <w:tcW w:w="993"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48DF859D" w14:textId="77777777" w:rsidR="0086454E" w:rsidRPr="00AE4A66" w:rsidRDefault="0086454E" w:rsidP="00EC1A14">
            <w:pPr>
              <w:spacing w:after="0"/>
              <w:jc w:val="center"/>
              <w:rPr>
                <w:b/>
                <w:color w:val="FFFFFF"/>
                <w:sz w:val="20"/>
                <w:szCs w:val="20"/>
              </w:rPr>
            </w:pPr>
            <w:r w:rsidRPr="00AE4A66">
              <w:rPr>
                <w:b/>
                <w:color w:val="FFFFFF"/>
                <w:sz w:val="20"/>
                <w:szCs w:val="20"/>
              </w:rPr>
              <w:t>Región</w:t>
            </w:r>
          </w:p>
        </w:tc>
        <w:tc>
          <w:tcPr>
            <w:tcW w:w="1269" w:type="dxa"/>
            <w:tcBorders>
              <w:top w:val="single" w:sz="4" w:space="0" w:color="000000"/>
              <w:left w:val="single" w:sz="4" w:space="0" w:color="000000"/>
              <w:bottom w:val="single" w:sz="4" w:space="0" w:color="000000"/>
            </w:tcBorders>
            <w:shd w:val="clear" w:color="auto" w:fill="006666"/>
            <w:vAlign w:val="center"/>
          </w:tcPr>
          <w:p w14:paraId="4215B612" w14:textId="77777777" w:rsidR="0086454E" w:rsidRPr="00AE4A66" w:rsidRDefault="0086454E" w:rsidP="00EC1A14">
            <w:pPr>
              <w:spacing w:after="0"/>
              <w:jc w:val="center"/>
              <w:rPr>
                <w:b/>
                <w:color w:val="FFFFFF"/>
                <w:sz w:val="20"/>
                <w:szCs w:val="20"/>
              </w:rPr>
            </w:pPr>
            <w:r w:rsidRPr="00AE4A66">
              <w:rPr>
                <w:b/>
                <w:color w:val="FFFFFF"/>
                <w:sz w:val="20"/>
                <w:szCs w:val="20"/>
              </w:rPr>
              <w:t>Área Legal</w:t>
            </w:r>
          </w:p>
        </w:tc>
      </w:tr>
      <w:tr w:rsidR="0086454E" w:rsidRPr="00AE4A66" w14:paraId="330F7838" w14:textId="77777777" w:rsidTr="00EC1A14">
        <w:trPr>
          <w:trHeight w:val="20"/>
        </w:trPr>
        <w:tc>
          <w:tcPr>
            <w:tcW w:w="1701" w:type="dxa"/>
            <w:vMerge w:val="restart"/>
            <w:tcBorders>
              <w:top w:val="single" w:sz="4" w:space="0" w:color="000000"/>
              <w:bottom w:val="single" w:sz="4" w:space="0" w:color="000000"/>
              <w:right w:val="single" w:sz="4" w:space="0" w:color="000000"/>
            </w:tcBorders>
            <w:vAlign w:val="center"/>
          </w:tcPr>
          <w:p w14:paraId="72B6BFA0" w14:textId="77777777" w:rsidR="0086454E" w:rsidRPr="00AE4A66" w:rsidRDefault="0086454E" w:rsidP="00EC1A14">
            <w:pPr>
              <w:spacing w:after="0"/>
              <w:rPr>
                <w:sz w:val="20"/>
                <w:szCs w:val="20"/>
              </w:rPr>
            </w:pPr>
            <w:r w:rsidRPr="00AE4A66">
              <w:rPr>
                <w:sz w:val="20"/>
                <w:szCs w:val="20"/>
              </w:rPr>
              <w:t xml:space="preserve">Reserva Indígena </w:t>
            </w:r>
            <w:proofErr w:type="spellStart"/>
            <w:r w:rsidRPr="00AE4A66">
              <w:rPr>
                <w:sz w:val="20"/>
                <w:szCs w:val="20"/>
              </w:rPr>
              <w:t>Murunahua</w:t>
            </w:r>
            <w:proofErr w:type="spellEnd"/>
          </w:p>
        </w:tc>
        <w:tc>
          <w:tcPr>
            <w:tcW w:w="1418" w:type="dxa"/>
            <w:vMerge w:val="restart"/>
            <w:tcBorders>
              <w:top w:val="single" w:sz="4" w:space="0" w:color="000000"/>
              <w:left w:val="single" w:sz="4" w:space="0" w:color="000000"/>
              <w:bottom w:val="single" w:sz="4" w:space="0" w:color="000000"/>
              <w:right w:val="single" w:sz="4" w:space="0" w:color="000000"/>
            </w:tcBorders>
            <w:vAlign w:val="center"/>
          </w:tcPr>
          <w:p w14:paraId="67E24054" w14:textId="77777777" w:rsidR="0086454E" w:rsidRPr="00AE4A66" w:rsidRDefault="0086454E" w:rsidP="00EC1A14">
            <w:pPr>
              <w:spacing w:after="0"/>
              <w:rPr>
                <w:sz w:val="20"/>
                <w:szCs w:val="20"/>
              </w:rPr>
            </w:pPr>
            <w:r w:rsidRPr="00AE4A66">
              <w:rPr>
                <w:sz w:val="20"/>
                <w:szCs w:val="20"/>
              </w:rPr>
              <w:t>Decreto Supremo N°007- 2016-MC</w:t>
            </w:r>
          </w:p>
        </w:tc>
        <w:tc>
          <w:tcPr>
            <w:tcW w:w="3118" w:type="dxa"/>
            <w:tcBorders>
              <w:top w:val="single" w:sz="4" w:space="0" w:color="000000"/>
              <w:left w:val="single" w:sz="4" w:space="0" w:color="000000"/>
              <w:bottom w:val="single" w:sz="4" w:space="0" w:color="000000"/>
              <w:right w:val="single" w:sz="4" w:space="0" w:color="000000"/>
            </w:tcBorders>
            <w:vAlign w:val="center"/>
          </w:tcPr>
          <w:p w14:paraId="6DCAC33C" w14:textId="77777777" w:rsidR="0086454E" w:rsidRPr="00AE4A66" w:rsidRDefault="0086454E" w:rsidP="00EC1A14">
            <w:pPr>
              <w:spacing w:after="0"/>
              <w:rPr>
                <w:sz w:val="20"/>
                <w:szCs w:val="20"/>
              </w:rPr>
            </w:pPr>
            <w:proofErr w:type="spellStart"/>
            <w:r w:rsidRPr="00AE4A66">
              <w:rPr>
                <w:sz w:val="20"/>
                <w:szCs w:val="20"/>
              </w:rPr>
              <w:t>Chitonahua</w:t>
            </w:r>
            <w:proofErr w:type="spellEnd"/>
            <w:r w:rsidRPr="00AE4A66">
              <w:rPr>
                <w:sz w:val="20"/>
                <w:szCs w:val="20"/>
              </w:rPr>
              <w:t xml:space="preserve"> (</w:t>
            </w:r>
            <w:proofErr w:type="spellStart"/>
            <w:r w:rsidRPr="00AE4A66">
              <w:rPr>
                <w:sz w:val="20"/>
                <w:szCs w:val="20"/>
              </w:rPr>
              <w:t>Murunahua</w:t>
            </w:r>
            <w:proofErr w:type="spellEnd"/>
            <w:r w:rsidRPr="00AE4A66">
              <w:rPr>
                <w:sz w:val="20"/>
                <w:szCs w:val="20"/>
              </w:rPr>
              <w:t>) en situación de aislamiento</w:t>
            </w:r>
          </w:p>
        </w:tc>
        <w:tc>
          <w:tcPr>
            <w:tcW w:w="993" w:type="dxa"/>
            <w:vMerge w:val="restart"/>
            <w:tcBorders>
              <w:top w:val="single" w:sz="4" w:space="0" w:color="000000"/>
              <w:left w:val="single" w:sz="4" w:space="0" w:color="000000"/>
              <w:bottom w:val="single" w:sz="4" w:space="0" w:color="000000"/>
              <w:right w:val="single" w:sz="4" w:space="0" w:color="000000"/>
            </w:tcBorders>
            <w:vAlign w:val="center"/>
          </w:tcPr>
          <w:p w14:paraId="16B0C425" w14:textId="77777777" w:rsidR="0086454E" w:rsidRPr="00AE4A66" w:rsidRDefault="0086454E" w:rsidP="00EC1A14">
            <w:pPr>
              <w:spacing w:after="0"/>
              <w:rPr>
                <w:sz w:val="20"/>
                <w:szCs w:val="20"/>
              </w:rPr>
            </w:pPr>
            <w:r w:rsidRPr="00AE4A66">
              <w:rPr>
                <w:sz w:val="20"/>
                <w:szCs w:val="20"/>
              </w:rPr>
              <w:t>Ucayali</w:t>
            </w:r>
          </w:p>
        </w:tc>
        <w:tc>
          <w:tcPr>
            <w:tcW w:w="1269" w:type="dxa"/>
            <w:vMerge w:val="restart"/>
            <w:tcBorders>
              <w:top w:val="single" w:sz="4" w:space="0" w:color="000000"/>
              <w:left w:val="single" w:sz="4" w:space="0" w:color="000000"/>
              <w:bottom w:val="single" w:sz="4" w:space="0" w:color="000000"/>
            </w:tcBorders>
            <w:vAlign w:val="center"/>
          </w:tcPr>
          <w:p w14:paraId="16616FEC" w14:textId="77777777" w:rsidR="0086454E" w:rsidRPr="00AE4A66" w:rsidRDefault="0086454E" w:rsidP="00EC1A14">
            <w:pPr>
              <w:spacing w:after="0"/>
              <w:rPr>
                <w:sz w:val="20"/>
                <w:szCs w:val="20"/>
              </w:rPr>
            </w:pPr>
            <w:r w:rsidRPr="00AE4A66">
              <w:rPr>
                <w:sz w:val="20"/>
                <w:szCs w:val="20"/>
              </w:rPr>
              <w:t>470 305.89 hectáreas</w:t>
            </w:r>
          </w:p>
        </w:tc>
      </w:tr>
      <w:tr w:rsidR="0086454E" w:rsidRPr="00AE4A66" w14:paraId="2077DA81" w14:textId="77777777" w:rsidTr="00EC1A14">
        <w:trPr>
          <w:trHeight w:val="20"/>
        </w:trPr>
        <w:tc>
          <w:tcPr>
            <w:tcW w:w="1701" w:type="dxa"/>
            <w:vMerge/>
            <w:tcBorders>
              <w:top w:val="single" w:sz="4" w:space="0" w:color="000000"/>
              <w:bottom w:val="single" w:sz="4" w:space="0" w:color="000000"/>
              <w:right w:val="single" w:sz="4" w:space="0" w:color="000000"/>
            </w:tcBorders>
            <w:vAlign w:val="center"/>
          </w:tcPr>
          <w:p w14:paraId="7383BAC2" w14:textId="77777777" w:rsidR="0086454E" w:rsidRPr="00AE4A66" w:rsidRDefault="0086454E" w:rsidP="00EC1A14">
            <w:pPr>
              <w:widowControl w:val="0"/>
              <w:spacing w:after="0" w:line="276" w:lineRule="auto"/>
              <w:rPr>
                <w:sz w:val="20"/>
                <w:szCs w:val="20"/>
              </w:rPr>
            </w:pPr>
          </w:p>
        </w:tc>
        <w:tc>
          <w:tcPr>
            <w:tcW w:w="1418" w:type="dxa"/>
            <w:vMerge/>
            <w:tcBorders>
              <w:top w:val="single" w:sz="4" w:space="0" w:color="000000"/>
              <w:left w:val="single" w:sz="4" w:space="0" w:color="000000"/>
              <w:bottom w:val="single" w:sz="4" w:space="0" w:color="000000"/>
              <w:right w:val="single" w:sz="4" w:space="0" w:color="000000"/>
            </w:tcBorders>
            <w:vAlign w:val="center"/>
          </w:tcPr>
          <w:p w14:paraId="1FA08A15" w14:textId="77777777" w:rsidR="0086454E" w:rsidRPr="00AE4A66" w:rsidRDefault="0086454E" w:rsidP="00EC1A14">
            <w:pPr>
              <w:widowControl w:val="0"/>
              <w:spacing w:after="0" w:line="276" w:lineRule="auto"/>
              <w:rPr>
                <w:sz w:val="20"/>
                <w:szCs w:val="20"/>
              </w:rPr>
            </w:pPr>
          </w:p>
        </w:tc>
        <w:tc>
          <w:tcPr>
            <w:tcW w:w="3118" w:type="dxa"/>
            <w:tcBorders>
              <w:top w:val="single" w:sz="4" w:space="0" w:color="000000"/>
              <w:left w:val="single" w:sz="4" w:space="0" w:color="000000"/>
              <w:bottom w:val="single" w:sz="4" w:space="0" w:color="000000"/>
              <w:right w:val="single" w:sz="4" w:space="0" w:color="000000"/>
            </w:tcBorders>
            <w:vAlign w:val="center"/>
          </w:tcPr>
          <w:p w14:paraId="6CDE06CB" w14:textId="77777777" w:rsidR="0086454E" w:rsidRPr="00AE4A66" w:rsidRDefault="0086454E" w:rsidP="00EC1A14">
            <w:pPr>
              <w:spacing w:after="0"/>
              <w:rPr>
                <w:sz w:val="20"/>
                <w:szCs w:val="20"/>
              </w:rPr>
            </w:pPr>
            <w:proofErr w:type="spellStart"/>
            <w:r w:rsidRPr="00AE4A66">
              <w:rPr>
                <w:sz w:val="20"/>
                <w:szCs w:val="20"/>
              </w:rPr>
              <w:t>Mashco</w:t>
            </w:r>
            <w:proofErr w:type="spellEnd"/>
            <w:r w:rsidRPr="00AE4A66">
              <w:rPr>
                <w:sz w:val="20"/>
                <w:szCs w:val="20"/>
              </w:rPr>
              <w:t xml:space="preserve"> Piro en situación de aislamiento</w:t>
            </w:r>
          </w:p>
        </w:tc>
        <w:tc>
          <w:tcPr>
            <w:tcW w:w="993" w:type="dxa"/>
            <w:vMerge/>
            <w:tcBorders>
              <w:top w:val="single" w:sz="4" w:space="0" w:color="000000"/>
              <w:left w:val="single" w:sz="4" w:space="0" w:color="000000"/>
              <w:bottom w:val="single" w:sz="4" w:space="0" w:color="000000"/>
              <w:right w:val="single" w:sz="4" w:space="0" w:color="000000"/>
            </w:tcBorders>
            <w:vAlign w:val="center"/>
          </w:tcPr>
          <w:p w14:paraId="1CB7784F" w14:textId="77777777" w:rsidR="0086454E" w:rsidRPr="00AE4A66" w:rsidRDefault="0086454E" w:rsidP="00EC1A14">
            <w:pPr>
              <w:widowControl w:val="0"/>
              <w:spacing w:after="0" w:line="276" w:lineRule="auto"/>
              <w:rPr>
                <w:sz w:val="20"/>
                <w:szCs w:val="20"/>
              </w:rPr>
            </w:pPr>
          </w:p>
        </w:tc>
        <w:tc>
          <w:tcPr>
            <w:tcW w:w="1269" w:type="dxa"/>
            <w:vMerge/>
            <w:tcBorders>
              <w:top w:val="single" w:sz="4" w:space="0" w:color="000000"/>
              <w:left w:val="single" w:sz="4" w:space="0" w:color="000000"/>
              <w:bottom w:val="single" w:sz="4" w:space="0" w:color="000000"/>
            </w:tcBorders>
            <w:vAlign w:val="center"/>
          </w:tcPr>
          <w:p w14:paraId="458F2B2B" w14:textId="77777777" w:rsidR="0086454E" w:rsidRPr="00AE4A66" w:rsidRDefault="0086454E" w:rsidP="00EC1A14">
            <w:pPr>
              <w:widowControl w:val="0"/>
              <w:spacing w:after="0" w:line="276" w:lineRule="auto"/>
              <w:rPr>
                <w:sz w:val="20"/>
                <w:szCs w:val="20"/>
              </w:rPr>
            </w:pPr>
          </w:p>
        </w:tc>
      </w:tr>
      <w:tr w:rsidR="0086454E" w:rsidRPr="00AE4A66" w14:paraId="3512ECF2" w14:textId="77777777" w:rsidTr="00EC1A14">
        <w:trPr>
          <w:trHeight w:val="20"/>
        </w:trPr>
        <w:tc>
          <w:tcPr>
            <w:tcW w:w="1701" w:type="dxa"/>
            <w:vMerge/>
            <w:tcBorders>
              <w:top w:val="single" w:sz="4" w:space="0" w:color="000000"/>
              <w:bottom w:val="single" w:sz="4" w:space="0" w:color="000000"/>
              <w:right w:val="single" w:sz="4" w:space="0" w:color="000000"/>
            </w:tcBorders>
            <w:vAlign w:val="center"/>
          </w:tcPr>
          <w:p w14:paraId="31063E16" w14:textId="77777777" w:rsidR="0086454E" w:rsidRPr="00AE4A66" w:rsidRDefault="0086454E" w:rsidP="00EC1A14">
            <w:pPr>
              <w:widowControl w:val="0"/>
              <w:spacing w:after="0" w:line="276" w:lineRule="auto"/>
              <w:rPr>
                <w:sz w:val="20"/>
                <w:szCs w:val="20"/>
              </w:rPr>
            </w:pPr>
          </w:p>
        </w:tc>
        <w:tc>
          <w:tcPr>
            <w:tcW w:w="1418" w:type="dxa"/>
            <w:vMerge/>
            <w:tcBorders>
              <w:top w:val="single" w:sz="4" w:space="0" w:color="000000"/>
              <w:left w:val="single" w:sz="4" w:space="0" w:color="000000"/>
              <w:bottom w:val="single" w:sz="4" w:space="0" w:color="000000"/>
              <w:right w:val="single" w:sz="4" w:space="0" w:color="000000"/>
            </w:tcBorders>
            <w:vAlign w:val="center"/>
          </w:tcPr>
          <w:p w14:paraId="5788A6CF" w14:textId="77777777" w:rsidR="0086454E" w:rsidRPr="00AE4A66" w:rsidRDefault="0086454E" w:rsidP="00EC1A14">
            <w:pPr>
              <w:widowControl w:val="0"/>
              <w:spacing w:after="0" w:line="276" w:lineRule="auto"/>
              <w:rPr>
                <w:sz w:val="20"/>
                <w:szCs w:val="20"/>
              </w:rPr>
            </w:pPr>
          </w:p>
        </w:tc>
        <w:tc>
          <w:tcPr>
            <w:tcW w:w="3118" w:type="dxa"/>
            <w:tcBorders>
              <w:top w:val="single" w:sz="4" w:space="0" w:color="000000"/>
              <w:left w:val="single" w:sz="4" w:space="0" w:color="000000"/>
              <w:bottom w:val="single" w:sz="4" w:space="0" w:color="000000"/>
              <w:right w:val="single" w:sz="4" w:space="0" w:color="000000"/>
            </w:tcBorders>
            <w:vAlign w:val="center"/>
          </w:tcPr>
          <w:p w14:paraId="307444B8" w14:textId="77777777" w:rsidR="0086454E" w:rsidRPr="00AE4A66" w:rsidRDefault="0086454E" w:rsidP="00EC1A14">
            <w:pPr>
              <w:spacing w:after="0"/>
              <w:rPr>
                <w:sz w:val="20"/>
                <w:szCs w:val="20"/>
              </w:rPr>
            </w:pPr>
            <w:proofErr w:type="spellStart"/>
            <w:r w:rsidRPr="00AE4A66">
              <w:rPr>
                <w:sz w:val="20"/>
                <w:szCs w:val="20"/>
              </w:rPr>
              <w:t>Amahuaca</w:t>
            </w:r>
            <w:proofErr w:type="spellEnd"/>
            <w:r w:rsidRPr="00AE4A66">
              <w:rPr>
                <w:sz w:val="20"/>
                <w:szCs w:val="20"/>
              </w:rPr>
              <w:t xml:space="preserve"> en situación de contacto inicial </w:t>
            </w:r>
          </w:p>
        </w:tc>
        <w:tc>
          <w:tcPr>
            <w:tcW w:w="993" w:type="dxa"/>
            <w:vMerge/>
            <w:tcBorders>
              <w:top w:val="single" w:sz="4" w:space="0" w:color="000000"/>
              <w:left w:val="single" w:sz="4" w:space="0" w:color="000000"/>
              <w:bottom w:val="single" w:sz="4" w:space="0" w:color="000000"/>
              <w:right w:val="single" w:sz="4" w:space="0" w:color="000000"/>
            </w:tcBorders>
            <w:vAlign w:val="center"/>
          </w:tcPr>
          <w:p w14:paraId="777D016F" w14:textId="77777777" w:rsidR="0086454E" w:rsidRPr="00AE4A66" w:rsidRDefault="0086454E" w:rsidP="00EC1A14">
            <w:pPr>
              <w:widowControl w:val="0"/>
              <w:spacing w:after="0" w:line="276" w:lineRule="auto"/>
              <w:rPr>
                <w:sz w:val="20"/>
                <w:szCs w:val="20"/>
              </w:rPr>
            </w:pPr>
          </w:p>
        </w:tc>
        <w:tc>
          <w:tcPr>
            <w:tcW w:w="1269" w:type="dxa"/>
            <w:vMerge/>
            <w:tcBorders>
              <w:top w:val="single" w:sz="4" w:space="0" w:color="000000"/>
              <w:left w:val="single" w:sz="4" w:space="0" w:color="000000"/>
              <w:bottom w:val="single" w:sz="4" w:space="0" w:color="000000"/>
            </w:tcBorders>
            <w:vAlign w:val="center"/>
          </w:tcPr>
          <w:p w14:paraId="11AD012E" w14:textId="77777777" w:rsidR="0086454E" w:rsidRPr="00AE4A66" w:rsidRDefault="0086454E" w:rsidP="00EC1A14">
            <w:pPr>
              <w:widowControl w:val="0"/>
              <w:spacing w:after="0" w:line="276" w:lineRule="auto"/>
              <w:rPr>
                <w:sz w:val="20"/>
                <w:szCs w:val="20"/>
              </w:rPr>
            </w:pPr>
          </w:p>
        </w:tc>
      </w:tr>
      <w:tr w:rsidR="0086454E" w:rsidRPr="00AE4A66" w14:paraId="5D763CDF" w14:textId="77777777" w:rsidTr="00EC1A14">
        <w:trPr>
          <w:trHeight w:val="20"/>
        </w:trPr>
        <w:tc>
          <w:tcPr>
            <w:tcW w:w="1701" w:type="dxa"/>
            <w:vMerge w:val="restart"/>
            <w:tcBorders>
              <w:top w:val="single" w:sz="4" w:space="0" w:color="000000"/>
              <w:bottom w:val="single" w:sz="4" w:space="0" w:color="000000"/>
              <w:right w:val="single" w:sz="4" w:space="0" w:color="000000"/>
            </w:tcBorders>
            <w:vAlign w:val="center"/>
          </w:tcPr>
          <w:p w14:paraId="3218D256" w14:textId="77777777" w:rsidR="0086454E" w:rsidRPr="00AE4A66" w:rsidRDefault="0086454E" w:rsidP="00EC1A14">
            <w:pPr>
              <w:spacing w:after="0"/>
              <w:rPr>
                <w:sz w:val="20"/>
                <w:szCs w:val="20"/>
              </w:rPr>
            </w:pPr>
            <w:r w:rsidRPr="00AE4A66">
              <w:rPr>
                <w:sz w:val="20"/>
                <w:szCs w:val="20"/>
              </w:rPr>
              <w:t xml:space="preserve">Reserva Indígena </w:t>
            </w:r>
            <w:proofErr w:type="spellStart"/>
            <w:r w:rsidRPr="00AE4A66">
              <w:rPr>
                <w:sz w:val="20"/>
                <w:szCs w:val="20"/>
              </w:rPr>
              <w:t>Mashco</w:t>
            </w:r>
            <w:proofErr w:type="spellEnd"/>
            <w:r w:rsidRPr="00AE4A66">
              <w:rPr>
                <w:sz w:val="20"/>
                <w:szCs w:val="20"/>
              </w:rPr>
              <w:t xml:space="preserve"> Piro</w:t>
            </w:r>
          </w:p>
        </w:tc>
        <w:tc>
          <w:tcPr>
            <w:tcW w:w="1418" w:type="dxa"/>
            <w:vMerge w:val="restart"/>
            <w:tcBorders>
              <w:top w:val="single" w:sz="4" w:space="0" w:color="000000"/>
              <w:left w:val="single" w:sz="4" w:space="0" w:color="000000"/>
              <w:bottom w:val="single" w:sz="4" w:space="0" w:color="000000"/>
              <w:right w:val="single" w:sz="4" w:space="0" w:color="000000"/>
            </w:tcBorders>
            <w:vAlign w:val="center"/>
          </w:tcPr>
          <w:p w14:paraId="7D49FF96" w14:textId="77777777" w:rsidR="0086454E" w:rsidRPr="00AE4A66" w:rsidRDefault="0086454E" w:rsidP="00EC1A14">
            <w:pPr>
              <w:spacing w:after="0"/>
              <w:rPr>
                <w:sz w:val="20"/>
                <w:szCs w:val="20"/>
              </w:rPr>
            </w:pPr>
            <w:r w:rsidRPr="00AE4A66">
              <w:rPr>
                <w:sz w:val="20"/>
                <w:szCs w:val="20"/>
              </w:rPr>
              <w:t>Decreto Supremo N°007- 2016-MC</w:t>
            </w:r>
          </w:p>
        </w:tc>
        <w:tc>
          <w:tcPr>
            <w:tcW w:w="3118" w:type="dxa"/>
            <w:tcBorders>
              <w:top w:val="single" w:sz="4" w:space="0" w:color="000000"/>
              <w:left w:val="single" w:sz="4" w:space="0" w:color="000000"/>
              <w:bottom w:val="single" w:sz="4" w:space="0" w:color="000000"/>
              <w:right w:val="single" w:sz="4" w:space="0" w:color="000000"/>
            </w:tcBorders>
            <w:vAlign w:val="center"/>
          </w:tcPr>
          <w:p w14:paraId="1ADF0F3C" w14:textId="77777777" w:rsidR="0086454E" w:rsidRPr="00AE4A66" w:rsidRDefault="0086454E" w:rsidP="00EC1A14">
            <w:pPr>
              <w:spacing w:after="0"/>
              <w:rPr>
                <w:sz w:val="20"/>
                <w:szCs w:val="20"/>
              </w:rPr>
            </w:pPr>
            <w:proofErr w:type="spellStart"/>
            <w:r w:rsidRPr="00AE4A66">
              <w:rPr>
                <w:sz w:val="20"/>
                <w:szCs w:val="20"/>
              </w:rPr>
              <w:t>Mashco</w:t>
            </w:r>
            <w:proofErr w:type="spellEnd"/>
            <w:r w:rsidRPr="00AE4A66">
              <w:rPr>
                <w:sz w:val="20"/>
                <w:szCs w:val="20"/>
              </w:rPr>
              <w:t xml:space="preserve"> Piro en situación de aislamiento</w:t>
            </w:r>
          </w:p>
        </w:tc>
        <w:tc>
          <w:tcPr>
            <w:tcW w:w="993" w:type="dxa"/>
            <w:vMerge w:val="restart"/>
            <w:tcBorders>
              <w:top w:val="single" w:sz="4" w:space="0" w:color="000000"/>
              <w:left w:val="single" w:sz="4" w:space="0" w:color="000000"/>
              <w:bottom w:val="single" w:sz="4" w:space="0" w:color="000000"/>
              <w:right w:val="single" w:sz="4" w:space="0" w:color="000000"/>
            </w:tcBorders>
            <w:vAlign w:val="center"/>
          </w:tcPr>
          <w:p w14:paraId="7A584071" w14:textId="77777777" w:rsidR="0086454E" w:rsidRPr="00AE4A66" w:rsidRDefault="0086454E" w:rsidP="00EC1A14">
            <w:pPr>
              <w:spacing w:after="0"/>
              <w:rPr>
                <w:sz w:val="20"/>
                <w:szCs w:val="20"/>
              </w:rPr>
            </w:pPr>
            <w:r w:rsidRPr="00AE4A66">
              <w:rPr>
                <w:sz w:val="20"/>
                <w:szCs w:val="20"/>
              </w:rPr>
              <w:t>Ucayali</w:t>
            </w:r>
          </w:p>
        </w:tc>
        <w:tc>
          <w:tcPr>
            <w:tcW w:w="1269" w:type="dxa"/>
            <w:vMerge w:val="restart"/>
            <w:tcBorders>
              <w:top w:val="single" w:sz="4" w:space="0" w:color="000000"/>
              <w:left w:val="single" w:sz="4" w:space="0" w:color="000000"/>
              <w:bottom w:val="single" w:sz="4" w:space="0" w:color="000000"/>
            </w:tcBorders>
            <w:vAlign w:val="center"/>
          </w:tcPr>
          <w:p w14:paraId="26AD327A" w14:textId="77777777" w:rsidR="0086454E" w:rsidRPr="00AE4A66" w:rsidRDefault="0086454E" w:rsidP="00EC1A14">
            <w:pPr>
              <w:spacing w:after="0"/>
              <w:rPr>
                <w:sz w:val="20"/>
                <w:szCs w:val="20"/>
              </w:rPr>
            </w:pPr>
            <w:r w:rsidRPr="00AE4A66">
              <w:rPr>
                <w:sz w:val="20"/>
                <w:szCs w:val="20"/>
              </w:rPr>
              <w:t>816 057.06 hectáreas</w:t>
            </w:r>
          </w:p>
        </w:tc>
      </w:tr>
      <w:tr w:rsidR="0086454E" w:rsidRPr="00AE4A66" w14:paraId="1305A8BE" w14:textId="77777777" w:rsidTr="00EC1A14">
        <w:trPr>
          <w:trHeight w:val="20"/>
        </w:trPr>
        <w:tc>
          <w:tcPr>
            <w:tcW w:w="1701" w:type="dxa"/>
            <w:vMerge/>
            <w:tcBorders>
              <w:top w:val="single" w:sz="4" w:space="0" w:color="000000"/>
              <w:bottom w:val="single" w:sz="4" w:space="0" w:color="000000"/>
              <w:right w:val="single" w:sz="4" w:space="0" w:color="000000"/>
            </w:tcBorders>
            <w:vAlign w:val="center"/>
          </w:tcPr>
          <w:p w14:paraId="1C0A2CF4" w14:textId="77777777" w:rsidR="0086454E" w:rsidRPr="00AE4A66" w:rsidRDefault="0086454E" w:rsidP="00EC1A14">
            <w:pPr>
              <w:widowControl w:val="0"/>
              <w:spacing w:after="0" w:line="276" w:lineRule="auto"/>
              <w:rPr>
                <w:sz w:val="20"/>
                <w:szCs w:val="20"/>
              </w:rPr>
            </w:pPr>
          </w:p>
        </w:tc>
        <w:tc>
          <w:tcPr>
            <w:tcW w:w="1418" w:type="dxa"/>
            <w:vMerge/>
            <w:tcBorders>
              <w:top w:val="single" w:sz="4" w:space="0" w:color="000000"/>
              <w:left w:val="single" w:sz="4" w:space="0" w:color="000000"/>
              <w:bottom w:val="single" w:sz="4" w:space="0" w:color="000000"/>
              <w:right w:val="single" w:sz="4" w:space="0" w:color="000000"/>
            </w:tcBorders>
            <w:vAlign w:val="center"/>
          </w:tcPr>
          <w:p w14:paraId="4D6B3C5F" w14:textId="77777777" w:rsidR="0086454E" w:rsidRPr="00AE4A66" w:rsidRDefault="0086454E" w:rsidP="00EC1A14">
            <w:pPr>
              <w:widowControl w:val="0"/>
              <w:spacing w:after="0" w:line="276" w:lineRule="auto"/>
              <w:rPr>
                <w:sz w:val="20"/>
                <w:szCs w:val="20"/>
              </w:rPr>
            </w:pPr>
          </w:p>
        </w:tc>
        <w:tc>
          <w:tcPr>
            <w:tcW w:w="3118" w:type="dxa"/>
            <w:tcBorders>
              <w:top w:val="single" w:sz="4" w:space="0" w:color="000000"/>
              <w:left w:val="single" w:sz="4" w:space="0" w:color="000000"/>
              <w:bottom w:val="single" w:sz="4" w:space="0" w:color="000000"/>
              <w:right w:val="single" w:sz="4" w:space="0" w:color="000000"/>
            </w:tcBorders>
            <w:vAlign w:val="center"/>
          </w:tcPr>
          <w:p w14:paraId="25F7D70A" w14:textId="77777777" w:rsidR="0086454E" w:rsidRPr="00AE4A66" w:rsidRDefault="0086454E" w:rsidP="00EC1A14">
            <w:pPr>
              <w:spacing w:after="0"/>
              <w:rPr>
                <w:sz w:val="20"/>
                <w:szCs w:val="20"/>
              </w:rPr>
            </w:pPr>
            <w:proofErr w:type="spellStart"/>
            <w:r w:rsidRPr="00AE4A66">
              <w:rPr>
                <w:sz w:val="20"/>
                <w:szCs w:val="20"/>
              </w:rPr>
              <w:t>Mastanahua</w:t>
            </w:r>
            <w:proofErr w:type="spellEnd"/>
            <w:r w:rsidRPr="00AE4A66">
              <w:rPr>
                <w:sz w:val="20"/>
                <w:szCs w:val="20"/>
              </w:rPr>
              <w:t xml:space="preserve"> en situación de aislamiento</w:t>
            </w:r>
          </w:p>
        </w:tc>
        <w:tc>
          <w:tcPr>
            <w:tcW w:w="993" w:type="dxa"/>
            <w:vMerge/>
            <w:tcBorders>
              <w:top w:val="single" w:sz="4" w:space="0" w:color="000000"/>
              <w:left w:val="single" w:sz="4" w:space="0" w:color="000000"/>
              <w:bottom w:val="single" w:sz="4" w:space="0" w:color="000000"/>
              <w:right w:val="single" w:sz="4" w:space="0" w:color="000000"/>
            </w:tcBorders>
            <w:vAlign w:val="center"/>
          </w:tcPr>
          <w:p w14:paraId="30015BE6" w14:textId="77777777" w:rsidR="0086454E" w:rsidRPr="00AE4A66" w:rsidRDefault="0086454E" w:rsidP="00EC1A14">
            <w:pPr>
              <w:widowControl w:val="0"/>
              <w:spacing w:after="0" w:line="276" w:lineRule="auto"/>
              <w:rPr>
                <w:sz w:val="20"/>
                <w:szCs w:val="20"/>
              </w:rPr>
            </w:pPr>
          </w:p>
        </w:tc>
        <w:tc>
          <w:tcPr>
            <w:tcW w:w="1269" w:type="dxa"/>
            <w:vMerge/>
            <w:tcBorders>
              <w:top w:val="single" w:sz="4" w:space="0" w:color="000000"/>
              <w:left w:val="single" w:sz="4" w:space="0" w:color="000000"/>
              <w:bottom w:val="single" w:sz="4" w:space="0" w:color="000000"/>
            </w:tcBorders>
            <w:vAlign w:val="center"/>
          </w:tcPr>
          <w:p w14:paraId="3F2F420C" w14:textId="77777777" w:rsidR="0086454E" w:rsidRPr="00AE4A66" w:rsidRDefault="0086454E" w:rsidP="00EC1A14">
            <w:pPr>
              <w:widowControl w:val="0"/>
              <w:spacing w:after="0" w:line="276" w:lineRule="auto"/>
              <w:rPr>
                <w:sz w:val="20"/>
                <w:szCs w:val="20"/>
              </w:rPr>
            </w:pPr>
          </w:p>
        </w:tc>
      </w:tr>
      <w:tr w:rsidR="0086454E" w:rsidRPr="00AE4A66" w14:paraId="4745BA4C" w14:textId="77777777" w:rsidTr="00EC1A14">
        <w:trPr>
          <w:trHeight w:val="20"/>
        </w:trPr>
        <w:tc>
          <w:tcPr>
            <w:tcW w:w="1701" w:type="dxa"/>
            <w:vMerge/>
            <w:tcBorders>
              <w:top w:val="single" w:sz="4" w:space="0" w:color="000000"/>
              <w:bottom w:val="single" w:sz="4" w:space="0" w:color="000000"/>
              <w:right w:val="single" w:sz="4" w:space="0" w:color="000000"/>
            </w:tcBorders>
            <w:vAlign w:val="center"/>
          </w:tcPr>
          <w:p w14:paraId="5B274774" w14:textId="77777777" w:rsidR="0086454E" w:rsidRPr="00AE4A66" w:rsidRDefault="0086454E" w:rsidP="00EC1A14">
            <w:pPr>
              <w:widowControl w:val="0"/>
              <w:spacing w:after="0" w:line="276" w:lineRule="auto"/>
              <w:rPr>
                <w:sz w:val="20"/>
                <w:szCs w:val="20"/>
              </w:rPr>
            </w:pPr>
          </w:p>
        </w:tc>
        <w:tc>
          <w:tcPr>
            <w:tcW w:w="1418" w:type="dxa"/>
            <w:vMerge/>
            <w:tcBorders>
              <w:top w:val="single" w:sz="4" w:space="0" w:color="000000"/>
              <w:left w:val="single" w:sz="4" w:space="0" w:color="000000"/>
              <w:bottom w:val="single" w:sz="4" w:space="0" w:color="000000"/>
              <w:right w:val="single" w:sz="4" w:space="0" w:color="000000"/>
            </w:tcBorders>
            <w:vAlign w:val="center"/>
          </w:tcPr>
          <w:p w14:paraId="0CED2375" w14:textId="77777777" w:rsidR="0086454E" w:rsidRPr="00AE4A66" w:rsidRDefault="0086454E" w:rsidP="00EC1A14">
            <w:pPr>
              <w:widowControl w:val="0"/>
              <w:spacing w:after="0" w:line="276" w:lineRule="auto"/>
              <w:rPr>
                <w:sz w:val="20"/>
                <w:szCs w:val="20"/>
              </w:rPr>
            </w:pPr>
          </w:p>
        </w:tc>
        <w:tc>
          <w:tcPr>
            <w:tcW w:w="3118" w:type="dxa"/>
            <w:tcBorders>
              <w:top w:val="single" w:sz="4" w:space="0" w:color="000000"/>
              <w:left w:val="single" w:sz="4" w:space="0" w:color="000000"/>
              <w:bottom w:val="single" w:sz="4" w:space="0" w:color="000000"/>
              <w:right w:val="single" w:sz="4" w:space="0" w:color="000000"/>
            </w:tcBorders>
            <w:vAlign w:val="center"/>
          </w:tcPr>
          <w:p w14:paraId="0075EBB7" w14:textId="77777777" w:rsidR="0086454E" w:rsidRPr="00AE4A66" w:rsidRDefault="0086454E" w:rsidP="00EC1A14">
            <w:pPr>
              <w:spacing w:after="0"/>
              <w:rPr>
                <w:sz w:val="20"/>
                <w:szCs w:val="20"/>
              </w:rPr>
            </w:pPr>
            <w:r w:rsidRPr="00AE4A66">
              <w:rPr>
                <w:sz w:val="20"/>
                <w:szCs w:val="20"/>
              </w:rPr>
              <w:t>Un pueblo indígena no identificado en situación de aislamiento</w:t>
            </w:r>
          </w:p>
        </w:tc>
        <w:tc>
          <w:tcPr>
            <w:tcW w:w="993" w:type="dxa"/>
            <w:vMerge/>
            <w:tcBorders>
              <w:top w:val="single" w:sz="4" w:space="0" w:color="000000"/>
              <w:left w:val="single" w:sz="4" w:space="0" w:color="000000"/>
              <w:bottom w:val="single" w:sz="4" w:space="0" w:color="000000"/>
              <w:right w:val="single" w:sz="4" w:space="0" w:color="000000"/>
            </w:tcBorders>
            <w:vAlign w:val="center"/>
          </w:tcPr>
          <w:p w14:paraId="46E08566" w14:textId="77777777" w:rsidR="0086454E" w:rsidRPr="00AE4A66" w:rsidRDefault="0086454E" w:rsidP="00EC1A14">
            <w:pPr>
              <w:widowControl w:val="0"/>
              <w:spacing w:after="0" w:line="276" w:lineRule="auto"/>
              <w:rPr>
                <w:sz w:val="20"/>
                <w:szCs w:val="20"/>
              </w:rPr>
            </w:pPr>
          </w:p>
        </w:tc>
        <w:tc>
          <w:tcPr>
            <w:tcW w:w="1269" w:type="dxa"/>
            <w:vMerge/>
            <w:tcBorders>
              <w:top w:val="single" w:sz="4" w:space="0" w:color="000000"/>
              <w:left w:val="single" w:sz="4" w:space="0" w:color="000000"/>
              <w:bottom w:val="single" w:sz="4" w:space="0" w:color="000000"/>
            </w:tcBorders>
            <w:vAlign w:val="center"/>
          </w:tcPr>
          <w:p w14:paraId="2E6A838E" w14:textId="77777777" w:rsidR="0086454E" w:rsidRPr="00AE4A66" w:rsidRDefault="0086454E" w:rsidP="00EC1A14">
            <w:pPr>
              <w:widowControl w:val="0"/>
              <w:spacing w:after="0" w:line="276" w:lineRule="auto"/>
              <w:rPr>
                <w:sz w:val="20"/>
                <w:szCs w:val="20"/>
              </w:rPr>
            </w:pPr>
          </w:p>
        </w:tc>
      </w:tr>
      <w:tr w:rsidR="0086454E" w:rsidRPr="00AE4A66" w14:paraId="79225ED3" w14:textId="77777777" w:rsidTr="00EC1A14">
        <w:trPr>
          <w:trHeight w:val="20"/>
        </w:trPr>
        <w:tc>
          <w:tcPr>
            <w:tcW w:w="1701" w:type="dxa"/>
            <w:tcBorders>
              <w:top w:val="single" w:sz="4" w:space="0" w:color="000000"/>
              <w:bottom w:val="single" w:sz="4" w:space="0" w:color="000000"/>
              <w:right w:val="single" w:sz="4" w:space="0" w:color="000000"/>
            </w:tcBorders>
            <w:vAlign w:val="center"/>
          </w:tcPr>
          <w:p w14:paraId="5908DC09" w14:textId="77777777" w:rsidR="0086454E" w:rsidRPr="00AE4A66" w:rsidRDefault="0086454E" w:rsidP="00EC1A14">
            <w:pPr>
              <w:spacing w:after="0"/>
              <w:rPr>
                <w:sz w:val="20"/>
                <w:szCs w:val="20"/>
              </w:rPr>
            </w:pPr>
            <w:r w:rsidRPr="00AE4A66">
              <w:rPr>
                <w:sz w:val="20"/>
                <w:szCs w:val="20"/>
              </w:rPr>
              <w:t xml:space="preserve">Reserva Indígena </w:t>
            </w:r>
            <w:proofErr w:type="spellStart"/>
            <w:r w:rsidRPr="00AE4A66">
              <w:rPr>
                <w:sz w:val="20"/>
                <w:szCs w:val="20"/>
              </w:rPr>
              <w:t>Isconahua</w:t>
            </w:r>
            <w:proofErr w:type="spellEnd"/>
          </w:p>
        </w:tc>
        <w:tc>
          <w:tcPr>
            <w:tcW w:w="1418" w:type="dxa"/>
            <w:tcBorders>
              <w:top w:val="single" w:sz="4" w:space="0" w:color="000000"/>
              <w:left w:val="single" w:sz="4" w:space="0" w:color="000000"/>
              <w:bottom w:val="single" w:sz="4" w:space="0" w:color="000000"/>
              <w:right w:val="single" w:sz="4" w:space="0" w:color="000000"/>
            </w:tcBorders>
            <w:vAlign w:val="center"/>
          </w:tcPr>
          <w:p w14:paraId="43EE2AB9" w14:textId="77777777" w:rsidR="0086454E" w:rsidRPr="00AE4A66" w:rsidRDefault="0086454E" w:rsidP="00EC1A14">
            <w:pPr>
              <w:spacing w:after="0"/>
              <w:rPr>
                <w:sz w:val="20"/>
                <w:szCs w:val="20"/>
              </w:rPr>
            </w:pPr>
            <w:r w:rsidRPr="00AE4A66">
              <w:rPr>
                <w:sz w:val="20"/>
                <w:szCs w:val="20"/>
              </w:rPr>
              <w:t>Decreto Supremo N°007-2016-MC</w:t>
            </w:r>
          </w:p>
        </w:tc>
        <w:tc>
          <w:tcPr>
            <w:tcW w:w="3118" w:type="dxa"/>
            <w:tcBorders>
              <w:top w:val="single" w:sz="4" w:space="0" w:color="000000"/>
              <w:left w:val="single" w:sz="4" w:space="0" w:color="000000"/>
              <w:bottom w:val="single" w:sz="4" w:space="0" w:color="000000"/>
              <w:right w:val="single" w:sz="4" w:space="0" w:color="000000"/>
            </w:tcBorders>
            <w:vAlign w:val="center"/>
          </w:tcPr>
          <w:p w14:paraId="22E9D2CD" w14:textId="77777777" w:rsidR="0086454E" w:rsidRPr="00AE4A66" w:rsidRDefault="0086454E" w:rsidP="00EC1A14">
            <w:pPr>
              <w:spacing w:after="0"/>
              <w:rPr>
                <w:sz w:val="20"/>
                <w:szCs w:val="20"/>
              </w:rPr>
            </w:pPr>
            <w:proofErr w:type="spellStart"/>
            <w:r w:rsidRPr="00AE4A66">
              <w:rPr>
                <w:sz w:val="20"/>
                <w:szCs w:val="20"/>
              </w:rPr>
              <w:t>Isconahua</w:t>
            </w:r>
            <w:proofErr w:type="spellEnd"/>
            <w:r w:rsidRPr="00AE4A66">
              <w:rPr>
                <w:sz w:val="20"/>
                <w:szCs w:val="20"/>
              </w:rPr>
              <w:t xml:space="preserve"> en situación de aislamiento y en situación de contacto inicial</w:t>
            </w:r>
          </w:p>
        </w:tc>
        <w:tc>
          <w:tcPr>
            <w:tcW w:w="993" w:type="dxa"/>
            <w:tcBorders>
              <w:top w:val="single" w:sz="4" w:space="0" w:color="000000"/>
              <w:left w:val="single" w:sz="4" w:space="0" w:color="000000"/>
              <w:bottom w:val="single" w:sz="4" w:space="0" w:color="000000"/>
              <w:right w:val="single" w:sz="4" w:space="0" w:color="000000"/>
            </w:tcBorders>
            <w:vAlign w:val="center"/>
          </w:tcPr>
          <w:p w14:paraId="7F48C2E8" w14:textId="77777777" w:rsidR="0086454E" w:rsidRPr="00AE4A66" w:rsidRDefault="0086454E" w:rsidP="00EC1A14">
            <w:pPr>
              <w:spacing w:after="0"/>
              <w:rPr>
                <w:sz w:val="20"/>
                <w:szCs w:val="20"/>
              </w:rPr>
            </w:pPr>
            <w:r w:rsidRPr="00AE4A66">
              <w:rPr>
                <w:sz w:val="20"/>
                <w:szCs w:val="20"/>
              </w:rPr>
              <w:t>Ucayali</w:t>
            </w:r>
          </w:p>
        </w:tc>
        <w:tc>
          <w:tcPr>
            <w:tcW w:w="1269" w:type="dxa"/>
            <w:tcBorders>
              <w:top w:val="single" w:sz="4" w:space="0" w:color="000000"/>
              <w:left w:val="single" w:sz="4" w:space="0" w:color="000000"/>
              <w:bottom w:val="single" w:sz="4" w:space="0" w:color="000000"/>
            </w:tcBorders>
            <w:vAlign w:val="center"/>
          </w:tcPr>
          <w:p w14:paraId="256A4694" w14:textId="77777777" w:rsidR="0086454E" w:rsidRPr="00AE4A66" w:rsidRDefault="0086454E" w:rsidP="00EC1A14">
            <w:pPr>
              <w:spacing w:after="0"/>
              <w:rPr>
                <w:sz w:val="20"/>
                <w:szCs w:val="20"/>
              </w:rPr>
            </w:pPr>
            <w:r w:rsidRPr="00AE4A66">
              <w:rPr>
                <w:sz w:val="20"/>
                <w:szCs w:val="20"/>
              </w:rPr>
              <w:t>298 487.71 hectáreas</w:t>
            </w:r>
          </w:p>
        </w:tc>
      </w:tr>
      <w:tr w:rsidR="0086454E" w:rsidRPr="00AE4A66" w14:paraId="01E2F42B" w14:textId="77777777" w:rsidTr="00EC1A14">
        <w:trPr>
          <w:trHeight w:val="20"/>
        </w:trPr>
        <w:tc>
          <w:tcPr>
            <w:tcW w:w="1701" w:type="dxa"/>
            <w:vMerge w:val="restart"/>
            <w:tcBorders>
              <w:top w:val="single" w:sz="4" w:space="0" w:color="000000"/>
              <w:bottom w:val="single" w:sz="4" w:space="0" w:color="000000"/>
              <w:right w:val="single" w:sz="4" w:space="0" w:color="000000"/>
            </w:tcBorders>
            <w:vAlign w:val="center"/>
          </w:tcPr>
          <w:p w14:paraId="369CB44C" w14:textId="77777777" w:rsidR="0086454E" w:rsidRPr="00AE4A66" w:rsidRDefault="0086454E" w:rsidP="00EC1A14">
            <w:pPr>
              <w:spacing w:after="0"/>
              <w:rPr>
                <w:sz w:val="20"/>
                <w:szCs w:val="20"/>
              </w:rPr>
            </w:pPr>
            <w:r w:rsidRPr="00AE4A66">
              <w:rPr>
                <w:sz w:val="20"/>
                <w:szCs w:val="20"/>
              </w:rPr>
              <w:t xml:space="preserve">Reserva Indígena Yavarí </w:t>
            </w:r>
            <w:proofErr w:type="spellStart"/>
            <w:r w:rsidRPr="00AE4A66">
              <w:rPr>
                <w:sz w:val="20"/>
                <w:szCs w:val="20"/>
              </w:rPr>
              <w:t>Tapiche</w:t>
            </w:r>
            <w:proofErr w:type="spellEnd"/>
          </w:p>
        </w:tc>
        <w:tc>
          <w:tcPr>
            <w:tcW w:w="1418" w:type="dxa"/>
            <w:vMerge w:val="restart"/>
            <w:tcBorders>
              <w:top w:val="single" w:sz="4" w:space="0" w:color="000000"/>
              <w:left w:val="single" w:sz="4" w:space="0" w:color="000000"/>
              <w:bottom w:val="single" w:sz="4" w:space="0" w:color="000000"/>
              <w:right w:val="single" w:sz="4" w:space="0" w:color="000000"/>
            </w:tcBorders>
            <w:vAlign w:val="center"/>
          </w:tcPr>
          <w:p w14:paraId="34BD93F6" w14:textId="77777777" w:rsidR="0086454E" w:rsidRPr="00AE4A66" w:rsidRDefault="0086454E" w:rsidP="00EC1A14">
            <w:pPr>
              <w:spacing w:after="0"/>
              <w:rPr>
                <w:sz w:val="20"/>
                <w:szCs w:val="20"/>
              </w:rPr>
            </w:pPr>
            <w:r w:rsidRPr="00AE4A66">
              <w:rPr>
                <w:sz w:val="20"/>
                <w:szCs w:val="20"/>
              </w:rPr>
              <w:t xml:space="preserve">Decreto Supremo </w:t>
            </w:r>
            <w:proofErr w:type="spellStart"/>
            <w:r w:rsidRPr="00AE4A66">
              <w:rPr>
                <w:sz w:val="20"/>
                <w:szCs w:val="20"/>
              </w:rPr>
              <w:t>N°</w:t>
            </w:r>
            <w:proofErr w:type="spellEnd"/>
            <w:r w:rsidRPr="00AE4A66">
              <w:rPr>
                <w:sz w:val="20"/>
                <w:szCs w:val="20"/>
              </w:rPr>
              <w:t xml:space="preserve"> 007-2021-MC</w:t>
            </w:r>
          </w:p>
        </w:tc>
        <w:tc>
          <w:tcPr>
            <w:tcW w:w="3118" w:type="dxa"/>
            <w:tcBorders>
              <w:top w:val="single" w:sz="4" w:space="0" w:color="000000"/>
              <w:left w:val="single" w:sz="4" w:space="0" w:color="000000"/>
              <w:bottom w:val="single" w:sz="4" w:space="0" w:color="000000"/>
              <w:right w:val="single" w:sz="4" w:space="0" w:color="000000"/>
            </w:tcBorders>
            <w:vAlign w:val="center"/>
          </w:tcPr>
          <w:p w14:paraId="67E221BA" w14:textId="77777777" w:rsidR="0086454E" w:rsidRPr="00AE4A66" w:rsidRDefault="0086454E" w:rsidP="00EC1A14">
            <w:pPr>
              <w:spacing w:after="0"/>
              <w:rPr>
                <w:sz w:val="20"/>
                <w:szCs w:val="20"/>
              </w:rPr>
            </w:pPr>
            <w:proofErr w:type="spellStart"/>
            <w:r w:rsidRPr="00AE4A66">
              <w:rPr>
                <w:sz w:val="20"/>
                <w:szCs w:val="20"/>
              </w:rPr>
              <w:t>Matsés</w:t>
            </w:r>
            <w:proofErr w:type="spellEnd"/>
            <w:r w:rsidRPr="00AE4A66">
              <w:rPr>
                <w:sz w:val="20"/>
                <w:szCs w:val="20"/>
              </w:rPr>
              <w:t xml:space="preserve"> en situación de aislamiento</w:t>
            </w:r>
          </w:p>
        </w:tc>
        <w:tc>
          <w:tcPr>
            <w:tcW w:w="993" w:type="dxa"/>
            <w:vMerge w:val="restart"/>
            <w:tcBorders>
              <w:top w:val="single" w:sz="4" w:space="0" w:color="000000"/>
              <w:left w:val="single" w:sz="4" w:space="0" w:color="000000"/>
              <w:bottom w:val="single" w:sz="4" w:space="0" w:color="000000"/>
              <w:right w:val="single" w:sz="4" w:space="0" w:color="000000"/>
            </w:tcBorders>
            <w:vAlign w:val="center"/>
          </w:tcPr>
          <w:p w14:paraId="6934C2D8" w14:textId="77777777" w:rsidR="0086454E" w:rsidRPr="00AE4A66" w:rsidRDefault="0086454E" w:rsidP="00EC1A14">
            <w:pPr>
              <w:spacing w:after="0"/>
              <w:rPr>
                <w:sz w:val="20"/>
                <w:szCs w:val="20"/>
              </w:rPr>
            </w:pPr>
            <w:r w:rsidRPr="00AE4A66">
              <w:rPr>
                <w:sz w:val="20"/>
                <w:szCs w:val="20"/>
              </w:rPr>
              <w:t>Loreto</w:t>
            </w:r>
          </w:p>
        </w:tc>
        <w:tc>
          <w:tcPr>
            <w:tcW w:w="1269" w:type="dxa"/>
            <w:vMerge w:val="restart"/>
            <w:tcBorders>
              <w:top w:val="single" w:sz="4" w:space="0" w:color="000000"/>
              <w:left w:val="single" w:sz="4" w:space="0" w:color="000000"/>
              <w:bottom w:val="single" w:sz="4" w:space="0" w:color="000000"/>
            </w:tcBorders>
            <w:vAlign w:val="center"/>
          </w:tcPr>
          <w:p w14:paraId="2823D65A" w14:textId="77777777" w:rsidR="0086454E" w:rsidRPr="00AE4A66" w:rsidRDefault="0086454E" w:rsidP="00EC1A14">
            <w:pPr>
              <w:spacing w:after="0"/>
              <w:rPr>
                <w:sz w:val="20"/>
                <w:szCs w:val="20"/>
              </w:rPr>
            </w:pPr>
            <w:r w:rsidRPr="00AE4A66">
              <w:rPr>
                <w:sz w:val="20"/>
                <w:szCs w:val="20"/>
              </w:rPr>
              <w:t>1, 095 877.17 hectáreas</w:t>
            </w:r>
          </w:p>
        </w:tc>
      </w:tr>
      <w:tr w:rsidR="0086454E" w:rsidRPr="00AE4A66" w14:paraId="745C4525" w14:textId="77777777" w:rsidTr="00EC1A14">
        <w:trPr>
          <w:trHeight w:val="20"/>
        </w:trPr>
        <w:tc>
          <w:tcPr>
            <w:tcW w:w="1701" w:type="dxa"/>
            <w:vMerge/>
            <w:tcBorders>
              <w:top w:val="single" w:sz="4" w:space="0" w:color="000000"/>
              <w:bottom w:val="single" w:sz="4" w:space="0" w:color="000000"/>
              <w:right w:val="single" w:sz="4" w:space="0" w:color="000000"/>
            </w:tcBorders>
            <w:vAlign w:val="center"/>
          </w:tcPr>
          <w:p w14:paraId="7ABDD54F" w14:textId="77777777" w:rsidR="0086454E" w:rsidRPr="00AE4A66" w:rsidRDefault="0086454E" w:rsidP="00EC1A14">
            <w:pPr>
              <w:widowControl w:val="0"/>
              <w:spacing w:after="0" w:line="276" w:lineRule="auto"/>
              <w:rPr>
                <w:sz w:val="20"/>
                <w:szCs w:val="20"/>
              </w:rPr>
            </w:pPr>
          </w:p>
        </w:tc>
        <w:tc>
          <w:tcPr>
            <w:tcW w:w="1418" w:type="dxa"/>
            <w:vMerge/>
            <w:tcBorders>
              <w:top w:val="single" w:sz="4" w:space="0" w:color="000000"/>
              <w:left w:val="single" w:sz="4" w:space="0" w:color="000000"/>
              <w:bottom w:val="single" w:sz="4" w:space="0" w:color="000000"/>
              <w:right w:val="single" w:sz="4" w:space="0" w:color="000000"/>
            </w:tcBorders>
            <w:vAlign w:val="center"/>
          </w:tcPr>
          <w:p w14:paraId="5FAD20AD" w14:textId="77777777" w:rsidR="0086454E" w:rsidRPr="00AE4A66" w:rsidRDefault="0086454E" w:rsidP="00EC1A14">
            <w:pPr>
              <w:widowControl w:val="0"/>
              <w:spacing w:after="0" w:line="276" w:lineRule="auto"/>
              <w:rPr>
                <w:sz w:val="20"/>
                <w:szCs w:val="20"/>
              </w:rPr>
            </w:pPr>
          </w:p>
        </w:tc>
        <w:tc>
          <w:tcPr>
            <w:tcW w:w="3118" w:type="dxa"/>
            <w:tcBorders>
              <w:top w:val="single" w:sz="4" w:space="0" w:color="000000"/>
              <w:left w:val="single" w:sz="4" w:space="0" w:color="000000"/>
              <w:bottom w:val="single" w:sz="4" w:space="0" w:color="000000"/>
              <w:right w:val="single" w:sz="4" w:space="0" w:color="000000"/>
            </w:tcBorders>
            <w:vAlign w:val="center"/>
          </w:tcPr>
          <w:p w14:paraId="0FCB69B0" w14:textId="77777777" w:rsidR="0086454E" w:rsidRPr="00AE4A66" w:rsidRDefault="0086454E" w:rsidP="00EC1A14">
            <w:pPr>
              <w:spacing w:after="0"/>
              <w:rPr>
                <w:sz w:val="20"/>
                <w:szCs w:val="20"/>
              </w:rPr>
            </w:pPr>
            <w:r w:rsidRPr="00AE4A66">
              <w:rPr>
                <w:sz w:val="20"/>
                <w:szCs w:val="20"/>
              </w:rPr>
              <w:t>Remo (</w:t>
            </w:r>
            <w:proofErr w:type="spellStart"/>
            <w:r w:rsidRPr="00AE4A66">
              <w:rPr>
                <w:sz w:val="20"/>
                <w:szCs w:val="20"/>
              </w:rPr>
              <w:t>Isconahua</w:t>
            </w:r>
            <w:proofErr w:type="spellEnd"/>
            <w:r w:rsidRPr="00AE4A66">
              <w:rPr>
                <w:sz w:val="20"/>
                <w:szCs w:val="20"/>
              </w:rPr>
              <w:t>) en situación de aislamiento</w:t>
            </w:r>
          </w:p>
        </w:tc>
        <w:tc>
          <w:tcPr>
            <w:tcW w:w="993" w:type="dxa"/>
            <w:vMerge/>
            <w:tcBorders>
              <w:top w:val="single" w:sz="4" w:space="0" w:color="000000"/>
              <w:left w:val="single" w:sz="4" w:space="0" w:color="000000"/>
              <w:bottom w:val="single" w:sz="4" w:space="0" w:color="000000"/>
              <w:right w:val="single" w:sz="4" w:space="0" w:color="000000"/>
            </w:tcBorders>
            <w:vAlign w:val="center"/>
          </w:tcPr>
          <w:p w14:paraId="09A23A71" w14:textId="77777777" w:rsidR="0086454E" w:rsidRPr="00AE4A66" w:rsidRDefault="0086454E" w:rsidP="00EC1A14">
            <w:pPr>
              <w:widowControl w:val="0"/>
              <w:spacing w:after="0" w:line="276" w:lineRule="auto"/>
              <w:rPr>
                <w:sz w:val="20"/>
                <w:szCs w:val="20"/>
              </w:rPr>
            </w:pPr>
          </w:p>
        </w:tc>
        <w:tc>
          <w:tcPr>
            <w:tcW w:w="1269" w:type="dxa"/>
            <w:vMerge/>
            <w:tcBorders>
              <w:top w:val="single" w:sz="4" w:space="0" w:color="000000"/>
              <w:left w:val="single" w:sz="4" w:space="0" w:color="000000"/>
              <w:bottom w:val="single" w:sz="4" w:space="0" w:color="000000"/>
            </w:tcBorders>
            <w:vAlign w:val="center"/>
          </w:tcPr>
          <w:p w14:paraId="2FA8A8B0" w14:textId="77777777" w:rsidR="0086454E" w:rsidRPr="00AE4A66" w:rsidRDefault="0086454E" w:rsidP="00EC1A14">
            <w:pPr>
              <w:widowControl w:val="0"/>
              <w:spacing w:after="0" w:line="276" w:lineRule="auto"/>
              <w:rPr>
                <w:sz w:val="20"/>
                <w:szCs w:val="20"/>
              </w:rPr>
            </w:pPr>
          </w:p>
        </w:tc>
      </w:tr>
      <w:tr w:rsidR="0086454E" w:rsidRPr="00AE4A66" w14:paraId="67F0C2FF" w14:textId="77777777" w:rsidTr="00EC1A14">
        <w:trPr>
          <w:trHeight w:val="20"/>
        </w:trPr>
        <w:tc>
          <w:tcPr>
            <w:tcW w:w="1701" w:type="dxa"/>
            <w:vMerge/>
            <w:tcBorders>
              <w:top w:val="single" w:sz="4" w:space="0" w:color="000000"/>
              <w:bottom w:val="single" w:sz="4" w:space="0" w:color="000000"/>
              <w:right w:val="single" w:sz="4" w:space="0" w:color="000000"/>
            </w:tcBorders>
            <w:vAlign w:val="center"/>
          </w:tcPr>
          <w:p w14:paraId="12D59B26" w14:textId="77777777" w:rsidR="0086454E" w:rsidRPr="00AE4A66" w:rsidRDefault="0086454E" w:rsidP="00EC1A14">
            <w:pPr>
              <w:widowControl w:val="0"/>
              <w:spacing w:after="0" w:line="276" w:lineRule="auto"/>
              <w:rPr>
                <w:sz w:val="20"/>
                <w:szCs w:val="20"/>
              </w:rPr>
            </w:pPr>
          </w:p>
        </w:tc>
        <w:tc>
          <w:tcPr>
            <w:tcW w:w="1418" w:type="dxa"/>
            <w:vMerge/>
            <w:tcBorders>
              <w:top w:val="single" w:sz="4" w:space="0" w:color="000000"/>
              <w:left w:val="single" w:sz="4" w:space="0" w:color="000000"/>
              <w:bottom w:val="single" w:sz="4" w:space="0" w:color="000000"/>
              <w:right w:val="single" w:sz="4" w:space="0" w:color="000000"/>
            </w:tcBorders>
            <w:vAlign w:val="center"/>
          </w:tcPr>
          <w:p w14:paraId="27ADBA47" w14:textId="77777777" w:rsidR="0086454E" w:rsidRPr="00AE4A66" w:rsidRDefault="0086454E" w:rsidP="00EC1A14">
            <w:pPr>
              <w:widowControl w:val="0"/>
              <w:spacing w:after="0" w:line="276" w:lineRule="auto"/>
              <w:rPr>
                <w:sz w:val="20"/>
                <w:szCs w:val="20"/>
              </w:rPr>
            </w:pPr>
          </w:p>
        </w:tc>
        <w:tc>
          <w:tcPr>
            <w:tcW w:w="3118" w:type="dxa"/>
            <w:tcBorders>
              <w:top w:val="single" w:sz="4" w:space="0" w:color="000000"/>
              <w:left w:val="single" w:sz="4" w:space="0" w:color="000000"/>
              <w:bottom w:val="single" w:sz="4" w:space="0" w:color="000000"/>
              <w:right w:val="single" w:sz="4" w:space="0" w:color="000000"/>
            </w:tcBorders>
            <w:vAlign w:val="center"/>
          </w:tcPr>
          <w:p w14:paraId="4ECFF57B" w14:textId="77777777" w:rsidR="0086454E" w:rsidRPr="00AE4A66" w:rsidRDefault="0086454E" w:rsidP="00EC1A14">
            <w:pPr>
              <w:spacing w:after="0"/>
              <w:rPr>
                <w:sz w:val="20"/>
                <w:szCs w:val="20"/>
              </w:rPr>
            </w:pPr>
            <w:proofErr w:type="spellStart"/>
            <w:r w:rsidRPr="00AE4A66">
              <w:rPr>
                <w:sz w:val="20"/>
                <w:szCs w:val="20"/>
              </w:rPr>
              <w:t>Marubo</w:t>
            </w:r>
            <w:proofErr w:type="spellEnd"/>
            <w:r w:rsidRPr="00AE4A66">
              <w:rPr>
                <w:sz w:val="20"/>
                <w:szCs w:val="20"/>
              </w:rPr>
              <w:t xml:space="preserve"> en situación de aislamiento</w:t>
            </w:r>
          </w:p>
        </w:tc>
        <w:tc>
          <w:tcPr>
            <w:tcW w:w="993" w:type="dxa"/>
            <w:vMerge/>
            <w:tcBorders>
              <w:top w:val="single" w:sz="4" w:space="0" w:color="000000"/>
              <w:left w:val="single" w:sz="4" w:space="0" w:color="000000"/>
              <w:bottom w:val="single" w:sz="4" w:space="0" w:color="000000"/>
              <w:right w:val="single" w:sz="4" w:space="0" w:color="000000"/>
            </w:tcBorders>
            <w:vAlign w:val="center"/>
          </w:tcPr>
          <w:p w14:paraId="1B0958A9" w14:textId="77777777" w:rsidR="0086454E" w:rsidRPr="00AE4A66" w:rsidRDefault="0086454E" w:rsidP="00EC1A14">
            <w:pPr>
              <w:widowControl w:val="0"/>
              <w:spacing w:after="0" w:line="276" w:lineRule="auto"/>
              <w:rPr>
                <w:sz w:val="20"/>
                <w:szCs w:val="20"/>
              </w:rPr>
            </w:pPr>
          </w:p>
        </w:tc>
        <w:tc>
          <w:tcPr>
            <w:tcW w:w="1269" w:type="dxa"/>
            <w:vMerge/>
            <w:tcBorders>
              <w:top w:val="single" w:sz="4" w:space="0" w:color="000000"/>
              <w:left w:val="single" w:sz="4" w:space="0" w:color="000000"/>
              <w:bottom w:val="single" w:sz="4" w:space="0" w:color="000000"/>
            </w:tcBorders>
            <w:vAlign w:val="center"/>
          </w:tcPr>
          <w:p w14:paraId="509B113A" w14:textId="77777777" w:rsidR="0086454E" w:rsidRPr="00AE4A66" w:rsidRDefault="0086454E" w:rsidP="00EC1A14">
            <w:pPr>
              <w:widowControl w:val="0"/>
              <w:spacing w:after="0" w:line="276" w:lineRule="auto"/>
              <w:rPr>
                <w:sz w:val="20"/>
                <w:szCs w:val="20"/>
              </w:rPr>
            </w:pPr>
          </w:p>
        </w:tc>
      </w:tr>
      <w:tr w:rsidR="0086454E" w:rsidRPr="00AE4A66" w14:paraId="47CE6502" w14:textId="77777777" w:rsidTr="00EC1A14">
        <w:trPr>
          <w:trHeight w:val="20"/>
        </w:trPr>
        <w:tc>
          <w:tcPr>
            <w:tcW w:w="1701" w:type="dxa"/>
            <w:vMerge/>
            <w:tcBorders>
              <w:top w:val="single" w:sz="4" w:space="0" w:color="000000"/>
              <w:bottom w:val="single" w:sz="4" w:space="0" w:color="000000"/>
              <w:right w:val="single" w:sz="4" w:space="0" w:color="000000"/>
            </w:tcBorders>
            <w:vAlign w:val="center"/>
          </w:tcPr>
          <w:p w14:paraId="1A75A42E" w14:textId="77777777" w:rsidR="0086454E" w:rsidRPr="00AE4A66" w:rsidRDefault="0086454E" w:rsidP="00EC1A14">
            <w:pPr>
              <w:widowControl w:val="0"/>
              <w:spacing w:after="0" w:line="276" w:lineRule="auto"/>
              <w:rPr>
                <w:sz w:val="20"/>
                <w:szCs w:val="20"/>
              </w:rPr>
            </w:pPr>
          </w:p>
        </w:tc>
        <w:tc>
          <w:tcPr>
            <w:tcW w:w="1418" w:type="dxa"/>
            <w:vMerge/>
            <w:tcBorders>
              <w:top w:val="single" w:sz="4" w:space="0" w:color="000000"/>
              <w:left w:val="single" w:sz="4" w:space="0" w:color="000000"/>
              <w:bottom w:val="single" w:sz="4" w:space="0" w:color="000000"/>
              <w:right w:val="single" w:sz="4" w:space="0" w:color="000000"/>
            </w:tcBorders>
            <w:vAlign w:val="center"/>
          </w:tcPr>
          <w:p w14:paraId="2E282FA3" w14:textId="77777777" w:rsidR="0086454E" w:rsidRPr="00AE4A66" w:rsidRDefault="0086454E" w:rsidP="00EC1A14">
            <w:pPr>
              <w:widowControl w:val="0"/>
              <w:spacing w:after="0" w:line="276" w:lineRule="auto"/>
              <w:rPr>
                <w:sz w:val="20"/>
                <w:szCs w:val="20"/>
              </w:rPr>
            </w:pPr>
          </w:p>
        </w:tc>
        <w:tc>
          <w:tcPr>
            <w:tcW w:w="3118" w:type="dxa"/>
            <w:tcBorders>
              <w:top w:val="single" w:sz="4" w:space="0" w:color="000000"/>
              <w:left w:val="single" w:sz="4" w:space="0" w:color="000000"/>
              <w:bottom w:val="single" w:sz="4" w:space="0" w:color="000000"/>
              <w:right w:val="single" w:sz="4" w:space="0" w:color="000000"/>
            </w:tcBorders>
            <w:vAlign w:val="center"/>
          </w:tcPr>
          <w:p w14:paraId="56B83929" w14:textId="77777777" w:rsidR="0086454E" w:rsidRPr="00AE4A66" w:rsidRDefault="0086454E" w:rsidP="00EC1A14">
            <w:pPr>
              <w:spacing w:after="0"/>
              <w:rPr>
                <w:sz w:val="20"/>
                <w:szCs w:val="20"/>
              </w:rPr>
            </w:pPr>
            <w:r w:rsidRPr="00AE4A66">
              <w:rPr>
                <w:sz w:val="20"/>
                <w:szCs w:val="20"/>
              </w:rPr>
              <w:t>Otros pueblos indígenas no identificados en situación de aislamiento</w:t>
            </w:r>
          </w:p>
        </w:tc>
        <w:tc>
          <w:tcPr>
            <w:tcW w:w="993" w:type="dxa"/>
            <w:vMerge/>
            <w:tcBorders>
              <w:top w:val="single" w:sz="4" w:space="0" w:color="000000"/>
              <w:left w:val="single" w:sz="4" w:space="0" w:color="000000"/>
              <w:bottom w:val="single" w:sz="4" w:space="0" w:color="000000"/>
              <w:right w:val="single" w:sz="4" w:space="0" w:color="000000"/>
            </w:tcBorders>
            <w:vAlign w:val="center"/>
          </w:tcPr>
          <w:p w14:paraId="7475B587" w14:textId="77777777" w:rsidR="0086454E" w:rsidRPr="00AE4A66" w:rsidRDefault="0086454E" w:rsidP="00EC1A14">
            <w:pPr>
              <w:widowControl w:val="0"/>
              <w:spacing w:after="0" w:line="276" w:lineRule="auto"/>
              <w:rPr>
                <w:sz w:val="20"/>
                <w:szCs w:val="20"/>
              </w:rPr>
            </w:pPr>
          </w:p>
        </w:tc>
        <w:tc>
          <w:tcPr>
            <w:tcW w:w="1269" w:type="dxa"/>
            <w:vMerge/>
            <w:tcBorders>
              <w:top w:val="single" w:sz="4" w:space="0" w:color="000000"/>
              <w:left w:val="single" w:sz="4" w:space="0" w:color="000000"/>
              <w:bottom w:val="single" w:sz="4" w:space="0" w:color="000000"/>
            </w:tcBorders>
            <w:vAlign w:val="center"/>
          </w:tcPr>
          <w:p w14:paraId="62C201DD" w14:textId="77777777" w:rsidR="0086454E" w:rsidRPr="00AE4A66" w:rsidRDefault="0086454E" w:rsidP="00EC1A14">
            <w:pPr>
              <w:widowControl w:val="0"/>
              <w:spacing w:after="0" w:line="276" w:lineRule="auto"/>
              <w:rPr>
                <w:sz w:val="20"/>
                <w:szCs w:val="20"/>
              </w:rPr>
            </w:pPr>
          </w:p>
        </w:tc>
      </w:tr>
      <w:tr w:rsidR="0086454E" w:rsidRPr="00AE4A66" w14:paraId="7CAA4566" w14:textId="77777777" w:rsidTr="00EC1A14">
        <w:trPr>
          <w:trHeight w:val="20"/>
        </w:trPr>
        <w:tc>
          <w:tcPr>
            <w:tcW w:w="1701" w:type="dxa"/>
            <w:tcBorders>
              <w:top w:val="single" w:sz="4" w:space="0" w:color="000000"/>
              <w:bottom w:val="single" w:sz="4" w:space="0" w:color="000000"/>
              <w:right w:val="single" w:sz="4" w:space="0" w:color="000000"/>
            </w:tcBorders>
            <w:vAlign w:val="center"/>
          </w:tcPr>
          <w:p w14:paraId="5405E2E1" w14:textId="77777777" w:rsidR="0086454E" w:rsidRPr="00AE4A66" w:rsidRDefault="0086454E" w:rsidP="00EC1A14">
            <w:pPr>
              <w:spacing w:after="0"/>
              <w:rPr>
                <w:sz w:val="20"/>
                <w:szCs w:val="20"/>
              </w:rPr>
            </w:pPr>
            <w:r w:rsidRPr="00AE4A66">
              <w:rPr>
                <w:sz w:val="20"/>
                <w:szCs w:val="20"/>
              </w:rPr>
              <w:t xml:space="preserve">Reserva Indígena </w:t>
            </w:r>
            <w:proofErr w:type="spellStart"/>
            <w:r w:rsidRPr="00AE4A66">
              <w:rPr>
                <w:sz w:val="20"/>
                <w:szCs w:val="20"/>
              </w:rPr>
              <w:t>Kakataibo</w:t>
            </w:r>
            <w:proofErr w:type="spellEnd"/>
            <w:r w:rsidRPr="00AE4A66">
              <w:rPr>
                <w:sz w:val="20"/>
                <w:szCs w:val="20"/>
              </w:rPr>
              <w:t xml:space="preserve"> Norte y Sur</w:t>
            </w:r>
          </w:p>
        </w:tc>
        <w:tc>
          <w:tcPr>
            <w:tcW w:w="1418" w:type="dxa"/>
            <w:tcBorders>
              <w:top w:val="single" w:sz="4" w:space="0" w:color="000000"/>
              <w:left w:val="single" w:sz="4" w:space="0" w:color="000000"/>
              <w:bottom w:val="single" w:sz="4" w:space="0" w:color="000000"/>
              <w:right w:val="single" w:sz="4" w:space="0" w:color="000000"/>
            </w:tcBorders>
            <w:vAlign w:val="center"/>
          </w:tcPr>
          <w:p w14:paraId="00DDB3D3" w14:textId="77777777" w:rsidR="0086454E" w:rsidRPr="00AE4A66" w:rsidRDefault="0086454E" w:rsidP="00EC1A14">
            <w:pPr>
              <w:spacing w:after="0"/>
              <w:rPr>
                <w:sz w:val="20"/>
                <w:szCs w:val="20"/>
              </w:rPr>
            </w:pPr>
            <w:r w:rsidRPr="00AE4A66">
              <w:rPr>
                <w:sz w:val="20"/>
                <w:szCs w:val="20"/>
              </w:rPr>
              <w:t xml:space="preserve">Decreto Supremo </w:t>
            </w:r>
            <w:proofErr w:type="spellStart"/>
            <w:r w:rsidRPr="00AE4A66">
              <w:rPr>
                <w:sz w:val="20"/>
                <w:szCs w:val="20"/>
              </w:rPr>
              <w:t>N°</w:t>
            </w:r>
            <w:proofErr w:type="spellEnd"/>
            <w:r w:rsidRPr="00AE4A66">
              <w:rPr>
                <w:sz w:val="20"/>
                <w:szCs w:val="20"/>
              </w:rPr>
              <w:t xml:space="preserve"> 015-2021-MC</w:t>
            </w:r>
          </w:p>
        </w:tc>
        <w:tc>
          <w:tcPr>
            <w:tcW w:w="3118" w:type="dxa"/>
            <w:tcBorders>
              <w:top w:val="single" w:sz="4" w:space="0" w:color="000000"/>
              <w:left w:val="single" w:sz="4" w:space="0" w:color="000000"/>
              <w:bottom w:val="single" w:sz="4" w:space="0" w:color="000000"/>
              <w:right w:val="single" w:sz="4" w:space="0" w:color="000000"/>
            </w:tcBorders>
            <w:vAlign w:val="center"/>
          </w:tcPr>
          <w:p w14:paraId="54485036" w14:textId="77777777" w:rsidR="0086454E" w:rsidRPr="00AE4A66" w:rsidRDefault="0086454E" w:rsidP="00EC1A14">
            <w:pPr>
              <w:spacing w:after="0"/>
              <w:rPr>
                <w:sz w:val="20"/>
                <w:szCs w:val="20"/>
              </w:rPr>
            </w:pPr>
            <w:proofErr w:type="spellStart"/>
            <w:r w:rsidRPr="00AE4A66">
              <w:rPr>
                <w:sz w:val="20"/>
                <w:szCs w:val="20"/>
              </w:rPr>
              <w:t>Kakataibo</w:t>
            </w:r>
            <w:proofErr w:type="spellEnd"/>
            <w:r w:rsidRPr="00AE4A66">
              <w:rPr>
                <w:sz w:val="20"/>
                <w:szCs w:val="20"/>
              </w:rPr>
              <w:t xml:space="preserve"> en situación de aislamiento</w:t>
            </w:r>
          </w:p>
        </w:tc>
        <w:tc>
          <w:tcPr>
            <w:tcW w:w="993" w:type="dxa"/>
            <w:tcBorders>
              <w:top w:val="single" w:sz="4" w:space="0" w:color="000000"/>
              <w:left w:val="single" w:sz="4" w:space="0" w:color="000000"/>
              <w:bottom w:val="single" w:sz="4" w:space="0" w:color="000000"/>
              <w:right w:val="single" w:sz="4" w:space="0" w:color="000000"/>
            </w:tcBorders>
            <w:vAlign w:val="center"/>
          </w:tcPr>
          <w:p w14:paraId="753A080C" w14:textId="77777777" w:rsidR="0086454E" w:rsidRPr="00AE4A66" w:rsidRDefault="0086454E" w:rsidP="00EC1A14">
            <w:pPr>
              <w:spacing w:after="0"/>
              <w:rPr>
                <w:sz w:val="20"/>
                <w:szCs w:val="20"/>
              </w:rPr>
            </w:pPr>
            <w:r w:rsidRPr="00AE4A66">
              <w:rPr>
                <w:sz w:val="20"/>
                <w:szCs w:val="20"/>
              </w:rPr>
              <w:t>Loreto, Ucayali y Huánuco</w:t>
            </w:r>
          </w:p>
        </w:tc>
        <w:tc>
          <w:tcPr>
            <w:tcW w:w="1269" w:type="dxa"/>
            <w:tcBorders>
              <w:top w:val="single" w:sz="4" w:space="0" w:color="000000"/>
              <w:left w:val="single" w:sz="4" w:space="0" w:color="000000"/>
              <w:bottom w:val="single" w:sz="4" w:space="0" w:color="000000"/>
            </w:tcBorders>
            <w:vAlign w:val="center"/>
          </w:tcPr>
          <w:p w14:paraId="4E53B742" w14:textId="77777777" w:rsidR="0086454E" w:rsidRPr="00AE4A66" w:rsidRDefault="0086454E" w:rsidP="00EC1A14">
            <w:pPr>
              <w:spacing w:after="0"/>
              <w:rPr>
                <w:sz w:val="20"/>
                <w:szCs w:val="20"/>
              </w:rPr>
            </w:pPr>
            <w:r w:rsidRPr="00AE4A66">
              <w:rPr>
                <w:sz w:val="20"/>
                <w:szCs w:val="20"/>
              </w:rPr>
              <w:t>148 996.51 hectáreas</w:t>
            </w:r>
          </w:p>
        </w:tc>
      </w:tr>
      <w:tr w:rsidR="0086454E" w:rsidRPr="00AE4A66" w14:paraId="0A112D59" w14:textId="77777777" w:rsidTr="00EC1A14">
        <w:trPr>
          <w:trHeight w:val="20"/>
        </w:trPr>
        <w:tc>
          <w:tcPr>
            <w:tcW w:w="1701" w:type="dxa"/>
            <w:vMerge w:val="restart"/>
            <w:tcBorders>
              <w:top w:val="single" w:sz="4" w:space="0" w:color="000000"/>
              <w:bottom w:val="single" w:sz="4" w:space="0" w:color="000000"/>
              <w:right w:val="single" w:sz="4" w:space="0" w:color="000000"/>
            </w:tcBorders>
            <w:vAlign w:val="center"/>
          </w:tcPr>
          <w:p w14:paraId="2B3565DF" w14:textId="77777777" w:rsidR="0086454E" w:rsidRPr="00AE4A66" w:rsidRDefault="0086454E" w:rsidP="00EC1A14">
            <w:pPr>
              <w:spacing w:after="0"/>
              <w:rPr>
                <w:sz w:val="20"/>
                <w:szCs w:val="20"/>
              </w:rPr>
            </w:pPr>
            <w:r w:rsidRPr="00AE4A66">
              <w:rPr>
                <w:sz w:val="20"/>
                <w:szCs w:val="20"/>
              </w:rPr>
              <w:t xml:space="preserve">Reserva Territorial </w:t>
            </w:r>
            <w:proofErr w:type="spellStart"/>
            <w:r w:rsidRPr="00AE4A66">
              <w:rPr>
                <w:sz w:val="20"/>
                <w:szCs w:val="20"/>
              </w:rPr>
              <w:t>Kugapakori</w:t>
            </w:r>
            <w:proofErr w:type="spellEnd"/>
            <w:r w:rsidRPr="00AE4A66">
              <w:rPr>
                <w:sz w:val="20"/>
                <w:szCs w:val="20"/>
              </w:rPr>
              <w:t xml:space="preserve">, Nahua, </w:t>
            </w:r>
            <w:proofErr w:type="spellStart"/>
            <w:r w:rsidRPr="00AE4A66">
              <w:rPr>
                <w:sz w:val="20"/>
                <w:szCs w:val="20"/>
              </w:rPr>
              <w:t>Nanti</w:t>
            </w:r>
            <w:proofErr w:type="spellEnd"/>
            <w:r w:rsidRPr="00AE4A66">
              <w:rPr>
                <w:sz w:val="20"/>
                <w:szCs w:val="20"/>
              </w:rPr>
              <w:t xml:space="preserve"> y otros</w:t>
            </w:r>
          </w:p>
        </w:tc>
        <w:tc>
          <w:tcPr>
            <w:tcW w:w="1418" w:type="dxa"/>
            <w:vMerge w:val="restart"/>
            <w:tcBorders>
              <w:top w:val="single" w:sz="4" w:space="0" w:color="000000"/>
              <w:left w:val="single" w:sz="4" w:space="0" w:color="000000"/>
              <w:bottom w:val="single" w:sz="4" w:space="0" w:color="000000"/>
              <w:right w:val="single" w:sz="4" w:space="0" w:color="000000"/>
            </w:tcBorders>
            <w:vAlign w:val="center"/>
          </w:tcPr>
          <w:p w14:paraId="3A91F3C1" w14:textId="77777777" w:rsidR="0086454E" w:rsidRPr="00AE4A66" w:rsidRDefault="0086454E" w:rsidP="00EC1A14">
            <w:pPr>
              <w:spacing w:after="0"/>
              <w:rPr>
                <w:sz w:val="20"/>
                <w:szCs w:val="20"/>
              </w:rPr>
            </w:pPr>
            <w:r w:rsidRPr="00AE4A66">
              <w:rPr>
                <w:sz w:val="20"/>
                <w:szCs w:val="20"/>
              </w:rPr>
              <w:t xml:space="preserve">Decreto Supremo </w:t>
            </w:r>
            <w:proofErr w:type="spellStart"/>
            <w:r w:rsidRPr="00AE4A66">
              <w:rPr>
                <w:sz w:val="20"/>
                <w:szCs w:val="20"/>
              </w:rPr>
              <w:t>N°</w:t>
            </w:r>
            <w:proofErr w:type="spellEnd"/>
            <w:r w:rsidRPr="00AE4A66">
              <w:rPr>
                <w:sz w:val="20"/>
                <w:szCs w:val="20"/>
              </w:rPr>
              <w:t xml:space="preserve"> 028-2003- AG</w:t>
            </w:r>
          </w:p>
        </w:tc>
        <w:tc>
          <w:tcPr>
            <w:tcW w:w="3118" w:type="dxa"/>
            <w:tcBorders>
              <w:top w:val="single" w:sz="4" w:space="0" w:color="000000"/>
              <w:left w:val="single" w:sz="4" w:space="0" w:color="000000"/>
              <w:bottom w:val="single" w:sz="4" w:space="0" w:color="000000"/>
              <w:right w:val="single" w:sz="4" w:space="0" w:color="000000"/>
            </w:tcBorders>
            <w:vAlign w:val="center"/>
          </w:tcPr>
          <w:p w14:paraId="0C41017E" w14:textId="77777777" w:rsidR="0086454E" w:rsidRPr="00AE4A66" w:rsidRDefault="0086454E" w:rsidP="00EC1A14">
            <w:pPr>
              <w:spacing w:after="0"/>
              <w:rPr>
                <w:sz w:val="20"/>
                <w:szCs w:val="20"/>
              </w:rPr>
            </w:pPr>
            <w:proofErr w:type="spellStart"/>
            <w:r w:rsidRPr="00AE4A66">
              <w:rPr>
                <w:sz w:val="20"/>
                <w:szCs w:val="20"/>
              </w:rPr>
              <w:t>Yora</w:t>
            </w:r>
            <w:proofErr w:type="spellEnd"/>
            <w:r w:rsidRPr="00AE4A66">
              <w:rPr>
                <w:sz w:val="20"/>
                <w:szCs w:val="20"/>
              </w:rPr>
              <w:t xml:space="preserve"> (Nahua) en situación de contacto inicial</w:t>
            </w:r>
          </w:p>
        </w:tc>
        <w:tc>
          <w:tcPr>
            <w:tcW w:w="993" w:type="dxa"/>
            <w:vMerge w:val="restart"/>
            <w:tcBorders>
              <w:top w:val="single" w:sz="4" w:space="0" w:color="000000"/>
              <w:left w:val="single" w:sz="4" w:space="0" w:color="000000"/>
              <w:bottom w:val="single" w:sz="4" w:space="0" w:color="000000"/>
              <w:right w:val="single" w:sz="4" w:space="0" w:color="000000"/>
            </w:tcBorders>
            <w:vAlign w:val="center"/>
          </w:tcPr>
          <w:p w14:paraId="34E2F21A" w14:textId="77777777" w:rsidR="0086454E" w:rsidRPr="00AE4A66" w:rsidRDefault="0086454E" w:rsidP="00EC1A14">
            <w:pPr>
              <w:spacing w:after="0"/>
              <w:rPr>
                <w:sz w:val="20"/>
                <w:szCs w:val="20"/>
              </w:rPr>
            </w:pPr>
            <w:r w:rsidRPr="00AE4A66">
              <w:rPr>
                <w:sz w:val="20"/>
                <w:szCs w:val="20"/>
              </w:rPr>
              <w:t>Cusco y Ucayali</w:t>
            </w:r>
          </w:p>
        </w:tc>
        <w:tc>
          <w:tcPr>
            <w:tcW w:w="1269" w:type="dxa"/>
            <w:vMerge w:val="restart"/>
            <w:tcBorders>
              <w:top w:val="single" w:sz="4" w:space="0" w:color="000000"/>
              <w:left w:val="single" w:sz="4" w:space="0" w:color="000000"/>
              <w:bottom w:val="single" w:sz="4" w:space="0" w:color="000000"/>
            </w:tcBorders>
            <w:vAlign w:val="center"/>
          </w:tcPr>
          <w:p w14:paraId="016E932F" w14:textId="77777777" w:rsidR="0086454E" w:rsidRPr="00AE4A66" w:rsidRDefault="0086454E" w:rsidP="00EC1A14">
            <w:pPr>
              <w:spacing w:after="0"/>
              <w:rPr>
                <w:sz w:val="20"/>
                <w:szCs w:val="20"/>
              </w:rPr>
            </w:pPr>
            <w:r w:rsidRPr="00AE4A66">
              <w:rPr>
                <w:sz w:val="20"/>
                <w:szCs w:val="20"/>
              </w:rPr>
              <w:t>456 672. 73 hectáreas</w:t>
            </w:r>
          </w:p>
        </w:tc>
      </w:tr>
      <w:tr w:rsidR="0086454E" w:rsidRPr="00AE4A66" w14:paraId="2FC89E52" w14:textId="77777777" w:rsidTr="00EC1A14">
        <w:trPr>
          <w:trHeight w:val="20"/>
        </w:trPr>
        <w:tc>
          <w:tcPr>
            <w:tcW w:w="1701" w:type="dxa"/>
            <w:vMerge/>
            <w:tcBorders>
              <w:top w:val="single" w:sz="4" w:space="0" w:color="000000"/>
              <w:bottom w:val="single" w:sz="4" w:space="0" w:color="000000"/>
              <w:right w:val="single" w:sz="4" w:space="0" w:color="000000"/>
            </w:tcBorders>
            <w:vAlign w:val="center"/>
          </w:tcPr>
          <w:p w14:paraId="50055672" w14:textId="77777777" w:rsidR="0086454E" w:rsidRPr="00AE4A66" w:rsidRDefault="0086454E" w:rsidP="00EC1A14">
            <w:pPr>
              <w:widowControl w:val="0"/>
              <w:spacing w:after="0" w:line="276" w:lineRule="auto"/>
              <w:rPr>
                <w:sz w:val="20"/>
                <w:szCs w:val="20"/>
              </w:rPr>
            </w:pPr>
          </w:p>
        </w:tc>
        <w:tc>
          <w:tcPr>
            <w:tcW w:w="1418" w:type="dxa"/>
            <w:vMerge/>
            <w:tcBorders>
              <w:top w:val="single" w:sz="4" w:space="0" w:color="000000"/>
              <w:left w:val="single" w:sz="4" w:space="0" w:color="000000"/>
              <w:bottom w:val="single" w:sz="4" w:space="0" w:color="000000"/>
              <w:right w:val="single" w:sz="4" w:space="0" w:color="000000"/>
            </w:tcBorders>
            <w:vAlign w:val="center"/>
          </w:tcPr>
          <w:p w14:paraId="77D231B5" w14:textId="77777777" w:rsidR="0086454E" w:rsidRPr="00AE4A66" w:rsidRDefault="0086454E" w:rsidP="00EC1A14">
            <w:pPr>
              <w:widowControl w:val="0"/>
              <w:spacing w:after="0" w:line="276" w:lineRule="auto"/>
              <w:rPr>
                <w:sz w:val="20"/>
                <w:szCs w:val="20"/>
              </w:rPr>
            </w:pPr>
          </w:p>
        </w:tc>
        <w:tc>
          <w:tcPr>
            <w:tcW w:w="3118" w:type="dxa"/>
            <w:tcBorders>
              <w:top w:val="single" w:sz="4" w:space="0" w:color="000000"/>
              <w:left w:val="single" w:sz="4" w:space="0" w:color="000000"/>
              <w:bottom w:val="single" w:sz="4" w:space="0" w:color="000000"/>
              <w:right w:val="single" w:sz="4" w:space="0" w:color="000000"/>
            </w:tcBorders>
            <w:vAlign w:val="center"/>
          </w:tcPr>
          <w:p w14:paraId="55C9F0A0" w14:textId="77777777" w:rsidR="0086454E" w:rsidRPr="00AE4A66" w:rsidRDefault="0086454E" w:rsidP="00EC1A14">
            <w:pPr>
              <w:spacing w:after="0"/>
              <w:rPr>
                <w:sz w:val="20"/>
                <w:szCs w:val="20"/>
              </w:rPr>
            </w:pPr>
            <w:proofErr w:type="spellStart"/>
            <w:r w:rsidRPr="00AE4A66">
              <w:rPr>
                <w:sz w:val="20"/>
                <w:szCs w:val="20"/>
              </w:rPr>
              <w:t>Matsigenka</w:t>
            </w:r>
            <w:proofErr w:type="spellEnd"/>
            <w:r w:rsidRPr="00AE4A66">
              <w:rPr>
                <w:sz w:val="20"/>
                <w:szCs w:val="20"/>
              </w:rPr>
              <w:t xml:space="preserve"> (subgrupos </w:t>
            </w:r>
            <w:proofErr w:type="spellStart"/>
            <w:r w:rsidRPr="00AE4A66">
              <w:rPr>
                <w:sz w:val="20"/>
                <w:szCs w:val="20"/>
              </w:rPr>
              <w:t>Nanti</w:t>
            </w:r>
            <w:proofErr w:type="spellEnd"/>
            <w:r w:rsidRPr="00AE4A66">
              <w:rPr>
                <w:sz w:val="20"/>
                <w:szCs w:val="20"/>
              </w:rPr>
              <w:t xml:space="preserve"> y </w:t>
            </w:r>
            <w:proofErr w:type="spellStart"/>
            <w:r w:rsidRPr="00AE4A66">
              <w:rPr>
                <w:sz w:val="20"/>
                <w:szCs w:val="20"/>
              </w:rPr>
              <w:t>Kirineri</w:t>
            </w:r>
            <w:proofErr w:type="spellEnd"/>
            <w:r w:rsidRPr="00AE4A66">
              <w:rPr>
                <w:sz w:val="20"/>
                <w:szCs w:val="20"/>
              </w:rPr>
              <w:t>) en situación de aislamiento y en situación de contacto inicial</w:t>
            </w:r>
          </w:p>
        </w:tc>
        <w:tc>
          <w:tcPr>
            <w:tcW w:w="993" w:type="dxa"/>
            <w:vMerge/>
            <w:tcBorders>
              <w:top w:val="single" w:sz="4" w:space="0" w:color="000000"/>
              <w:left w:val="single" w:sz="4" w:space="0" w:color="000000"/>
              <w:bottom w:val="single" w:sz="4" w:space="0" w:color="000000"/>
              <w:right w:val="single" w:sz="4" w:space="0" w:color="000000"/>
            </w:tcBorders>
            <w:vAlign w:val="center"/>
          </w:tcPr>
          <w:p w14:paraId="3F211E57" w14:textId="77777777" w:rsidR="0086454E" w:rsidRPr="00AE4A66" w:rsidRDefault="0086454E" w:rsidP="00EC1A14">
            <w:pPr>
              <w:widowControl w:val="0"/>
              <w:spacing w:after="0" w:line="276" w:lineRule="auto"/>
              <w:rPr>
                <w:sz w:val="20"/>
                <w:szCs w:val="20"/>
              </w:rPr>
            </w:pPr>
          </w:p>
        </w:tc>
        <w:tc>
          <w:tcPr>
            <w:tcW w:w="1269" w:type="dxa"/>
            <w:vMerge/>
            <w:tcBorders>
              <w:top w:val="single" w:sz="4" w:space="0" w:color="000000"/>
              <w:left w:val="single" w:sz="4" w:space="0" w:color="000000"/>
              <w:bottom w:val="single" w:sz="4" w:space="0" w:color="000000"/>
            </w:tcBorders>
            <w:vAlign w:val="center"/>
          </w:tcPr>
          <w:p w14:paraId="7495BEE0" w14:textId="77777777" w:rsidR="0086454E" w:rsidRPr="00AE4A66" w:rsidRDefault="0086454E" w:rsidP="00EC1A14">
            <w:pPr>
              <w:widowControl w:val="0"/>
              <w:spacing w:after="0" w:line="276" w:lineRule="auto"/>
              <w:rPr>
                <w:sz w:val="20"/>
                <w:szCs w:val="20"/>
              </w:rPr>
            </w:pPr>
          </w:p>
        </w:tc>
      </w:tr>
      <w:tr w:rsidR="0086454E" w:rsidRPr="00AE4A66" w14:paraId="0F2DA640" w14:textId="77777777" w:rsidTr="00EC1A14">
        <w:trPr>
          <w:trHeight w:val="20"/>
        </w:trPr>
        <w:tc>
          <w:tcPr>
            <w:tcW w:w="1701" w:type="dxa"/>
            <w:vMerge/>
            <w:tcBorders>
              <w:top w:val="single" w:sz="4" w:space="0" w:color="000000"/>
              <w:bottom w:val="single" w:sz="4" w:space="0" w:color="000000"/>
              <w:right w:val="single" w:sz="4" w:space="0" w:color="000000"/>
            </w:tcBorders>
            <w:vAlign w:val="center"/>
          </w:tcPr>
          <w:p w14:paraId="3E6E8EE0" w14:textId="77777777" w:rsidR="0086454E" w:rsidRPr="00AE4A66" w:rsidRDefault="0086454E" w:rsidP="00EC1A14">
            <w:pPr>
              <w:widowControl w:val="0"/>
              <w:spacing w:after="0" w:line="276" w:lineRule="auto"/>
              <w:rPr>
                <w:sz w:val="20"/>
                <w:szCs w:val="20"/>
              </w:rPr>
            </w:pPr>
          </w:p>
        </w:tc>
        <w:tc>
          <w:tcPr>
            <w:tcW w:w="1418" w:type="dxa"/>
            <w:vMerge/>
            <w:tcBorders>
              <w:top w:val="single" w:sz="4" w:space="0" w:color="000000"/>
              <w:left w:val="single" w:sz="4" w:space="0" w:color="000000"/>
              <w:bottom w:val="single" w:sz="4" w:space="0" w:color="000000"/>
              <w:right w:val="single" w:sz="4" w:space="0" w:color="000000"/>
            </w:tcBorders>
            <w:vAlign w:val="center"/>
          </w:tcPr>
          <w:p w14:paraId="326BEE1C" w14:textId="77777777" w:rsidR="0086454E" w:rsidRPr="00AE4A66" w:rsidRDefault="0086454E" w:rsidP="00EC1A14">
            <w:pPr>
              <w:widowControl w:val="0"/>
              <w:spacing w:after="0" w:line="276" w:lineRule="auto"/>
              <w:rPr>
                <w:sz w:val="20"/>
                <w:szCs w:val="20"/>
              </w:rPr>
            </w:pPr>
          </w:p>
        </w:tc>
        <w:tc>
          <w:tcPr>
            <w:tcW w:w="3118" w:type="dxa"/>
            <w:tcBorders>
              <w:top w:val="single" w:sz="4" w:space="0" w:color="000000"/>
              <w:left w:val="single" w:sz="4" w:space="0" w:color="000000"/>
              <w:bottom w:val="single" w:sz="4" w:space="0" w:color="000000"/>
              <w:right w:val="single" w:sz="4" w:space="0" w:color="000000"/>
            </w:tcBorders>
            <w:vAlign w:val="center"/>
          </w:tcPr>
          <w:p w14:paraId="719A6DA1" w14:textId="77777777" w:rsidR="0086454E" w:rsidRPr="00AE4A66" w:rsidRDefault="0086454E" w:rsidP="00EC1A14">
            <w:pPr>
              <w:spacing w:after="0"/>
              <w:rPr>
                <w:sz w:val="20"/>
                <w:szCs w:val="20"/>
              </w:rPr>
            </w:pPr>
            <w:r w:rsidRPr="00AE4A66">
              <w:rPr>
                <w:sz w:val="20"/>
                <w:szCs w:val="20"/>
              </w:rPr>
              <w:t>Un pueblo indígena no identificado en situación de aislamiento</w:t>
            </w:r>
          </w:p>
        </w:tc>
        <w:tc>
          <w:tcPr>
            <w:tcW w:w="993" w:type="dxa"/>
            <w:vMerge/>
            <w:tcBorders>
              <w:top w:val="single" w:sz="4" w:space="0" w:color="000000"/>
              <w:left w:val="single" w:sz="4" w:space="0" w:color="000000"/>
              <w:bottom w:val="single" w:sz="4" w:space="0" w:color="000000"/>
              <w:right w:val="single" w:sz="4" w:space="0" w:color="000000"/>
            </w:tcBorders>
            <w:vAlign w:val="center"/>
          </w:tcPr>
          <w:p w14:paraId="4C6CA1F0" w14:textId="77777777" w:rsidR="0086454E" w:rsidRPr="00AE4A66" w:rsidRDefault="0086454E" w:rsidP="00EC1A14">
            <w:pPr>
              <w:widowControl w:val="0"/>
              <w:spacing w:after="0" w:line="276" w:lineRule="auto"/>
              <w:rPr>
                <w:sz w:val="20"/>
                <w:szCs w:val="20"/>
              </w:rPr>
            </w:pPr>
          </w:p>
        </w:tc>
        <w:tc>
          <w:tcPr>
            <w:tcW w:w="1269" w:type="dxa"/>
            <w:vMerge/>
            <w:tcBorders>
              <w:top w:val="single" w:sz="4" w:space="0" w:color="000000"/>
              <w:left w:val="single" w:sz="4" w:space="0" w:color="000000"/>
              <w:bottom w:val="single" w:sz="4" w:space="0" w:color="000000"/>
            </w:tcBorders>
            <w:vAlign w:val="center"/>
          </w:tcPr>
          <w:p w14:paraId="7E8D561E" w14:textId="77777777" w:rsidR="0086454E" w:rsidRPr="00AE4A66" w:rsidRDefault="0086454E" w:rsidP="00EC1A14">
            <w:pPr>
              <w:widowControl w:val="0"/>
              <w:spacing w:after="0" w:line="276" w:lineRule="auto"/>
              <w:rPr>
                <w:sz w:val="20"/>
                <w:szCs w:val="20"/>
              </w:rPr>
            </w:pPr>
          </w:p>
        </w:tc>
      </w:tr>
      <w:tr w:rsidR="0086454E" w:rsidRPr="00AE4A66" w14:paraId="3485367D" w14:textId="77777777" w:rsidTr="00EC1A14">
        <w:trPr>
          <w:trHeight w:val="20"/>
        </w:trPr>
        <w:tc>
          <w:tcPr>
            <w:tcW w:w="1701" w:type="dxa"/>
            <w:vMerge w:val="restart"/>
            <w:tcBorders>
              <w:top w:val="single" w:sz="4" w:space="0" w:color="000000"/>
              <w:bottom w:val="single" w:sz="4" w:space="0" w:color="000000"/>
              <w:right w:val="single" w:sz="4" w:space="0" w:color="000000"/>
            </w:tcBorders>
            <w:vAlign w:val="center"/>
          </w:tcPr>
          <w:p w14:paraId="654FA7B6" w14:textId="77777777" w:rsidR="0086454E" w:rsidRPr="00AE4A66" w:rsidRDefault="0086454E" w:rsidP="00EC1A14">
            <w:pPr>
              <w:spacing w:after="0"/>
              <w:rPr>
                <w:sz w:val="20"/>
                <w:szCs w:val="20"/>
              </w:rPr>
            </w:pPr>
            <w:r w:rsidRPr="00AE4A66">
              <w:rPr>
                <w:sz w:val="20"/>
                <w:szCs w:val="20"/>
              </w:rPr>
              <w:t>Reserva Territorial Madre de Dios</w:t>
            </w:r>
          </w:p>
        </w:tc>
        <w:tc>
          <w:tcPr>
            <w:tcW w:w="1418" w:type="dxa"/>
            <w:vMerge w:val="restart"/>
            <w:tcBorders>
              <w:top w:val="single" w:sz="4" w:space="0" w:color="000000"/>
              <w:left w:val="single" w:sz="4" w:space="0" w:color="000000"/>
              <w:bottom w:val="single" w:sz="4" w:space="0" w:color="000000"/>
              <w:right w:val="single" w:sz="4" w:space="0" w:color="000000"/>
            </w:tcBorders>
            <w:vAlign w:val="center"/>
          </w:tcPr>
          <w:p w14:paraId="3BE1CF61" w14:textId="77777777" w:rsidR="0086454E" w:rsidRPr="00AE4A66" w:rsidRDefault="0086454E" w:rsidP="00EC1A14">
            <w:pPr>
              <w:spacing w:after="0"/>
              <w:rPr>
                <w:sz w:val="20"/>
                <w:szCs w:val="20"/>
              </w:rPr>
            </w:pPr>
            <w:r w:rsidRPr="00AE4A66">
              <w:rPr>
                <w:sz w:val="20"/>
                <w:szCs w:val="20"/>
              </w:rPr>
              <w:t xml:space="preserve">Resolución Ministerial </w:t>
            </w:r>
            <w:proofErr w:type="spellStart"/>
            <w:r w:rsidRPr="00AE4A66">
              <w:rPr>
                <w:sz w:val="20"/>
                <w:szCs w:val="20"/>
              </w:rPr>
              <w:t>N°</w:t>
            </w:r>
            <w:proofErr w:type="spellEnd"/>
            <w:r w:rsidRPr="00AE4A66">
              <w:rPr>
                <w:sz w:val="20"/>
                <w:szCs w:val="20"/>
              </w:rPr>
              <w:t xml:space="preserve"> 427-2002-AG</w:t>
            </w:r>
          </w:p>
        </w:tc>
        <w:tc>
          <w:tcPr>
            <w:tcW w:w="3118" w:type="dxa"/>
            <w:tcBorders>
              <w:top w:val="single" w:sz="4" w:space="0" w:color="000000"/>
              <w:left w:val="single" w:sz="4" w:space="0" w:color="000000"/>
              <w:bottom w:val="single" w:sz="4" w:space="0" w:color="000000"/>
              <w:right w:val="single" w:sz="4" w:space="0" w:color="000000"/>
            </w:tcBorders>
            <w:vAlign w:val="center"/>
          </w:tcPr>
          <w:p w14:paraId="60DD830B" w14:textId="77777777" w:rsidR="0086454E" w:rsidRPr="00AE4A66" w:rsidRDefault="0086454E" w:rsidP="00EC1A14">
            <w:pPr>
              <w:spacing w:after="0"/>
              <w:rPr>
                <w:sz w:val="20"/>
                <w:szCs w:val="20"/>
              </w:rPr>
            </w:pPr>
            <w:proofErr w:type="spellStart"/>
            <w:r w:rsidRPr="00AE4A66">
              <w:rPr>
                <w:sz w:val="20"/>
                <w:szCs w:val="20"/>
              </w:rPr>
              <w:t>Mashco</w:t>
            </w:r>
            <w:proofErr w:type="spellEnd"/>
            <w:r w:rsidRPr="00AE4A66">
              <w:rPr>
                <w:sz w:val="20"/>
                <w:szCs w:val="20"/>
              </w:rPr>
              <w:t xml:space="preserve"> Piro en situación de aislamiento</w:t>
            </w:r>
          </w:p>
        </w:tc>
        <w:tc>
          <w:tcPr>
            <w:tcW w:w="993" w:type="dxa"/>
            <w:vMerge w:val="restart"/>
            <w:tcBorders>
              <w:top w:val="single" w:sz="4" w:space="0" w:color="000000"/>
              <w:left w:val="single" w:sz="4" w:space="0" w:color="000000"/>
              <w:bottom w:val="single" w:sz="4" w:space="0" w:color="000000"/>
              <w:right w:val="single" w:sz="4" w:space="0" w:color="000000"/>
            </w:tcBorders>
            <w:vAlign w:val="center"/>
          </w:tcPr>
          <w:p w14:paraId="2CF92FCA" w14:textId="77777777" w:rsidR="0086454E" w:rsidRPr="00AE4A66" w:rsidRDefault="0086454E" w:rsidP="00EC1A14">
            <w:pPr>
              <w:spacing w:after="0"/>
              <w:rPr>
                <w:sz w:val="20"/>
                <w:szCs w:val="20"/>
              </w:rPr>
            </w:pPr>
            <w:r w:rsidRPr="00AE4A66">
              <w:rPr>
                <w:sz w:val="20"/>
                <w:szCs w:val="20"/>
              </w:rPr>
              <w:t>Madre de Dios</w:t>
            </w:r>
          </w:p>
        </w:tc>
        <w:tc>
          <w:tcPr>
            <w:tcW w:w="1269" w:type="dxa"/>
            <w:vMerge w:val="restart"/>
            <w:tcBorders>
              <w:top w:val="single" w:sz="4" w:space="0" w:color="000000"/>
              <w:left w:val="single" w:sz="4" w:space="0" w:color="000000"/>
              <w:bottom w:val="single" w:sz="4" w:space="0" w:color="000000"/>
            </w:tcBorders>
            <w:vAlign w:val="center"/>
          </w:tcPr>
          <w:p w14:paraId="6EAB1659" w14:textId="77777777" w:rsidR="0086454E" w:rsidRPr="00AE4A66" w:rsidRDefault="0086454E" w:rsidP="00EC1A14">
            <w:pPr>
              <w:spacing w:after="0"/>
              <w:rPr>
                <w:sz w:val="20"/>
                <w:szCs w:val="20"/>
              </w:rPr>
            </w:pPr>
            <w:r w:rsidRPr="00AE4A66">
              <w:rPr>
                <w:sz w:val="20"/>
                <w:szCs w:val="20"/>
              </w:rPr>
              <w:t>829 941 hectáreas</w:t>
            </w:r>
          </w:p>
        </w:tc>
      </w:tr>
      <w:tr w:rsidR="0086454E" w:rsidRPr="00AE4A66" w14:paraId="0498C1FC" w14:textId="77777777" w:rsidTr="00EC1A14">
        <w:trPr>
          <w:trHeight w:val="20"/>
        </w:trPr>
        <w:tc>
          <w:tcPr>
            <w:tcW w:w="1701" w:type="dxa"/>
            <w:vMerge/>
            <w:tcBorders>
              <w:top w:val="single" w:sz="4" w:space="0" w:color="000000"/>
              <w:bottom w:val="single" w:sz="4" w:space="0" w:color="000000"/>
              <w:right w:val="single" w:sz="4" w:space="0" w:color="000000"/>
            </w:tcBorders>
            <w:vAlign w:val="center"/>
          </w:tcPr>
          <w:p w14:paraId="75883173" w14:textId="77777777" w:rsidR="0086454E" w:rsidRPr="00AE4A66" w:rsidRDefault="0086454E" w:rsidP="00EC1A14">
            <w:pPr>
              <w:widowControl w:val="0"/>
              <w:spacing w:after="0" w:line="276" w:lineRule="auto"/>
              <w:rPr>
                <w:sz w:val="20"/>
                <w:szCs w:val="20"/>
              </w:rPr>
            </w:pPr>
          </w:p>
        </w:tc>
        <w:tc>
          <w:tcPr>
            <w:tcW w:w="1418" w:type="dxa"/>
            <w:vMerge/>
            <w:tcBorders>
              <w:top w:val="single" w:sz="4" w:space="0" w:color="000000"/>
              <w:left w:val="single" w:sz="4" w:space="0" w:color="000000"/>
              <w:bottom w:val="single" w:sz="4" w:space="0" w:color="000000"/>
              <w:right w:val="single" w:sz="4" w:space="0" w:color="000000"/>
            </w:tcBorders>
            <w:vAlign w:val="center"/>
          </w:tcPr>
          <w:p w14:paraId="04DDF308" w14:textId="77777777" w:rsidR="0086454E" w:rsidRPr="00AE4A66" w:rsidRDefault="0086454E" w:rsidP="00EC1A14">
            <w:pPr>
              <w:widowControl w:val="0"/>
              <w:spacing w:after="0" w:line="276" w:lineRule="auto"/>
              <w:rPr>
                <w:sz w:val="20"/>
                <w:szCs w:val="20"/>
              </w:rPr>
            </w:pPr>
          </w:p>
        </w:tc>
        <w:tc>
          <w:tcPr>
            <w:tcW w:w="3118" w:type="dxa"/>
            <w:tcBorders>
              <w:top w:val="single" w:sz="4" w:space="0" w:color="000000"/>
              <w:left w:val="single" w:sz="4" w:space="0" w:color="000000"/>
              <w:right w:val="single" w:sz="4" w:space="0" w:color="000000"/>
            </w:tcBorders>
          </w:tcPr>
          <w:p w14:paraId="51C11CE6" w14:textId="77777777" w:rsidR="0086454E" w:rsidRPr="00AE4A66" w:rsidRDefault="0086454E" w:rsidP="00EC1A14">
            <w:pPr>
              <w:spacing w:after="0"/>
              <w:rPr>
                <w:sz w:val="20"/>
                <w:szCs w:val="20"/>
              </w:rPr>
            </w:pPr>
            <w:r w:rsidRPr="00AE4A66">
              <w:rPr>
                <w:sz w:val="20"/>
                <w:szCs w:val="20"/>
              </w:rPr>
              <w:t>Un pueblo indígena sin identificar en situación de aislamiento</w:t>
            </w:r>
          </w:p>
        </w:tc>
        <w:tc>
          <w:tcPr>
            <w:tcW w:w="993" w:type="dxa"/>
            <w:vMerge/>
            <w:tcBorders>
              <w:top w:val="single" w:sz="4" w:space="0" w:color="000000"/>
              <w:left w:val="single" w:sz="4" w:space="0" w:color="000000"/>
              <w:bottom w:val="single" w:sz="4" w:space="0" w:color="000000"/>
              <w:right w:val="single" w:sz="4" w:space="0" w:color="000000"/>
            </w:tcBorders>
            <w:vAlign w:val="center"/>
          </w:tcPr>
          <w:p w14:paraId="787E76B9" w14:textId="77777777" w:rsidR="0086454E" w:rsidRPr="00AE4A66" w:rsidRDefault="0086454E" w:rsidP="00EC1A14">
            <w:pPr>
              <w:widowControl w:val="0"/>
              <w:spacing w:after="0" w:line="276" w:lineRule="auto"/>
              <w:rPr>
                <w:sz w:val="20"/>
                <w:szCs w:val="20"/>
              </w:rPr>
            </w:pPr>
          </w:p>
        </w:tc>
        <w:tc>
          <w:tcPr>
            <w:tcW w:w="1269" w:type="dxa"/>
            <w:vMerge/>
            <w:tcBorders>
              <w:top w:val="single" w:sz="4" w:space="0" w:color="000000"/>
              <w:left w:val="single" w:sz="4" w:space="0" w:color="000000"/>
              <w:bottom w:val="single" w:sz="4" w:space="0" w:color="000000"/>
            </w:tcBorders>
            <w:vAlign w:val="center"/>
          </w:tcPr>
          <w:p w14:paraId="269D88E0" w14:textId="77777777" w:rsidR="0086454E" w:rsidRPr="00AE4A66" w:rsidRDefault="0086454E" w:rsidP="00EC1A14">
            <w:pPr>
              <w:widowControl w:val="0"/>
              <w:spacing w:after="0" w:line="276" w:lineRule="auto"/>
              <w:rPr>
                <w:sz w:val="20"/>
                <w:szCs w:val="20"/>
              </w:rPr>
            </w:pPr>
          </w:p>
        </w:tc>
      </w:tr>
    </w:tbl>
    <w:p w14:paraId="73569465" w14:textId="77777777" w:rsidR="0086454E" w:rsidRPr="00513B67" w:rsidRDefault="0086454E" w:rsidP="0086454E">
      <w:pPr>
        <w:shd w:val="clear" w:color="auto" w:fill="FFFFFF"/>
        <w:spacing w:after="0" w:line="240" w:lineRule="auto"/>
        <w:rPr>
          <w:sz w:val="18"/>
          <w:szCs w:val="18"/>
        </w:rPr>
      </w:pPr>
      <w:r w:rsidRPr="00513B67">
        <w:rPr>
          <w:sz w:val="18"/>
          <w:szCs w:val="18"/>
        </w:rPr>
        <w:t>Fuente: Ministerio de Cultura - DACI</w:t>
      </w:r>
    </w:p>
    <w:p w14:paraId="5B87DB34" w14:textId="77777777" w:rsidR="0086454E" w:rsidRDefault="0086454E" w:rsidP="0086454E">
      <w:pPr>
        <w:shd w:val="clear" w:color="auto" w:fill="FFFFFF"/>
        <w:spacing w:after="0" w:line="276" w:lineRule="auto"/>
      </w:pPr>
    </w:p>
    <w:p w14:paraId="0F0BDBF8" w14:textId="6CF5CE56" w:rsidR="00A6459B" w:rsidRDefault="0086454E" w:rsidP="0086454E">
      <w:pPr>
        <w:shd w:val="clear" w:color="auto" w:fill="FFFFFF"/>
        <w:spacing w:after="120" w:line="276" w:lineRule="auto"/>
        <w:jc w:val="both"/>
      </w:pPr>
      <w:r>
        <w:t xml:space="preserve">Asimismo, a mayo del 2023, se tienen seis solicitudes de Reserva Indígena en trámite, las cuales son: Napo, Tigre y afluentes, Sierra del Divisor Occidental, Yavarí </w:t>
      </w:r>
      <w:proofErr w:type="spellStart"/>
      <w:r>
        <w:t>Mirim</w:t>
      </w:r>
      <w:proofErr w:type="spellEnd"/>
      <w:r>
        <w:t xml:space="preserve">, </w:t>
      </w:r>
      <w:proofErr w:type="spellStart"/>
      <w:r>
        <w:t>Pupuña</w:t>
      </w:r>
      <w:proofErr w:type="spellEnd"/>
      <w:r>
        <w:t xml:space="preserve">, </w:t>
      </w:r>
      <w:proofErr w:type="spellStart"/>
      <w:r>
        <w:t>Atacuari</w:t>
      </w:r>
      <w:proofErr w:type="spellEnd"/>
      <w:r>
        <w:t xml:space="preserve"> y </w:t>
      </w:r>
      <w:proofErr w:type="spellStart"/>
      <w:r>
        <w:t>Tamaya-Abujao</w:t>
      </w:r>
      <w:proofErr w:type="spellEnd"/>
      <w:r>
        <w:t xml:space="preserve">. Estas se encuentran en las regiones de Loreto y Ucayali, y suman un total aproximado </w:t>
      </w:r>
      <w:r w:rsidR="00A6459B">
        <w:t>de 3</w:t>
      </w:r>
      <w:r>
        <w:t xml:space="preserve"> 534 126.18 hectáreas, y constituyen el 2.7% del territorio nacional. </w:t>
      </w:r>
    </w:p>
    <w:p w14:paraId="2CF9AF2E" w14:textId="77777777" w:rsidR="00EC1A14" w:rsidRDefault="00EC1A14" w:rsidP="0086454E">
      <w:pPr>
        <w:shd w:val="clear" w:color="auto" w:fill="FFFFFF"/>
        <w:spacing w:after="120" w:line="276" w:lineRule="auto"/>
        <w:jc w:val="both"/>
      </w:pPr>
    </w:p>
    <w:p w14:paraId="13F5409B" w14:textId="5976DA38" w:rsidR="0086454E" w:rsidRPr="00513B67" w:rsidRDefault="0086454E" w:rsidP="0086454E">
      <w:pPr>
        <w:pStyle w:val="Descripcin"/>
        <w:rPr>
          <w:b w:val="0"/>
        </w:rPr>
      </w:pPr>
      <w:bookmarkStart w:id="419" w:name="_Toc137233437"/>
      <w:bookmarkStart w:id="420" w:name="_Toc143202998"/>
      <w:r w:rsidRPr="00513B67">
        <w:t xml:space="preserve">Mapa </w:t>
      </w:r>
      <w:r w:rsidR="00000000">
        <w:fldChar w:fldCharType="begin"/>
      </w:r>
      <w:r w:rsidR="00000000">
        <w:instrText xml:space="preserve"> SEQ Mapa \* ARABIC </w:instrText>
      </w:r>
      <w:r w:rsidR="00000000">
        <w:fldChar w:fldCharType="separate"/>
      </w:r>
      <w:r w:rsidR="00740F56">
        <w:rPr>
          <w:noProof/>
        </w:rPr>
        <w:t>3</w:t>
      </w:r>
      <w:r w:rsidR="00000000">
        <w:rPr>
          <w:noProof/>
        </w:rPr>
        <w:fldChar w:fldCharType="end"/>
      </w:r>
      <w:r w:rsidRPr="00513B67">
        <w:t>. Mapa de Reservas Indígenas en solicitud de creación</w:t>
      </w:r>
      <w:bookmarkEnd w:id="419"/>
      <w:r w:rsidR="00513B67">
        <w:t>, 2023</w:t>
      </w:r>
      <w:bookmarkEnd w:id="420"/>
    </w:p>
    <w:p w14:paraId="42BC3055" w14:textId="77777777" w:rsidR="0086454E" w:rsidRDefault="0086454E" w:rsidP="00A6459B">
      <w:pPr>
        <w:shd w:val="clear" w:color="auto" w:fill="FFFFFF"/>
        <w:spacing w:after="0" w:line="240" w:lineRule="auto"/>
        <w:jc w:val="center"/>
        <w:rPr>
          <w:sz w:val="20"/>
          <w:szCs w:val="20"/>
        </w:rPr>
      </w:pPr>
      <w:r>
        <w:rPr>
          <w:noProof/>
          <w:sz w:val="20"/>
          <w:szCs w:val="20"/>
          <w14:ligatures w14:val="standardContextual"/>
        </w:rPr>
        <w:drawing>
          <wp:inline distT="0" distB="0" distL="0" distR="0" wp14:anchorId="790BDA79" wp14:editId="2C03C1D9">
            <wp:extent cx="4328938" cy="4368800"/>
            <wp:effectExtent l="0" t="0" r="0" b="0"/>
            <wp:docPr id="812355501" name="Imagen 81235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55501" name="Imagen 812355501"/>
                    <pic:cNvPicPr/>
                  </pic:nvPicPr>
                  <pic:blipFill rotWithShape="1">
                    <a:blip r:embed="rId45" cstate="print">
                      <a:extLst>
                        <a:ext uri="{28A0092B-C50C-407E-A947-70E740481C1C}">
                          <a14:useLocalDpi xmlns:a14="http://schemas.microsoft.com/office/drawing/2010/main" val="0"/>
                        </a:ext>
                      </a:extLst>
                    </a:blip>
                    <a:srcRect l="2870" t="2870" r="3987" b="3129"/>
                    <a:stretch/>
                  </pic:blipFill>
                  <pic:spPr bwMode="auto">
                    <a:xfrm>
                      <a:off x="0" y="0"/>
                      <a:ext cx="4390634" cy="4431064"/>
                    </a:xfrm>
                    <a:prstGeom prst="rect">
                      <a:avLst/>
                    </a:prstGeom>
                    <a:ln>
                      <a:noFill/>
                    </a:ln>
                    <a:extLst>
                      <a:ext uri="{53640926-AAD7-44D8-BBD7-CCE9431645EC}">
                        <a14:shadowObscured xmlns:a14="http://schemas.microsoft.com/office/drawing/2010/main"/>
                      </a:ext>
                    </a:extLst>
                  </pic:spPr>
                </pic:pic>
              </a:graphicData>
            </a:graphic>
          </wp:inline>
        </w:drawing>
      </w:r>
    </w:p>
    <w:p w14:paraId="4897054B" w14:textId="77777777" w:rsidR="0086454E" w:rsidRPr="00513B67" w:rsidRDefault="0086454E" w:rsidP="0086454E">
      <w:pPr>
        <w:shd w:val="clear" w:color="auto" w:fill="FFFFFF"/>
        <w:spacing w:after="0" w:line="240" w:lineRule="auto"/>
        <w:rPr>
          <w:sz w:val="18"/>
          <w:szCs w:val="18"/>
        </w:rPr>
      </w:pPr>
      <w:r w:rsidRPr="00513B67">
        <w:rPr>
          <w:sz w:val="18"/>
          <w:szCs w:val="18"/>
        </w:rPr>
        <w:t>Fuente: Ministerio de Cultura – DACI</w:t>
      </w:r>
    </w:p>
    <w:p w14:paraId="549EA4A9" w14:textId="77777777" w:rsidR="00EC1A14" w:rsidRDefault="00EC1A14" w:rsidP="0086454E">
      <w:pPr>
        <w:shd w:val="clear" w:color="auto" w:fill="FFFFFF"/>
        <w:spacing w:before="120" w:after="120" w:line="276" w:lineRule="auto"/>
        <w:jc w:val="both"/>
      </w:pPr>
    </w:p>
    <w:p w14:paraId="64B2F4F9" w14:textId="026E1816" w:rsidR="0086454E" w:rsidRDefault="0086454E" w:rsidP="0086454E">
      <w:pPr>
        <w:shd w:val="clear" w:color="auto" w:fill="FFFFFF"/>
        <w:spacing w:before="120" w:after="120" w:line="276" w:lineRule="auto"/>
        <w:jc w:val="both"/>
      </w:pPr>
      <w:r>
        <w:t xml:space="preserve">Sin embargo, no son las únicas figuras territoriales que cuentan con presencia de PIACI. Por un lado, se cuenta con las ANP. Según la Ley </w:t>
      </w:r>
      <w:proofErr w:type="spellStart"/>
      <w:r>
        <w:t>N°</w:t>
      </w:r>
      <w:proofErr w:type="spellEnd"/>
      <w:r>
        <w:t xml:space="preserve"> 26834, Ley de Áreas Naturales Protegidas, las ANP “son los espacios continentales y/o marinos del territorio nacional, expresamente reconocidos y declarados como tales, incluyendo sus categorías y zonificaciones, para conservar la diversidad biológica y demás valores asociados de interés cultural, paisajístico y científico, así como por su contribución al desarrollo sostenible del país”.</w:t>
      </w:r>
    </w:p>
    <w:p w14:paraId="406CCF6C" w14:textId="77777777" w:rsidR="0086454E" w:rsidRDefault="0086454E" w:rsidP="0086454E">
      <w:pPr>
        <w:shd w:val="clear" w:color="auto" w:fill="FFFFFF"/>
        <w:spacing w:before="120" w:after="120" w:line="276" w:lineRule="auto"/>
        <w:jc w:val="both"/>
      </w:pPr>
      <w:r>
        <w:t>Se tiene registro de que existen ocho</w:t>
      </w:r>
      <w:r>
        <w:rPr>
          <w:vertAlign w:val="superscript"/>
        </w:rPr>
        <w:footnoteReference w:id="73"/>
      </w:r>
      <w:r>
        <w:t xml:space="preserve"> ANP en donde los PIACI habitan y se desplazan. Si bien dichas áreas fueron creadas con objetivos de conservación de la biodiversidad, han incluido en sus documentos de gestión la protección de los derechos de los PIACI por encontrarse superpuestas a sus ámbitos de asentamiento y/o desplazamiento. Esto se evidencia en sus planes maestros y zonificaciones, así como en la estrecha relación de coordinación y cooperación existente entre el Ministerio de Cultura, como ente rector para la protección de los derechos de los PIACI y el Servicio Nacional de Áreas Naturales Protegidas por el Estado – SERNANP. </w:t>
      </w:r>
    </w:p>
    <w:p w14:paraId="295E2958" w14:textId="77777777" w:rsidR="0086454E" w:rsidRDefault="0086454E" w:rsidP="0086454E">
      <w:pPr>
        <w:shd w:val="clear" w:color="auto" w:fill="FFFFFF"/>
        <w:spacing w:before="120" w:after="120" w:line="276" w:lineRule="auto"/>
        <w:jc w:val="both"/>
      </w:pPr>
      <w:r>
        <w:t>Por otro lado, también se tiene conocimiento de la presencia de PIACI en Áreas de Conservación Regional</w:t>
      </w:r>
      <w:r>
        <w:rPr>
          <w:vertAlign w:val="superscript"/>
        </w:rPr>
        <w:footnoteReference w:id="74"/>
      </w:r>
      <w:r>
        <w:t xml:space="preserve"> y en la Concesión para la Conservación Los Amigos, la primera Concesión para Conservación (CC) otorgada en el Perú, y cuya gestión corresponde a la Organización No Gubernamental Asociación para la Conservación de la Cuenca Amazónica (ACCA).</w:t>
      </w:r>
    </w:p>
    <w:p w14:paraId="1C64D6E8" w14:textId="77777777" w:rsidR="0086454E" w:rsidRDefault="0086454E" w:rsidP="0086454E">
      <w:pPr>
        <w:shd w:val="clear" w:color="auto" w:fill="FFFFFF"/>
        <w:spacing w:before="120" w:after="120" w:line="276" w:lineRule="auto"/>
        <w:jc w:val="both"/>
      </w:pPr>
      <w:r>
        <w:t xml:space="preserve">Cabe destacar que, algunas de las 8 ANP con presencia de PIACI se encuentran superpuestas a reservas indígenas y territoriales. Sin embargo, dicha situación no supone una limitación al principio de intangibilidad de las reservas, ni desconoce los derechos de los PIACI sobre sus tierras y territorios. Así, el artículo 5 de la Ley </w:t>
      </w:r>
      <w:proofErr w:type="spellStart"/>
      <w:r>
        <w:t>N°</w:t>
      </w:r>
      <w:proofErr w:type="spellEnd"/>
      <w:r>
        <w:t xml:space="preserve"> 26834 reconoce los derechos de propiedad adquiridos con anterioridad al establecimiento de un ANP, entre los que se encuentran los derechos de los PIACI, los cuales son garantizados por el Estado. Asimismo, muchas veces, las ANP suponen un manto legal de protección adicional al territorio de los PIACI, toda vez que en los ámbitos con presencia de PIACI la zonificación de la ANP deberá ser priorizada como de protección estricta. Conforme se evidencia en el mapa siguiente, los casos de estas superposiciones son: la Reserva Indígena </w:t>
      </w:r>
      <w:proofErr w:type="spellStart"/>
      <w:r>
        <w:t>Mashco</w:t>
      </w:r>
      <w:proofErr w:type="spellEnd"/>
      <w:r>
        <w:t xml:space="preserve"> Piro y el Parque Nacional Alto Purús, Reserva Indígena </w:t>
      </w:r>
      <w:proofErr w:type="spellStart"/>
      <w:r>
        <w:t>Isconahua</w:t>
      </w:r>
      <w:proofErr w:type="spellEnd"/>
      <w:r>
        <w:t xml:space="preserve"> y el Parque Nacional Sierra del Divisor y Reserva Indígena Yavarí </w:t>
      </w:r>
      <w:proofErr w:type="spellStart"/>
      <w:r>
        <w:t>Tapiche</w:t>
      </w:r>
      <w:proofErr w:type="spellEnd"/>
      <w:r>
        <w:t xml:space="preserve"> y el Parque Nacional Sierra del Divisor y Reserva Nacional </w:t>
      </w:r>
      <w:proofErr w:type="spellStart"/>
      <w:r>
        <w:t>Matsés</w:t>
      </w:r>
      <w:proofErr w:type="spellEnd"/>
      <w:r>
        <w:t xml:space="preserve">. </w:t>
      </w:r>
      <w:bookmarkStart w:id="421" w:name="_heading=h.8hstv5stqw3f" w:colFirst="0" w:colLast="0"/>
      <w:bookmarkStart w:id="422" w:name="_heading=h.20xkc930za5k" w:colFirst="0" w:colLast="0"/>
      <w:bookmarkStart w:id="423" w:name="_heading=h.udik6mye2b5n" w:colFirst="0" w:colLast="0"/>
      <w:bookmarkEnd w:id="421"/>
      <w:bookmarkEnd w:id="422"/>
      <w:bookmarkEnd w:id="423"/>
    </w:p>
    <w:p w14:paraId="63955620" w14:textId="77777777" w:rsidR="0086454E" w:rsidRPr="00A73295" w:rsidRDefault="0086454E" w:rsidP="0086454E">
      <w:pPr>
        <w:shd w:val="clear" w:color="auto" w:fill="FFFFFF"/>
        <w:spacing w:before="120" w:after="120" w:line="276" w:lineRule="auto"/>
        <w:jc w:val="both"/>
      </w:pPr>
    </w:p>
    <w:p w14:paraId="7315ED47" w14:textId="61BF7A61" w:rsidR="0086454E" w:rsidRPr="00513B67" w:rsidRDefault="0086454E" w:rsidP="00513B67">
      <w:pPr>
        <w:pStyle w:val="Descripcin"/>
        <w:rPr>
          <w:b w:val="0"/>
        </w:rPr>
      </w:pPr>
      <w:bookmarkStart w:id="424" w:name="_heading=h.af2bq3jhs662" w:colFirst="0" w:colLast="0"/>
      <w:bookmarkStart w:id="425" w:name="_heading=h.dda1p6pnhvk8" w:colFirst="0" w:colLast="0"/>
      <w:bookmarkStart w:id="426" w:name="_heading=h.nhaqx8eq6dag" w:colFirst="0" w:colLast="0"/>
      <w:bookmarkStart w:id="427" w:name="_heading=h.u63nonwmvkoq" w:colFirst="0" w:colLast="0"/>
      <w:bookmarkStart w:id="428" w:name="_heading=h.1ibn2d47xu3k" w:colFirst="0" w:colLast="0"/>
      <w:bookmarkStart w:id="429" w:name="_heading=h.dl8kp4jz8ewj" w:colFirst="0" w:colLast="0"/>
      <w:bookmarkStart w:id="430" w:name="_heading=h.5kmc8468w2re" w:colFirst="0" w:colLast="0"/>
      <w:bookmarkStart w:id="431" w:name="_heading=h.mkyu08rnwl3f" w:colFirst="0" w:colLast="0"/>
      <w:bookmarkStart w:id="432" w:name="_heading=h.8m4pdu72tyhb" w:colFirst="0" w:colLast="0"/>
      <w:bookmarkStart w:id="433" w:name="_heading=h.2gs2fyvmfh0a" w:colFirst="0" w:colLast="0"/>
      <w:bookmarkStart w:id="434" w:name="_Toc137233438"/>
      <w:bookmarkStart w:id="435" w:name="_Toc143202999"/>
      <w:bookmarkEnd w:id="424"/>
      <w:bookmarkEnd w:id="425"/>
      <w:bookmarkEnd w:id="426"/>
      <w:bookmarkEnd w:id="427"/>
      <w:bookmarkEnd w:id="428"/>
      <w:bookmarkEnd w:id="429"/>
      <w:bookmarkEnd w:id="430"/>
      <w:bookmarkEnd w:id="431"/>
      <w:bookmarkEnd w:id="432"/>
      <w:bookmarkEnd w:id="433"/>
      <w:r w:rsidRPr="00513B67">
        <w:rPr>
          <w:b w:val="0"/>
          <w:noProof/>
          <w14:ligatures w14:val="standardContextual"/>
        </w:rPr>
        <w:drawing>
          <wp:anchor distT="0" distB="0" distL="114300" distR="114300" simplePos="0" relativeHeight="251709440" behindDoc="1" locked="0" layoutInCell="1" allowOverlap="1" wp14:anchorId="00B2087B" wp14:editId="28DF6791">
            <wp:simplePos x="0" y="0"/>
            <wp:positionH relativeFrom="margin">
              <wp:posOffset>291465</wp:posOffset>
            </wp:positionH>
            <wp:positionV relativeFrom="paragraph">
              <wp:posOffset>389255</wp:posOffset>
            </wp:positionV>
            <wp:extent cx="4514850" cy="6386830"/>
            <wp:effectExtent l="0" t="0" r="0" b="0"/>
            <wp:wrapTight wrapText="bothSides">
              <wp:wrapPolygon edited="0">
                <wp:start x="0" y="0"/>
                <wp:lineTo x="0" y="21518"/>
                <wp:lineTo x="21509" y="21518"/>
                <wp:lineTo x="21509" y="0"/>
                <wp:lineTo x="0" y="0"/>
              </wp:wrapPolygon>
            </wp:wrapTight>
            <wp:docPr id="926462516" name="Imagen 92646251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62516" name="Imagen 5" descr="Mapa&#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14850" cy="6386830"/>
                    </a:xfrm>
                    <a:prstGeom prst="rect">
                      <a:avLst/>
                    </a:prstGeom>
                  </pic:spPr>
                </pic:pic>
              </a:graphicData>
            </a:graphic>
            <wp14:sizeRelH relativeFrom="margin">
              <wp14:pctWidth>0</wp14:pctWidth>
            </wp14:sizeRelH>
            <wp14:sizeRelV relativeFrom="margin">
              <wp14:pctHeight>0</wp14:pctHeight>
            </wp14:sizeRelV>
          </wp:anchor>
        </w:drawing>
      </w:r>
      <w:bookmarkEnd w:id="434"/>
      <w:r w:rsidR="00513B67">
        <w:t xml:space="preserve">Mapa </w:t>
      </w:r>
      <w:r w:rsidR="00000000">
        <w:fldChar w:fldCharType="begin"/>
      </w:r>
      <w:r w:rsidR="00000000">
        <w:instrText xml:space="preserve"> SEQ Mapa \* ARABIC </w:instrText>
      </w:r>
      <w:r w:rsidR="00000000">
        <w:fldChar w:fldCharType="separate"/>
      </w:r>
      <w:r w:rsidR="00740F56">
        <w:rPr>
          <w:noProof/>
        </w:rPr>
        <w:t>4</w:t>
      </w:r>
      <w:r w:rsidR="00000000">
        <w:rPr>
          <w:noProof/>
        </w:rPr>
        <w:fldChar w:fldCharType="end"/>
      </w:r>
      <w:r w:rsidR="00513B67" w:rsidRPr="00513B67">
        <w:t>. Área Naturales Protegidas, área de conservación regional y Concesión para Conservación con presencia de PIACI, 2023</w:t>
      </w:r>
      <w:bookmarkEnd w:id="435"/>
    </w:p>
    <w:p w14:paraId="744CC877" w14:textId="77777777" w:rsidR="00513B67" w:rsidRDefault="00513B67" w:rsidP="0086454E">
      <w:pPr>
        <w:shd w:val="clear" w:color="auto" w:fill="FFFFFF"/>
        <w:spacing w:after="0" w:line="240" w:lineRule="auto"/>
        <w:rPr>
          <w:sz w:val="18"/>
          <w:szCs w:val="18"/>
        </w:rPr>
      </w:pPr>
      <w:bookmarkStart w:id="436" w:name="_heading=h.23or1rdcz4zt" w:colFirst="0" w:colLast="0"/>
      <w:bookmarkEnd w:id="436"/>
    </w:p>
    <w:p w14:paraId="3D732497" w14:textId="77777777" w:rsidR="00513B67" w:rsidRDefault="00513B67" w:rsidP="0086454E">
      <w:pPr>
        <w:shd w:val="clear" w:color="auto" w:fill="FFFFFF"/>
        <w:spacing w:after="0" w:line="240" w:lineRule="auto"/>
        <w:rPr>
          <w:sz w:val="18"/>
          <w:szCs w:val="18"/>
        </w:rPr>
      </w:pPr>
    </w:p>
    <w:p w14:paraId="58CBACB4" w14:textId="77777777" w:rsidR="00513B67" w:rsidRDefault="00513B67" w:rsidP="0086454E">
      <w:pPr>
        <w:shd w:val="clear" w:color="auto" w:fill="FFFFFF"/>
        <w:spacing w:after="0" w:line="240" w:lineRule="auto"/>
        <w:rPr>
          <w:sz w:val="18"/>
          <w:szCs w:val="18"/>
        </w:rPr>
      </w:pPr>
    </w:p>
    <w:p w14:paraId="4F82910A" w14:textId="77777777" w:rsidR="00513B67" w:rsidRDefault="00513B67" w:rsidP="0086454E">
      <w:pPr>
        <w:shd w:val="clear" w:color="auto" w:fill="FFFFFF"/>
        <w:spacing w:after="0" w:line="240" w:lineRule="auto"/>
        <w:rPr>
          <w:sz w:val="18"/>
          <w:szCs w:val="18"/>
        </w:rPr>
      </w:pPr>
    </w:p>
    <w:p w14:paraId="135B3347" w14:textId="77777777" w:rsidR="00513B67" w:rsidRDefault="00513B67" w:rsidP="0086454E">
      <w:pPr>
        <w:shd w:val="clear" w:color="auto" w:fill="FFFFFF"/>
        <w:spacing w:after="0" w:line="240" w:lineRule="auto"/>
        <w:rPr>
          <w:sz w:val="18"/>
          <w:szCs w:val="18"/>
        </w:rPr>
      </w:pPr>
    </w:p>
    <w:p w14:paraId="7E1CAA78" w14:textId="77777777" w:rsidR="00513B67" w:rsidRDefault="00513B67" w:rsidP="0086454E">
      <w:pPr>
        <w:shd w:val="clear" w:color="auto" w:fill="FFFFFF"/>
        <w:spacing w:after="0" w:line="240" w:lineRule="auto"/>
        <w:rPr>
          <w:sz w:val="18"/>
          <w:szCs w:val="18"/>
        </w:rPr>
      </w:pPr>
    </w:p>
    <w:p w14:paraId="0F7ED1CB" w14:textId="77777777" w:rsidR="00513B67" w:rsidRDefault="00513B67" w:rsidP="0086454E">
      <w:pPr>
        <w:shd w:val="clear" w:color="auto" w:fill="FFFFFF"/>
        <w:spacing w:after="0" w:line="240" w:lineRule="auto"/>
        <w:rPr>
          <w:sz w:val="18"/>
          <w:szCs w:val="18"/>
        </w:rPr>
      </w:pPr>
    </w:p>
    <w:p w14:paraId="1A07DA94" w14:textId="77777777" w:rsidR="00513B67" w:rsidRDefault="00513B67" w:rsidP="0086454E">
      <w:pPr>
        <w:shd w:val="clear" w:color="auto" w:fill="FFFFFF"/>
        <w:spacing w:after="0" w:line="240" w:lineRule="auto"/>
        <w:rPr>
          <w:sz w:val="18"/>
          <w:szCs w:val="18"/>
        </w:rPr>
      </w:pPr>
    </w:p>
    <w:p w14:paraId="0AF2AD45" w14:textId="77777777" w:rsidR="00513B67" w:rsidRDefault="00513B67" w:rsidP="0086454E">
      <w:pPr>
        <w:shd w:val="clear" w:color="auto" w:fill="FFFFFF"/>
        <w:spacing w:after="0" w:line="240" w:lineRule="auto"/>
        <w:rPr>
          <w:sz w:val="18"/>
          <w:szCs w:val="18"/>
        </w:rPr>
      </w:pPr>
    </w:p>
    <w:p w14:paraId="345BB05E" w14:textId="77777777" w:rsidR="00513B67" w:rsidRDefault="00513B67" w:rsidP="0086454E">
      <w:pPr>
        <w:shd w:val="clear" w:color="auto" w:fill="FFFFFF"/>
        <w:spacing w:after="0" w:line="240" w:lineRule="auto"/>
        <w:rPr>
          <w:sz w:val="18"/>
          <w:szCs w:val="18"/>
        </w:rPr>
      </w:pPr>
    </w:p>
    <w:p w14:paraId="0CAB4964" w14:textId="77777777" w:rsidR="00513B67" w:rsidRDefault="00513B67" w:rsidP="0086454E">
      <w:pPr>
        <w:shd w:val="clear" w:color="auto" w:fill="FFFFFF"/>
        <w:spacing w:after="0" w:line="240" w:lineRule="auto"/>
        <w:rPr>
          <w:sz w:val="18"/>
          <w:szCs w:val="18"/>
        </w:rPr>
      </w:pPr>
    </w:p>
    <w:p w14:paraId="71B7906C" w14:textId="77777777" w:rsidR="00513B67" w:rsidRDefault="00513B67" w:rsidP="0086454E">
      <w:pPr>
        <w:shd w:val="clear" w:color="auto" w:fill="FFFFFF"/>
        <w:spacing w:after="0" w:line="240" w:lineRule="auto"/>
        <w:rPr>
          <w:sz w:val="18"/>
          <w:szCs w:val="18"/>
        </w:rPr>
      </w:pPr>
    </w:p>
    <w:p w14:paraId="083B9C33" w14:textId="77777777" w:rsidR="00513B67" w:rsidRDefault="00513B67" w:rsidP="0086454E">
      <w:pPr>
        <w:shd w:val="clear" w:color="auto" w:fill="FFFFFF"/>
        <w:spacing w:after="0" w:line="240" w:lineRule="auto"/>
        <w:rPr>
          <w:sz w:val="18"/>
          <w:szCs w:val="18"/>
        </w:rPr>
      </w:pPr>
    </w:p>
    <w:p w14:paraId="539A0A9D" w14:textId="77777777" w:rsidR="00513B67" w:rsidRDefault="00513B67" w:rsidP="0086454E">
      <w:pPr>
        <w:shd w:val="clear" w:color="auto" w:fill="FFFFFF"/>
        <w:spacing w:after="0" w:line="240" w:lineRule="auto"/>
        <w:rPr>
          <w:sz w:val="18"/>
          <w:szCs w:val="18"/>
        </w:rPr>
      </w:pPr>
    </w:p>
    <w:p w14:paraId="2FDF69B9" w14:textId="77777777" w:rsidR="00513B67" w:rsidRDefault="00513B67" w:rsidP="0086454E">
      <w:pPr>
        <w:shd w:val="clear" w:color="auto" w:fill="FFFFFF"/>
        <w:spacing w:after="0" w:line="240" w:lineRule="auto"/>
        <w:rPr>
          <w:sz w:val="18"/>
          <w:szCs w:val="18"/>
        </w:rPr>
      </w:pPr>
    </w:p>
    <w:p w14:paraId="59C3961A" w14:textId="77777777" w:rsidR="00513B67" w:rsidRDefault="00513B67" w:rsidP="0086454E">
      <w:pPr>
        <w:shd w:val="clear" w:color="auto" w:fill="FFFFFF"/>
        <w:spacing w:after="0" w:line="240" w:lineRule="auto"/>
        <w:rPr>
          <w:sz w:val="18"/>
          <w:szCs w:val="18"/>
        </w:rPr>
      </w:pPr>
    </w:p>
    <w:p w14:paraId="3A73818D" w14:textId="77777777" w:rsidR="00513B67" w:rsidRDefault="00513B67" w:rsidP="0086454E">
      <w:pPr>
        <w:shd w:val="clear" w:color="auto" w:fill="FFFFFF"/>
        <w:spacing w:after="0" w:line="240" w:lineRule="auto"/>
        <w:rPr>
          <w:sz w:val="18"/>
          <w:szCs w:val="18"/>
        </w:rPr>
      </w:pPr>
    </w:p>
    <w:p w14:paraId="68215751" w14:textId="77777777" w:rsidR="00513B67" w:rsidRDefault="00513B67" w:rsidP="0086454E">
      <w:pPr>
        <w:shd w:val="clear" w:color="auto" w:fill="FFFFFF"/>
        <w:spacing w:after="0" w:line="240" w:lineRule="auto"/>
        <w:rPr>
          <w:sz w:val="18"/>
          <w:szCs w:val="18"/>
        </w:rPr>
      </w:pPr>
    </w:p>
    <w:p w14:paraId="71943533" w14:textId="77777777" w:rsidR="00513B67" w:rsidRDefault="00513B67" w:rsidP="0086454E">
      <w:pPr>
        <w:shd w:val="clear" w:color="auto" w:fill="FFFFFF"/>
        <w:spacing w:after="0" w:line="240" w:lineRule="auto"/>
        <w:rPr>
          <w:sz w:val="18"/>
          <w:szCs w:val="18"/>
        </w:rPr>
      </w:pPr>
    </w:p>
    <w:p w14:paraId="23B8DD1E" w14:textId="77777777" w:rsidR="00513B67" w:rsidRDefault="00513B67" w:rsidP="0086454E">
      <w:pPr>
        <w:shd w:val="clear" w:color="auto" w:fill="FFFFFF"/>
        <w:spacing w:after="0" w:line="240" w:lineRule="auto"/>
        <w:rPr>
          <w:sz w:val="18"/>
          <w:szCs w:val="18"/>
        </w:rPr>
      </w:pPr>
    </w:p>
    <w:p w14:paraId="68E6BA1B" w14:textId="77777777" w:rsidR="00513B67" w:rsidRDefault="00513B67" w:rsidP="0086454E">
      <w:pPr>
        <w:shd w:val="clear" w:color="auto" w:fill="FFFFFF"/>
        <w:spacing w:after="0" w:line="240" w:lineRule="auto"/>
        <w:rPr>
          <w:sz w:val="18"/>
          <w:szCs w:val="18"/>
        </w:rPr>
      </w:pPr>
    </w:p>
    <w:p w14:paraId="6D988346" w14:textId="77777777" w:rsidR="00513B67" w:rsidRDefault="00513B67" w:rsidP="0086454E">
      <w:pPr>
        <w:shd w:val="clear" w:color="auto" w:fill="FFFFFF"/>
        <w:spacing w:after="0" w:line="240" w:lineRule="auto"/>
        <w:rPr>
          <w:sz w:val="18"/>
          <w:szCs w:val="18"/>
        </w:rPr>
      </w:pPr>
    </w:p>
    <w:p w14:paraId="514FA0FF" w14:textId="77777777" w:rsidR="00513B67" w:rsidRDefault="00513B67" w:rsidP="0086454E">
      <w:pPr>
        <w:shd w:val="clear" w:color="auto" w:fill="FFFFFF"/>
        <w:spacing w:after="0" w:line="240" w:lineRule="auto"/>
        <w:rPr>
          <w:sz w:val="18"/>
          <w:szCs w:val="18"/>
        </w:rPr>
      </w:pPr>
    </w:p>
    <w:p w14:paraId="10AAF5C4" w14:textId="77777777" w:rsidR="00513B67" w:rsidRDefault="00513B67" w:rsidP="0086454E">
      <w:pPr>
        <w:shd w:val="clear" w:color="auto" w:fill="FFFFFF"/>
        <w:spacing w:after="0" w:line="240" w:lineRule="auto"/>
        <w:rPr>
          <w:sz w:val="18"/>
          <w:szCs w:val="18"/>
        </w:rPr>
      </w:pPr>
    </w:p>
    <w:p w14:paraId="4EDDDB67" w14:textId="77777777" w:rsidR="00513B67" w:rsidRDefault="00513B67" w:rsidP="0086454E">
      <w:pPr>
        <w:shd w:val="clear" w:color="auto" w:fill="FFFFFF"/>
        <w:spacing w:after="0" w:line="240" w:lineRule="auto"/>
        <w:rPr>
          <w:sz w:val="18"/>
          <w:szCs w:val="18"/>
        </w:rPr>
      </w:pPr>
    </w:p>
    <w:p w14:paraId="4260F5AB" w14:textId="77777777" w:rsidR="00513B67" w:rsidRDefault="00513B67" w:rsidP="0086454E">
      <w:pPr>
        <w:shd w:val="clear" w:color="auto" w:fill="FFFFFF"/>
        <w:spacing w:after="0" w:line="240" w:lineRule="auto"/>
        <w:rPr>
          <w:sz w:val="18"/>
          <w:szCs w:val="18"/>
        </w:rPr>
      </w:pPr>
    </w:p>
    <w:p w14:paraId="2A1D9852" w14:textId="77777777" w:rsidR="00513B67" w:rsidRDefault="00513B67" w:rsidP="0086454E">
      <w:pPr>
        <w:shd w:val="clear" w:color="auto" w:fill="FFFFFF"/>
        <w:spacing w:after="0" w:line="240" w:lineRule="auto"/>
        <w:rPr>
          <w:sz w:val="18"/>
          <w:szCs w:val="18"/>
        </w:rPr>
      </w:pPr>
    </w:p>
    <w:p w14:paraId="7D0A6DE7" w14:textId="77777777" w:rsidR="00513B67" w:rsidRDefault="00513B67" w:rsidP="0086454E">
      <w:pPr>
        <w:shd w:val="clear" w:color="auto" w:fill="FFFFFF"/>
        <w:spacing w:after="0" w:line="240" w:lineRule="auto"/>
        <w:rPr>
          <w:sz w:val="18"/>
          <w:szCs w:val="18"/>
        </w:rPr>
      </w:pPr>
    </w:p>
    <w:p w14:paraId="406067AA" w14:textId="77777777" w:rsidR="00513B67" w:rsidRDefault="00513B67" w:rsidP="0086454E">
      <w:pPr>
        <w:shd w:val="clear" w:color="auto" w:fill="FFFFFF"/>
        <w:spacing w:after="0" w:line="240" w:lineRule="auto"/>
        <w:rPr>
          <w:sz w:val="18"/>
          <w:szCs w:val="18"/>
        </w:rPr>
      </w:pPr>
    </w:p>
    <w:p w14:paraId="36AE0152" w14:textId="77777777" w:rsidR="00513B67" w:rsidRDefault="00513B67" w:rsidP="0086454E">
      <w:pPr>
        <w:shd w:val="clear" w:color="auto" w:fill="FFFFFF"/>
        <w:spacing w:after="0" w:line="240" w:lineRule="auto"/>
        <w:rPr>
          <w:sz w:val="18"/>
          <w:szCs w:val="18"/>
        </w:rPr>
      </w:pPr>
    </w:p>
    <w:p w14:paraId="4ECC8096" w14:textId="77777777" w:rsidR="00513B67" w:rsidRDefault="00513B67" w:rsidP="0086454E">
      <w:pPr>
        <w:shd w:val="clear" w:color="auto" w:fill="FFFFFF"/>
        <w:spacing w:after="0" w:line="240" w:lineRule="auto"/>
        <w:rPr>
          <w:sz w:val="18"/>
          <w:szCs w:val="18"/>
        </w:rPr>
      </w:pPr>
    </w:p>
    <w:p w14:paraId="11A50DF4" w14:textId="77777777" w:rsidR="00513B67" w:rsidRDefault="00513B67" w:rsidP="0086454E">
      <w:pPr>
        <w:shd w:val="clear" w:color="auto" w:fill="FFFFFF"/>
        <w:spacing w:after="0" w:line="240" w:lineRule="auto"/>
        <w:rPr>
          <w:sz w:val="18"/>
          <w:szCs w:val="18"/>
        </w:rPr>
      </w:pPr>
    </w:p>
    <w:p w14:paraId="37A072A5" w14:textId="77777777" w:rsidR="00513B67" w:rsidRDefault="00513B67" w:rsidP="0086454E">
      <w:pPr>
        <w:shd w:val="clear" w:color="auto" w:fill="FFFFFF"/>
        <w:spacing w:after="0" w:line="240" w:lineRule="auto"/>
        <w:rPr>
          <w:sz w:val="18"/>
          <w:szCs w:val="18"/>
        </w:rPr>
      </w:pPr>
    </w:p>
    <w:p w14:paraId="38C9EA38" w14:textId="77777777" w:rsidR="00513B67" w:rsidRDefault="00513B67" w:rsidP="0086454E">
      <w:pPr>
        <w:shd w:val="clear" w:color="auto" w:fill="FFFFFF"/>
        <w:spacing w:after="0" w:line="240" w:lineRule="auto"/>
        <w:rPr>
          <w:sz w:val="18"/>
          <w:szCs w:val="18"/>
        </w:rPr>
      </w:pPr>
    </w:p>
    <w:p w14:paraId="574CFC9E" w14:textId="77777777" w:rsidR="00513B67" w:rsidRDefault="00513B67" w:rsidP="0086454E">
      <w:pPr>
        <w:shd w:val="clear" w:color="auto" w:fill="FFFFFF"/>
        <w:spacing w:after="0" w:line="240" w:lineRule="auto"/>
        <w:rPr>
          <w:sz w:val="18"/>
          <w:szCs w:val="18"/>
        </w:rPr>
      </w:pPr>
    </w:p>
    <w:p w14:paraId="483384B8" w14:textId="77777777" w:rsidR="00513B67" w:rsidRDefault="00513B67" w:rsidP="0086454E">
      <w:pPr>
        <w:shd w:val="clear" w:color="auto" w:fill="FFFFFF"/>
        <w:spacing w:after="0" w:line="240" w:lineRule="auto"/>
        <w:rPr>
          <w:sz w:val="18"/>
          <w:szCs w:val="18"/>
        </w:rPr>
      </w:pPr>
    </w:p>
    <w:p w14:paraId="30E1276D" w14:textId="77777777" w:rsidR="00513B67" w:rsidRDefault="00513B67" w:rsidP="0086454E">
      <w:pPr>
        <w:shd w:val="clear" w:color="auto" w:fill="FFFFFF"/>
        <w:spacing w:after="0" w:line="240" w:lineRule="auto"/>
        <w:rPr>
          <w:sz w:val="18"/>
          <w:szCs w:val="18"/>
        </w:rPr>
      </w:pPr>
    </w:p>
    <w:p w14:paraId="78DD7F0D" w14:textId="77777777" w:rsidR="00513B67" w:rsidRDefault="00513B67" w:rsidP="0086454E">
      <w:pPr>
        <w:shd w:val="clear" w:color="auto" w:fill="FFFFFF"/>
        <w:spacing w:after="0" w:line="240" w:lineRule="auto"/>
        <w:rPr>
          <w:sz w:val="18"/>
          <w:szCs w:val="18"/>
        </w:rPr>
      </w:pPr>
    </w:p>
    <w:p w14:paraId="55C5B061" w14:textId="77777777" w:rsidR="00513B67" w:rsidRDefault="00513B67" w:rsidP="0086454E">
      <w:pPr>
        <w:shd w:val="clear" w:color="auto" w:fill="FFFFFF"/>
        <w:spacing w:after="0" w:line="240" w:lineRule="auto"/>
        <w:rPr>
          <w:sz w:val="18"/>
          <w:szCs w:val="18"/>
        </w:rPr>
      </w:pPr>
    </w:p>
    <w:p w14:paraId="1EB3E543" w14:textId="77777777" w:rsidR="00513B67" w:rsidRDefault="00513B67" w:rsidP="0086454E">
      <w:pPr>
        <w:shd w:val="clear" w:color="auto" w:fill="FFFFFF"/>
        <w:spacing w:after="0" w:line="240" w:lineRule="auto"/>
        <w:rPr>
          <w:sz w:val="18"/>
          <w:szCs w:val="18"/>
        </w:rPr>
      </w:pPr>
    </w:p>
    <w:p w14:paraId="191A361C" w14:textId="77777777" w:rsidR="00513B67" w:rsidRDefault="00513B67" w:rsidP="0086454E">
      <w:pPr>
        <w:shd w:val="clear" w:color="auto" w:fill="FFFFFF"/>
        <w:spacing w:after="0" w:line="240" w:lineRule="auto"/>
        <w:rPr>
          <w:sz w:val="18"/>
          <w:szCs w:val="18"/>
        </w:rPr>
      </w:pPr>
    </w:p>
    <w:p w14:paraId="4C3D8307" w14:textId="77777777" w:rsidR="00513B67" w:rsidRDefault="00513B67" w:rsidP="0086454E">
      <w:pPr>
        <w:shd w:val="clear" w:color="auto" w:fill="FFFFFF"/>
        <w:spacing w:after="0" w:line="240" w:lineRule="auto"/>
        <w:rPr>
          <w:sz w:val="18"/>
          <w:szCs w:val="18"/>
        </w:rPr>
      </w:pPr>
    </w:p>
    <w:p w14:paraId="0293E72C" w14:textId="77777777" w:rsidR="00513B67" w:rsidRDefault="00513B67" w:rsidP="0086454E">
      <w:pPr>
        <w:shd w:val="clear" w:color="auto" w:fill="FFFFFF"/>
        <w:spacing w:after="0" w:line="240" w:lineRule="auto"/>
        <w:rPr>
          <w:sz w:val="18"/>
          <w:szCs w:val="18"/>
        </w:rPr>
      </w:pPr>
    </w:p>
    <w:p w14:paraId="614F831F" w14:textId="77777777" w:rsidR="00513B67" w:rsidRDefault="00513B67" w:rsidP="0086454E">
      <w:pPr>
        <w:shd w:val="clear" w:color="auto" w:fill="FFFFFF"/>
        <w:spacing w:after="0" w:line="240" w:lineRule="auto"/>
        <w:rPr>
          <w:sz w:val="18"/>
          <w:szCs w:val="18"/>
        </w:rPr>
      </w:pPr>
    </w:p>
    <w:p w14:paraId="661C3F0F" w14:textId="77777777" w:rsidR="00513B67" w:rsidRDefault="00513B67" w:rsidP="0086454E">
      <w:pPr>
        <w:shd w:val="clear" w:color="auto" w:fill="FFFFFF"/>
        <w:spacing w:after="0" w:line="240" w:lineRule="auto"/>
        <w:rPr>
          <w:sz w:val="18"/>
          <w:szCs w:val="18"/>
        </w:rPr>
      </w:pPr>
    </w:p>
    <w:p w14:paraId="3578EEDE" w14:textId="77777777" w:rsidR="00513B67" w:rsidRDefault="00513B67" w:rsidP="0086454E">
      <w:pPr>
        <w:shd w:val="clear" w:color="auto" w:fill="FFFFFF"/>
        <w:spacing w:after="0" w:line="240" w:lineRule="auto"/>
        <w:rPr>
          <w:sz w:val="18"/>
          <w:szCs w:val="18"/>
        </w:rPr>
      </w:pPr>
    </w:p>
    <w:p w14:paraId="11A42EE9" w14:textId="7B707829" w:rsidR="0086454E" w:rsidRPr="00513B67" w:rsidRDefault="0086454E" w:rsidP="0086454E">
      <w:pPr>
        <w:shd w:val="clear" w:color="auto" w:fill="FFFFFF"/>
        <w:spacing w:after="0" w:line="240" w:lineRule="auto"/>
        <w:rPr>
          <w:sz w:val="18"/>
          <w:szCs w:val="18"/>
        </w:rPr>
      </w:pPr>
      <w:r w:rsidRPr="00513B67">
        <w:rPr>
          <w:sz w:val="18"/>
          <w:szCs w:val="18"/>
        </w:rPr>
        <w:t>Fuente: Ministerio de Cultura - DACI</w:t>
      </w:r>
    </w:p>
    <w:p w14:paraId="62A849A1" w14:textId="77777777" w:rsidR="0086454E" w:rsidRDefault="0086454E" w:rsidP="0086454E">
      <w:pPr>
        <w:shd w:val="clear" w:color="auto" w:fill="FFFFFF"/>
        <w:spacing w:after="0" w:line="276" w:lineRule="auto"/>
        <w:jc w:val="both"/>
      </w:pPr>
    </w:p>
    <w:p w14:paraId="6D1D8D09" w14:textId="77777777" w:rsidR="0086454E" w:rsidRDefault="0086454E" w:rsidP="0086454E">
      <w:pPr>
        <w:shd w:val="clear" w:color="auto" w:fill="FFFFFF"/>
        <w:spacing w:after="0" w:line="276" w:lineRule="auto"/>
        <w:jc w:val="both"/>
      </w:pPr>
      <w:r>
        <w:t>Como se ha señalado, los PIACI presentan una relación de interdependencia con su entorno natural, el bosque, por lo que cualquier actividad externa perturba sus vidas y pone en riesgos su existencia. Eso quiere decir que su subsistencia física de alimentación, refugio y necesidades básicas como sus patrones sociales, culturales y de cosmovisión son indivisibles y dependen de ecosistemas sanos y saludables (AIDESEP, 2023). Sin embargo, debido a que sus territorios cuentan con diversos y valiosos recursos naturales que son fundamentales para su subsistencia, se encuentran en constante riesgo de ser invadido por foráneos que buscan aprovecharse de estos. A continuación, se señalan las principales amenazas antrópicas presentes en cada una de las siete reservas indígenas y/ territoriales.</w:t>
      </w:r>
    </w:p>
    <w:p w14:paraId="21B89386" w14:textId="77777777" w:rsidR="0086454E" w:rsidRDefault="0086454E" w:rsidP="0086454E">
      <w:pPr>
        <w:shd w:val="clear" w:color="auto" w:fill="FFFFFF"/>
        <w:spacing w:before="120" w:after="120" w:line="276" w:lineRule="auto"/>
        <w:jc w:val="both"/>
      </w:pPr>
      <w:commentRangeStart w:id="437"/>
      <w:r>
        <w:t xml:space="preserve">En el caso de la Reserva Indígena </w:t>
      </w:r>
      <w:proofErr w:type="spellStart"/>
      <w:r>
        <w:t>Murunahua</w:t>
      </w:r>
      <w:proofErr w:type="spellEnd"/>
      <w:r>
        <w:t>, ubicada en la región Ucayali y que comprende 470 205.89 hectáreas, se han identificado las siguientes amenazas:</w:t>
      </w:r>
      <w:commentRangeEnd w:id="437"/>
      <w:r w:rsidR="00240ADD">
        <w:rPr>
          <w:rStyle w:val="Refdecomentario"/>
          <w:rFonts w:eastAsiaTheme="minorHAnsi"/>
        </w:rPr>
        <w:commentReference w:id="437"/>
      </w:r>
    </w:p>
    <w:p w14:paraId="41003BE5" w14:textId="77777777" w:rsidR="0086454E" w:rsidRDefault="0086454E" w:rsidP="003A41C1">
      <w:pPr>
        <w:numPr>
          <w:ilvl w:val="0"/>
          <w:numId w:val="7"/>
        </w:numPr>
        <w:shd w:val="clear" w:color="auto" w:fill="FFFFFF"/>
        <w:spacing w:after="0" w:line="276" w:lineRule="auto"/>
        <w:jc w:val="both"/>
      </w:pPr>
      <w:r>
        <w:rPr>
          <w:b/>
        </w:rPr>
        <w:t>Extracción forestal ilegal</w:t>
      </w:r>
      <w:r>
        <w:t xml:space="preserve"> en cuencas de los ríos </w:t>
      </w:r>
      <w:proofErr w:type="spellStart"/>
      <w:r>
        <w:t>Mapuya</w:t>
      </w:r>
      <w:proofErr w:type="spellEnd"/>
      <w:r>
        <w:t xml:space="preserve">, </w:t>
      </w:r>
      <w:proofErr w:type="spellStart"/>
      <w:r>
        <w:t>Yurua</w:t>
      </w:r>
      <w:proofErr w:type="spellEnd"/>
      <w:r>
        <w:t xml:space="preserve"> y afluentes, cabeceras del Envira y en el ámbito de la quebrada Raya/</w:t>
      </w:r>
      <w:proofErr w:type="spellStart"/>
      <w:r>
        <w:t>Huacapistea</w:t>
      </w:r>
      <w:proofErr w:type="spellEnd"/>
      <w:r>
        <w:t xml:space="preserve">, zona </w:t>
      </w:r>
      <w:proofErr w:type="spellStart"/>
      <w:r>
        <w:t>Yurúa</w:t>
      </w:r>
      <w:proofErr w:type="spellEnd"/>
      <w:r>
        <w:t>.</w:t>
      </w:r>
    </w:p>
    <w:p w14:paraId="41068D38" w14:textId="051ED756" w:rsidR="0086454E" w:rsidRDefault="0086454E" w:rsidP="003A41C1">
      <w:pPr>
        <w:numPr>
          <w:ilvl w:val="0"/>
          <w:numId w:val="7"/>
        </w:numPr>
        <w:shd w:val="clear" w:color="auto" w:fill="FFFFFF"/>
        <w:spacing w:after="0" w:line="276" w:lineRule="auto"/>
        <w:jc w:val="both"/>
      </w:pPr>
      <w:r>
        <w:rPr>
          <w:b/>
        </w:rPr>
        <w:t>Concesiones forestales inactivas</w:t>
      </w:r>
      <w:r>
        <w:t xml:space="preserve"> en la cuenca del río </w:t>
      </w:r>
      <w:proofErr w:type="spellStart"/>
      <w:r>
        <w:t>Inuya</w:t>
      </w:r>
      <w:proofErr w:type="spellEnd"/>
      <w:r>
        <w:t xml:space="preserve"> y </w:t>
      </w:r>
      <w:proofErr w:type="spellStart"/>
      <w:r>
        <w:t>Shesha</w:t>
      </w:r>
      <w:proofErr w:type="spellEnd"/>
      <w:r w:rsidR="00EC1A14">
        <w:t>.</w:t>
      </w:r>
    </w:p>
    <w:p w14:paraId="33646CB2" w14:textId="77777777" w:rsidR="0086454E" w:rsidRDefault="0086454E" w:rsidP="003A41C1">
      <w:pPr>
        <w:numPr>
          <w:ilvl w:val="0"/>
          <w:numId w:val="7"/>
        </w:numPr>
        <w:shd w:val="clear" w:color="auto" w:fill="FFFFFF"/>
        <w:spacing w:after="0" w:line="276" w:lineRule="auto"/>
        <w:jc w:val="both"/>
      </w:pPr>
      <w:r>
        <w:rPr>
          <w:b/>
        </w:rPr>
        <w:t>Presuntas rutas de narcotráfico</w:t>
      </w:r>
      <w:r>
        <w:t xml:space="preserve"> en las cuencas de los ríos </w:t>
      </w:r>
      <w:proofErr w:type="spellStart"/>
      <w:r>
        <w:t>Mapuya</w:t>
      </w:r>
      <w:proofErr w:type="spellEnd"/>
      <w:r>
        <w:t xml:space="preserve">- Envira, </w:t>
      </w:r>
      <w:proofErr w:type="spellStart"/>
      <w:r>
        <w:t>Inuya</w:t>
      </w:r>
      <w:proofErr w:type="spellEnd"/>
      <w:r>
        <w:t xml:space="preserve"> – </w:t>
      </w:r>
      <w:proofErr w:type="spellStart"/>
      <w:r>
        <w:t>Curiuja</w:t>
      </w:r>
      <w:proofErr w:type="spellEnd"/>
      <w:r>
        <w:t>.</w:t>
      </w:r>
    </w:p>
    <w:p w14:paraId="2EAAA9DA" w14:textId="26349547" w:rsidR="0086454E" w:rsidRDefault="0086454E" w:rsidP="003A41C1">
      <w:pPr>
        <w:numPr>
          <w:ilvl w:val="0"/>
          <w:numId w:val="7"/>
        </w:numPr>
        <w:shd w:val="clear" w:color="auto" w:fill="FFFFFF"/>
        <w:spacing w:after="0" w:line="276" w:lineRule="auto"/>
        <w:jc w:val="both"/>
      </w:pPr>
      <w:r>
        <w:rPr>
          <w:b/>
        </w:rPr>
        <w:t>Caza y pesca ilegal</w:t>
      </w:r>
      <w:r>
        <w:t xml:space="preserve"> en la cuenca del río Breu</w:t>
      </w:r>
      <w:r w:rsidR="00EC1A14">
        <w:t>.</w:t>
      </w:r>
    </w:p>
    <w:p w14:paraId="6442EB15" w14:textId="77777777" w:rsidR="0086454E" w:rsidRDefault="0086454E" w:rsidP="003A41C1">
      <w:pPr>
        <w:numPr>
          <w:ilvl w:val="0"/>
          <w:numId w:val="7"/>
        </w:numPr>
        <w:shd w:val="clear" w:color="auto" w:fill="FFFFFF"/>
        <w:spacing w:after="0" w:line="276" w:lineRule="auto"/>
        <w:jc w:val="both"/>
      </w:pPr>
      <w:r>
        <w:t xml:space="preserve">Posibles </w:t>
      </w:r>
      <w:r>
        <w:rPr>
          <w:b/>
        </w:rPr>
        <w:t>asentamientos poblacionales en ámbitos cercanos a las comunidades aledañas</w:t>
      </w:r>
      <w:r>
        <w:t xml:space="preserve"> a la reserva, zona Raimondi.</w:t>
      </w:r>
    </w:p>
    <w:p w14:paraId="76416B21" w14:textId="77777777" w:rsidR="0086454E" w:rsidRDefault="0086454E" w:rsidP="003A41C1">
      <w:pPr>
        <w:numPr>
          <w:ilvl w:val="0"/>
          <w:numId w:val="7"/>
        </w:numPr>
        <w:shd w:val="clear" w:color="auto" w:fill="FFFFFF"/>
        <w:spacing w:after="0" w:line="276" w:lineRule="auto"/>
        <w:jc w:val="both"/>
      </w:pPr>
      <w:r>
        <w:rPr>
          <w:b/>
        </w:rPr>
        <w:t>Sobrevuelo de avionetas de origen desconocido</w:t>
      </w:r>
      <w:r>
        <w:t xml:space="preserve"> que ingresarían a la reserva indígena, en la zona </w:t>
      </w:r>
      <w:proofErr w:type="spellStart"/>
      <w:r>
        <w:t>Yurúa</w:t>
      </w:r>
      <w:proofErr w:type="spellEnd"/>
      <w:r>
        <w:t>.</w:t>
      </w:r>
    </w:p>
    <w:p w14:paraId="46B7BD69" w14:textId="3C2C9021" w:rsidR="0086454E" w:rsidRDefault="0086454E" w:rsidP="003A41C1">
      <w:pPr>
        <w:numPr>
          <w:ilvl w:val="0"/>
          <w:numId w:val="7"/>
        </w:numPr>
        <w:shd w:val="clear" w:color="auto" w:fill="FFFFFF"/>
        <w:spacing w:after="0" w:line="276" w:lineRule="auto"/>
        <w:jc w:val="both"/>
      </w:pPr>
      <w:r>
        <w:rPr>
          <w:b/>
        </w:rPr>
        <w:t>Actividad maderera ilegal</w:t>
      </w:r>
      <w:r w:rsidR="00BF3588">
        <w:rPr>
          <w:b/>
        </w:rPr>
        <w:t>.</w:t>
      </w:r>
    </w:p>
    <w:p w14:paraId="11EA38B1" w14:textId="68B4B865" w:rsidR="0086454E" w:rsidRDefault="0086454E" w:rsidP="003A41C1">
      <w:pPr>
        <w:numPr>
          <w:ilvl w:val="0"/>
          <w:numId w:val="7"/>
        </w:numPr>
        <w:shd w:val="clear" w:color="auto" w:fill="FFFFFF"/>
        <w:spacing w:after="0" w:line="276" w:lineRule="auto"/>
        <w:jc w:val="both"/>
      </w:pPr>
      <w:r>
        <w:rPr>
          <w:b/>
        </w:rPr>
        <w:t xml:space="preserve">Actividad presuntamente vinculada al narcotráfico </w:t>
      </w:r>
      <w:r>
        <w:t>(instalaciones de pistas de aterrizajes de comunidades circundantes)</w:t>
      </w:r>
      <w:r w:rsidR="00BF3588">
        <w:t>.</w:t>
      </w:r>
    </w:p>
    <w:p w14:paraId="5213CF34" w14:textId="4E324FA2" w:rsidR="00A6459B" w:rsidRPr="00305776" w:rsidRDefault="0086454E" w:rsidP="003A41C1">
      <w:pPr>
        <w:numPr>
          <w:ilvl w:val="0"/>
          <w:numId w:val="7"/>
        </w:numPr>
        <w:shd w:val="clear" w:color="auto" w:fill="FFFFFF"/>
        <w:spacing w:after="0" w:line="276" w:lineRule="auto"/>
        <w:jc w:val="both"/>
      </w:pPr>
      <w:r>
        <w:rPr>
          <w:b/>
        </w:rPr>
        <w:t>Invasiones en territorio PICI</w:t>
      </w:r>
      <w:bookmarkStart w:id="438" w:name="_Toc137233439"/>
      <w:r w:rsidR="00EC1A14">
        <w:rPr>
          <w:b/>
        </w:rPr>
        <w:t>.</w:t>
      </w:r>
    </w:p>
    <w:p w14:paraId="7137129C" w14:textId="77777777" w:rsidR="00305776" w:rsidRDefault="00305776" w:rsidP="00EC1A14">
      <w:pPr>
        <w:shd w:val="clear" w:color="auto" w:fill="FFFFFF"/>
        <w:spacing w:after="0" w:line="276" w:lineRule="auto"/>
        <w:ind w:left="1069"/>
        <w:jc w:val="both"/>
      </w:pPr>
    </w:p>
    <w:p w14:paraId="12294DEC" w14:textId="6BFE1C1B" w:rsidR="0086454E" w:rsidRDefault="0086454E" w:rsidP="00513B67">
      <w:pPr>
        <w:pStyle w:val="Descripcin"/>
      </w:pPr>
      <w:bookmarkStart w:id="439" w:name="_Toc143203000"/>
      <w:r>
        <w:rPr>
          <w:noProof/>
        </w:rPr>
        <w:drawing>
          <wp:anchor distT="0" distB="0" distL="114300" distR="114300" simplePos="0" relativeHeight="251710464" behindDoc="0" locked="0" layoutInCell="1" hidden="0" allowOverlap="1" wp14:anchorId="08D3B06C" wp14:editId="0792134D">
            <wp:simplePos x="0" y="0"/>
            <wp:positionH relativeFrom="margin">
              <wp:align>center</wp:align>
            </wp:positionH>
            <wp:positionV relativeFrom="paragraph">
              <wp:posOffset>250190</wp:posOffset>
            </wp:positionV>
            <wp:extent cx="3933825" cy="4391025"/>
            <wp:effectExtent l="0" t="0" r="9525" b="9525"/>
            <wp:wrapTopAndBottom distT="0" distB="0"/>
            <wp:docPr id="2139160796" name="Imagen 2139160796" descr="Mapa&#10;&#10;Descripción generada automáticamente"/>
            <wp:cNvGraphicFramePr/>
            <a:graphic xmlns:a="http://schemas.openxmlformats.org/drawingml/2006/main">
              <a:graphicData uri="http://schemas.openxmlformats.org/drawingml/2006/picture">
                <pic:pic xmlns:pic="http://schemas.openxmlformats.org/drawingml/2006/picture">
                  <pic:nvPicPr>
                    <pic:cNvPr id="2139160796" name="Imagen 2139160796" descr="Mapa&#10;&#10;Descripción generada automáticamente"/>
                    <pic:cNvPicPr preferRelativeResize="0"/>
                  </pic:nvPicPr>
                  <pic:blipFill rotWithShape="1">
                    <a:blip r:embed="rId47"/>
                    <a:srcRect t="1771" b="2302"/>
                    <a:stretch/>
                  </pic:blipFill>
                  <pic:spPr bwMode="auto">
                    <a:xfrm>
                      <a:off x="0" y="0"/>
                      <a:ext cx="3933825" cy="4391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38"/>
      <w:r w:rsidR="00513B67">
        <w:t xml:space="preserve">Mapa </w:t>
      </w:r>
      <w:r w:rsidR="00000000">
        <w:fldChar w:fldCharType="begin"/>
      </w:r>
      <w:r w:rsidR="00000000">
        <w:instrText xml:space="preserve"> SEQ Mapa \* ARABIC </w:instrText>
      </w:r>
      <w:r w:rsidR="00000000">
        <w:fldChar w:fldCharType="separate"/>
      </w:r>
      <w:r w:rsidR="00740F56">
        <w:rPr>
          <w:noProof/>
        </w:rPr>
        <w:t>5</w:t>
      </w:r>
      <w:r w:rsidR="00000000">
        <w:rPr>
          <w:noProof/>
        </w:rPr>
        <w:fldChar w:fldCharType="end"/>
      </w:r>
      <w:r w:rsidR="00513B67">
        <w:t xml:space="preserve">. </w:t>
      </w:r>
      <w:r w:rsidR="00513B67" w:rsidRPr="00D20873">
        <w:t xml:space="preserve">Presuntas actividades ilícitas en la Reserva Indígena </w:t>
      </w:r>
      <w:proofErr w:type="spellStart"/>
      <w:r w:rsidR="00513B67" w:rsidRPr="00D20873">
        <w:t>Murunahua</w:t>
      </w:r>
      <w:bookmarkEnd w:id="439"/>
      <w:proofErr w:type="spellEnd"/>
    </w:p>
    <w:p w14:paraId="559F057D" w14:textId="77777777" w:rsidR="0086454E" w:rsidRPr="00513B67" w:rsidRDefault="0086454E" w:rsidP="0086454E">
      <w:pPr>
        <w:shd w:val="clear" w:color="auto" w:fill="FFFFFF"/>
        <w:spacing w:after="0" w:line="240" w:lineRule="auto"/>
        <w:rPr>
          <w:sz w:val="18"/>
          <w:szCs w:val="18"/>
        </w:rPr>
      </w:pPr>
      <w:r w:rsidRPr="00513B67">
        <w:rPr>
          <w:sz w:val="18"/>
          <w:szCs w:val="18"/>
        </w:rPr>
        <w:t>Fuente: Ministerio de Cultura - DACI</w:t>
      </w:r>
    </w:p>
    <w:p w14:paraId="50A27370" w14:textId="77777777" w:rsidR="0086454E" w:rsidRDefault="0086454E" w:rsidP="0086454E">
      <w:pPr>
        <w:shd w:val="clear" w:color="auto" w:fill="FFFFFF"/>
        <w:spacing w:after="0" w:line="240" w:lineRule="auto"/>
      </w:pPr>
      <w:r>
        <w:t xml:space="preserve">En el caso de la Reserva Indígena </w:t>
      </w:r>
      <w:proofErr w:type="spellStart"/>
      <w:r>
        <w:t>Mashco</w:t>
      </w:r>
      <w:proofErr w:type="spellEnd"/>
      <w:r>
        <w:t xml:space="preserve"> Piro, ubicada en la región Ucayali y que comprende 816 057 hectáreas, se han identificado las siguientes amenazas: </w:t>
      </w:r>
    </w:p>
    <w:p w14:paraId="2B24E766" w14:textId="77777777" w:rsidR="002F1D73" w:rsidRDefault="002F1D73" w:rsidP="0086454E">
      <w:pPr>
        <w:shd w:val="clear" w:color="auto" w:fill="FFFFFF"/>
        <w:spacing w:after="0" w:line="240" w:lineRule="auto"/>
      </w:pPr>
    </w:p>
    <w:p w14:paraId="0333602A" w14:textId="78260066" w:rsidR="0086454E" w:rsidRDefault="0086454E" w:rsidP="003A41C1">
      <w:pPr>
        <w:numPr>
          <w:ilvl w:val="0"/>
          <w:numId w:val="7"/>
        </w:numPr>
        <w:shd w:val="clear" w:color="auto" w:fill="FFFFFF"/>
        <w:spacing w:after="0" w:line="276" w:lineRule="auto"/>
        <w:jc w:val="both"/>
      </w:pPr>
      <w:r>
        <w:rPr>
          <w:b/>
        </w:rPr>
        <w:t>Presuntas rutas de narcotráfico</w:t>
      </w:r>
      <w:r>
        <w:t xml:space="preserve"> e </w:t>
      </w:r>
      <w:r>
        <w:rPr>
          <w:b/>
        </w:rPr>
        <w:t>ingresos ilegales</w:t>
      </w:r>
      <w:r>
        <w:t xml:space="preserve"> desde Sepahua, Las Piedras, </w:t>
      </w:r>
      <w:proofErr w:type="spellStart"/>
      <w:r>
        <w:t>Inuya</w:t>
      </w:r>
      <w:proofErr w:type="spellEnd"/>
      <w:r>
        <w:t xml:space="preserve"> y Purús</w:t>
      </w:r>
      <w:r w:rsidR="00BF3588">
        <w:t>.</w:t>
      </w:r>
    </w:p>
    <w:p w14:paraId="64FCE1E1" w14:textId="2017C505" w:rsidR="0086454E" w:rsidRDefault="0086454E" w:rsidP="003A41C1">
      <w:pPr>
        <w:numPr>
          <w:ilvl w:val="0"/>
          <w:numId w:val="7"/>
        </w:numPr>
        <w:shd w:val="clear" w:color="auto" w:fill="FFFFFF"/>
        <w:spacing w:after="0" w:line="276" w:lineRule="auto"/>
        <w:jc w:val="both"/>
      </w:pPr>
      <w:r>
        <w:rPr>
          <w:b/>
        </w:rPr>
        <w:t>Presencia de personas foráneas</w:t>
      </w:r>
      <w:r>
        <w:t xml:space="preserve"> presuntamente </w:t>
      </w:r>
      <w:r>
        <w:rPr>
          <w:b/>
        </w:rPr>
        <w:t>vinculadas al narcotráfico</w:t>
      </w:r>
      <w:r>
        <w:t xml:space="preserve"> en las cuencas de </w:t>
      </w:r>
      <w:proofErr w:type="spellStart"/>
      <w:r>
        <w:t>Curanja</w:t>
      </w:r>
      <w:proofErr w:type="spellEnd"/>
      <w:r>
        <w:t xml:space="preserve"> y del </w:t>
      </w:r>
      <w:proofErr w:type="spellStart"/>
      <w:r>
        <w:t>Purus</w:t>
      </w:r>
      <w:proofErr w:type="spellEnd"/>
      <w:r w:rsidR="00BF3588">
        <w:t>.</w:t>
      </w:r>
    </w:p>
    <w:p w14:paraId="54725E8A" w14:textId="77777777" w:rsidR="0086454E" w:rsidRDefault="0086454E" w:rsidP="003A41C1">
      <w:pPr>
        <w:numPr>
          <w:ilvl w:val="0"/>
          <w:numId w:val="7"/>
        </w:numPr>
        <w:shd w:val="clear" w:color="auto" w:fill="FFFFFF"/>
        <w:spacing w:after="0" w:line="276" w:lineRule="auto"/>
        <w:jc w:val="both"/>
      </w:pPr>
      <w:r>
        <w:rPr>
          <w:b/>
        </w:rPr>
        <w:t>Conflictos por uso de recursos naturales</w:t>
      </w:r>
      <w:r>
        <w:t xml:space="preserve"> entre comuneros e indígenas en situación de aislamiento.  </w:t>
      </w:r>
    </w:p>
    <w:p w14:paraId="42A1B0E5" w14:textId="198E40DE" w:rsidR="0086454E" w:rsidRDefault="0086454E" w:rsidP="003A41C1">
      <w:pPr>
        <w:numPr>
          <w:ilvl w:val="0"/>
          <w:numId w:val="7"/>
        </w:numPr>
        <w:shd w:val="clear" w:color="auto" w:fill="FFFFFF"/>
        <w:spacing w:after="0" w:line="276" w:lineRule="auto"/>
        <w:jc w:val="both"/>
      </w:pPr>
      <w:r>
        <w:rPr>
          <w:b/>
        </w:rPr>
        <w:t>Concesiones forestales inactivas</w:t>
      </w:r>
      <w:r>
        <w:t xml:space="preserve"> colindantes en las cuencas de los ríos Sepahua e </w:t>
      </w:r>
      <w:proofErr w:type="spellStart"/>
      <w:r>
        <w:t>Inuya</w:t>
      </w:r>
      <w:proofErr w:type="spellEnd"/>
      <w:r w:rsidR="00BF3588">
        <w:t>.</w:t>
      </w:r>
    </w:p>
    <w:p w14:paraId="500C1616" w14:textId="7733A7B0" w:rsidR="0086454E" w:rsidRDefault="0086454E" w:rsidP="003A41C1">
      <w:pPr>
        <w:numPr>
          <w:ilvl w:val="0"/>
          <w:numId w:val="7"/>
        </w:numPr>
        <w:shd w:val="clear" w:color="auto" w:fill="FFFFFF"/>
        <w:spacing w:after="0" w:line="276" w:lineRule="auto"/>
        <w:jc w:val="both"/>
        <w:rPr>
          <w:b/>
        </w:rPr>
      </w:pPr>
      <w:r>
        <w:rPr>
          <w:b/>
        </w:rPr>
        <w:t xml:space="preserve">Pistas de aterrizaje </w:t>
      </w:r>
      <w:r>
        <w:t>en el Alto Sepahua/RTKNN</w:t>
      </w:r>
      <w:r w:rsidR="00BF3588">
        <w:t>.</w:t>
      </w:r>
    </w:p>
    <w:p w14:paraId="7AB81C1C" w14:textId="4001A5D2" w:rsidR="0086454E" w:rsidRDefault="0086454E" w:rsidP="003A41C1">
      <w:pPr>
        <w:numPr>
          <w:ilvl w:val="0"/>
          <w:numId w:val="7"/>
        </w:numPr>
        <w:shd w:val="clear" w:color="auto" w:fill="FFFFFF"/>
        <w:spacing w:after="0" w:line="276" w:lineRule="auto"/>
        <w:jc w:val="both"/>
      </w:pPr>
      <w:r>
        <w:t>Posibles</w:t>
      </w:r>
      <w:r>
        <w:rPr>
          <w:b/>
        </w:rPr>
        <w:t xml:space="preserve"> actividades que busquen el contacto forzado con PIA</w:t>
      </w:r>
      <w:r>
        <w:t xml:space="preserve"> en la cuenca del Monterrey</w:t>
      </w:r>
      <w:r w:rsidR="00BF3588">
        <w:t>.</w:t>
      </w:r>
    </w:p>
    <w:p w14:paraId="041B6160" w14:textId="7324673C" w:rsidR="0086454E" w:rsidRDefault="0086454E" w:rsidP="003A41C1">
      <w:pPr>
        <w:numPr>
          <w:ilvl w:val="0"/>
          <w:numId w:val="7"/>
        </w:numPr>
        <w:shd w:val="clear" w:color="auto" w:fill="FFFFFF"/>
        <w:spacing w:after="0" w:line="276" w:lineRule="auto"/>
        <w:jc w:val="both"/>
      </w:pPr>
      <w:r>
        <w:t>Referencias de encuentros violentos entre PIA y comunidades nativas durante las incursiones de caza</w:t>
      </w:r>
      <w:r w:rsidR="00BF3588">
        <w:t>.</w:t>
      </w:r>
    </w:p>
    <w:p w14:paraId="29735573" w14:textId="49EE8E79" w:rsidR="0086454E" w:rsidRDefault="0086454E" w:rsidP="0086454E">
      <w:pPr>
        <w:shd w:val="clear" w:color="auto" w:fill="FFFFFF"/>
        <w:spacing w:after="0" w:line="276" w:lineRule="auto"/>
        <w:jc w:val="both"/>
      </w:pPr>
    </w:p>
    <w:p w14:paraId="48A1F1BF" w14:textId="125F9F2D" w:rsidR="0086454E" w:rsidRDefault="002F1D73" w:rsidP="00513B67">
      <w:pPr>
        <w:pStyle w:val="Descripcin"/>
        <w:rPr>
          <w:b w:val="0"/>
          <w:sz w:val="20"/>
          <w:szCs w:val="20"/>
        </w:rPr>
      </w:pPr>
      <w:bookmarkStart w:id="440" w:name="_Toc143203001"/>
      <w:r>
        <w:rPr>
          <w:b w:val="0"/>
          <w:noProof/>
          <w:sz w:val="20"/>
          <w:szCs w:val="20"/>
        </w:rPr>
        <w:drawing>
          <wp:anchor distT="0" distB="0" distL="114300" distR="114300" simplePos="0" relativeHeight="251704320" behindDoc="0" locked="0" layoutInCell="1" hidden="0" allowOverlap="1" wp14:anchorId="4853FF63" wp14:editId="2EB6E283">
            <wp:simplePos x="0" y="0"/>
            <wp:positionH relativeFrom="margin">
              <wp:posOffset>259715</wp:posOffset>
            </wp:positionH>
            <wp:positionV relativeFrom="margin">
              <wp:posOffset>3488055</wp:posOffset>
            </wp:positionV>
            <wp:extent cx="5480050" cy="4610100"/>
            <wp:effectExtent l="0" t="0" r="6350" b="0"/>
            <wp:wrapTopAndBottom distT="0" distB="0"/>
            <wp:docPr id="1725869366" name="Imagen 1725869366" descr="Map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6.png" descr="Mapa&#10;&#10;Descripción generada automáticamente"/>
                    <pic:cNvPicPr preferRelativeResize="0"/>
                  </pic:nvPicPr>
                  <pic:blipFill>
                    <a:blip r:embed="rId48"/>
                    <a:srcRect/>
                    <a:stretch>
                      <a:fillRect/>
                    </a:stretch>
                  </pic:blipFill>
                  <pic:spPr>
                    <a:xfrm>
                      <a:off x="0" y="0"/>
                      <a:ext cx="5480050" cy="4610100"/>
                    </a:xfrm>
                    <a:prstGeom prst="rect">
                      <a:avLst/>
                    </a:prstGeom>
                    <a:ln/>
                  </pic:spPr>
                </pic:pic>
              </a:graphicData>
            </a:graphic>
            <wp14:sizeRelH relativeFrom="margin">
              <wp14:pctWidth>0</wp14:pctWidth>
            </wp14:sizeRelH>
            <wp14:sizeRelV relativeFrom="margin">
              <wp14:pctHeight>0</wp14:pctHeight>
            </wp14:sizeRelV>
          </wp:anchor>
        </w:drawing>
      </w:r>
      <w:r w:rsidR="00513B67">
        <w:t xml:space="preserve">Mapa </w:t>
      </w:r>
      <w:r w:rsidR="00000000">
        <w:fldChar w:fldCharType="begin"/>
      </w:r>
      <w:r w:rsidR="00000000">
        <w:instrText xml:space="preserve"> SEQ Mapa \* ARABIC </w:instrText>
      </w:r>
      <w:r w:rsidR="00000000">
        <w:fldChar w:fldCharType="separate"/>
      </w:r>
      <w:r w:rsidR="00740F56">
        <w:rPr>
          <w:noProof/>
        </w:rPr>
        <w:t>6</w:t>
      </w:r>
      <w:r w:rsidR="00000000">
        <w:rPr>
          <w:noProof/>
        </w:rPr>
        <w:fldChar w:fldCharType="end"/>
      </w:r>
      <w:r w:rsidR="00513B67">
        <w:t xml:space="preserve">. </w:t>
      </w:r>
      <w:r w:rsidR="00513B67" w:rsidRPr="00CA332B">
        <w:t xml:space="preserve">Presuntas actividades ilícitas en la Reserva Indígena </w:t>
      </w:r>
      <w:proofErr w:type="spellStart"/>
      <w:r w:rsidR="00513B67" w:rsidRPr="00CA332B">
        <w:t>Mashco</w:t>
      </w:r>
      <w:proofErr w:type="spellEnd"/>
      <w:r w:rsidR="00513B67" w:rsidRPr="00CA332B">
        <w:t xml:space="preserve"> Piro</w:t>
      </w:r>
      <w:bookmarkEnd w:id="440"/>
    </w:p>
    <w:p w14:paraId="07C4057B" w14:textId="77777777" w:rsidR="0086454E" w:rsidRPr="00513B67" w:rsidRDefault="0086454E" w:rsidP="0086454E">
      <w:pPr>
        <w:spacing w:before="120" w:after="120" w:line="240" w:lineRule="auto"/>
        <w:rPr>
          <w:sz w:val="20"/>
          <w:szCs w:val="20"/>
        </w:rPr>
      </w:pPr>
      <w:bookmarkStart w:id="441" w:name="_heading=h.64fszxv8h9g2" w:colFirst="0" w:colLast="0"/>
      <w:bookmarkEnd w:id="441"/>
      <w:r w:rsidRPr="00513B67">
        <w:rPr>
          <w:sz w:val="18"/>
          <w:szCs w:val="18"/>
        </w:rPr>
        <w:t>Fuente: Ministerio de Cultura – DACI</w:t>
      </w:r>
      <w:bookmarkStart w:id="442" w:name="_heading=h.c5xhofrkcgbx" w:colFirst="0" w:colLast="0"/>
      <w:bookmarkStart w:id="443" w:name="_heading=h.c6yf7t1a0ehm" w:colFirst="0" w:colLast="0"/>
      <w:bookmarkStart w:id="444" w:name="_heading=h.ill1wush03ai" w:colFirst="0" w:colLast="0"/>
      <w:bookmarkStart w:id="445" w:name="_heading=h.a6axmqi1gjhi" w:colFirst="0" w:colLast="0"/>
      <w:bookmarkStart w:id="446" w:name="_heading=h.v3b8sd2eid65" w:colFirst="0" w:colLast="0"/>
      <w:bookmarkEnd w:id="442"/>
      <w:bookmarkEnd w:id="443"/>
      <w:bookmarkEnd w:id="444"/>
      <w:bookmarkEnd w:id="445"/>
      <w:bookmarkEnd w:id="446"/>
    </w:p>
    <w:p w14:paraId="0612F20A" w14:textId="77777777" w:rsidR="0086454E" w:rsidRDefault="0086454E" w:rsidP="0086454E">
      <w:pPr>
        <w:spacing w:before="120" w:after="120" w:line="240" w:lineRule="auto"/>
      </w:pPr>
    </w:p>
    <w:p w14:paraId="321B5EE1" w14:textId="77777777" w:rsidR="00513B67" w:rsidRDefault="00513B67" w:rsidP="0086454E">
      <w:pPr>
        <w:shd w:val="clear" w:color="auto" w:fill="FFFFFF"/>
        <w:spacing w:before="120" w:after="120" w:line="276" w:lineRule="auto"/>
        <w:jc w:val="both"/>
      </w:pPr>
    </w:p>
    <w:p w14:paraId="67D6505B" w14:textId="725E98DE" w:rsidR="0086454E" w:rsidRDefault="0086454E" w:rsidP="0086454E">
      <w:pPr>
        <w:shd w:val="clear" w:color="auto" w:fill="FFFFFF"/>
        <w:spacing w:before="120" w:after="120" w:line="276" w:lineRule="auto"/>
        <w:jc w:val="both"/>
      </w:pPr>
      <w:r>
        <w:t xml:space="preserve">En el caso de </w:t>
      </w:r>
      <w:r w:rsidRPr="00885ECD">
        <w:t>la</w:t>
      </w:r>
      <w:r w:rsidRPr="00BF74AD">
        <w:t xml:space="preserve"> Reserva Indígena </w:t>
      </w:r>
      <w:proofErr w:type="spellStart"/>
      <w:r w:rsidRPr="00BF74AD">
        <w:t>Isconahua</w:t>
      </w:r>
      <w:proofErr w:type="spellEnd"/>
      <w:r w:rsidRPr="00885ECD">
        <w:t>,</w:t>
      </w:r>
      <w:r>
        <w:t xml:space="preserve"> ubicada en la región Ucayali y que comprende 298 487.71 hectáreas, se han identificado las siguientes amenazas:</w:t>
      </w:r>
    </w:p>
    <w:p w14:paraId="23D5B3A3" w14:textId="77777777" w:rsidR="0086454E" w:rsidRDefault="0086454E" w:rsidP="003A41C1">
      <w:pPr>
        <w:numPr>
          <w:ilvl w:val="0"/>
          <w:numId w:val="7"/>
        </w:numPr>
        <w:shd w:val="clear" w:color="auto" w:fill="FFFFFF"/>
        <w:spacing w:after="0" w:line="276" w:lineRule="auto"/>
        <w:jc w:val="both"/>
        <w:rPr>
          <w:b/>
        </w:rPr>
      </w:pPr>
      <w:r>
        <w:rPr>
          <w:b/>
        </w:rPr>
        <w:t>Tala ilegal</w:t>
      </w:r>
      <w:r>
        <w:t xml:space="preserve"> en las cuencas del río </w:t>
      </w:r>
      <w:proofErr w:type="spellStart"/>
      <w:r>
        <w:t>Utiquinia</w:t>
      </w:r>
      <w:proofErr w:type="spellEnd"/>
      <w:r>
        <w:t xml:space="preserve"> y </w:t>
      </w:r>
      <w:proofErr w:type="spellStart"/>
      <w:r>
        <w:t>Shesha</w:t>
      </w:r>
      <w:proofErr w:type="spellEnd"/>
      <w:r>
        <w:t>.</w:t>
      </w:r>
    </w:p>
    <w:p w14:paraId="5859425D" w14:textId="77777777" w:rsidR="0086454E" w:rsidRDefault="0086454E" w:rsidP="003A41C1">
      <w:pPr>
        <w:numPr>
          <w:ilvl w:val="0"/>
          <w:numId w:val="7"/>
        </w:numPr>
        <w:shd w:val="clear" w:color="auto" w:fill="FFFFFF"/>
        <w:spacing w:after="0" w:line="276" w:lineRule="auto"/>
        <w:jc w:val="both"/>
        <w:rPr>
          <w:b/>
        </w:rPr>
      </w:pPr>
      <w:r>
        <w:rPr>
          <w:b/>
        </w:rPr>
        <w:t>Minería Ilegal</w:t>
      </w:r>
      <w:r>
        <w:t xml:space="preserve"> en la cuenca del río </w:t>
      </w:r>
      <w:proofErr w:type="spellStart"/>
      <w:r>
        <w:t>Abujao</w:t>
      </w:r>
      <w:proofErr w:type="spellEnd"/>
      <w:r>
        <w:t>.</w:t>
      </w:r>
    </w:p>
    <w:p w14:paraId="7353D4EE" w14:textId="77777777" w:rsidR="0086454E" w:rsidRDefault="0086454E" w:rsidP="003A41C1">
      <w:pPr>
        <w:numPr>
          <w:ilvl w:val="0"/>
          <w:numId w:val="7"/>
        </w:numPr>
        <w:shd w:val="clear" w:color="auto" w:fill="FFFFFF"/>
        <w:spacing w:after="0" w:line="276" w:lineRule="auto"/>
        <w:jc w:val="both"/>
        <w:rPr>
          <w:b/>
        </w:rPr>
      </w:pPr>
      <w:r>
        <w:rPr>
          <w:b/>
        </w:rPr>
        <w:t>Presuntas rutas de narcotráfico</w:t>
      </w:r>
      <w:r>
        <w:t xml:space="preserve"> en las cuencas de los ríos </w:t>
      </w:r>
      <w:proofErr w:type="spellStart"/>
      <w:r>
        <w:t>Utiquinia</w:t>
      </w:r>
      <w:proofErr w:type="spellEnd"/>
      <w:r>
        <w:t xml:space="preserve"> y </w:t>
      </w:r>
      <w:proofErr w:type="spellStart"/>
      <w:r>
        <w:t>Abujao</w:t>
      </w:r>
      <w:proofErr w:type="spellEnd"/>
      <w:r>
        <w:t>.</w:t>
      </w:r>
    </w:p>
    <w:p w14:paraId="721CA4EB" w14:textId="77777777" w:rsidR="0086454E" w:rsidRDefault="0086454E" w:rsidP="003A41C1">
      <w:pPr>
        <w:numPr>
          <w:ilvl w:val="0"/>
          <w:numId w:val="7"/>
        </w:numPr>
        <w:shd w:val="clear" w:color="auto" w:fill="FFFFFF"/>
        <w:spacing w:after="0" w:line="276" w:lineRule="auto"/>
        <w:jc w:val="both"/>
        <w:rPr>
          <w:b/>
        </w:rPr>
      </w:pPr>
      <w:r>
        <w:rPr>
          <w:b/>
        </w:rPr>
        <w:t>Plantaciones de coca</w:t>
      </w:r>
      <w:r>
        <w:t xml:space="preserve">, dentro de la Reserva Indígena </w:t>
      </w:r>
      <w:proofErr w:type="spellStart"/>
      <w:r>
        <w:t>Isconahua</w:t>
      </w:r>
      <w:proofErr w:type="spellEnd"/>
      <w:r>
        <w:t xml:space="preserve"> en la cuenca del río </w:t>
      </w:r>
      <w:proofErr w:type="spellStart"/>
      <w:r>
        <w:t>Shesha</w:t>
      </w:r>
      <w:proofErr w:type="spellEnd"/>
      <w:r>
        <w:t>, posiblemente con fines asociados al narcotráfico</w:t>
      </w:r>
    </w:p>
    <w:p w14:paraId="4FEFD251" w14:textId="77777777" w:rsidR="0086454E" w:rsidRDefault="0086454E" w:rsidP="003A41C1">
      <w:pPr>
        <w:numPr>
          <w:ilvl w:val="0"/>
          <w:numId w:val="7"/>
        </w:numPr>
        <w:shd w:val="clear" w:color="auto" w:fill="FFFFFF"/>
        <w:spacing w:after="0" w:line="276" w:lineRule="auto"/>
        <w:jc w:val="both"/>
        <w:rPr>
          <w:b/>
        </w:rPr>
      </w:pPr>
      <w:r>
        <w:rPr>
          <w:b/>
        </w:rPr>
        <w:t>Pozos de maceración</w:t>
      </w:r>
      <w:r>
        <w:t xml:space="preserve"> en la cuenca del río </w:t>
      </w:r>
      <w:proofErr w:type="spellStart"/>
      <w:r>
        <w:t>Shesha</w:t>
      </w:r>
      <w:proofErr w:type="spellEnd"/>
    </w:p>
    <w:p w14:paraId="3E644C83" w14:textId="77777777" w:rsidR="0086454E" w:rsidRDefault="0086454E" w:rsidP="003A41C1">
      <w:pPr>
        <w:numPr>
          <w:ilvl w:val="0"/>
          <w:numId w:val="7"/>
        </w:numPr>
        <w:shd w:val="clear" w:color="auto" w:fill="FFFFFF"/>
        <w:spacing w:after="0" w:line="276" w:lineRule="auto"/>
        <w:jc w:val="both"/>
        <w:rPr>
          <w:b/>
        </w:rPr>
      </w:pPr>
      <w:r>
        <w:rPr>
          <w:b/>
        </w:rPr>
        <w:t>Apertura de vías de las concesiones colindantes</w:t>
      </w:r>
      <w:r>
        <w:t xml:space="preserve"> en la zona este de la Reserva Indígena </w:t>
      </w:r>
      <w:proofErr w:type="spellStart"/>
      <w:r>
        <w:t>Isconahua</w:t>
      </w:r>
      <w:proofErr w:type="spellEnd"/>
      <w:r>
        <w:t>.</w:t>
      </w:r>
    </w:p>
    <w:p w14:paraId="28D80453" w14:textId="77777777" w:rsidR="0086454E" w:rsidRDefault="0086454E" w:rsidP="003A41C1">
      <w:pPr>
        <w:numPr>
          <w:ilvl w:val="0"/>
          <w:numId w:val="7"/>
        </w:numPr>
        <w:shd w:val="clear" w:color="auto" w:fill="FFFFFF"/>
        <w:spacing w:after="0" w:line="276" w:lineRule="auto"/>
        <w:jc w:val="both"/>
      </w:pPr>
      <w:r>
        <w:rPr>
          <w:b/>
        </w:rPr>
        <w:t>Caza ilegal</w:t>
      </w:r>
      <w:r>
        <w:t xml:space="preserve"> para comercialización en el río </w:t>
      </w:r>
      <w:proofErr w:type="spellStart"/>
      <w:r>
        <w:t>Utiquinía</w:t>
      </w:r>
      <w:proofErr w:type="spellEnd"/>
      <w:r>
        <w:t>.</w:t>
      </w:r>
    </w:p>
    <w:p w14:paraId="022AA99D" w14:textId="77777777" w:rsidR="0086454E" w:rsidRDefault="0086454E" w:rsidP="003A41C1">
      <w:pPr>
        <w:numPr>
          <w:ilvl w:val="0"/>
          <w:numId w:val="7"/>
        </w:numPr>
        <w:shd w:val="clear" w:color="auto" w:fill="FFFFFF"/>
        <w:spacing w:after="0" w:line="276" w:lineRule="auto"/>
        <w:jc w:val="both"/>
      </w:pPr>
      <w:r>
        <w:rPr>
          <w:b/>
        </w:rPr>
        <w:t>Pesca Ilegal</w:t>
      </w:r>
      <w:r>
        <w:t xml:space="preserve"> en las cuencas del </w:t>
      </w:r>
      <w:proofErr w:type="spellStart"/>
      <w:r>
        <w:t>Utiquinia</w:t>
      </w:r>
      <w:proofErr w:type="spellEnd"/>
      <w:r>
        <w:t xml:space="preserve"> y </w:t>
      </w:r>
      <w:proofErr w:type="spellStart"/>
      <w:r>
        <w:t>Abujao</w:t>
      </w:r>
      <w:proofErr w:type="spellEnd"/>
      <w:r>
        <w:t xml:space="preserve"> con fines comerciales</w:t>
      </w:r>
    </w:p>
    <w:p w14:paraId="2359BD0C" w14:textId="77777777" w:rsidR="0086454E" w:rsidRDefault="0086454E" w:rsidP="00513B67">
      <w:pPr>
        <w:shd w:val="clear" w:color="auto" w:fill="FFFFFF"/>
        <w:spacing w:after="0" w:line="276" w:lineRule="auto"/>
        <w:jc w:val="both"/>
        <w:rPr>
          <w:b/>
        </w:rPr>
      </w:pPr>
    </w:p>
    <w:p w14:paraId="44B64169" w14:textId="72FC9182" w:rsidR="0086454E" w:rsidRDefault="0086454E" w:rsidP="00513B67">
      <w:pPr>
        <w:pStyle w:val="Descripcin"/>
        <w:rPr>
          <w:b w:val="0"/>
          <w:sz w:val="20"/>
          <w:szCs w:val="20"/>
        </w:rPr>
      </w:pPr>
      <w:bookmarkStart w:id="447" w:name="_heading=h.x5h7gverdqnw" w:colFirst="0" w:colLast="0"/>
      <w:bookmarkStart w:id="448" w:name="_Toc137233441"/>
      <w:bookmarkStart w:id="449" w:name="_Toc143203002"/>
      <w:bookmarkEnd w:id="447"/>
      <w:r>
        <w:rPr>
          <w:noProof/>
        </w:rPr>
        <w:drawing>
          <wp:anchor distT="0" distB="0" distL="114300" distR="114300" simplePos="0" relativeHeight="251705344" behindDoc="0" locked="0" layoutInCell="1" hidden="0" allowOverlap="1" wp14:anchorId="20CBDF18" wp14:editId="08721202">
            <wp:simplePos x="0" y="0"/>
            <wp:positionH relativeFrom="margin">
              <wp:align>center</wp:align>
            </wp:positionH>
            <wp:positionV relativeFrom="paragraph">
              <wp:posOffset>271780</wp:posOffset>
            </wp:positionV>
            <wp:extent cx="4300220" cy="5245735"/>
            <wp:effectExtent l="0" t="0" r="5080" b="0"/>
            <wp:wrapTopAndBottom distT="0" distB="0"/>
            <wp:docPr id="1725869341" name="Imagen 1725869341"/>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9"/>
                    <a:srcRect t="2298"/>
                    <a:stretch>
                      <a:fillRect/>
                    </a:stretch>
                  </pic:blipFill>
                  <pic:spPr>
                    <a:xfrm>
                      <a:off x="0" y="0"/>
                      <a:ext cx="4300220" cy="5245735"/>
                    </a:xfrm>
                    <a:prstGeom prst="rect">
                      <a:avLst/>
                    </a:prstGeom>
                    <a:ln/>
                  </pic:spPr>
                </pic:pic>
              </a:graphicData>
            </a:graphic>
            <wp14:sizeRelH relativeFrom="margin">
              <wp14:pctWidth>0</wp14:pctWidth>
            </wp14:sizeRelH>
            <wp14:sizeRelV relativeFrom="margin">
              <wp14:pctHeight>0</wp14:pctHeight>
            </wp14:sizeRelV>
          </wp:anchor>
        </w:drawing>
      </w:r>
      <w:bookmarkEnd w:id="448"/>
      <w:r w:rsidR="00513B67">
        <w:t xml:space="preserve">Mapa </w:t>
      </w:r>
      <w:r w:rsidR="00000000">
        <w:fldChar w:fldCharType="begin"/>
      </w:r>
      <w:r w:rsidR="00000000">
        <w:instrText xml:space="preserve"> SEQ Mapa \* ARABIC </w:instrText>
      </w:r>
      <w:r w:rsidR="00000000">
        <w:fldChar w:fldCharType="separate"/>
      </w:r>
      <w:r w:rsidR="00740F56">
        <w:rPr>
          <w:noProof/>
        </w:rPr>
        <w:t>7</w:t>
      </w:r>
      <w:r w:rsidR="00000000">
        <w:rPr>
          <w:noProof/>
        </w:rPr>
        <w:fldChar w:fldCharType="end"/>
      </w:r>
      <w:r w:rsidR="00513B67">
        <w:t xml:space="preserve">. </w:t>
      </w:r>
      <w:r w:rsidR="00513B67" w:rsidRPr="00920908">
        <w:t xml:space="preserve">Presuntas actividades ilícitas en la Reserva Indígena </w:t>
      </w:r>
      <w:proofErr w:type="spellStart"/>
      <w:r w:rsidR="00513B67" w:rsidRPr="00920908">
        <w:t>Isconahua</w:t>
      </w:r>
      <w:bookmarkEnd w:id="449"/>
      <w:proofErr w:type="spellEnd"/>
    </w:p>
    <w:p w14:paraId="34E24709" w14:textId="09FB3383" w:rsidR="0086454E" w:rsidRPr="00513B67" w:rsidRDefault="0086454E" w:rsidP="00A6459B">
      <w:pPr>
        <w:widowControl w:val="0"/>
        <w:spacing w:before="120" w:after="120" w:line="276" w:lineRule="auto"/>
        <w:rPr>
          <w:b/>
          <w:sz w:val="18"/>
          <w:szCs w:val="18"/>
        </w:rPr>
      </w:pPr>
      <w:r w:rsidRPr="00513B67">
        <w:rPr>
          <w:sz w:val="18"/>
          <w:szCs w:val="18"/>
        </w:rPr>
        <w:t>Fuente: Ministerio de Cultura - DACI</w:t>
      </w:r>
    </w:p>
    <w:p w14:paraId="2D95402E" w14:textId="77777777" w:rsidR="00513B67" w:rsidRDefault="00513B67" w:rsidP="0086454E">
      <w:pPr>
        <w:shd w:val="clear" w:color="auto" w:fill="FFFFFF"/>
        <w:spacing w:before="120" w:after="120" w:line="276" w:lineRule="auto"/>
        <w:jc w:val="both"/>
      </w:pPr>
    </w:p>
    <w:p w14:paraId="67CBFA49" w14:textId="0F904AE1" w:rsidR="0086454E" w:rsidRDefault="0086454E" w:rsidP="0086454E">
      <w:pPr>
        <w:shd w:val="clear" w:color="auto" w:fill="FFFFFF"/>
        <w:spacing w:before="120" w:after="120" w:line="276" w:lineRule="auto"/>
        <w:jc w:val="both"/>
        <w:rPr>
          <w:i/>
        </w:rPr>
      </w:pPr>
      <w:r>
        <w:t xml:space="preserve">En el caso de </w:t>
      </w:r>
      <w:r w:rsidRPr="00885ECD">
        <w:t xml:space="preserve">la </w:t>
      </w:r>
      <w:r w:rsidRPr="00BF74AD">
        <w:t xml:space="preserve">Reserva Indígena Yavarí </w:t>
      </w:r>
      <w:proofErr w:type="spellStart"/>
      <w:r w:rsidRPr="00BF74AD">
        <w:t>Tapiche</w:t>
      </w:r>
      <w:proofErr w:type="spellEnd"/>
      <w:r>
        <w:t>, ubicada en la región Loreto y que comprende 1 095 877.17 hectáreas, se han identificado las siguientes amenazas:</w:t>
      </w:r>
    </w:p>
    <w:p w14:paraId="174DB071" w14:textId="77777777" w:rsidR="0086454E" w:rsidRDefault="0086454E" w:rsidP="003A41C1">
      <w:pPr>
        <w:numPr>
          <w:ilvl w:val="0"/>
          <w:numId w:val="7"/>
        </w:numPr>
        <w:shd w:val="clear" w:color="auto" w:fill="FFFFFF"/>
        <w:spacing w:after="0" w:line="276" w:lineRule="auto"/>
        <w:jc w:val="both"/>
      </w:pPr>
      <w:r>
        <w:rPr>
          <w:b/>
        </w:rPr>
        <w:t>Tala ilegal</w:t>
      </w:r>
      <w:r>
        <w:t xml:space="preserve"> en las cabeceras de los ríos Blanco, </w:t>
      </w:r>
      <w:proofErr w:type="spellStart"/>
      <w:r>
        <w:t>Tapiche</w:t>
      </w:r>
      <w:proofErr w:type="spellEnd"/>
      <w:r>
        <w:t xml:space="preserve"> y </w:t>
      </w:r>
      <w:proofErr w:type="spellStart"/>
      <w:r>
        <w:t>Yaquerana</w:t>
      </w:r>
      <w:proofErr w:type="spellEnd"/>
      <w:r>
        <w:t>, mayormente provenientes de la subcuenca del río Punga</w:t>
      </w:r>
    </w:p>
    <w:p w14:paraId="1A76A470" w14:textId="77777777" w:rsidR="0086454E" w:rsidRDefault="0086454E" w:rsidP="003A41C1">
      <w:pPr>
        <w:numPr>
          <w:ilvl w:val="0"/>
          <w:numId w:val="7"/>
        </w:numPr>
        <w:shd w:val="clear" w:color="auto" w:fill="FFFFFF"/>
        <w:spacing w:after="0" w:line="276" w:lineRule="auto"/>
        <w:jc w:val="both"/>
      </w:pPr>
      <w:r>
        <w:rPr>
          <w:b/>
        </w:rPr>
        <w:t>Caza y pesca ilegal</w:t>
      </w:r>
      <w:r>
        <w:t xml:space="preserve"> en los ríos Blanco, </w:t>
      </w:r>
      <w:proofErr w:type="spellStart"/>
      <w:r>
        <w:t>Tapiche</w:t>
      </w:r>
      <w:proofErr w:type="spellEnd"/>
      <w:r>
        <w:t xml:space="preserve"> y </w:t>
      </w:r>
      <w:proofErr w:type="spellStart"/>
      <w:r>
        <w:t>Yaquerana</w:t>
      </w:r>
      <w:proofErr w:type="spellEnd"/>
    </w:p>
    <w:p w14:paraId="548F17CE" w14:textId="77777777" w:rsidR="0086454E" w:rsidRDefault="0086454E" w:rsidP="003A41C1">
      <w:pPr>
        <w:numPr>
          <w:ilvl w:val="0"/>
          <w:numId w:val="7"/>
        </w:numPr>
        <w:shd w:val="clear" w:color="auto" w:fill="FFFFFF"/>
        <w:spacing w:after="0" w:line="276" w:lineRule="auto"/>
        <w:jc w:val="both"/>
      </w:pPr>
      <w:r>
        <w:rPr>
          <w:b/>
        </w:rPr>
        <w:t>Apertura de caminos</w:t>
      </w:r>
      <w:r>
        <w:t xml:space="preserve"> sobre el área Sur de la Reserva Indígena Yavarí </w:t>
      </w:r>
      <w:proofErr w:type="spellStart"/>
      <w:r>
        <w:t>Tapiche</w:t>
      </w:r>
      <w:proofErr w:type="spellEnd"/>
    </w:p>
    <w:p w14:paraId="10911FBE" w14:textId="77777777" w:rsidR="0086454E" w:rsidRDefault="0086454E" w:rsidP="003A41C1">
      <w:pPr>
        <w:numPr>
          <w:ilvl w:val="0"/>
          <w:numId w:val="7"/>
        </w:numPr>
        <w:shd w:val="clear" w:color="auto" w:fill="FFFFFF"/>
        <w:spacing w:after="0" w:line="276" w:lineRule="auto"/>
        <w:jc w:val="both"/>
      </w:pPr>
      <w:r>
        <w:rPr>
          <w:b/>
        </w:rPr>
        <w:t>Presunta ruta de narcotráfico</w:t>
      </w:r>
      <w:r>
        <w:t xml:space="preserve"> por la cuenca del río </w:t>
      </w:r>
      <w:proofErr w:type="spellStart"/>
      <w:r>
        <w:t>Tapiche</w:t>
      </w:r>
      <w:proofErr w:type="spellEnd"/>
      <w:r>
        <w:t xml:space="preserve"> y quebrada </w:t>
      </w:r>
      <w:proofErr w:type="spellStart"/>
      <w:r>
        <w:t>Ubuya</w:t>
      </w:r>
      <w:proofErr w:type="spellEnd"/>
      <w:r>
        <w:t xml:space="preserve"> hacia Brasil (según Estudio Previo de Reconocimiento)</w:t>
      </w:r>
    </w:p>
    <w:p w14:paraId="2A7B70B3" w14:textId="77777777" w:rsidR="0086454E" w:rsidRDefault="0086454E" w:rsidP="003A41C1">
      <w:pPr>
        <w:numPr>
          <w:ilvl w:val="0"/>
          <w:numId w:val="7"/>
        </w:numPr>
        <w:shd w:val="clear" w:color="auto" w:fill="FFFFFF"/>
        <w:spacing w:after="0" w:line="276" w:lineRule="auto"/>
        <w:jc w:val="both"/>
      </w:pPr>
      <w:r>
        <w:rPr>
          <w:b/>
        </w:rPr>
        <w:t xml:space="preserve">Concesiones forestales ilegales </w:t>
      </w:r>
      <w:r>
        <w:t>otorgadas por el Gobierno Regional de Loreto.</w:t>
      </w:r>
    </w:p>
    <w:p w14:paraId="5C9F511A" w14:textId="77777777" w:rsidR="0086454E" w:rsidRDefault="0086454E" w:rsidP="0086454E">
      <w:pPr>
        <w:shd w:val="clear" w:color="auto" w:fill="FFFFFF"/>
        <w:spacing w:after="0" w:line="276" w:lineRule="auto"/>
        <w:ind w:left="1069"/>
        <w:jc w:val="both"/>
      </w:pPr>
    </w:p>
    <w:p w14:paraId="66F7369F" w14:textId="469496E9" w:rsidR="0086454E" w:rsidRDefault="003455E3" w:rsidP="0086454E">
      <w:pPr>
        <w:pStyle w:val="Descripcin"/>
        <w:rPr>
          <w:b w:val="0"/>
          <w:sz w:val="20"/>
          <w:szCs w:val="20"/>
        </w:rPr>
      </w:pPr>
      <w:bookmarkStart w:id="450" w:name="_Toc137233442"/>
      <w:bookmarkStart w:id="451" w:name="_Toc143203003"/>
      <w:r>
        <w:rPr>
          <w:noProof/>
        </w:rPr>
        <w:drawing>
          <wp:anchor distT="0" distB="0" distL="114300" distR="114300" simplePos="0" relativeHeight="251706368" behindDoc="0" locked="0" layoutInCell="1" hidden="0" allowOverlap="1" wp14:anchorId="0139349D" wp14:editId="31750B6C">
            <wp:simplePos x="0" y="0"/>
            <wp:positionH relativeFrom="margin">
              <wp:align>center</wp:align>
            </wp:positionH>
            <wp:positionV relativeFrom="paragraph">
              <wp:posOffset>285750</wp:posOffset>
            </wp:positionV>
            <wp:extent cx="4638675" cy="6018207"/>
            <wp:effectExtent l="0" t="0" r="0" b="1905"/>
            <wp:wrapTopAndBottom distT="0" distB="0"/>
            <wp:docPr id="1725869360" name="Imagen 1725869360"/>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0"/>
                    <a:srcRect l="1477" t="2269" r="2538" b="1961"/>
                    <a:stretch>
                      <a:fillRect/>
                    </a:stretch>
                  </pic:blipFill>
                  <pic:spPr>
                    <a:xfrm>
                      <a:off x="0" y="0"/>
                      <a:ext cx="4638675" cy="6018207"/>
                    </a:xfrm>
                    <a:prstGeom prst="rect">
                      <a:avLst/>
                    </a:prstGeom>
                    <a:ln/>
                  </pic:spPr>
                </pic:pic>
              </a:graphicData>
            </a:graphic>
          </wp:anchor>
        </w:drawing>
      </w:r>
      <w:r w:rsidR="0086454E">
        <w:t xml:space="preserve">Mapa </w:t>
      </w:r>
      <w:r w:rsidR="00000000">
        <w:fldChar w:fldCharType="begin"/>
      </w:r>
      <w:r w:rsidR="00000000">
        <w:instrText xml:space="preserve"> SEQ Mapa \* ARABIC </w:instrText>
      </w:r>
      <w:r w:rsidR="00000000">
        <w:fldChar w:fldCharType="separate"/>
      </w:r>
      <w:r w:rsidR="00740F56">
        <w:rPr>
          <w:noProof/>
        </w:rPr>
        <w:t>8</w:t>
      </w:r>
      <w:r w:rsidR="00000000">
        <w:rPr>
          <w:noProof/>
        </w:rPr>
        <w:fldChar w:fldCharType="end"/>
      </w:r>
      <w:r w:rsidR="0086454E">
        <w:t xml:space="preserve">. </w:t>
      </w:r>
      <w:r w:rsidR="0086454E" w:rsidRPr="00085734">
        <w:t xml:space="preserve">Presuntas actividades ilícitas en la Reserva Indígena Yavarí </w:t>
      </w:r>
      <w:proofErr w:type="spellStart"/>
      <w:r w:rsidR="0086454E" w:rsidRPr="00085734">
        <w:t>Tapiche</w:t>
      </w:r>
      <w:bookmarkEnd w:id="450"/>
      <w:bookmarkEnd w:id="451"/>
      <w:proofErr w:type="spellEnd"/>
    </w:p>
    <w:p w14:paraId="34F76C58" w14:textId="77777777" w:rsidR="0086454E" w:rsidRPr="00513B67" w:rsidRDefault="0086454E" w:rsidP="0086454E">
      <w:pPr>
        <w:shd w:val="clear" w:color="auto" w:fill="FFFFFF"/>
        <w:spacing w:after="0" w:line="240" w:lineRule="auto"/>
        <w:rPr>
          <w:sz w:val="20"/>
          <w:szCs w:val="20"/>
        </w:rPr>
      </w:pPr>
      <w:r w:rsidRPr="00513B67">
        <w:rPr>
          <w:sz w:val="18"/>
          <w:szCs w:val="18"/>
        </w:rPr>
        <w:t>Fuente: Ministerio de Cultura - DACI</w:t>
      </w:r>
    </w:p>
    <w:p w14:paraId="26E85D02" w14:textId="77777777" w:rsidR="0086454E" w:rsidRDefault="0086454E" w:rsidP="0086454E">
      <w:pPr>
        <w:shd w:val="clear" w:color="auto" w:fill="FFFFFF"/>
        <w:spacing w:before="120" w:after="120" w:line="276" w:lineRule="auto"/>
        <w:jc w:val="both"/>
      </w:pPr>
      <w:r>
        <w:t xml:space="preserve">En el caso de la Reserva Indígena </w:t>
      </w:r>
      <w:proofErr w:type="spellStart"/>
      <w:r>
        <w:t>Kakataibo</w:t>
      </w:r>
      <w:proofErr w:type="spellEnd"/>
      <w:r>
        <w:t xml:space="preserve"> Norte y Sur, ubicada en las regiones de Loreto, Ucayali y Huánuco que comprende 148 996.51 hectáreas, se han identificado las siguientes amenazas:</w:t>
      </w:r>
    </w:p>
    <w:p w14:paraId="3B44EE38" w14:textId="668F2F05" w:rsidR="0086454E" w:rsidRDefault="0086454E" w:rsidP="003A41C1">
      <w:pPr>
        <w:numPr>
          <w:ilvl w:val="0"/>
          <w:numId w:val="7"/>
        </w:numPr>
        <w:shd w:val="clear" w:color="auto" w:fill="FFFFFF"/>
        <w:spacing w:after="0" w:line="276" w:lineRule="auto"/>
        <w:jc w:val="both"/>
        <w:rPr>
          <w:b/>
        </w:rPr>
      </w:pPr>
      <w:r>
        <w:t>Alta presencia</w:t>
      </w:r>
      <w:r>
        <w:rPr>
          <w:b/>
        </w:rPr>
        <w:t xml:space="preserve"> de madereros ilegales</w:t>
      </w:r>
      <w:r w:rsidR="00BF3588">
        <w:rPr>
          <w:b/>
        </w:rPr>
        <w:t>.</w:t>
      </w:r>
    </w:p>
    <w:p w14:paraId="5E73A1AD" w14:textId="4B5ACD71" w:rsidR="0086454E" w:rsidRDefault="0086454E" w:rsidP="003A41C1">
      <w:pPr>
        <w:numPr>
          <w:ilvl w:val="0"/>
          <w:numId w:val="7"/>
        </w:numPr>
        <w:shd w:val="clear" w:color="auto" w:fill="FFFFFF"/>
        <w:spacing w:after="0" w:line="276" w:lineRule="auto"/>
        <w:jc w:val="both"/>
      </w:pPr>
      <w:r>
        <w:rPr>
          <w:b/>
        </w:rPr>
        <w:t>Plantaciones ilegales</w:t>
      </w:r>
      <w:r>
        <w:t xml:space="preserve"> de hoja de coca</w:t>
      </w:r>
      <w:r w:rsidR="00BF3588">
        <w:t>.</w:t>
      </w:r>
    </w:p>
    <w:p w14:paraId="150E40B1" w14:textId="36EFD683" w:rsidR="0086454E" w:rsidRDefault="0086454E" w:rsidP="003A41C1">
      <w:pPr>
        <w:numPr>
          <w:ilvl w:val="0"/>
          <w:numId w:val="7"/>
        </w:numPr>
        <w:shd w:val="clear" w:color="auto" w:fill="FFFFFF"/>
        <w:spacing w:after="0" w:line="276" w:lineRule="auto"/>
        <w:jc w:val="both"/>
      </w:pPr>
      <w:r>
        <w:rPr>
          <w:b/>
        </w:rPr>
        <w:t>Invasiones de colonos al interior de las comunidades nativas aledañas</w:t>
      </w:r>
      <w:r>
        <w:t xml:space="preserve"> que presuntamente se</w:t>
      </w:r>
      <w:r w:rsidR="00BF3588">
        <w:t xml:space="preserve"> dedican a actividades ilegales.</w:t>
      </w:r>
    </w:p>
    <w:p w14:paraId="5ED48DC8" w14:textId="77777777" w:rsidR="0086454E" w:rsidRDefault="0086454E" w:rsidP="0086454E">
      <w:pPr>
        <w:shd w:val="clear" w:color="auto" w:fill="FFFFFF"/>
        <w:spacing w:after="0" w:line="276" w:lineRule="auto"/>
        <w:ind w:left="1069"/>
        <w:jc w:val="both"/>
      </w:pPr>
    </w:p>
    <w:p w14:paraId="1B501670" w14:textId="0B07B766" w:rsidR="0086454E" w:rsidRDefault="003455E3" w:rsidP="00513B67">
      <w:pPr>
        <w:pStyle w:val="Descripcin"/>
        <w:rPr>
          <w:b w:val="0"/>
          <w:sz w:val="20"/>
          <w:szCs w:val="20"/>
        </w:rPr>
      </w:pPr>
      <w:bookmarkStart w:id="452" w:name="_Toc137233443"/>
      <w:bookmarkStart w:id="453" w:name="_Toc143203004"/>
      <w:r>
        <w:rPr>
          <w:noProof/>
        </w:rPr>
        <w:drawing>
          <wp:anchor distT="0" distB="0" distL="114300" distR="114300" simplePos="0" relativeHeight="251707392" behindDoc="0" locked="0" layoutInCell="1" hidden="0" allowOverlap="1" wp14:anchorId="56304DE2" wp14:editId="7BFDCF4F">
            <wp:simplePos x="0" y="0"/>
            <wp:positionH relativeFrom="margin">
              <wp:align>center</wp:align>
            </wp:positionH>
            <wp:positionV relativeFrom="paragraph">
              <wp:posOffset>429260</wp:posOffset>
            </wp:positionV>
            <wp:extent cx="4255770" cy="6053455"/>
            <wp:effectExtent l="0" t="0" r="0" b="4445"/>
            <wp:wrapTopAndBottom distT="0" distB="0"/>
            <wp:docPr id="1725869344" name="Imagen 1725869344"/>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l="1773" t="1505" r="2490" b="2204"/>
                    <a:stretch>
                      <a:fillRect/>
                    </a:stretch>
                  </pic:blipFill>
                  <pic:spPr>
                    <a:xfrm>
                      <a:off x="0" y="0"/>
                      <a:ext cx="4255770" cy="6053455"/>
                    </a:xfrm>
                    <a:prstGeom prst="rect">
                      <a:avLst/>
                    </a:prstGeom>
                    <a:ln/>
                  </pic:spPr>
                </pic:pic>
              </a:graphicData>
            </a:graphic>
          </wp:anchor>
        </w:drawing>
      </w:r>
      <w:bookmarkEnd w:id="452"/>
      <w:r w:rsidR="00513B67">
        <w:t xml:space="preserve">Mapa </w:t>
      </w:r>
      <w:r w:rsidR="00000000">
        <w:fldChar w:fldCharType="begin"/>
      </w:r>
      <w:r w:rsidR="00000000">
        <w:instrText xml:space="preserve"> SEQ Mapa \* ARABIC </w:instrText>
      </w:r>
      <w:r w:rsidR="00000000">
        <w:fldChar w:fldCharType="separate"/>
      </w:r>
      <w:r w:rsidR="00740F56">
        <w:rPr>
          <w:noProof/>
        </w:rPr>
        <w:t>9</w:t>
      </w:r>
      <w:r w:rsidR="00000000">
        <w:rPr>
          <w:noProof/>
        </w:rPr>
        <w:fldChar w:fldCharType="end"/>
      </w:r>
      <w:r w:rsidR="00513B67">
        <w:t xml:space="preserve">. </w:t>
      </w:r>
      <w:r w:rsidR="00513B67" w:rsidRPr="0043636C">
        <w:t xml:space="preserve">Presuntas actividades ilícitas en la Reserva Indígena </w:t>
      </w:r>
      <w:proofErr w:type="spellStart"/>
      <w:r w:rsidR="00513B67" w:rsidRPr="0043636C">
        <w:t>Kakataibo</w:t>
      </w:r>
      <w:proofErr w:type="spellEnd"/>
      <w:r w:rsidR="00513B67" w:rsidRPr="0043636C">
        <w:t xml:space="preserve"> Norte y Sur (Zona Norte)</w:t>
      </w:r>
      <w:bookmarkEnd w:id="453"/>
    </w:p>
    <w:p w14:paraId="6A7985ED" w14:textId="77777777" w:rsidR="0086454E" w:rsidRPr="00513B67" w:rsidRDefault="0086454E" w:rsidP="0086454E">
      <w:pPr>
        <w:shd w:val="clear" w:color="auto" w:fill="FFFFFF"/>
        <w:spacing w:after="0" w:line="240" w:lineRule="auto"/>
        <w:ind w:left="709"/>
        <w:rPr>
          <w:sz w:val="18"/>
          <w:szCs w:val="18"/>
        </w:rPr>
      </w:pPr>
      <w:r w:rsidRPr="00513B67">
        <w:rPr>
          <w:sz w:val="18"/>
          <w:szCs w:val="18"/>
        </w:rPr>
        <w:t>Fuente: Ministerio de Cultura - DACI</w:t>
      </w:r>
      <w:bookmarkStart w:id="454" w:name="_heading=h.3mvelkapqef7" w:colFirst="0" w:colLast="0"/>
      <w:bookmarkStart w:id="455" w:name="_heading=h.y54xpd10y91t" w:colFirst="0" w:colLast="0"/>
      <w:bookmarkEnd w:id="454"/>
      <w:bookmarkEnd w:id="455"/>
    </w:p>
    <w:p w14:paraId="5313BAA0" w14:textId="497A81E2" w:rsidR="0086454E" w:rsidRDefault="003A1B96" w:rsidP="00513B67">
      <w:pPr>
        <w:pStyle w:val="Descripcin"/>
        <w:rPr>
          <w:sz w:val="20"/>
          <w:szCs w:val="20"/>
        </w:rPr>
      </w:pPr>
      <w:bookmarkStart w:id="456" w:name="_heading=h.44sinio" w:colFirst="0" w:colLast="0"/>
      <w:bookmarkStart w:id="457" w:name="_Toc137233444"/>
      <w:bookmarkStart w:id="458" w:name="_Toc143203005"/>
      <w:bookmarkEnd w:id="456"/>
      <w:r>
        <w:rPr>
          <w:noProof/>
        </w:rPr>
        <w:drawing>
          <wp:anchor distT="0" distB="0" distL="114300" distR="114300" simplePos="0" relativeHeight="251708416" behindDoc="0" locked="0" layoutInCell="1" hidden="0" allowOverlap="1" wp14:anchorId="3125FA30" wp14:editId="2DF6D968">
            <wp:simplePos x="0" y="0"/>
            <wp:positionH relativeFrom="column">
              <wp:posOffset>962025</wp:posOffset>
            </wp:positionH>
            <wp:positionV relativeFrom="paragraph">
              <wp:posOffset>320675</wp:posOffset>
            </wp:positionV>
            <wp:extent cx="4114800" cy="5706745"/>
            <wp:effectExtent l="0" t="0" r="0" b="0"/>
            <wp:wrapTopAndBottom distT="0" distB="0"/>
            <wp:docPr id="1725869374" name="Imagen 1725869374" descr="Map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0.png" descr="Mapa&#10;&#10;Descripción generada automáticamente"/>
                    <pic:cNvPicPr preferRelativeResize="0"/>
                  </pic:nvPicPr>
                  <pic:blipFill>
                    <a:blip r:embed="rId52"/>
                    <a:srcRect t="1330" r="1818" b="2345"/>
                    <a:stretch>
                      <a:fillRect/>
                    </a:stretch>
                  </pic:blipFill>
                  <pic:spPr>
                    <a:xfrm>
                      <a:off x="0" y="0"/>
                      <a:ext cx="4114800" cy="5706745"/>
                    </a:xfrm>
                    <a:prstGeom prst="rect">
                      <a:avLst/>
                    </a:prstGeom>
                    <a:ln/>
                  </pic:spPr>
                </pic:pic>
              </a:graphicData>
            </a:graphic>
          </wp:anchor>
        </w:drawing>
      </w:r>
      <w:bookmarkEnd w:id="457"/>
      <w:r w:rsidR="00513B67">
        <w:t xml:space="preserve">Mapa </w:t>
      </w:r>
      <w:r w:rsidR="00000000">
        <w:fldChar w:fldCharType="begin"/>
      </w:r>
      <w:r w:rsidR="00000000">
        <w:instrText xml:space="preserve"> SEQ Mapa \* ARABIC </w:instrText>
      </w:r>
      <w:r w:rsidR="00000000">
        <w:fldChar w:fldCharType="separate"/>
      </w:r>
      <w:r w:rsidR="00740F56">
        <w:rPr>
          <w:noProof/>
        </w:rPr>
        <w:t>10</w:t>
      </w:r>
      <w:r w:rsidR="00000000">
        <w:rPr>
          <w:noProof/>
        </w:rPr>
        <w:fldChar w:fldCharType="end"/>
      </w:r>
      <w:r w:rsidR="00513B67">
        <w:t xml:space="preserve">. </w:t>
      </w:r>
      <w:r w:rsidR="00513B67" w:rsidRPr="00B73BBF">
        <w:t xml:space="preserve">Presuntas actividades ilícitas en Reserva Indígena </w:t>
      </w:r>
      <w:proofErr w:type="spellStart"/>
      <w:r w:rsidR="00513B67" w:rsidRPr="00B73BBF">
        <w:t>Kakataibo</w:t>
      </w:r>
      <w:proofErr w:type="spellEnd"/>
      <w:r w:rsidR="00513B67" w:rsidRPr="00B73BBF">
        <w:t xml:space="preserve"> Norte y Sur (Zona Sur)</w:t>
      </w:r>
      <w:bookmarkEnd w:id="458"/>
    </w:p>
    <w:p w14:paraId="00689E42" w14:textId="32714E17" w:rsidR="0086454E" w:rsidRPr="00513B67" w:rsidRDefault="0086454E" w:rsidP="00513B67">
      <w:pPr>
        <w:shd w:val="clear" w:color="auto" w:fill="FFFFFF"/>
        <w:spacing w:line="240" w:lineRule="auto"/>
        <w:rPr>
          <w:sz w:val="20"/>
          <w:szCs w:val="20"/>
        </w:rPr>
      </w:pPr>
      <w:r w:rsidRPr="00513B67">
        <w:rPr>
          <w:sz w:val="18"/>
          <w:szCs w:val="18"/>
        </w:rPr>
        <w:t>Fuente: Ministerio de Cultura - DACI</w:t>
      </w:r>
    </w:p>
    <w:p w14:paraId="488C05EB" w14:textId="77777777" w:rsidR="0086454E" w:rsidRDefault="0086454E" w:rsidP="0086454E">
      <w:pPr>
        <w:shd w:val="clear" w:color="auto" w:fill="FFFFFF"/>
        <w:spacing w:before="120" w:after="120" w:line="276" w:lineRule="auto"/>
        <w:jc w:val="both"/>
      </w:pPr>
      <w:r>
        <w:t xml:space="preserve">En el caso de la Reserva Territorial </w:t>
      </w:r>
      <w:proofErr w:type="spellStart"/>
      <w:r>
        <w:t>Kugapakori</w:t>
      </w:r>
      <w:proofErr w:type="spellEnd"/>
      <w:r>
        <w:t xml:space="preserve">, Nahua, </w:t>
      </w:r>
      <w:proofErr w:type="spellStart"/>
      <w:r>
        <w:t>Nanti</w:t>
      </w:r>
      <w:proofErr w:type="spellEnd"/>
      <w:r>
        <w:t xml:space="preserve"> y otros, ubicada en las regiones de Cusco y Ucayali, que comprende 456 672.73 hectáreas, se han identificado las siguientes amenazas:</w:t>
      </w:r>
    </w:p>
    <w:p w14:paraId="3ECBEE33" w14:textId="1480C537" w:rsidR="0086454E" w:rsidRDefault="0086454E" w:rsidP="003A41C1">
      <w:pPr>
        <w:numPr>
          <w:ilvl w:val="0"/>
          <w:numId w:val="7"/>
        </w:numPr>
        <w:shd w:val="clear" w:color="auto" w:fill="FFFFFF"/>
        <w:spacing w:after="0" w:line="276" w:lineRule="auto"/>
        <w:jc w:val="both"/>
      </w:pPr>
      <w:r>
        <w:rPr>
          <w:b/>
        </w:rPr>
        <w:t>Tala Ilegal</w:t>
      </w:r>
      <w:r>
        <w:t xml:space="preserve"> en el sector </w:t>
      </w:r>
      <w:proofErr w:type="spellStart"/>
      <w:r>
        <w:t>Kamarenkari</w:t>
      </w:r>
      <w:proofErr w:type="spellEnd"/>
      <w:r>
        <w:t xml:space="preserve"> y en el límite de la RT debido a las </w:t>
      </w:r>
      <w:r>
        <w:rPr>
          <w:b/>
        </w:rPr>
        <w:t>concesiones forestales inactivas</w:t>
      </w:r>
      <w:r>
        <w:t xml:space="preserve"> en la zona que limita con el río Dorado</w:t>
      </w:r>
      <w:r w:rsidR="00BF3588">
        <w:t>.</w:t>
      </w:r>
    </w:p>
    <w:p w14:paraId="307DFCFC" w14:textId="30BFBD93" w:rsidR="0086454E" w:rsidRDefault="0086454E" w:rsidP="003A41C1">
      <w:pPr>
        <w:numPr>
          <w:ilvl w:val="0"/>
          <w:numId w:val="7"/>
        </w:numPr>
        <w:shd w:val="clear" w:color="auto" w:fill="FFFFFF"/>
        <w:spacing w:after="0" w:line="276" w:lineRule="auto"/>
        <w:jc w:val="both"/>
      </w:pPr>
      <w:r>
        <w:rPr>
          <w:b/>
        </w:rPr>
        <w:t>Tala ilegal</w:t>
      </w:r>
      <w:r>
        <w:t xml:space="preserve"> en el límite de la reserva (zona de Dos Cabezas en el río </w:t>
      </w:r>
      <w:proofErr w:type="spellStart"/>
      <w:r>
        <w:t>Mishagua</w:t>
      </w:r>
      <w:proofErr w:type="spellEnd"/>
      <w:r>
        <w:t>)</w:t>
      </w:r>
      <w:r w:rsidR="00BF3588">
        <w:t>.</w:t>
      </w:r>
      <w:r>
        <w:t xml:space="preserve"> </w:t>
      </w:r>
    </w:p>
    <w:p w14:paraId="6C5F1CF2" w14:textId="77777777" w:rsidR="0086454E" w:rsidRDefault="0086454E" w:rsidP="003A41C1">
      <w:pPr>
        <w:numPr>
          <w:ilvl w:val="0"/>
          <w:numId w:val="7"/>
        </w:numPr>
        <w:shd w:val="clear" w:color="auto" w:fill="FFFFFF"/>
        <w:spacing w:after="0" w:line="276" w:lineRule="auto"/>
        <w:jc w:val="both"/>
      </w:pPr>
      <w:r>
        <w:rPr>
          <w:b/>
        </w:rPr>
        <w:t>Presuntas rutas de narcotráfico</w:t>
      </w:r>
      <w:r>
        <w:t xml:space="preserve"> en la cuenca del río Sepahua, hacia el río Las Piedras y en Madre de Dios.</w:t>
      </w:r>
    </w:p>
    <w:p w14:paraId="17E6621C" w14:textId="390CE96B" w:rsidR="0086454E" w:rsidRDefault="0086454E" w:rsidP="003A41C1">
      <w:pPr>
        <w:numPr>
          <w:ilvl w:val="0"/>
          <w:numId w:val="7"/>
        </w:numPr>
        <w:shd w:val="clear" w:color="auto" w:fill="FFFFFF"/>
        <w:spacing w:after="0" w:line="276" w:lineRule="auto"/>
        <w:jc w:val="both"/>
      </w:pPr>
      <w:r>
        <w:rPr>
          <w:b/>
        </w:rPr>
        <w:t>Pistas de aterrizajes clandestinos</w:t>
      </w:r>
      <w:r>
        <w:t xml:space="preserve"> (río Dorado, río Sepahua y boca del río </w:t>
      </w:r>
      <w:proofErr w:type="spellStart"/>
      <w:r>
        <w:t>Ticumpinía</w:t>
      </w:r>
      <w:proofErr w:type="spellEnd"/>
      <w:r>
        <w:t>)</w:t>
      </w:r>
      <w:r w:rsidR="00BF3588">
        <w:t>.</w:t>
      </w:r>
    </w:p>
    <w:p w14:paraId="7C4E78C0" w14:textId="77777777" w:rsidR="0086454E" w:rsidRDefault="0086454E" w:rsidP="003A41C1">
      <w:pPr>
        <w:numPr>
          <w:ilvl w:val="0"/>
          <w:numId w:val="7"/>
        </w:numPr>
        <w:shd w:val="clear" w:color="auto" w:fill="FFFFFF"/>
        <w:spacing w:after="0" w:line="276" w:lineRule="auto"/>
        <w:jc w:val="both"/>
      </w:pPr>
      <w:r>
        <w:rPr>
          <w:b/>
        </w:rPr>
        <w:t>Expansión de asentamientos de colonos y chacras</w:t>
      </w:r>
      <w:r>
        <w:t xml:space="preserve"> - Río </w:t>
      </w:r>
      <w:proofErr w:type="spellStart"/>
      <w:r>
        <w:t>Mishagua</w:t>
      </w:r>
      <w:proofErr w:type="spellEnd"/>
      <w:r>
        <w:t xml:space="preserve"> y río </w:t>
      </w:r>
      <w:proofErr w:type="spellStart"/>
      <w:r>
        <w:t>Serjali</w:t>
      </w:r>
      <w:proofErr w:type="spellEnd"/>
      <w:r>
        <w:t>.</w:t>
      </w:r>
    </w:p>
    <w:p w14:paraId="697B60DF" w14:textId="77777777" w:rsidR="0086454E" w:rsidRDefault="0086454E" w:rsidP="003A41C1">
      <w:pPr>
        <w:numPr>
          <w:ilvl w:val="0"/>
          <w:numId w:val="7"/>
        </w:numPr>
        <w:shd w:val="clear" w:color="auto" w:fill="FFFFFF"/>
        <w:spacing w:after="0" w:line="276" w:lineRule="auto"/>
        <w:jc w:val="both"/>
      </w:pPr>
      <w:r>
        <w:rPr>
          <w:b/>
        </w:rPr>
        <w:t>Encuentros de población PICI Nahua con personas foráneas</w:t>
      </w:r>
      <w:r>
        <w:t xml:space="preserve"> en los límites de la RTKNN, que les restringen el uso de zonas que tradicionalmente frecuentan. Las refieren como “andinas”, “cocaleras” o provenientes del VRAEM.</w:t>
      </w:r>
    </w:p>
    <w:p w14:paraId="3D40466B" w14:textId="77777777" w:rsidR="0086454E" w:rsidRDefault="0086454E" w:rsidP="003A41C1">
      <w:pPr>
        <w:numPr>
          <w:ilvl w:val="0"/>
          <w:numId w:val="7"/>
        </w:numPr>
        <w:shd w:val="clear" w:color="auto" w:fill="FFFFFF"/>
        <w:spacing w:after="0" w:line="276" w:lineRule="auto"/>
        <w:jc w:val="both"/>
      </w:pPr>
      <w:r>
        <w:rPr>
          <w:b/>
        </w:rPr>
        <w:t>Sobrevuelo de avionetas de origen desconocido</w:t>
      </w:r>
      <w:r>
        <w:t xml:space="preserve">, tanto en el sector Ucayali como Cusco de la RTKNN. </w:t>
      </w:r>
    </w:p>
    <w:p w14:paraId="65DA56ED" w14:textId="3CC35477" w:rsidR="0086454E" w:rsidRDefault="0086454E" w:rsidP="003A41C1">
      <w:pPr>
        <w:numPr>
          <w:ilvl w:val="0"/>
          <w:numId w:val="7"/>
        </w:numPr>
        <w:shd w:val="clear" w:color="auto" w:fill="FFFFFF"/>
        <w:spacing w:after="0" w:line="276" w:lineRule="auto"/>
        <w:jc w:val="both"/>
      </w:pPr>
      <w:r>
        <w:rPr>
          <w:b/>
        </w:rPr>
        <w:t>Expansión de cultivos que incluiría la hoja de coca</w:t>
      </w:r>
      <w:r>
        <w:t xml:space="preserve">, según el reporte de los pobladores de comunidades nativas del río </w:t>
      </w:r>
      <w:proofErr w:type="spellStart"/>
      <w:r>
        <w:t>Mishagua</w:t>
      </w:r>
      <w:proofErr w:type="spellEnd"/>
      <w:r w:rsidR="00BF3588">
        <w:t>.</w:t>
      </w:r>
    </w:p>
    <w:p w14:paraId="0445BD0F" w14:textId="1FF1883F" w:rsidR="0086454E" w:rsidRDefault="0086454E" w:rsidP="003A41C1">
      <w:pPr>
        <w:numPr>
          <w:ilvl w:val="0"/>
          <w:numId w:val="7"/>
        </w:numPr>
        <w:shd w:val="clear" w:color="auto" w:fill="FFFFFF"/>
        <w:spacing w:after="0" w:line="276" w:lineRule="auto"/>
        <w:jc w:val="both"/>
      </w:pPr>
      <w:r>
        <w:rPr>
          <w:b/>
        </w:rPr>
        <w:t>Captación de personas,</w:t>
      </w:r>
      <w:r>
        <w:t xml:space="preserve"> incluyendo a miembros de pueblos indígenas, para trabajar en actividades que serían ilícitas como el cultivo de hoja de coca y el transporte de droga</w:t>
      </w:r>
      <w:r w:rsidR="00BF3588">
        <w:t>.</w:t>
      </w:r>
    </w:p>
    <w:p w14:paraId="02729EB4" w14:textId="294DAA22" w:rsidR="0086454E" w:rsidRDefault="0086454E" w:rsidP="003A41C1">
      <w:pPr>
        <w:numPr>
          <w:ilvl w:val="0"/>
          <w:numId w:val="7"/>
        </w:numPr>
        <w:shd w:val="clear" w:color="auto" w:fill="FFFFFF"/>
        <w:spacing w:after="0" w:line="276" w:lineRule="auto"/>
        <w:jc w:val="both"/>
      </w:pPr>
      <w:r>
        <w:rPr>
          <w:b/>
        </w:rPr>
        <w:t>Cultivo de hoja de coca</w:t>
      </w:r>
      <w:r w:rsidR="00BF3588">
        <w:rPr>
          <w:b/>
        </w:rPr>
        <w:t>.</w:t>
      </w:r>
    </w:p>
    <w:p w14:paraId="45EF40EA" w14:textId="65DD7C9F" w:rsidR="0086454E" w:rsidRDefault="0086454E" w:rsidP="003A41C1">
      <w:pPr>
        <w:numPr>
          <w:ilvl w:val="0"/>
          <w:numId w:val="7"/>
        </w:numPr>
        <w:shd w:val="clear" w:color="auto" w:fill="FFFFFF"/>
        <w:spacing w:after="0" w:line="276" w:lineRule="auto"/>
        <w:jc w:val="both"/>
      </w:pPr>
      <w:r>
        <w:rPr>
          <w:b/>
        </w:rPr>
        <w:t>Lote 88</w:t>
      </w:r>
      <w:r>
        <w:rPr>
          <w:b/>
          <w:vertAlign w:val="superscript"/>
        </w:rPr>
        <w:footnoteReference w:id="75"/>
      </w:r>
      <w:r>
        <w:rPr>
          <w:b/>
        </w:rPr>
        <w:t xml:space="preserve"> </w:t>
      </w:r>
      <w:r>
        <w:t xml:space="preserve">el cual se superpone a la RTKNN. </w:t>
      </w:r>
      <w:bookmarkStart w:id="459" w:name="_Toc137233445"/>
    </w:p>
    <w:p w14:paraId="6CF5F659" w14:textId="77777777" w:rsidR="00513B67" w:rsidRDefault="00513B67" w:rsidP="00513B67">
      <w:pPr>
        <w:shd w:val="clear" w:color="auto" w:fill="FFFFFF"/>
        <w:spacing w:after="0" w:line="276" w:lineRule="auto"/>
        <w:ind w:left="1069"/>
        <w:jc w:val="both"/>
      </w:pPr>
    </w:p>
    <w:p w14:paraId="069A1DBC" w14:textId="57102626" w:rsidR="0086454E" w:rsidRDefault="0086454E" w:rsidP="00513B67">
      <w:pPr>
        <w:pStyle w:val="Descripcin"/>
      </w:pPr>
      <w:bookmarkStart w:id="460" w:name="_Toc143203006"/>
      <w:r>
        <w:rPr>
          <w:noProof/>
          <w14:ligatures w14:val="standardContextual"/>
        </w:rPr>
        <w:drawing>
          <wp:anchor distT="0" distB="0" distL="114300" distR="114300" simplePos="0" relativeHeight="251711488" behindDoc="1" locked="0" layoutInCell="1" allowOverlap="1" wp14:anchorId="124AB41F" wp14:editId="4652E2EF">
            <wp:simplePos x="0" y="0"/>
            <wp:positionH relativeFrom="margin">
              <wp:posOffset>862965</wp:posOffset>
            </wp:positionH>
            <wp:positionV relativeFrom="paragraph">
              <wp:posOffset>271780</wp:posOffset>
            </wp:positionV>
            <wp:extent cx="3615055" cy="4921250"/>
            <wp:effectExtent l="0" t="0" r="4445" b="0"/>
            <wp:wrapTight wrapText="bothSides">
              <wp:wrapPolygon edited="0">
                <wp:start x="0" y="0"/>
                <wp:lineTo x="0" y="21489"/>
                <wp:lineTo x="21513" y="21489"/>
                <wp:lineTo x="21513" y="0"/>
                <wp:lineTo x="0" y="0"/>
              </wp:wrapPolygon>
            </wp:wrapTight>
            <wp:docPr id="1843296174" name="Imagen 184329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96174" name="Imagen 1843296174"/>
                    <pic:cNvPicPr/>
                  </pic:nvPicPr>
                  <pic:blipFill rotWithShape="1">
                    <a:blip r:embed="rId53" cstate="print">
                      <a:extLst>
                        <a:ext uri="{28A0092B-C50C-407E-A947-70E740481C1C}">
                          <a14:useLocalDpi xmlns:a14="http://schemas.microsoft.com/office/drawing/2010/main" val="0"/>
                        </a:ext>
                      </a:extLst>
                    </a:blip>
                    <a:srcRect t="1782" b="1965"/>
                    <a:stretch/>
                  </pic:blipFill>
                  <pic:spPr bwMode="auto">
                    <a:xfrm>
                      <a:off x="0" y="0"/>
                      <a:ext cx="3615055" cy="492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59"/>
      <w:r w:rsidR="00513B67">
        <w:t xml:space="preserve">Mapa </w:t>
      </w:r>
      <w:r w:rsidR="00000000">
        <w:fldChar w:fldCharType="begin"/>
      </w:r>
      <w:r w:rsidR="00000000">
        <w:instrText xml:space="preserve"> SEQ Mapa \* ARABIC </w:instrText>
      </w:r>
      <w:r w:rsidR="00000000">
        <w:fldChar w:fldCharType="separate"/>
      </w:r>
      <w:r w:rsidR="00740F56">
        <w:rPr>
          <w:noProof/>
        </w:rPr>
        <w:t>11</w:t>
      </w:r>
      <w:r w:rsidR="00000000">
        <w:rPr>
          <w:noProof/>
        </w:rPr>
        <w:fldChar w:fldCharType="end"/>
      </w:r>
      <w:r w:rsidR="00513B67">
        <w:t xml:space="preserve">. </w:t>
      </w:r>
      <w:r w:rsidR="00513B67" w:rsidRPr="009F609B">
        <w:t xml:space="preserve">Presuntas actividades ilícitas en la Reserva Territorial </w:t>
      </w:r>
      <w:proofErr w:type="spellStart"/>
      <w:r w:rsidR="00513B67" w:rsidRPr="009F609B">
        <w:t>Kugapakori</w:t>
      </w:r>
      <w:proofErr w:type="spellEnd"/>
      <w:r w:rsidR="00513B67" w:rsidRPr="009F609B">
        <w:t xml:space="preserve">, Nahua, </w:t>
      </w:r>
      <w:proofErr w:type="spellStart"/>
      <w:r w:rsidR="00513B67" w:rsidRPr="009F609B">
        <w:t>Nanti</w:t>
      </w:r>
      <w:proofErr w:type="spellEnd"/>
      <w:r w:rsidR="00513B67" w:rsidRPr="009F609B">
        <w:t xml:space="preserve"> y otros</w:t>
      </w:r>
      <w:bookmarkEnd w:id="460"/>
    </w:p>
    <w:p w14:paraId="61736121" w14:textId="77777777" w:rsidR="0086454E" w:rsidRPr="00CC045C" w:rsidRDefault="0086454E" w:rsidP="0086454E"/>
    <w:p w14:paraId="226212CB" w14:textId="77777777" w:rsidR="0086454E" w:rsidRPr="00BF74AD" w:rsidRDefault="0086454E" w:rsidP="0086454E">
      <w:pPr>
        <w:rPr>
          <w:b/>
        </w:rPr>
      </w:pPr>
    </w:p>
    <w:p w14:paraId="2777CD7D" w14:textId="77777777" w:rsidR="0086454E" w:rsidRDefault="0086454E" w:rsidP="0086454E">
      <w:pPr>
        <w:shd w:val="clear" w:color="auto" w:fill="FFFFFF"/>
        <w:spacing w:after="0" w:line="240" w:lineRule="auto"/>
        <w:rPr>
          <w:sz w:val="20"/>
          <w:szCs w:val="20"/>
        </w:rPr>
      </w:pPr>
    </w:p>
    <w:p w14:paraId="3A1302C9" w14:textId="77777777" w:rsidR="0086454E" w:rsidRDefault="0086454E" w:rsidP="0086454E">
      <w:pPr>
        <w:shd w:val="clear" w:color="auto" w:fill="FFFFFF"/>
        <w:spacing w:after="0" w:line="240" w:lineRule="auto"/>
        <w:rPr>
          <w:sz w:val="20"/>
          <w:szCs w:val="20"/>
        </w:rPr>
      </w:pPr>
    </w:p>
    <w:p w14:paraId="065EB2B6" w14:textId="77777777" w:rsidR="0086454E" w:rsidRDefault="0086454E" w:rsidP="0086454E">
      <w:pPr>
        <w:shd w:val="clear" w:color="auto" w:fill="FFFFFF"/>
        <w:spacing w:after="0" w:line="240" w:lineRule="auto"/>
        <w:rPr>
          <w:sz w:val="20"/>
          <w:szCs w:val="20"/>
        </w:rPr>
      </w:pPr>
    </w:p>
    <w:p w14:paraId="79FAB3D9" w14:textId="77777777" w:rsidR="0086454E" w:rsidRDefault="0086454E" w:rsidP="0086454E">
      <w:pPr>
        <w:shd w:val="clear" w:color="auto" w:fill="FFFFFF"/>
        <w:spacing w:after="0" w:line="240" w:lineRule="auto"/>
        <w:rPr>
          <w:sz w:val="20"/>
          <w:szCs w:val="20"/>
        </w:rPr>
      </w:pPr>
    </w:p>
    <w:p w14:paraId="21D293D4" w14:textId="77777777" w:rsidR="0086454E" w:rsidRDefault="0086454E" w:rsidP="0086454E">
      <w:pPr>
        <w:shd w:val="clear" w:color="auto" w:fill="FFFFFF"/>
        <w:spacing w:after="0" w:line="240" w:lineRule="auto"/>
        <w:rPr>
          <w:sz w:val="20"/>
          <w:szCs w:val="20"/>
        </w:rPr>
      </w:pPr>
    </w:p>
    <w:p w14:paraId="267DF991" w14:textId="77777777" w:rsidR="0086454E" w:rsidRDefault="0086454E" w:rsidP="0086454E">
      <w:pPr>
        <w:shd w:val="clear" w:color="auto" w:fill="FFFFFF"/>
        <w:spacing w:after="0" w:line="240" w:lineRule="auto"/>
        <w:rPr>
          <w:sz w:val="20"/>
          <w:szCs w:val="20"/>
        </w:rPr>
      </w:pPr>
    </w:p>
    <w:p w14:paraId="49DC0971" w14:textId="77777777" w:rsidR="0086454E" w:rsidRDefault="0086454E" w:rsidP="0086454E">
      <w:pPr>
        <w:shd w:val="clear" w:color="auto" w:fill="FFFFFF"/>
        <w:spacing w:after="0" w:line="240" w:lineRule="auto"/>
        <w:rPr>
          <w:sz w:val="20"/>
          <w:szCs w:val="20"/>
        </w:rPr>
      </w:pPr>
    </w:p>
    <w:p w14:paraId="1962FEC2" w14:textId="77777777" w:rsidR="0086454E" w:rsidRDefault="0086454E" w:rsidP="0086454E">
      <w:pPr>
        <w:shd w:val="clear" w:color="auto" w:fill="FFFFFF"/>
        <w:spacing w:after="0" w:line="240" w:lineRule="auto"/>
        <w:rPr>
          <w:sz w:val="20"/>
          <w:szCs w:val="20"/>
        </w:rPr>
      </w:pPr>
    </w:p>
    <w:p w14:paraId="05D40FA1" w14:textId="77777777" w:rsidR="0086454E" w:rsidRDefault="0086454E" w:rsidP="0086454E">
      <w:pPr>
        <w:shd w:val="clear" w:color="auto" w:fill="FFFFFF"/>
        <w:spacing w:after="0" w:line="240" w:lineRule="auto"/>
        <w:rPr>
          <w:sz w:val="20"/>
          <w:szCs w:val="20"/>
        </w:rPr>
      </w:pPr>
    </w:p>
    <w:p w14:paraId="33683AFA" w14:textId="77777777" w:rsidR="0086454E" w:rsidRDefault="0086454E" w:rsidP="0086454E">
      <w:pPr>
        <w:shd w:val="clear" w:color="auto" w:fill="FFFFFF"/>
        <w:spacing w:after="0" w:line="240" w:lineRule="auto"/>
        <w:rPr>
          <w:sz w:val="20"/>
          <w:szCs w:val="20"/>
        </w:rPr>
      </w:pPr>
    </w:p>
    <w:p w14:paraId="40AB5818" w14:textId="77777777" w:rsidR="0086454E" w:rsidRDefault="0086454E" w:rsidP="0086454E">
      <w:pPr>
        <w:shd w:val="clear" w:color="auto" w:fill="FFFFFF"/>
        <w:spacing w:after="0" w:line="240" w:lineRule="auto"/>
        <w:rPr>
          <w:sz w:val="20"/>
          <w:szCs w:val="20"/>
        </w:rPr>
      </w:pPr>
    </w:p>
    <w:p w14:paraId="085F714E" w14:textId="77777777" w:rsidR="0086454E" w:rsidRDefault="0086454E" w:rsidP="0086454E">
      <w:pPr>
        <w:shd w:val="clear" w:color="auto" w:fill="FFFFFF"/>
        <w:spacing w:after="0" w:line="240" w:lineRule="auto"/>
        <w:rPr>
          <w:sz w:val="20"/>
          <w:szCs w:val="20"/>
        </w:rPr>
      </w:pPr>
    </w:p>
    <w:p w14:paraId="508A75FB" w14:textId="77777777" w:rsidR="0086454E" w:rsidRDefault="0086454E" w:rsidP="0086454E">
      <w:pPr>
        <w:shd w:val="clear" w:color="auto" w:fill="FFFFFF"/>
        <w:spacing w:after="0" w:line="240" w:lineRule="auto"/>
        <w:rPr>
          <w:sz w:val="20"/>
          <w:szCs w:val="20"/>
        </w:rPr>
      </w:pPr>
    </w:p>
    <w:p w14:paraId="6ADD044F" w14:textId="77777777" w:rsidR="0086454E" w:rsidRDefault="0086454E" w:rsidP="0086454E">
      <w:pPr>
        <w:shd w:val="clear" w:color="auto" w:fill="FFFFFF"/>
        <w:spacing w:after="0" w:line="240" w:lineRule="auto"/>
        <w:rPr>
          <w:sz w:val="20"/>
          <w:szCs w:val="20"/>
        </w:rPr>
      </w:pPr>
    </w:p>
    <w:p w14:paraId="3BFB3AA5" w14:textId="77777777" w:rsidR="0086454E" w:rsidRDefault="0086454E" w:rsidP="0086454E">
      <w:pPr>
        <w:shd w:val="clear" w:color="auto" w:fill="FFFFFF"/>
        <w:spacing w:after="0" w:line="240" w:lineRule="auto"/>
        <w:rPr>
          <w:sz w:val="20"/>
          <w:szCs w:val="20"/>
        </w:rPr>
      </w:pPr>
    </w:p>
    <w:p w14:paraId="30058DCE" w14:textId="77777777" w:rsidR="0086454E" w:rsidRDefault="0086454E" w:rsidP="0086454E">
      <w:pPr>
        <w:shd w:val="clear" w:color="auto" w:fill="FFFFFF"/>
        <w:spacing w:after="0" w:line="240" w:lineRule="auto"/>
        <w:rPr>
          <w:sz w:val="20"/>
          <w:szCs w:val="20"/>
        </w:rPr>
      </w:pPr>
    </w:p>
    <w:p w14:paraId="601DE4B6" w14:textId="77777777" w:rsidR="0086454E" w:rsidRDefault="0086454E" w:rsidP="0086454E">
      <w:pPr>
        <w:shd w:val="clear" w:color="auto" w:fill="FFFFFF"/>
        <w:spacing w:after="0" w:line="240" w:lineRule="auto"/>
        <w:rPr>
          <w:sz w:val="20"/>
          <w:szCs w:val="20"/>
        </w:rPr>
      </w:pPr>
    </w:p>
    <w:p w14:paraId="75DC01E4" w14:textId="77777777" w:rsidR="0086454E" w:rsidRDefault="0086454E" w:rsidP="0086454E">
      <w:pPr>
        <w:shd w:val="clear" w:color="auto" w:fill="FFFFFF"/>
        <w:spacing w:after="0" w:line="240" w:lineRule="auto"/>
        <w:rPr>
          <w:sz w:val="20"/>
          <w:szCs w:val="20"/>
        </w:rPr>
      </w:pPr>
    </w:p>
    <w:p w14:paraId="144177A0" w14:textId="77777777" w:rsidR="0086454E" w:rsidRDefault="0086454E" w:rsidP="0086454E">
      <w:pPr>
        <w:shd w:val="clear" w:color="auto" w:fill="FFFFFF"/>
        <w:spacing w:after="0" w:line="240" w:lineRule="auto"/>
        <w:rPr>
          <w:sz w:val="20"/>
          <w:szCs w:val="20"/>
        </w:rPr>
      </w:pPr>
    </w:p>
    <w:p w14:paraId="2E96E8E7" w14:textId="77777777" w:rsidR="0086454E" w:rsidRDefault="0086454E" w:rsidP="0086454E">
      <w:pPr>
        <w:shd w:val="clear" w:color="auto" w:fill="FFFFFF"/>
        <w:spacing w:after="0" w:line="240" w:lineRule="auto"/>
        <w:rPr>
          <w:sz w:val="20"/>
          <w:szCs w:val="20"/>
        </w:rPr>
      </w:pPr>
    </w:p>
    <w:p w14:paraId="6E71AD19" w14:textId="77777777" w:rsidR="0086454E" w:rsidRDefault="0086454E" w:rsidP="0086454E">
      <w:pPr>
        <w:shd w:val="clear" w:color="auto" w:fill="FFFFFF"/>
        <w:spacing w:after="0" w:line="240" w:lineRule="auto"/>
        <w:rPr>
          <w:sz w:val="20"/>
          <w:szCs w:val="20"/>
        </w:rPr>
      </w:pPr>
    </w:p>
    <w:p w14:paraId="1A0A875A" w14:textId="77777777" w:rsidR="0086454E" w:rsidRDefault="0086454E" w:rsidP="0086454E">
      <w:pPr>
        <w:shd w:val="clear" w:color="auto" w:fill="FFFFFF"/>
        <w:spacing w:after="0" w:line="240" w:lineRule="auto"/>
        <w:rPr>
          <w:sz w:val="20"/>
          <w:szCs w:val="20"/>
        </w:rPr>
      </w:pPr>
    </w:p>
    <w:p w14:paraId="20F7577F" w14:textId="77777777" w:rsidR="0086454E" w:rsidRDefault="0086454E" w:rsidP="0086454E">
      <w:pPr>
        <w:shd w:val="clear" w:color="auto" w:fill="FFFFFF"/>
        <w:spacing w:after="0" w:line="240" w:lineRule="auto"/>
        <w:rPr>
          <w:sz w:val="20"/>
          <w:szCs w:val="20"/>
        </w:rPr>
      </w:pPr>
    </w:p>
    <w:p w14:paraId="4BE467C5" w14:textId="77777777" w:rsidR="0086454E" w:rsidRDefault="0086454E" w:rsidP="0086454E">
      <w:pPr>
        <w:shd w:val="clear" w:color="auto" w:fill="FFFFFF"/>
        <w:spacing w:after="0" w:line="240" w:lineRule="auto"/>
        <w:rPr>
          <w:sz w:val="20"/>
          <w:szCs w:val="20"/>
        </w:rPr>
      </w:pPr>
    </w:p>
    <w:p w14:paraId="146DD918" w14:textId="77777777" w:rsidR="0086454E" w:rsidRDefault="0086454E" w:rsidP="0086454E">
      <w:pPr>
        <w:shd w:val="clear" w:color="auto" w:fill="FFFFFF"/>
        <w:spacing w:after="0" w:line="240" w:lineRule="auto"/>
        <w:rPr>
          <w:sz w:val="20"/>
          <w:szCs w:val="20"/>
        </w:rPr>
      </w:pPr>
    </w:p>
    <w:p w14:paraId="552E301B" w14:textId="77777777" w:rsidR="0086454E" w:rsidRDefault="0086454E" w:rsidP="0086454E">
      <w:pPr>
        <w:shd w:val="clear" w:color="auto" w:fill="FFFFFF"/>
        <w:spacing w:after="0" w:line="240" w:lineRule="auto"/>
        <w:rPr>
          <w:sz w:val="20"/>
          <w:szCs w:val="20"/>
        </w:rPr>
      </w:pPr>
    </w:p>
    <w:p w14:paraId="67F85319" w14:textId="77777777" w:rsidR="0086454E" w:rsidRDefault="0086454E" w:rsidP="0086454E">
      <w:pPr>
        <w:shd w:val="clear" w:color="auto" w:fill="FFFFFF"/>
        <w:spacing w:after="0" w:line="240" w:lineRule="auto"/>
        <w:rPr>
          <w:sz w:val="20"/>
          <w:szCs w:val="20"/>
        </w:rPr>
      </w:pPr>
    </w:p>
    <w:p w14:paraId="3C98D760" w14:textId="77777777" w:rsidR="0086454E" w:rsidRPr="00513B67" w:rsidRDefault="0086454E" w:rsidP="0086454E">
      <w:pPr>
        <w:shd w:val="clear" w:color="auto" w:fill="FFFFFF"/>
        <w:spacing w:after="0" w:line="240" w:lineRule="auto"/>
        <w:rPr>
          <w:sz w:val="20"/>
          <w:szCs w:val="20"/>
        </w:rPr>
      </w:pPr>
      <w:r w:rsidRPr="00513B67">
        <w:rPr>
          <w:sz w:val="18"/>
          <w:szCs w:val="18"/>
        </w:rPr>
        <w:t>Fuente: Ministerio de Cultura - DACI</w:t>
      </w:r>
    </w:p>
    <w:p w14:paraId="4E8B49ED" w14:textId="77777777" w:rsidR="0086454E" w:rsidRDefault="0086454E" w:rsidP="0086454E">
      <w:pPr>
        <w:shd w:val="clear" w:color="auto" w:fill="FFFFFF"/>
        <w:spacing w:after="0" w:line="240" w:lineRule="auto"/>
      </w:pPr>
      <w:r>
        <w:t>En el caso de la Reserva Territorial Madre de Dios, ubicada en la región Madre de Dios, que comprende 829 941 hectáreas, se han identificado las siguientes amenazas:</w:t>
      </w:r>
    </w:p>
    <w:p w14:paraId="509FF0F3" w14:textId="77777777" w:rsidR="0086454E" w:rsidRDefault="0086454E" w:rsidP="003A41C1">
      <w:pPr>
        <w:numPr>
          <w:ilvl w:val="0"/>
          <w:numId w:val="7"/>
        </w:numPr>
        <w:shd w:val="clear" w:color="auto" w:fill="FFFFFF"/>
        <w:spacing w:after="0" w:line="276" w:lineRule="auto"/>
        <w:jc w:val="both"/>
      </w:pPr>
      <w:r>
        <w:rPr>
          <w:b/>
        </w:rPr>
        <w:t>Minería ilegal</w:t>
      </w:r>
      <w:r>
        <w:t xml:space="preserve"> en el río </w:t>
      </w:r>
      <w:proofErr w:type="spellStart"/>
      <w:r>
        <w:t>Pariamanu</w:t>
      </w:r>
      <w:proofErr w:type="spellEnd"/>
      <w:r>
        <w:t>.</w:t>
      </w:r>
    </w:p>
    <w:p w14:paraId="22EB6AAD" w14:textId="77777777" w:rsidR="0086454E" w:rsidRDefault="0086454E" w:rsidP="003A41C1">
      <w:pPr>
        <w:numPr>
          <w:ilvl w:val="0"/>
          <w:numId w:val="7"/>
        </w:numPr>
        <w:shd w:val="clear" w:color="auto" w:fill="FFFFFF"/>
        <w:spacing w:after="0" w:line="276" w:lineRule="auto"/>
        <w:jc w:val="both"/>
      </w:pPr>
      <w:r>
        <w:rPr>
          <w:b/>
        </w:rPr>
        <w:t>Campamentos madereros ilegales</w:t>
      </w:r>
      <w:r>
        <w:t xml:space="preserve"> en el río </w:t>
      </w:r>
      <w:proofErr w:type="spellStart"/>
      <w:r>
        <w:t>Pariamanu</w:t>
      </w:r>
      <w:proofErr w:type="spellEnd"/>
      <w:r>
        <w:t>.</w:t>
      </w:r>
    </w:p>
    <w:p w14:paraId="3C6844DE" w14:textId="77777777" w:rsidR="0086454E" w:rsidRDefault="0086454E" w:rsidP="003A41C1">
      <w:pPr>
        <w:numPr>
          <w:ilvl w:val="0"/>
          <w:numId w:val="7"/>
        </w:numPr>
        <w:shd w:val="clear" w:color="auto" w:fill="FFFFFF"/>
        <w:spacing w:after="0" w:line="276" w:lineRule="auto"/>
        <w:jc w:val="both"/>
      </w:pPr>
      <w:r>
        <w:rPr>
          <w:b/>
        </w:rPr>
        <w:t>Tránsito esporádico de narcotraficantes</w:t>
      </w:r>
      <w:r>
        <w:t xml:space="preserve"> por zonas aledañas a la RTMDD</w:t>
      </w:r>
    </w:p>
    <w:p w14:paraId="0726C035" w14:textId="77777777" w:rsidR="0086454E" w:rsidRDefault="0086454E" w:rsidP="003A41C1">
      <w:pPr>
        <w:numPr>
          <w:ilvl w:val="0"/>
          <w:numId w:val="7"/>
        </w:numPr>
        <w:shd w:val="clear" w:color="auto" w:fill="FFFFFF"/>
        <w:spacing w:after="0" w:line="276" w:lineRule="auto"/>
        <w:jc w:val="both"/>
      </w:pPr>
      <w:r>
        <w:rPr>
          <w:b/>
        </w:rPr>
        <w:t xml:space="preserve">Construcción de la carretera de Playa </w:t>
      </w:r>
      <w:proofErr w:type="spellStart"/>
      <w:r>
        <w:rPr>
          <w:b/>
        </w:rPr>
        <w:t>Shipetiari</w:t>
      </w:r>
      <w:proofErr w:type="spellEnd"/>
      <w:r>
        <w:rPr>
          <w:b/>
        </w:rPr>
        <w:t xml:space="preserve"> a Diamante,</w:t>
      </w:r>
      <w:r>
        <w:t xml:space="preserve"> la cual pasa a dos kilómetros del PCV </w:t>
      </w:r>
      <w:proofErr w:type="spellStart"/>
      <w:r>
        <w:t>Nomole</w:t>
      </w:r>
      <w:proofErr w:type="spellEnd"/>
      <w:r>
        <w:t xml:space="preserve"> en el Alto Madre de Dios.</w:t>
      </w:r>
    </w:p>
    <w:p w14:paraId="74A876A2" w14:textId="77777777" w:rsidR="0086454E" w:rsidRDefault="0086454E" w:rsidP="003A41C1">
      <w:pPr>
        <w:numPr>
          <w:ilvl w:val="0"/>
          <w:numId w:val="7"/>
        </w:numPr>
        <w:shd w:val="clear" w:color="auto" w:fill="FFFFFF"/>
        <w:spacing w:after="0" w:line="276" w:lineRule="auto"/>
        <w:jc w:val="both"/>
        <w:rPr>
          <w:b/>
        </w:rPr>
      </w:pPr>
      <w:r>
        <w:rPr>
          <w:b/>
        </w:rPr>
        <w:t>Actividades de presunta minería ilegal</w:t>
      </w:r>
      <w:r>
        <w:t xml:space="preserve"> en la zona baja del río </w:t>
      </w:r>
      <w:proofErr w:type="spellStart"/>
      <w:r>
        <w:t>Pariamanu</w:t>
      </w:r>
      <w:proofErr w:type="spellEnd"/>
      <w:r>
        <w:t xml:space="preserve"> (sector </w:t>
      </w:r>
      <w:proofErr w:type="spellStart"/>
      <w:r>
        <w:t>Ashipal</w:t>
      </w:r>
      <w:proofErr w:type="spellEnd"/>
      <w:r>
        <w:t xml:space="preserve"> y Boca Unión)</w:t>
      </w:r>
    </w:p>
    <w:p w14:paraId="7DDC2CB1" w14:textId="77777777" w:rsidR="0086454E" w:rsidRDefault="0086454E" w:rsidP="003A41C1">
      <w:pPr>
        <w:numPr>
          <w:ilvl w:val="0"/>
          <w:numId w:val="7"/>
        </w:numPr>
        <w:shd w:val="clear" w:color="auto" w:fill="FFFFFF"/>
        <w:spacing w:after="0" w:line="276" w:lineRule="auto"/>
        <w:jc w:val="both"/>
        <w:rPr>
          <w:b/>
        </w:rPr>
      </w:pPr>
      <w:r>
        <w:rPr>
          <w:b/>
        </w:rPr>
        <w:t>Campamentos de madereros ilegales</w:t>
      </w:r>
      <w:r>
        <w:t xml:space="preserve"> en la cuenca de los ríos </w:t>
      </w:r>
      <w:proofErr w:type="spellStart"/>
      <w:r>
        <w:t>Pariamanu</w:t>
      </w:r>
      <w:proofErr w:type="spellEnd"/>
      <w:r>
        <w:t xml:space="preserve">, Boleo, quebrada San Juan, río Los amigos. </w:t>
      </w:r>
    </w:p>
    <w:p w14:paraId="02AB8EA5" w14:textId="77777777" w:rsidR="0086454E" w:rsidRDefault="0086454E" w:rsidP="003A41C1">
      <w:pPr>
        <w:numPr>
          <w:ilvl w:val="0"/>
          <w:numId w:val="7"/>
        </w:numPr>
        <w:shd w:val="clear" w:color="auto" w:fill="FFFFFF"/>
        <w:spacing w:after="0" w:line="276" w:lineRule="auto"/>
        <w:jc w:val="both"/>
        <w:rPr>
          <w:b/>
        </w:rPr>
      </w:pPr>
      <w:r>
        <w:rPr>
          <w:b/>
        </w:rPr>
        <w:t>Aeródromos y pistas de aterrizaje ilegales</w:t>
      </w:r>
      <w:r>
        <w:t xml:space="preserve"> en comunidades nativas colindantes. </w:t>
      </w:r>
    </w:p>
    <w:p w14:paraId="0A8C0BAA" w14:textId="77777777" w:rsidR="0086454E" w:rsidRDefault="0086454E" w:rsidP="003A41C1">
      <w:pPr>
        <w:numPr>
          <w:ilvl w:val="0"/>
          <w:numId w:val="7"/>
        </w:numPr>
        <w:shd w:val="clear" w:color="auto" w:fill="FFFFFF"/>
        <w:spacing w:after="0" w:line="276" w:lineRule="auto"/>
        <w:jc w:val="both"/>
        <w:rPr>
          <w:b/>
        </w:rPr>
      </w:pPr>
      <w:r>
        <w:rPr>
          <w:b/>
        </w:rPr>
        <w:t>Tala ilegal</w:t>
      </w:r>
    </w:p>
    <w:p w14:paraId="39A82352" w14:textId="77777777" w:rsidR="0086454E" w:rsidRDefault="0086454E" w:rsidP="003A41C1">
      <w:pPr>
        <w:numPr>
          <w:ilvl w:val="0"/>
          <w:numId w:val="7"/>
        </w:numPr>
        <w:shd w:val="clear" w:color="auto" w:fill="FFFFFF"/>
        <w:spacing w:after="0" w:line="276" w:lineRule="auto"/>
        <w:jc w:val="both"/>
        <w:rPr>
          <w:b/>
        </w:rPr>
      </w:pPr>
      <w:r>
        <w:rPr>
          <w:b/>
        </w:rPr>
        <w:t>Personas que buscan contacto</w:t>
      </w:r>
    </w:p>
    <w:p w14:paraId="025FD1DB" w14:textId="77777777" w:rsidR="0086454E" w:rsidRDefault="0086454E" w:rsidP="003A41C1">
      <w:pPr>
        <w:numPr>
          <w:ilvl w:val="0"/>
          <w:numId w:val="7"/>
        </w:numPr>
        <w:shd w:val="clear" w:color="auto" w:fill="FFFFFF"/>
        <w:spacing w:after="0" w:line="276" w:lineRule="auto"/>
        <w:jc w:val="both"/>
        <w:rPr>
          <w:b/>
        </w:rPr>
      </w:pPr>
      <w:r>
        <w:rPr>
          <w:b/>
        </w:rPr>
        <w:t>Presuntas actividades de Narcotráfico</w:t>
      </w:r>
    </w:p>
    <w:p w14:paraId="46A6CBE4" w14:textId="7C7E6D7C" w:rsidR="0086454E" w:rsidRPr="00513B67" w:rsidRDefault="0086454E" w:rsidP="003A41C1">
      <w:pPr>
        <w:numPr>
          <w:ilvl w:val="0"/>
          <w:numId w:val="7"/>
        </w:numPr>
        <w:shd w:val="clear" w:color="auto" w:fill="FFFFFF"/>
        <w:spacing w:after="0" w:line="276" w:lineRule="auto"/>
        <w:jc w:val="both"/>
        <w:rPr>
          <w:b/>
        </w:rPr>
      </w:pPr>
      <w:r>
        <w:rPr>
          <w:b/>
        </w:rPr>
        <w:t>Nuevos caminos forestales construidos dentro de la ampliación previamente aprobada</w:t>
      </w:r>
      <w:bookmarkStart w:id="461" w:name="_Toc137233446"/>
    </w:p>
    <w:p w14:paraId="1A951C5D" w14:textId="77777777" w:rsidR="00B70750" w:rsidRDefault="00B70750" w:rsidP="00513B67">
      <w:pPr>
        <w:pStyle w:val="Descripcin"/>
      </w:pPr>
    </w:p>
    <w:p w14:paraId="07E8C64B" w14:textId="76FEDA29" w:rsidR="0086454E" w:rsidRDefault="0086454E" w:rsidP="00513B67">
      <w:pPr>
        <w:pStyle w:val="Descripcin"/>
        <w:rPr>
          <w:b w:val="0"/>
          <w:sz w:val="20"/>
          <w:szCs w:val="20"/>
        </w:rPr>
      </w:pPr>
      <w:bookmarkStart w:id="462" w:name="_Toc143203007"/>
      <w:r>
        <w:rPr>
          <w:noProof/>
          <w:sz w:val="20"/>
          <w:szCs w:val="20"/>
          <w14:ligatures w14:val="standardContextual"/>
        </w:rPr>
        <w:drawing>
          <wp:anchor distT="0" distB="0" distL="114300" distR="114300" simplePos="0" relativeHeight="251712512" behindDoc="1" locked="0" layoutInCell="1" allowOverlap="1" wp14:anchorId="55561635" wp14:editId="356F94A1">
            <wp:simplePos x="0" y="0"/>
            <wp:positionH relativeFrom="margin">
              <wp:posOffset>120015</wp:posOffset>
            </wp:positionH>
            <wp:positionV relativeFrom="paragraph">
              <wp:posOffset>268605</wp:posOffset>
            </wp:positionV>
            <wp:extent cx="5721350" cy="4019550"/>
            <wp:effectExtent l="0" t="0" r="0" b="0"/>
            <wp:wrapTight wrapText="bothSides">
              <wp:wrapPolygon edited="0">
                <wp:start x="0" y="0"/>
                <wp:lineTo x="0" y="21498"/>
                <wp:lineTo x="21504" y="21498"/>
                <wp:lineTo x="21504" y="0"/>
                <wp:lineTo x="0" y="0"/>
              </wp:wrapPolygon>
            </wp:wrapTight>
            <wp:docPr id="343998895" name="Imagen 34399889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98895" name="Imagen 8" descr="Mapa&#10;&#10;Descripción generada automáticamente"/>
                    <pic:cNvPicPr/>
                  </pic:nvPicPr>
                  <pic:blipFill rotWithShape="1">
                    <a:blip r:embed="rId54" cstate="print">
                      <a:extLst>
                        <a:ext uri="{28A0092B-C50C-407E-A947-70E740481C1C}">
                          <a14:useLocalDpi xmlns:a14="http://schemas.microsoft.com/office/drawing/2010/main" val="0"/>
                        </a:ext>
                      </a:extLst>
                    </a:blip>
                    <a:srcRect l="2875" t="2162" r="1192" b="2559"/>
                    <a:stretch/>
                  </pic:blipFill>
                  <pic:spPr bwMode="auto">
                    <a:xfrm>
                      <a:off x="0" y="0"/>
                      <a:ext cx="5721350" cy="401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61"/>
      <w:r w:rsidR="00513B67">
        <w:t xml:space="preserve">Mapa </w:t>
      </w:r>
      <w:r w:rsidR="00000000">
        <w:fldChar w:fldCharType="begin"/>
      </w:r>
      <w:r w:rsidR="00000000">
        <w:instrText xml:space="preserve"> SEQ Mapa \* ARABIC </w:instrText>
      </w:r>
      <w:r w:rsidR="00000000">
        <w:fldChar w:fldCharType="separate"/>
      </w:r>
      <w:r w:rsidR="00740F56">
        <w:rPr>
          <w:noProof/>
        </w:rPr>
        <w:t>12</w:t>
      </w:r>
      <w:r w:rsidR="00000000">
        <w:rPr>
          <w:noProof/>
        </w:rPr>
        <w:fldChar w:fldCharType="end"/>
      </w:r>
      <w:r w:rsidR="00513B67">
        <w:t xml:space="preserve">. </w:t>
      </w:r>
      <w:r w:rsidR="00513B67" w:rsidRPr="004D5638">
        <w:t>Presuntas actividades ilícitas en Reserva Territorial Madre de Dios</w:t>
      </w:r>
      <w:bookmarkEnd w:id="462"/>
    </w:p>
    <w:p w14:paraId="080BE445" w14:textId="77777777" w:rsidR="0086454E" w:rsidRPr="00513B67" w:rsidRDefault="0086454E" w:rsidP="0086454E">
      <w:pPr>
        <w:shd w:val="clear" w:color="auto" w:fill="FFFFFF"/>
        <w:spacing w:after="0" w:line="240" w:lineRule="auto"/>
        <w:rPr>
          <w:sz w:val="18"/>
          <w:szCs w:val="18"/>
        </w:rPr>
      </w:pPr>
      <w:r w:rsidRPr="00513B67">
        <w:rPr>
          <w:sz w:val="18"/>
          <w:szCs w:val="18"/>
        </w:rPr>
        <w:t>Fuente: Ministerio de Cultura - DACI</w:t>
      </w:r>
    </w:p>
    <w:p w14:paraId="53D9D208" w14:textId="0DBC53C8" w:rsidR="00B00208" w:rsidRDefault="0086454E" w:rsidP="00AD2FB5">
      <w:pPr>
        <w:shd w:val="clear" w:color="auto" w:fill="FFFFFF"/>
        <w:spacing w:before="100" w:beforeAutospacing="1" w:after="100" w:afterAutospacing="1" w:line="276" w:lineRule="auto"/>
        <w:jc w:val="both"/>
      </w:pPr>
      <w:r>
        <w:t xml:space="preserve">Las amenazas mencionadas son algunos de los peligros latentes que existen en el territorio de los PIACI. Estas acciones tienen como repercusión condicionar los medios de vida de los PIACI e incluso su propia existencia. En ese sentido, es fundamental para los PIACI </w:t>
      </w:r>
      <w:r w:rsidRPr="00885ECD">
        <w:t xml:space="preserve">el respeto del </w:t>
      </w:r>
      <w:r>
        <w:t xml:space="preserve">principio de </w:t>
      </w:r>
      <w:r w:rsidRPr="00885ECD">
        <w:t xml:space="preserve">no contacto y </w:t>
      </w:r>
      <w:r>
        <w:t xml:space="preserve">su decisión de </w:t>
      </w:r>
      <w:r w:rsidRPr="00885ECD">
        <w:t xml:space="preserve">permanecer en </w:t>
      </w:r>
      <w:r>
        <w:t xml:space="preserve">situación de </w:t>
      </w:r>
      <w:r w:rsidRPr="00885ECD">
        <w:t>aislamiento</w:t>
      </w:r>
      <w:r>
        <w:t xml:space="preserve"> en virtud de su derecho a la autodeterminación</w:t>
      </w:r>
      <w:r w:rsidRPr="00885ECD">
        <w:t xml:space="preserve"> (CIDH, 2013). </w:t>
      </w:r>
      <w:r>
        <w:t>Sin embargo, el goce pleno de los derechos humanos de los PIACI se ve, principalmente, amenazado por situaciones que resultan del contacto directo</w:t>
      </w:r>
      <w:r>
        <w:rPr>
          <w:vertAlign w:val="superscript"/>
        </w:rPr>
        <w:footnoteReference w:id="76"/>
      </w:r>
      <w:r>
        <w:t xml:space="preserve"> e indirecto</w:t>
      </w:r>
      <w:r>
        <w:rPr>
          <w:vertAlign w:val="superscript"/>
        </w:rPr>
        <w:footnoteReference w:id="77"/>
      </w:r>
      <w:r>
        <w:t xml:space="preserve"> con la sociedad nacional (CIDH, 2013). Históricamente, estos eventos de contacto han conllevado afectaciones devastadoras para la salud y la cultura de los PIACI. </w:t>
      </w:r>
    </w:p>
    <w:p w14:paraId="28DAD203" w14:textId="0CE6E665" w:rsidR="00B00208" w:rsidRDefault="00B00208" w:rsidP="00AD2FB5">
      <w:pPr>
        <w:shd w:val="clear" w:color="auto" w:fill="FFFFFF"/>
        <w:spacing w:before="100" w:beforeAutospacing="1" w:after="100" w:afterAutospacing="1" w:line="276" w:lineRule="auto"/>
        <w:jc w:val="both"/>
      </w:pPr>
      <w:r>
        <w:t xml:space="preserve">Es importante recordar </w:t>
      </w:r>
      <w:r w:rsidR="0086454E">
        <w:t xml:space="preserve">que estos pueblos han sido fuertemente diezmados a consecuencia, principalmente, de enfermedades producto de contactos forzados que se han dado incluso durante la segunda mitad del Siglo XX. En ese sentido, es responsabilidad del Estado peruano protegerlos y garantizar el derecho al no contacto de esta población. Un ejemplo de las consecuencias negativas e irreversibles del contacto forzado, es el caso del pueblo indígena Nahua, PICI que habita en la Reserva Territorial </w:t>
      </w:r>
      <w:proofErr w:type="spellStart"/>
      <w:r w:rsidR="0086454E">
        <w:t>Kugapakori</w:t>
      </w:r>
      <w:proofErr w:type="spellEnd"/>
      <w:r w:rsidR="0086454E">
        <w:t xml:space="preserve"> Nahua </w:t>
      </w:r>
      <w:proofErr w:type="spellStart"/>
      <w:r w:rsidR="0086454E">
        <w:t>Nanti</w:t>
      </w:r>
      <w:proofErr w:type="spellEnd"/>
      <w:r w:rsidR="0086454E">
        <w:t xml:space="preserve"> y otros, quienes perdieron aproximadamente dos tercios de su población debido al contacto que propagó el virus de la gripe en sus integrantes, en los años 80’ (Vega, 2013). A continuación, se detalla la vulneración a los medios de vida de los PIACI, en específico a lo concerniente a la salud y cultura. </w:t>
      </w:r>
    </w:p>
    <w:p w14:paraId="370EFB2B" w14:textId="11215E28" w:rsidR="00B00208" w:rsidRDefault="0086454E" w:rsidP="00AD2FB5">
      <w:pPr>
        <w:shd w:val="clear" w:color="auto" w:fill="FFFFFF"/>
        <w:spacing w:before="100" w:beforeAutospacing="1" w:after="100" w:afterAutospacing="1" w:line="276" w:lineRule="auto"/>
        <w:jc w:val="both"/>
      </w:pPr>
      <w:r>
        <w:t>En el caso de la salud, se encuentra una vulnerabilidad sanitaria e inmunológica. Al vivir o haber vivido durante mucho tiempo en situación de aislamiento, los PIACI no han desarrollado las respuestas inmunológicas necesarias para hacer frente a enfermedades consideradas comunes por el resto de la sociedad nacional. Expertos señalan que las poblaciones indígenas requerirían de tres a cinco generaciones (entre 90 y 150 años) para estabilizar su respuesta ante agentes infecciosos. Sin embargo, al ser frecuentes, los brotes de enfermedades virales e infecciosas impiden que se recuperen y enfrenten de mejor manera nuevas epidemias (Huertas, 2007).</w:t>
      </w:r>
    </w:p>
    <w:p w14:paraId="5C7A5C5E" w14:textId="4825E9AC" w:rsidR="00B00208" w:rsidRDefault="0086454E" w:rsidP="00AD2FB5">
      <w:pPr>
        <w:shd w:val="clear" w:color="auto" w:fill="FFFFFF"/>
        <w:spacing w:before="100" w:beforeAutospacing="1" w:after="100" w:afterAutospacing="1" w:line="276" w:lineRule="auto"/>
        <w:jc w:val="both"/>
      </w:pPr>
      <w:r>
        <w:t>Las enfermedades infecciosas y virales como la gripe, la hepatitis, la malaria, la tuberculosis, el sarampión, la rubéola, la varicela, la polio y otras enfermedades diarreicas y gastrointestinales son algunas de las enfermedades que han causado epidemias y altas tasa de mortalidad en eventos anteriores de contacto. Además, debido a que los PIACI se encuentran en zonas remotas y aisladas, estas poblaciones están en riesgo de no recibir atención médica de manera suficientemente oportuna, eficaz y con enfoque intercultural. Cabe destacar que, además de las muertes, las enfermedades que pueden padecer los someten a una debilidad que los imposibilita de realizar sus labores cotidianas de subsistencia, lo que influye en su nutrición, salud y reproducción sociocultural (Minsa, 2007).</w:t>
      </w:r>
    </w:p>
    <w:p w14:paraId="4AF5CFA7" w14:textId="74C5A173" w:rsidR="0086454E" w:rsidRDefault="0086454E" w:rsidP="00AD2FB5">
      <w:pPr>
        <w:shd w:val="clear" w:color="auto" w:fill="FFFFFF"/>
        <w:spacing w:before="100" w:beforeAutospacing="1" w:after="100" w:afterAutospacing="1" w:line="276" w:lineRule="auto"/>
        <w:jc w:val="both"/>
      </w:pPr>
      <w:r>
        <w:t xml:space="preserve">Más allá del aspecto biomédico de la vulnerabilidad inmunológica de los PIACI, también es importante tomar en cuenta el aspecto psicosocial que conlleva las pérdidas y las implicancias a nivel de la salud mental de estos pueblos. En ese sentido, las poblaciones que son afectadas por las muertes masivas originadas por las enfermedades externas desarrollan miradas catastróficas de las mismas y dudan de la posibilidad de sobrevivencia individual y colectiva (Huertas, 2007). </w:t>
      </w:r>
    </w:p>
    <w:p w14:paraId="5C9633DE" w14:textId="71823FE8" w:rsidR="00AD2FB5" w:rsidRDefault="0086454E" w:rsidP="00AD2FB5">
      <w:pPr>
        <w:shd w:val="clear" w:color="auto" w:fill="FFFFFF"/>
        <w:spacing w:before="100" w:beforeAutospacing="1" w:after="100" w:afterAutospacing="1" w:line="276" w:lineRule="auto"/>
        <w:jc w:val="both"/>
      </w:pPr>
      <w:r>
        <w:t>Paro los PICI, es importante también garantizar medidas preventivas y acciones de salud culturalmente adecuadas para atender a dichas poblaciones. Además, en su condición de PICI, estos se ven inmersos en una serie de necesidades de acceso a servicios como: salud, identificación, educación, programas sociales, entre otros, lo cual motiva a que este grupo objetivo requiera una atención de sus necesidades. Estas últimas se convierten en demandas que son atendidas parcialmente o no atendidas, esto debido al desconocimiento de los servicios a los que pudieran acceder y a la limitada e insuficiente respuesta de las autoridades.</w:t>
      </w:r>
    </w:p>
    <w:p w14:paraId="7A338CAD" w14:textId="2CDAA430" w:rsidR="00AD2FB5" w:rsidRDefault="0086454E" w:rsidP="00AD2FB5">
      <w:pPr>
        <w:shd w:val="clear" w:color="auto" w:fill="FFFFFF"/>
        <w:spacing w:before="100" w:beforeAutospacing="1" w:after="100" w:afterAutospacing="1" w:line="276" w:lineRule="auto"/>
        <w:jc w:val="both"/>
      </w:pPr>
      <w:r>
        <w:t xml:space="preserve">En el caso cultural/social, la vulnerabilidad está relacionada con las disrupciones que se pueden originar dentro de los sistemas sociales y culturales de los PIACI de producirse un relacionamiento con foráneos. Estos eventos pueden causar desmoralización y desarticulación al alterar sus patrones de conducta y estilos de vida. Cabe destacar que, para los PICI, esta es su mayor vulnerabilidad, por lo que requiere de un tratamiento ad hoc. Además, conflictos intra e interétnicos son altamente posibles al considerar los procesos de reajuste. Así, se podrían dar posibles movilizaciones a otros territorios que pueden estar ocupados por otros grupos PIACI culturalmente diferenciados y con los que se podría desatar algún conflicto, así como con comunidades nativas u otras poblaciones asentadas en áreas cercanas a sus territorios. </w:t>
      </w:r>
    </w:p>
    <w:p w14:paraId="41A801FE" w14:textId="14A5B111" w:rsidR="00AD2FB5" w:rsidRDefault="0086454E" w:rsidP="00AD2FB5">
      <w:pPr>
        <w:shd w:val="clear" w:color="auto" w:fill="FFFFFF"/>
        <w:spacing w:before="100" w:beforeAutospacing="1" w:after="100" w:afterAutospacing="1" w:line="276" w:lineRule="auto"/>
        <w:jc w:val="both"/>
      </w:pPr>
      <w:r>
        <w:t>Históricamente, el deterioro o pérdida cultural se empezó a observar en la época del caucho, siendo algunas de las razones la alta movilidad, el aislamiento, el abandono de tierras fértiles y la propia pérdida de miembros de su comunidad (Huertas, 2002). Esta situación es preocupante, ya que los pueblos indígenas tienen derecho a su identidad cultural y a que los Estados les garanticen su derecho a vivir en sus territorios ancestrales para poder preservar dicha identidad.  Además, proteger los derechos de los pueblos indígenas en aislamiento voluntario significa salvaguardar la diversidad cultural.</w:t>
      </w:r>
    </w:p>
    <w:p w14:paraId="788475A3" w14:textId="4D97DA68" w:rsidR="0086454E" w:rsidRPr="00BB1F9C" w:rsidRDefault="0086454E" w:rsidP="00AD2FB5">
      <w:pPr>
        <w:pStyle w:val="Ttulo5"/>
        <w:spacing w:before="100" w:beforeAutospacing="1" w:after="100" w:afterAutospacing="1" w:line="276" w:lineRule="auto"/>
        <w:jc w:val="both"/>
        <w:rPr>
          <w:color w:val="44546A" w:themeColor="text2"/>
        </w:rPr>
      </w:pPr>
      <w:bookmarkStart w:id="463" w:name="_Toc137231218"/>
      <w:bookmarkStart w:id="464" w:name="_Toc137491085"/>
      <w:bookmarkStart w:id="465" w:name="_Toc143624287"/>
      <w:r w:rsidRPr="00BB1F9C">
        <w:rPr>
          <w:color w:val="44546A" w:themeColor="text2"/>
        </w:rPr>
        <w:t>2.</w:t>
      </w:r>
      <w:r w:rsidR="00E6242D">
        <w:rPr>
          <w:color w:val="44546A" w:themeColor="text2"/>
        </w:rPr>
        <w:t>5</w:t>
      </w:r>
      <w:r w:rsidRPr="00BB1F9C">
        <w:rPr>
          <w:color w:val="44546A" w:themeColor="text2"/>
        </w:rPr>
        <w:t xml:space="preserve">.2.5.2. </w:t>
      </w:r>
      <w:r w:rsidR="004746D7" w:rsidRPr="00BB1F9C">
        <w:rPr>
          <w:caps w:val="0"/>
          <w:color w:val="44546A" w:themeColor="text2"/>
        </w:rPr>
        <w:t xml:space="preserve">Escasa educación, promoción y difusión sobre las vulnerabilidades y derechos de los </w:t>
      </w:r>
      <w:bookmarkEnd w:id="463"/>
      <w:bookmarkEnd w:id="464"/>
      <w:r w:rsidR="004746D7">
        <w:rPr>
          <w:caps w:val="0"/>
          <w:color w:val="44546A" w:themeColor="text2"/>
        </w:rPr>
        <w:t>PIACI</w:t>
      </w:r>
      <w:bookmarkEnd w:id="465"/>
    </w:p>
    <w:p w14:paraId="33F0CC93" w14:textId="3386A514" w:rsidR="00AD2FB5" w:rsidRDefault="0086454E" w:rsidP="00AD2FB5">
      <w:pPr>
        <w:spacing w:before="100" w:beforeAutospacing="1" w:after="100" w:afterAutospacing="1" w:line="276" w:lineRule="auto"/>
        <w:jc w:val="both"/>
      </w:pPr>
      <w:bookmarkStart w:id="466" w:name="_heading=h.6wh35t8qtrl5" w:colFirst="0" w:colLast="0"/>
      <w:bookmarkEnd w:id="466"/>
      <w:r>
        <w:t xml:space="preserve">La protección de los derechos de los PIACI pasa también por informar y concientizar sobre la importancia de cumplir con la obligación de respetar sus derechos, principalmente su derecho a la autodeterminación de permanecer en situación de aislamiento. El desconocimiento de los impactos de establecer contactos forzados con los PIACI ha originado consecuencias graves para estos pueblos. Por ello, esta causa indirecta busca evidenciar la realidad del desconocimiento de los derechos y vulnerabilidades de los PIACI, sobre todo por parte de los servidores y funcionarios del sector público en todos sus niveles, el cual es actor fundamental para la protección de los derechos de los PIACI. </w:t>
      </w:r>
    </w:p>
    <w:p w14:paraId="656135E0" w14:textId="65613AE6" w:rsidR="00AD2FB5" w:rsidRDefault="0086454E" w:rsidP="00AD2FB5">
      <w:pPr>
        <w:keepNext/>
        <w:spacing w:before="100" w:beforeAutospacing="1" w:after="100" w:afterAutospacing="1" w:line="276" w:lineRule="auto"/>
        <w:jc w:val="both"/>
      </w:pPr>
      <w:r>
        <w:t xml:space="preserve">El desconocimiento de la importancia de la protección de los derechos de los PIACI y la desinformación sobre estos, son amenazas latentes que podrían afectar lo avanzado para su protección. Las posiciones más recurrentes refieren a la inexistencia de los PIACI, la falta de desarrollo de estos pueblos o que su protección generaría pérdidas económicas al Perú, posiciones que vienen de décadas atrás y que resultan falaces. </w:t>
      </w:r>
    </w:p>
    <w:p w14:paraId="4C2433A7" w14:textId="5E1D6A49" w:rsidR="00AD2FB5" w:rsidRDefault="0086454E" w:rsidP="00AD2FB5">
      <w:pPr>
        <w:keepNext/>
        <w:spacing w:before="100" w:beforeAutospacing="1" w:after="100" w:afterAutospacing="1" w:line="276" w:lineRule="auto"/>
        <w:jc w:val="both"/>
      </w:pPr>
      <w:r>
        <w:t xml:space="preserve">En ese sentido, es crucial que la información sobre su existencia y derechos sea difundida a toda la sociedad peruana con el fin de garantizar su protección. Sobre todo, es importante que se fortalezcan capacidades de los funcionarios públicos y servidores no solo sobre la existencia de los PIACI, sino de la normativa vigente y los protocolos y mecanismos existentes.   </w:t>
      </w:r>
    </w:p>
    <w:p w14:paraId="28F03879" w14:textId="29835F78" w:rsidR="00AD2FB5" w:rsidRDefault="0086454E" w:rsidP="00AD2FB5">
      <w:pPr>
        <w:keepNext/>
        <w:spacing w:before="100" w:beforeAutospacing="1" w:after="100" w:afterAutospacing="1" w:line="276" w:lineRule="auto"/>
        <w:jc w:val="both"/>
      </w:pPr>
      <w:r>
        <w:t>Como lo menciona la SPDA (s/f)</w:t>
      </w:r>
      <w:r>
        <w:rPr>
          <w:rStyle w:val="Refdenotaalpie"/>
        </w:rPr>
        <w:footnoteReference w:id="78"/>
      </w:r>
      <w:r>
        <w:t>, los funcionarios del Estado no están capacitados para seguir los protocolos de actuación frente al contacto con los PIACI que viven en las Reservas Territoriales e Indígenas y sus alrededores. Además, tampoco conocen de la existencia y características de los pueblos indígenas que los hacen especialmente vulnerables. Esto repercute en diversas situaciones de peligro para estas poblaciones.</w:t>
      </w:r>
    </w:p>
    <w:p w14:paraId="53F8F269" w14:textId="2FF2361E" w:rsidR="00AD2FB5" w:rsidRDefault="0086454E" w:rsidP="00AD2FB5">
      <w:pPr>
        <w:keepNext/>
        <w:spacing w:before="100" w:beforeAutospacing="1" w:after="100" w:afterAutospacing="1" w:line="276" w:lineRule="auto"/>
        <w:jc w:val="both"/>
      </w:pPr>
      <w:r>
        <w:t xml:space="preserve">Cabe destacar que, esto ya ha sido mencionado como una recomendación por la CIDH. Así, se sugiere “diseñar e institucionalizar programas de capacitación destinados a todos los funcionarios estatales relevantes a nivel local, regional y nacional, para la protección de los derechos de los pueblos indígenas en aislamiento voluntario y contacto inicial, en particular sobre la necesidad de asegurar el respeto de su derecho a la libre autodeterminación y principio de no contacto” (CIDH, 2013).  </w:t>
      </w:r>
    </w:p>
    <w:p w14:paraId="38E9ADC8" w14:textId="6ED6370A" w:rsidR="00B2045F" w:rsidRPr="00513B67" w:rsidRDefault="0086454E" w:rsidP="00513B67">
      <w:pPr>
        <w:keepNext/>
        <w:spacing w:before="100" w:beforeAutospacing="1" w:after="100" w:afterAutospacing="1" w:line="276" w:lineRule="auto"/>
        <w:jc w:val="both"/>
      </w:pPr>
      <w:r>
        <w:t xml:space="preserve">Frente a ello, la DACI ejecuta acciones relacionadas con la capacitación en temas PIACI. Cumpliendo con su función de promoción del respeto de los PIACI, ha desarrollado reuniones y/o talleres de información, sensibilización, capacitación y fortalecimiento sobre PIACI. En ese sentido, entre el 2019 y mayo 2023 se realizaron 207 talleres. En su mayoría, se trataron de reuniones y/o talleres de información y sensibilización dirigidos a funcionarios, servidores y sociedad civil de las regiones con presencia de PIACI. Cabe destacar que, del total de estos últimos, aproximadamente el 60% tuvieron como público objetivo a organizaciones indígenas y </w:t>
      </w:r>
      <w:bookmarkStart w:id="467" w:name="_Toc137233404"/>
      <w:r w:rsidR="004A475A">
        <w:t>comunidades nativas, y el resto a instituciones públicas y autoridades locales. Sin embargo, estos esfuerzos no son suficientes. Como lo indican especialistas de la DACI en el marco de los talleres</w:t>
      </w:r>
      <w:r w:rsidR="00B2045F">
        <w:t xml:space="preserve"> </w:t>
      </w:r>
      <w:r w:rsidR="004A475A">
        <w:t>que realizan, estos aún son limitados, ya que se mantiene la desinformación en general, por lo que corresponde continuar y mantener la difusión de la información sobre PIACI.</w:t>
      </w:r>
    </w:p>
    <w:bookmarkEnd w:id="467"/>
    <w:p w14:paraId="57A5570A" w14:textId="77777777" w:rsidR="00FD6C6D" w:rsidRDefault="00FD6C6D" w:rsidP="00513B67">
      <w:pPr>
        <w:pStyle w:val="Descripcin"/>
      </w:pPr>
    </w:p>
    <w:p w14:paraId="5A8C43A8" w14:textId="77777777" w:rsidR="00FD6C6D" w:rsidRDefault="00FD6C6D" w:rsidP="00513B67">
      <w:pPr>
        <w:pStyle w:val="Descripcin"/>
      </w:pPr>
    </w:p>
    <w:p w14:paraId="3F5D46FA" w14:textId="77777777" w:rsidR="00FD6C6D" w:rsidRDefault="00FD6C6D" w:rsidP="00513B67">
      <w:pPr>
        <w:pStyle w:val="Descripcin"/>
      </w:pPr>
    </w:p>
    <w:p w14:paraId="4B9326ED" w14:textId="77777777" w:rsidR="00FD6C6D" w:rsidRDefault="00FD6C6D" w:rsidP="00513B67">
      <w:pPr>
        <w:pStyle w:val="Descripcin"/>
      </w:pPr>
    </w:p>
    <w:p w14:paraId="0057C323" w14:textId="77777777" w:rsidR="00FD6C6D" w:rsidRDefault="00FD6C6D" w:rsidP="00513B67">
      <w:pPr>
        <w:pStyle w:val="Descripcin"/>
      </w:pPr>
    </w:p>
    <w:p w14:paraId="246790E0" w14:textId="77777777" w:rsidR="00FD6C6D" w:rsidRDefault="00FD6C6D" w:rsidP="00513B67">
      <w:pPr>
        <w:pStyle w:val="Descripcin"/>
      </w:pPr>
    </w:p>
    <w:p w14:paraId="44A5585A" w14:textId="24F4E43A" w:rsidR="0086454E" w:rsidRPr="00513B67" w:rsidRDefault="00513B67" w:rsidP="00513B67">
      <w:pPr>
        <w:pStyle w:val="Descripcin"/>
        <w:rPr>
          <w:b w:val="0"/>
        </w:rPr>
      </w:pPr>
      <w:bookmarkStart w:id="468" w:name="_Toc143202958"/>
      <w:r w:rsidRPr="00513B67">
        <w:t xml:space="preserve">Gráfico </w:t>
      </w:r>
      <w:r w:rsidR="00000000">
        <w:fldChar w:fldCharType="begin"/>
      </w:r>
      <w:r w:rsidR="00000000">
        <w:instrText xml:space="preserve"> SEQ Gráfico \* ARABIC </w:instrText>
      </w:r>
      <w:r w:rsidR="00000000">
        <w:fldChar w:fldCharType="separate"/>
      </w:r>
      <w:r w:rsidR="00740F56">
        <w:rPr>
          <w:noProof/>
        </w:rPr>
        <w:t>9</w:t>
      </w:r>
      <w:r w:rsidR="00000000">
        <w:rPr>
          <w:noProof/>
        </w:rPr>
        <w:fldChar w:fldCharType="end"/>
      </w:r>
      <w:r w:rsidRPr="00513B67">
        <w:t>. Reuniones y/o talleres sobre PIACI según tipo, 2019-2022</w:t>
      </w:r>
      <w:bookmarkEnd w:id="468"/>
    </w:p>
    <w:p w14:paraId="163B5EDF" w14:textId="4874BCC1" w:rsidR="0086454E" w:rsidRPr="00AE4A66" w:rsidRDefault="00FD6C6D" w:rsidP="0086454E">
      <w:pPr>
        <w:shd w:val="clear" w:color="auto" w:fill="FFFFFF"/>
        <w:spacing w:after="0" w:line="240" w:lineRule="auto"/>
        <w:ind w:left="284"/>
        <w:jc w:val="center"/>
        <w:rPr>
          <w:sz w:val="20"/>
          <w:szCs w:val="20"/>
        </w:rPr>
      </w:pPr>
      <w:r>
        <w:rPr>
          <w:noProof/>
        </w:rPr>
        <w:drawing>
          <wp:inline distT="0" distB="0" distL="0" distR="0" wp14:anchorId="417A1420" wp14:editId="7BC734AF">
            <wp:extent cx="5402580" cy="2186940"/>
            <wp:effectExtent l="0" t="0" r="7620" b="3810"/>
            <wp:docPr id="607225202" name="Gráfico 1">
              <a:extLst xmlns:a="http://schemas.openxmlformats.org/drawingml/2006/main">
                <a:ext uri="{FF2B5EF4-FFF2-40B4-BE49-F238E27FC236}">
                  <a16:creationId xmlns:a16="http://schemas.microsoft.com/office/drawing/2014/main" id="{D242E635-93DF-8C10-67C3-C97866D944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EB3533F" w14:textId="77777777" w:rsidR="0086454E" w:rsidRDefault="0086454E" w:rsidP="0086454E">
      <w:pPr>
        <w:shd w:val="clear" w:color="auto" w:fill="FFFFFF"/>
        <w:spacing w:after="0" w:line="240" w:lineRule="auto"/>
        <w:rPr>
          <w:sz w:val="20"/>
          <w:szCs w:val="20"/>
        </w:rPr>
      </w:pPr>
      <w:r w:rsidRPr="00513B67">
        <w:rPr>
          <w:sz w:val="18"/>
          <w:szCs w:val="18"/>
        </w:rPr>
        <w:t>Fuente: Ministerio de Cultura - DACI. Elaboración: Ministerio de Cultura – DGPI</w:t>
      </w:r>
      <w:bookmarkStart w:id="469" w:name="_heading=h.q2dy1krgwoio" w:colFirst="0" w:colLast="0"/>
      <w:bookmarkEnd w:id="469"/>
    </w:p>
    <w:p w14:paraId="5709B21E" w14:textId="77777777" w:rsidR="002020DB" w:rsidRPr="00BB1F9C" w:rsidRDefault="002020DB" w:rsidP="0086454E">
      <w:pPr>
        <w:shd w:val="clear" w:color="auto" w:fill="FFFFFF"/>
        <w:spacing w:after="0" w:line="240" w:lineRule="auto"/>
        <w:rPr>
          <w:sz w:val="20"/>
          <w:szCs w:val="20"/>
        </w:rPr>
      </w:pPr>
    </w:p>
    <w:p w14:paraId="150190DF" w14:textId="748AF834" w:rsidR="002020DB" w:rsidRPr="00513B67" w:rsidRDefault="0086454E" w:rsidP="00513B67">
      <w:pPr>
        <w:pStyle w:val="Ttulo5"/>
        <w:jc w:val="both"/>
        <w:rPr>
          <w:color w:val="44546A" w:themeColor="text2"/>
        </w:rPr>
      </w:pPr>
      <w:bookmarkStart w:id="470" w:name="_Toc137231219"/>
      <w:bookmarkStart w:id="471" w:name="_Toc137491086"/>
      <w:bookmarkStart w:id="472" w:name="_Toc143624288"/>
      <w:commentRangeStart w:id="473"/>
      <w:r w:rsidRPr="00BB1F9C">
        <w:rPr>
          <w:color w:val="44546A" w:themeColor="text2"/>
        </w:rPr>
        <w:t>2.</w:t>
      </w:r>
      <w:r w:rsidR="00E6242D">
        <w:rPr>
          <w:color w:val="44546A" w:themeColor="text2"/>
        </w:rPr>
        <w:t>5</w:t>
      </w:r>
      <w:r w:rsidRPr="00BB1F9C">
        <w:rPr>
          <w:color w:val="44546A" w:themeColor="text2"/>
        </w:rPr>
        <w:t xml:space="preserve">.2.5.3. </w:t>
      </w:r>
      <w:r w:rsidR="004746D7" w:rsidRPr="00BB1F9C">
        <w:rPr>
          <w:caps w:val="0"/>
          <w:color w:val="44546A" w:themeColor="text2"/>
        </w:rPr>
        <w:t xml:space="preserve">Deficiente atención y cumplimiento de los mecanismos de protección de los </w:t>
      </w:r>
      <w:r w:rsidR="004746D7">
        <w:rPr>
          <w:caps w:val="0"/>
          <w:color w:val="44546A" w:themeColor="text2"/>
        </w:rPr>
        <w:t>PIACI</w:t>
      </w:r>
      <w:r w:rsidR="004746D7" w:rsidRPr="00BB1F9C">
        <w:rPr>
          <w:caps w:val="0"/>
          <w:color w:val="44546A" w:themeColor="text2"/>
        </w:rPr>
        <w:t xml:space="preserve"> </w:t>
      </w:r>
      <w:r w:rsidR="004746D7">
        <w:rPr>
          <w:caps w:val="0"/>
          <w:color w:val="44546A" w:themeColor="text2"/>
        </w:rPr>
        <w:t xml:space="preserve">e incumplimiento en la aplicación del régimen sancionador </w:t>
      </w:r>
      <w:r w:rsidR="004746D7" w:rsidRPr="00BB1F9C">
        <w:rPr>
          <w:caps w:val="0"/>
          <w:color w:val="44546A" w:themeColor="text2"/>
        </w:rPr>
        <w:t>por parte del estado</w:t>
      </w:r>
      <w:bookmarkEnd w:id="470"/>
      <w:bookmarkEnd w:id="471"/>
      <w:bookmarkEnd w:id="472"/>
      <w:r w:rsidR="004746D7" w:rsidRPr="00BB1F9C">
        <w:rPr>
          <w:caps w:val="0"/>
          <w:color w:val="44546A" w:themeColor="text2"/>
        </w:rPr>
        <w:t xml:space="preserve"> </w:t>
      </w:r>
      <w:commentRangeEnd w:id="473"/>
      <w:r w:rsidR="004146F3">
        <w:rPr>
          <w:rStyle w:val="Refdecomentario"/>
          <w:rFonts w:ascii="Calibri" w:eastAsiaTheme="minorHAnsi" w:hAnsi="Calibri" w:cs="Calibri"/>
          <w:caps w:val="0"/>
          <w:color w:val="auto"/>
        </w:rPr>
        <w:commentReference w:id="473"/>
      </w:r>
    </w:p>
    <w:p w14:paraId="6A9ED2DE" w14:textId="77777777" w:rsidR="005051A4" w:rsidRDefault="0086454E" w:rsidP="0086454E">
      <w:pPr>
        <w:shd w:val="clear" w:color="auto" w:fill="FFFFFF"/>
        <w:spacing w:before="120" w:after="120" w:line="276" w:lineRule="auto"/>
        <w:jc w:val="both"/>
      </w:pPr>
      <w:r w:rsidRPr="0052428A">
        <w:t xml:space="preserve">Tal y como se menciona en el párrafo 15 de las Directrices de Protección para los Pueblos Indígenas en Aislamiento y en Contacto Inicial de la Región Amazónica, el Gran Chaco y la Región Oriental de Paraguay, los gobiernos como garantes de los derechos humanos de todas las personas que habitan en sus territorios tienen la obligación de garantizar los derechos individuales y colectivos de los pueblos indígenas en su totalidad, incluidos los derechos reconocidos en el Convenio </w:t>
      </w:r>
      <w:proofErr w:type="spellStart"/>
      <w:r w:rsidRPr="0052428A">
        <w:t>N</w:t>
      </w:r>
      <w:r w:rsidR="00513B67">
        <w:t>°</w:t>
      </w:r>
      <w:proofErr w:type="spellEnd"/>
      <w:r w:rsidRPr="0052428A">
        <w:t xml:space="preserve"> 169 de la Organización Internacional del Trabajo (OIT) sobre pueblos indígenas y tribales en países independientes (1989), en la Declaración de las Naciones Unidas sobre los derechos de los pueblos indígenas de 2007 y en otros instrumentos internacionales de protección de los derechos humanos (ACNUDH, 2012).</w:t>
      </w:r>
      <w:r>
        <w:t xml:space="preserve"> De esa manera, los PIACI, debido a su condición de extrema vulnerabilidad, requieren acciones especiales y concretas por parte de los gobiernos para reforzar los mecanismos de protección de sus derechos humanos (ACNUDH, 2012).  </w:t>
      </w:r>
    </w:p>
    <w:p w14:paraId="69431E8E" w14:textId="35110FFB" w:rsidR="002020DB" w:rsidRDefault="0086454E" w:rsidP="0086454E">
      <w:pPr>
        <w:shd w:val="clear" w:color="auto" w:fill="FFFFFF"/>
        <w:spacing w:before="120" w:after="120" w:line="276" w:lineRule="auto"/>
        <w:jc w:val="both"/>
      </w:pPr>
      <w:r>
        <w:t>Si bien es cierto, el marco jurídico desarrollado por las sociedades occidentales contemporáneas responde a concepciones desconocidas por los PIACI, este marco, que implica el respeto a la vida, a la integridad y a las libertades fundamentales, es una buena herramienta para proteger a estos pueblos (CIDH, 2013).</w:t>
      </w:r>
      <w:r w:rsidRPr="00E32C81">
        <w:t xml:space="preserve"> </w:t>
      </w:r>
      <w:r>
        <w:t xml:space="preserve">En ese sentido, esta causa indirecta ahonda en el cumplimiento de las acciones para la protección de los PIACI, en especial de la aplicación del régimen sancionador por parte del Estado. </w:t>
      </w:r>
    </w:p>
    <w:p w14:paraId="7CDCE95E" w14:textId="77777777" w:rsidR="005051A4" w:rsidRDefault="0086454E" w:rsidP="0086454E">
      <w:pPr>
        <w:shd w:val="clear" w:color="auto" w:fill="FFFFFF"/>
        <w:spacing w:after="0" w:line="276" w:lineRule="auto"/>
        <w:jc w:val="both"/>
      </w:pPr>
      <w:r>
        <w:t xml:space="preserve">En el Perú, uno de los mecanismos de protección de los derechos de los PIACI recae en la Ley N°28736, Ley para la protección de </w:t>
      </w:r>
      <w:r w:rsidR="003357A3">
        <w:t>pueblos indígenas u originarios</w:t>
      </w:r>
      <w:r w:rsidR="00B12AAA">
        <w:t xml:space="preserve"> </w:t>
      </w:r>
      <w:r>
        <w:t xml:space="preserve">en situación de aislamiento y en situación de contacto inicial, la cual establece el Régimen Especial Transectorial de protección de los derechos de los PIACI en específico el del derecho a la vida y salud salvaguardando su existencia e integridad. </w:t>
      </w:r>
    </w:p>
    <w:p w14:paraId="6FD5D2A6" w14:textId="77777777" w:rsidR="005051A4" w:rsidRDefault="005051A4" w:rsidP="0086454E">
      <w:pPr>
        <w:shd w:val="clear" w:color="auto" w:fill="FFFFFF"/>
        <w:spacing w:after="0" w:line="276" w:lineRule="auto"/>
        <w:jc w:val="both"/>
      </w:pPr>
    </w:p>
    <w:p w14:paraId="35F2D1DC" w14:textId="41F1AF10" w:rsidR="0086454E" w:rsidRDefault="0086454E" w:rsidP="0086454E">
      <w:pPr>
        <w:shd w:val="clear" w:color="auto" w:fill="FFFFFF"/>
        <w:spacing w:after="0" w:line="276" w:lineRule="auto"/>
        <w:jc w:val="both"/>
      </w:pPr>
      <w:r>
        <w:t>Para su cumplimiento, el Ministerio de Cultura articula y coordina con las diversas entidades de la administración pública. Sin embargo, a pesar de que, el Ministerio de Cultura realiza permanentes coordinaciones intersectoriales con el Ministerio de Salud, Ministerio de Educación, programas sociales, etc., con el fin de que brinden sus servicios a los PICI garantizando una atención culturalmente pertinente e integral, con respeto a la cosmovisión de estos pueblos y su autodeterminación con respecto a sus diferentes niveles de interrelación y contacto, aún se evidencia un limitado accionar del Estado para salvaguardar a esta población.</w:t>
      </w:r>
    </w:p>
    <w:p w14:paraId="3F69A955" w14:textId="77777777" w:rsidR="0086454E" w:rsidRDefault="0086454E" w:rsidP="0086454E">
      <w:pPr>
        <w:shd w:val="clear" w:color="auto" w:fill="FFFFFF"/>
        <w:spacing w:after="0" w:line="276" w:lineRule="auto"/>
        <w:jc w:val="both"/>
      </w:pPr>
    </w:p>
    <w:p w14:paraId="5391F57F" w14:textId="77777777" w:rsidR="0086454E" w:rsidRDefault="0086454E" w:rsidP="0086454E">
      <w:pPr>
        <w:shd w:val="clear" w:color="auto" w:fill="FFFFFF"/>
        <w:spacing w:after="120" w:line="276" w:lineRule="auto"/>
      </w:pPr>
      <w:r>
        <w:t>Al respecto, las principales acciones intersectoriales implementadas son:</w:t>
      </w:r>
    </w:p>
    <w:p w14:paraId="2183FE40" w14:textId="77777777" w:rsidR="0086454E" w:rsidRDefault="0086454E" w:rsidP="006C09DC">
      <w:pPr>
        <w:numPr>
          <w:ilvl w:val="0"/>
          <w:numId w:val="1"/>
        </w:numPr>
        <w:shd w:val="clear" w:color="auto" w:fill="FFFFFF"/>
        <w:spacing w:before="120" w:after="120" w:line="276" w:lineRule="auto"/>
        <w:ind w:left="708" w:hanging="285"/>
        <w:jc w:val="both"/>
      </w:pPr>
      <w:r>
        <w:t xml:space="preserve">Atenciones intersectoriales culturalmente pertinentes a los PICI (respetando su autodeterminación para la decisión del grado de interrelación de cada grupo), por ejemplo: acceso a servicios de salud, educación, identificación provistos por el RENIEC, programas sociales, etc. </w:t>
      </w:r>
    </w:p>
    <w:p w14:paraId="5FBDB36A" w14:textId="77777777" w:rsidR="0086454E" w:rsidRDefault="0086454E" w:rsidP="006C09DC">
      <w:pPr>
        <w:numPr>
          <w:ilvl w:val="0"/>
          <w:numId w:val="1"/>
        </w:numPr>
        <w:shd w:val="clear" w:color="auto" w:fill="FFFFFF"/>
        <w:spacing w:before="120" w:after="120" w:line="276" w:lineRule="auto"/>
        <w:ind w:left="708" w:hanging="285"/>
        <w:jc w:val="both"/>
      </w:pPr>
      <w:r>
        <w:t xml:space="preserve">El Ministerio de Cultura brinda acompañamiento y seguimiento a los casos de salud que requieran atención en las ciudades de las regiones a los que son referidos los PICI. </w:t>
      </w:r>
    </w:p>
    <w:p w14:paraId="0B98E55E" w14:textId="77777777" w:rsidR="0086454E" w:rsidRDefault="0086454E" w:rsidP="006C09DC">
      <w:pPr>
        <w:numPr>
          <w:ilvl w:val="0"/>
          <w:numId w:val="1"/>
        </w:numPr>
        <w:shd w:val="clear" w:color="auto" w:fill="FFFFFF"/>
        <w:spacing w:before="120" w:after="120" w:line="276" w:lineRule="auto"/>
        <w:ind w:left="708" w:hanging="285"/>
        <w:jc w:val="both"/>
      </w:pPr>
      <w:r>
        <w:t>Se coordina la atención en salud y de protección para las comunidades aledañas a las Reservas, ya que se les reconoce como actores claves para la protección de los territorios PIACI.  Por ejemplo, en el año 2019 se realizaron 44 acciones de articulación intersectorial para atenciones de salud, en el año 2020 fueron 66 acciones y en lo que va del año 2021 se han realizado 14 acciones.</w:t>
      </w:r>
    </w:p>
    <w:p w14:paraId="03A4044B" w14:textId="77777777" w:rsidR="0086454E" w:rsidRDefault="0086454E" w:rsidP="006C09DC">
      <w:pPr>
        <w:numPr>
          <w:ilvl w:val="0"/>
          <w:numId w:val="1"/>
        </w:numPr>
        <w:shd w:val="clear" w:color="auto" w:fill="FFFFFF"/>
        <w:spacing w:before="120" w:after="120" w:line="276" w:lineRule="auto"/>
        <w:ind w:left="708" w:hanging="285"/>
        <w:jc w:val="both"/>
      </w:pPr>
      <w:r>
        <w:t xml:space="preserve">Respuesta inmediata frente a emergencias con Pueblos Indígenas en Situación de Aislamiento (PIA), a través de la presencia de los agentes de protección y vigilancia y los puestos de control, brindando previsibilidad y atención adecuada de situaciones de riesgo PIACI. En este punto, se busca minimizar el conflicto entre PIA y los pobladores de comunidades nativas. </w:t>
      </w:r>
    </w:p>
    <w:p w14:paraId="46456D1D" w14:textId="77777777" w:rsidR="0086454E" w:rsidRDefault="0086454E" w:rsidP="0086454E">
      <w:pPr>
        <w:shd w:val="clear" w:color="auto" w:fill="FFFFFF"/>
        <w:spacing w:before="120" w:after="120" w:line="276" w:lineRule="auto"/>
        <w:jc w:val="both"/>
      </w:pPr>
      <w:r>
        <w:t xml:space="preserve">La protección de los derechos de los PIACI constituye un reto para el Estado. Esta es una población que se encuentra en una situación única de extrema vulnerabilidad a nivel sanitario, territorial, demográfico y sociocultural, y que depende exclusivamente del Estado para abogar por sus propios derechos y proteger las condiciones que aseguren su vida e integridad como pueblos. En virtud de ello, el Ministerio de Cultura ha realizado una serie de acciones con el fin de garantizar la protección de los PIACI, mitigar las amenazas de terceros en su territorio y brindar adecuadamente servicios con pertinencia cultural a aquellas poblaciones en contacto inicial. </w:t>
      </w:r>
    </w:p>
    <w:p w14:paraId="6ED53D24" w14:textId="77777777" w:rsidR="005051A4" w:rsidRDefault="0086454E" w:rsidP="0086454E">
      <w:pPr>
        <w:shd w:val="clear" w:color="auto" w:fill="FFFFFF"/>
        <w:spacing w:before="120" w:after="120" w:line="276" w:lineRule="auto"/>
        <w:jc w:val="both"/>
      </w:pPr>
      <w:r>
        <w:t xml:space="preserve">Además de este mecanismo, también se cuenta con otros diversos mecanismos de prevención y protección. En articulación con el sector Salud, que garantizan el derecho a la vida y a la salud de los PIACI, así como la atención de los PICI en pleno respeto a su autodeterminación. </w:t>
      </w:r>
    </w:p>
    <w:p w14:paraId="13A862E2" w14:textId="766687C6" w:rsidR="00273458" w:rsidRDefault="0086454E" w:rsidP="0086454E">
      <w:pPr>
        <w:shd w:val="clear" w:color="auto" w:fill="FFFFFF"/>
        <w:spacing w:before="120" w:after="120" w:line="276" w:lineRule="auto"/>
        <w:jc w:val="both"/>
      </w:pPr>
      <w:r>
        <w:t xml:space="preserve">En ese sentido, se cuenta con la </w:t>
      </w:r>
      <w:r w:rsidRPr="0020144B">
        <w:t>Guía Técnica: Relacionamiento para casos de interacción con Indígenas en Aislamiento o en Contacto Reciente</w:t>
      </w:r>
      <w:r>
        <w:t xml:space="preserve">, la </w:t>
      </w:r>
      <w:r w:rsidRPr="0020144B">
        <w:t>Guía Técnica: Atención de Salud a Indígenas en Contacto Reciente y en Contacto Inicial en riesgo de alta mortalidad</w:t>
      </w:r>
      <w:r>
        <w:t xml:space="preserve"> y la </w:t>
      </w:r>
      <w:r w:rsidRPr="0020144B">
        <w:t>Norma Técnica de Salud: Prevención, Contingencia ante el Contacto y Mitigación de Riesgos para la Salud en escenarios con presencia de Indígenas en Aislamiento y en Contacto Reciente</w:t>
      </w:r>
      <w:r>
        <w:t xml:space="preserve">. Además, cabe destacar que, durante la pandemia del COVID-19, se elaboró el Documento Técnico: Lineamientos para la prevención de infecciones respiratorias y COVID-19 en zonas cercanas a población indígena en aislamiento y contacto inicial en el Perú. </w:t>
      </w:r>
    </w:p>
    <w:p w14:paraId="3F828AE2" w14:textId="5CBB9861" w:rsidR="0086454E" w:rsidRPr="00513B67" w:rsidRDefault="00513B67" w:rsidP="00513B67">
      <w:pPr>
        <w:pStyle w:val="Descripcin"/>
        <w:rPr>
          <w:b w:val="0"/>
        </w:rPr>
      </w:pPr>
      <w:bookmarkStart w:id="474" w:name="_Toc143624349"/>
      <w:r w:rsidRPr="00513B67">
        <w:t xml:space="preserve">Tabla </w:t>
      </w:r>
      <w:r w:rsidR="00000000">
        <w:fldChar w:fldCharType="begin"/>
      </w:r>
      <w:r w:rsidR="00000000">
        <w:instrText xml:space="preserve"> SEQ Tabla \* ARABIC </w:instrText>
      </w:r>
      <w:r w:rsidR="00000000">
        <w:fldChar w:fldCharType="separate"/>
      </w:r>
      <w:r w:rsidR="00740F56">
        <w:rPr>
          <w:noProof/>
        </w:rPr>
        <w:t>25</w:t>
      </w:r>
      <w:r w:rsidR="00000000">
        <w:rPr>
          <w:noProof/>
        </w:rPr>
        <w:fldChar w:fldCharType="end"/>
      </w:r>
      <w:r w:rsidRPr="00513B67">
        <w:t xml:space="preserve"> . Mecanismos de Prevención y Protección del Sector Salud en Temas de PIACI, 2023</w:t>
      </w:r>
      <w:bookmarkEnd w:id="474"/>
    </w:p>
    <w:tbl>
      <w:tblPr>
        <w:tblStyle w:val="Tablaconcuadrcula"/>
        <w:tblW w:w="0" w:type="auto"/>
        <w:tblLook w:val="04A0" w:firstRow="1" w:lastRow="0" w:firstColumn="1" w:lastColumn="0" w:noHBand="0" w:noVBand="1"/>
      </w:tblPr>
      <w:tblGrid>
        <w:gridCol w:w="1885"/>
        <w:gridCol w:w="6609"/>
      </w:tblGrid>
      <w:tr w:rsidR="0086454E" w14:paraId="6B53BFAF" w14:textId="77777777" w:rsidTr="00FD6C6D">
        <w:tc>
          <w:tcPr>
            <w:tcW w:w="1885" w:type="dxa"/>
            <w:tcBorders>
              <w:top w:val="nil"/>
              <w:left w:val="nil"/>
              <w:bottom w:val="single" w:sz="4" w:space="0" w:color="auto"/>
              <w:right w:val="single" w:sz="4" w:space="0" w:color="auto"/>
            </w:tcBorders>
          </w:tcPr>
          <w:p w14:paraId="0E16D200" w14:textId="77777777" w:rsidR="0086454E" w:rsidRPr="00082AE8" w:rsidRDefault="0086454E" w:rsidP="004D4C92">
            <w:pPr>
              <w:spacing w:before="120" w:after="120" w:line="276" w:lineRule="auto"/>
              <w:jc w:val="both"/>
              <w:rPr>
                <w:b/>
                <w:bCs/>
                <w:color w:val="FFFFFF" w:themeColor="background1"/>
              </w:rPr>
            </w:pPr>
          </w:p>
        </w:tc>
        <w:tc>
          <w:tcPr>
            <w:tcW w:w="6609" w:type="dxa"/>
            <w:tcBorders>
              <w:left w:val="single" w:sz="4" w:space="0" w:color="auto"/>
            </w:tcBorders>
            <w:shd w:val="clear" w:color="auto" w:fill="006666"/>
          </w:tcPr>
          <w:p w14:paraId="1C8311EF" w14:textId="77777777" w:rsidR="0086454E" w:rsidRPr="00082AE8" w:rsidRDefault="0086454E" w:rsidP="00045366">
            <w:pPr>
              <w:spacing w:before="120" w:after="120" w:line="276" w:lineRule="auto"/>
              <w:jc w:val="center"/>
              <w:rPr>
                <w:b/>
                <w:bCs/>
                <w:color w:val="FFFFFF" w:themeColor="background1"/>
              </w:rPr>
            </w:pPr>
            <w:r w:rsidRPr="00082AE8">
              <w:rPr>
                <w:b/>
                <w:bCs/>
                <w:color w:val="FFFFFF" w:themeColor="background1"/>
              </w:rPr>
              <w:t>Mecanismos de prevención y protección</w:t>
            </w:r>
          </w:p>
        </w:tc>
      </w:tr>
      <w:tr w:rsidR="0086454E" w14:paraId="494C6430" w14:textId="77777777" w:rsidTr="004D4C92">
        <w:tc>
          <w:tcPr>
            <w:tcW w:w="1885" w:type="dxa"/>
            <w:tcBorders>
              <w:top w:val="single" w:sz="4" w:space="0" w:color="auto"/>
            </w:tcBorders>
          </w:tcPr>
          <w:p w14:paraId="06ED8FD1" w14:textId="77777777" w:rsidR="0086454E" w:rsidRDefault="0086454E" w:rsidP="004D4C92">
            <w:pPr>
              <w:spacing w:before="120" w:after="120" w:line="276" w:lineRule="auto"/>
              <w:jc w:val="both"/>
            </w:pPr>
            <w:r>
              <w:t>Resolución Ministerial N°797-2007-MINSA</w:t>
            </w:r>
          </w:p>
        </w:tc>
        <w:tc>
          <w:tcPr>
            <w:tcW w:w="6609" w:type="dxa"/>
          </w:tcPr>
          <w:p w14:paraId="62B3067C" w14:textId="77777777" w:rsidR="0086454E" w:rsidRPr="00944D49" w:rsidRDefault="0086454E" w:rsidP="004D4C92">
            <w:pPr>
              <w:spacing w:before="120" w:after="120" w:line="276" w:lineRule="auto"/>
              <w:jc w:val="both"/>
              <w:rPr>
                <w:b/>
                <w:bCs/>
              </w:rPr>
            </w:pPr>
            <w:bookmarkStart w:id="475" w:name="_Hlk139989438"/>
            <w:r w:rsidRPr="00944D49">
              <w:rPr>
                <w:b/>
                <w:bCs/>
              </w:rPr>
              <w:t>Guía Técnica: Relacionamiento para casos de interacción con Indígenas en Aislamiento o en Contacto Reciente</w:t>
            </w:r>
          </w:p>
          <w:bookmarkEnd w:id="475"/>
          <w:p w14:paraId="090CC0C8" w14:textId="77777777" w:rsidR="0086454E" w:rsidRDefault="0086454E" w:rsidP="004D4C92">
            <w:pPr>
              <w:spacing w:before="120" w:after="120" w:line="276" w:lineRule="auto"/>
              <w:jc w:val="both"/>
            </w:pPr>
            <w:r>
              <w:t xml:space="preserve">Orientada a la prevención de situaciones que atenten contra la salud y la vida de los Indígenas en Aislamiento y de los Indígenas en Contacto Reciente, como del equipo de salud y otras personas, ante la posible interacción fortuita, violenta o no, entre ellos, prescribiendo el comportamiento adecuado cuando suceda el evento, mediante decisiones enmarcadas en el respeto de la cultura y el derecho de autodeterminación de los pueblos indígenas. </w:t>
            </w:r>
          </w:p>
        </w:tc>
      </w:tr>
      <w:tr w:rsidR="0086454E" w14:paraId="3DE1177E" w14:textId="77777777" w:rsidTr="004D4C92">
        <w:tc>
          <w:tcPr>
            <w:tcW w:w="1885" w:type="dxa"/>
          </w:tcPr>
          <w:p w14:paraId="12AC73BC" w14:textId="77777777" w:rsidR="0086454E" w:rsidRDefault="0086454E" w:rsidP="004D4C92">
            <w:pPr>
              <w:spacing w:before="120" w:after="120" w:line="276" w:lineRule="auto"/>
              <w:jc w:val="both"/>
            </w:pPr>
            <w:r>
              <w:t>Resolución Ministerial N°798-2007-MINSA</w:t>
            </w:r>
          </w:p>
        </w:tc>
        <w:tc>
          <w:tcPr>
            <w:tcW w:w="6609" w:type="dxa"/>
          </w:tcPr>
          <w:p w14:paraId="7CE0B528" w14:textId="77777777" w:rsidR="0086454E" w:rsidRDefault="0086454E" w:rsidP="004D4C92">
            <w:pPr>
              <w:spacing w:before="120" w:after="120" w:line="276" w:lineRule="auto"/>
              <w:jc w:val="both"/>
              <w:rPr>
                <w:b/>
                <w:bCs/>
              </w:rPr>
            </w:pPr>
            <w:bookmarkStart w:id="476" w:name="_Hlk139989449"/>
            <w:r w:rsidRPr="005C4E6E">
              <w:rPr>
                <w:b/>
                <w:bCs/>
              </w:rPr>
              <w:t>Guía Técnica</w:t>
            </w:r>
            <w:r>
              <w:rPr>
                <w:b/>
                <w:bCs/>
              </w:rPr>
              <w:t xml:space="preserve">: </w:t>
            </w:r>
            <w:r w:rsidRPr="005C4E6E">
              <w:rPr>
                <w:b/>
                <w:bCs/>
              </w:rPr>
              <w:t>Atención de Salud a Indígenas en Contacto Reciente y en Contacto Inicial en riesgo de alta mortalidad</w:t>
            </w:r>
          </w:p>
          <w:bookmarkEnd w:id="476"/>
          <w:p w14:paraId="5392B2C5" w14:textId="77777777" w:rsidR="0086454E" w:rsidRPr="005C4E6E" w:rsidRDefault="0086454E" w:rsidP="004D4C92">
            <w:pPr>
              <w:spacing w:before="120" w:after="120" w:line="276" w:lineRule="auto"/>
              <w:jc w:val="both"/>
            </w:pPr>
            <w:r>
              <w:t xml:space="preserve">Orientada a disminuir los efectos negativos en la salud de los pueblos Indígenas en Contacto Reciente e Indígenas en Contacto Inicial mediante acciones oportunas y eficaces con calidad humana y técnica y de respeto a su cultura y autodeterminación. </w:t>
            </w:r>
          </w:p>
        </w:tc>
      </w:tr>
      <w:tr w:rsidR="0086454E" w14:paraId="2EF6DDD9" w14:textId="77777777" w:rsidTr="004D4C92">
        <w:tc>
          <w:tcPr>
            <w:tcW w:w="1885" w:type="dxa"/>
          </w:tcPr>
          <w:p w14:paraId="7F4F1423" w14:textId="77777777" w:rsidR="0086454E" w:rsidRDefault="0086454E" w:rsidP="004D4C92">
            <w:pPr>
              <w:spacing w:before="120" w:after="120" w:line="276" w:lineRule="auto"/>
              <w:jc w:val="both"/>
            </w:pPr>
            <w:r>
              <w:t>Resolución Ministerial N°799-2007-MINSA</w:t>
            </w:r>
          </w:p>
        </w:tc>
        <w:tc>
          <w:tcPr>
            <w:tcW w:w="6609" w:type="dxa"/>
          </w:tcPr>
          <w:p w14:paraId="17C47AFA" w14:textId="77777777" w:rsidR="0086454E" w:rsidRPr="001E0D4D" w:rsidRDefault="0086454E" w:rsidP="004D4C92">
            <w:pPr>
              <w:spacing w:before="120" w:after="120" w:line="276" w:lineRule="auto"/>
              <w:jc w:val="both"/>
              <w:rPr>
                <w:b/>
                <w:bCs/>
              </w:rPr>
            </w:pPr>
            <w:r w:rsidRPr="001E0D4D">
              <w:rPr>
                <w:b/>
                <w:bCs/>
              </w:rPr>
              <w:t>Norma Técnica de Salud: Prevención, Contingencia ante el Contacto y Mitigación de Riesgos para la Salud en escenarios con presencia de Indígenas en Aislamiento y en Contacto Reciente</w:t>
            </w:r>
          </w:p>
          <w:p w14:paraId="67AE90D3" w14:textId="77777777" w:rsidR="0086454E" w:rsidRDefault="0086454E" w:rsidP="004D4C92">
            <w:pPr>
              <w:spacing w:before="120" w:after="120" w:line="276" w:lineRule="auto"/>
              <w:jc w:val="both"/>
            </w:pPr>
            <w:r>
              <w:t xml:space="preserve">Su finalidad es proteger la salud de los Indígenas en Aislamiento y preparar al personal de salud para actuar en caso suceda algún avistamiento o contacto con Indígenas en Aislamiento e implementen acciones oportunas y eficaces con calidad humana y técnica y de respeto a su cultura y autodeterminación. Asimismo, está orientada a disminuir los efectos negativos en la salud de los pueblos Indígenas en Aislamiento ante posibles contactos y en los pueblos Indígenas en Contacto Reciente y en situación de Contacto Inicial. </w:t>
            </w:r>
          </w:p>
        </w:tc>
      </w:tr>
      <w:tr w:rsidR="0086454E" w14:paraId="424873BB" w14:textId="77777777" w:rsidTr="004D4C92">
        <w:tc>
          <w:tcPr>
            <w:tcW w:w="1885" w:type="dxa"/>
          </w:tcPr>
          <w:p w14:paraId="4FA99696" w14:textId="77777777" w:rsidR="0086454E" w:rsidRDefault="0086454E" w:rsidP="004D4C92">
            <w:pPr>
              <w:spacing w:before="120" w:after="120" w:line="276" w:lineRule="auto"/>
              <w:jc w:val="both"/>
            </w:pPr>
            <w:r>
              <w:t>Resolución Ministerial N°451-2020-MINSA</w:t>
            </w:r>
          </w:p>
        </w:tc>
        <w:tc>
          <w:tcPr>
            <w:tcW w:w="6609" w:type="dxa"/>
          </w:tcPr>
          <w:p w14:paraId="3802E0A5" w14:textId="77777777" w:rsidR="0086454E" w:rsidRPr="004E1AA6" w:rsidRDefault="0086454E" w:rsidP="004D4C92">
            <w:pPr>
              <w:spacing w:before="120" w:after="120" w:line="276" w:lineRule="auto"/>
              <w:jc w:val="both"/>
              <w:rPr>
                <w:b/>
                <w:bCs/>
              </w:rPr>
            </w:pPr>
            <w:r w:rsidRPr="004E1AA6">
              <w:rPr>
                <w:b/>
                <w:bCs/>
              </w:rPr>
              <w:t>Documento Técnico: Lineamientos para la prevención de infecciones respiratorias y COVID-19 en zonas cercanas a población indígena en aislamiento y contacto inicial en el Perú</w:t>
            </w:r>
          </w:p>
          <w:p w14:paraId="6170DFD9" w14:textId="77777777" w:rsidR="0086454E" w:rsidRPr="00437EBB" w:rsidRDefault="0086454E" w:rsidP="004D4C92">
            <w:pPr>
              <w:spacing w:before="120" w:after="120" w:line="276" w:lineRule="auto"/>
              <w:jc w:val="both"/>
            </w:pPr>
            <w:r>
              <w:t>Orientada a la prevención, reducción y contención ante el escenario de transmisión comunitaria de infecciones respiratorias y del COVID-19 en las comunidades indígenas cercanas a las zonas de los PIACI</w:t>
            </w:r>
          </w:p>
        </w:tc>
      </w:tr>
    </w:tbl>
    <w:p w14:paraId="29E5C1AE" w14:textId="09B7C3D0" w:rsidR="002020DB" w:rsidRPr="00513B67" w:rsidRDefault="00513B67" w:rsidP="0086454E">
      <w:pPr>
        <w:shd w:val="clear" w:color="auto" w:fill="FFFFFF"/>
        <w:spacing w:before="120" w:after="120" w:line="276" w:lineRule="auto"/>
        <w:jc w:val="both"/>
        <w:rPr>
          <w:sz w:val="18"/>
          <w:szCs w:val="18"/>
        </w:rPr>
      </w:pPr>
      <w:r w:rsidRPr="00513B67">
        <w:rPr>
          <w:sz w:val="18"/>
          <w:szCs w:val="18"/>
        </w:rPr>
        <w:t>Elaboración: Ministerio de Cultura - DGPI</w:t>
      </w:r>
    </w:p>
    <w:p w14:paraId="2FB5AB91" w14:textId="77777777" w:rsidR="005051A4" w:rsidRDefault="005051A4" w:rsidP="0086454E">
      <w:pPr>
        <w:shd w:val="clear" w:color="auto" w:fill="FFFFFF"/>
        <w:spacing w:before="120" w:after="120" w:line="276" w:lineRule="auto"/>
        <w:jc w:val="both"/>
      </w:pPr>
    </w:p>
    <w:p w14:paraId="708C95FC" w14:textId="5673B362" w:rsidR="0086454E" w:rsidRDefault="0086454E" w:rsidP="0086454E">
      <w:pPr>
        <w:shd w:val="clear" w:color="auto" w:fill="FFFFFF"/>
        <w:spacing w:before="120" w:after="120" w:line="276" w:lineRule="auto"/>
        <w:jc w:val="both"/>
      </w:pPr>
      <w:r>
        <w:t xml:space="preserve">Asimismo, mediante la Resolución Ministerial N°240-2015-MC, el Ministerio de Cultura establece un protocolo para determinar las conductas y procedimientos a implementarse en caso encontrarse con hallazgos, avistamientos o contactos con pueblos indígenas en aislamiento o ante el relacionamiento con un pueblo indígena en situación de contacto inicial. De esa manera, se busca evitar o reducir los riesgos de una situación como las antes mencionadas, y de ser el caso, atender las emergencias que repercutan de estas. </w:t>
      </w:r>
    </w:p>
    <w:p w14:paraId="5C62E892" w14:textId="77777777" w:rsidR="0086454E" w:rsidRDefault="0086454E" w:rsidP="0086454E">
      <w:pPr>
        <w:shd w:val="clear" w:color="auto" w:fill="FFFFFF"/>
        <w:spacing w:before="120" w:after="120" w:line="276" w:lineRule="auto"/>
        <w:jc w:val="both"/>
      </w:pPr>
      <w:r>
        <w:t xml:space="preserve">Otra forma de protección tiene relación con el régimen sancionador por incumplimiento de las disposiciones de la Ley N°28736 establecido por el Decreto Legislativo N°1374 en 2018, cuyo reglamento fue aprobado mediante Decreto Supremo N°010-2019-MC. De esa forma, el reglamento establece las disposiciones que regulan las funciones de fiscalización, sanción y ejecución coactiva de procedimiento administrativo sancionador y demás disposiciones del DL N°1374. Asimismo, se aprueba la Tabla de Infracciones y Sanciones y crea el Registro de infracciones y sanciones PIACI. </w:t>
      </w:r>
    </w:p>
    <w:p w14:paraId="598104FA" w14:textId="77777777" w:rsidR="0086454E" w:rsidRDefault="0086454E" w:rsidP="0086454E">
      <w:pPr>
        <w:shd w:val="clear" w:color="auto" w:fill="FFFFFF"/>
        <w:spacing w:before="120" w:after="120" w:line="276" w:lineRule="auto"/>
        <w:jc w:val="both"/>
      </w:pPr>
      <w:r>
        <w:t xml:space="preserve">Al respecto se determinó que sean las Direcciones Desconcentradas de Cultura (DDC) las encargadas de implementar las acciones de fiscalización. Luego de ello, estos resultados sean remitidos a la Dirección de Pueblos en Situación de Aislamiento y Contacto Inicial dado que es la autoridad competente de instruir el procedimiento administrativos sancionador. Finalmente, derivar dichos resultados a la Dirección General de Derechos de los Pueblos Indígenas como autoridad sancionadora y al Viceministerio de Interculturalidad como autoridad decisora en vías de apelación. </w:t>
      </w:r>
    </w:p>
    <w:p w14:paraId="45A8BFCA" w14:textId="77777777" w:rsidR="0086454E" w:rsidRDefault="0086454E" w:rsidP="0086454E">
      <w:pPr>
        <w:shd w:val="clear" w:color="auto" w:fill="FFFFFF"/>
        <w:spacing w:before="120" w:after="120" w:line="276" w:lineRule="auto"/>
        <w:jc w:val="both"/>
      </w:pPr>
      <w:r>
        <w:t xml:space="preserve">Sin embargo, se ha detectado una necesidad de implementar normativa complementaria, como lineamientos internos, que brinde las pautas técnicas para la ejecución del régimen en los distintos niveles e instancias del procedimiento administrativo. Cabe destacar que, no existe la estructura técnica, legal y financiera que permita su implementación. En ese sentido, ni el régimen sancionador, ni su reglamento son insumos suficientes para su implementación. Aunado a ello, es importante mencionar que actualmente se cuenta con una posibilidad de modificatoria del ROF del Ministerio de Cultura en el que la Dirección de Pueblos Indígenas en Situación de Aislamiento y Contacto Inicial se convertiría en una Dirección General. De ser así, la figura de fiscalización tendría modificatorias ya que se contemplaría una Dirección de Línea enfocada en el procedimiento administrativo sancionador. </w:t>
      </w:r>
    </w:p>
    <w:p w14:paraId="1EED8D2B" w14:textId="69DFB211" w:rsidR="0065282D" w:rsidRDefault="0086454E" w:rsidP="0086454E">
      <w:pPr>
        <w:shd w:val="clear" w:color="auto" w:fill="FFFFFF"/>
        <w:spacing w:before="120" w:after="120" w:line="276" w:lineRule="auto"/>
        <w:jc w:val="both"/>
      </w:pPr>
      <w:r>
        <w:t xml:space="preserve">En suma, pese a contar con un régimen sancionador aprobado desde 2018 y que cuenta con reglamento desde el 2019, a mayo 2023 aún no ha podido ser implementado debido a la necesidad de normativa complementaria y posibles cambios en la estructura organizativa de la DACI. Sin embargo, la elaboración de estos marcos normativos faltantes representa una prioridad para la dirección de línea competente. Además, sin perjuicio de ello, la DACI implementa diversas acciones para garantizar la protección de los derechos de los PIACI. </w:t>
      </w:r>
    </w:p>
    <w:p w14:paraId="27BDD7AD" w14:textId="5AA21062" w:rsidR="0086454E" w:rsidRPr="00347E7C" w:rsidRDefault="0086454E" w:rsidP="00513B67">
      <w:pPr>
        <w:pStyle w:val="Ttulo5"/>
        <w:spacing w:after="240"/>
        <w:jc w:val="both"/>
        <w:rPr>
          <w:color w:val="44546A" w:themeColor="text2"/>
        </w:rPr>
      </w:pPr>
      <w:bookmarkStart w:id="477" w:name="_Toc137231220"/>
      <w:bookmarkStart w:id="478" w:name="_Toc137491087"/>
      <w:bookmarkStart w:id="479" w:name="_Toc143624289"/>
      <w:r w:rsidRPr="00BB1F9C">
        <w:rPr>
          <w:color w:val="44546A" w:themeColor="text2"/>
        </w:rPr>
        <w:t>2.</w:t>
      </w:r>
      <w:r w:rsidR="00E6242D">
        <w:rPr>
          <w:color w:val="44546A" w:themeColor="text2"/>
        </w:rPr>
        <w:t>5</w:t>
      </w:r>
      <w:r w:rsidRPr="00BB1F9C">
        <w:rPr>
          <w:color w:val="44546A" w:themeColor="text2"/>
        </w:rPr>
        <w:t xml:space="preserve">.2.5.4. </w:t>
      </w:r>
      <w:r w:rsidR="004746D7" w:rsidRPr="00BB1F9C">
        <w:rPr>
          <w:caps w:val="0"/>
          <w:color w:val="44546A" w:themeColor="text2"/>
        </w:rPr>
        <w:t xml:space="preserve">Esfuerzos realizados desde el estado en relación con </w:t>
      </w:r>
      <w:hyperlink w:anchor="_heading=">
        <w:r w:rsidR="004746D7" w:rsidRPr="00BB1F9C">
          <w:rPr>
            <w:caps w:val="0"/>
            <w:color w:val="44546A" w:themeColor="text2"/>
          </w:rPr>
          <w:t xml:space="preserve">la </w:t>
        </w:r>
        <w:bookmarkEnd w:id="477"/>
        <w:bookmarkEnd w:id="478"/>
        <w:r w:rsidR="004746D7" w:rsidRPr="00822A38">
          <w:rPr>
            <w:caps w:val="0"/>
            <w:color w:val="44546A" w:themeColor="text2"/>
          </w:rPr>
          <w:t>vulneración a los derechos de los pueblos indígenas en situación de aislamiento y contacto inicial (</w:t>
        </w:r>
        <w:r w:rsidR="004746D7">
          <w:rPr>
            <w:caps w:val="0"/>
            <w:color w:val="44546A" w:themeColor="text2"/>
          </w:rPr>
          <w:t>PIACI</w:t>
        </w:r>
        <w:r w:rsidR="004746D7" w:rsidRPr="00822A38">
          <w:rPr>
            <w:caps w:val="0"/>
            <w:color w:val="44546A" w:themeColor="text2"/>
          </w:rPr>
          <w:t>)</w:t>
        </w:r>
        <w:bookmarkEnd w:id="479"/>
      </w:hyperlink>
    </w:p>
    <w:p w14:paraId="3907BDB9" w14:textId="77777777" w:rsidR="0086454E" w:rsidRDefault="0086454E" w:rsidP="00513B67">
      <w:pPr>
        <w:shd w:val="clear" w:color="auto" w:fill="FFFFFF"/>
        <w:spacing w:after="120" w:line="276" w:lineRule="auto"/>
        <w:jc w:val="both"/>
      </w:pPr>
      <w:r>
        <w:t xml:space="preserve">Con respecto a los esfuerzos realizados por el Estado. A nivel normativo, si bien el Estado peruano ha avanzado significativamente en el desarrollo y establecimiento de medidas y mecanismos de protección a los derechos de los PIACI, aún constituye un reto garantizar el pleno ejercicio de los derechos de los PIACI. </w:t>
      </w:r>
    </w:p>
    <w:p w14:paraId="45EA5380" w14:textId="621A0388" w:rsidR="009C185B" w:rsidRPr="00513B67" w:rsidRDefault="0086454E" w:rsidP="00513B67">
      <w:pPr>
        <w:shd w:val="clear" w:color="auto" w:fill="FFFFFF"/>
        <w:spacing w:before="120" w:after="120" w:line="276" w:lineRule="auto"/>
        <w:jc w:val="both"/>
      </w:pPr>
      <w:r>
        <w:t xml:space="preserve">En ese contexto, el primer antecedente de normativa específica sobre PIACI ocurre con la Ley </w:t>
      </w:r>
      <w:proofErr w:type="spellStart"/>
      <w:r>
        <w:t>N°</w:t>
      </w:r>
      <w:proofErr w:type="spellEnd"/>
      <w:r>
        <w:t xml:space="preserve"> 20653, Ley de Comunidades Nativas y de Promoción Agropecuaria de las Regiones de Selva y Ceja de Selva, publicada en el año 1974. A partir de ello, el Ministerio de Cultura, en el marco de sus funciones, ha aprobado una serie de instrumentos normativos (Leyes, Decretos Supremos, Resoluciones Ministeriales, etc.), para la protección de los derechos de los PIACI. A continuación, presentamos las normas vigentes en la materia:</w:t>
      </w:r>
      <w:bookmarkStart w:id="480" w:name="_Toc137233484"/>
    </w:p>
    <w:p w14:paraId="088E0E83" w14:textId="1CDB7340" w:rsidR="00881E23" w:rsidRPr="00881E23" w:rsidRDefault="0086454E" w:rsidP="00701B44">
      <w:pPr>
        <w:pStyle w:val="Descripcin"/>
        <w:spacing w:after="0"/>
      </w:pPr>
      <w:bookmarkStart w:id="481" w:name="_Toc143624350"/>
      <w:r w:rsidRPr="00513B67">
        <w:t xml:space="preserve">Tabla </w:t>
      </w:r>
      <w:r w:rsidR="00000000">
        <w:fldChar w:fldCharType="begin"/>
      </w:r>
      <w:r w:rsidR="00000000">
        <w:instrText xml:space="preserve"> SEQ Tabla \* ARABIC </w:instrText>
      </w:r>
      <w:r w:rsidR="00000000">
        <w:fldChar w:fldCharType="separate"/>
      </w:r>
      <w:r w:rsidR="00740F56">
        <w:rPr>
          <w:noProof/>
        </w:rPr>
        <w:t>26</w:t>
      </w:r>
      <w:r w:rsidR="00000000">
        <w:rPr>
          <w:noProof/>
        </w:rPr>
        <w:fldChar w:fldCharType="end"/>
      </w:r>
      <w:r w:rsidRPr="00513B67">
        <w:t>. Principales avances a nivel normativo, generados por el Ministerio de Cultura, para la protección de los derechos de los PIACI</w:t>
      </w:r>
      <w:bookmarkEnd w:id="480"/>
      <w:bookmarkEnd w:id="481"/>
    </w:p>
    <w:tbl>
      <w:tblPr>
        <w:tblW w:w="9351" w:type="dxa"/>
        <w:tblCellMar>
          <w:left w:w="70" w:type="dxa"/>
          <w:right w:w="70" w:type="dxa"/>
        </w:tblCellMar>
        <w:tblLook w:val="04A0" w:firstRow="1" w:lastRow="0" w:firstColumn="1" w:lastColumn="0" w:noHBand="0" w:noVBand="1"/>
      </w:tblPr>
      <w:tblGrid>
        <w:gridCol w:w="1975"/>
        <w:gridCol w:w="1080"/>
        <w:gridCol w:w="6296"/>
      </w:tblGrid>
      <w:tr w:rsidR="00881E23" w:rsidRPr="00881E23" w14:paraId="0601073E" w14:textId="77777777" w:rsidTr="00BF3588">
        <w:trPr>
          <w:trHeight w:val="20"/>
        </w:trPr>
        <w:tc>
          <w:tcPr>
            <w:tcW w:w="9351" w:type="dxa"/>
            <w:gridSpan w:val="3"/>
            <w:tcBorders>
              <w:top w:val="single" w:sz="4" w:space="0" w:color="auto"/>
              <w:left w:val="single" w:sz="4" w:space="0" w:color="auto"/>
              <w:bottom w:val="single" w:sz="4" w:space="0" w:color="auto"/>
              <w:right w:val="single" w:sz="4" w:space="0" w:color="000000"/>
            </w:tcBorders>
            <w:shd w:val="clear" w:color="auto" w:fill="006666"/>
            <w:vAlign w:val="center"/>
            <w:hideMark/>
          </w:tcPr>
          <w:p w14:paraId="1E999BF7" w14:textId="24A4AB93" w:rsidR="00881E23" w:rsidRPr="00881E23" w:rsidRDefault="00FD6C6D" w:rsidP="00881E23">
            <w:pPr>
              <w:spacing w:after="0" w:line="240" w:lineRule="auto"/>
              <w:jc w:val="center"/>
              <w:rPr>
                <w:rFonts w:eastAsia="Times New Roman"/>
                <w:b/>
                <w:bCs/>
                <w:color w:val="FFFFFF"/>
                <w:sz w:val="20"/>
                <w:szCs w:val="20"/>
              </w:rPr>
            </w:pPr>
            <w:r w:rsidRPr="00FD6C6D">
              <w:rPr>
                <w:rFonts w:eastAsia="Times New Roman"/>
                <w:b/>
                <w:bCs/>
                <w:color w:val="FFFFFF" w:themeColor="background1"/>
                <w:sz w:val="20"/>
                <w:szCs w:val="20"/>
              </w:rPr>
              <w:t xml:space="preserve">Normas emitidas por el ministerio de cultura para la protección de los derechos de los pueblos indígenas en situación de aislamiento y contacto inicial - </w:t>
            </w:r>
            <w:r>
              <w:rPr>
                <w:rFonts w:eastAsia="Times New Roman"/>
                <w:b/>
                <w:bCs/>
                <w:color w:val="FFFFFF" w:themeColor="background1"/>
                <w:sz w:val="20"/>
                <w:szCs w:val="20"/>
              </w:rPr>
              <w:t>PIACI</w:t>
            </w:r>
          </w:p>
        </w:tc>
      </w:tr>
      <w:tr w:rsidR="00881E23" w:rsidRPr="00881E23" w14:paraId="05C05858"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707F772A" w14:textId="0E38B8A6" w:rsidR="00881E23" w:rsidRPr="00881E23" w:rsidRDefault="00FD6C6D" w:rsidP="00881E23">
            <w:pPr>
              <w:spacing w:after="0" w:line="240" w:lineRule="auto"/>
              <w:jc w:val="center"/>
              <w:rPr>
                <w:rFonts w:eastAsia="Times New Roman"/>
                <w:b/>
                <w:bCs/>
                <w:sz w:val="20"/>
                <w:szCs w:val="20"/>
              </w:rPr>
            </w:pPr>
            <w:r w:rsidRPr="00881E23">
              <w:rPr>
                <w:rFonts w:eastAsia="Times New Roman"/>
                <w:b/>
                <w:bCs/>
                <w:sz w:val="20"/>
                <w:szCs w:val="20"/>
                <w:lang w:val="es-ES"/>
              </w:rPr>
              <w:t>Norma</w:t>
            </w:r>
          </w:p>
        </w:tc>
        <w:tc>
          <w:tcPr>
            <w:tcW w:w="1080" w:type="dxa"/>
            <w:tcBorders>
              <w:top w:val="nil"/>
              <w:left w:val="nil"/>
              <w:bottom w:val="single" w:sz="4" w:space="0" w:color="auto"/>
              <w:right w:val="single" w:sz="4" w:space="0" w:color="auto"/>
            </w:tcBorders>
            <w:shd w:val="clear" w:color="auto" w:fill="E2EFD9" w:themeFill="accent6" w:themeFillTint="33"/>
            <w:vAlign w:val="center"/>
            <w:hideMark/>
          </w:tcPr>
          <w:p w14:paraId="650B7573" w14:textId="6195C033" w:rsidR="00881E23" w:rsidRPr="00881E23" w:rsidRDefault="00FD6C6D" w:rsidP="00881E23">
            <w:pPr>
              <w:spacing w:after="0" w:line="240" w:lineRule="auto"/>
              <w:jc w:val="center"/>
              <w:rPr>
                <w:rFonts w:eastAsia="Times New Roman"/>
                <w:b/>
                <w:bCs/>
                <w:sz w:val="20"/>
                <w:szCs w:val="20"/>
              </w:rPr>
            </w:pPr>
            <w:r w:rsidRPr="00881E23">
              <w:rPr>
                <w:rFonts w:eastAsia="Times New Roman"/>
                <w:b/>
                <w:bCs/>
                <w:sz w:val="20"/>
                <w:szCs w:val="20"/>
                <w:lang w:val="es-ES"/>
              </w:rPr>
              <w:t>Año</w:t>
            </w:r>
          </w:p>
        </w:tc>
        <w:tc>
          <w:tcPr>
            <w:tcW w:w="6296" w:type="dxa"/>
            <w:tcBorders>
              <w:top w:val="nil"/>
              <w:left w:val="nil"/>
              <w:bottom w:val="single" w:sz="4" w:space="0" w:color="auto"/>
              <w:right w:val="single" w:sz="4" w:space="0" w:color="auto"/>
            </w:tcBorders>
            <w:shd w:val="clear" w:color="auto" w:fill="E2EFD9" w:themeFill="accent6" w:themeFillTint="33"/>
            <w:vAlign w:val="center"/>
            <w:hideMark/>
          </w:tcPr>
          <w:p w14:paraId="03A5ABE6" w14:textId="6E5736FC" w:rsidR="00881E23" w:rsidRPr="00881E23" w:rsidRDefault="00FD6C6D" w:rsidP="00881E23">
            <w:pPr>
              <w:spacing w:after="0" w:line="240" w:lineRule="auto"/>
              <w:jc w:val="center"/>
              <w:rPr>
                <w:rFonts w:eastAsia="Times New Roman"/>
                <w:b/>
                <w:bCs/>
                <w:sz w:val="20"/>
                <w:szCs w:val="20"/>
              </w:rPr>
            </w:pPr>
            <w:r w:rsidRPr="00881E23">
              <w:rPr>
                <w:rFonts w:eastAsia="Times New Roman"/>
                <w:b/>
                <w:bCs/>
                <w:sz w:val="20"/>
                <w:szCs w:val="20"/>
                <w:lang w:val="es-ES"/>
              </w:rPr>
              <w:t>Descripción</w:t>
            </w:r>
          </w:p>
        </w:tc>
      </w:tr>
      <w:tr w:rsidR="00881E23" w:rsidRPr="00881E23" w14:paraId="271AA6C9"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3F09EDE1"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Constitución Política del Perú</w:t>
            </w:r>
          </w:p>
        </w:tc>
        <w:tc>
          <w:tcPr>
            <w:tcW w:w="1080" w:type="dxa"/>
            <w:tcBorders>
              <w:top w:val="nil"/>
              <w:left w:val="nil"/>
              <w:bottom w:val="single" w:sz="4" w:space="0" w:color="auto"/>
              <w:right w:val="single" w:sz="4" w:space="0" w:color="auto"/>
            </w:tcBorders>
            <w:shd w:val="clear" w:color="auto" w:fill="auto"/>
            <w:vAlign w:val="center"/>
            <w:hideMark/>
          </w:tcPr>
          <w:p w14:paraId="7AF79645"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1993</w:t>
            </w:r>
          </w:p>
        </w:tc>
        <w:tc>
          <w:tcPr>
            <w:tcW w:w="6296" w:type="dxa"/>
            <w:tcBorders>
              <w:top w:val="nil"/>
              <w:left w:val="nil"/>
              <w:bottom w:val="single" w:sz="4" w:space="0" w:color="auto"/>
              <w:right w:val="single" w:sz="4" w:space="0" w:color="auto"/>
            </w:tcBorders>
            <w:shd w:val="clear" w:color="auto" w:fill="auto"/>
            <w:vAlign w:val="center"/>
            <w:hideMark/>
          </w:tcPr>
          <w:p w14:paraId="074CC47D"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Norma fundamental de la República del Perú y base del ordenamiento jurídico nacional. Organiza los poderes e instituciones políticas. Establece y norma los derechos y libertades de los ciudadanos peruanos. Prima sobre toda ley. Sus normas son inviolables y de cumplimiento obligatorio. Señala el reconocimiento de derechos fundamentales de las personas, el reconocimiento y protección y de la pluralidad étnica y cultural de la nación, y por el respeto a la identidad cultural de los pueblos indígenas.</w:t>
            </w:r>
          </w:p>
        </w:tc>
      </w:tr>
      <w:tr w:rsidR="00881E23" w:rsidRPr="00881E23" w14:paraId="33285E36"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447D2969"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Ley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22175, Ley de Comunidades Nativas y de Desarrollo Agrario de la Selva y Ceja de Selva</w:t>
            </w:r>
          </w:p>
        </w:tc>
        <w:tc>
          <w:tcPr>
            <w:tcW w:w="1080" w:type="dxa"/>
            <w:tcBorders>
              <w:top w:val="nil"/>
              <w:left w:val="nil"/>
              <w:bottom w:val="single" w:sz="4" w:space="0" w:color="auto"/>
              <w:right w:val="single" w:sz="4" w:space="0" w:color="auto"/>
            </w:tcBorders>
            <w:shd w:val="clear" w:color="auto" w:fill="auto"/>
            <w:vAlign w:val="center"/>
            <w:hideMark/>
          </w:tcPr>
          <w:p w14:paraId="10AA8A6C"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1978</w:t>
            </w:r>
          </w:p>
        </w:tc>
        <w:tc>
          <w:tcPr>
            <w:tcW w:w="6296" w:type="dxa"/>
            <w:tcBorders>
              <w:top w:val="nil"/>
              <w:left w:val="nil"/>
              <w:bottom w:val="single" w:sz="4" w:space="0" w:color="auto"/>
              <w:right w:val="single" w:sz="4" w:space="0" w:color="auto"/>
            </w:tcBorders>
            <w:shd w:val="clear" w:color="auto" w:fill="auto"/>
            <w:vAlign w:val="center"/>
            <w:hideMark/>
          </w:tcPr>
          <w:p w14:paraId="798D0C93"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Regula el establecimiento de áreas territoriales provisionales para PIACI, las cuales se determinarán de acuerdo con sus modos tradicionales de aprovechamiento de los recursos naturales, hasta que se sedentaricen o se deje de utilizar el territorio para migraciones estacionales.</w:t>
            </w:r>
          </w:p>
        </w:tc>
      </w:tr>
      <w:tr w:rsidR="00881E23" w:rsidRPr="00881E23" w14:paraId="1350BAE1"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2EB30C5E"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Ministerial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046-90 AG/DGRAAR - Decreto Supremo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028-2003- AG</w:t>
            </w:r>
          </w:p>
        </w:tc>
        <w:tc>
          <w:tcPr>
            <w:tcW w:w="1080" w:type="dxa"/>
            <w:tcBorders>
              <w:top w:val="nil"/>
              <w:left w:val="nil"/>
              <w:bottom w:val="single" w:sz="4" w:space="0" w:color="auto"/>
              <w:right w:val="single" w:sz="4" w:space="0" w:color="auto"/>
            </w:tcBorders>
            <w:shd w:val="clear" w:color="auto" w:fill="auto"/>
            <w:vAlign w:val="center"/>
            <w:hideMark/>
          </w:tcPr>
          <w:p w14:paraId="25EE4851"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1990</w:t>
            </w:r>
          </w:p>
        </w:tc>
        <w:tc>
          <w:tcPr>
            <w:tcW w:w="6296" w:type="dxa"/>
            <w:tcBorders>
              <w:top w:val="nil"/>
              <w:left w:val="nil"/>
              <w:bottom w:val="single" w:sz="4" w:space="0" w:color="auto"/>
              <w:right w:val="single" w:sz="4" w:space="0" w:color="auto"/>
            </w:tcBorders>
            <w:shd w:val="clear" w:color="auto" w:fill="auto"/>
            <w:vAlign w:val="center"/>
            <w:hideMark/>
          </w:tcPr>
          <w:p w14:paraId="415920EB"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Crea la Reserva Territorial </w:t>
            </w:r>
            <w:proofErr w:type="spellStart"/>
            <w:r w:rsidRPr="00881E23">
              <w:rPr>
                <w:rFonts w:eastAsia="Times New Roman"/>
                <w:color w:val="000000"/>
                <w:sz w:val="20"/>
                <w:szCs w:val="20"/>
                <w:lang w:val="es-ES"/>
              </w:rPr>
              <w:t>Kugapakori</w:t>
            </w:r>
            <w:proofErr w:type="spellEnd"/>
            <w:r w:rsidRPr="00881E23">
              <w:rPr>
                <w:rFonts w:eastAsia="Times New Roman"/>
                <w:color w:val="000000"/>
                <w:sz w:val="20"/>
                <w:szCs w:val="20"/>
                <w:lang w:val="es-ES"/>
              </w:rPr>
              <w:t xml:space="preserve">, Nahua, </w:t>
            </w:r>
            <w:proofErr w:type="spellStart"/>
            <w:r w:rsidRPr="00881E23">
              <w:rPr>
                <w:rFonts w:eastAsia="Times New Roman"/>
                <w:color w:val="000000"/>
                <w:sz w:val="20"/>
                <w:szCs w:val="20"/>
                <w:lang w:val="es-ES"/>
              </w:rPr>
              <w:t>Nanti</w:t>
            </w:r>
            <w:proofErr w:type="spellEnd"/>
            <w:r w:rsidRPr="00881E23">
              <w:rPr>
                <w:rFonts w:eastAsia="Times New Roman"/>
                <w:color w:val="000000"/>
                <w:sz w:val="20"/>
                <w:szCs w:val="20"/>
                <w:lang w:val="es-ES"/>
              </w:rPr>
              <w:t xml:space="preserve"> y otros.</w:t>
            </w:r>
          </w:p>
        </w:tc>
      </w:tr>
      <w:tr w:rsidR="00881E23" w:rsidRPr="00881E23" w14:paraId="054E3C63"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1B1E059C"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Directoral Regional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189-97-CTARU/DRA</w:t>
            </w:r>
          </w:p>
        </w:tc>
        <w:tc>
          <w:tcPr>
            <w:tcW w:w="1080" w:type="dxa"/>
            <w:tcBorders>
              <w:top w:val="nil"/>
              <w:left w:val="nil"/>
              <w:bottom w:val="single" w:sz="4" w:space="0" w:color="auto"/>
              <w:right w:val="single" w:sz="4" w:space="0" w:color="auto"/>
            </w:tcBorders>
            <w:shd w:val="clear" w:color="auto" w:fill="auto"/>
            <w:vAlign w:val="center"/>
            <w:hideMark/>
          </w:tcPr>
          <w:p w14:paraId="69C9EA2A"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1997</w:t>
            </w:r>
          </w:p>
        </w:tc>
        <w:tc>
          <w:tcPr>
            <w:tcW w:w="6296" w:type="dxa"/>
            <w:tcBorders>
              <w:top w:val="nil"/>
              <w:left w:val="nil"/>
              <w:bottom w:val="single" w:sz="4" w:space="0" w:color="auto"/>
              <w:right w:val="single" w:sz="4" w:space="0" w:color="auto"/>
            </w:tcBorders>
            <w:shd w:val="clear" w:color="auto" w:fill="auto"/>
            <w:vAlign w:val="center"/>
            <w:hideMark/>
          </w:tcPr>
          <w:p w14:paraId="02294BD1"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Crea la Reserva Territorial </w:t>
            </w:r>
            <w:proofErr w:type="spellStart"/>
            <w:r w:rsidRPr="00881E23">
              <w:rPr>
                <w:rFonts w:eastAsia="Times New Roman"/>
                <w:color w:val="000000"/>
                <w:sz w:val="20"/>
                <w:szCs w:val="20"/>
                <w:lang w:val="es-ES"/>
              </w:rPr>
              <w:t>Murunahua</w:t>
            </w:r>
            <w:proofErr w:type="spellEnd"/>
            <w:r w:rsidRPr="00881E23">
              <w:rPr>
                <w:rFonts w:eastAsia="Times New Roman"/>
                <w:color w:val="000000"/>
                <w:sz w:val="20"/>
                <w:szCs w:val="20"/>
                <w:lang w:val="es-ES"/>
              </w:rPr>
              <w:t>.</w:t>
            </w:r>
          </w:p>
        </w:tc>
      </w:tr>
      <w:tr w:rsidR="00881E23" w:rsidRPr="00881E23" w14:paraId="468E1E86"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256F62EF"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Directoral Regional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0190-97-CTARU/DRA</w:t>
            </w:r>
          </w:p>
        </w:tc>
        <w:tc>
          <w:tcPr>
            <w:tcW w:w="1080" w:type="dxa"/>
            <w:tcBorders>
              <w:top w:val="nil"/>
              <w:left w:val="nil"/>
              <w:bottom w:val="single" w:sz="4" w:space="0" w:color="auto"/>
              <w:right w:val="single" w:sz="4" w:space="0" w:color="auto"/>
            </w:tcBorders>
            <w:shd w:val="clear" w:color="auto" w:fill="auto"/>
            <w:vAlign w:val="center"/>
            <w:hideMark/>
          </w:tcPr>
          <w:p w14:paraId="3D332170"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1997</w:t>
            </w:r>
          </w:p>
        </w:tc>
        <w:tc>
          <w:tcPr>
            <w:tcW w:w="6296" w:type="dxa"/>
            <w:tcBorders>
              <w:top w:val="nil"/>
              <w:left w:val="nil"/>
              <w:bottom w:val="single" w:sz="4" w:space="0" w:color="auto"/>
              <w:right w:val="single" w:sz="4" w:space="0" w:color="auto"/>
            </w:tcBorders>
            <w:shd w:val="clear" w:color="auto" w:fill="auto"/>
            <w:vAlign w:val="center"/>
            <w:hideMark/>
          </w:tcPr>
          <w:p w14:paraId="6D96A03C"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Crea la Reserva Territorial </w:t>
            </w:r>
            <w:proofErr w:type="spellStart"/>
            <w:r w:rsidRPr="00881E23">
              <w:rPr>
                <w:rFonts w:eastAsia="Times New Roman"/>
                <w:color w:val="000000"/>
                <w:sz w:val="20"/>
                <w:szCs w:val="20"/>
                <w:lang w:val="es-ES"/>
              </w:rPr>
              <w:t>Mashco</w:t>
            </w:r>
            <w:proofErr w:type="spellEnd"/>
            <w:r w:rsidRPr="00881E23">
              <w:rPr>
                <w:rFonts w:eastAsia="Times New Roman"/>
                <w:color w:val="000000"/>
                <w:sz w:val="20"/>
                <w:szCs w:val="20"/>
                <w:lang w:val="es-ES"/>
              </w:rPr>
              <w:t xml:space="preserve"> Piro.</w:t>
            </w:r>
          </w:p>
        </w:tc>
      </w:tr>
      <w:tr w:rsidR="00881E23" w:rsidRPr="00881E23" w14:paraId="5D6B50AF"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5535D6EA"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Directoral Regional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201-98-CTARU/DRA</w:t>
            </w:r>
          </w:p>
        </w:tc>
        <w:tc>
          <w:tcPr>
            <w:tcW w:w="1080" w:type="dxa"/>
            <w:tcBorders>
              <w:top w:val="nil"/>
              <w:left w:val="nil"/>
              <w:bottom w:val="single" w:sz="4" w:space="0" w:color="auto"/>
              <w:right w:val="single" w:sz="4" w:space="0" w:color="auto"/>
            </w:tcBorders>
            <w:shd w:val="clear" w:color="auto" w:fill="auto"/>
            <w:vAlign w:val="center"/>
            <w:hideMark/>
          </w:tcPr>
          <w:p w14:paraId="0D82BFDA"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1998</w:t>
            </w:r>
          </w:p>
        </w:tc>
        <w:tc>
          <w:tcPr>
            <w:tcW w:w="6296" w:type="dxa"/>
            <w:tcBorders>
              <w:top w:val="nil"/>
              <w:left w:val="nil"/>
              <w:bottom w:val="single" w:sz="4" w:space="0" w:color="auto"/>
              <w:right w:val="single" w:sz="4" w:space="0" w:color="auto"/>
            </w:tcBorders>
            <w:shd w:val="clear" w:color="auto" w:fill="auto"/>
            <w:vAlign w:val="center"/>
            <w:hideMark/>
          </w:tcPr>
          <w:p w14:paraId="6C06D6CC"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Crea la Reserva Territorial </w:t>
            </w:r>
            <w:proofErr w:type="spellStart"/>
            <w:r w:rsidRPr="00881E23">
              <w:rPr>
                <w:rFonts w:eastAsia="Times New Roman"/>
                <w:color w:val="000000"/>
                <w:sz w:val="20"/>
                <w:szCs w:val="20"/>
                <w:lang w:val="es-ES"/>
              </w:rPr>
              <w:t>Isconahua</w:t>
            </w:r>
            <w:proofErr w:type="spellEnd"/>
            <w:r w:rsidRPr="00881E23">
              <w:rPr>
                <w:rFonts w:eastAsia="Times New Roman"/>
                <w:color w:val="000000"/>
                <w:sz w:val="20"/>
                <w:szCs w:val="20"/>
                <w:lang w:val="es-ES"/>
              </w:rPr>
              <w:t>.</w:t>
            </w:r>
          </w:p>
        </w:tc>
      </w:tr>
      <w:tr w:rsidR="00881E23" w:rsidRPr="00881E23" w14:paraId="656B0498"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79033E16"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Ministerial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427-2002-AG</w:t>
            </w:r>
          </w:p>
        </w:tc>
        <w:tc>
          <w:tcPr>
            <w:tcW w:w="1080" w:type="dxa"/>
            <w:tcBorders>
              <w:top w:val="nil"/>
              <w:left w:val="nil"/>
              <w:bottom w:val="single" w:sz="4" w:space="0" w:color="auto"/>
              <w:right w:val="single" w:sz="4" w:space="0" w:color="auto"/>
            </w:tcBorders>
            <w:shd w:val="clear" w:color="auto" w:fill="auto"/>
            <w:vAlign w:val="center"/>
            <w:hideMark/>
          </w:tcPr>
          <w:p w14:paraId="0C71BD25"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rPr>
              <w:t>2002</w:t>
            </w:r>
          </w:p>
        </w:tc>
        <w:tc>
          <w:tcPr>
            <w:tcW w:w="6296" w:type="dxa"/>
            <w:tcBorders>
              <w:top w:val="nil"/>
              <w:left w:val="nil"/>
              <w:bottom w:val="single" w:sz="4" w:space="0" w:color="auto"/>
              <w:right w:val="single" w:sz="4" w:space="0" w:color="auto"/>
            </w:tcBorders>
            <w:shd w:val="clear" w:color="auto" w:fill="auto"/>
            <w:vAlign w:val="center"/>
            <w:hideMark/>
          </w:tcPr>
          <w:p w14:paraId="0271DE55"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Crea la Reserva Territorial Madre de Dios.</w:t>
            </w:r>
          </w:p>
        </w:tc>
      </w:tr>
      <w:tr w:rsidR="00881E23" w:rsidRPr="00881E23" w14:paraId="1F29C5FA"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559C3162"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Decreto Supremo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028-2003- AG</w:t>
            </w:r>
          </w:p>
        </w:tc>
        <w:tc>
          <w:tcPr>
            <w:tcW w:w="1080" w:type="dxa"/>
            <w:tcBorders>
              <w:top w:val="nil"/>
              <w:left w:val="nil"/>
              <w:bottom w:val="single" w:sz="4" w:space="0" w:color="auto"/>
              <w:right w:val="single" w:sz="4" w:space="0" w:color="auto"/>
            </w:tcBorders>
            <w:shd w:val="clear" w:color="auto" w:fill="auto"/>
            <w:vAlign w:val="center"/>
            <w:hideMark/>
          </w:tcPr>
          <w:p w14:paraId="641F583D"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rPr>
              <w:t>2003</w:t>
            </w:r>
          </w:p>
        </w:tc>
        <w:tc>
          <w:tcPr>
            <w:tcW w:w="6296" w:type="dxa"/>
            <w:tcBorders>
              <w:top w:val="nil"/>
              <w:left w:val="nil"/>
              <w:bottom w:val="single" w:sz="4" w:space="0" w:color="auto"/>
              <w:right w:val="single" w:sz="4" w:space="0" w:color="auto"/>
            </w:tcBorders>
            <w:shd w:val="clear" w:color="auto" w:fill="auto"/>
            <w:vAlign w:val="center"/>
            <w:hideMark/>
          </w:tcPr>
          <w:p w14:paraId="2188FB9F"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Eleva el nivel de protección y reconocimiento de la Reserva Territorial </w:t>
            </w:r>
            <w:proofErr w:type="spellStart"/>
            <w:r w:rsidRPr="00881E23">
              <w:rPr>
                <w:rFonts w:eastAsia="Times New Roman"/>
                <w:color w:val="000000"/>
                <w:sz w:val="20"/>
                <w:szCs w:val="20"/>
                <w:lang w:val="es-ES"/>
              </w:rPr>
              <w:t>Kugapakori</w:t>
            </w:r>
            <w:proofErr w:type="spellEnd"/>
            <w:r w:rsidRPr="00881E23">
              <w:rPr>
                <w:rFonts w:eastAsia="Times New Roman"/>
                <w:color w:val="000000"/>
                <w:sz w:val="20"/>
                <w:szCs w:val="20"/>
                <w:lang w:val="es-ES"/>
              </w:rPr>
              <w:t xml:space="preserve"> Nahua </w:t>
            </w:r>
            <w:proofErr w:type="spellStart"/>
            <w:r w:rsidRPr="00881E23">
              <w:rPr>
                <w:rFonts w:eastAsia="Times New Roman"/>
                <w:color w:val="000000"/>
                <w:sz w:val="20"/>
                <w:szCs w:val="20"/>
                <w:lang w:val="es-ES"/>
              </w:rPr>
              <w:t>Nanti</w:t>
            </w:r>
            <w:proofErr w:type="spellEnd"/>
            <w:r w:rsidRPr="00881E23">
              <w:rPr>
                <w:rFonts w:eastAsia="Times New Roman"/>
                <w:color w:val="000000"/>
                <w:sz w:val="20"/>
                <w:szCs w:val="20"/>
                <w:lang w:val="es-ES"/>
              </w:rPr>
              <w:t>  y otros mediante Decreto Supremo.</w:t>
            </w:r>
          </w:p>
        </w:tc>
      </w:tr>
      <w:tr w:rsidR="00881E23" w:rsidRPr="00881E23" w14:paraId="67C54CFC"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209CB8AD"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Ley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28736, Ley para la Protección de los PIACI</w:t>
            </w:r>
          </w:p>
        </w:tc>
        <w:tc>
          <w:tcPr>
            <w:tcW w:w="1080" w:type="dxa"/>
            <w:tcBorders>
              <w:top w:val="nil"/>
              <w:left w:val="nil"/>
              <w:bottom w:val="single" w:sz="4" w:space="0" w:color="auto"/>
              <w:right w:val="single" w:sz="4" w:space="0" w:color="auto"/>
            </w:tcBorders>
            <w:shd w:val="clear" w:color="auto" w:fill="auto"/>
            <w:vAlign w:val="center"/>
            <w:hideMark/>
          </w:tcPr>
          <w:p w14:paraId="376588CF"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2006</w:t>
            </w:r>
          </w:p>
        </w:tc>
        <w:tc>
          <w:tcPr>
            <w:tcW w:w="6296" w:type="dxa"/>
            <w:tcBorders>
              <w:top w:val="nil"/>
              <w:left w:val="nil"/>
              <w:bottom w:val="single" w:sz="4" w:space="0" w:color="auto"/>
              <w:right w:val="single" w:sz="4" w:space="0" w:color="auto"/>
            </w:tcBorders>
            <w:shd w:val="clear" w:color="auto" w:fill="auto"/>
            <w:vAlign w:val="center"/>
            <w:hideMark/>
          </w:tcPr>
          <w:p w14:paraId="4D3E3D5F"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Es la normativa específica más importante para la protección de los PIACI en el Perú. Tiene por objeto establecer el Régimen Especial Transectorial de protección de los derechos de los PIACI, garantizando sus condiciones de vida, en particular sus derechos a la vida y a la salud, salvaguardando su existencia e integridad.</w:t>
            </w:r>
          </w:p>
        </w:tc>
      </w:tr>
      <w:tr w:rsidR="00881E23" w:rsidRPr="00881E23" w14:paraId="73735A54"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172759D5"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Decreto Supremo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008-2007-MIMDES, Reglamento de la Ley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28736</w:t>
            </w:r>
          </w:p>
        </w:tc>
        <w:tc>
          <w:tcPr>
            <w:tcW w:w="1080" w:type="dxa"/>
            <w:tcBorders>
              <w:top w:val="nil"/>
              <w:left w:val="nil"/>
              <w:bottom w:val="single" w:sz="4" w:space="0" w:color="auto"/>
              <w:right w:val="single" w:sz="4" w:space="0" w:color="auto"/>
            </w:tcBorders>
            <w:shd w:val="clear" w:color="auto" w:fill="auto"/>
            <w:vAlign w:val="center"/>
            <w:hideMark/>
          </w:tcPr>
          <w:p w14:paraId="5BAE04A3"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2007</w:t>
            </w:r>
          </w:p>
        </w:tc>
        <w:tc>
          <w:tcPr>
            <w:tcW w:w="6296" w:type="dxa"/>
            <w:tcBorders>
              <w:top w:val="nil"/>
              <w:left w:val="nil"/>
              <w:bottom w:val="single" w:sz="4" w:space="0" w:color="auto"/>
              <w:right w:val="single" w:sz="4" w:space="0" w:color="auto"/>
            </w:tcBorders>
            <w:shd w:val="clear" w:color="auto" w:fill="auto"/>
            <w:vAlign w:val="center"/>
            <w:hideMark/>
          </w:tcPr>
          <w:p w14:paraId="3DF4CD43"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Tiene por finalidad desarrollar la Ley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28736 y establecer los mecanismos de protección de los derechos de los PIACI.</w:t>
            </w:r>
          </w:p>
        </w:tc>
      </w:tr>
      <w:tr w:rsidR="00881E23" w:rsidRPr="00881E23" w14:paraId="5CE0EB3B"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2B5D444C"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Ley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29565, Ley de Creación del Ministerio de Cultura</w:t>
            </w:r>
          </w:p>
        </w:tc>
        <w:tc>
          <w:tcPr>
            <w:tcW w:w="1080" w:type="dxa"/>
            <w:tcBorders>
              <w:top w:val="nil"/>
              <w:left w:val="nil"/>
              <w:bottom w:val="single" w:sz="4" w:space="0" w:color="auto"/>
              <w:right w:val="single" w:sz="4" w:space="0" w:color="auto"/>
            </w:tcBorders>
            <w:shd w:val="clear" w:color="auto" w:fill="auto"/>
            <w:vAlign w:val="center"/>
            <w:hideMark/>
          </w:tcPr>
          <w:p w14:paraId="3411F426"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2010</w:t>
            </w:r>
          </w:p>
        </w:tc>
        <w:tc>
          <w:tcPr>
            <w:tcW w:w="6296" w:type="dxa"/>
            <w:tcBorders>
              <w:top w:val="nil"/>
              <w:left w:val="nil"/>
              <w:bottom w:val="single" w:sz="4" w:space="0" w:color="auto"/>
              <w:right w:val="single" w:sz="4" w:space="0" w:color="auto"/>
            </w:tcBorders>
            <w:shd w:val="clear" w:color="auto" w:fill="auto"/>
            <w:vAlign w:val="center"/>
            <w:hideMark/>
          </w:tcPr>
          <w:p w14:paraId="2FD015CB"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Crea el Ministerio de Cultura. Define su naturaleza jurídica y áreas programáticas de acción. Además, regula las competencias exclusivas y compartidas con los gobiernos regionales y locales, y establece su estructura orgánica básica.</w:t>
            </w:r>
          </w:p>
        </w:tc>
      </w:tr>
      <w:tr w:rsidR="00881E23" w:rsidRPr="00881E23" w14:paraId="396B1230"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3BAD1225"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Decreto Supremo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002-2010-MC</w:t>
            </w:r>
          </w:p>
        </w:tc>
        <w:tc>
          <w:tcPr>
            <w:tcW w:w="1080" w:type="dxa"/>
            <w:tcBorders>
              <w:top w:val="nil"/>
              <w:left w:val="nil"/>
              <w:bottom w:val="single" w:sz="4" w:space="0" w:color="auto"/>
              <w:right w:val="single" w:sz="4" w:space="0" w:color="auto"/>
            </w:tcBorders>
            <w:shd w:val="clear" w:color="auto" w:fill="auto"/>
            <w:vAlign w:val="center"/>
            <w:hideMark/>
          </w:tcPr>
          <w:p w14:paraId="799DFBDD"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2010</w:t>
            </w:r>
          </w:p>
        </w:tc>
        <w:tc>
          <w:tcPr>
            <w:tcW w:w="6296" w:type="dxa"/>
            <w:tcBorders>
              <w:top w:val="nil"/>
              <w:left w:val="nil"/>
              <w:bottom w:val="single" w:sz="4" w:space="0" w:color="auto"/>
              <w:right w:val="single" w:sz="4" w:space="0" w:color="auto"/>
            </w:tcBorders>
            <w:shd w:val="clear" w:color="auto" w:fill="auto"/>
            <w:vAlign w:val="center"/>
            <w:hideMark/>
          </w:tcPr>
          <w:p w14:paraId="3CD4591A"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Aprueba fusiones de entidades y órganos en el Ministerio de Cultura. Entre ellas se señala que el Ministerio de Cultura absorberá al Instituto de Desarrollo de los Pueblos Andinos, Amazónicos y Afroperuanos (INDEPA), quien tenía responsabilidades y competencias sobre los PIACI.</w:t>
            </w:r>
          </w:p>
        </w:tc>
      </w:tr>
      <w:tr w:rsidR="00881E23" w:rsidRPr="00881E23" w14:paraId="61F1AEF6"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5BA589D0"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Decreto Supremo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007-2013-MC</w:t>
            </w:r>
          </w:p>
        </w:tc>
        <w:tc>
          <w:tcPr>
            <w:tcW w:w="1080" w:type="dxa"/>
            <w:tcBorders>
              <w:top w:val="nil"/>
              <w:left w:val="nil"/>
              <w:bottom w:val="single" w:sz="4" w:space="0" w:color="auto"/>
              <w:right w:val="single" w:sz="4" w:space="0" w:color="auto"/>
            </w:tcBorders>
            <w:shd w:val="clear" w:color="auto" w:fill="auto"/>
            <w:vAlign w:val="center"/>
            <w:hideMark/>
          </w:tcPr>
          <w:p w14:paraId="78A4CA40"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rPr>
              <w:t>2013</w:t>
            </w:r>
          </w:p>
        </w:tc>
        <w:tc>
          <w:tcPr>
            <w:tcW w:w="6296" w:type="dxa"/>
            <w:tcBorders>
              <w:top w:val="nil"/>
              <w:left w:val="nil"/>
              <w:bottom w:val="single" w:sz="4" w:space="0" w:color="auto"/>
              <w:right w:val="single" w:sz="4" w:space="0" w:color="auto"/>
            </w:tcBorders>
            <w:shd w:val="clear" w:color="auto" w:fill="auto"/>
            <w:vAlign w:val="center"/>
            <w:hideMark/>
          </w:tcPr>
          <w:p w14:paraId="64EFE359"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Aprueba los mecanismos para canalizar el pago de compensaciones económicas u otros conceptos análogos, exclusivamente para la protección y beneficio de los PIACI ubicados en Reservas Territoriales y/o Indígenas, en la cual se realice la actividad de aprovechamiento de algún recurso natural.</w:t>
            </w:r>
          </w:p>
        </w:tc>
      </w:tr>
      <w:tr w:rsidR="00881E23" w:rsidRPr="00881E23" w14:paraId="1DB7FBFF"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0FD20736"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Viceministerial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004-2013-VMI-MC</w:t>
            </w:r>
          </w:p>
        </w:tc>
        <w:tc>
          <w:tcPr>
            <w:tcW w:w="1080" w:type="dxa"/>
            <w:tcBorders>
              <w:top w:val="nil"/>
              <w:left w:val="nil"/>
              <w:bottom w:val="single" w:sz="4" w:space="0" w:color="auto"/>
              <w:right w:val="single" w:sz="4" w:space="0" w:color="auto"/>
            </w:tcBorders>
            <w:shd w:val="clear" w:color="auto" w:fill="auto"/>
            <w:vAlign w:val="center"/>
            <w:hideMark/>
          </w:tcPr>
          <w:p w14:paraId="076B4F0E"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rPr>
              <w:t>2013</w:t>
            </w:r>
          </w:p>
        </w:tc>
        <w:tc>
          <w:tcPr>
            <w:tcW w:w="6296" w:type="dxa"/>
            <w:tcBorders>
              <w:top w:val="nil"/>
              <w:left w:val="nil"/>
              <w:bottom w:val="single" w:sz="4" w:space="0" w:color="auto"/>
              <w:right w:val="single" w:sz="4" w:space="0" w:color="auto"/>
            </w:tcBorders>
            <w:shd w:val="clear" w:color="auto" w:fill="auto"/>
            <w:vAlign w:val="center"/>
            <w:hideMark/>
          </w:tcPr>
          <w:p w14:paraId="3AC4748C"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Crea el Registro de los PIACI y el Registro de Reservas Indígenas, poniéndolos a cargo del Viceministerio de Interculturalidad, y cuyo mantenimiento y actualización estará a cargo de la Dirección General de Derechos de los Pueblos Indígenas.</w:t>
            </w:r>
          </w:p>
        </w:tc>
      </w:tr>
      <w:tr w:rsidR="00881E23" w:rsidRPr="00881E23" w14:paraId="441B6212"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364B3702"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Viceministerial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008-2013-VMI-MC</w:t>
            </w:r>
          </w:p>
        </w:tc>
        <w:tc>
          <w:tcPr>
            <w:tcW w:w="1080" w:type="dxa"/>
            <w:tcBorders>
              <w:top w:val="nil"/>
              <w:left w:val="nil"/>
              <w:bottom w:val="single" w:sz="4" w:space="0" w:color="auto"/>
              <w:right w:val="single" w:sz="4" w:space="0" w:color="auto"/>
            </w:tcBorders>
            <w:shd w:val="clear" w:color="auto" w:fill="auto"/>
            <w:vAlign w:val="center"/>
            <w:hideMark/>
          </w:tcPr>
          <w:p w14:paraId="7E8A2B9A"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rPr>
              <w:t>2013</w:t>
            </w:r>
          </w:p>
        </w:tc>
        <w:tc>
          <w:tcPr>
            <w:tcW w:w="6296" w:type="dxa"/>
            <w:tcBorders>
              <w:top w:val="nil"/>
              <w:left w:val="nil"/>
              <w:bottom w:val="single" w:sz="4" w:space="0" w:color="auto"/>
              <w:right w:val="single" w:sz="4" w:space="0" w:color="auto"/>
            </w:tcBorders>
            <w:shd w:val="clear" w:color="auto" w:fill="auto"/>
            <w:vAlign w:val="center"/>
            <w:hideMark/>
          </w:tcPr>
          <w:p w14:paraId="15B7B805"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Aprueba la Directiva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001-2013-VMI/MC, “Normas, Pautas y Procedimientos para el Registro de los PIACI y el registro de reservas indígenas”, la cual tiene por objetivo regular el procedimiento de incorporación de información en el Registro de los PIACI, así como el de reservas indígenas.</w:t>
            </w:r>
          </w:p>
        </w:tc>
      </w:tr>
      <w:tr w:rsidR="00881E23" w:rsidRPr="00881E23" w14:paraId="2BC7B41B"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698E269A"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Viceministerial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006-2014-VMI-MC</w:t>
            </w:r>
          </w:p>
        </w:tc>
        <w:tc>
          <w:tcPr>
            <w:tcW w:w="1080" w:type="dxa"/>
            <w:tcBorders>
              <w:top w:val="nil"/>
              <w:left w:val="nil"/>
              <w:bottom w:val="single" w:sz="4" w:space="0" w:color="auto"/>
              <w:right w:val="single" w:sz="4" w:space="0" w:color="auto"/>
            </w:tcBorders>
            <w:shd w:val="clear" w:color="auto" w:fill="auto"/>
            <w:vAlign w:val="center"/>
            <w:hideMark/>
          </w:tcPr>
          <w:p w14:paraId="0D6BC887"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rPr>
              <w:t>2014</w:t>
            </w:r>
          </w:p>
        </w:tc>
        <w:tc>
          <w:tcPr>
            <w:tcW w:w="6296" w:type="dxa"/>
            <w:tcBorders>
              <w:top w:val="nil"/>
              <w:left w:val="nil"/>
              <w:bottom w:val="single" w:sz="4" w:space="0" w:color="auto"/>
              <w:right w:val="single" w:sz="4" w:space="0" w:color="auto"/>
            </w:tcBorders>
            <w:shd w:val="clear" w:color="auto" w:fill="auto"/>
            <w:vAlign w:val="center"/>
            <w:hideMark/>
          </w:tcPr>
          <w:p w14:paraId="7AF889B4"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Aprueba la Directiva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003-2014-VMI-MC ,“Normas, pautas y procedimientos que regulan la implementación del Decreto Supremo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007-2013-MC”, la cual tiene por finalidad facilitar la implementación de los mecanismos para canalizar el pago de compensaciones económicas u otros conceptos análogos previstos en el Decreto Supremo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007-2013-MC.</w:t>
            </w:r>
          </w:p>
        </w:tc>
      </w:tr>
      <w:tr w:rsidR="00881E23" w:rsidRPr="00881E23" w14:paraId="7E6C9955"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27553113"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Viceministerial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012-2014-VMI-MC</w:t>
            </w:r>
          </w:p>
        </w:tc>
        <w:tc>
          <w:tcPr>
            <w:tcW w:w="1080" w:type="dxa"/>
            <w:tcBorders>
              <w:top w:val="nil"/>
              <w:left w:val="nil"/>
              <w:bottom w:val="single" w:sz="4" w:space="0" w:color="auto"/>
              <w:right w:val="single" w:sz="4" w:space="0" w:color="auto"/>
            </w:tcBorders>
            <w:shd w:val="clear" w:color="auto" w:fill="auto"/>
            <w:vAlign w:val="center"/>
            <w:hideMark/>
          </w:tcPr>
          <w:p w14:paraId="0A486166"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rPr>
              <w:t>2014</w:t>
            </w:r>
          </w:p>
        </w:tc>
        <w:tc>
          <w:tcPr>
            <w:tcW w:w="6296" w:type="dxa"/>
            <w:tcBorders>
              <w:top w:val="nil"/>
              <w:left w:val="nil"/>
              <w:bottom w:val="single" w:sz="4" w:space="0" w:color="auto"/>
              <w:right w:val="single" w:sz="4" w:space="0" w:color="auto"/>
            </w:tcBorders>
            <w:shd w:val="clear" w:color="auto" w:fill="auto"/>
            <w:vAlign w:val="center"/>
            <w:hideMark/>
          </w:tcPr>
          <w:p w14:paraId="15CD4213"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Aprueba la Directiva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004-2014-VMI-MC, “Normas, pautas y procedimientos que regulan las autorizaciones excepcionales de ingreso a las Reservas Indígenas”, la cual tiene por finalidad facilitar las autorizaciones excepcionales de ingreso a las reservas indígenas, conforme lo establecido en el artículo 6 de la Ley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28736.</w:t>
            </w:r>
          </w:p>
        </w:tc>
      </w:tr>
      <w:tr w:rsidR="00881E23" w:rsidRPr="00881E23" w14:paraId="10DA4D24"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27434831"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Decreto Supremo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001-2014-MC</w:t>
            </w:r>
          </w:p>
        </w:tc>
        <w:tc>
          <w:tcPr>
            <w:tcW w:w="1080" w:type="dxa"/>
            <w:tcBorders>
              <w:top w:val="nil"/>
              <w:left w:val="nil"/>
              <w:bottom w:val="single" w:sz="4" w:space="0" w:color="auto"/>
              <w:right w:val="single" w:sz="4" w:space="0" w:color="auto"/>
            </w:tcBorders>
            <w:shd w:val="clear" w:color="auto" w:fill="auto"/>
            <w:vAlign w:val="center"/>
            <w:hideMark/>
          </w:tcPr>
          <w:p w14:paraId="5B355272"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rPr>
              <w:t>2014</w:t>
            </w:r>
          </w:p>
        </w:tc>
        <w:tc>
          <w:tcPr>
            <w:tcW w:w="6296" w:type="dxa"/>
            <w:tcBorders>
              <w:top w:val="nil"/>
              <w:left w:val="nil"/>
              <w:bottom w:val="single" w:sz="4" w:space="0" w:color="auto"/>
              <w:right w:val="single" w:sz="4" w:space="0" w:color="auto"/>
            </w:tcBorders>
            <w:shd w:val="clear" w:color="auto" w:fill="auto"/>
            <w:vAlign w:val="center"/>
            <w:hideMark/>
          </w:tcPr>
          <w:p w14:paraId="27A8C6AB"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Declara el reconocimiento de los PIACI ubicados en las reservas territoriales denominadas: “Madre de Dios”, ubicada en el departamento de Madre de Dios; “</w:t>
            </w:r>
            <w:proofErr w:type="spellStart"/>
            <w:r w:rsidRPr="00881E23">
              <w:rPr>
                <w:rFonts w:eastAsia="Times New Roman"/>
                <w:color w:val="000000"/>
                <w:sz w:val="20"/>
                <w:szCs w:val="20"/>
                <w:lang w:val="es-ES"/>
              </w:rPr>
              <w:t>Isconahua</w:t>
            </w:r>
            <w:proofErr w:type="spellEnd"/>
            <w:r w:rsidRPr="00881E23">
              <w:rPr>
                <w:rFonts w:eastAsia="Times New Roman"/>
                <w:color w:val="000000"/>
                <w:sz w:val="20"/>
                <w:szCs w:val="20"/>
                <w:lang w:val="es-ES"/>
              </w:rPr>
              <w:t>”, “</w:t>
            </w:r>
            <w:proofErr w:type="spellStart"/>
            <w:r w:rsidRPr="00881E23">
              <w:rPr>
                <w:rFonts w:eastAsia="Times New Roman"/>
                <w:color w:val="000000"/>
                <w:sz w:val="20"/>
                <w:szCs w:val="20"/>
                <w:lang w:val="es-ES"/>
              </w:rPr>
              <w:t>Murunahua</w:t>
            </w:r>
            <w:proofErr w:type="spellEnd"/>
            <w:r w:rsidRPr="00881E23">
              <w:rPr>
                <w:rFonts w:eastAsia="Times New Roman"/>
                <w:color w:val="000000"/>
                <w:sz w:val="20"/>
                <w:szCs w:val="20"/>
                <w:lang w:val="es-ES"/>
              </w:rPr>
              <w:t>” y “</w:t>
            </w:r>
            <w:proofErr w:type="spellStart"/>
            <w:r w:rsidRPr="00881E23">
              <w:rPr>
                <w:rFonts w:eastAsia="Times New Roman"/>
                <w:color w:val="000000"/>
                <w:sz w:val="20"/>
                <w:szCs w:val="20"/>
                <w:lang w:val="es-ES"/>
              </w:rPr>
              <w:t>Mashco</w:t>
            </w:r>
            <w:proofErr w:type="spellEnd"/>
            <w:r w:rsidRPr="00881E23">
              <w:rPr>
                <w:rFonts w:eastAsia="Times New Roman"/>
                <w:color w:val="000000"/>
                <w:sz w:val="20"/>
                <w:szCs w:val="20"/>
                <w:lang w:val="es-ES"/>
              </w:rPr>
              <w:t xml:space="preserve"> Piro”, ubicadas en el departamento de Ucayali; y la Reserva Territorial “</w:t>
            </w:r>
            <w:proofErr w:type="spellStart"/>
            <w:r w:rsidRPr="00881E23">
              <w:rPr>
                <w:rFonts w:eastAsia="Times New Roman"/>
                <w:color w:val="000000"/>
                <w:sz w:val="20"/>
                <w:szCs w:val="20"/>
                <w:lang w:val="es-ES"/>
              </w:rPr>
              <w:t>Kugapakori</w:t>
            </w:r>
            <w:proofErr w:type="spellEnd"/>
            <w:r w:rsidRPr="00881E23">
              <w:rPr>
                <w:rFonts w:eastAsia="Times New Roman"/>
                <w:color w:val="000000"/>
                <w:sz w:val="20"/>
                <w:szCs w:val="20"/>
                <w:lang w:val="es-ES"/>
              </w:rPr>
              <w:t xml:space="preserve">, Nahua, </w:t>
            </w:r>
            <w:proofErr w:type="spellStart"/>
            <w:r w:rsidRPr="00881E23">
              <w:rPr>
                <w:rFonts w:eastAsia="Times New Roman"/>
                <w:color w:val="000000"/>
                <w:sz w:val="20"/>
                <w:szCs w:val="20"/>
                <w:lang w:val="es-ES"/>
              </w:rPr>
              <w:t>Nanti</w:t>
            </w:r>
            <w:proofErr w:type="spellEnd"/>
            <w:r w:rsidRPr="00881E23">
              <w:rPr>
                <w:rFonts w:eastAsia="Times New Roman"/>
                <w:color w:val="000000"/>
                <w:sz w:val="20"/>
                <w:szCs w:val="20"/>
                <w:lang w:val="es-ES"/>
              </w:rPr>
              <w:t xml:space="preserve"> y otros”, ubicada en los departamentos de Ucayali y Cusco.</w:t>
            </w:r>
          </w:p>
        </w:tc>
      </w:tr>
      <w:tr w:rsidR="00881E23" w:rsidRPr="00881E23" w14:paraId="0749FA96"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21CE0857"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Ministerial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240-2015-MC</w:t>
            </w:r>
          </w:p>
        </w:tc>
        <w:tc>
          <w:tcPr>
            <w:tcW w:w="1080" w:type="dxa"/>
            <w:tcBorders>
              <w:top w:val="nil"/>
              <w:left w:val="nil"/>
              <w:bottom w:val="single" w:sz="4" w:space="0" w:color="auto"/>
              <w:right w:val="single" w:sz="4" w:space="0" w:color="auto"/>
            </w:tcBorders>
            <w:shd w:val="clear" w:color="auto" w:fill="auto"/>
            <w:vAlign w:val="center"/>
            <w:hideMark/>
          </w:tcPr>
          <w:p w14:paraId="7822B629"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2015</w:t>
            </w:r>
          </w:p>
        </w:tc>
        <w:tc>
          <w:tcPr>
            <w:tcW w:w="6296" w:type="dxa"/>
            <w:tcBorders>
              <w:top w:val="nil"/>
              <w:left w:val="nil"/>
              <w:bottom w:val="single" w:sz="4" w:space="0" w:color="auto"/>
              <w:right w:val="single" w:sz="4" w:space="0" w:color="auto"/>
            </w:tcBorders>
            <w:shd w:val="clear" w:color="auto" w:fill="auto"/>
            <w:vAlign w:val="center"/>
            <w:hideMark/>
          </w:tcPr>
          <w:p w14:paraId="66B34AD0"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Aprueba el “Protocolo de Actuación ante el Hallazgo, Avistamiento o Contacto con Pueblos Indígenas en Aislamiento y para el Relacionamiento con Pueblos Indígenas en Situación de Contacto Inicial”, el cual tiene por finalidad evitar o reducir los riesgos sobrevinientes a una situación de hallazgo, avistamiento o contacto con un PIA, o ante una situación de relacionamiento con un PICI y, de ser el caso, atender las emergencias sobrevinientes a estos encuentros.</w:t>
            </w:r>
          </w:p>
        </w:tc>
      </w:tr>
      <w:tr w:rsidR="00881E23" w:rsidRPr="00881E23" w14:paraId="38FC0940"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3C1F0AFC"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Ministerial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341-2015-MC</w:t>
            </w:r>
          </w:p>
        </w:tc>
        <w:tc>
          <w:tcPr>
            <w:tcW w:w="1080" w:type="dxa"/>
            <w:tcBorders>
              <w:top w:val="nil"/>
              <w:left w:val="nil"/>
              <w:bottom w:val="single" w:sz="4" w:space="0" w:color="auto"/>
              <w:right w:val="single" w:sz="4" w:space="0" w:color="auto"/>
            </w:tcBorders>
            <w:shd w:val="clear" w:color="auto" w:fill="auto"/>
            <w:vAlign w:val="center"/>
            <w:hideMark/>
          </w:tcPr>
          <w:p w14:paraId="0DF52BC2"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2015</w:t>
            </w:r>
          </w:p>
        </w:tc>
        <w:tc>
          <w:tcPr>
            <w:tcW w:w="6296" w:type="dxa"/>
            <w:tcBorders>
              <w:top w:val="nil"/>
              <w:left w:val="nil"/>
              <w:bottom w:val="single" w:sz="4" w:space="0" w:color="auto"/>
              <w:right w:val="single" w:sz="4" w:space="0" w:color="auto"/>
            </w:tcBorders>
            <w:shd w:val="clear" w:color="auto" w:fill="auto"/>
            <w:vAlign w:val="center"/>
            <w:hideMark/>
          </w:tcPr>
          <w:p w14:paraId="119C6C86"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Aprueba el “Plan de Protección para los PIACI de la Reserva Territorial </w:t>
            </w:r>
            <w:proofErr w:type="spellStart"/>
            <w:r w:rsidRPr="00881E23">
              <w:rPr>
                <w:rFonts w:eastAsia="Times New Roman"/>
                <w:color w:val="000000"/>
                <w:sz w:val="20"/>
                <w:szCs w:val="20"/>
                <w:lang w:val="es-ES"/>
              </w:rPr>
              <w:t>Kugapakori</w:t>
            </w:r>
            <w:proofErr w:type="spellEnd"/>
            <w:r w:rsidRPr="00881E23">
              <w:rPr>
                <w:rFonts w:eastAsia="Times New Roman"/>
                <w:color w:val="000000"/>
                <w:sz w:val="20"/>
                <w:szCs w:val="20"/>
                <w:lang w:val="es-ES"/>
              </w:rPr>
              <w:t xml:space="preserve">, Nahua, </w:t>
            </w:r>
            <w:proofErr w:type="spellStart"/>
            <w:r w:rsidRPr="00881E23">
              <w:rPr>
                <w:rFonts w:eastAsia="Times New Roman"/>
                <w:color w:val="000000"/>
                <w:sz w:val="20"/>
                <w:szCs w:val="20"/>
                <w:lang w:val="es-ES"/>
              </w:rPr>
              <w:t>Nanti</w:t>
            </w:r>
            <w:proofErr w:type="spellEnd"/>
            <w:r w:rsidRPr="00881E23">
              <w:rPr>
                <w:rFonts w:eastAsia="Times New Roman"/>
                <w:color w:val="000000"/>
                <w:sz w:val="20"/>
                <w:szCs w:val="20"/>
                <w:lang w:val="es-ES"/>
              </w:rPr>
              <w:t xml:space="preserve"> y otros 2016-2020”, instrumento de gestión específico que coadyuva a fortalecer la gestión integrada y multisectorial de la mencionada reserva, en coordinación con la población local y las organizaciones indígenas.</w:t>
            </w:r>
          </w:p>
        </w:tc>
      </w:tr>
      <w:tr w:rsidR="00881E23" w:rsidRPr="00881E23" w14:paraId="27790073"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37FBBB69"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Decreto Legislativo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1237</w:t>
            </w:r>
          </w:p>
        </w:tc>
        <w:tc>
          <w:tcPr>
            <w:tcW w:w="1080" w:type="dxa"/>
            <w:tcBorders>
              <w:top w:val="nil"/>
              <w:left w:val="nil"/>
              <w:bottom w:val="single" w:sz="4" w:space="0" w:color="auto"/>
              <w:right w:val="single" w:sz="4" w:space="0" w:color="auto"/>
            </w:tcBorders>
            <w:shd w:val="clear" w:color="auto" w:fill="auto"/>
            <w:vAlign w:val="center"/>
            <w:hideMark/>
          </w:tcPr>
          <w:p w14:paraId="4F5178D8"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2015</w:t>
            </w:r>
          </w:p>
        </w:tc>
        <w:tc>
          <w:tcPr>
            <w:tcW w:w="6296" w:type="dxa"/>
            <w:tcBorders>
              <w:top w:val="nil"/>
              <w:left w:val="nil"/>
              <w:bottom w:val="single" w:sz="4" w:space="0" w:color="auto"/>
              <w:right w:val="single" w:sz="4" w:space="0" w:color="auto"/>
            </w:tcBorders>
            <w:shd w:val="clear" w:color="auto" w:fill="auto"/>
            <w:vAlign w:val="center"/>
            <w:hideMark/>
          </w:tcPr>
          <w:p w14:paraId="0395DE2C"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Modifica el Código Penal, incorporando como agravante de los delitos regulados en este, si la víctima pertenece a un PIACI. Asimismo, ha incluido como una agravante de los delitos contra los recursos naturales el hecho de cometerlos al interior de las reservas territoriales para PIACI. Estos delitos son: tráfico ilegal de especies de flora y fauna silvestre, tráfico ilegal de especies acuáticas de la flora y fauna silvestre, depredación de la flora y fauna silvestre, delitos contra los bosques o formaciones boscosas, y tráfico ilegal de productos forestales maderables.</w:t>
            </w:r>
          </w:p>
        </w:tc>
      </w:tr>
      <w:tr w:rsidR="00881E23" w:rsidRPr="00881E23" w14:paraId="2AA02BD6"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6812F3AC"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Ministerial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453-2016-MC</w:t>
            </w:r>
          </w:p>
        </w:tc>
        <w:tc>
          <w:tcPr>
            <w:tcW w:w="1080" w:type="dxa"/>
            <w:tcBorders>
              <w:top w:val="nil"/>
              <w:left w:val="nil"/>
              <w:bottom w:val="single" w:sz="4" w:space="0" w:color="auto"/>
              <w:right w:val="single" w:sz="4" w:space="0" w:color="auto"/>
            </w:tcBorders>
            <w:shd w:val="clear" w:color="auto" w:fill="auto"/>
            <w:vAlign w:val="center"/>
            <w:hideMark/>
          </w:tcPr>
          <w:p w14:paraId="3A1AFAA8"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2016</w:t>
            </w:r>
          </w:p>
        </w:tc>
        <w:tc>
          <w:tcPr>
            <w:tcW w:w="6296" w:type="dxa"/>
            <w:tcBorders>
              <w:top w:val="nil"/>
              <w:left w:val="nil"/>
              <w:bottom w:val="single" w:sz="4" w:space="0" w:color="auto"/>
              <w:right w:val="single" w:sz="4" w:space="0" w:color="auto"/>
            </w:tcBorders>
            <w:shd w:val="clear" w:color="auto" w:fill="auto"/>
            <w:vAlign w:val="center"/>
            <w:hideMark/>
          </w:tcPr>
          <w:p w14:paraId="380ECB75"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Aprueba el Plan de Protección para los Pueblos Indígenas en situación de Aislamiento y en situación de Contacto Inicial (PIACI) de la Reserva Indígena </w:t>
            </w:r>
            <w:proofErr w:type="spellStart"/>
            <w:r w:rsidRPr="00881E23">
              <w:rPr>
                <w:rFonts w:eastAsia="Times New Roman"/>
                <w:color w:val="000000"/>
                <w:sz w:val="20"/>
                <w:szCs w:val="20"/>
                <w:lang w:val="es-ES"/>
              </w:rPr>
              <w:t>Murunahua</w:t>
            </w:r>
            <w:proofErr w:type="spellEnd"/>
            <w:r w:rsidRPr="00881E23">
              <w:rPr>
                <w:rFonts w:eastAsia="Times New Roman"/>
                <w:color w:val="000000"/>
                <w:sz w:val="20"/>
                <w:szCs w:val="20"/>
                <w:lang w:val="es-ES"/>
              </w:rPr>
              <w:t xml:space="preserve"> 2017-2021”.</w:t>
            </w:r>
          </w:p>
        </w:tc>
      </w:tr>
      <w:tr w:rsidR="00881E23" w:rsidRPr="00881E23" w14:paraId="116FB734"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5DBE6C89"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Decreto Supremo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005- 2016-MC</w:t>
            </w:r>
          </w:p>
        </w:tc>
        <w:tc>
          <w:tcPr>
            <w:tcW w:w="1080" w:type="dxa"/>
            <w:tcBorders>
              <w:top w:val="nil"/>
              <w:left w:val="nil"/>
              <w:bottom w:val="single" w:sz="4" w:space="0" w:color="auto"/>
              <w:right w:val="single" w:sz="4" w:space="0" w:color="auto"/>
            </w:tcBorders>
            <w:shd w:val="clear" w:color="auto" w:fill="auto"/>
            <w:vAlign w:val="center"/>
            <w:hideMark/>
          </w:tcPr>
          <w:p w14:paraId="6D569BA8"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2016</w:t>
            </w:r>
          </w:p>
        </w:tc>
        <w:tc>
          <w:tcPr>
            <w:tcW w:w="6296" w:type="dxa"/>
            <w:tcBorders>
              <w:top w:val="nil"/>
              <w:left w:val="nil"/>
              <w:bottom w:val="single" w:sz="4" w:space="0" w:color="auto"/>
              <w:right w:val="single" w:sz="4" w:space="0" w:color="auto"/>
            </w:tcBorders>
            <w:shd w:val="clear" w:color="auto" w:fill="auto"/>
            <w:vAlign w:val="center"/>
            <w:hideMark/>
          </w:tcPr>
          <w:p w14:paraId="2E9E7EB5"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Dispone la inscripción de Reservas Indígenas en el Registro de Predios de los Registros Públicos, en el marco de la Ley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28736, Ley para la Protección de Pueblos indígenas u </w:t>
            </w:r>
            <w:proofErr w:type="spellStart"/>
            <w:r w:rsidRPr="00881E23">
              <w:rPr>
                <w:rFonts w:eastAsia="Times New Roman"/>
                <w:color w:val="000000"/>
                <w:sz w:val="20"/>
                <w:szCs w:val="20"/>
                <w:lang w:val="es-ES"/>
              </w:rPr>
              <w:t>originariosen</w:t>
            </w:r>
            <w:proofErr w:type="spellEnd"/>
            <w:r w:rsidRPr="00881E23">
              <w:rPr>
                <w:rFonts w:eastAsia="Times New Roman"/>
                <w:color w:val="000000"/>
                <w:sz w:val="20"/>
                <w:szCs w:val="20"/>
                <w:lang w:val="es-ES"/>
              </w:rPr>
              <w:t xml:space="preserve"> Situación de Aislamiento y en Situación de Contacto Inicial, y su Reglamento. Esta norma tiene por finalidad otorgar publicidad a las Reservas Indígenas y/o Territoriales, con el objetivo de dar seguridad jurídica frente a terceros.</w:t>
            </w:r>
          </w:p>
        </w:tc>
      </w:tr>
      <w:tr w:rsidR="00881E23" w:rsidRPr="00881E23" w14:paraId="6B47A876"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05D40A61"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Decreto Supremo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007-2016-MC</w:t>
            </w:r>
          </w:p>
        </w:tc>
        <w:tc>
          <w:tcPr>
            <w:tcW w:w="1080" w:type="dxa"/>
            <w:tcBorders>
              <w:top w:val="nil"/>
              <w:left w:val="nil"/>
              <w:bottom w:val="single" w:sz="4" w:space="0" w:color="auto"/>
              <w:right w:val="single" w:sz="4" w:space="0" w:color="auto"/>
            </w:tcBorders>
            <w:shd w:val="clear" w:color="auto" w:fill="auto"/>
            <w:vAlign w:val="center"/>
            <w:hideMark/>
          </w:tcPr>
          <w:p w14:paraId="329EDF77"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2016</w:t>
            </w:r>
          </w:p>
        </w:tc>
        <w:tc>
          <w:tcPr>
            <w:tcW w:w="6296" w:type="dxa"/>
            <w:tcBorders>
              <w:top w:val="nil"/>
              <w:left w:val="nil"/>
              <w:bottom w:val="single" w:sz="4" w:space="0" w:color="auto"/>
              <w:right w:val="single" w:sz="4" w:space="0" w:color="auto"/>
            </w:tcBorders>
            <w:shd w:val="clear" w:color="auto" w:fill="auto"/>
            <w:vAlign w:val="center"/>
            <w:hideMark/>
          </w:tcPr>
          <w:p w14:paraId="13EFA2DD"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Declara la adecuación de las Reservas Territoriales </w:t>
            </w:r>
            <w:proofErr w:type="spellStart"/>
            <w:r w:rsidRPr="00881E23">
              <w:rPr>
                <w:rFonts w:eastAsia="Times New Roman"/>
                <w:color w:val="000000"/>
                <w:sz w:val="20"/>
                <w:szCs w:val="20"/>
                <w:lang w:val="es-ES"/>
              </w:rPr>
              <w:t>Isconahua</w:t>
            </w:r>
            <w:proofErr w:type="spellEnd"/>
            <w:r w:rsidRPr="00881E23">
              <w:rPr>
                <w:rFonts w:eastAsia="Times New Roman"/>
                <w:color w:val="000000"/>
                <w:sz w:val="20"/>
                <w:szCs w:val="20"/>
                <w:lang w:val="es-ES"/>
              </w:rPr>
              <w:t xml:space="preserve">, </w:t>
            </w:r>
            <w:proofErr w:type="spellStart"/>
            <w:r w:rsidRPr="00881E23">
              <w:rPr>
                <w:rFonts w:eastAsia="Times New Roman"/>
                <w:color w:val="000000"/>
                <w:sz w:val="20"/>
                <w:szCs w:val="20"/>
                <w:lang w:val="es-ES"/>
              </w:rPr>
              <w:t>Mashco</w:t>
            </w:r>
            <w:proofErr w:type="spellEnd"/>
            <w:r w:rsidRPr="00881E23">
              <w:rPr>
                <w:rFonts w:eastAsia="Times New Roman"/>
                <w:color w:val="000000"/>
                <w:sz w:val="20"/>
                <w:szCs w:val="20"/>
                <w:lang w:val="es-ES"/>
              </w:rPr>
              <w:t xml:space="preserve"> Piro y </w:t>
            </w:r>
            <w:proofErr w:type="spellStart"/>
            <w:r w:rsidRPr="00881E23">
              <w:rPr>
                <w:rFonts w:eastAsia="Times New Roman"/>
                <w:color w:val="000000"/>
                <w:sz w:val="20"/>
                <w:szCs w:val="20"/>
                <w:lang w:val="es-ES"/>
              </w:rPr>
              <w:t>Muranahua</w:t>
            </w:r>
            <w:proofErr w:type="spellEnd"/>
            <w:r w:rsidRPr="00881E23">
              <w:rPr>
                <w:rFonts w:eastAsia="Times New Roman"/>
                <w:color w:val="000000"/>
                <w:sz w:val="20"/>
                <w:szCs w:val="20"/>
                <w:lang w:val="es-ES"/>
              </w:rPr>
              <w:t>, asignándoles la categoría de Reservas Indígenas, delimitando con ello el territorio asignado por el Estado peruano para los PIACI que en ellas habitan.</w:t>
            </w:r>
          </w:p>
        </w:tc>
      </w:tr>
      <w:tr w:rsidR="00881E23" w:rsidRPr="00881E23" w14:paraId="66BACD97"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3716AF34"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Ministerial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180-2016-MC</w:t>
            </w:r>
          </w:p>
        </w:tc>
        <w:tc>
          <w:tcPr>
            <w:tcW w:w="1080" w:type="dxa"/>
            <w:tcBorders>
              <w:top w:val="nil"/>
              <w:left w:val="nil"/>
              <w:bottom w:val="single" w:sz="4" w:space="0" w:color="auto"/>
              <w:right w:val="single" w:sz="4" w:space="0" w:color="auto"/>
            </w:tcBorders>
            <w:shd w:val="clear" w:color="auto" w:fill="auto"/>
            <w:vAlign w:val="center"/>
            <w:hideMark/>
          </w:tcPr>
          <w:p w14:paraId="7C4C2CF0"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2016</w:t>
            </w:r>
          </w:p>
        </w:tc>
        <w:tc>
          <w:tcPr>
            <w:tcW w:w="6296" w:type="dxa"/>
            <w:tcBorders>
              <w:top w:val="nil"/>
              <w:left w:val="nil"/>
              <w:bottom w:val="single" w:sz="4" w:space="0" w:color="auto"/>
              <w:right w:val="single" w:sz="4" w:space="0" w:color="auto"/>
            </w:tcBorders>
            <w:shd w:val="clear" w:color="auto" w:fill="auto"/>
            <w:vAlign w:val="center"/>
            <w:hideMark/>
          </w:tcPr>
          <w:p w14:paraId="1164E53B"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Ministerial que crea el Grupo de Trabajo, de naturaleza temporal, encargado de desarrollar actividades y acciones destinadas a la protección de la integridad y la vida de la población Nahua en contacto inicial de la Reserva Territorial </w:t>
            </w:r>
            <w:proofErr w:type="spellStart"/>
            <w:r w:rsidRPr="00881E23">
              <w:rPr>
                <w:rFonts w:eastAsia="Times New Roman"/>
                <w:color w:val="000000"/>
                <w:sz w:val="20"/>
                <w:szCs w:val="20"/>
                <w:lang w:val="es-ES"/>
              </w:rPr>
              <w:t>Kugapakori</w:t>
            </w:r>
            <w:proofErr w:type="spellEnd"/>
            <w:r w:rsidRPr="00881E23">
              <w:rPr>
                <w:rFonts w:eastAsia="Times New Roman"/>
                <w:color w:val="000000"/>
                <w:sz w:val="20"/>
                <w:szCs w:val="20"/>
                <w:lang w:val="es-ES"/>
              </w:rPr>
              <w:t xml:space="preserve">, Nahua, </w:t>
            </w:r>
            <w:proofErr w:type="spellStart"/>
            <w:r w:rsidRPr="00881E23">
              <w:rPr>
                <w:rFonts w:eastAsia="Times New Roman"/>
                <w:color w:val="000000"/>
                <w:sz w:val="20"/>
                <w:szCs w:val="20"/>
                <w:lang w:val="es-ES"/>
              </w:rPr>
              <w:t>Nanti</w:t>
            </w:r>
            <w:proofErr w:type="spellEnd"/>
            <w:r w:rsidRPr="00881E23">
              <w:rPr>
                <w:rFonts w:eastAsia="Times New Roman"/>
                <w:color w:val="000000"/>
                <w:sz w:val="20"/>
                <w:szCs w:val="20"/>
                <w:lang w:val="es-ES"/>
              </w:rPr>
              <w:t xml:space="preserve"> y otros, diagnosticados con altos niveles de mercurio.</w:t>
            </w:r>
          </w:p>
        </w:tc>
      </w:tr>
      <w:tr w:rsidR="00881E23" w:rsidRPr="00881E23" w14:paraId="06490202"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276E0CCC"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Decreto Supremo </w:t>
            </w:r>
            <w:proofErr w:type="spellStart"/>
            <w:r w:rsidRPr="00881E23">
              <w:rPr>
                <w:rFonts w:eastAsia="Times New Roman"/>
                <w:color w:val="000000"/>
                <w:sz w:val="20"/>
                <w:szCs w:val="20"/>
                <w:lang w:val="es-ES"/>
              </w:rPr>
              <w:t>Nº</w:t>
            </w:r>
            <w:proofErr w:type="spellEnd"/>
            <w:r w:rsidRPr="00881E23">
              <w:rPr>
                <w:rFonts w:eastAsia="Times New Roman"/>
                <w:color w:val="000000"/>
                <w:sz w:val="20"/>
                <w:szCs w:val="20"/>
                <w:lang w:val="es-ES"/>
              </w:rPr>
              <w:t xml:space="preserve"> 008-2016-MC y Fe de erratas aprobada el 6 de agosto del 2016</w:t>
            </w:r>
          </w:p>
        </w:tc>
        <w:tc>
          <w:tcPr>
            <w:tcW w:w="1080" w:type="dxa"/>
            <w:tcBorders>
              <w:top w:val="nil"/>
              <w:left w:val="nil"/>
              <w:bottom w:val="single" w:sz="4" w:space="0" w:color="auto"/>
              <w:right w:val="single" w:sz="4" w:space="0" w:color="auto"/>
            </w:tcBorders>
            <w:shd w:val="clear" w:color="auto" w:fill="auto"/>
            <w:vAlign w:val="center"/>
            <w:hideMark/>
          </w:tcPr>
          <w:p w14:paraId="43EDBA03"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2016</w:t>
            </w:r>
          </w:p>
        </w:tc>
        <w:tc>
          <w:tcPr>
            <w:tcW w:w="6296" w:type="dxa"/>
            <w:tcBorders>
              <w:top w:val="nil"/>
              <w:left w:val="nil"/>
              <w:bottom w:val="single" w:sz="4" w:space="0" w:color="auto"/>
              <w:right w:val="single" w:sz="4" w:space="0" w:color="auto"/>
            </w:tcBorders>
            <w:shd w:val="clear" w:color="auto" w:fill="auto"/>
            <w:vAlign w:val="center"/>
            <w:hideMark/>
          </w:tcPr>
          <w:p w14:paraId="1205DF02"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Modifica el Reglamento de la Ley PIACI, aprobado por Decreto Supremo </w:t>
            </w:r>
            <w:proofErr w:type="spellStart"/>
            <w:r w:rsidRPr="00881E23">
              <w:rPr>
                <w:rFonts w:eastAsia="Times New Roman"/>
                <w:color w:val="000000"/>
                <w:sz w:val="20"/>
                <w:szCs w:val="20"/>
                <w:lang w:val="es-ES"/>
              </w:rPr>
              <w:t>Nº</w:t>
            </w:r>
            <w:proofErr w:type="spellEnd"/>
            <w:r w:rsidRPr="00881E23">
              <w:rPr>
                <w:rFonts w:eastAsia="Times New Roman"/>
                <w:color w:val="000000"/>
                <w:sz w:val="20"/>
                <w:szCs w:val="20"/>
                <w:lang w:val="es-ES"/>
              </w:rPr>
              <w:t xml:space="preserve"> 008-2007-MIMDES.</w:t>
            </w:r>
          </w:p>
        </w:tc>
      </w:tr>
      <w:tr w:rsidR="00881E23" w:rsidRPr="00881E23" w14:paraId="18AC6240"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39DEB5A2"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Ministerial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362-2016-MC</w:t>
            </w:r>
          </w:p>
        </w:tc>
        <w:tc>
          <w:tcPr>
            <w:tcW w:w="1080" w:type="dxa"/>
            <w:tcBorders>
              <w:top w:val="nil"/>
              <w:left w:val="nil"/>
              <w:bottom w:val="single" w:sz="4" w:space="0" w:color="auto"/>
              <w:right w:val="single" w:sz="4" w:space="0" w:color="auto"/>
            </w:tcBorders>
            <w:shd w:val="clear" w:color="auto" w:fill="auto"/>
            <w:vAlign w:val="center"/>
            <w:hideMark/>
          </w:tcPr>
          <w:p w14:paraId="2FEAD674"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2016</w:t>
            </w:r>
          </w:p>
        </w:tc>
        <w:tc>
          <w:tcPr>
            <w:tcW w:w="6296" w:type="dxa"/>
            <w:tcBorders>
              <w:top w:val="nil"/>
              <w:left w:val="nil"/>
              <w:bottom w:val="single" w:sz="4" w:space="0" w:color="auto"/>
              <w:right w:val="single" w:sz="4" w:space="0" w:color="auto"/>
            </w:tcBorders>
            <w:shd w:val="clear" w:color="auto" w:fill="auto"/>
            <w:vAlign w:val="center"/>
            <w:hideMark/>
          </w:tcPr>
          <w:p w14:paraId="5F31E85F"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Ministerial que crea el Grupo de Trabajo Multisectorial denominado “Grupo de Trabajo multisectorial para la protección de derechos de los indígenas </w:t>
            </w:r>
            <w:proofErr w:type="spellStart"/>
            <w:r w:rsidRPr="00881E23">
              <w:rPr>
                <w:rFonts w:eastAsia="Times New Roman"/>
                <w:color w:val="000000"/>
                <w:sz w:val="20"/>
                <w:szCs w:val="20"/>
                <w:lang w:val="es-ES"/>
              </w:rPr>
              <w:t>Mashco</w:t>
            </w:r>
            <w:proofErr w:type="spellEnd"/>
            <w:r w:rsidRPr="00881E23">
              <w:rPr>
                <w:rFonts w:eastAsia="Times New Roman"/>
                <w:color w:val="000000"/>
                <w:sz w:val="20"/>
                <w:szCs w:val="20"/>
                <w:lang w:val="es-ES"/>
              </w:rPr>
              <w:t xml:space="preserve"> Piro del río Alto Madre de Dios”</w:t>
            </w:r>
          </w:p>
        </w:tc>
      </w:tr>
      <w:tr w:rsidR="00881E23" w:rsidRPr="00881E23" w14:paraId="5FEF4B5C"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2841EDA5"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Decreto Supremo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004-2017-MC</w:t>
            </w:r>
          </w:p>
        </w:tc>
        <w:tc>
          <w:tcPr>
            <w:tcW w:w="1080" w:type="dxa"/>
            <w:tcBorders>
              <w:top w:val="nil"/>
              <w:left w:val="nil"/>
              <w:bottom w:val="single" w:sz="4" w:space="0" w:color="auto"/>
              <w:right w:val="single" w:sz="4" w:space="0" w:color="auto"/>
            </w:tcBorders>
            <w:shd w:val="clear" w:color="auto" w:fill="auto"/>
            <w:vAlign w:val="center"/>
            <w:hideMark/>
          </w:tcPr>
          <w:p w14:paraId="044695DB"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2017</w:t>
            </w:r>
          </w:p>
        </w:tc>
        <w:tc>
          <w:tcPr>
            <w:tcW w:w="6296" w:type="dxa"/>
            <w:tcBorders>
              <w:top w:val="nil"/>
              <w:left w:val="nil"/>
              <w:bottom w:val="single" w:sz="4" w:space="0" w:color="auto"/>
              <w:right w:val="single" w:sz="4" w:space="0" w:color="auto"/>
            </w:tcBorders>
            <w:shd w:val="clear" w:color="auto" w:fill="auto"/>
            <w:vAlign w:val="center"/>
            <w:hideMark/>
          </w:tcPr>
          <w:p w14:paraId="22EFADE7"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Declara el reconocimiento del pueblo indígena </w:t>
            </w:r>
            <w:proofErr w:type="spellStart"/>
            <w:r w:rsidRPr="00881E23">
              <w:rPr>
                <w:rFonts w:eastAsia="Times New Roman"/>
                <w:color w:val="000000"/>
                <w:sz w:val="20"/>
                <w:szCs w:val="20"/>
                <w:lang w:val="es-ES"/>
              </w:rPr>
              <w:t>Kakataibo</w:t>
            </w:r>
            <w:proofErr w:type="spellEnd"/>
            <w:r w:rsidRPr="00881E23">
              <w:rPr>
                <w:rFonts w:eastAsia="Times New Roman"/>
                <w:color w:val="000000"/>
                <w:sz w:val="20"/>
                <w:szCs w:val="20"/>
                <w:lang w:val="es-ES"/>
              </w:rPr>
              <w:t xml:space="preserve"> en situación de aislamiento.</w:t>
            </w:r>
          </w:p>
        </w:tc>
      </w:tr>
      <w:tr w:rsidR="00881E23" w:rsidRPr="00881E23" w14:paraId="08399863"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7A2AFD75"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Decreto Supremo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002-2018-MC</w:t>
            </w:r>
          </w:p>
        </w:tc>
        <w:tc>
          <w:tcPr>
            <w:tcW w:w="1080" w:type="dxa"/>
            <w:tcBorders>
              <w:top w:val="nil"/>
              <w:left w:val="nil"/>
              <w:bottom w:val="single" w:sz="4" w:space="0" w:color="auto"/>
              <w:right w:val="single" w:sz="4" w:space="0" w:color="auto"/>
            </w:tcBorders>
            <w:shd w:val="clear" w:color="auto" w:fill="auto"/>
            <w:vAlign w:val="center"/>
            <w:hideMark/>
          </w:tcPr>
          <w:p w14:paraId="5E4A6711"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2018</w:t>
            </w:r>
          </w:p>
        </w:tc>
        <w:tc>
          <w:tcPr>
            <w:tcW w:w="6296" w:type="dxa"/>
            <w:tcBorders>
              <w:top w:val="nil"/>
              <w:left w:val="nil"/>
              <w:bottom w:val="single" w:sz="4" w:space="0" w:color="auto"/>
              <w:right w:val="single" w:sz="4" w:space="0" w:color="auto"/>
            </w:tcBorders>
            <w:shd w:val="clear" w:color="auto" w:fill="auto"/>
            <w:vAlign w:val="center"/>
            <w:hideMark/>
          </w:tcPr>
          <w:p w14:paraId="6760D0DD"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Declara el reconocimiento de los pueblos indígenas </w:t>
            </w:r>
            <w:proofErr w:type="spellStart"/>
            <w:r w:rsidRPr="00881E23">
              <w:rPr>
                <w:rFonts w:eastAsia="Times New Roman"/>
                <w:color w:val="000000"/>
                <w:sz w:val="20"/>
                <w:szCs w:val="20"/>
                <w:lang w:val="es-ES"/>
              </w:rPr>
              <w:t>matsés</w:t>
            </w:r>
            <w:proofErr w:type="spellEnd"/>
            <w:r w:rsidRPr="00881E23">
              <w:rPr>
                <w:rFonts w:eastAsia="Times New Roman"/>
                <w:color w:val="000000"/>
                <w:sz w:val="20"/>
                <w:szCs w:val="20"/>
                <w:lang w:val="es-ES"/>
              </w:rPr>
              <w:t>, remo (</w:t>
            </w:r>
            <w:proofErr w:type="spellStart"/>
            <w:r w:rsidRPr="00881E23">
              <w:rPr>
                <w:rFonts w:eastAsia="Times New Roman"/>
                <w:color w:val="000000"/>
                <w:sz w:val="20"/>
                <w:szCs w:val="20"/>
                <w:lang w:val="es-ES"/>
              </w:rPr>
              <w:t>isconahua</w:t>
            </w:r>
            <w:proofErr w:type="spellEnd"/>
            <w:r w:rsidRPr="00881E23">
              <w:rPr>
                <w:rFonts w:eastAsia="Times New Roman"/>
                <w:color w:val="000000"/>
                <w:sz w:val="20"/>
                <w:szCs w:val="20"/>
                <w:lang w:val="es-ES"/>
              </w:rPr>
              <w:t xml:space="preserve">) y </w:t>
            </w:r>
            <w:proofErr w:type="spellStart"/>
            <w:r w:rsidRPr="00881E23">
              <w:rPr>
                <w:rFonts w:eastAsia="Times New Roman"/>
                <w:color w:val="000000"/>
                <w:sz w:val="20"/>
                <w:szCs w:val="20"/>
                <w:lang w:val="es-ES"/>
              </w:rPr>
              <w:t>marubo</w:t>
            </w:r>
            <w:proofErr w:type="spellEnd"/>
            <w:r w:rsidRPr="00881E23">
              <w:rPr>
                <w:rFonts w:eastAsia="Times New Roman"/>
                <w:color w:val="000000"/>
                <w:sz w:val="20"/>
                <w:szCs w:val="20"/>
                <w:lang w:val="es-ES"/>
              </w:rPr>
              <w:t xml:space="preserve"> en situación de aislamiento, así como otros pueblos indígenas en igual situación cuya pertenencia étnica no ha sido posible identificar, correspondientes al ámbito de la solicitud para la creación de la Reserva Indígena Yavarí </w:t>
            </w:r>
            <w:proofErr w:type="spellStart"/>
            <w:r w:rsidRPr="00881E23">
              <w:rPr>
                <w:rFonts w:eastAsia="Times New Roman"/>
                <w:color w:val="000000"/>
                <w:sz w:val="20"/>
                <w:szCs w:val="20"/>
                <w:lang w:val="es-ES"/>
              </w:rPr>
              <w:t>Tapiche</w:t>
            </w:r>
            <w:proofErr w:type="spellEnd"/>
            <w:r w:rsidRPr="00881E23">
              <w:rPr>
                <w:rFonts w:eastAsia="Times New Roman"/>
                <w:color w:val="000000"/>
                <w:sz w:val="20"/>
                <w:szCs w:val="20"/>
                <w:lang w:val="es-ES"/>
              </w:rPr>
              <w:t xml:space="preserve"> y de los pueblos indígenas </w:t>
            </w:r>
            <w:proofErr w:type="spellStart"/>
            <w:r w:rsidRPr="00881E23">
              <w:rPr>
                <w:rFonts w:eastAsia="Times New Roman"/>
                <w:color w:val="000000"/>
                <w:sz w:val="20"/>
                <w:szCs w:val="20"/>
                <w:lang w:val="es-ES"/>
              </w:rPr>
              <w:t>matsés</w:t>
            </w:r>
            <w:proofErr w:type="spellEnd"/>
            <w:r w:rsidRPr="00881E23">
              <w:rPr>
                <w:rFonts w:eastAsia="Times New Roman"/>
                <w:color w:val="000000"/>
                <w:sz w:val="20"/>
                <w:szCs w:val="20"/>
                <w:lang w:val="es-ES"/>
              </w:rPr>
              <w:t xml:space="preserve">, </w:t>
            </w:r>
            <w:proofErr w:type="spellStart"/>
            <w:r w:rsidRPr="00881E23">
              <w:rPr>
                <w:rFonts w:eastAsia="Times New Roman"/>
                <w:color w:val="000000"/>
                <w:sz w:val="20"/>
                <w:szCs w:val="20"/>
                <w:lang w:val="es-ES"/>
              </w:rPr>
              <w:t>matis</w:t>
            </w:r>
            <w:proofErr w:type="spellEnd"/>
            <w:r w:rsidRPr="00881E23">
              <w:rPr>
                <w:rFonts w:eastAsia="Times New Roman"/>
                <w:color w:val="000000"/>
                <w:sz w:val="20"/>
                <w:szCs w:val="20"/>
                <w:lang w:val="es-ES"/>
              </w:rPr>
              <w:t xml:space="preserve">, </w:t>
            </w:r>
            <w:proofErr w:type="spellStart"/>
            <w:r w:rsidRPr="00881E23">
              <w:rPr>
                <w:rFonts w:eastAsia="Times New Roman"/>
                <w:color w:val="000000"/>
                <w:sz w:val="20"/>
                <w:szCs w:val="20"/>
                <w:lang w:val="es-ES"/>
              </w:rPr>
              <w:t>korubo</w:t>
            </w:r>
            <w:proofErr w:type="spellEnd"/>
            <w:r w:rsidRPr="00881E23">
              <w:rPr>
                <w:rFonts w:eastAsia="Times New Roman"/>
                <w:color w:val="000000"/>
                <w:sz w:val="20"/>
                <w:szCs w:val="20"/>
                <w:lang w:val="es-ES"/>
              </w:rPr>
              <w:t xml:space="preserve"> o </w:t>
            </w:r>
            <w:proofErr w:type="spellStart"/>
            <w:r w:rsidRPr="00881E23">
              <w:rPr>
                <w:rFonts w:eastAsia="Times New Roman"/>
                <w:color w:val="000000"/>
                <w:sz w:val="20"/>
                <w:szCs w:val="20"/>
                <w:lang w:val="es-ES"/>
              </w:rPr>
              <w:t>kulina-pano</w:t>
            </w:r>
            <w:proofErr w:type="spellEnd"/>
            <w:r w:rsidRPr="00881E23">
              <w:rPr>
                <w:rFonts w:eastAsia="Times New Roman"/>
                <w:color w:val="000000"/>
                <w:sz w:val="20"/>
                <w:szCs w:val="20"/>
                <w:lang w:val="es-ES"/>
              </w:rPr>
              <w:t xml:space="preserve"> y </w:t>
            </w:r>
            <w:proofErr w:type="spellStart"/>
            <w:r w:rsidRPr="00881E23">
              <w:rPr>
                <w:rFonts w:eastAsia="Times New Roman"/>
                <w:color w:val="000000"/>
                <w:sz w:val="20"/>
                <w:szCs w:val="20"/>
                <w:lang w:val="es-ES"/>
              </w:rPr>
              <w:t>flecheiro</w:t>
            </w:r>
            <w:proofErr w:type="spellEnd"/>
            <w:r w:rsidRPr="00881E23">
              <w:rPr>
                <w:rFonts w:eastAsia="Times New Roman"/>
                <w:color w:val="000000"/>
                <w:sz w:val="20"/>
                <w:szCs w:val="20"/>
                <w:lang w:val="es-ES"/>
              </w:rPr>
              <w:t xml:space="preserve"> (</w:t>
            </w:r>
            <w:proofErr w:type="spellStart"/>
            <w:r w:rsidRPr="00881E23">
              <w:rPr>
                <w:rFonts w:eastAsia="Times New Roman"/>
                <w:color w:val="000000"/>
                <w:sz w:val="20"/>
                <w:szCs w:val="20"/>
                <w:lang w:val="es-ES"/>
              </w:rPr>
              <w:t>takavina</w:t>
            </w:r>
            <w:proofErr w:type="spellEnd"/>
            <w:r w:rsidRPr="00881E23">
              <w:rPr>
                <w:rFonts w:eastAsia="Times New Roman"/>
                <w:color w:val="000000"/>
                <w:sz w:val="20"/>
                <w:szCs w:val="20"/>
                <w:lang w:val="es-ES"/>
              </w:rPr>
              <w:t xml:space="preserve">) en situación de aislamiento, del ámbito de la solicitud para la creación de la Reserva Indígena Yavarí </w:t>
            </w:r>
            <w:proofErr w:type="spellStart"/>
            <w:r w:rsidRPr="00881E23">
              <w:rPr>
                <w:rFonts w:eastAsia="Times New Roman"/>
                <w:color w:val="000000"/>
                <w:sz w:val="20"/>
                <w:szCs w:val="20"/>
                <w:lang w:val="es-ES"/>
              </w:rPr>
              <w:t>Mirim</w:t>
            </w:r>
            <w:proofErr w:type="spellEnd"/>
            <w:r w:rsidRPr="00881E23">
              <w:rPr>
                <w:rFonts w:eastAsia="Times New Roman"/>
                <w:color w:val="000000"/>
                <w:sz w:val="20"/>
                <w:szCs w:val="20"/>
                <w:lang w:val="es-ES"/>
              </w:rPr>
              <w:t>.</w:t>
            </w:r>
          </w:p>
        </w:tc>
      </w:tr>
      <w:tr w:rsidR="00881E23" w:rsidRPr="00881E23" w14:paraId="2F67DFF9"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2497C93C"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Decreto Legislativo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1374</w:t>
            </w:r>
          </w:p>
        </w:tc>
        <w:tc>
          <w:tcPr>
            <w:tcW w:w="1080" w:type="dxa"/>
            <w:tcBorders>
              <w:top w:val="nil"/>
              <w:left w:val="nil"/>
              <w:bottom w:val="single" w:sz="4" w:space="0" w:color="auto"/>
              <w:right w:val="single" w:sz="4" w:space="0" w:color="auto"/>
            </w:tcBorders>
            <w:shd w:val="clear" w:color="auto" w:fill="auto"/>
            <w:vAlign w:val="center"/>
            <w:hideMark/>
          </w:tcPr>
          <w:p w14:paraId="6E0FD045"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2018</w:t>
            </w:r>
          </w:p>
        </w:tc>
        <w:tc>
          <w:tcPr>
            <w:tcW w:w="6296" w:type="dxa"/>
            <w:tcBorders>
              <w:top w:val="nil"/>
              <w:left w:val="nil"/>
              <w:bottom w:val="single" w:sz="4" w:space="0" w:color="auto"/>
              <w:right w:val="single" w:sz="4" w:space="0" w:color="auto"/>
            </w:tcBorders>
            <w:shd w:val="clear" w:color="auto" w:fill="auto"/>
            <w:vAlign w:val="center"/>
            <w:hideMark/>
          </w:tcPr>
          <w:p w14:paraId="6FB5E039"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Establece el régimen sancionador por incumplimiento de las disposiciones contenidas en la Ley PIACI, su Reglamento y demás disposiciones de obligatorio cumplimiento.</w:t>
            </w:r>
          </w:p>
        </w:tc>
      </w:tr>
      <w:tr w:rsidR="00881E23" w:rsidRPr="00881E23" w14:paraId="08E05241"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3F081146"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Ministerial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432-2018-MC</w:t>
            </w:r>
          </w:p>
        </w:tc>
        <w:tc>
          <w:tcPr>
            <w:tcW w:w="1080" w:type="dxa"/>
            <w:tcBorders>
              <w:top w:val="nil"/>
              <w:left w:val="nil"/>
              <w:bottom w:val="single" w:sz="4" w:space="0" w:color="auto"/>
              <w:right w:val="single" w:sz="4" w:space="0" w:color="auto"/>
            </w:tcBorders>
            <w:shd w:val="clear" w:color="auto" w:fill="auto"/>
            <w:vAlign w:val="center"/>
            <w:hideMark/>
          </w:tcPr>
          <w:p w14:paraId="338B7EA6"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2018</w:t>
            </w:r>
          </w:p>
        </w:tc>
        <w:tc>
          <w:tcPr>
            <w:tcW w:w="6296" w:type="dxa"/>
            <w:tcBorders>
              <w:top w:val="nil"/>
              <w:left w:val="nil"/>
              <w:bottom w:val="single" w:sz="4" w:space="0" w:color="auto"/>
              <w:right w:val="single" w:sz="4" w:space="0" w:color="auto"/>
            </w:tcBorders>
            <w:shd w:val="clear" w:color="auto" w:fill="auto"/>
            <w:vAlign w:val="center"/>
            <w:hideMark/>
          </w:tcPr>
          <w:p w14:paraId="09868671"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Ministerial a través del cual se crea el Grupo de Trabajo, de naturaleza temporal, encargado de proponer a </w:t>
            </w:r>
            <w:proofErr w:type="spellStart"/>
            <w:r w:rsidRPr="00881E23">
              <w:rPr>
                <w:rFonts w:eastAsia="Times New Roman"/>
                <w:color w:val="000000"/>
                <w:sz w:val="20"/>
                <w:szCs w:val="20"/>
                <w:lang w:val="es-ES"/>
              </w:rPr>
              <w:t>el</w:t>
            </w:r>
            <w:proofErr w:type="spellEnd"/>
            <w:r w:rsidRPr="00881E23">
              <w:rPr>
                <w:rFonts w:eastAsia="Times New Roman"/>
                <w:color w:val="000000"/>
                <w:sz w:val="20"/>
                <w:szCs w:val="20"/>
                <w:lang w:val="es-ES"/>
              </w:rPr>
              <w:t xml:space="preserve">/la Titular del Ministerio de Cultura, en el marco del Régimen Especial Transectorial establecido mediante la Ley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28736, medidas urgentes de protección de los derechos de los pueblos indígenas en Situación de Aislamiento y en Situación de Contacto Inicial (PIACI) que habitan y se desplazan en áreas que no se encuentran comprendidas en reservas indígenas y territoriales.</w:t>
            </w:r>
          </w:p>
        </w:tc>
      </w:tr>
      <w:tr w:rsidR="00881E23" w:rsidRPr="00881E23" w14:paraId="34AFB767"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20C039BE"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Ministerial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048-2019-MC</w:t>
            </w:r>
          </w:p>
        </w:tc>
        <w:tc>
          <w:tcPr>
            <w:tcW w:w="1080" w:type="dxa"/>
            <w:tcBorders>
              <w:top w:val="nil"/>
              <w:left w:val="nil"/>
              <w:bottom w:val="single" w:sz="4" w:space="0" w:color="auto"/>
              <w:right w:val="single" w:sz="4" w:space="0" w:color="auto"/>
            </w:tcBorders>
            <w:shd w:val="clear" w:color="auto" w:fill="auto"/>
            <w:vAlign w:val="center"/>
            <w:hideMark/>
          </w:tcPr>
          <w:p w14:paraId="0973F55C"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2019</w:t>
            </w:r>
          </w:p>
        </w:tc>
        <w:tc>
          <w:tcPr>
            <w:tcW w:w="6296" w:type="dxa"/>
            <w:tcBorders>
              <w:top w:val="nil"/>
              <w:left w:val="nil"/>
              <w:bottom w:val="single" w:sz="4" w:space="0" w:color="auto"/>
              <w:right w:val="single" w:sz="4" w:space="0" w:color="auto"/>
            </w:tcBorders>
            <w:shd w:val="clear" w:color="auto" w:fill="auto"/>
            <w:vAlign w:val="center"/>
            <w:hideMark/>
          </w:tcPr>
          <w:p w14:paraId="40987AE7"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Ministerial a través del cual se modifica la conformación del Grupo de Trabajo, de naturaleza temporal, encargado de proponer a </w:t>
            </w:r>
            <w:proofErr w:type="spellStart"/>
            <w:r w:rsidRPr="00881E23">
              <w:rPr>
                <w:rFonts w:eastAsia="Times New Roman"/>
                <w:color w:val="000000"/>
                <w:sz w:val="20"/>
                <w:szCs w:val="20"/>
                <w:lang w:val="es-ES"/>
              </w:rPr>
              <w:t>el</w:t>
            </w:r>
            <w:proofErr w:type="spellEnd"/>
            <w:r w:rsidRPr="00881E23">
              <w:rPr>
                <w:rFonts w:eastAsia="Times New Roman"/>
                <w:color w:val="000000"/>
                <w:sz w:val="20"/>
                <w:szCs w:val="20"/>
                <w:lang w:val="es-ES"/>
              </w:rPr>
              <w:t xml:space="preserve">/la Titular del Ministerio de Cultura, en el marco del Régimen Especial Transectorial establecido mediante la Ley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28736, medidas urgentes de protección de los derechos de los pueblos indígenas en Situación de Aislamiento y en Situación de Contacto Inicial (PIACI) que habitan y se desplazan en áreas que no se encuentran comprendidas en reservas indígenas y territoriales.</w:t>
            </w:r>
          </w:p>
        </w:tc>
      </w:tr>
      <w:tr w:rsidR="00881E23" w:rsidRPr="00881E23" w14:paraId="4F56F6AD"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541BA8D5"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Decreto Supremo </w:t>
            </w:r>
            <w:proofErr w:type="spellStart"/>
            <w:r w:rsidRPr="00881E23">
              <w:rPr>
                <w:rFonts w:eastAsia="Times New Roman"/>
                <w:color w:val="000000"/>
                <w:sz w:val="20"/>
                <w:szCs w:val="20"/>
                <w:lang w:val="es-ES"/>
              </w:rPr>
              <w:t>Nº</w:t>
            </w:r>
            <w:proofErr w:type="spellEnd"/>
            <w:r w:rsidRPr="00881E23">
              <w:rPr>
                <w:rFonts w:eastAsia="Times New Roman"/>
                <w:color w:val="000000"/>
                <w:sz w:val="20"/>
                <w:szCs w:val="20"/>
                <w:lang w:val="es-ES"/>
              </w:rPr>
              <w:t xml:space="preserve"> 001-2019-MC</w:t>
            </w:r>
          </w:p>
        </w:tc>
        <w:tc>
          <w:tcPr>
            <w:tcW w:w="1080" w:type="dxa"/>
            <w:tcBorders>
              <w:top w:val="nil"/>
              <w:left w:val="nil"/>
              <w:bottom w:val="single" w:sz="4" w:space="0" w:color="auto"/>
              <w:right w:val="single" w:sz="4" w:space="0" w:color="auto"/>
            </w:tcBorders>
            <w:shd w:val="clear" w:color="auto" w:fill="auto"/>
            <w:vAlign w:val="center"/>
            <w:hideMark/>
          </w:tcPr>
          <w:p w14:paraId="4428D8FB"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2019</w:t>
            </w:r>
          </w:p>
        </w:tc>
        <w:tc>
          <w:tcPr>
            <w:tcW w:w="6296" w:type="dxa"/>
            <w:tcBorders>
              <w:top w:val="nil"/>
              <w:left w:val="nil"/>
              <w:bottom w:val="single" w:sz="4" w:space="0" w:color="auto"/>
              <w:right w:val="single" w:sz="4" w:space="0" w:color="auto"/>
            </w:tcBorders>
            <w:shd w:val="clear" w:color="auto" w:fill="auto"/>
            <w:vAlign w:val="center"/>
            <w:hideMark/>
          </w:tcPr>
          <w:p w14:paraId="6E18FAB5"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Declara el reconocimiento del pueblo indígena Remo (</w:t>
            </w:r>
            <w:proofErr w:type="spellStart"/>
            <w:r w:rsidRPr="00881E23">
              <w:rPr>
                <w:rFonts w:eastAsia="Times New Roman"/>
                <w:color w:val="000000"/>
                <w:sz w:val="20"/>
                <w:szCs w:val="20"/>
                <w:lang w:val="es-ES"/>
              </w:rPr>
              <w:t>Isconahua</w:t>
            </w:r>
            <w:proofErr w:type="spellEnd"/>
            <w:r w:rsidRPr="00881E23">
              <w:rPr>
                <w:rFonts w:eastAsia="Times New Roman"/>
                <w:color w:val="000000"/>
                <w:sz w:val="20"/>
                <w:szCs w:val="20"/>
                <w:lang w:val="es-ES"/>
              </w:rPr>
              <w:t xml:space="preserve">), </w:t>
            </w:r>
            <w:proofErr w:type="spellStart"/>
            <w:r w:rsidRPr="00881E23">
              <w:rPr>
                <w:rFonts w:eastAsia="Times New Roman"/>
                <w:color w:val="000000"/>
                <w:sz w:val="20"/>
                <w:szCs w:val="20"/>
                <w:lang w:val="es-ES"/>
              </w:rPr>
              <w:t>Mayoruna</w:t>
            </w:r>
            <w:proofErr w:type="spellEnd"/>
            <w:r w:rsidRPr="00881E23">
              <w:rPr>
                <w:rFonts w:eastAsia="Times New Roman"/>
                <w:color w:val="000000"/>
                <w:sz w:val="20"/>
                <w:szCs w:val="20"/>
                <w:lang w:val="es-ES"/>
              </w:rPr>
              <w:t xml:space="preserve"> y </w:t>
            </w:r>
            <w:proofErr w:type="spellStart"/>
            <w:r w:rsidRPr="00881E23">
              <w:rPr>
                <w:rFonts w:eastAsia="Times New Roman"/>
                <w:color w:val="000000"/>
                <w:sz w:val="20"/>
                <w:szCs w:val="20"/>
                <w:lang w:val="es-ES"/>
              </w:rPr>
              <w:t>Kapanawa</w:t>
            </w:r>
            <w:proofErr w:type="spellEnd"/>
            <w:r w:rsidRPr="00881E23">
              <w:rPr>
                <w:rFonts w:eastAsia="Times New Roman"/>
                <w:color w:val="000000"/>
                <w:sz w:val="20"/>
                <w:szCs w:val="20"/>
                <w:lang w:val="es-ES"/>
              </w:rPr>
              <w:t xml:space="preserve"> en situación de aislamiento.</w:t>
            </w:r>
          </w:p>
        </w:tc>
      </w:tr>
      <w:tr w:rsidR="00881E23" w:rsidRPr="00881E23" w14:paraId="3AF70B5F"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56422DAD"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Decreto Supremo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010-2019-MC</w:t>
            </w:r>
          </w:p>
        </w:tc>
        <w:tc>
          <w:tcPr>
            <w:tcW w:w="1080" w:type="dxa"/>
            <w:tcBorders>
              <w:top w:val="nil"/>
              <w:left w:val="nil"/>
              <w:bottom w:val="single" w:sz="4" w:space="0" w:color="auto"/>
              <w:right w:val="single" w:sz="4" w:space="0" w:color="auto"/>
            </w:tcBorders>
            <w:shd w:val="clear" w:color="auto" w:fill="auto"/>
            <w:vAlign w:val="center"/>
            <w:hideMark/>
          </w:tcPr>
          <w:p w14:paraId="43DF3617"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2019</w:t>
            </w:r>
          </w:p>
        </w:tc>
        <w:tc>
          <w:tcPr>
            <w:tcW w:w="6296" w:type="dxa"/>
            <w:tcBorders>
              <w:top w:val="nil"/>
              <w:left w:val="nil"/>
              <w:bottom w:val="single" w:sz="4" w:space="0" w:color="auto"/>
              <w:right w:val="single" w:sz="4" w:space="0" w:color="auto"/>
            </w:tcBorders>
            <w:shd w:val="clear" w:color="auto" w:fill="auto"/>
            <w:vAlign w:val="center"/>
            <w:hideMark/>
          </w:tcPr>
          <w:p w14:paraId="652AEDF0"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Reglamento del Decreto Legislativo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1374, que establece el régimen sancionador por incumplimiento de las disposiciones de la Ley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28736, Ley para la Protección de Pueblos indígenas u </w:t>
            </w:r>
            <w:proofErr w:type="spellStart"/>
            <w:r w:rsidRPr="00881E23">
              <w:rPr>
                <w:rFonts w:eastAsia="Times New Roman"/>
                <w:color w:val="000000"/>
                <w:sz w:val="20"/>
                <w:szCs w:val="20"/>
                <w:lang w:val="es-ES"/>
              </w:rPr>
              <w:t>originariosen</w:t>
            </w:r>
            <w:proofErr w:type="spellEnd"/>
            <w:r w:rsidRPr="00881E23">
              <w:rPr>
                <w:rFonts w:eastAsia="Times New Roman"/>
                <w:color w:val="000000"/>
                <w:sz w:val="20"/>
                <w:szCs w:val="20"/>
                <w:lang w:val="es-ES"/>
              </w:rPr>
              <w:t xml:space="preserve"> Situación de Aislamiento y en Situación de Contacto Inicial.</w:t>
            </w:r>
          </w:p>
        </w:tc>
      </w:tr>
      <w:tr w:rsidR="00881E23" w:rsidRPr="00881E23" w14:paraId="0E088E9E"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327C06AA"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Suprema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011-2019-MC</w:t>
            </w:r>
          </w:p>
        </w:tc>
        <w:tc>
          <w:tcPr>
            <w:tcW w:w="1080" w:type="dxa"/>
            <w:tcBorders>
              <w:top w:val="nil"/>
              <w:left w:val="nil"/>
              <w:bottom w:val="single" w:sz="4" w:space="0" w:color="auto"/>
              <w:right w:val="single" w:sz="4" w:space="0" w:color="auto"/>
            </w:tcBorders>
            <w:shd w:val="clear" w:color="auto" w:fill="auto"/>
            <w:vAlign w:val="center"/>
            <w:hideMark/>
          </w:tcPr>
          <w:p w14:paraId="5B1888B7"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2019</w:t>
            </w:r>
          </w:p>
        </w:tc>
        <w:tc>
          <w:tcPr>
            <w:tcW w:w="6296" w:type="dxa"/>
            <w:tcBorders>
              <w:top w:val="nil"/>
              <w:left w:val="nil"/>
              <w:bottom w:val="single" w:sz="4" w:space="0" w:color="auto"/>
              <w:right w:val="single" w:sz="4" w:space="0" w:color="auto"/>
            </w:tcBorders>
            <w:shd w:val="clear" w:color="auto" w:fill="auto"/>
            <w:vAlign w:val="center"/>
            <w:hideMark/>
          </w:tcPr>
          <w:p w14:paraId="5741AFF8"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Comisión Multisectorial de naturaleza temporal encargada de realizar el seguimiento de la implementación de los acuerdos del Grupo de Trabajo creado mediante Resolución Ministerial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180-2016-MC y formular propuestas orientadas a la adopción de medidas y acciones prioritarias de carácter multisectorial y sectorial para la atención de la población indígena Nahua en situación de contacto inicial de la Reserva Territorial </w:t>
            </w:r>
            <w:proofErr w:type="spellStart"/>
            <w:r w:rsidRPr="00881E23">
              <w:rPr>
                <w:rFonts w:eastAsia="Times New Roman"/>
                <w:color w:val="000000"/>
                <w:sz w:val="20"/>
                <w:szCs w:val="20"/>
                <w:lang w:val="es-ES"/>
              </w:rPr>
              <w:t>Kugapakori</w:t>
            </w:r>
            <w:proofErr w:type="spellEnd"/>
            <w:r w:rsidRPr="00881E23">
              <w:rPr>
                <w:rFonts w:eastAsia="Times New Roman"/>
                <w:color w:val="000000"/>
                <w:sz w:val="20"/>
                <w:szCs w:val="20"/>
                <w:lang w:val="es-ES"/>
              </w:rPr>
              <w:t xml:space="preserve">, Nahua, </w:t>
            </w:r>
            <w:proofErr w:type="spellStart"/>
            <w:r w:rsidRPr="00881E23">
              <w:rPr>
                <w:rFonts w:eastAsia="Times New Roman"/>
                <w:color w:val="000000"/>
                <w:sz w:val="20"/>
                <w:szCs w:val="20"/>
                <w:lang w:val="es-ES"/>
              </w:rPr>
              <w:t>Nanti</w:t>
            </w:r>
            <w:proofErr w:type="spellEnd"/>
            <w:r w:rsidRPr="00881E23">
              <w:rPr>
                <w:rFonts w:eastAsia="Times New Roman"/>
                <w:color w:val="000000"/>
                <w:sz w:val="20"/>
                <w:szCs w:val="20"/>
                <w:lang w:val="es-ES"/>
              </w:rPr>
              <w:t xml:space="preserve"> y otros (RTKNN)</w:t>
            </w:r>
          </w:p>
        </w:tc>
      </w:tr>
      <w:tr w:rsidR="00881E23" w:rsidRPr="00881E23" w14:paraId="67BA0E9A"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79540ED9"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Ministerial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472-2019-MC</w:t>
            </w:r>
          </w:p>
        </w:tc>
        <w:tc>
          <w:tcPr>
            <w:tcW w:w="1080" w:type="dxa"/>
            <w:tcBorders>
              <w:top w:val="nil"/>
              <w:left w:val="nil"/>
              <w:bottom w:val="single" w:sz="4" w:space="0" w:color="auto"/>
              <w:right w:val="single" w:sz="4" w:space="0" w:color="auto"/>
            </w:tcBorders>
            <w:shd w:val="clear" w:color="auto" w:fill="auto"/>
            <w:vAlign w:val="center"/>
            <w:hideMark/>
          </w:tcPr>
          <w:p w14:paraId="28CA97AA"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2019</w:t>
            </w:r>
          </w:p>
        </w:tc>
        <w:tc>
          <w:tcPr>
            <w:tcW w:w="6296" w:type="dxa"/>
            <w:tcBorders>
              <w:top w:val="nil"/>
              <w:left w:val="nil"/>
              <w:bottom w:val="single" w:sz="4" w:space="0" w:color="auto"/>
              <w:right w:val="single" w:sz="4" w:space="0" w:color="auto"/>
            </w:tcBorders>
            <w:shd w:val="clear" w:color="auto" w:fill="auto"/>
            <w:vAlign w:val="center"/>
            <w:hideMark/>
          </w:tcPr>
          <w:p w14:paraId="7F291FE8"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Prorroga la vigencia del Grupo de Trabajo creado por Resolución Ministerial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432-2018- MC, que crea el Grupo de Trabajo encargado de proponer a </w:t>
            </w:r>
            <w:proofErr w:type="spellStart"/>
            <w:r w:rsidRPr="00881E23">
              <w:rPr>
                <w:rFonts w:eastAsia="Times New Roman"/>
                <w:color w:val="000000"/>
                <w:sz w:val="20"/>
                <w:szCs w:val="20"/>
                <w:lang w:val="es-ES"/>
              </w:rPr>
              <w:t>el</w:t>
            </w:r>
            <w:proofErr w:type="spellEnd"/>
            <w:r w:rsidRPr="00881E23">
              <w:rPr>
                <w:rFonts w:eastAsia="Times New Roman"/>
                <w:color w:val="000000"/>
                <w:sz w:val="20"/>
                <w:szCs w:val="20"/>
                <w:lang w:val="es-ES"/>
              </w:rPr>
              <w:t>/la Titular del Ministerio de Cultura, medidas urgentes de protección de los derechos de los pueblos Indígenas en situación de Aislamiento y en situación de Contacto Inicial que habitan y se desplazan en áreas que no se encuentren comprendidas en reservas indígenas y territoriales, hasta el 13 de noviembre de 2020.</w:t>
            </w:r>
          </w:p>
        </w:tc>
      </w:tr>
      <w:tr w:rsidR="00881E23" w:rsidRPr="00881E23" w14:paraId="71FFDB64"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67CF0595"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Decreto Supremo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014-2020-MC</w:t>
            </w:r>
          </w:p>
        </w:tc>
        <w:tc>
          <w:tcPr>
            <w:tcW w:w="1080" w:type="dxa"/>
            <w:tcBorders>
              <w:top w:val="nil"/>
              <w:left w:val="nil"/>
              <w:bottom w:val="single" w:sz="4" w:space="0" w:color="auto"/>
              <w:right w:val="single" w:sz="4" w:space="0" w:color="auto"/>
            </w:tcBorders>
            <w:shd w:val="clear" w:color="auto" w:fill="auto"/>
            <w:vAlign w:val="center"/>
            <w:hideMark/>
          </w:tcPr>
          <w:p w14:paraId="0C160497"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2020</w:t>
            </w:r>
          </w:p>
        </w:tc>
        <w:tc>
          <w:tcPr>
            <w:tcW w:w="6296" w:type="dxa"/>
            <w:tcBorders>
              <w:top w:val="nil"/>
              <w:left w:val="nil"/>
              <w:bottom w:val="single" w:sz="4" w:space="0" w:color="auto"/>
              <w:right w:val="single" w:sz="4" w:space="0" w:color="auto"/>
            </w:tcBorders>
            <w:shd w:val="clear" w:color="auto" w:fill="auto"/>
            <w:vAlign w:val="center"/>
            <w:hideMark/>
          </w:tcPr>
          <w:p w14:paraId="43BAD811"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Lineamientos de actuación en ámbitos geográficos en los que el Ministerio de Cultura ha determinado la presencia o desplazamiento de pueblos indígenas en situación de aislamiento y en situación de contacto inicial, así como en sus ámbitos colindantes o aledaños, en el marco de la emergencia sanitaria declarada por el COVID-19.</w:t>
            </w:r>
          </w:p>
        </w:tc>
      </w:tr>
      <w:tr w:rsidR="00881E23" w:rsidRPr="00881E23" w14:paraId="4D5803CF"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7F9075A6"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Ministerial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270-2020-DM/MC</w:t>
            </w:r>
          </w:p>
        </w:tc>
        <w:tc>
          <w:tcPr>
            <w:tcW w:w="1080" w:type="dxa"/>
            <w:tcBorders>
              <w:top w:val="nil"/>
              <w:left w:val="nil"/>
              <w:bottom w:val="single" w:sz="4" w:space="0" w:color="auto"/>
              <w:right w:val="single" w:sz="4" w:space="0" w:color="auto"/>
            </w:tcBorders>
            <w:shd w:val="clear" w:color="auto" w:fill="auto"/>
            <w:vAlign w:val="center"/>
            <w:hideMark/>
          </w:tcPr>
          <w:p w14:paraId="63FE57EA"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2020</w:t>
            </w:r>
          </w:p>
        </w:tc>
        <w:tc>
          <w:tcPr>
            <w:tcW w:w="6296" w:type="dxa"/>
            <w:tcBorders>
              <w:top w:val="nil"/>
              <w:left w:val="nil"/>
              <w:bottom w:val="single" w:sz="4" w:space="0" w:color="auto"/>
              <w:right w:val="single" w:sz="4" w:space="0" w:color="auto"/>
            </w:tcBorders>
            <w:shd w:val="clear" w:color="auto" w:fill="auto"/>
            <w:vAlign w:val="center"/>
            <w:hideMark/>
          </w:tcPr>
          <w:p w14:paraId="2F7F9A87"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Lineamientos para la aplicación de la metodología para el cálculo de multas a imponer por la comisión de infracciones por el incumplimiento de las disposiciones de la Ley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28736, Ley para la protección de pueblos indígenas u </w:t>
            </w:r>
            <w:proofErr w:type="spellStart"/>
            <w:r w:rsidRPr="00881E23">
              <w:rPr>
                <w:rFonts w:eastAsia="Times New Roman"/>
                <w:color w:val="000000"/>
                <w:sz w:val="20"/>
                <w:szCs w:val="20"/>
                <w:lang w:val="es-ES"/>
              </w:rPr>
              <w:t>originariosen</w:t>
            </w:r>
            <w:proofErr w:type="spellEnd"/>
            <w:r w:rsidRPr="00881E23">
              <w:rPr>
                <w:rFonts w:eastAsia="Times New Roman"/>
                <w:color w:val="000000"/>
                <w:sz w:val="20"/>
                <w:szCs w:val="20"/>
                <w:lang w:val="es-ES"/>
              </w:rPr>
              <w:t xml:space="preserve"> situación de aislamiento y en situación de contacto inicial.</w:t>
            </w:r>
          </w:p>
        </w:tc>
      </w:tr>
      <w:tr w:rsidR="00881E23" w:rsidRPr="00881E23" w14:paraId="1D745D27"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44970313"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Ministerial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284-2020-MC</w:t>
            </w:r>
          </w:p>
        </w:tc>
        <w:tc>
          <w:tcPr>
            <w:tcW w:w="1080" w:type="dxa"/>
            <w:tcBorders>
              <w:top w:val="nil"/>
              <w:left w:val="nil"/>
              <w:bottom w:val="single" w:sz="4" w:space="0" w:color="auto"/>
              <w:right w:val="single" w:sz="4" w:space="0" w:color="auto"/>
            </w:tcBorders>
            <w:shd w:val="clear" w:color="auto" w:fill="auto"/>
            <w:vAlign w:val="center"/>
            <w:hideMark/>
          </w:tcPr>
          <w:p w14:paraId="705DD8CD"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2020</w:t>
            </w:r>
          </w:p>
        </w:tc>
        <w:tc>
          <w:tcPr>
            <w:tcW w:w="6296" w:type="dxa"/>
            <w:tcBorders>
              <w:top w:val="nil"/>
              <w:left w:val="nil"/>
              <w:bottom w:val="single" w:sz="4" w:space="0" w:color="auto"/>
              <w:right w:val="single" w:sz="4" w:space="0" w:color="auto"/>
            </w:tcBorders>
            <w:shd w:val="clear" w:color="auto" w:fill="auto"/>
            <w:vAlign w:val="center"/>
            <w:hideMark/>
          </w:tcPr>
          <w:p w14:paraId="5B5315B3"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Prorroga la vigencia del Grupo de Trabajo creado por Resolución Ministerial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432-2018- MC, que crea el Grupo de Trabajo encargado de proponer a </w:t>
            </w:r>
            <w:proofErr w:type="spellStart"/>
            <w:r w:rsidRPr="00881E23">
              <w:rPr>
                <w:rFonts w:eastAsia="Times New Roman"/>
                <w:color w:val="000000"/>
                <w:sz w:val="20"/>
                <w:szCs w:val="20"/>
                <w:lang w:val="es-ES"/>
              </w:rPr>
              <w:t>el</w:t>
            </w:r>
            <w:proofErr w:type="spellEnd"/>
            <w:r w:rsidRPr="00881E23">
              <w:rPr>
                <w:rFonts w:eastAsia="Times New Roman"/>
                <w:color w:val="000000"/>
                <w:sz w:val="20"/>
                <w:szCs w:val="20"/>
                <w:lang w:val="es-ES"/>
              </w:rPr>
              <w:t>/la Titular del Ministerio de Cultura, medidas urgentes de protección de los derechos de los pueblos Indígenas en situación de Aislamiento y en situación de Contacto Inicial que habitan y se desplazan en áreas que no se encuentren comprendidas en reservas indígenas y territoriales, hasta el 13 de noviembre de 2021.</w:t>
            </w:r>
          </w:p>
        </w:tc>
      </w:tr>
      <w:tr w:rsidR="00881E23" w:rsidRPr="00881E23" w14:paraId="3A87D237"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142674F1"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Decreto Supremo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007-2021-MC</w:t>
            </w:r>
          </w:p>
        </w:tc>
        <w:tc>
          <w:tcPr>
            <w:tcW w:w="1080" w:type="dxa"/>
            <w:tcBorders>
              <w:top w:val="nil"/>
              <w:left w:val="nil"/>
              <w:bottom w:val="single" w:sz="4" w:space="0" w:color="auto"/>
              <w:right w:val="single" w:sz="4" w:space="0" w:color="auto"/>
            </w:tcBorders>
            <w:shd w:val="clear" w:color="auto" w:fill="auto"/>
            <w:vAlign w:val="center"/>
            <w:hideMark/>
          </w:tcPr>
          <w:p w14:paraId="2260F7E0"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2021</w:t>
            </w:r>
          </w:p>
        </w:tc>
        <w:tc>
          <w:tcPr>
            <w:tcW w:w="6296" w:type="dxa"/>
            <w:tcBorders>
              <w:top w:val="nil"/>
              <w:left w:val="nil"/>
              <w:bottom w:val="single" w:sz="4" w:space="0" w:color="auto"/>
              <w:right w:val="single" w:sz="4" w:space="0" w:color="auto"/>
            </w:tcBorders>
            <w:shd w:val="clear" w:color="auto" w:fill="auto"/>
            <w:vAlign w:val="center"/>
            <w:hideMark/>
          </w:tcPr>
          <w:p w14:paraId="7D121A4C"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Decreto Supremo que declara la categorización de la Reserva Indígena Yavarí </w:t>
            </w:r>
            <w:proofErr w:type="spellStart"/>
            <w:r w:rsidRPr="00881E23">
              <w:rPr>
                <w:rFonts w:eastAsia="Times New Roman"/>
                <w:color w:val="000000"/>
                <w:sz w:val="20"/>
                <w:szCs w:val="20"/>
                <w:lang w:val="es-ES"/>
              </w:rPr>
              <w:t>Tapiche</w:t>
            </w:r>
            <w:proofErr w:type="spellEnd"/>
          </w:p>
        </w:tc>
      </w:tr>
      <w:tr w:rsidR="00881E23" w:rsidRPr="00881E23" w14:paraId="77647C13"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07986485"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Decreto Supremo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015-2021-MC</w:t>
            </w:r>
          </w:p>
        </w:tc>
        <w:tc>
          <w:tcPr>
            <w:tcW w:w="1080" w:type="dxa"/>
            <w:tcBorders>
              <w:top w:val="nil"/>
              <w:left w:val="nil"/>
              <w:bottom w:val="single" w:sz="4" w:space="0" w:color="auto"/>
              <w:right w:val="single" w:sz="4" w:space="0" w:color="auto"/>
            </w:tcBorders>
            <w:shd w:val="clear" w:color="auto" w:fill="auto"/>
            <w:vAlign w:val="center"/>
            <w:hideMark/>
          </w:tcPr>
          <w:p w14:paraId="7C55024D"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2021</w:t>
            </w:r>
          </w:p>
        </w:tc>
        <w:tc>
          <w:tcPr>
            <w:tcW w:w="6296" w:type="dxa"/>
            <w:tcBorders>
              <w:top w:val="nil"/>
              <w:left w:val="nil"/>
              <w:bottom w:val="single" w:sz="4" w:space="0" w:color="auto"/>
              <w:right w:val="single" w:sz="4" w:space="0" w:color="auto"/>
            </w:tcBorders>
            <w:shd w:val="clear" w:color="auto" w:fill="auto"/>
            <w:vAlign w:val="center"/>
            <w:hideMark/>
          </w:tcPr>
          <w:p w14:paraId="644648D2"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Decreto Supremo que declara la categorización de la Reserva Indígena </w:t>
            </w:r>
            <w:proofErr w:type="spellStart"/>
            <w:r w:rsidRPr="00881E23">
              <w:rPr>
                <w:rFonts w:eastAsia="Times New Roman"/>
                <w:color w:val="000000"/>
                <w:sz w:val="20"/>
                <w:szCs w:val="20"/>
                <w:lang w:val="es-ES"/>
              </w:rPr>
              <w:t>Kakataibo</w:t>
            </w:r>
            <w:proofErr w:type="spellEnd"/>
            <w:r w:rsidRPr="00881E23">
              <w:rPr>
                <w:rFonts w:eastAsia="Times New Roman"/>
                <w:color w:val="000000"/>
                <w:sz w:val="20"/>
                <w:szCs w:val="20"/>
                <w:lang w:val="es-ES"/>
              </w:rPr>
              <w:t xml:space="preserve"> Norte y Sur</w:t>
            </w:r>
          </w:p>
        </w:tc>
      </w:tr>
      <w:tr w:rsidR="00881E23" w:rsidRPr="00881E23" w14:paraId="1F752A3C"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64F8D24C"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Ministerial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385-2021-DM/MC</w:t>
            </w:r>
          </w:p>
        </w:tc>
        <w:tc>
          <w:tcPr>
            <w:tcW w:w="1080" w:type="dxa"/>
            <w:tcBorders>
              <w:top w:val="nil"/>
              <w:left w:val="nil"/>
              <w:bottom w:val="single" w:sz="4" w:space="0" w:color="auto"/>
              <w:right w:val="single" w:sz="4" w:space="0" w:color="auto"/>
            </w:tcBorders>
            <w:shd w:val="clear" w:color="auto" w:fill="auto"/>
            <w:vAlign w:val="center"/>
            <w:hideMark/>
          </w:tcPr>
          <w:p w14:paraId="38A88EF1"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2021</w:t>
            </w:r>
          </w:p>
        </w:tc>
        <w:tc>
          <w:tcPr>
            <w:tcW w:w="6296" w:type="dxa"/>
            <w:tcBorders>
              <w:top w:val="nil"/>
              <w:left w:val="nil"/>
              <w:bottom w:val="single" w:sz="4" w:space="0" w:color="auto"/>
              <w:right w:val="single" w:sz="4" w:space="0" w:color="auto"/>
            </w:tcBorders>
            <w:shd w:val="clear" w:color="auto" w:fill="auto"/>
            <w:vAlign w:val="center"/>
            <w:hideMark/>
          </w:tcPr>
          <w:p w14:paraId="35808B84"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Aprueba el “Plan de Protección de la Reserva Indígena Yavarí </w:t>
            </w:r>
            <w:proofErr w:type="spellStart"/>
            <w:r w:rsidRPr="00881E23">
              <w:rPr>
                <w:rFonts w:eastAsia="Times New Roman"/>
                <w:color w:val="000000"/>
                <w:sz w:val="20"/>
                <w:szCs w:val="20"/>
                <w:lang w:val="es-ES"/>
              </w:rPr>
              <w:t>Tapiche</w:t>
            </w:r>
            <w:proofErr w:type="spellEnd"/>
            <w:r w:rsidRPr="00881E23">
              <w:rPr>
                <w:rFonts w:eastAsia="Times New Roman"/>
                <w:color w:val="000000"/>
                <w:sz w:val="20"/>
                <w:szCs w:val="20"/>
                <w:lang w:val="es-ES"/>
              </w:rPr>
              <w:t>”</w:t>
            </w:r>
          </w:p>
        </w:tc>
      </w:tr>
      <w:tr w:rsidR="00881E23" w:rsidRPr="00881E23" w14:paraId="3932A1CB"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6CE20D1F"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Suprema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002-2022-MC</w:t>
            </w:r>
          </w:p>
        </w:tc>
        <w:tc>
          <w:tcPr>
            <w:tcW w:w="1080" w:type="dxa"/>
            <w:tcBorders>
              <w:top w:val="nil"/>
              <w:left w:val="nil"/>
              <w:bottom w:val="single" w:sz="4" w:space="0" w:color="auto"/>
              <w:right w:val="single" w:sz="4" w:space="0" w:color="auto"/>
            </w:tcBorders>
            <w:shd w:val="clear" w:color="auto" w:fill="auto"/>
            <w:vAlign w:val="center"/>
            <w:hideMark/>
          </w:tcPr>
          <w:p w14:paraId="371E497C"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2022</w:t>
            </w:r>
          </w:p>
        </w:tc>
        <w:tc>
          <w:tcPr>
            <w:tcW w:w="6296" w:type="dxa"/>
            <w:tcBorders>
              <w:top w:val="nil"/>
              <w:left w:val="nil"/>
              <w:bottom w:val="single" w:sz="4" w:space="0" w:color="auto"/>
              <w:right w:val="single" w:sz="4" w:space="0" w:color="auto"/>
            </w:tcBorders>
            <w:shd w:val="clear" w:color="auto" w:fill="auto"/>
            <w:vAlign w:val="center"/>
            <w:hideMark/>
          </w:tcPr>
          <w:p w14:paraId="1FF5F131"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Modifica la Resolución Suprema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011-2019-MC que crea la Comisión Multisectorial de naturaleza temporal encargada de realizar el seguimiento de la implementación de los acuerdos del Grupo de Trabajo creado mediante Resolución Ministerial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180-2016-MC y formular propuestas orientadas a la adopción de medidas y acciones prioritarias de carácter multisectorial y sectorial para la atención de la población indígena Nahua en situación de contacto inicial de la Reserva Territorial </w:t>
            </w:r>
            <w:proofErr w:type="spellStart"/>
            <w:r w:rsidRPr="00881E23">
              <w:rPr>
                <w:rFonts w:eastAsia="Times New Roman"/>
                <w:color w:val="000000"/>
                <w:sz w:val="20"/>
                <w:szCs w:val="20"/>
                <w:lang w:val="es-ES"/>
              </w:rPr>
              <w:t>Kugapakori</w:t>
            </w:r>
            <w:proofErr w:type="spellEnd"/>
            <w:r w:rsidRPr="00881E23">
              <w:rPr>
                <w:rFonts w:eastAsia="Times New Roman"/>
                <w:color w:val="000000"/>
                <w:sz w:val="20"/>
                <w:szCs w:val="20"/>
                <w:lang w:val="es-ES"/>
              </w:rPr>
              <w:t xml:space="preserve">, Nahua, </w:t>
            </w:r>
            <w:proofErr w:type="spellStart"/>
            <w:r w:rsidRPr="00881E23">
              <w:rPr>
                <w:rFonts w:eastAsia="Times New Roman"/>
                <w:color w:val="000000"/>
                <w:sz w:val="20"/>
                <w:szCs w:val="20"/>
                <w:lang w:val="es-ES"/>
              </w:rPr>
              <w:t>Nanti</w:t>
            </w:r>
            <w:proofErr w:type="spellEnd"/>
            <w:r w:rsidRPr="00881E23">
              <w:rPr>
                <w:rFonts w:eastAsia="Times New Roman"/>
                <w:color w:val="000000"/>
                <w:sz w:val="20"/>
                <w:szCs w:val="20"/>
                <w:lang w:val="es-ES"/>
              </w:rPr>
              <w:t xml:space="preserve"> y otros (RTKNN</w:t>
            </w:r>
          </w:p>
        </w:tc>
      </w:tr>
      <w:tr w:rsidR="00881E23" w:rsidRPr="00881E23" w14:paraId="4C120986"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6675BD0A"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Ministerial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111-2022-DM/MC</w:t>
            </w:r>
          </w:p>
        </w:tc>
        <w:tc>
          <w:tcPr>
            <w:tcW w:w="1080" w:type="dxa"/>
            <w:tcBorders>
              <w:top w:val="nil"/>
              <w:left w:val="nil"/>
              <w:bottom w:val="single" w:sz="4" w:space="0" w:color="auto"/>
              <w:right w:val="single" w:sz="4" w:space="0" w:color="auto"/>
            </w:tcBorders>
            <w:shd w:val="clear" w:color="auto" w:fill="auto"/>
            <w:vAlign w:val="center"/>
            <w:hideMark/>
          </w:tcPr>
          <w:p w14:paraId="4DE20FBC"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2022</w:t>
            </w:r>
          </w:p>
        </w:tc>
        <w:tc>
          <w:tcPr>
            <w:tcW w:w="6296" w:type="dxa"/>
            <w:tcBorders>
              <w:top w:val="nil"/>
              <w:left w:val="nil"/>
              <w:bottom w:val="single" w:sz="4" w:space="0" w:color="auto"/>
              <w:right w:val="single" w:sz="4" w:space="0" w:color="auto"/>
            </w:tcBorders>
            <w:shd w:val="clear" w:color="auto" w:fill="auto"/>
            <w:vAlign w:val="center"/>
            <w:hideMark/>
          </w:tcPr>
          <w:p w14:paraId="748276BC"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Aprueba el “Plan de Protección de la Reserva Indígena </w:t>
            </w:r>
            <w:proofErr w:type="spellStart"/>
            <w:r w:rsidRPr="00881E23">
              <w:rPr>
                <w:rFonts w:eastAsia="Times New Roman"/>
                <w:color w:val="000000"/>
                <w:sz w:val="20"/>
                <w:szCs w:val="20"/>
                <w:lang w:val="es-ES"/>
              </w:rPr>
              <w:t>Kakataibo</w:t>
            </w:r>
            <w:proofErr w:type="spellEnd"/>
            <w:r w:rsidRPr="00881E23">
              <w:rPr>
                <w:rFonts w:eastAsia="Times New Roman"/>
                <w:color w:val="000000"/>
                <w:sz w:val="20"/>
                <w:szCs w:val="20"/>
                <w:lang w:val="es-ES"/>
              </w:rPr>
              <w:t xml:space="preserve"> Norte y Sur”</w:t>
            </w:r>
          </w:p>
        </w:tc>
      </w:tr>
      <w:tr w:rsidR="00881E23" w:rsidRPr="00881E23" w14:paraId="3DBBD18C"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6B044400"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Resolución Ministerial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000032-2022-DM/MC</w:t>
            </w:r>
          </w:p>
        </w:tc>
        <w:tc>
          <w:tcPr>
            <w:tcW w:w="1080" w:type="dxa"/>
            <w:tcBorders>
              <w:top w:val="nil"/>
              <w:left w:val="nil"/>
              <w:bottom w:val="single" w:sz="4" w:space="0" w:color="auto"/>
              <w:right w:val="single" w:sz="4" w:space="0" w:color="auto"/>
            </w:tcBorders>
            <w:shd w:val="clear" w:color="auto" w:fill="auto"/>
            <w:vAlign w:val="center"/>
            <w:hideMark/>
          </w:tcPr>
          <w:p w14:paraId="1DB1AA8A"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2022</w:t>
            </w:r>
          </w:p>
        </w:tc>
        <w:tc>
          <w:tcPr>
            <w:tcW w:w="6296" w:type="dxa"/>
            <w:tcBorders>
              <w:top w:val="nil"/>
              <w:left w:val="nil"/>
              <w:bottom w:val="single" w:sz="4" w:space="0" w:color="auto"/>
              <w:right w:val="single" w:sz="4" w:space="0" w:color="auto"/>
            </w:tcBorders>
            <w:shd w:val="clear" w:color="auto" w:fill="auto"/>
            <w:vAlign w:val="center"/>
            <w:hideMark/>
          </w:tcPr>
          <w:p w14:paraId="43E83165"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Prorroga la vigencia del Grupo de Trabajo creado por Resolución Ministerial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432-2018- MC, que crea el Grupo de Trabajo encargado de proponer a </w:t>
            </w:r>
            <w:proofErr w:type="spellStart"/>
            <w:r w:rsidRPr="00881E23">
              <w:rPr>
                <w:rFonts w:eastAsia="Times New Roman"/>
                <w:color w:val="000000"/>
                <w:sz w:val="20"/>
                <w:szCs w:val="20"/>
                <w:lang w:val="es-ES"/>
              </w:rPr>
              <w:t>el</w:t>
            </w:r>
            <w:proofErr w:type="spellEnd"/>
            <w:r w:rsidRPr="00881E23">
              <w:rPr>
                <w:rFonts w:eastAsia="Times New Roman"/>
                <w:color w:val="000000"/>
                <w:sz w:val="20"/>
                <w:szCs w:val="20"/>
                <w:lang w:val="es-ES"/>
              </w:rPr>
              <w:t>/la Titular del Ministerio de Cultura, medidas urgentes de protección de los derechos de los pueblos Indígenas en situación de Aislamiento y en situación de Contacto Inicial que habitan y se desplazan en áreas que no se encuentren comprendidas en reservas indígenas y territoriales, por un plazo de once meses adicionales, a partir del 4 de febrero de 2022.</w:t>
            </w:r>
          </w:p>
        </w:tc>
      </w:tr>
      <w:tr w:rsidR="00881E23" w:rsidRPr="00881E23" w14:paraId="0EF39337" w14:textId="77777777" w:rsidTr="00BF3588">
        <w:trPr>
          <w:trHeight w:val="20"/>
        </w:trPr>
        <w:tc>
          <w:tcPr>
            <w:tcW w:w="1975" w:type="dxa"/>
            <w:tcBorders>
              <w:top w:val="nil"/>
              <w:left w:val="single" w:sz="4" w:space="0" w:color="auto"/>
              <w:bottom w:val="single" w:sz="4" w:space="0" w:color="auto"/>
              <w:right w:val="single" w:sz="4" w:space="0" w:color="auto"/>
            </w:tcBorders>
            <w:shd w:val="clear" w:color="auto" w:fill="auto"/>
            <w:vAlign w:val="center"/>
            <w:hideMark/>
          </w:tcPr>
          <w:p w14:paraId="6962CA3D"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Decreto Supremo </w:t>
            </w:r>
            <w:proofErr w:type="spellStart"/>
            <w:r w:rsidRPr="00881E23">
              <w:rPr>
                <w:rFonts w:eastAsia="Times New Roman"/>
                <w:color w:val="000000"/>
                <w:sz w:val="20"/>
                <w:szCs w:val="20"/>
                <w:lang w:val="es-ES"/>
              </w:rPr>
              <w:t>N°</w:t>
            </w:r>
            <w:proofErr w:type="spellEnd"/>
            <w:r w:rsidRPr="00881E23">
              <w:rPr>
                <w:rFonts w:eastAsia="Times New Roman"/>
                <w:color w:val="000000"/>
                <w:sz w:val="20"/>
                <w:szCs w:val="20"/>
                <w:lang w:val="es-ES"/>
              </w:rPr>
              <w:t xml:space="preserve"> 010-2022-MC</w:t>
            </w:r>
          </w:p>
        </w:tc>
        <w:tc>
          <w:tcPr>
            <w:tcW w:w="1080" w:type="dxa"/>
            <w:tcBorders>
              <w:top w:val="nil"/>
              <w:left w:val="nil"/>
              <w:bottom w:val="single" w:sz="4" w:space="0" w:color="auto"/>
              <w:right w:val="single" w:sz="4" w:space="0" w:color="auto"/>
            </w:tcBorders>
            <w:shd w:val="clear" w:color="auto" w:fill="auto"/>
            <w:vAlign w:val="center"/>
            <w:hideMark/>
          </w:tcPr>
          <w:p w14:paraId="0DF572F6" w14:textId="77777777" w:rsidR="00881E23" w:rsidRPr="00881E23" w:rsidRDefault="00881E23" w:rsidP="00881E23">
            <w:pPr>
              <w:spacing w:after="0" w:line="240" w:lineRule="auto"/>
              <w:jc w:val="right"/>
              <w:rPr>
                <w:rFonts w:eastAsia="Times New Roman"/>
                <w:color w:val="000000"/>
                <w:sz w:val="20"/>
                <w:szCs w:val="20"/>
              </w:rPr>
            </w:pPr>
            <w:r w:rsidRPr="00881E23">
              <w:rPr>
                <w:rFonts w:eastAsia="Times New Roman"/>
                <w:color w:val="000000"/>
                <w:sz w:val="20"/>
                <w:szCs w:val="20"/>
                <w:lang w:val="es-ES"/>
              </w:rPr>
              <w:t>2022</w:t>
            </w:r>
          </w:p>
        </w:tc>
        <w:tc>
          <w:tcPr>
            <w:tcW w:w="6296" w:type="dxa"/>
            <w:tcBorders>
              <w:top w:val="nil"/>
              <w:left w:val="nil"/>
              <w:bottom w:val="single" w:sz="4" w:space="0" w:color="auto"/>
              <w:right w:val="single" w:sz="4" w:space="0" w:color="auto"/>
            </w:tcBorders>
            <w:shd w:val="clear" w:color="auto" w:fill="auto"/>
            <w:vAlign w:val="center"/>
            <w:hideMark/>
          </w:tcPr>
          <w:p w14:paraId="1C47F0F4" w14:textId="77777777" w:rsidR="00881E23" w:rsidRPr="00881E23" w:rsidRDefault="00881E23" w:rsidP="00881E23">
            <w:pPr>
              <w:spacing w:after="0" w:line="240" w:lineRule="auto"/>
              <w:rPr>
                <w:rFonts w:eastAsia="Times New Roman"/>
                <w:color w:val="000000"/>
                <w:sz w:val="20"/>
                <w:szCs w:val="20"/>
              </w:rPr>
            </w:pPr>
            <w:r w:rsidRPr="00881E23">
              <w:rPr>
                <w:rFonts w:eastAsia="Times New Roman"/>
                <w:color w:val="000000"/>
                <w:sz w:val="20"/>
                <w:szCs w:val="20"/>
                <w:lang w:val="es-ES"/>
              </w:rPr>
              <w:t xml:space="preserve">Decreto Supremo que declara el reconocimiento de los pueblos indígenas </w:t>
            </w:r>
            <w:proofErr w:type="spellStart"/>
            <w:r w:rsidRPr="00881E23">
              <w:rPr>
                <w:rFonts w:eastAsia="Times New Roman"/>
                <w:color w:val="000000"/>
                <w:sz w:val="20"/>
                <w:szCs w:val="20"/>
                <w:lang w:val="es-ES"/>
              </w:rPr>
              <w:t>Aewa</w:t>
            </w:r>
            <w:proofErr w:type="spellEnd"/>
            <w:r w:rsidRPr="00881E23">
              <w:rPr>
                <w:rFonts w:eastAsia="Times New Roman"/>
                <w:color w:val="000000"/>
                <w:sz w:val="20"/>
                <w:szCs w:val="20"/>
                <w:lang w:val="es-ES"/>
              </w:rPr>
              <w:t xml:space="preserve">, </w:t>
            </w:r>
            <w:proofErr w:type="spellStart"/>
            <w:r w:rsidRPr="00881E23">
              <w:rPr>
                <w:rFonts w:eastAsia="Times New Roman"/>
                <w:color w:val="000000"/>
                <w:sz w:val="20"/>
                <w:szCs w:val="20"/>
                <w:lang w:val="es-ES"/>
              </w:rPr>
              <w:t>Taushiro</w:t>
            </w:r>
            <w:proofErr w:type="spellEnd"/>
            <w:r w:rsidRPr="00881E23">
              <w:rPr>
                <w:rFonts w:eastAsia="Times New Roman"/>
                <w:color w:val="000000"/>
                <w:sz w:val="20"/>
                <w:szCs w:val="20"/>
                <w:lang w:val="es-ES"/>
              </w:rPr>
              <w:t xml:space="preserve">, Tagaeri, </w:t>
            </w:r>
            <w:proofErr w:type="spellStart"/>
            <w:r w:rsidRPr="00881E23">
              <w:rPr>
                <w:rFonts w:eastAsia="Times New Roman"/>
                <w:color w:val="000000"/>
                <w:sz w:val="20"/>
                <w:szCs w:val="20"/>
                <w:lang w:val="es-ES"/>
              </w:rPr>
              <w:t>Taromenane</w:t>
            </w:r>
            <w:proofErr w:type="spellEnd"/>
            <w:r w:rsidRPr="00881E23">
              <w:rPr>
                <w:rFonts w:eastAsia="Times New Roman"/>
                <w:color w:val="000000"/>
                <w:sz w:val="20"/>
                <w:szCs w:val="20"/>
                <w:lang w:val="es-ES"/>
              </w:rPr>
              <w:t xml:space="preserve"> y </w:t>
            </w:r>
            <w:proofErr w:type="spellStart"/>
            <w:r w:rsidRPr="00881E23">
              <w:rPr>
                <w:rFonts w:eastAsia="Times New Roman"/>
                <w:color w:val="000000"/>
                <w:sz w:val="20"/>
                <w:szCs w:val="20"/>
                <w:lang w:val="es-ES"/>
              </w:rPr>
              <w:t>Záparo</w:t>
            </w:r>
            <w:proofErr w:type="spellEnd"/>
            <w:r w:rsidRPr="00881E23">
              <w:rPr>
                <w:rFonts w:eastAsia="Times New Roman"/>
                <w:color w:val="000000"/>
                <w:sz w:val="20"/>
                <w:szCs w:val="20"/>
                <w:lang w:val="es-ES"/>
              </w:rPr>
              <w:t xml:space="preserve"> en situación de aislamiento, correspondientes al ámbito de la solicitud para la creación de la Reserva Indígena Napo, Tigre y Afluentes</w:t>
            </w:r>
          </w:p>
        </w:tc>
      </w:tr>
    </w:tbl>
    <w:p w14:paraId="73A13D2A" w14:textId="77777777" w:rsidR="0086454E" w:rsidRPr="00881E23" w:rsidRDefault="0086454E" w:rsidP="0086454E">
      <w:pPr>
        <w:shd w:val="clear" w:color="auto" w:fill="FFFFFF"/>
        <w:spacing w:before="200" w:after="0" w:line="240" w:lineRule="auto"/>
        <w:rPr>
          <w:rStyle w:val="Refdecomentario"/>
          <w:rFonts w:eastAsiaTheme="minorHAnsi"/>
          <w:sz w:val="14"/>
          <w:szCs w:val="14"/>
        </w:rPr>
      </w:pPr>
      <w:r w:rsidRPr="00881E23">
        <w:rPr>
          <w:sz w:val="18"/>
          <w:szCs w:val="18"/>
        </w:rPr>
        <w:t>Fuente: Ministerio de Cultura - DACI. Elaboración: Ministerio de Cultura – DGPI</w:t>
      </w:r>
    </w:p>
    <w:p w14:paraId="54EF3DDB" w14:textId="77777777" w:rsidR="00701B44" w:rsidRDefault="00701B44" w:rsidP="0086454E">
      <w:pPr>
        <w:shd w:val="clear" w:color="auto" w:fill="FFFFFF"/>
        <w:spacing w:before="120" w:after="120" w:line="276" w:lineRule="auto"/>
        <w:jc w:val="both"/>
      </w:pPr>
    </w:p>
    <w:p w14:paraId="0BB47B0F" w14:textId="251496F6" w:rsidR="0086454E" w:rsidRDefault="00701B44" w:rsidP="0086454E">
      <w:pPr>
        <w:shd w:val="clear" w:color="auto" w:fill="FFFFFF"/>
        <w:spacing w:before="120" w:after="120" w:line="276" w:lineRule="auto"/>
        <w:jc w:val="both"/>
      </w:pPr>
      <w:r>
        <w:t>A</w:t>
      </w:r>
      <w:r w:rsidR="0086454E">
        <w:t xml:space="preserve">parte de lo avanzado normativamente, también se cuenta con avances en la realización de acciones que contribuyen a la protección de los derechos de los PIACI. </w:t>
      </w:r>
    </w:p>
    <w:p w14:paraId="25E1993C" w14:textId="77777777" w:rsidR="0086454E" w:rsidRDefault="0086454E" w:rsidP="0086454E">
      <w:pPr>
        <w:shd w:val="clear" w:color="auto" w:fill="FFFFFF"/>
        <w:spacing w:before="120" w:after="120" w:line="276" w:lineRule="auto"/>
        <w:jc w:val="both"/>
      </w:pPr>
      <w:r>
        <w:t xml:space="preserve">En primer lugar, las acciones relacionadas con el control y vigilancia de los territorios donde habitan PIACI. A mayo 2023, se cuentan con 16 puestos de control y vigilancia para los más 4 millones de hectáreas que comprenden las reservas indígenas y/o territoriales. A continuación, se presentan un mapa con los puestos de control existentes por reserva. Cabe destacar que, el segundo puesto de vigilancia en la Reserva Indígena Yavarí </w:t>
      </w:r>
      <w:proofErr w:type="spellStart"/>
      <w:r>
        <w:t>Tapiche</w:t>
      </w:r>
      <w:proofErr w:type="spellEnd"/>
      <w:r>
        <w:t xml:space="preserve"> es el más reciente instalado en mayo del 2023. </w:t>
      </w:r>
    </w:p>
    <w:p w14:paraId="5AC061C5" w14:textId="7F8FD5BE" w:rsidR="0086454E" w:rsidRPr="00273458" w:rsidRDefault="00881E23" w:rsidP="00881E23">
      <w:pPr>
        <w:pStyle w:val="Descripcin"/>
        <w:rPr>
          <w:b w:val="0"/>
        </w:rPr>
      </w:pPr>
      <w:bookmarkStart w:id="482" w:name="_Toc143203008"/>
      <w:r w:rsidRPr="00273458">
        <w:t xml:space="preserve">Mapa </w:t>
      </w:r>
      <w:r w:rsidR="00000000">
        <w:fldChar w:fldCharType="begin"/>
      </w:r>
      <w:r w:rsidR="00000000">
        <w:instrText xml:space="preserve"> SEQ Mapa \* ARABIC </w:instrText>
      </w:r>
      <w:r w:rsidR="00000000">
        <w:fldChar w:fldCharType="separate"/>
      </w:r>
      <w:r w:rsidR="00740F56">
        <w:rPr>
          <w:noProof/>
        </w:rPr>
        <w:t>13</w:t>
      </w:r>
      <w:r w:rsidR="00000000">
        <w:rPr>
          <w:noProof/>
        </w:rPr>
        <w:fldChar w:fldCharType="end"/>
      </w:r>
      <w:r w:rsidRPr="00273458">
        <w:t>. Mapa de ubicación de los puestos de control y vigilancia en las Reservas Indígenas y territoriales, 2023</w:t>
      </w:r>
      <w:bookmarkEnd w:id="482"/>
    </w:p>
    <w:p w14:paraId="2173ADA4" w14:textId="47639D4B" w:rsidR="0086454E" w:rsidRDefault="00881E23" w:rsidP="0086454E">
      <w:pPr>
        <w:shd w:val="clear" w:color="auto" w:fill="FFFFFF"/>
        <w:spacing w:after="0" w:line="240" w:lineRule="auto"/>
        <w:rPr>
          <w:sz w:val="20"/>
          <w:szCs w:val="20"/>
        </w:rPr>
      </w:pPr>
      <w:bookmarkStart w:id="483" w:name="_Toc137233447"/>
      <w:r>
        <w:rPr>
          <w:b/>
          <w:noProof/>
          <w:sz w:val="20"/>
          <w:szCs w:val="20"/>
          <w14:ligatures w14:val="standardContextual"/>
        </w:rPr>
        <w:drawing>
          <wp:anchor distT="0" distB="0" distL="114300" distR="114300" simplePos="0" relativeHeight="251714560" behindDoc="1" locked="0" layoutInCell="1" allowOverlap="1" wp14:anchorId="17484715" wp14:editId="224A317B">
            <wp:simplePos x="0" y="0"/>
            <wp:positionH relativeFrom="margin">
              <wp:posOffset>758825</wp:posOffset>
            </wp:positionH>
            <wp:positionV relativeFrom="paragraph">
              <wp:posOffset>6350</wp:posOffset>
            </wp:positionV>
            <wp:extent cx="3620770" cy="4438650"/>
            <wp:effectExtent l="0" t="0" r="0" b="0"/>
            <wp:wrapTight wrapText="bothSides">
              <wp:wrapPolygon edited="0">
                <wp:start x="0" y="0"/>
                <wp:lineTo x="0" y="21507"/>
                <wp:lineTo x="21479" y="21507"/>
                <wp:lineTo x="21479" y="0"/>
                <wp:lineTo x="0" y="0"/>
              </wp:wrapPolygon>
            </wp:wrapTight>
            <wp:docPr id="305610292" name="Imagen 30561029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10292" name="Imagen 12" descr="Mapa&#10;&#10;Descripción generada automáticamente"/>
                    <pic:cNvPicPr/>
                  </pic:nvPicPr>
                  <pic:blipFill rotWithShape="1">
                    <a:blip r:embed="rId56" cstate="print">
                      <a:extLst>
                        <a:ext uri="{28A0092B-C50C-407E-A947-70E740481C1C}">
                          <a14:useLocalDpi xmlns:a14="http://schemas.microsoft.com/office/drawing/2010/main" val="0"/>
                        </a:ext>
                      </a:extLst>
                    </a:blip>
                    <a:srcRect l="2869" t="1162" r="1834" b="329"/>
                    <a:stretch/>
                  </pic:blipFill>
                  <pic:spPr bwMode="auto">
                    <a:xfrm>
                      <a:off x="0" y="0"/>
                      <a:ext cx="3620770" cy="4438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83"/>
    </w:p>
    <w:p w14:paraId="6DD935B5" w14:textId="77777777" w:rsidR="0086454E" w:rsidRDefault="0086454E" w:rsidP="0086454E">
      <w:pPr>
        <w:shd w:val="clear" w:color="auto" w:fill="FFFFFF"/>
        <w:spacing w:after="0" w:line="240" w:lineRule="auto"/>
        <w:rPr>
          <w:sz w:val="20"/>
          <w:szCs w:val="20"/>
        </w:rPr>
      </w:pPr>
    </w:p>
    <w:p w14:paraId="40EE4562" w14:textId="77777777" w:rsidR="0086454E" w:rsidRDefault="0086454E" w:rsidP="0086454E">
      <w:pPr>
        <w:shd w:val="clear" w:color="auto" w:fill="FFFFFF"/>
        <w:spacing w:after="0" w:line="240" w:lineRule="auto"/>
        <w:rPr>
          <w:sz w:val="20"/>
          <w:szCs w:val="20"/>
        </w:rPr>
      </w:pPr>
    </w:p>
    <w:p w14:paraId="0FE89859" w14:textId="77777777" w:rsidR="0086454E" w:rsidRDefault="0086454E" w:rsidP="0086454E">
      <w:pPr>
        <w:shd w:val="clear" w:color="auto" w:fill="FFFFFF"/>
        <w:spacing w:after="0" w:line="240" w:lineRule="auto"/>
        <w:rPr>
          <w:sz w:val="20"/>
          <w:szCs w:val="20"/>
        </w:rPr>
      </w:pPr>
    </w:p>
    <w:p w14:paraId="69293657" w14:textId="77777777" w:rsidR="0086454E" w:rsidRDefault="0086454E" w:rsidP="0086454E">
      <w:pPr>
        <w:shd w:val="clear" w:color="auto" w:fill="FFFFFF"/>
        <w:spacing w:after="0" w:line="240" w:lineRule="auto"/>
        <w:rPr>
          <w:sz w:val="20"/>
          <w:szCs w:val="20"/>
        </w:rPr>
      </w:pPr>
    </w:p>
    <w:p w14:paraId="6D16A7A8" w14:textId="77777777" w:rsidR="0086454E" w:rsidRDefault="0086454E" w:rsidP="0086454E">
      <w:pPr>
        <w:shd w:val="clear" w:color="auto" w:fill="FFFFFF"/>
        <w:spacing w:after="0" w:line="240" w:lineRule="auto"/>
        <w:rPr>
          <w:sz w:val="20"/>
          <w:szCs w:val="20"/>
        </w:rPr>
      </w:pPr>
    </w:p>
    <w:p w14:paraId="192AC222" w14:textId="77777777" w:rsidR="0086454E" w:rsidRDefault="0086454E" w:rsidP="0086454E">
      <w:pPr>
        <w:shd w:val="clear" w:color="auto" w:fill="FFFFFF"/>
        <w:spacing w:after="0" w:line="240" w:lineRule="auto"/>
        <w:rPr>
          <w:sz w:val="20"/>
          <w:szCs w:val="20"/>
        </w:rPr>
      </w:pPr>
    </w:p>
    <w:p w14:paraId="18664D9F" w14:textId="77777777" w:rsidR="0086454E" w:rsidRDefault="0086454E" w:rsidP="0086454E">
      <w:pPr>
        <w:shd w:val="clear" w:color="auto" w:fill="FFFFFF"/>
        <w:spacing w:after="0" w:line="240" w:lineRule="auto"/>
        <w:rPr>
          <w:sz w:val="20"/>
          <w:szCs w:val="20"/>
        </w:rPr>
      </w:pPr>
    </w:p>
    <w:p w14:paraId="27BC9A3D" w14:textId="77777777" w:rsidR="0086454E" w:rsidRDefault="0086454E" w:rsidP="0086454E">
      <w:pPr>
        <w:shd w:val="clear" w:color="auto" w:fill="FFFFFF"/>
        <w:spacing w:after="0" w:line="240" w:lineRule="auto"/>
        <w:rPr>
          <w:sz w:val="20"/>
          <w:szCs w:val="20"/>
        </w:rPr>
      </w:pPr>
    </w:p>
    <w:p w14:paraId="0975E8F6" w14:textId="77777777" w:rsidR="0086454E" w:rsidRDefault="0086454E" w:rsidP="0086454E">
      <w:pPr>
        <w:shd w:val="clear" w:color="auto" w:fill="FFFFFF"/>
        <w:spacing w:after="0" w:line="240" w:lineRule="auto"/>
        <w:rPr>
          <w:sz w:val="20"/>
          <w:szCs w:val="20"/>
        </w:rPr>
      </w:pPr>
    </w:p>
    <w:p w14:paraId="0B76CDD5" w14:textId="77777777" w:rsidR="0086454E" w:rsidRDefault="0086454E" w:rsidP="0086454E">
      <w:pPr>
        <w:shd w:val="clear" w:color="auto" w:fill="FFFFFF"/>
        <w:spacing w:after="0" w:line="240" w:lineRule="auto"/>
        <w:rPr>
          <w:sz w:val="20"/>
          <w:szCs w:val="20"/>
        </w:rPr>
      </w:pPr>
    </w:p>
    <w:p w14:paraId="67C31B26" w14:textId="77777777" w:rsidR="0086454E" w:rsidRDefault="0086454E" w:rsidP="0086454E">
      <w:pPr>
        <w:shd w:val="clear" w:color="auto" w:fill="FFFFFF"/>
        <w:spacing w:after="0" w:line="240" w:lineRule="auto"/>
        <w:rPr>
          <w:sz w:val="20"/>
          <w:szCs w:val="20"/>
        </w:rPr>
      </w:pPr>
    </w:p>
    <w:p w14:paraId="42F5788A" w14:textId="77777777" w:rsidR="0086454E" w:rsidRDefault="0086454E" w:rsidP="0086454E">
      <w:pPr>
        <w:shd w:val="clear" w:color="auto" w:fill="FFFFFF"/>
        <w:spacing w:after="0" w:line="240" w:lineRule="auto"/>
        <w:rPr>
          <w:sz w:val="20"/>
          <w:szCs w:val="20"/>
        </w:rPr>
      </w:pPr>
    </w:p>
    <w:p w14:paraId="5E1E2A03" w14:textId="77777777" w:rsidR="0086454E" w:rsidRDefault="0086454E" w:rsidP="0086454E">
      <w:pPr>
        <w:shd w:val="clear" w:color="auto" w:fill="FFFFFF"/>
        <w:spacing w:after="0" w:line="240" w:lineRule="auto"/>
        <w:rPr>
          <w:sz w:val="20"/>
          <w:szCs w:val="20"/>
        </w:rPr>
      </w:pPr>
    </w:p>
    <w:p w14:paraId="463E93CD" w14:textId="77777777" w:rsidR="0086454E" w:rsidRDefault="0086454E" w:rsidP="0086454E">
      <w:pPr>
        <w:shd w:val="clear" w:color="auto" w:fill="FFFFFF"/>
        <w:spacing w:after="0" w:line="240" w:lineRule="auto"/>
        <w:rPr>
          <w:sz w:val="20"/>
          <w:szCs w:val="20"/>
        </w:rPr>
      </w:pPr>
    </w:p>
    <w:p w14:paraId="69B8E9B9" w14:textId="77777777" w:rsidR="0086454E" w:rsidRDefault="0086454E" w:rsidP="0086454E">
      <w:pPr>
        <w:shd w:val="clear" w:color="auto" w:fill="FFFFFF"/>
        <w:spacing w:after="0" w:line="240" w:lineRule="auto"/>
        <w:rPr>
          <w:sz w:val="20"/>
          <w:szCs w:val="20"/>
        </w:rPr>
      </w:pPr>
    </w:p>
    <w:p w14:paraId="75EB5EA2" w14:textId="77777777" w:rsidR="0086454E" w:rsidRDefault="0086454E" w:rsidP="0086454E">
      <w:pPr>
        <w:shd w:val="clear" w:color="auto" w:fill="FFFFFF"/>
        <w:spacing w:after="0" w:line="240" w:lineRule="auto"/>
        <w:rPr>
          <w:sz w:val="20"/>
          <w:szCs w:val="20"/>
        </w:rPr>
      </w:pPr>
    </w:p>
    <w:p w14:paraId="619A536D" w14:textId="77777777" w:rsidR="0086454E" w:rsidRDefault="0086454E" w:rsidP="0086454E">
      <w:pPr>
        <w:shd w:val="clear" w:color="auto" w:fill="FFFFFF"/>
        <w:spacing w:after="0" w:line="240" w:lineRule="auto"/>
        <w:rPr>
          <w:sz w:val="20"/>
          <w:szCs w:val="20"/>
        </w:rPr>
      </w:pPr>
    </w:p>
    <w:p w14:paraId="787F700F" w14:textId="77777777" w:rsidR="0086454E" w:rsidRDefault="0086454E" w:rsidP="0086454E">
      <w:pPr>
        <w:shd w:val="clear" w:color="auto" w:fill="FFFFFF"/>
        <w:spacing w:after="0" w:line="240" w:lineRule="auto"/>
        <w:rPr>
          <w:sz w:val="20"/>
          <w:szCs w:val="20"/>
        </w:rPr>
      </w:pPr>
    </w:p>
    <w:p w14:paraId="4BFAEC21" w14:textId="77777777" w:rsidR="0086454E" w:rsidRDefault="0086454E" w:rsidP="0086454E">
      <w:pPr>
        <w:shd w:val="clear" w:color="auto" w:fill="FFFFFF"/>
        <w:spacing w:after="0" w:line="240" w:lineRule="auto"/>
        <w:rPr>
          <w:sz w:val="20"/>
          <w:szCs w:val="20"/>
        </w:rPr>
      </w:pPr>
    </w:p>
    <w:p w14:paraId="7441916A" w14:textId="77777777" w:rsidR="0086454E" w:rsidRDefault="0086454E" w:rsidP="0086454E">
      <w:pPr>
        <w:shd w:val="clear" w:color="auto" w:fill="FFFFFF"/>
        <w:spacing w:after="0" w:line="240" w:lineRule="auto"/>
        <w:rPr>
          <w:sz w:val="20"/>
          <w:szCs w:val="20"/>
        </w:rPr>
      </w:pPr>
    </w:p>
    <w:p w14:paraId="12749123" w14:textId="77777777" w:rsidR="0086454E" w:rsidRDefault="0086454E" w:rsidP="0086454E">
      <w:pPr>
        <w:shd w:val="clear" w:color="auto" w:fill="FFFFFF"/>
        <w:spacing w:after="0" w:line="240" w:lineRule="auto"/>
        <w:rPr>
          <w:sz w:val="20"/>
          <w:szCs w:val="20"/>
        </w:rPr>
      </w:pPr>
    </w:p>
    <w:p w14:paraId="1CF0A87C" w14:textId="77777777" w:rsidR="0086454E" w:rsidRDefault="0086454E" w:rsidP="0086454E">
      <w:pPr>
        <w:shd w:val="clear" w:color="auto" w:fill="FFFFFF"/>
        <w:spacing w:after="0" w:line="240" w:lineRule="auto"/>
        <w:rPr>
          <w:sz w:val="20"/>
          <w:szCs w:val="20"/>
        </w:rPr>
      </w:pPr>
    </w:p>
    <w:p w14:paraId="577C5C6F" w14:textId="77777777" w:rsidR="0086454E" w:rsidRDefault="0086454E" w:rsidP="0086454E">
      <w:pPr>
        <w:shd w:val="clear" w:color="auto" w:fill="FFFFFF"/>
        <w:spacing w:after="0" w:line="240" w:lineRule="auto"/>
        <w:rPr>
          <w:sz w:val="20"/>
          <w:szCs w:val="20"/>
        </w:rPr>
      </w:pPr>
    </w:p>
    <w:p w14:paraId="58F301CA" w14:textId="77777777" w:rsidR="0086454E" w:rsidRDefault="0086454E" w:rsidP="0086454E">
      <w:pPr>
        <w:shd w:val="clear" w:color="auto" w:fill="FFFFFF"/>
        <w:spacing w:after="0" w:line="240" w:lineRule="auto"/>
        <w:rPr>
          <w:sz w:val="20"/>
          <w:szCs w:val="20"/>
        </w:rPr>
      </w:pPr>
    </w:p>
    <w:p w14:paraId="7D9878B2" w14:textId="77777777" w:rsidR="0086454E" w:rsidRDefault="0086454E" w:rsidP="0086454E">
      <w:pPr>
        <w:shd w:val="clear" w:color="auto" w:fill="FFFFFF"/>
        <w:spacing w:after="0" w:line="240" w:lineRule="auto"/>
        <w:rPr>
          <w:sz w:val="20"/>
          <w:szCs w:val="20"/>
        </w:rPr>
      </w:pPr>
    </w:p>
    <w:p w14:paraId="5D5B4E75" w14:textId="77777777" w:rsidR="0086454E" w:rsidRDefault="0086454E" w:rsidP="0086454E">
      <w:pPr>
        <w:shd w:val="clear" w:color="auto" w:fill="FFFFFF"/>
        <w:spacing w:after="0" w:line="240" w:lineRule="auto"/>
        <w:rPr>
          <w:sz w:val="20"/>
          <w:szCs w:val="20"/>
        </w:rPr>
      </w:pPr>
    </w:p>
    <w:p w14:paraId="12DDB9D8" w14:textId="77777777" w:rsidR="0086454E" w:rsidRDefault="0086454E" w:rsidP="0086454E">
      <w:pPr>
        <w:shd w:val="clear" w:color="auto" w:fill="FFFFFF"/>
        <w:spacing w:after="0" w:line="240" w:lineRule="auto"/>
        <w:rPr>
          <w:sz w:val="20"/>
          <w:szCs w:val="20"/>
        </w:rPr>
      </w:pPr>
    </w:p>
    <w:p w14:paraId="3F04D960" w14:textId="77777777" w:rsidR="0086454E" w:rsidRDefault="0086454E" w:rsidP="0086454E">
      <w:pPr>
        <w:shd w:val="clear" w:color="auto" w:fill="FFFFFF"/>
        <w:spacing w:after="0" w:line="240" w:lineRule="auto"/>
        <w:rPr>
          <w:sz w:val="20"/>
          <w:szCs w:val="20"/>
        </w:rPr>
      </w:pPr>
    </w:p>
    <w:p w14:paraId="381409EC" w14:textId="77777777" w:rsidR="0086454E" w:rsidRPr="00881E23" w:rsidRDefault="0086454E" w:rsidP="00BF3588">
      <w:pPr>
        <w:shd w:val="clear" w:color="auto" w:fill="FFFFFF"/>
        <w:spacing w:after="0" w:line="240" w:lineRule="auto"/>
        <w:jc w:val="center"/>
        <w:rPr>
          <w:sz w:val="18"/>
          <w:szCs w:val="18"/>
        </w:rPr>
      </w:pPr>
      <w:r w:rsidRPr="00881E23">
        <w:rPr>
          <w:sz w:val="18"/>
          <w:szCs w:val="18"/>
        </w:rPr>
        <w:t>Fuente: Ministerio de Cultura - DACI</w:t>
      </w:r>
    </w:p>
    <w:p w14:paraId="73CD7899" w14:textId="071541E1" w:rsidR="0086454E" w:rsidRDefault="0086454E" w:rsidP="0086454E">
      <w:pPr>
        <w:shd w:val="clear" w:color="auto" w:fill="FFFFFF"/>
        <w:spacing w:before="120" w:after="120" w:line="276" w:lineRule="auto"/>
        <w:jc w:val="both"/>
      </w:pPr>
      <w:r>
        <w:t xml:space="preserve">Como se puede evidenciar en la siguiente tabla a lo largo de los años, el número de puestos de vigilancia no ha variado altamente. Este número reducido demuestra que los puestos de vigilancia son limitados, ya que no resultan suficientes en virtud de la extensión de las reservas y las constantes amenazas a estos territorios. Además de los puestos de vigilancia, otro indicador para evidenciar el limitado control son los agentes de control y vigilancia. Al 2023, se cuentan con 38 agentes de protección del Ministerio de Cultura y 10 provenientes de otras organizaciones. </w:t>
      </w:r>
    </w:p>
    <w:p w14:paraId="2C988BEE" w14:textId="31C2FCA5" w:rsidR="0086454E" w:rsidRPr="00EA15CF" w:rsidRDefault="00EA15CF" w:rsidP="00EA15CF">
      <w:pPr>
        <w:pStyle w:val="Descripcin"/>
        <w:rPr>
          <w:b w:val="0"/>
        </w:rPr>
      </w:pPr>
      <w:bookmarkStart w:id="484" w:name="_Toc143624351"/>
      <w:r w:rsidRPr="00EA15CF">
        <w:t xml:space="preserve">Tabla </w:t>
      </w:r>
      <w:r w:rsidR="00000000">
        <w:fldChar w:fldCharType="begin"/>
      </w:r>
      <w:r w:rsidR="00000000">
        <w:instrText xml:space="preserve"> SEQ Tabla \* ARABIC </w:instrText>
      </w:r>
      <w:r w:rsidR="00000000">
        <w:fldChar w:fldCharType="separate"/>
      </w:r>
      <w:r w:rsidR="00740F56">
        <w:rPr>
          <w:noProof/>
        </w:rPr>
        <w:t>27</w:t>
      </w:r>
      <w:r w:rsidR="00000000">
        <w:rPr>
          <w:noProof/>
        </w:rPr>
        <w:fldChar w:fldCharType="end"/>
      </w:r>
      <w:r w:rsidRPr="00EA15CF">
        <w:t>. Número de puestos de control y vigilancia según RI y/o RT</w:t>
      </w:r>
      <w:bookmarkEnd w:id="484"/>
    </w:p>
    <w:tbl>
      <w:tblPr>
        <w:tblW w:w="8145" w:type="dxa"/>
        <w:jc w:val="center"/>
        <w:tblLayout w:type="fixed"/>
        <w:tblLook w:val="0400" w:firstRow="0" w:lastRow="0" w:firstColumn="0" w:lastColumn="0" w:noHBand="0" w:noVBand="1"/>
      </w:tblPr>
      <w:tblGrid>
        <w:gridCol w:w="2790"/>
        <w:gridCol w:w="720"/>
        <w:gridCol w:w="720"/>
        <w:gridCol w:w="630"/>
        <w:gridCol w:w="630"/>
        <w:gridCol w:w="675"/>
        <w:gridCol w:w="630"/>
        <w:gridCol w:w="645"/>
        <w:gridCol w:w="705"/>
      </w:tblGrid>
      <w:tr w:rsidR="0086454E" w:rsidRPr="00AE4A66" w14:paraId="45771BA0" w14:textId="77777777" w:rsidTr="00BF3588">
        <w:trPr>
          <w:trHeight w:val="20"/>
          <w:jc w:val="center"/>
        </w:trPr>
        <w:tc>
          <w:tcPr>
            <w:tcW w:w="2790" w:type="dxa"/>
            <w:tcBorders>
              <w:top w:val="nil"/>
              <w:left w:val="nil"/>
              <w:bottom w:val="nil"/>
              <w:right w:val="nil"/>
            </w:tcBorders>
            <w:shd w:val="clear" w:color="auto" w:fill="auto"/>
            <w:vAlign w:val="center"/>
          </w:tcPr>
          <w:p w14:paraId="733CF729" w14:textId="77777777" w:rsidR="0086454E" w:rsidRPr="00AE4A66" w:rsidRDefault="0086454E" w:rsidP="00BF3588">
            <w:pPr>
              <w:spacing w:after="0"/>
              <w:rPr>
                <w:sz w:val="20"/>
                <w:szCs w:val="20"/>
              </w:rPr>
            </w:pPr>
          </w:p>
        </w:tc>
        <w:tc>
          <w:tcPr>
            <w:tcW w:w="720"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04E2C799" w14:textId="77777777" w:rsidR="0086454E" w:rsidRPr="00AE4A66" w:rsidRDefault="0086454E" w:rsidP="00BF3588">
            <w:pPr>
              <w:spacing w:after="0"/>
              <w:jc w:val="center"/>
              <w:rPr>
                <w:b/>
                <w:color w:val="FFFFFF"/>
                <w:sz w:val="20"/>
                <w:szCs w:val="20"/>
              </w:rPr>
            </w:pPr>
            <w:r w:rsidRPr="00AE4A66">
              <w:rPr>
                <w:b/>
                <w:color w:val="FFFFFF"/>
                <w:sz w:val="20"/>
                <w:szCs w:val="20"/>
              </w:rPr>
              <w:t>2016</w:t>
            </w:r>
          </w:p>
        </w:tc>
        <w:tc>
          <w:tcPr>
            <w:tcW w:w="720" w:type="dxa"/>
            <w:tcBorders>
              <w:top w:val="single" w:sz="4" w:space="0" w:color="000000"/>
              <w:left w:val="nil"/>
              <w:bottom w:val="single" w:sz="4" w:space="0" w:color="000000"/>
              <w:right w:val="single" w:sz="4" w:space="0" w:color="000000"/>
            </w:tcBorders>
            <w:shd w:val="clear" w:color="auto" w:fill="006666"/>
            <w:vAlign w:val="center"/>
          </w:tcPr>
          <w:p w14:paraId="0B0FFB0C" w14:textId="77777777" w:rsidR="0086454E" w:rsidRPr="00AE4A66" w:rsidRDefault="0086454E" w:rsidP="00BF3588">
            <w:pPr>
              <w:spacing w:after="0"/>
              <w:jc w:val="center"/>
              <w:rPr>
                <w:b/>
                <w:color w:val="FFFFFF"/>
                <w:sz w:val="20"/>
                <w:szCs w:val="20"/>
              </w:rPr>
            </w:pPr>
            <w:r w:rsidRPr="00AE4A66">
              <w:rPr>
                <w:b/>
                <w:color w:val="FFFFFF"/>
                <w:sz w:val="20"/>
                <w:szCs w:val="20"/>
              </w:rPr>
              <w:t>2017</w:t>
            </w:r>
          </w:p>
        </w:tc>
        <w:tc>
          <w:tcPr>
            <w:tcW w:w="630" w:type="dxa"/>
            <w:tcBorders>
              <w:top w:val="single" w:sz="4" w:space="0" w:color="000000"/>
              <w:left w:val="nil"/>
              <w:bottom w:val="single" w:sz="4" w:space="0" w:color="000000"/>
              <w:right w:val="single" w:sz="4" w:space="0" w:color="000000"/>
            </w:tcBorders>
            <w:shd w:val="clear" w:color="auto" w:fill="006666"/>
            <w:vAlign w:val="center"/>
          </w:tcPr>
          <w:p w14:paraId="7F1EB341" w14:textId="77777777" w:rsidR="0086454E" w:rsidRPr="00AE4A66" w:rsidRDefault="0086454E" w:rsidP="00BF3588">
            <w:pPr>
              <w:spacing w:after="0"/>
              <w:jc w:val="center"/>
              <w:rPr>
                <w:b/>
                <w:color w:val="FFFFFF"/>
                <w:sz w:val="20"/>
                <w:szCs w:val="20"/>
              </w:rPr>
            </w:pPr>
            <w:r w:rsidRPr="00AE4A66">
              <w:rPr>
                <w:b/>
                <w:color w:val="FFFFFF"/>
                <w:sz w:val="20"/>
                <w:szCs w:val="20"/>
              </w:rPr>
              <w:t>2018</w:t>
            </w:r>
          </w:p>
        </w:tc>
        <w:tc>
          <w:tcPr>
            <w:tcW w:w="630" w:type="dxa"/>
            <w:tcBorders>
              <w:top w:val="single" w:sz="4" w:space="0" w:color="000000"/>
              <w:left w:val="nil"/>
              <w:bottom w:val="single" w:sz="4" w:space="0" w:color="000000"/>
              <w:right w:val="single" w:sz="4" w:space="0" w:color="000000"/>
            </w:tcBorders>
            <w:shd w:val="clear" w:color="auto" w:fill="006666"/>
            <w:vAlign w:val="center"/>
          </w:tcPr>
          <w:p w14:paraId="57CFB1C8" w14:textId="77777777" w:rsidR="0086454E" w:rsidRPr="00AE4A66" w:rsidRDefault="0086454E" w:rsidP="00BF3588">
            <w:pPr>
              <w:spacing w:after="0"/>
              <w:jc w:val="center"/>
              <w:rPr>
                <w:b/>
                <w:color w:val="FFFFFF"/>
                <w:sz w:val="20"/>
                <w:szCs w:val="20"/>
              </w:rPr>
            </w:pPr>
            <w:r w:rsidRPr="00AE4A66">
              <w:rPr>
                <w:b/>
                <w:color w:val="FFFFFF"/>
                <w:sz w:val="20"/>
                <w:szCs w:val="20"/>
              </w:rPr>
              <w:t>2019</w:t>
            </w:r>
          </w:p>
        </w:tc>
        <w:tc>
          <w:tcPr>
            <w:tcW w:w="675" w:type="dxa"/>
            <w:tcBorders>
              <w:top w:val="single" w:sz="4" w:space="0" w:color="000000"/>
              <w:left w:val="nil"/>
              <w:bottom w:val="single" w:sz="4" w:space="0" w:color="000000"/>
              <w:right w:val="single" w:sz="4" w:space="0" w:color="000000"/>
            </w:tcBorders>
            <w:shd w:val="clear" w:color="auto" w:fill="006666"/>
            <w:vAlign w:val="center"/>
          </w:tcPr>
          <w:p w14:paraId="55E43885" w14:textId="77777777" w:rsidR="0086454E" w:rsidRPr="00AE4A66" w:rsidRDefault="0086454E" w:rsidP="00BF3588">
            <w:pPr>
              <w:spacing w:after="0"/>
              <w:jc w:val="center"/>
              <w:rPr>
                <w:b/>
                <w:color w:val="FFFFFF"/>
                <w:sz w:val="20"/>
                <w:szCs w:val="20"/>
              </w:rPr>
            </w:pPr>
            <w:r w:rsidRPr="00AE4A66">
              <w:rPr>
                <w:b/>
                <w:color w:val="FFFFFF"/>
                <w:sz w:val="20"/>
                <w:szCs w:val="20"/>
              </w:rPr>
              <w:t>2020</w:t>
            </w:r>
          </w:p>
        </w:tc>
        <w:tc>
          <w:tcPr>
            <w:tcW w:w="630" w:type="dxa"/>
            <w:tcBorders>
              <w:top w:val="single" w:sz="4" w:space="0" w:color="000000"/>
              <w:left w:val="nil"/>
              <w:bottom w:val="single" w:sz="4" w:space="0" w:color="000000"/>
              <w:right w:val="single" w:sz="4" w:space="0" w:color="000000"/>
            </w:tcBorders>
            <w:shd w:val="clear" w:color="auto" w:fill="006666"/>
            <w:vAlign w:val="center"/>
          </w:tcPr>
          <w:p w14:paraId="2F59319D" w14:textId="77777777" w:rsidR="0086454E" w:rsidRPr="00AE4A66" w:rsidRDefault="0086454E" w:rsidP="00BF3588">
            <w:pPr>
              <w:spacing w:after="0"/>
              <w:jc w:val="center"/>
              <w:rPr>
                <w:b/>
                <w:color w:val="FFFFFF"/>
                <w:sz w:val="20"/>
                <w:szCs w:val="20"/>
              </w:rPr>
            </w:pPr>
            <w:r w:rsidRPr="00AE4A66">
              <w:rPr>
                <w:b/>
                <w:color w:val="FFFFFF"/>
                <w:sz w:val="20"/>
                <w:szCs w:val="20"/>
              </w:rPr>
              <w:t>2021</w:t>
            </w:r>
          </w:p>
        </w:tc>
        <w:tc>
          <w:tcPr>
            <w:tcW w:w="645" w:type="dxa"/>
            <w:tcBorders>
              <w:top w:val="single" w:sz="4" w:space="0" w:color="000000"/>
              <w:left w:val="nil"/>
              <w:bottom w:val="single" w:sz="4" w:space="0" w:color="000000"/>
              <w:right w:val="single" w:sz="4" w:space="0" w:color="000000"/>
            </w:tcBorders>
            <w:shd w:val="clear" w:color="auto" w:fill="006666"/>
            <w:vAlign w:val="center"/>
          </w:tcPr>
          <w:p w14:paraId="0BD13213" w14:textId="77777777" w:rsidR="0086454E" w:rsidRPr="00AE4A66" w:rsidRDefault="0086454E" w:rsidP="00BF3588">
            <w:pPr>
              <w:spacing w:after="0"/>
              <w:jc w:val="center"/>
              <w:rPr>
                <w:b/>
                <w:color w:val="FFFFFF"/>
                <w:sz w:val="20"/>
                <w:szCs w:val="20"/>
              </w:rPr>
            </w:pPr>
            <w:r w:rsidRPr="00AE4A66">
              <w:rPr>
                <w:b/>
                <w:color w:val="FFFFFF"/>
                <w:sz w:val="20"/>
                <w:szCs w:val="20"/>
              </w:rPr>
              <w:t>2022</w:t>
            </w:r>
          </w:p>
        </w:tc>
        <w:tc>
          <w:tcPr>
            <w:tcW w:w="705" w:type="dxa"/>
            <w:tcBorders>
              <w:top w:val="single" w:sz="4" w:space="0" w:color="000000"/>
              <w:left w:val="nil"/>
              <w:bottom w:val="single" w:sz="4" w:space="0" w:color="000000"/>
              <w:right w:val="single" w:sz="4" w:space="0" w:color="000000"/>
            </w:tcBorders>
            <w:shd w:val="clear" w:color="auto" w:fill="006666"/>
            <w:vAlign w:val="center"/>
          </w:tcPr>
          <w:p w14:paraId="737AB4CD" w14:textId="77777777" w:rsidR="0086454E" w:rsidRPr="00AE4A66" w:rsidRDefault="0086454E" w:rsidP="00BF3588">
            <w:pPr>
              <w:spacing w:after="0"/>
              <w:jc w:val="center"/>
              <w:rPr>
                <w:b/>
                <w:color w:val="FFFFFF"/>
                <w:sz w:val="20"/>
                <w:szCs w:val="20"/>
              </w:rPr>
            </w:pPr>
            <w:r w:rsidRPr="00AE4A66">
              <w:rPr>
                <w:b/>
                <w:color w:val="FFFFFF"/>
                <w:sz w:val="20"/>
                <w:szCs w:val="20"/>
              </w:rPr>
              <w:t>2023</w:t>
            </w:r>
          </w:p>
        </w:tc>
      </w:tr>
      <w:tr w:rsidR="0086454E" w:rsidRPr="00AE4A66" w14:paraId="1B7B3343" w14:textId="77777777" w:rsidTr="00BF3588">
        <w:trPr>
          <w:trHeight w:val="20"/>
          <w:jc w:val="center"/>
        </w:trPr>
        <w:tc>
          <w:tcPr>
            <w:tcW w:w="2790"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tcPr>
          <w:p w14:paraId="056BAC69" w14:textId="77777777" w:rsidR="0086454E" w:rsidRPr="00AE4A66" w:rsidRDefault="0086454E" w:rsidP="00BF3588">
            <w:pPr>
              <w:spacing w:after="0"/>
              <w:rPr>
                <w:b/>
                <w:sz w:val="20"/>
                <w:szCs w:val="20"/>
              </w:rPr>
            </w:pPr>
            <w:r w:rsidRPr="00AE4A66">
              <w:rPr>
                <w:b/>
                <w:sz w:val="20"/>
                <w:szCs w:val="20"/>
              </w:rPr>
              <w:t>Puestos de control y vigilancia</w:t>
            </w:r>
          </w:p>
        </w:tc>
        <w:tc>
          <w:tcPr>
            <w:tcW w:w="720" w:type="dxa"/>
            <w:tcBorders>
              <w:top w:val="nil"/>
              <w:left w:val="nil"/>
              <w:bottom w:val="single" w:sz="4" w:space="0" w:color="000000"/>
              <w:right w:val="single" w:sz="4" w:space="0" w:color="000000"/>
            </w:tcBorders>
            <w:shd w:val="clear" w:color="auto" w:fill="E2EFD9" w:themeFill="accent6" w:themeFillTint="33"/>
            <w:vAlign w:val="center"/>
          </w:tcPr>
          <w:p w14:paraId="0EC1DF1C" w14:textId="77777777" w:rsidR="0086454E" w:rsidRPr="00AE4A66" w:rsidRDefault="0086454E" w:rsidP="00BF3588">
            <w:pPr>
              <w:spacing w:after="0"/>
              <w:jc w:val="center"/>
              <w:rPr>
                <w:b/>
                <w:sz w:val="20"/>
                <w:szCs w:val="20"/>
              </w:rPr>
            </w:pPr>
            <w:r w:rsidRPr="00AE4A66">
              <w:rPr>
                <w:b/>
                <w:sz w:val="20"/>
                <w:szCs w:val="20"/>
              </w:rPr>
              <w:t>14</w:t>
            </w:r>
          </w:p>
        </w:tc>
        <w:tc>
          <w:tcPr>
            <w:tcW w:w="720" w:type="dxa"/>
            <w:tcBorders>
              <w:top w:val="nil"/>
              <w:left w:val="nil"/>
              <w:bottom w:val="single" w:sz="4" w:space="0" w:color="000000"/>
              <w:right w:val="single" w:sz="4" w:space="0" w:color="000000"/>
            </w:tcBorders>
            <w:shd w:val="clear" w:color="auto" w:fill="E2EFD9" w:themeFill="accent6" w:themeFillTint="33"/>
            <w:vAlign w:val="center"/>
          </w:tcPr>
          <w:p w14:paraId="3E98FA08" w14:textId="77777777" w:rsidR="0086454E" w:rsidRPr="00AE4A66" w:rsidRDefault="0086454E" w:rsidP="00BF3588">
            <w:pPr>
              <w:spacing w:after="0"/>
              <w:jc w:val="center"/>
              <w:rPr>
                <w:b/>
                <w:sz w:val="20"/>
                <w:szCs w:val="20"/>
              </w:rPr>
            </w:pPr>
            <w:r w:rsidRPr="00AE4A66">
              <w:rPr>
                <w:b/>
                <w:sz w:val="20"/>
                <w:szCs w:val="20"/>
              </w:rPr>
              <w:t>14</w:t>
            </w:r>
          </w:p>
        </w:tc>
        <w:tc>
          <w:tcPr>
            <w:tcW w:w="630" w:type="dxa"/>
            <w:tcBorders>
              <w:top w:val="nil"/>
              <w:left w:val="nil"/>
              <w:bottom w:val="single" w:sz="4" w:space="0" w:color="000000"/>
              <w:right w:val="single" w:sz="4" w:space="0" w:color="000000"/>
            </w:tcBorders>
            <w:shd w:val="clear" w:color="auto" w:fill="E2EFD9" w:themeFill="accent6" w:themeFillTint="33"/>
            <w:vAlign w:val="center"/>
          </w:tcPr>
          <w:p w14:paraId="0DBCDBFA" w14:textId="77777777" w:rsidR="0086454E" w:rsidRPr="00AE4A66" w:rsidRDefault="0086454E" w:rsidP="00BF3588">
            <w:pPr>
              <w:spacing w:after="0"/>
              <w:jc w:val="center"/>
              <w:rPr>
                <w:b/>
                <w:sz w:val="20"/>
                <w:szCs w:val="20"/>
              </w:rPr>
            </w:pPr>
            <w:r w:rsidRPr="00AE4A66">
              <w:rPr>
                <w:b/>
                <w:sz w:val="20"/>
                <w:szCs w:val="20"/>
              </w:rPr>
              <w:t>14</w:t>
            </w:r>
          </w:p>
        </w:tc>
        <w:tc>
          <w:tcPr>
            <w:tcW w:w="630" w:type="dxa"/>
            <w:tcBorders>
              <w:top w:val="nil"/>
              <w:left w:val="nil"/>
              <w:bottom w:val="single" w:sz="4" w:space="0" w:color="000000"/>
              <w:right w:val="single" w:sz="4" w:space="0" w:color="000000"/>
            </w:tcBorders>
            <w:shd w:val="clear" w:color="auto" w:fill="E2EFD9" w:themeFill="accent6" w:themeFillTint="33"/>
            <w:vAlign w:val="center"/>
          </w:tcPr>
          <w:p w14:paraId="214FBBD9" w14:textId="77777777" w:rsidR="0086454E" w:rsidRPr="00AE4A66" w:rsidRDefault="0086454E" w:rsidP="00BF3588">
            <w:pPr>
              <w:spacing w:after="0"/>
              <w:jc w:val="center"/>
              <w:rPr>
                <w:b/>
                <w:sz w:val="20"/>
                <w:szCs w:val="20"/>
              </w:rPr>
            </w:pPr>
            <w:r w:rsidRPr="00AE4A66">
              <w:rPr>
                <w:b/>
                <w:sz w:val="20"/>
                <w:szCs w:val="20"/>
              </w:rPr>
              <w:t>15</w:t>
            </w:r>
          </w:p>
        </w:tc>
        <w:tc>
          <w:tcPr>
            <w:tcW w:w="675" w:type="dxa"/>
            <w:tcBorders>
              <w:top w:val="nil"/>
              <w:left w:val="nil"/>
              <w:bottom w:val="single" w:sz="4" w:space="0" w:color="000000"/>
              <w:right w:val="single" w:sz="4" w:space="0" w:color="000000"/>
            </w:tcBorders>
            <w:shd w:val="clear" w:color="auto" w:fill="E2EFD9" w:themeFill="accent6" w:themeFillTint="33"/>
            <w:vAlign w:val="center"/>
          </w:tcPr>
          <w:p w14:paraId="0AE625E3" w14:textId="77777777" w:rsidR="0086454E" w:rsidRPr="00AE4A66" w:rsidRDefault="0086454E" w:rsidP="00BF3588">
            <w:pPr>
              <w:spacing w:after="0"/>
              <w:jc w:val="center"/>
              <w:rPr>
                <w:b/>
                <w:sz w:val="20"/>
                <w:szCs w:val="20"/>
              </w:rPr>
            </w:pPr>
            <w:r w:rsidRPr="00AE4A66">
              <w:rPr>
                <w:b/>
                <w:sz w:val="20"/>
                <w:szCs w:val="20"/>
              </w:rPr>
              <w:t>15</w:t>
            </w:r>
          </w:p>
        </w:tc>
        <w:tc>
          <w:tcPr>
            <w:tcW w:w="630" w:type="dxa"/>
            <w:tcBorders>
              <w:top w:val="nil"/>
              <w:left w:val="nil"/>
              <w:bottom w:val="single" w:sz="4" w:space="0" w:color="000000"/>
              <w:right w:val="single" w:sz="4" w:space="0" w:color="000000"/>
            </w:tcBorders>
            <w:shd w:val="clear" w:color="auto" w:fill="E2EFD9" w:themeFill="accent6" w:themeFillTint="33"/>
            <w:vAlign w:val="center"/>
          </w:tcPr>
          <w:p w14:paraId="3A4835D4" w14:textId="77777777" w:rsidR="0086454E" w:rsidRPr="00AE4A66" w:rsidRDefault="0086454E" w:rsidP="00BF3588">
            <w:pPr>
              <w:spacing w:after="0"/>
              <w:jc w:val="center"/>
              <w:rPr>
                <w:b/>
                <w:sz w:val="20"/>
                <w:szCs w:val="20"/>
              </w:rPr>
            </w:pPr>
            <w:r w:rsidRPr="00AE4A66">
              <w:rPr>
                <w:b/>
                <w:sz w:val="20"/>
                <w:szCs w:val="20"/>
              </w:rPr>
              <w:t>15</w:t>
            </w:r>
          </w:p>
        </w:tc>
        <w:tc>
          <w:tcPr>
            <w:tcW w:w="645" w:type="dxa"/>
            <w:tcBorders>
              <w:top w:val="nil"/>
              <w:left w:val="nil"/>
              <w:bottom w:val="single" w:sz="4" w:space="0" w:color="000000"/>
              <w:right w:val="single" w:sz="4" w:space="0" w:color="000000"/>
            </w:tcBorders>
            <w:shd w:val="clear" w:color="auto" w:fill="E2EFD9" w:themeFill="accent6" w:themeFillTint="33"/>
            <w:vAlign w:val="center"/>
          </w:tcPr>
          <w:p w14:paraId="7F45E0FA" w14:textId="77777777" w:rsidR="0086454E" w:rsidRPr="00AE4A66" w:rsidRDefault="0086454E" w:rsidP="00BF3588">
            <w:pPr>
              <w:spacing w:after="0"/>
              <w:jc w:val="center"/>
              <w:rPr>
                <w:b/>
                <w:sz w:val="20"/>
                <w:szCs w:val="20"/>
              </w:rPr>
            </w:pPr>
            <w:r w:rsidRPr="00AE4A66">
              <w:rPr>
                <w:b/>
                <w:sz w:val="20"/>
                <w:szCs w:val="20"/>
              </w:rPr>
              <w:t>15</w:t>
            </w:r>
          </w:p>
        </w:tc>
        <w:tc>
          <w:tcPr>
            <w:tcW w:w="705" w:type="dxa"/>
            <w:tcBorders>
              <w:top w:val="nil"/>
              <w:left w:val="nil"/>
              <w:bottom w:val="single" w:sz="4" w:space="0" w:color="000000"/>
              <w:right w:val="single" w:sz="4" w:space="0" w:color="000000"/>
            </w:tcBorders>
            <w:shd w:val="clear" w:color="auto" w:fill="E2EFD9" w:themeFill="accent6" w:themeFillTint="33"/>
            <w:vAlign w:val="center"/>
          </w:tcPr>
          <w:p w14:paraId="36D4C44B" w14:textId="77777777" w:rsidR="0086454E" w:rsidRPr="00AE4A66" w:rsidRDefault="0086454E" w:rsidP="00BF3588">
            <w:pPr>
              <w:spacing w:after="0"/>
              <w:jc w:val="center"/>
              <w:rPr>
                <w:b/>
                <w:sz w:val="20"/>
                <w:szCs w:val="20"/>
              </w:rPr>
            </w:pPr>
            <w:r w:rsidRPr="00AE4A66">
              <w:rPr>
                <w:b/>
                <w:sz w:val="20"/>
                <w:szCs w:val="20"/>
              </w:rPr>
              <w:t>16</w:t>
            </w:r>
          </w:p>
        </w:tc>
      </w:tr>
      <w:tr w:rsidR="0086454E" w:rsidRPr="00AE4A66" w14:paraId="47C548C7" w14:textId="77777777" w:rsidTr="00BF3588">
        <w:trPr>
          <w:trHeight w:val="20"/>
          <w:jc w:val="center"/>
        </w:trPr>
        <w:tc>
          <w:tcPr>
            <w:tcW w:w="2790" w:type="dxa"/>
            <w:tcBorders>
              <w:top w:val="nil"/>
              <w:left w:val="single" w:sz="4" w:space="0" w:color="000000"/>
              <w:bottom w:val="single" w:sz="4" w:space="0" w:color="000000"/>
              <w:right w:val="single" w:sz="4" w:space="0" w:color="000000"/>
            </w:tcBorders>
            <w:shd w:val="clear" w:color="auto" w:fill="auto"/>
            <w:vAlign w:val="center"/>
          </w:tcPr>
          <w:p w14:paraId="606A45CA" w14:textId="77777777" w:rsidR="0086454E" w:rsidRPr="00AE4A66" w:rsidRDefault="0086454E" w:rsidP="00BF3588">
            <w:pPr>
              <w:spacing w:after="0"/>
              <w:rPr>
                <w:sz w:val="20"/>
                <w:szCs w:val="20"/>
              </w:rPr>
            </w:pPr>
            <w:r w:rsidRPr="00AE4A66">
              <w:rPr>
                <w:sz w:val="20"/>
                <w:szCs w:val="20"/>
              </w:rPr>
              <w:t xml:space="preserve">R.I </w:t>
            </w:r>
            <w:proofErr w:type="spellStart"/>
            <w:r w:rsidRPr="00AE4A66">
              <w:rPr>
                <w:sz w:val="20"/>
                <w:szCs w:val="20"/>
              </w:rPr>
              <w:t>Murunahua</w:t>
            </w:r>
            <w:proofErr w:type="spellEnd"/>
          </w:p>
        </w:tc>
        <w:tc>
          <w:tcPr>
            <w:tcW w:w="720" w:type="dxa"/>
            <w:tcBorders>
              <w:top w:val="nil"/>
              <w:left w:val="nil"/>
              <w:bottom w:val="single" w:sz="4" w:space="0" w:color="000000"/>
              <w:right w:val="single" w:sz="4" w:space="0" w:color="000000"/>
            </w:tcBorders>
            <w:shd w:val="clear" w:color="auto" w:fill="auto"/>
            <w:vAlign w:val="center"/>
          </w:tcPr>
          <w:p w14:paraId="680435EA" w14:textId="77777777" w:rsidR="0086454E" w:rsidRPr="00AE4A66" w:rsidRDefault="0086454E" w:rsidP="00BF3588">
            <w:pPr>
              <w:spacing w:after="0"/>
              <w:jc w:val="center"/>
              <w:rPr>
                <w:sz w:val="20"/>
                <w:szCs w:val="20"/>
              </w:rPr>
            </w:pPr>
            <w:r w:rsidRPr="00AE4A66">
              <w:rPr>
                <w:sz w:val="20"/>
                <w:szCs w:val="20"/>
              </w:rPr>
              <w:t>2</w:t>
            </w:r>
          </w:p>
        </w:tc>
        <w:tc>
          <w:tcPr>
            <w:tcW w:w="720" w:type="dxa"/>
            <w:tcBorders>
              <w:top w:val="nil"/>
              <w:left w:val="nil"/>
              <w:bottom w:val="single" w:sz="4" w:space="0" w:color="000000"/>
              <w:right w:val="single" w:sz="4" w:space="0" w:color="000000"/>
            </w:tcBorders>
            <w:shd w:val="clear" w:color="auto" w:fill="auto"/>
            <w:vAlign w:val="center"/>
          </w:tcPr>
          <w:p w14:paraId="0495428E" w14:textId="77777777" w:rsidR="0086454E" w:rsidRPr="00AE4A66" w:rsidRDefault="0086454E" w:rsidP="00BF3588">
            <w:pPr>
              <w:spacing w:after="0"/>
              <w:jc w:val="center"/>
              <w:rPr>
                <w:sz w:val="20"/>
                <w:szCs w:val="20"/>
              </w:rPr>
            </w:pPr>
            <w:r w:rsidRPr="00AE4A66">
              <w:rPr>
                <w:sz w:val="20"/>
                <w:szCs w:val="20"/>
              </w:rPr>
              <w:t>2</w:t>
            </w:r>
          </w:p>
        </w:tc>
        <w:tc>
          <w:tcPr>
            <w:tcW w:w="630" w:type="dxa"/>
            <w:tcBorders>
              <w:top w:val="nil"/>
              <w:left w:val="nil"/>
              <w:bottom w:val="single" w:sz="4" w:space="0" w:color="000000"/>
              <w:right w:val="single" w:sz="4" w:space="0" w:color="000000"/>
            </w:tcBorders>
            <w:shd w:val="clear" w:color="auto" w:fill="auto"/>
            <w:vAlign w:val="center"/>
          </w:tcPr>
          <w:p w14:paraId="6D26EE51" w14:textId="77777777" w:rsidR="0086454E" w:rsidRPr="00AE4A66" w:rsidRDefault="0086454E" w:rsidP="00BF3588">
            <w:pPr>
              <w:spacing w:after="0"/>
              <w:jc w:val="center"/>
              <w:rPr>
                <w:sz w:val="20"/>
                <w:szCs w:val="20"/>
              </w:rPr>
            </w:pPr>
            <w:r w:rsidRPr="00AE4A66">
              <w:rPr>
                <w:sz w:val="20"/>
                <w:szCs w:val="20"/>
              </w:rPr>
              <w:t>2</w:t>
            </w:r>
          </w:p>
        </w:tc>
        <w:tc>
          <w:tcPr>
            <w:tcW w:w="630" w:type="dxa"/>
            <w:tcBorders>
              <w:top w:val="nil"/>
              <w:left w:val="nil"/>
              <w:bottom w:val="single" w:sz="4" w:space="0" w:color="000000"/>
              <w:right w:val="single" w:sz="4" w:space="0" w:color="000000"/>
            </w:tcBorders>
            <w:shd w:val="clear" w:color="auto" w:fill="auto"/>
            <w:vAlign w:val="center"/>
          </w:tcPr>
          <w:p w14:paraId="09918421" w14:textId="77777777" w:rsidR="0086454E" w:rsidRPr="00AE4A66" w:rsidRDefault="0086454E" w:rsidP="00BF3588">
            <w:pPr>
              <w:spacing w:after="0"/>
              <w:jc w:val="center"/>
              <w:rPr>
                <w:sz w:val="20"/>
                <w:szCs w:val="20"/>
              </w:rPr>
            </w:pPr>
            <w:r w:rsidRPr="00AE4A66">
              <w:rPr>
                <w:sz w:val="20"/>
                <w:szCs w:val="20"/>
              </w:rPr>
              <w:t>2</w:t>
            </w:r>
          </w:p>
        </w:tc>
        <w:tc>
          <w:tcPr>
            <w:tcW w:w="675" w:type="dxa"/>
            <w:tcBorders>
              <w:top w:val="nil"/>
              <w:left w:val="nil"/>
              <w:bottom w:val="single" w:sz="4" w:space="0" w:color="000000"/>
              <w:right w:val="single" w:sz="4" w:space="0" w:color="000000"/>
            </w:tcBorders>
            <w:shd w:val="clear" w:color="auto" w:fill="auto"/>
            <w:vAlign w:val="center"/>
          </w:tcPr>
          <w:p w14:paraId="2E868C47" w14:textId="77777777" w:rsidR="0086454E" w:rsidRPr="00AE4A66" w:rsidRDefault="0086454E" w:rsidP="00BF3588">
            <w:pPr>
              <w:spacing w:after="0"/>
              <w:jc w:val="center"/>
              <w:rPr>
                <w:sz w:val="20"/>
                <w:szCs w:val="20"/>
              </w:rPr>
            </w:pPr>
            <w:r w:rsidRPr="00AE4A66">
              <w:rPr>
                <w:sz w:val="20"/>
                <w:szCs w:val="20"/>
              </w:rPr>
              <w:t>2</w:t>
            </w:r>
          </w:p>
        </w:tc>
        <w:tc>
          <w:tcPr>
            <w:tcW w:w="630" w:type="dxa"/>
            <w:tcBorders>
              <w:top w:val="nil"/>
              <w:left w:val="nil"/>
              <w:bottom w:val="single" w:sz="4" w:space="0" w:color="000000"/>
              <w:right w:val="single" w:sz="4" w:space="0" w:color="000000"/>
            </w:tcBorders>
            <w:shd w:val="clear" w:color="auto" w:fill="auto"/>
            <w:vAlign w:val="center"/>
          </w:tcPr>
          <w:p w14:paraId="7AC052A9" w14:textId="77777777" w:rsidR="0086454E" w:rsidRPr="00AE4A66" w:rsidRDefault="0086454E" w:rsidP="00BF3588">
            <w:pPr>
              <w:spacing w:after="0"/>
              <w:jc w:val="center"/>
              <w:rPr>
                <w:sz w:val="20"/>
                <w:szCs w:val="20"/>
              </w:rPr>
            </w:pPr>
            <w:r w:rsidRPr="00AE4A66">
              <w:rPr>
                <w:sz w:val="20"/>
                <w:szCs w:val="20"/>
              </w:rPr>
              <w:t>2</w:t>
            </w:r>
          </w:p>
        </w:tc>
        <w:tc>
          <w:tcPr>
            <w:tcW w:w="645" w:type="dxa"/>
            <w:tcBorders>
              <w:top w:val="nil"/>
              <w:left w:val="nil"/>
              <w:bottom w:val="single" w:sz="4" w:space="0" w:color="000000"/>
              <w:right w:val="single" w:sz="4" w:space="0" w:color="000000"/>
            </w:tcBorders>
            <w:shd w:val="clear" w:color="auto" w:fill="auto"/>
            <w:vAlign w:val="center"/>
          </w:tcPr>
          <w:p w14:paraId="3F30198D" w14:textId="77777777" w:rsidR="0086454E" w:rsidRPr="00AE4A66" w:rsidRDefault="0086454E" w:rsidP="00BF3588">
            <w:pPr>
              <w:spacing w:after="0"/>
              <w:jc w:val="center"/>
              <w:rPr>
                <w:sz w:val="20"/>
                <w:szCs w:val="20"/>
              </w:rPr>
            </w:pPr>
            <w:r w:rsidRPr="00AE4A66">
              <w:rPr>
                <w:sz w:val="20"/>
                <w:szCs w:val="20"/>
              </w:rPr>
              <w:t>2</w:t>
            </w:r>
          </w:p>
        </w:tc>
        <w:tc>
          <w:tcPr>
            <w:tcW w:w="705" w:type="dxa"/>
            <w:tcBorders>
              <w:top w:val="nil"/>
              <w:left w:val="nil"/>
              <w:bottom w:val="single" w:sz="4" w:space="0" w:color="000000"/>
              <w:right w:val="single" w:sz="4" w:space="0" w:color="000000"/>
            </w:tcBorders>
            <w:shd w:val="clear" w:color="auto" w:fill="auto"/>
            <w:vAlign w:val="center"/>
          </w:tcPr>
          <w:p w14:paraId="33510F50" w14:textId="77777777" w:rsidR="0086454E" w:rsidRPr="00AE4A66" w:rsidRDefault="0086454E" w:rsidP="00BF3588">
            <w:pPr>
              <w:spacing w:after="0"/>
              <w:jc w:val="center"/>
              <w:rPr>
                <w:sz w:val="20"/>
                <w:szCs w:val="20"/>
              </w:rPr>
            </w:pPr>
            <w:r w:rsidRPr="00AE4A66">
              <w:rPr>
                <w:sz w:val="20"/>
                <w:szCs w:val="20"/>
              </w:rPr>
              <w:t>2</w:t>
            </w:r>
          </w:p>
        </w:tc>
      </w:tr>
      <w:tr w:rsidR="0086454E" w:rsidRPr="00AE4A66" w14:paraId="5DFA0256" w14:textId="77777777" w:rsidTr="00BF3588">
        <w:trPr>
          <w:trHeight w:val="20"/>
          <w:jc w:val="center"/>
        </w:trPr>
        <w:tc>
          <w:tcPr>
            <w:tcW w:w="2790" w:type="dxa"/>
            <w:tcBorders>
              <w:top w:val="nil"/>
              <w:left w:val="single" w:sz="4" w:space="0" w:color="000000"/>
              <w:bottom w:val="single" w:sz="4" w:space="0" w:color="000000"/>
              <w:right w:val="single" w:sz="4" w:space="0" w:color="000000"/>
            </w:tcBorders>
            <w:shd w:val="clear" w:color="auto" w:fill="auto"/>
            <w:vAlign w:val="center"/>
          </w:tcPr>
          <w:p w14:paraId="7685D687" w14:textId="77777777" w:rsidR="0086454E" w:rsidRPr="00AE4A66" w:rsidRDefault="0086454E" w:rsidP="00BF3588">
            <w:pPr>
              <w:spacing w:after="0"/>
              <w:rPr>
                <w:sz w:val="20"/>
                <w:szCs w:val="20"/>
              </w:rPr>
            </w:pPr>
            <w:r w:rsidRPr="00AE4A66">
              <w:rPr>
                <w:sz w:val="20"/>
                <w:szCs w:val="20"/>
              </w:rPr>
              <w:t xml:space="preserve">R.I. </w:t>
            </w:r>
            <w:proofErr w:type="spellStart"/>
            <w:r w:rsidRPr="00AE4A66">
              <w:rPr>
                <w:sz w:val="20"/>
                <w:szCs w:val="20"/>
              </w:rPr>
              <w:t>Mashco</w:t>
            </w:r>
            <w:proofErr w:type="spellEnd"/>
            <w:r w:rsidRPr="00AE4A66">
              <w:rPr>
                <w:sz w:val="20"/>
                <w:szCs w:val="20"/>
              </w:rPr>
              <w:t xml:space="preserve"> Piro</w:t>
            </w:r>
          </w:p>
        </w:tc>
        <w:tc>
          <w:tcPr>
            <w:tcW w:w="720" w:type="dxa"/>
            <w:tcBorders>
              <w:top w:val="nil"/>
              <w:left w:val="nil"/>
              <w:bottom w:val="single" w:sz="4" w:space="0" w:color="000000"/>
              <w:right w:val="single" w:sz="4" w:space="0" w:color="000000"/>
            </w:tcBorders>
            <w:shd w:val="clear" w:color="auto" w:fill="auto"/>
            <w:vAlign w:val="center"/>
          </w:tcPr>
          <w:p w14:paraId="0783E9E4" w14:textId="77777777" w:rsidR="0086454E" w:rsidRPr="00AE4A66" w:rsidRDefault="0086454E" w:rsidP="00BF3588">
            <w:pPr>
              <w:spacing w:after="0"/>
              <w:jc w:val="center"/>
              <w:rPr>
                <w:sz w:val="20"/>
                <w:szCs w:val="20"/>
              </w:rPr>
            </w:pPr>
            <w:r w:rsidRPr="00AE4A66">
              <w:rPr>
                <w:sz w:val="20"/>
                <w:szCs w:val="20"/>
              </w:rPr>
              <w:t>2</w:t>
            </w:r>
          </w:p>
        </w:tc>
        <w:tc>
          <w:tcPr>
            <w:tcW w:w="720" w:type="dxa"/>
            <w:tcBorders>
              <w:top w:val="nil"/>
              <w:left w:val="nil"/>
              <w:bottom w:val="single" w:sz="4" w:space="0" w:color="000000"/>
              <w:right w:val="single" w:sz="4" w:space="0" w:color="000000"/>
            </w:tcBorders>
            <w:shd w:val="clear" w:color="auto" w:fill="auto"/>
            <w:vAlign w:val="center"/>
          </w:tcPr>
          <w:p w14:paraId="6AB07238" w14:textId="77777777" w:rsidR="0086454E" w:rsidRPr="00AE4A66" w:rsidRDefault="0086454E" w:rsidP="00BF3588">
            <w:pPr>
              <w:spacing w:after="0"/>
              <w:jc w:val="center"/>
              <w:rPr>
                <w:sz w:val="20"/>
                <w:szCs w:val="20"/>
              </w:rPr>
            </w:pPr>
            <w:r w:rsidRPr="00AE4A66">
              <w:rPr>
                <w:sz w:val="20"/>
                <w:szCs w:val="20"/>
              </w:rPr>
              <w:t>2</w:t>
            </w:r>
          </w:p>
        </w:tc>
        <w:tc>
          <w:tcPr>
            <w:tcW w:w="630" w:type="dxa"/>
            <w:tcBorders>
              <w:top w:val="nil"/>
              <w:left w:val="nil"/>
              <w:bottom w:val="single" w:sz="4" w:space="0" w:color="000000"/>
              <w:right w:val="single" w:sz="4" w:space="0" w:color="000000"/>
            </w:tcBorders>
            <w:shd w:val="clear" w:color="auto" w:fill="auto"/>
            <w:vAlign w:val="center"/>
          </w:tcPr>
          <w:p w14:paraId="0E1AB67F" w14:textId="77777777" w:rsidR="0086454E" w:rsidRPr="00AE4A66" w:rsidRDefault="0086454E" w:rsidP="00BF3588">
            <w:pPr>
              <w:spacing w:after="0"/>
              <w:jc w:val="center"/>
              <w:rPr>
                <w:sz w:val="20"/>
                <w:szCs w:val="20"/>
              </w:rPr>
            </w:pPr>
            <w:r w:rsidRPr="00AE4A66">
              <w:rPr>
                <w:sz w:val="20"/>
                <w:szCs w:val="20"/>
              </w:rPr>
              <w:t>2</w:t>
            </w:r>
          </w:p>
        </w:tc>
        <w:tc>
          <w:tcPr>
            <w:tcW w:w="630" w:type="dxa"/>
            <w:tcBorders>
              <w:top w:val="nil"/>
              <w:left w:val="nil"/>
              <w:bottom w:val="single" w:sz="4" w:space="0" w:color="000000"/>
              <w:right w:val="single" w:sz="4" w:space="0" w:color="000000"/>
            </w:tcBorders>
            <w:shd w:val="clear" w:color="auto" w:fill="auto"/>
            <w:vAlign w:val="center"/>
          </w:tcPr>
          <w:p w14:paraId="31D7EC0C" w14:textId="77777777" w:rsidR="0086454E" w:rsidRPr="00AE4A66" w:rsidRDefault="0086454E" w:rsidP="00BF3588">
            <w:pPr>
              <w:spacing w:after="0"/>
              <w:jc w:val="center"/>
              <w:rPr>
                <w:sz w:val="20"/>
                <w:szCs w:val="20"/>
              </w:rPr>
            </w:pPr>
            <w:r w:rsidRPr="00AE4A66">
              <w:rPr>
                <w:sz w:val="20"/>
                <w:szCs w:val="20"/>
              </w:rPr>
              <w:t>2</w:t>
            </w:r>
          </w:p>
        </w:tc>
        <w:tc>
          <w:tcPr>
            <w:tcW w:w="675" w:type="dxa"/>
            <w:tcBorders>
              <w:top w:val="nil"/>
              <w:left w:val="nil"/>
              <w:bottom w:val="single" w:sz="4" w:space="0" w:color="000000"/>
              <w:right w:val="single" w:sz="4" w:space="0" w:color="000000"/>
            </w:tcBorders>
            <w:shd w:val="clear" w:color="auto" w:fill="auto"/>
            <w:vAlign w:val="center"/>
          </w:tcPr>
          <w:p w14:paraId="43874DE5" w14:textId="77777777" w:rsidR="0086454E" w:rsidRPr="00AE4A66" w:rsidRDefault="0086454E" w:rsidP="00BF3588">
            <w:pPr>
              <w:spacing w:after="0"/>
              <w:jc w:val="center"/>
              <w:rPr>
                <w:sz w:val="20"/>
                <w:szCs w:val="20"/>
              </w:rPr>
            </w:pPr>
            <w:r w:rsidRPr="00AE4A66">
              <w:rPr>
                <w:sz w:val="20"/>
                <w:szCs w:val="20"/>
              </w:rPr>
              <w:t>2</w:t>
            </w:r>
          </w:p>
        </w:tc>
        <w:tc>
          <w:tcPr>
            <w:tcW w:w="630" w:type="dxa"/>
            <w:tcBorders>
              <w:top w:val="nil"/>
              <w:left w:val="nil"/>
              <w:bottom w:val="single" w:sz="4" w:space="0" w:color="000000"/>
              <w:right w:val="single" w:sz="4" w:space="0" w:color="000000"/>
            </w:tcBorders>
            <w:shd w:val="clear" w:color="auto" w:fill="auto"/>
            <w:vAlign w:val="center"/>
          </w:tcPr>
          <w:p w14:paraId="38C4133F" w14:textId="77777777" w:rsidR="0086454E" w:rsidRPr="00AE4A66" w:rsidRDefault="0086454E" w:rsidP="00BF3588">
            <w:pPr>
              <w:spacing w:after="0"/>
              <w:jc w:val="center"/>
              <w:rPr>
                <w:sz w:val="20"/>
                <w:szCs w:val="20"/>
              </w:rPr>
            </w:pPr>
            <w:r w:rsidRPr="00AE4A66">
              <w:rPr>
                <w:sz w:val="20"/>
                <w:szCs w:val="20"/>
              </w:rPr>
              <w:t>2</w:t>
            </w:r>
          </w:p>
        </w:tc>
        <w:tc>
          <w:tcPr>
            <w:tcW w:w="645" w:type="dxa"/>
            <w:tcBorders>
              <w:top w:val="nil"/>
              <w:left w:val="nil"/>
              <w:bottom w:val="single" w:sz="4" w:space="0" w:color="000000"/>
              <w:right w:val="single" w:sz="4" w:space="0" w:color="000000"/>
            </w:tcBorders>
            <w:shd w:val="clear" w:color="auto" w:fill="auto"/>
            <w:vAlign w:val="center"/>
          </w:tcPr>
          <w:p w14:paraId="5523358C" w14:textId="77777777" w:rsidR="0086454E" w:rsidRPr="00AE4A66" w:rsidRDefault="0086454E" w:rsidP="00BF3588">
            <w:pPr>
              <w:spacing w:after="0"/>
              <w:jc w:val="center"/>
              <w:rPr>
                <w:sz w:val="20"/>
                <w:szCs w:val="20"/>
              </w:rPr>
            </w:pPr>
            <w:r w:rsidRPr="00AE4A66">
              <w:rPr>
                <w:sz w:val="20"/>
                <w:szCs w:val="20"/>
              </w:rPr>
              <w:t>2</w:t>
            </w:r>
          </w:p>
        </w:tc>
        <w:tc>
          <w:tcPr>
            <w:tcW w:w="705" w:type="dxa"/>
            <w:tcBorders>
              <w:top w:val="nil"/>
              <w:left w:val="nil"/>
              <w:bottom w:val="single" w:sz="4" w:space="0" w:color="000000"/>
              <w:right w:val="single" w:sz="4" w:space="0" w:color="000000"/>
            </w:tcBorders>
            <w:shd w:val="clear" w:color="auto" w:fill="auto"/>
            <w:vAlign w:val="center"/>
          </w:tcPr>
          <w:p w14:paraId="42CA17A6" w14:textId="77777777" w:rsidR="0086454E" w:rsidRPr="00AE4A66" w:rsidRDefault="0086454E" w:rsidP="00BF3588">
            <w:pPr>
              <w:spacing w:after="0"/>
              <w:jc w:val="center"/>
              <w:rPr>
                <w:sz w:val="20"/>
                <w:szCs w:val="20"/>
              </w:rPr>
            </w:pPr>
            <w:r w:rsidRPr="00AE4A66">
              <w:rPr>
                <w:sz w:val="20"/>
                <w:szCs w:val="20"/>
              </w:rPr>
              <w:t>2</w:t>
            </w:r>
          </w:p>
        </w:tc>
      </w:tr>
      <w:tr w:rsidR="0086454E" w:rsidRPr="00AE4A66" w14:paraId="5BE7D18B" w14:textId="77777777" w:rsidTr="00BF3588">
        <w:trPr>
          <w:trHeight w:val="20"/>
          <w:jc w:val="center"/>
        </w:trPr>
        <w:tc>
          <w:tcPr>
            <w:tcW w:w="2790" w:type="dxa"/>
            <w:tcBorders>
              <w:top w:val="nil"/>
              <w:left w:val="single" w:sz="4" w:space="0" w:color="000000"/>
              <w:bottom w:val="single" w:sz="4" w:space="0" w:color="000000"/>
              <w:right w:val="single" w:sz="4" w:space="0" w:color="000000"/>
            </w:tcBorders>
            <w:shd w:val="clear" w:color="auto" w:fill="auto"/>
            <w:vAlign w:val="center"/>
          </w:tcPr>
          <w:p w14:paraId="5B387E93" w14:textId="77777777" w:rsidR="0086454E" w:rsidRPr="00AE4A66" w:rsidRDefault="0086454E" w:rsidP="00BF3588">
            <w:pPr>
              <w:spacing w:after="0"/>
              <w:rPr>
                <w:sz w:val="20"/>
                <w:szCs w:val="20"/>
              </w:rPr>
            </w:pPr>
            <w:r w:rsidRPr="00AE4A66">
              <w:rPr>
                <w:sz w:val="20"/>
                <w:szCs w:val="20"/>
              </w:rPr>
              <w:t xml:space="preserve">R.I. </w:t>
            </w:r>
            <w:proofErr w:type="spellStart"/>
            <w:r w:rsidRPr="00AE4A66">
              <w:rPr>
                <w:sz w:val="20"/>
                <w:szCs w:val="20"/>
              </w:rPr>
              <w:t>Isconahua</w:t>
            </w:r>
            <w:proofErr w:type="spellEnd"/>
          </w:p>
        </w:tc>
        <w:tc>
          <w:tcPr>
            <w:tcW w:w="720" w:type="dxa"/>
            <w:tcBorders>
              <w:top w:val="nil"/>
              <w:left w:val="nil"/>
              <w:bottom w:val="single" w:sz="4" w:space="0" w:color="000000"/>
              <w:right w:val="single" w:sz="4" w:space="0" w:color="000000"/>
            </w:tcBorders>
            <w:shd w:val="clear" w:color="auto" w:fill="auto"/>
            <w:vAlign w:val="center"/>
          </w:tcPr>
          <w:p w14:paraId="215CA55F" w14:textId="77777777" w:rsidR="0086454E" w:rsidRPr="00AE4A66" w:rsidRDefault="0086454E" w:rsidP="00BF3588">
            <w:pPr>
              <w:spacing w:after="0"/>
              <w:jc w:val="center"/>
              <w:rPr>
                <w:sz w:val="20"/>
                <w:szCs w:val="20"/>
              </w:rPr>
            </w:pPr>
            <w:r w:rsidRPr="00AE4A66">
              <w:rPr>
                <w:sz w:val="20"/>
                <w:szCs w:val="20"/>
              </w:rPr>
              <w:t>3</w:t>
            </w:r>
          </w:p>
        </w:tc>
        <w:tc>
          <w:tcPr>
            <w:tcW w:w="720" w:type="dxa"/>
            <w:tcBorders>
              <w:top w:val="nil"/>
              <w:left w:val="nil"/>
              <w:bottom w:val="single" w:sz="4" w:space="0" w:color="000000"/>
              <w:right w:val="single" w:sz="4" w:space="0" w:color="000000"/>
            </w:tcBorders>
            <w:shd w:val="clear" w:color="auto" w:fill="auto"/>
            <w:vAlign w:val="center"/>
          </w:tcPr>
          <w:p w14:paraId="7A40EA6D" w14:textId="77777777" w:rsidR="0086454E" w:rsidRPr="00AE4A66" w:rsidRDefault="0086454E" w:rsidP="00BF3588">
            <w:pPr>
              <w:spacing w:after="0"/>
              <w:jc w:val="center"/>
              <w:rPr>
                <w:sz w:val="20"/>
                <w:szCs w:val="20"/>
              </w:rPr>
            </w:pPr>
            <w:r w:rsidRPr="00AE4A66">
              <w:rPr>
                <w:sz w:val="20"/>
                <w:szCs w:val="20"/>
              </w:rPr>
              <w:t>3</w:t>
            </w:r>
          </w:p>
        </w:tc>
        <w:tc>
          <w:tcPr>
            <w:tcW w:w="630" w:type="dxa"/>
            <w:tcBorders>
              <w:top w:val="nil"/>
              <w:left w:val="nil"/>
              <w:bottom w:val="single" w:sz="4" w:space="0" w:color="000000"/>
              <w:right w:val="single" w:sz="4" w:space="0" w:color="000000"/>
            </w:tcBorders>
            <w:shd w:val="clear" w:color="auto" w:fill="auto"/>
            <w:vAlign w:val="center"/>
          </w:tcPr>
          <w:p w14:paraId="276E4B4A" w14:textId="77777777" w:rsidR="0086454E" w:rsidRPr="00AE4A66" w:rsidRDefault="0086454E" w:rsidP="00BF3588">
            <w:pPr>
              <w:spacing w:after="0"/>
              <w:jc w:val="center"/>
              <w:rPr>
                <w:sz w:val="20"/>
                <w:szCs w:val="20"/>
              </w:rPr>
            </w:pPr>
            <w:r w:rsidRPr="00AE4A66">
              <w:rPr>
                <w:sz w:val="20"/>
                <w:szCs w:val="20"/>
              </w:rPr>
              <w:t>3</w:t>
            </w:r>
          </w:p>
        </w:tc>
        <w:tc>
          <w:tcPr>
            <w:tcW w:w="630" w:type="dxa"/>
            <w:tcBorders>
              <w:top w:val="nil"/>
              <w:left w:val="nil"/>
              <w:bottom w:val="single" w:sz="4" w:space="0" w:color="000000"/>
              <w:right w:val="single" w:sz="4" w:space="0" w:color="000000"/>
            </w:tcBorders>
            <w:shd w:val="clear" w:color="auto" w:fill="auto"/>
            <w:vAlign w:val="center"/>
          </w:tcPr>
          <w:p w14:paraId="4D4B1ABE" w14:textId="77777777" w:rsidR="0086454E" w:rsidRPr="00AE4A66" w:rsidRDefault="0086454E" w:rsidP="00BF3588">
            <w:pPr>
              <w:spacing w:after="0"/>
              <w:jc w:val="center"/>
              <w:rPr>
                <w:sz w:val="20"/>
                <w:szCs w:val="20"/>
              </w:rPr>
            </w:pPr>
            <w:r w:rsidRPr="00AE4A66">
              <w:rPr>
                <w:sz w:val="20"/>
                <w:szCs w:val="20"/>
              </w:rPr>
              <w:t>3</w:t>
            </w:r>
          </w:p>
        </w:tc>
        <w:tc>
          <w:tcPr>
            <w:tcW w:w="675" w:type="dxa"/>
            <w:tcBorders>
              <w:top w:val="nil"/>
              <w:left w:val="nil"/>
              <w:bottom w:val="single" w:sz="4" w:space="0" w:color="000000"/>
              <w:right w:val="single" w:sz="4" w:space="0" w:color="000000"/>
            </w:tcBorders>
            <w:shd w:val="clear" w:color="auto" w:fill="auto"/>
            <w:vAlign w:val="center"/>
          </w:tcPr>
          <w:p w14:paraId="554DC217" w14:textId="77777777" w:rsidR="0086454E" w:rsidRPr="00AE4A66" w:rsidRDefault="0086454E" w:rsidP="00BF3588">
            <w:pPr>
              <w:spacing w:after="0"/>
              <w:jc w:val="center"/>
              <w:rPr>
                <w:sz w:val="20"/>
                <w:szCs w:val="20"/>
              </w:rPr>
            </w:pPr>
            <w:r w:rsidRPr="00AE4A66">
              <w:rPr>
                <w:sz w:val="20"/>
                <w:szCs w:val="20"/>
              </w:rPr>
              <w:t>3</w:t>
            </w:r>
          </w:p>
        </w:tc>
        <w:tc>
          <w:tcPr>
            <w:tcW w:w="630" w:type="dxa"/>
            <w:tcBorders>
              <w:top w:val="nil"/>
              <w:left w:val="nil"/>
              <w:bottom w:val="single" w:sz="4" w:space="0" w:color="000000"/>
              <w:right w:val="single" w:sz="4" w:space="0" w:color="000000"/>
            </w:tcBorders>
            <w:shd w:val="clear" w:color="auto" w:fill="auto"/>
            <w:vAlign w:val="center"/>
          </w:tcPr>
          <w:p w14:paraId="231BC8BF" w14:textId="77777777" w:rsidR="0086454E" w:rsidRPr="00AE4A66" w:rsidRDefault="0086454E" w:rsidP="00BF3588">
            <w:pPr>
              <w:spacing w:after="0"/>
              <w:jc w:val="center"/>
              <w:rPr>
                <w:sz w:val="20"/>
                <w:szCs w:val="20"/>
              </w:rPr>
            </w:pPr>
            <w:r w:rsidRPr="00AE4A66">
              <w:rPr>
                <w:sz w:val="20"/>
                <w:szCs w:val="20"/>
              </w:rPr>
              <w:t>3</w:t>
            </w:r>
          </w:p>
        </w:tc>
        <w:tc>
          <w:tcPr>
            <w:tcW w:w="645" w:type="dxa"/>
            <w:tcBorders>
              <w:top w:val="nil"/>
              <w:left w:val="nil"/>
              <w:bottom w:val="single" w:sz="4" w:space="0" w:color="000000"/>
              <w:right w:val="single" w:sz="4" w:space="0" w:color="000000"/>
            </w:tcBorders>
            <w:shd w:val="clear" w:color="auto" w:fill="auto"/>
            <w:vAlign w:val="center"/>
          </w:tcPr>
          <w:p w14:paraId="7BF0F96F" w14:textId="77777777" w:rsidR="0086454E" w:rsidRPr="00AE4A66" w:rsidRDefault="0086454E" w:rsidP="00BF3588">
            <w:pPr>
              <w:spacing w:after="0"/>
              <w:jc w:val="center"/>
              <w:rPr>
                <w:sz w:val="20"/>
                <w:szCs w:val="20"/>
              </w:rPr>
            </w:pPr>
            <w:r w:rsidRPr="00AE4A66">
              <w:rPr>
                <w:sz w:val="20"/>
                <w:szCs w:val="20"/>
              </w:rPr>
              <w:t>3</w:t>
            </w:r>
          </w:p>
        </w:tc>
        <w:tc>
          <w:tcPr>
            <w:tcW w:w="705" w:type="dxa"/>
            <w:tcBorders>
              <w:top w:val="nil"/>
              <w:left w:val="nil"/>
              <w:bottom w:val="single" w:sz="4" w:space="0" w:color="000000"/>
              <w:right w:val="single" w:sz="4" w:space="0" w:color="000000"/>
            </w:tcBorders>
            <w:shd w:val="clear" w:color="auto" w:fill="auto"/>
            <w:vAlign w:val="center"/>
          </w:tcPr>
          <w:p w14:paraId="669E246A" w14:textId="77777777" w:rsidR="0086454E" w:rsidRPr="00AE4A66" w:rsidRDefault="0086454E" w:rsidP="00BF3588">
            <w:pPr>
              <w:spacing w:after="0"/>
              <w:jc w:val="center"/>
              <w:rPr>
                <w:sz w:val="20"/>
                <w:szCs w:val="20"/>
              </w:rPr>
            </w:pPr>
            <w:r w:rsidRPr="00AE4A66">
              <w:rPr>
                <w:sz w:val="20"/>
                <w:szCs w:val="20"/>
              </w:rPr>
              <w:t>3</w:t>
            </w:r>
          </w:p>
        </w:tc>
      </w:tr>
      <w:tr w:rsidR="0086454E" w:rsidRPr="00AE4A66" w14:paraId="63D61AA4" w14:textId="77777777" w:rsidTr="00BF3588">
        <w:trPr>
          <w:trHeight w:val="20"/>
          <w:jc w:val="center"/>
        </w:trPr>
        <w:tc>
          <w:tcPr>
            <w:tcW w:w="2790" w:type="dxa"/>
            <w:tcBorders>
              <w:top w:val="nil"/>
              <w:left w:val="single" w:sz="4" w:space="0" w:color="000000"/>
              <w:bottom w:val="single" w:sz="4" w:space="0" w:color="000000"/>
              <w:right w:val="single" w:sz="4" w:space="0" w:color="000000"/>
            </w:tcBorders>
            <w:shd w:val="clear" w:color="auto" w:fill="auto"/>
            <w:vAlign w:val="center"/>
          </w:tcPr>
          <w:p w14:paraId="675EB5EF" w14:textId="77777777" w:rsidR="0086454E" w:rsidRPr="00AE4A66" w:rsidRDefault="0086454E" w:rsidP="00BF3588">
            <w:pPr>
              <w:spacing w:after="0"/>
              <w:rPr>
                <w:sz w:val="20"/>
                <w:szCs w:val="20"/>
              </w:rPr>
            </w:pPr>
            <w:r w:rsidRPr="00AE4A66">
              <w:rPr>
                <w:sz w:val="20"/>
                <w:szCs w:val="20"/>
              </w:rPr>
              <w:t xml:space="preserve">R.I Yavarí </w:t>
            </w:r>
            <w:proofErr w:type="spellStart"/>
            <w:r w:rsidRPr="00AE4A66">
              <w:rPr>
                <w:sz w:val="20"/>
                <w:szCs w:val="20"/>
              </w:rPr>
              <w:t>Tapiche</w:t>
            </w:r>
            <w:proofErr w:type="spellEnd"/>
          </w:p>
        </w:tc>
        <w:tc>
          <w:tcPr>
            <w:tcW w:w="720" w:type="dxa"/>
            <w:tcBorders>
              <w:top w:val="nil"/>
              <w:left w:val="nil"/>
              <w:bottom w:val="single" w:sz="4" w:space="0" w:color="000000"/>
              <w:right w:val="single" w:sz="4" w:space="0" w:color="000000"/>
            </w:tcBorders>
            <w:shd w:val="clear" w:color="auto" w:fill="auto"/>
            <w:vAlign w:val="center"/>
          </w:tcPr>
          <w:p w14:paraId="37767601" w14:textId="77777777" w:rsidR="0086454E" w:rsidRPr="00AE4A66" w:rsidRDefault="0086454E" w:rsidP="00BF3588">
            <w:pPr>
              <w:spacing w:after="0"/>
              <w:jc w:val="center"/>
              <w:rPr>
                <w:sz w:val="20"/>
                <w:szCs w:val="20"/>
              </w:rPr>
            </w:pPr>
            <w:r w:rsidRPr="00AE4A66">
              <w:rPr>
                <w:sz w:val="20"/>
                <w:szCs w:val="20"/>
              </w:rPr>
              <w:t>1</w:t>
            </w:r>
          </w:p>
        </w:tc>
        <w:tc>
          <w:tcPr>
            <w:tcW w:w="720" w:type="dxa"/>
            <w:tcBorders>
              <w:top w:val="nil"/>
              <w:left w:val="nil"/>
              <w:bottom w:val="single" w:sz="4" w:space="0" w:color="000000"/>
              <w:right w:val="single" w:sz="4" w:space="0" w:color="000000"/>
            </w:tcBorders>
            <w:shd w:val="clear" w:color="auto" w:fill="auto"/>
            <w:vAlign w:val="center"/>
          </w:tcPr>
          <w:p w14:paraId="5699D895" w14:textId="77777777" w:rsidR="0086454E" w:rsidRPr="00AE4A66" w:rsidRDefault="0086454E" w:rsidP="00BF3588">
            <w:pPr>
              <w:spacing w:after="0"/>
              <w:jc w:val="center"/>
              <w:rPr>
                <w:sz w:val="20"/>
                <w:szCs w:val="20"/>
              </w:rPr>
            </w:pPr>
            <w:r w:rsidRPr="00AE4A66">
              <w:rPr>
                <w:sz w:val="20"/>
                <w:szCs w:val="20"/>
              </w:rPr>
              <w:t>1</w:t>
            </w:r>
          </w:p>
        </w:tc>
        <w:tc>
          <w:tcPr>
            <w:tcW w:w="630" w:type="dxa"/>
            <w:tcBorders>
              <w:top w:val="nil"/>
              <w:left w:val="nil"/>
              <w:bottom w:val="single" w:sz="4" w:space="0" w:color="000000"/>
              <w:right w:val="single" w:sz="4" w:space="0" w:color="000000"/>
            </w:tcBorders>
            <w:shd w:val="clear" w:color="auto" w:fill="auto"/>
            <w:vAlign w:val="center"/>
          </w:tcPr>
          <w:p w14:paraId="6716AC43" w14:textId="77777777" w:rsidR="0086454E" w:rsidRPr="00AE4A66" w:rsidRDefault="0086454E" w:rsidP="00BF3588">
            <w:pPr>
              <w:spacing w:after="0"/>
              <w:jc w:val="center"/>
              <w:rPr>
                <w:sz w:val="20"/>
                <w:szCs w:val="20"/>
              </w:rPr>
            </w:pPr>
            <w:r w:rsidRPr="00AE4A66">
              <w:rPr>
                <w:sz w:val="20"/>
                <w:szCs w:val="20"/>
              </w:rPr>
              <w:t>1</w:t>
            </w:r>
          </w:p>
        </w:tc>
        <w:tc>
          <w:tcPr>
            <w:tcW w:w="630" w:type="dxa"/>
            <w:tcBorders>
              <w:top w:val="nil"/>
              <w:left w:val="nil"/>
              <w:bottom w:val="single" w:sz="4" w:space="0" w:color="000000"/>
              <w:right w:val="single" w:sz="4" w:space="0" w:color="000000"/>
            </w:tcBorders>
            <w:shd w:val="clear" w:color="auto" w:fill="auto"/>
            <w:vAlign w:val="center"/>
          </w:tcPr>
          <w:p w14:paraId="6BDB61E6" w14:textId="77777777" w:rsidR="0086454E" w:rsidRPr="00AE4A66" w:rsidRDefault="0086454E" w:rsidP="00BF3588">
            <w:pPr>
              <w:spacing w:after="0"/>
              <w:jc w:val="center"/>
              <w:rPr>
                <w:sz w:val="20"/>
                <w:szCs w:val="20"/>
              </w:rPr>
            </w:pPr>
            <w:r w:rsidRPr="00AE4A66">
              <w:rPr>
                <w:sz w:val="20"/>
                <w:szCs w:val="20"/>
              </w:rPr>
              <w:t>1</w:t>
            </w:r>
          </w:p>
        </w:tc>
        <w:tc>
          <w:tcPr>
            <w:tcW w:w="675" w:type="dxa"/>
            <w:tcBorders>
              <w:top w:val="nil"/>
              <w:left w:val="nil"/>
              <w:bottom w:val="single" w:sz="4" w:space="0" w:color="000000"/>
              <w:right w:val="single" w:sz="4" w:space="0" w:color="000000"/>
            </w:tcBorders>
            <w:shd w:val="clear" w:color="auto" w:fill="auto"/>
            <w:vAlign w:val="center"/>
          </w:tcPr>
          <w:p w14:paraId="5A47B368" w14:textId="77777777" w:rsidR="0086454E" w:rsidRPr="00AE4A66" w:rsidRDefault="0086454E" w:rsidP="00BF3588">
            <w:pPr>
              <w:spacing w:after="0"/>
              <w:jc w:val="center"/>
              <w:rPr>
                <w:sz w:val="20"/>
                <w:szCs w:val="20"/>
              </w:rPr>
            </w:pPr>
            <w:r w:rsidRPr="00AE4A66">
              <w:rPr>
                <w:sz w:val="20"/>
                <w:szCs w:val="20"/>
              </w:rPr>
              <w:t>1</w:t>
            </w:r>
          </w:p>
        </w:tc>
        <w:tc>
          <w:tcPr>
            <w:tcW w:w="630" w:type="dxa"/>
            <w:tcBorders>
              <w:top w:val="nil"/>
              <w:left w:val="nil"/>
              <w:bottom w:val="single" w:sz="4" w:space="0" w:color="000000"/>
              <w:right w:val="single" w:sz="4" w:space="0" w:color="000000"/>
            </w:tcBorders>
            <w:shd w:val="clear" w:color="auto" w:fill="auto"/>
            <w:vAlign w:val="center"/>
          </w:tcPr>
          <w:p w14:paraId="0BBA8A8E" w14:textId="77777777" w:rsidR="0086454E" w:rsidRPr="00AE4A66" w:rsidRDefault="0086454E" w:rsidP="00BF3588">
            <w:pPr>
              <w:spacing w:after="0"/>
              <w:jc w:val="center"/>
              <w:rPr>
                <w:sz w:val="20"/>
                <w:szCs w:val="20"/>
              </w:rPr>
            </w:pPr>
            <w:r w:rsidRPr="00AE4A66">
              <w:rPr>
                <w:sz w:val="20"/>
                <w:szCs w:val="20"/>
              </w:rPr>
              <w:t>1</w:t>
            </w:r>
          </w:p>
        </w:tc>
        <w:tc>
          <w:tcPr>
            <w:tcW w:w="645" w:type="dxa"/>
            <w:tcBorders>
              <w:top w:val="nil"/>
              <w:left w:val="nil"/>
              <w:bottom w:val="single" w:sz="4" w:space="0" w:color="000000"/>
              <w:right w:val="single" w:sz="4" w:space="0" w:color="000000"/>
            </w:tcBorders>
            <w:shd w:val="clear" w:color="auto" w:fill="auto"/>
            <w:vAlign w:val="center"/>
          </w:tcPr>
          <w:p w14:paraId="0E622109" w14:textId="77777777" w:rsidR="0086454E" w:rsidRPr="00AE4A66" w:rsidRDefault="0086454E" w:rsidP="00BF3588">
            <w:pPr>
              <w:spacing w:after="0"/>
              <w:jc w:val="center"/>
              <w:rPr>
                <w:sz w:val="20"/>
                <w:szCs w:val="20"/>
              </w:rPr>
            </w:pPr>
            <w:r w:rsidRPr="00AE4A66">
              <w:rPr>
                <w:sz w:val="20"/>
                <w:szCs w:val="20"/>
              </w:rPr>
              <w:t>1</w:t>
            </w:r>
          </w:p>
        </w:tc>
        <w:tc>
          <w:tcPr>
            <w:tcW w:w="705" w:type="dxa"/>
            <w:tcBorders>
              <w:top w:val="nil"/>
              <w:left w:val="nil"/>
              <w:bottom w:val="single" w:sz="4" w:space="0" w:color="000000"/>
              <w:right w:val="single" w:sz="4" w:space="0" w:color="000000"/>
            </w:tcBorders>
            <w:shd w:val="clear" w:color="auto" w:fill="auto"/>
            <w:vAlign w:val="center"/>
          </w:tcPr>
          <w:p w14:paraId="659A19A1" w14:textId="77777777" w:rsidR="0086454E" w:rsidRPr="00AE4A66" w:rsidRDefault="0086454E" w:rsidP="00BF3588">
            <w:pPr>
              <w:spacing w:after="0"/>
              <w:jc w:val="center"/>
              <w:rPr>
                <w:sz w:val="20"/>
                <w:szCs w:val="20"/>
              </w:rPr>
            </w:pPr>
            <w:r w:rsidRPr="00AE4A66">
              <w:rPr>
                <w:sz w:val="20"/>
                <w:szCs w:val="20"/>
              </w:rPr>
              <w:t>2</w:t>
            </w:r>
          </w:p>
        </w:tc>
      </w:tr>
      <w:tr w:rsidR="0086454E" w:rsidRPr="00AE4A66" w14:paraId="452B8FF5" w14:textId="77777777" w:rsidTr="00BF3588">
        <w:trPr>
          <w:trHeight w:val="20"/>
          <w:jc w:val="center"/>
        </w:trPr>
        <w:tc>
          <w:tcPr>
            <w:tcW w:w="2790" w:type="dxa"/>
            <w:tcBorders>
              <w:top w:val="nil"/>
              <w:left w:val="single" w:sz="4" w:space="0" w:color="000000"/>
              <w:bottom w:val="single" w:sz="4" w:space="0" w:color="000000"/>
              <w:right w:val="single" w:sz="4" w:space="0" w:color="000000"/>
            </w:tcBorders>
            <w:shd w:val="clear" w:color="auto" w:fill="auto"/>
            <w:vAlign w:val="center"/>
          </w:tcPr>
          <w:p w14:paraId="27C8E7A9" w14:textId="77777777" w:rsidR="0086454E" w:rsidRPr="00AE4A66" w:rsidRDefault="0086454E" w:rsidP="00BF3588">
            <w:pPr>
              <w:spacing w:after="0"/>
              <w:rPr>
                <w:sz w:val="20"/>
                <w:szCs w:val="20"/>
              </w:rPr>
            </w:pPr>
            <w:r w:rsidRPr="00AE4A66">
              <w:rPr>
                <w:sz w:val="20"/>
                <w:szCs w:val="20"/>
              </w:rPr>
              <w:t xml:space="preserve">R.I </w:t>
            </w:r>
            <w:proofErr w:type="spellStart"/>
            <w:r w:rsidRPr="00AE4A66">
              <w:rPr>
                <w:sz w:val="20"/>
                <w:szCs w:val="20"/>
              </w:rPr>
              <w:t>Kakataibo</w:t>
            </w:r>
            <w:proofErr w:type="spellEnd"/>
            <w:r w:rsidRPr="00AE4A66">
              <w:rPr>
                <w:sz w:val="20"/>
                <w:szCs w:val="20"/>
              </w:rPr>
              <w:t xml:space="preserve"> Norte y Sur</w:t>
            </w:r>
          </w:p>
        </w:tc>
        <w:tc>
          <w:tcPr>
            <w:tcW w:w="720" w:type="dxa"/>
            <w:tcBorders>
              <w:top w:val="nil"/>
              <w:left w:val="nil"/>
              <w:bottom w:val="single" w:sz="4" w:space="0" w:color="000000"/>
              <w:right w:val="single" w:sz="4" w:space="0" w:color="000000"/>
            </w:tcBorders>
            <w:shd w:val="clear" w:color="auto" w:fill="auto"/>
            <w:vAlign w:val="center"/>
          </w:tcPr>
          <w:p w14:paraId="616C0F51" w14:textId="77777777" w:rsidR="0086454E" w:rsidRPr="00AE4A66" w:rsidRDefault="0086454E" w:rsidP="00BF3588">
            <w:pPr>
              <w:spacing w:after="0"/>
              <w:jc w:val="center"/>
              <w:rPr>
                <w:sz w:val="20"/>
                <w:szCs w:val="20"/>
              </w:rPr>
            </w:pPr>
            <w:r w:rsidRPr="00AE4A66">
              <w:rPr>
                <w:sz w:val="20"/>
                <w:szCs w:val="20"/>
              </w:rPr>
              <w:t>0</w:t>
            </w:r>
          </w:p>
        </w:tc>
        <w:tc>
          <w:tcPr>
            <w:tcW w:w="720" w:type="dxa"/>
            <w:tcBorders>
              <w:top w:val="nil"/>
              <w:left w:val="nil"/>
              <w:bottom w:val="single" w:sz="4" w:space="0" w:color="000000"/>
              <w:right w:val="single" w:sz="4" w:space="0" w:color="000000"/>
            </w:tcBorders>
            <w:shd w:val="clear" w:color="auto" w:fill="auto"/>
            <w:vAlign w:val="center"/>
          </w:tcPr>
          <w:p w14:paraId="099476DD" w14:textId="77777777" w:rsidR="0086454E" w:rsidRPr="00AE4A66" w:rsidRDefault="0086454E" w:rsidP="00BF3588">
            <w:pPr>
              <w:spacing w:after="0"/>
              <w:jc w:val="center"/>
              <w:rPr>
                <w:sz w:val="20"/>
                <w:szCs w:val="20"/>
              </w:rPr>
            </w:pPr>
            <w:r w:rsidRPr="00AE4A66">
              <w:rPr>
                <w:sz w:val="20"/>
                <w:szCs w:val="20"/>
              </w:rPr>
              <w:t>0</w:t>
            </w:r>
          </w:p>
        </w:tc>
        <w:tc>
          <w:tcPr>
            <w:tcW w:w="630" w:type="dxa"/>
            <w:tcBorders>
              <w:top w:val="nil"/>
              <w:left w:val="nil"/>
              <w:bottom w:val="single" w:sz="4" w:space="0" w:color="000000"/>
              <w:right w:val="single" w:sz="4" w:space="0" w:color="000000"/>
            </w:tcBorders>
            <w:shd w:val="clear" w:color="auto" w:fill="auto"/>
            <w:vAlign w:val="center"/>
          </w:tcPr>
          <w:p w14:paraId="1FA0A6FF" w14:textId="77777777" w:rsidR="0086454E" w:rsidRPr="00AE4A66" w:rsidRDefault="0086454E" w:rsidP="00BF3588">
            <w:pPr>
              <w:spacing w:after="0"/>
              <w:jc w:val="center"/>
              <w:rPr>
                <w:sz w:val="20"/>
                <w:szCs w:val="20"/>
              </w:rPr>
            </w:pPr>
            <w:r w:rsidRPr="00AE4A66">
              <w:rPr>
                <w:sz w:val="20"/>
                <w:szCs w:val="20"/>
              </w:rPr>
              <w:t>0</w:t>
            </w:r>
          </w:p>
        </w:tc>
        <w:tc>
          <w:tcPr>
            <w:tcW w:w="630" w:type="dxa"/>
            <w:tcBorders>
              <w:top w:val="nil"/>
              <w:left w:val="nil"/>
              <w:bottom w:val="single" w:sz="4" w:space="0" w:color="000000"/>
              <w:right w:val="single" w:sz="4" w:space="0" w:color="000000"/>
            </w:tcBorders>
            <w:shd w:val="clear" w:color="auto" w:fill="auto"/>
            <w:vAlign w:val="center"/>
          </w:tcPr>
          <w:p w14:paraId="71334CA4" w14:textId="77777777" w:rsidR="0086454E" w:rsidRPr="00AE4A66" w:rsidRDefault="0086454E" w:rsidP="00BF3588">
            <w:pPr>
              <w:spacing w:after="0"/>
              <w:jc w:val="center"/>
              <w:rPr>
                <w:sz w:val="20"/>
                <w:szCs w:val="20"/>
              </w:rPr>
            </w:pPr>
            <w:r w:rsidRPr="00AE4A66">
              <w:rPr>
                <w:sz w:val="20"/>
                <w:szCs w:val="20"/>
              </w:rPr>
              <w:t>0</w:t>
            </w:r>
          </w:p>
        </w:tc>
        <w:tc>
          <w:tcPr>
            <w:tcW w:w="675" w:type="dxa"/>
            <w:tcBorders>
              <w:top w:val="nil"/>
              <w:left w:val="nil"/>
              <w:bottom w:val="single" w:sz="4" w:space="0" w:color="000000"/>
              <w:right w:val="single" w:sz="4" w:space="0" w:color="000000"/>
            </w:tcBorders>
            <w:shd w:val="clear" w:color="auto" w:fill="auto"/>
            <w:vAlign w:val="center"/>
          </w:tcPr>
          <w:p w14:paraId="58101EC5" w14:textId="77777777" w:rsidR="0086454E" w:rsidRPr="00AE4A66" w:rsidRDefault="0086454E" w:rsidP="00BF3588">
            <w:pPr>
              <w:spacing w:after="0"/>
              <w:jc w:val="center"/>
              <w:rPr>
                <w:sz w:val="20"/>
                <w:szCs w:val="20"/>
              </w:rPr>
            </w:pPr>
            <w:r w:rsidRPr="00AE4A66">
              <w:rPr>
                <w:sz w:val="20"/>
                <w:szCs w:val="20"/>
              </w:rPr>
              <w:t>0</w:t>
            </w:r>
          </w:p>
        </w:tc>
        <w:tc>
          <w:tcPr>
            <w:tcW w:w="630" w:type="dxa"/>
            <w:tcBorders>
              <w:top w:val="nil"/>
              <w:left w:val="nil"/>
              <w:bottom w:val="single" w:sz="4" w:space="0" w:color="000000"/>
              <w:right w:val="single" w:sz="4" w:space="0" w:color="000000"/>
            </w:tcBorders>
            <w:shd w:val="clear" w:color="auto" w:fill="auto"/>
            <w:vAlign w:val="center"/>
          </w:tcPr>
          <w:p w14:paraId="7D795AAE" w14:textId="77777777" w:rsidR="0086454E" w:rsidRPr="00AE4A66" w:rsidRDefault="0086454E" w:rsidP="00BF3588">
            <w:pPr>
              <w:spacing w:after="0"/>
              <w:jc w:val="center"/>
              <w:rPr>
                <w:sz w:val="20"/>
                <w:szCs w:val="20"/>
              </w:rPr>
            </w:pPr>
            <w:r w:rsidRPr="00AE4A66">
              <w:rPr>
                <w:sz w:val="20"/>
                <w:szCs w:val="20"/>
              </w:rPr>
              <w:t>0</w:t>
            </w:r>
          </w:p>
        </w:tc>
        <w:tc>
          <w:tcPr>
            <w:tcW w:w="645" w:type="dxa"/>
            <w:tcBorders>
              <w:top w:val="nil"/>
              <w:left w:val="nil"/>
              <w:bottom w:val="single" w:sz="4" w:space="0" w:color="000000"/>
              <w:right w:val="single" w:sz="4" w:space="0" w:color="000000"/>
            </w:tcBorders>
            <w:shd w:val="clear" w:color="auto" w:fill="auto"/>
            <w:vAlign w:val="center"/>
          </w:tcPr>
          <w:p w14:paraId="3398D3BA" w14:textId="77777777" w:rsidR="0086454E" w:rsidRPr="00AE4A66" w:rsidRDefault="0086454E" w:rsidP="00BF3588">
            <w:pPr>
              <w:spacing w:after="0"/>
              <w:jc w:val="center"/>
              <w:rPr>
                <w:sz w:val="20"/>
                <w:szCs w:val="20"/>
              </w:rPr>
            </w:pPr>
            <w:r w:rsidRPr="00AE4A66">
              <w:rPr>
                <w:sz w:val="20"/>
                <w:szCs w:val="20"/>
              </w:rPr>
              <w:t>0</w:t>
            </w:r>
          </w:p>
        </w:tc>
        <w:tc>
          <w:tcPr>
            <w:tcW w:w="705" w:type="dxa"/>
            <w:tcBorders>
              <w:top w:val="nil"/>
              <w:left w:val="nil"/>
              <w:bottom w:val="single" w:sz="4" w:space="0" w:color="000000"/>
              <w:right w:val="single" w:sz="4" w:space="0" w:color="000000"/>
            </w:tcBorders>
            <w:shd w:val="clear" w:color="auto" w:fill="auto"/>
            <w:vAlign w:val="center"/>
          </w:tcPr>
          <w:p w14:paraId="08FF4CA2" w14:textId="77777777" w:rsidR="0086454E" w:rsidRPr="00AE4A66" w:rsidRDefault="0086454E" w:rsidP="00BF3588">
            <w:pPr>
              <w:spacing w:after="0"/>
              <w:jc w:val="center"/>
              <w:rPr>
                <w:sz w:val="20"/>
                <w:szCs w:val="20"/>
              </w:rPr>
            </w:pPr>
            <w:r w:rsidRPr="00AE4A66">
              <w:rPr>
                <w:sz w:val="20"/>
                <w:szCs w:val="20"/>
              </w:rPr>
              <w:t>0</w:t>
            </w:r>
          </w:p>
        </w:tc>
      </w:tr>
      <w:tr w:rsidR="0086454E" w:rsidRPr="00AE4A66" w14:paraId="0011A0F5" w14:textId="77777777" w:rsidTr="00BF3588">
        <w:trPr>
          <w:trHeight w:val="20"/>
          <w:jc w:val="center"/>
        </w:trPr>
        <w:tc>
          <w:tcPr>
            <w:tcW w:w="2790" w:type="dxa"/>
            <w:tcBorders>
              <w:top w:val="nil"/>
              <w:left w:val="single" w:sz="4" w:space="0" w:color="000000"/>
              <w:bottom w:val="single" w:sz="4" w:space="0" w:color="000000"/>
              <w:right w:val="single" w:sz="4" w:space="0" w:color="000000"/>
            </w:tcBorders>
            <w:shd w:val="clear" w:color="auto" w:fill="auto"/>
            <w:vAlign w:val="center"/>
          </w:tcPr>
          <w:p w14:paraId="333E912E" w14:textId="77777777" w:rsidR="0086454E" w:rsidRPr="00AE4A66" w:rsidRDefault="0086454E" w:rsidP="00BF3588">
            <w:pPr>
              <w:spacing w:after="0"/>
              <w:rPr>
                <w:sz w:val="20"/>
                <w:szCs w:val="20"/>
              </w:rPr>
            </w:pPr>
            <w:r w:rsidRPr="00AE4A66">
              <w:rPr>
                <w:sz w:val="20"/>
                <w:szCs w:val="20"/>
              </w:rPr>
              <w:t xml:space="preserve">R.T. </w:t>
            </w:r>
            <w:proofErr w:type="spellStart"/>
            <w:r w:rsidRPr="00AE4A66">
              <w:rPr>
                <w:sz w:val="20"/>
                <w:szCs w:val="20"/>
              </w:rPr>
              <w:t>Kugapakori</w:t>
            </w:r>
            <w:proofErr w:type="spellEnd"/>
            <w:r w:rsidRPr="00AE4A66">
              <w:rPr>
                <w:sz w:val="20"/>
                <w:szCs w:val="20"/>
              </w:rPr>
              <w:t xml:space="preserve"> Nahua </w:t>
            </w:r>
            <w:proofErr w:type="spellStart"/>
            <w:r w:rsidRPr="00AE4A66">
              <w:rPr>
                <w:sz w:val="20"/>
                <w:szCs w:val="20"/>
              </w:rPr>
              <w:t>Nanti</w:t>
            </w:r>
            <w:proofErr w:type="spellEnd"/>
          </w:p>
        </w:tc>
        <w:tc>
          <w:tcPr>
            <w:tcW w:w="720" w:type="dxa"/>
            <w:tcBorders>
              <w:top w:val="nil"/>
              <w:left w:val="nil"/>
              <w:bottom w:val="single" w:sz="4" w:space="0" w:color="000000"/>
              <w:right w:val="single" w:sz="4" w:space="0" w:color="000000"/>
            </w:tcBorders>
            <w:shd w:val="clear" w:color="auto" w:fill="auto"/>
            <w:vAlign w:val="center"/>
          </w:tcPr>
          <w:p w14:paraId="02547020" w14:textId="77777777" w:rsidR="0086454E" w:rsidRPr="00AE4A66" w:rsidRDefault="0086454E" w:rsidP="00BF3588">
            <w:pPr>
              <w:spacing w:after="0"/>
              <w:jc w:val="center"/>
              <w:rPr>
                <w:sz w:val="20"/>
                <w:szCs w:val="20"/>
              </w:rPr>
            </w:pPr>
            <w:r w:rsidRPr="00AE4A66">
              <w:rPr>
                <w:sz w:val="20"/>
                <w:szCs w:val="20"/>
              </w:rPr>
              <w:t>2</w:t>
            </w:r>
          </w:p>
        </w:tc>
        <w:tc>
          <w:tcPr>
            <w:tcW w:w="720" w:type="dxa"/>
            <w:tcBorders>
              <w:top w:val="nil"/>
              <w:left w:val="nil"/>
              <w:bottom w:val="single" w:sz="4" w:space="0" w:color="000000"/>
              <w:right w:val="single" w:sz="4" w:space="0" w:color="000000"/>
            </w:tcBorders>
            <w:shd w:val="clear" w:color="auto" w:fill="auto"/>
            <w:vAlign w:val="center"/>
          </w:tcPr>
          <w:p w14:paraId="7C5E2A01" w14:textId="77777777" w:rsidR="0086454E" w:rsidRPr="00AE4A66" w:rsidRDefault="0086454E" w:rsidP="00BF3588">
            <w:pPr>
              <w:spacing w:after="0"/>
              <w:jc w:val="center"/>
              <w:rPr>
                <w:sz w:val="20"/>
                <w:szCs w:val="20"/>
              </w:rPr>
            </w:pPr>
            <w:r w:rsidRPr="00AE4A66">
              <w:rPr>
                <w:sz w:val="20"/>
                <w:szCs w:val="20"/>
              </w:rPr>
              <w:t>2</w:t>
            </w:r>
          </w:p>
        </w:tc>
        <w:tc>
          <w:tcPr>
            <w:tcW w:w="630" w:type="dxa"/>
            <w:tcBorders>
              <w:top w:val="nil"/>
              <w:left w:val="nil"/>
              <w:bottom w:val="single" w:sz="4" w:space="0" w:color="000000"/>
              <w:right w:val="single" w:sz="4" w:space="0" w:color="000000"/>
            </w:tcBorders>
            <w:shd w:val="clear" w:color="auto" w:fill="auto"/>
            <w:vAlign w:val="center"/>
          </w:tcPr>
          <w:p w14:paraId="437E52EA" w14:textId="77777777" w:rsidR="0086454E" w:rsidRPr="00AE4A66" w:rsidRDefault="0086454E" w:rsidP="00BF3588">
            <w:pPr>
              <w:spacing w:after="0"/>
              <w:jc w:val="center"/>
              <w:rPr>
                <w:sz w:val="20"/>
                <w:szCs w:val="20"/>
              </w:rPr>
            </w:pPr>
            <w:r w:rsidRPr="00AE4A66">
              <w:rPr>
                <w:sz w:val="20"/>
                <w:szCs w:val="20"/>
              </w:rPr>
              <w:t>2</w:t>
            </w:r>
          </w:p>
        </w:tc>
        <w:tc>
          <w:tcPr>
            <w:tcW w:w="630" w:type="dxa"/>
            <w:tcBorders>
              <w:top w:val="nil"/>
              <w:left w:val="nil"/>
              <w:bottom w:val="single" w:sz="4" w:space="0" w:color="000000"/>
              <w:right w:val="single" w:sz="4" w:space="0" w:color="000000"/>
            </w:tcBorders>
            <w:shd w:val="clear" w:color="auto" w:fill="auto"/>
            <w:vAlign w:val="center"/>
          </w:tcPr>
          <w:p w14:paraId="603FB0CD" w14:textId="77777777" w:rsidR="0086454E" w:rsidRPr="00AE4A66" w:rsidRDefault="0086454E" w:rsidP="00BF3588">
            <w:pPr>
              <w:spacing w:after="0"/>
              <w:jc w:val="center"/>
              <w:rPr>
                <w:sz w:val="20"/>
                <w:szCs w:val="20"/>
              </w:rPr>
            </w:pPr>
            <w:r w:rsidRPr="00AE4A66">
              <w:rPr>
                <w:sz w:val="20"/>
                <w:szCs w:val="20"/>
              </w:rPr>
              <w:t>2</w:t>
            </w:r>
          </w:p>
        </w:tc>
        <w:tc>
          <w:tcPr>
            <w:tcW w:w="675" w:type="dxa"/>
            <w:tcBorders>
              <w:top w:val="nil"/>
              <w:left w:val="nil"/>
              <w:bottom w:val="single" w:sz="4" w:space="0" w:color="000000"/>
              <w:right w:val="single" w:sz="4" w:space="0" w:color="000000"/>
            </w:tcBorders>
            <w:shd w:val="clear" w:color="auto" w:fill="auto"/>
            <w:vAlign w:val="center"/>
          </w:tcPr>
          <w:p w14:paraId="066E817E" w14:textId="77777777" w:rsidR="0086454E" w:rsidRPr="00AE4A66" w:rsidRDefault="0086454E" w:rsidP="00BF3588">
            <w:pPr>
              <w:spacing w:after="0"/>
              <w:jc w:val="center"/>
              <w:rPr>
                <w:sz w:val="20"/>
                <w:szCs w:val="20"/>
              </w:rPr>
            </w:pPr>
            <w:r w:rsidRPr="00AE4A66">
              <w:rPr>
                <w:sz w:val="20"/>
                <w:szCs w:val="20"/>
              </w:rPr>
              <w:t>2</w:t>
            </w:r>
          </w:p>
        </w:tc>
        <w:tc>
          <w:tcPr>
            <w:tcW w:w="630" w:type="dxa"/>
            <w:tcBorders>
              <w:top w:val="nil"/>
              <w:left w:val="nil"/>
              <w:bottom w:val="single" w:sz="4" w:space="0" w:color="000000"/>
              <w:right w:val="single" w:sz="4" w:space="0" w:color="000000"/>
            </w:tcBorders>
            <w:shd w:val="clear" w:color="auto" w:fill="auto"/>
            <w:vAlign w:val="center"/>
          </w:tcPr>
          <w:p w14:paraId="586A6A28" w14:textId="77777777" w:rsidR="0086454E" w:rsidRPr="00AE4A66" w:rsidRDefault="0086454E" w:rsidP="00BF3588">
            <w:pPr>
              <w:spacing w:after="0"/>
              <w:jc w:val="center"/>
              <w:rPr>
                <w:sz w:val="20"/>
                <w:szCs w:val="20"/>
              </w:rPr>
            </w:pPr>
            <w:r w:rsidRPr="00AE4A66">
              <w:rPr>
                <w:sz w:val="20"/>
                <w:szCs w:val="20"/>
              </w:rPr>
              <w:t>2</w:t>
            </w:r>
          </w:p>
        </w:tc>
        <w:tc>
          <w:tcPr>
            <w:tcW w:w="645" w:type="dxa"/>
            <w:tcBorders>
              <w:top w:val="nil"/>
              <w:left w:val="nil"/>
              <w:bottom w:val="single" w:sz="4" w:space="0" w:color="000000"/>
              <w:right w:val="single" w:sz="4" w:space="0" w:color="000000"/>
            </w:tcBorders>
            <w:shd w:val="clear" w:color="auto" w:fill="auto"/>
            <w:vAlign w:val="center"/>
          </w:tcPr>
          <w:p w14:paraId="057760E5" w14:textId="77777777" w:rsidR="0086454E" w:rsidRPr="00AE4A66" w:rsidRDefault="0086454E" w:rsidP="00BF3588">
            <w:pPr>
              <w:spacing w:after="0"/>
              <w:jc w:val="center"/>
              <w:rPr>
                <w:sz w:val="20"/>
                <w:szCs w:val="20"/>
              </w:rPr>
            </w:pPr>
            <w:r w:rsidRPr="00AE4A66">
              <w:rPr>
                <w:sz w:val="20"/>
                <w:szCs w:val="20"/>
              </w:rPr>
              <w:t>2</w:t>
            </w:r>
          </w:p>
        </w:tc>
        <w:tc>
          <w:tcPr>
            <w:tcW w:w="705" w:type="dxa"/>
            <w:tcBorders>
              <w:top w:val="nil"/>
              <w:left w:val="nil"/>
              <w:bottom w:val="single" w:sz="4" w:space="0" w:color="000000"/>
              <w:right w:val="single" w:sz="4" w:space="0" w:color="000000"/>
            </w:tcBorders>
            <w:shd w:val="clear" w:color="auto" w:fill="auto"/>
            <w:vAlign w:val="center"/>
          </w:tcPr>
          <w:p w14:paraId="4FCCD4EE" w14:textId="77777777" w:rsidR="0086454E" w:rsidRPr="00AE4A66" w:rsidRDefault="0086454E" w:rsidP="00BF3588">
            <w:pPr>
              <w:spacing w:after="0"/>
              <w:jc w:val="center"/>
              <w:rPr>
                <w:sz w:val="20"/>
                <w:szCs w:val="20"/>
              </w:rPr>
            </w:pPr>
            <w:r w:rsidRPr="00AE4A66">
              <w:rPr>
                <w:sz w:val="20"/>
                <w:szCs w:val="20"/>
              </w:rPr>
              <w:t>2</w:t>
            </w:r>
          </w:p>
        </w:tc>
      </w:tr>
      <w:tr w:rsidR="0086454E" w:rsidRPr="00AE4A66" w14:paraId="3F155C30" w14:textId="77777777" w:rsidTr="00BF3588">
        <w:trPr>
          <w:trHeight w:val="20"/>
          <w:jc w:val="center"/>
        </w:trPr>
        <w:tc>
          <w:tcPr>
            <w:tcW w:w="2790" w:type="dxa"/>
            <w:tcBorders>
              <w:top w:val="nil"/>
              <w:left w:val="single" w:sz="4" w:space="0" w:color="000000"/>
              <w:bottom w:val="single" w:sz="4" w:space="0" w:color="000000"/>
              <w:right w:val="single" w:sz="4" w:space="0" w:color="000000"/>
            </w:tcBorders>
            <w:shd w:val="clear" w:color="auto" w:fill="auto"/>
            <w:vAlign w:val="center"/>
          </w:tcPr>
          <w:p w14:paraId="3F587919" w14:textId="77777777" w:rsidR="0086454E" w:rsidRPr="00AE4A66" w:rsidRDefault="0086454E" w:rsidP="00BF3588">
            <w:pPr>
              <w:spacing w:after="0"/>
              <w:rPr>
                <w:sz w:val="20"/>
                <w:szCs w:val="20"/>
              </w:rPr>
            </w:pPr>
            <w:r w:rsidRPr="00AE4A66">
              <w:rPr>
                <w:sz w:val="20"/>
                <w:szCs w:val="20"/>
              </w:rPr>
              <w:t>R.T Madre de Dios</w:t>
            </w:r>
          </w:p>
        </w:tc>
        <w:tc>
          <w:tcPr>
            <w:tcW w:w="720" w:type="dxa"/>
            <w:tcBorders>
              <w:top w:val="nil"/>
              <w:left w:val="nil"/>
              <w:bottom w:val="single" w:sz="4" w:space="0" w:color="000000"/>
              <w:right w:val="single" w:sz="4" w:space="0" w:color="000000"/>
            </w:tcBorders>
            <w:shd w:val="clear" w:color="auto" w:fill="auto"/>
            <w:vAlign w:val="center"/>
          </w:tcPr>
          <w:p w14:paraId="402A805C" w14:textId="77777777" w:rsidR="0086454E" w:rsidRPr="00AE4A66" w:rsidRDefault="0086454E" w:rsidP="00BF3588">
            <w:pPr>
              <w:spacing w:after="0"/>
              <w:jc w:val="center"/>
              <w:rPr>
                <w:sz w:val="20"/>
                <w:szCs w:val="20"/>
              </w:rPr>
            </w:pPr>
            <w:r w:rsidRPr="00AE4A66">
              <w:rPr>
                <w:sz w:val="20"/>
                <w:szCs w:val="20"/>
              </w:rPr>
              <w:t>4</w:t>
            </w:r>
          </w:p>
        </w:tc>
        <w:tc>
          <w:tcPr>
            <w:tcW w:w="720" w:type="dxa"/>
            <w:tcBorders>
              <w:top w:val="nil"/>
              <w:left w:val="nil"/>
              <w:bottom w:val="single" w:sz="4" w:space="0" w:color="000000"/>
              <w:right w:val="single" w:sz="4" w:space="0" w:color="000000"/>
            </w:tcBorders>
            <w:shd w:val="clear" w:color="auto" w:fill="auto"/>
            <w:vAlign w:val="center"/>
          </w:tcPr>
          <w:p w14:paraId="398B2D74" w14:textId="77777777" w:rsidR="0086454E" w:rsidRPr="00AE4A66" w:rsidRDefault="0086454E" w:rsidP="00BF3588">
            <w:pPr>
              <w:spacing w:after="0"/>
              <w:jc w:val="center"/>
              <w:rPr>
                <w:sz w:val="20"/>
                <w:szCs w:val="20"/>
              </w:rPr>
            </w:pPr>
            <w:r w:rsidRPr="00AE4A66">
              <w:rPr>
                <w:sz w:val="20"/>
                <w:szCs w:val="20"/>
              </w:rPr>
              <w:t>4</w:t>
            </w:r>
          </w:p>
        </w:tc>
        <w:tc>
          <w:tcPr>
            <w:tcW w:w="630" w:type="dxa"/>
            <w:tcBorders>
              <w:top w:val="nil"/>
              <w:left w:val="nil"/>
              <w:bottom w:val="single" w:sz="4" w:space="0" w:color="000000"/>
              <w:right w:val="single" w:sz="4" w:space="0" w:color="000000"/>
            </w:tcBorders>
            <w:shd w:val="clear" w:color="auto" w:fill="auto"/>
            <w:vAlign w:val="center"/>
          </w:tcPr>
          <w:p w14:paraId="2B5B816D" w14:textId="77777777" w:rsidR="0086454E" w:rsidRPr="00AE4A66" w:rsidRDefault="0086454E" w:rsidP="00BF3588">
            <w:pPr>
              <w:spacing w:after="0"/>
              <w:jc w:val="center"/>
              <w:rPr>
                <w:sz w:val="20"/>
                <w:szCs w:val="20"/>
              </w:rPr>
            </w:pPr>
            <w:r w:rsidRPr="00AE4A66">
              <w:rPr>
                <w:sz w:val="20"/>
                <w:szCs w:val="20"/>
              </w:rPr>
              <w:t>4</w:t>
            </w:r>
          </w:p>
        </w:tc>
        <w:tc>
          <w:tcPr>
            <w:tcW w:w="630" w:type="dxa"/>
            <w:tcBorders>
              <w:top w:val="nil"/>
              <w:left w:val="nil"/>
              <w:bottom w:val="single" w:sz="4" w:space="0" w:color="000000"/>
              <w:right w:val="single" w:sz="4" w:space="0" w:color="000000"/>
            </w:tcBorders>
            <w:shd w:val="clear" w:color="auto" w:fill="auto"/>
            <w:vAlign w:val="center"/>
          </w:tcPr>
          <w:p w14:paraId="7080F49B" w14:textId="77777777" w:rsidR="0086454E" w:rsidRPr="00AE4A66" w:rsidRDefault="0086454E" w:rsidP="00BF3588">
            <w:pPr>
              <w:spacing w:after="0"/>
              <w:jc w:val="center"/>
              <w:rPr>
                <w:sz w:val="20"/>
                <w:szCs w:val="20"/>
              </w:rPr>
            </w:pPr>
            <w:r w:rsidRPr="00AE4A66">
              <w:rPr>
                <w:sz w:val="20"/>
                <w:szCs w:val="20"/>
              </w:rPr>
              <w:t>5</w:t>
            </w:r>
          </w:p>
        </w:tc>
        <w:tc>
          <w:tcPr>
            <w:tcW w:w="675" w:type="dxa"/>
            <w:tcBorders>
              <w:top w:val="nil"/>
              <w:left w:val="nil"/>
              <w:bottom w:val="single" w:sz="4" w:space="0" w:color="000000"/>
              <w:right w:val="single" w:sz="4" w:space="0" w:color="000000"/>
            </w:tcBorders>
            <w:shd w:val="clear" w:color="auto" w:fill="auto"/>
            <w:vAlign w:val="center"/>
          </w:tcPr>
          <w:p w14:paraId="1E34DF7D" w14:textId="77777777" w:rsidR="0086454E" w:rsidRPr="00AE4A66" w:rsidRDefault="0086454E" w:rsidP="00BF3588">
            <w:pPr>
              <w:spacing w:after="0"/>
              <w:jc w:val="center"/>
              <w:rPr>
                <w:sz w:val="20"/>
                <w:szCs w:val="20"/>
              </w:rPr>
            </w:pPr>
            <w:r w:rsidRPr="00AE4A66">
              <w:rPr>
                <w:sz w:val="20"/>
                <w:szCs w:val="20"/>
              </w:rPr>
              <w:t>5</w:t>
            </w:r>
          </w:p>
        </w:tc>
        <w:tc>
          <w:tcPr>
            <w:tcW w:w="630" w:type="dxa"/>
            <w:tcBorders>
              <w:top w:val="nil"/>
              <w:left w:val="nil"/>
              <w:bottom w:val="single" w:sz="4" w:space="0" w:color="000000"/>
              <w:right w:val="single" w:sz="4" w:space="0" w:color="000000"/>
            </w:tcBorders>
            <w:shd w:val="clear" w:color="auto" w:fill="auto"/>
            <w:vAlign w:val="center"/>
          </w:tcPr>
          <w:p w14:paraId="6D6E7794" w14:textId="77777777" w:rsidR="0086454E" w:rsidRPr="00AE4A66" w:rsidRDefault="0086454E" w:rsidP="00BF3588">
            <w:pPr>
              <w:spacing w:after="0"/>
              <w:jc w:val="center"/>
              <w:rPr>
                <w:sz w:val="20"/>
                <w:szCs w:val="20"/>
              </w:rPr>
            </w:pPr>
            <w:r w:rsidRPr="00AE4A66">
              <w:rPr>
                <w:sz w:val="20"/>
                <w:szCs w:val="20"/>
              </w:rPr>
              <w:t>5</w:t>
            </w:r>
          </w:p>
        </w:tc>
        <w:tc>
          <w:tcPr>
            <w:tcW w:w="645" w:type="dxa"/>
            <w:tcBorders>
              <w:top w:val="nil"/>
              <w:left w:val="nil"/>
              <w:bottom w:val="single" w:sz="4" w:space="0" w:color="000000"/>
              <w:right w:val="single" w:sz="4" w:space="0" w:color="000000"/>
            </w:tcBorders>
            <w:shd w:val="clear" w:color="auto" w:fill="auto"/>
            <w:vAlign w:val="center"/>
          </w:tcPr>
          <w:p w14:paraId="41EE594F" w14:textId="77777777" w:rsidR="0086454E" w:rsidRPr="00AE4A66" w:rsidRDefault="0086454E" w:rsidP="00BF3588">
            <w:pPr>
              <w:spacing w:after="0"/>
              <w:jc w:val="center"/>
              <w:rPr>
                <w:sz w:val="20"/>
                <w:szCs w:val="20"/>
              </w:rPr>
            </w:pPr>
            <w:r w:rsidRPr="00AE4A66">
              <w:rPr>
                <w:sz w:val="20"/>
                <w:szCs w:val="20"/>
              </w:rPr>
              <w:t>5</w:t>
            </w:r>
          </w:p>
        </w:tc>
        <w:tc>
          <w:tcPr>
            <w:tcW w:w="705" w:type="dxa"/>
            <w:tcBorders>
              <w:top w:val="nil"/>
              <w:left w:val="nil"/>
              <w:bottom w:val="single" w:sz="4" w:space="0" w:color="000000"/>
              <w:right w:val="single" w:sz="4" w:space="0" w:color="000000"/>
            </w:tcBorders>
            <w:shd w:val="clear" w:color="auto" w:fill="auto"/>
            <w:vAlign w:val="center"/>
          </w:tcPr>
          <w:p w14:paraId="6FE4FEF1" w14:textId="77777777" w:rsidR="0086454E" w:rsidRPr="00AE4A66" w:rsidRDefault="0086454E" w:rsidP="00BF3588">
            <w:pPr>
              <w:spacing w:after="0"/>
              <w:jc w:val="center"/>
              <w:rPr>
                <w:sz w:val="20"/>
                <w:szCs w:val="20"/>
              </w:rPr>
            </w:pPr>
            <w:r w:rsidRPr="00AE4A66">
              <w:rPr>
                <w:sz w:val="20"/>
                <w:szCs w:val="20"/>
              </w:rPr>
              <w:t>5</w:t>
            </w:r>
          </w:p>
        </w:tc>
      </w:tr>
    </w:tbl>
    <w:p w14:paraId="317E6200" w14:textId="77777777" w:rsidR="0086454E" w:rsidRPr="00EA15CF" w:rsidRDefault="0086454E" w:rsidP="00EA15CF">
      <w:pPr>
        <w:shd w:val="clear" w:color="auto" w:fill="FFFFFF"/>
        <w:spacing w:after="200" w:line="240" w:lineRule="auto"/>
        <w:rPr>
          <w:sz w:val="18"/>
          <w:szCs w:val="18"/>
        </w:rPr>
      </w:pPr>
      <w:r w:rsidRPr="00EA15CF">
        <w:rPr>
          <w:sz w:val="18"/>
          <w:szCs w:val="18"/>
        </w:rPr>
        <w:t>Fuente: Ministerio de Cultura - DACI. Elaboración: Ministerio de Cultura - DGPI</w:t>
      </w:r>
    </w:p>
    <w:p w14:paraId="35C5F8C8" w14:textId="090F7FAF" w:rsidR="00701B44" w:rsidRDefault="0086454E" w:rsidP="0086454E">
      <w:pPr>
        <w:shd w:val="clear" w:color="auto" w:fill="FFFFFF"/>
        <w:spacing w:before="120" w:after="120" w:line="276" w:lineRule="auto"/>
        <w:jc w:val="both"/>
      </w:pPr>
      <w:r>
        <w:t xml:space="preserve">Además de los puestos de vigilancia, otro indicador para evidenciar el limitado control es la cantidad de agentes de control y vigilancia en las 7 reservas indígenas y/o territoriales. Al 2023, se cuentan solo con 38 agentes de protección del Ministerio de Cultura y 10 provenientes de otras organizaciones. Sin embargo, antes de la pandemia se contaban con una mayor cantidad. Cabe destacar que, a mayo 2023, la Reserva Territorial de Madre de Dios es la que cuenta con mayor cantidad de agentes de protección con 19. </w:t>
      </w:r>
    </w:p>
    <w:p w14:paraId="1B0B25AD" w14:textId="6E8E82ED" w:rsidR="0086454E" w:rsidRPr="00273458" w:rsidRDefault="00EA15CF" w:rsidP="00EA15CF">
      <w:pPr>
        <w:pStyle w:val="Descripcin"/>
        <w:rPr>
          <w:b w:val="0"/>
        </w:rPr>
      </w:pPr>
      <w:bookmarkStart w:id="485" w:name="_Toc143202959"/>
      <w:r w:rsidRPr="00273458">
        <w:t xml:space="preserve">Gráfico </w:t>
      </w:r>
      <w:r w:rsidR="00000000">
        <w:fldChar w:fldCharType="begin"/>
      </w:r>
      <w:r w:rsidR="00000000">
        <w:instrText xml:space="preserve"> SEQ Gráfico \* ARABIC </w:instrText>
      </w:r>
      <w:r w:rsidR="00000000">
        <w:fldChar w:fldCharType="separate"/>
      </w:r>
      <w:r w:rsidR="00740F56">
        <w:rPr>
          <w:noProof/>
        </w:rPr>
        <w:t>10</w:t>
      </w:r>
      <w:r w:rsidR="00000000">
        <w:rPr>
          <w:noProof/>
        </w:rPr>
        <w:fldChar w:fldCharType="end"/>
      </w:r>
      <w:r w:rsidRPr="00273458">
        <w:t>. Número de agentes de protección</w:t>
      </w:r>
      <w:bookmarkEnd w:id="485"/>
    </w:p>
    <w:p w14:paraId="55B8AF82" w14:textId="3F458101" w:rsidR="0086454E" w:rsidRPr="00A60DC5" w:rsidRDefault="00A60DC5" w:rsidP="00A60DC5">
      <w:pPr>
        <w:shd w:val="clear" w:color="auto" w:fill="FFFFFF"/>
        <w:spacing w:before="120" w:after="120" w:line="276" w:lineRule="auto"/>
        <w:jc w:val="center"/>
        <w:rPr>
          <w:sz w:val="20"/>
          <w:szCs w:val="20"/>
        </w:rPr>
      </w:pPr>
      <w:r>
        <w:rPr>
          <w:noProof/>
        </w:rPr>
        <w:drawing>
          <wp:inline distT="0" distB="0" distL="0" distR="0" wp14:anchorId="6B4DA67A" wp14:editId="46BF9860">
            <wp:extent cx="4235116" cy="2406316"/>
            <wp:effectExtent l="0" t="0" r="13335" b="13335"/>
            <wp:docPr id="367202033" name="Gráfico 1">
              <a:extLst xmlns:a="http://schemas.openxmlformats.org/drawingml/2006/main">
                <a:ext uri="{FF2B5EF4-FFF2-40B4-BE49-F238E27FC236}">
                  <a16:creationId xmlns:a16="http://schemas.microsoft.com/office/drawing/2014/main" id="{3FC30469-E7D7-056D-FE7E-560FB62338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57543CA" w14:textId="214B8487" w:rsidR="0086454E" w:rsidRDefault="0086454E" w:rsidP="0086454E">
      <w:pPr>
        <w:shd w:val="clear" w:color="auto" w:fill="FFFFFF"/>
        <w:spacing w:after="0" w:line="240" w:lineRule="auto"/>
        <w:rPr>
          <w:sz w:val="18"/>
          <w:szCs w:val="18"/>
        </w:rPr>
      </w:pPr>
      <w:r w:rsidRPr="00EA15CF">
        <w:rPr>
          <w:sz w:val="18"/>
          <w:szCs w:val="18"/>
        </w:rPr>
        <w:t>Fuente: Ministerio de Cultura - DACI. Elaboración: Ministerio de Cultura – DGPI</w:t>
      </w:r>
    </w:p>
    <w:p w14:paraId="7D422941" w14:textId="77777777" w:rsidR="00EA15CF" w:rsidRPr="00AE4A66" w:rsidRDefault="00EA15CF" w:rsidP="0086454E">
      <w:pPr>
        <w:shd w:val="clear" w:color="auto" w:fill="FFFFFF"/>
        <w:spacing w:after="0" w:line="240" w:lineRule="auto"/>
        <w:rPr>
          <w:sz w:val="20"/>
          <w:szCs w:val="20"/>
        </w:rPr>
      </w:pPr>
    </w:p>
    <w:p w14:paraId="1EB66FEE" w14:textId="5AA1A1FD" w:rsidR="0086454E" w:rsidRPr="00EA15CF" w:rsidRDefault="00EA15CF" w:rsidP="00EA15CF">
      <w:pPr>
        <w:pStyle w:val="Descripcin"/>
        <w:rPr>
          <w:b w:val="0"/>
        </w:rPr>
      </w:pPr>
      <w:bookmarkStart w:id="486" w:name="_Toc143624352"/>
      <w:r w:rsidRPr="00EA15CF">
        <w:t xml:space="preserve">Tabla </w:t>
      </w:r>
      <w:r w:rsidR="00000000">
        <w:fldChar w:fldCharType="begin"/>
      </w:r>
      <w:r w:rsidR="00000000">
        <w:instrText xml:space="preserve"> SEQ Tabla \* ARABIC </w:instrText>
      </w:r>
      <w:r w:rsidR="00000000">
        <w:fldChar w:fldCharType="separate"/>
      </w:r>
      <w:r w:rsidR="00740F56">
        <w:rPr>
          <w:noProof/>
        </w:rPr>
        <w:t>28</w:t>
      </w:r>
      <w:r w:rsidR="00000000">
        <w:rPr>
          <w:noProof/>
        </w:rPr>
        <w:fldChar w:fldCharType="end"/>
      </w:r>
      <w:r w:rsidRPr="00EA15CF">
        <w:t>. Número de agentes de protección según RI y/o RT, 2023</w:t>
      </w:r>
      <w:bookmarkEnd w:id="486"/>
    </w:p>
    <w:tbl>
      <w:tblPr>
        <w:tblW w:w="6160" w:type="dxa"/>
        <w:jc w:val="center"/>
        <w:tblLayout w:type="fixed"/>
        <w:tblLook w:val="0400" w:firstRow="0" w:lastRow="0" w:firstColumn="0" w:lastColumn="0" w:noHBand="0" w:noVBand="1"/>
      </w:tblPr>
      <w:tblGrid>
        <w:gridCol w:w="4920"/>
        <w:gridCol w:w="1240"/>
      </w:tblGrid>
      <w:tr w:rsidR="0086454E" w:rsidRPr="00AE4A66" w14:paraId="040AC1AF" w14:textId="77777777" w:rsidTr="00BF3588">
        <w:trPr>
          <w:trHeight w:val="20"/>
          <w:jc w:val="center"/>
        </w:trPr>
        <w:tc>
          <w:tcPr>
            <w:tcW w:w="4920" w:type="dxa"/>
            <w:tcBorders>
              <w:top w:val="nil"/>
              <w:left w:val="nil"/>
              <w:bottom w:val="nil"/>
              <w:right w:val="nil"/>
            </w:tcBorders>
            <w:shd w:val="clear" w:color="auto" w:fill="auto"/>
            <w:vAlign w:val="center"/>
          </w:tcPr>
          <w:p w14:paraId="57F0C53E" w14:textId="77777777" w:rsidR="0086454E" w:rsidRPr="00AE4A66" w:rsidRDefault="0086454E" w:rsidP="00BF3588">
            <w:pPr>
              <w:spacing w:after="0"/>
              <w:rPr>
                <w:sz w:val="20"/>
                <w:szCs w:val="20"/>
              </w:rPr>
            </w:pPr>
          </w:p>
        </w:tc>
        <w:tc>
          <w:tcPr>
            <w:tcW w:w="1240"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4ACBB5D0" w14:textId="77777777" w:rsidR="0086454E" w:rsidRPr="00AE4A66" w:rsidRDefault="0086454E" w:rsidP="00BF3588">
            <w:pPr>
              <w:spacing w:after="0"/>
              <w:jc w:val="center"/>
              <w:rPr>
                <w:b/>
                <w:color w:val="FFFFFF"/>
                <w:sz w:val="20"/>
                <w:szCs w:val="20"/>
              </w:rPr>
            </w:pPr>
            <w:r w:rsidRPr="00AE4A66">
              <w:rPr>
                <w:b/>
                <w:color w:val="FFFFFF"/>
                <w:sz w:val="20"/>
                <w:szCs w:val="20"/>
              </w:rPr>
              <w:t>2023</w:t>
            </w:r>
          </w:p>
        </w:tc>
      </w:tr>
      <w:tr w:rsidR="0086454E" w:rsidRPr="00AE4A66" w14:paraId="6080D6D6" w14:textId="77777777" w:rsidTr="00BF3588">
        <w:trPr>
          <w:trHeight w:val="20"/>
          <w:jc w:val="center"/>
        </w:trPr>
        <w:tc>
          <w:tcPr>
            <w:tcW w:w="4920"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tcPr>
          <w:p w14:paraId="2BB5173D" w14:textId="77777777" w:rsidR="0086454E" w:rsidRPr="00AE4A66" w:rsidRDefault="0086454E" w:rsidP="00BF3588">
            <w:pPr>
              <w:spacing w:after="0"/>
              <w:rPr>
                <w:b/>
                <w:sz w:val="20"/>
                <w:szCs w:val="20"/>
              </w:rPr>
            </w:pPr>
            <w:r w:rsidRPr="00AE4A66">
              <w:rPr>
                <w:b/>
                <w:sz w:val="20"/>
                <w:szCs w:val="20"/>
              </w:rPr>
              <w:t>Agentes de protección</w:t>
            </w:r>
          </w:p>
        </w:tc>
        <w:tc>
          <w:tcPr>
            <w:tcW w:w="1240" w:type="dxa"/>
            <w:tcBorders>
              <w:top w:val="nil"/>
              <w:left w:val="nil"/>
              <w:bottom w:val="single" w:sz="4" w:space="0" w:color="000000"/>
              <w:right w:val="single" w:sz="4" w:space="0" w:color="000000"/>
            </w:tcBorders>
            <w:shd w:val="clear" w:color="auto" w:fill="E2EFD9" w:themeFill="accent6" w:themeFillTint="33"/>
            <w:vAlign w:val="center"/>
          </w:tcPr>
          <w:p w14:paraId="5D494FA2" w14:textId="77777777" w:rsidR="0086454E" w:rsidRPr="00AE4A66" w:rsidRDefault="0086454E" w:rsidP="00BF3588">
            <w:pPr>
              <w:spacing w:after="0"/>
              <w:jc w:val="center"/>
              <w:rPr>
                <w:b/>
                <w:sz w:val="20"/>
                <w:szCs w:val="20"/>
              </w:rPr>
            </w:pPr>
            <w:r w:rsidRPr="00AE4A66">
              <w:rPr>
                <w:b/>
                <w:sz w:val="20"/>
                <w:szCs w:val="20"/>
              </w:rPr>
              <w:t>48</w:t>
            </w:r>
          </w:p>
        </w:tc>
      </w:tr>
      <w:tr w:rsidR="0086454E" w:rsidRPr="00AE4A66" w14:paraId="2F7BCE93" w14:textId="77777777" w:rsidTr="00BF3588">
        <w:trPr>
          <w:trHeight w:val="20"/>
          <w:jc w:val="center"/>
        </w:trPr>
        <w:tc>
          <w:tcPr>
            <w:tcW w:w="4920" w:type="dxa"/>
            <w:tcBorders>
              <w:top w:val="nil"/>
              <w:left w:val="single" w:sz="4" w:space="0" w:color="000000"/>
              <w:bottom w:val="single" w:sz="4" w:space="0" w:color="000000"/>
              <w:right w:val="single" w:sz="4" w:space="0" w:color="000000"/>
            </w:tcBorders>
            <w:shd w:val="clear" w:color="auto" w:fill="auto"/>
            <w:vAlign w:val="center"/>
          </w:tcPr>
          <w:p w14:paraId="49BEB98A" w14:textId="77777777" w:rsidR="0086454E" w:rsidRPr="00AE4A66" w:rsidRDefault="0086454E" w:rsidP="00BF3588">
            <w:pPr>
              <w:spacing w:after="0"/>
              <w:rPr>
                <w:sz w:val="20"/>
                <w:szCs w:val="20"/>
              </w:rPr>
            </w:pPr>
            <w:r w:rsidRPr="00AE4A66">
              <w:rPr>
                <w:sz w:val="20"/>
                <w:szCs w:val="20"/>
              </w:rPr>
              <w:t xml:space="preserve">R.I </w:t>
            </w:r>
            <w:proofErr w:type="spellStart"/>
            <w:r w:rsidRPr="00AE4A66">
              <w:rPr>
                <w:sz w:val="20"/>
                <w:szCs w:val="20"/>
              </w:rPr>
              <w:t>Murunahua</w:t>
            </w:r>
            <w:proofErr w:type="spellEnd"/>
          </w:p>
        </w:tc>
        <w:tc>
          <w:tcPr>
            <w:tcW w:w="1240" w:type="dxa"/>
            <w:tcBorders>
              <w:top w:val="nil"/>
              <w:left w:val="nil"/>
              <w:bottom w:val="single" w:sz="4" w:space="0" w:color="000000"/>
              <w:right w:val="single" w:sz="4" w:space="0" w:color="000000"/>
            </w:tcBorders>
            <w:shd w:val="clear" w:color="auto" w:fill="auto"/>
            <w:vAlign w:val="center"/>
          </w:tcPr>
          <w:p w14:paraId="34E0CF41" w14:textId="77777777" w:rsidR="0086454E" w:rsidRPr="00AE4A66" w:rsidRDefault="0086454E" w:rsidP="00BF3588">
            <w:pPr>
              <w:spacing w:after="0"/>
              <w:jc w:val="center"/>
              <w:rPr>
                <w:sz w:val="20"/>
                <w:szCs w:val="20"/>
              </w:rPr>
            </w:pPr>
            <w:r w:rsidRPr="00AE4A66">
              <w:rPr>
                <w:sz w:val="20"/>
                <w:szCs w:val="20"/>
              </w:rPr>
              <w:t>0</w:t>
            </w:r>
          </w:p>
        </w:tc>
      </w:tr>
      <w:tr w:rsidR="0086454E" w:rsidRPr="00AE4A66" w14:paraId="7CC40B04" w14:textId="77777777" w:rsidTr="00BF3588">
        <w:trPr>
          <w:trHeight w:val="20"/>
          <w:jc w:val="center"/>
        </w:trPr>
        <w:tc>
          <w:tcPr>
            <w:tcW w:w="4920" w:type="dxa"/>
            <w:tcBorders>
              <w:top w:val="nil"/>
              <w:left w:val="single" w:sz="4" w:space="0" w:color="000000"/>
              <w:bottom w:val="single" w:sz="4" w:space="0" w:color="000000"/>
              <w:right w:val="single" w:sz="4" w:space="0" w:color="000000"/>
            </w:tcBorders>
            <w:shd w:val="clear" w:color="auto" w:fill="auto"/>
            <w:vAlign w:val="center"/>
          </w:tcPr>
          <w:p w14:paraId="3BB0AEB3" w14:textId="77777777" w:rsidR="0086454E" w:rsidRPr="00AE4A66" w:rsidRDefault="0086454E" w:rsidP="00BF3588">
            <w:pPr>
              <w:spacing w:after="0"/>
              <w:rPr>
                <w:sz w:val="20"/>
                <w:szCs w:val="20"/>
              </w:rPr>
            </w:pPr>
            <w:r w:rsidRPr="00AE4A66">
              <w:rPr>
                <w:sz w:val="20"/>
                <w:szCs w:val="20"/>
              </w:rPr>
              <w:t xml:space="preserve">R.I. </w:t>
            </w:r>
            <w:proofErr w:type="spellStart"/>
            <w:r w:rsidRPr="00AE4A66">
              <w:rPr>
                <w:sz w:val="20"/>
                <w:szCs w:val="20"/>
              </w:rPr>
              <w:t>Mashco</w:t>
            </w:r>
            <w:proofErr w:type="spellEnd"/>
            <w:r w:rsidRPr="00AE4A66">
              <w:rPr>
                <w:sz w:val="20"/>
                <w:szCs w:val="20"/>
              </w:rPr>
              <w:t xml:space="preserve"> Piro</w:t>
            </w:r>
          </w:p>
        </w:tc>
        <w:tc>
          <w:tcPr>
            <w:tcW w:w="1240" w:type="dxa"/>
            <w:tcBorders>
              <w:top w:val="nil"/>
              <w:left w:val="nil"/>
              <w:bottom w:val="single" w:sz="4" w:space="0" w:color="000000"/>
              <w:right w:val="single" w:sz="4" w:space="0" w:color="000000"/>
            </w:tcBorders>
            <w:shd w:val="clear" w:color="auto" w:fill="auto"/>
            <w:vAlign w:val="center"/>
          </w:tcPr>
          <w:p w14:paraId="042AE5F1" w14:textId="77777777" w:rsidR="0086454E" w:rsidRPr="00AE4A66" w:rsidRDefault="0086454E" w:rsidP="00BF3588">
            <w:pPr>
              <w:spacing w:after="0"/>
              <w:jc w:val="center"/>
              <w:rPr>
                <w:sz w:val="20"/>
                <w:szCs w:val="20"/>
              </w:rPr>
            </w:pPr>
            <w:r w:rsidRPr="00AE4A66">
              <w:rPr>
                <w:sz w:val="20"/>
                <w:szCs w:val="20"/>
              </w:rPr>
              <w:t>7</w:t>
            </w:r>
          </w:p>
        </w:tc>
      </w:tr>
      <w:tr w:rsidR="0086454E" w:rsidRPr="00AE4A66" w14:paraId="732715CF" w14:textId="77777777" w:rsidTr="00BF3588">
        <w:trPr>
          <w:trHeight w:val="20"/>
          <w:jc w:val="center"/>
        </w:trPr>
        <w:tc>
          <w:tcPr>
            <w:tcW w:w="4920" w:type="dxa"/>
            <w:tcBorders>
              <w:top w:val="nil"/>
              <w:left w:val="single" w:sz="4" w:space="0" w:color="000000"/>
              <w:bottom w:val="single" w:sz="4" w:space="0" w:color="000000"/>
              <w:right w:val="single" w:sz="4" w:space="0" w:color="000000"/>
            </w:tcBorders>
            <w:shd w:val="clear" w:color="auto" w:fill="auto"/>
            <w:vAlign w:val="center"/>
          </w:tcPr>
          <w:p w14:paraId="07E788B3" w14:textId="77777777" w:rsidR="0086454E" w:rsidRPr="00AE4A66" w:rsidRDefault="0086454E" w:rsidP="00BF3588">
            <w:pPr>
              <w:spacing w:after="0"/>
              <w:rPr>
                <w:sz w:val="20"/>
                <w:szCs w:val="20"/>
              </w:rPr>
            </w:pPr>
            <w:r w:rsidRPr="00AE4A66">
              <w:rPr>
                <w:sz w:val="20"/>
                <w:szCs w:val="20"/>
              </w:rPr>
              <w:t xml:space="preserve">R.I. </w:t>
            </w:r>
            <w:proofErr w:type="spellStart"/>
            <w:r w:rsidRPr="00AE4A66">
              <w:rPr>
                <w:sz w:val="20"/>
                <w:szCs w:val="20"/>
              </w:rPr>
              <w:t>Isconahua</w:t>
            </w:r>
            <w:proofErr w:type="spellEnd"/>
          </w:p>
        </w:tc>
        <w:tc>
          <w:tcPr>
            <w:tcW w:w="1240" w:type="dxa"/>
            <w:tcBorders>
              <w:top w:val="nil"/>
              <w:left w:val="nil"/>
              <w:bottom w:val="single" w:sz="4" w:space="0" w:color="000000"/>
              <w:right w:val="single" w:sz="4" w:space="0" w:color="000000"/>
            </w:tcBorders>
            <w:shd w:val="clear" w:color="auto" w:fill="auto"/>
            <w:vAlign w:val="center"/>
          </w:tcPr>
          <w:p w14:paraId="5873F266" w14:textId="77777777" w:rsidR="0086454E" w:rsidRPr="00AE4A66" w:rsidRDefault="0086454E" w:rsidP="00BF3588">
            <w:pPr>
              <w:spacing w:after="0"/>
              <w:jc w:val="center"/>
              <w:rPr>
                <w:sz w:val="20"/>
                <w:szCs w:val="20"/>
              </w:rPr>
            </w:pPr>
            <w:r w:rsidRPr="00AE4A66">
              <w:rPr>
                <w:sz w:val="20"/>
                <w:szCs w:val="20"/>
              </w:rPr>
              <w:t>7</w:t>
            </w:r>
          </w:p>
        </w:tc>
      </w:tr>
      <w:tr w:rsidR="0086454E" w:rsidRPr="00AE4A66" w14:paraId="7D3E8C12" w14:textId="77777777" w:rsidTr="00BF3588">
        <w:trPr>
          <w:trHeight w:val="20"/>
          <w:jc w:val="center"/>
        </w:trPr>
        <w:tc>
          <w:tcPr>
            <w:tcW w:w="4920" w:type="dxa"/>
            <w:tcBorders>
              <w:top w:val="nil"/>
              <w:left w:val="single" w:sz="4" w:space="0" w:color="000000"/>
              <w:bottom w:val="single" w:sz="4" w:space="0" w:color="000000"/>
              <w:right w:val="single" w:sz="4" w:space="0" w:color="000000"/>
            </w:tcBorders>
            <w:shd w:val="clear" w:color="auto" w:fill="auto"/>
            <w:vAlign w:val="center"/>
          </w:tcPr>
          <w:p w14:paraId="3D7C8F79" w14:textId="77777777" w:rsidR="0086454E" w:rsidRPr="00AE4A66" w:rsidRDefault="0086454E" w:rsidP="00BF3588">
            <w:pPr>
              <w:spacing w:after="0"/>
              <w:rPr>
                <w:sz w:val="20"/>
                <w:szCs w:val="20"/>
              </w:rPr>
            </w:pPr>
            <w:r w:rsidRPr="00AE4A66">
              <w:rPr>
                <w:sz w:val="20"/>
                <w:szCs w:val="20"/>
              </w:rPr>
              <w:t xml:space="preserve">R.I Yavarí </w:t>
            </w:r>
            <w:proofErr w:type="spellStart"/>
            <w:r w:rsidRPr="00AE4A66">
              <w:rPr>
                <w:sz w:val="20"/>
                <w:szCs w:val="20"/>
              </w:rPr>
              <w:t>Tapiche</w:t>
            </w:r>
            <w:proofErr w:type="spellEnd"/>
          </w:p>
        </w:tc>
        <w:tc>
          <w:tcPr>
            <w:tcW w:w="1240" w:type="dxa"/>
            <w:tcBorders>
              <w:top w:val="nil"/>
              <w:left w:val="nil"/>
              <w:bottom w:val="single" w:sz="4" w:space="0" w:color="000000"/>
              <w:right w:val="single" w:sz="4" w:space="0" w:color="000000"/>
            </w:tcBorders>
            <w:shd w:val="clear" w:color="auto" w:fill="auto"/>
            <w:vAlign w:val="center"/>
          </w:tcPr>
          <w:p w14:paraId="6E98F6BC" w14:textId="77777777" w:rsidR="0086454E" w:rsidRPr="00AE4A66" w:rsidRDefault="0086454E" w:rsidP="00BF3588">
            <w:pPr>
              <w:spacing w:after="0"/>
              <w:jc w:val="center"/>
              <w:rPr>
                <w:sz w:val="20"/>
                <w:szCs w:val="20"/>
              </w:rPr>
            </w:pPr>
            <w:r w:rsidRPr="00AE4A66">
              <w:rPr>
                <w:sz w:val="20"/>
                <w:szCs w:val="20"/>
              </w:rPr>
              <w:t>8</w:t>
            </w:r>
          </w:p>
        </w:tc>
      </w:tr>
      <w:tr w:rsidR="0086454E" w:rsidRPr="00AE4A66" w14:paraId="115F643B" w14:textId="77777777" w:rsidTr="00BF3588">
        <w:trPr>
          <w:trHeight w:val="20"/>
          <w:jc w:val="center"/>
        </w:trPr>
        <w:tc>
          <w:tcPr>
            <w:tcW w:w="4920" w:type="dxa"/>
            <w:tcBorders>
              <w:top w:val="nil"/>
              <w:left w:val="single" w:sz="4" w:space="0" w:color="000000"/>
              <w:bottom w:val="single" w:sz="4" w:space="0" w:color="000000"/>
              <w:right w:val="single" w:sz="4" w:space="0" w:color="000000"/>
            </w:tcBorders>
            <w:shd w:val="clear" w:color="auto" w:fill="auto"/>
            <w:vAlign w:val="center"/>
          </w:tcPr>
          <w:p w14:paraId="63907F74" w14:textId="77777777" w:rsidR="0086454E" w:rsidRPr="00AE4A66" w:rsidRDefault="0086454E" w:rsidP="00BF3588">
            <w:pPr>
              <w:spacing w:after="0"/>
              <w:rPr>
                <w:sz w:val="20"/>
                <w:szCs w:val="20"/>
              </w:rPr>
            </w:pPr>
            <w:r w:rsidRPr="00AE4A66">
              <w:rPr>
                <w:sz w:val="20"/>
                <w:szCs w:val="20"/>
              </w:rPr>
              <w:t xml:space="preserve">R.I </w:t>
            </w:r>
            <w:proofErr w:type="spellStart"/>
            <w:r w:rsidRPr="00AE4A66">
              <w:rPr>
                <w:sz w:val="20"/>
                <w:szCs w:val="20"/>
              </w:rPr>
              <w:t>Kakataibo</w:t>
            </w:r>
            <w:proofErr w:type="spellEnd"/>
            <w:r w:rsidRPr="00AE4A66">
              <w:rPr>
                <w:sz w:val="20"/>
                <w:szCs w:val="20"/>
              </w:rPr>
              <w:t xml:space="preserve"> Norte y Sur</w:t>
            </w:r>
          </w:p>
        </w:tc>
        <w:tc>
          <w:tcPr>
            <w:tcW w:w="1240" w:type="dxa"/>
            <w:tcBorders>
              <w:top w:val="nil"/>
              <w:left w:val="nil"/>
              <w:bottom w:val="single" w:sz="4" w:space="0" w:color="000000"/>
              <w:right w:val="single" w:sz="4" w:space="0" w:color="000000"/>
            </w:tcBorders>
            <w:shd w:val="clear" w:color="auto" w:fill="auto"/>
            <w:vAlign w:val="center"/>
          </w:tcPr>
          <w:p w14:paraId="39767B27" w14:textId="77777777" w:rsidR="0086454E" w:rsidRPr="00AE4A66" w:rsidRDefault="0086454E" w:rsidP="00BF3588">
            <w:pPr>
              <w:spacing w:after="0"/>
              <w:jc w:val="center"/>
              <w:rPr>
                <w:sz w:val="20"/>
                <w:szCs w:val="20"/>
              </w:rPr>
            </w:pPr>
            <w:r w:rsidRPr="00AE4A66">
              <w:rPr>
                <w:sz w:val="20"/>
                <w:szCs w:val="20"/>
              </w:rPr>
              <w:t>2</w:t>
            </w:r>
          </w:p>
        </w:tc>
      </w:tr>
      <w:tr w:rsidR="0086454E" w:rsidRPr="00AE4A66" w14:paraId="4B4B295C" w14:textId="77777777" w:rsidTr="00BF3588">
        <w:trPr>
          <w:trHeight w:val="20"/>
          <w:jc w:val="center"/>
        </w:trPr>
        <w:tc>
          <w:tcPr>
            <w:tcW w:w="4920" w:type="dxa"/>
            <w:tcBorders>
              <w:top w:val="nil"/>
              <w:left w:val="single" w:sz="4" w:space="0" w:color="000000"/>
              <w:bottom w:val="single" w:sz="4" w:space="0" w:color="000000"/>
              <w:right w:val="single" w:sz="4" w:space="0" w:color="000000"/>
            </w:tcBorders>
            <w:shd w:val="clear" w:color="auto" w:fill="auto"/>
            <w:vAlign w:val="center"/>
          </w:tcPr>
          <w:p w14:paraId="1394F5D7" w14:textId="77777777" w:rsidR="0086454E" w:rsidRPr="00AE4A66" w:rsidRDefault="0086454E" w:rsidP="00BF3588">
            <w:pPr>
              <w:spacing w:after="0"/>
              <w:rPr>
                <w:sz w:val="20"/>
                <w:szCs w:val="20"/>
              </w:rPr>
            </w:pPr>
            <w:r w:rsidRPr="00AE4A66">
              <w:rPr>
                <w:sz w:val="20"/>
                <w:szCs w:val="20"/>
              </w:rPr>
              <w:t xml:space="preserve">R.T. </w:t>
            </w:r>
            <w:proofErr w:type="spellStart"/>
            <w:r w:rsidRPr="00AE4A66">
              <w:rPr>
                <w:sz w:val="20"/>
                <w:szCs w:val="20"/>
              </w:rPr>
              <w:t>Kugapakori</w:t>
            </w:r>
            <w:proofErr w:type="spellEnd"/>
            <w:r w:rsidRPr="00AE4A66">
              <w:rPr>
                <w:sz w:val="20"/>
                <w:szCs w:val="20"/>
              </w:rPr>
              <w:t xml:space="preserve"> Nahua </w:t>
            </w:r>
            <w:proofErr w:type="spellStart"/>
            <w:r w:rsidRPr="00AE4A66">
              <w:rPr>
                <w:sz w:val="20"/>
                <w:szCs w:val="20"/>
              </w:rPr>
              <w:t>Nanti</w:t>
            </w:r>
            <w:proofErr w:type="spellEnd"/>
          </w:p>
        </w:tc>
        <w:tc>
          <w:tcPr>
            <w:tcW w:w="1240" w:type="dxa"/>
            <w:tcBorders>
              <w:top w:val="nil"/>
              <w:left w:val="nil"/>
              <w:bottom w:val="single" w:sz="4" w:space="0" w:color="000000"/>
              <w:right w:val="single" w:sz="4" w:space="0" w:color="000000"/>
            </w:tcBorders>
            <w:shd w:val="clear" w:color="auto" w:fill="auto"/>
            <w:vAlign w:val="center"/>
          </w:tcPr>
          <w:p w14:paraId="54A7FABE" w14:textId="77777777" w:rsidR="0086454E" w:rsidRPr="00AE4A66" w:rsidRDefault="0086454E" w:rsidP="00BF3588">
            <w:pPr>
              <w:spacing w:after="0"/>
              <w:jc w:val="center"/>
              <w:rPr>
                <w:sz w:val="20"/>
                <w:szCs w:val="20"/>
              </w:rPr>
            </w:pPr>
            <w:r w:rsidRPr="00AE4A66">
              <w:rPr>
                <w:sz w:val="20"/>
                <w:szCs w:val="20"/>
              </w:rPr>
              <w:t>5</w:t>
            </w:r>
          </w:p>
        </w:tc>
      </w:tr>
      <w:tr w:rsidR="0086454E" w:rsidRPr="00AE4A66" w14:paraId="077B6816" w14:textId="77777777" w:rsidTr="00BF3588">
        <w:trPr>
          <w:trHeight w:val="20"/>
          <w:jc w:val="center"/>
        </w:trPr>
        <w:tc>
          <w:tcPr>
            <w:tcW w:w="4920" w:type="dxa"/>
            <w:tcBorders>
              <w:top w:val="nil"/>
              <w:left w:val="single" w:sz="4" w:space="0" w:color="000000"/>
              <w:bottom w:val="single" w:sz="4" w:space="0" w:color="000000"/>
              <w:right w:val="single" w:sz="4" w:space="0" w:color="000000"/>
            </w:tcBorders>
            <w:shd w:val="clear" w:color="auto" w:fill="auto"/>
            <w:vAlign w:val="center"/>
          </w:tcPr>
          <w:p w14:paraId="1D7E7C33" w14:textId="77777777" w:rsidR="0086454E" w:rsidRPr="00AE4A66" w:rsidRDefault="0086454E" w:rsidP="00BF3588">
            <w:pPr>
              <w:spacing w:after="0"/>
              <w:rPr>
                <w:sz w:val="20"/>
                <w:szCs w:val="20"/>
              </w:rPr>
            </w:pPr>
            <w:r w:rsidRPr="00AE4A66">
              <w:rPr>
                <w:sz w:val="20"/>
                <w:szCs w:val="20"/>
              </w:rPr>
              <w:t>R.T Madre de Dios</w:t>
            </w:r>
          </w:p>
        </w:tc>
        <w:tc>
          <w:tcPr>
            <w:tcW w:w="1240" w:type="dxa"/>
            <w:tcBorders>
              <w:top w:val="nil"/>
              <w:left w:val="nil"/>
              <w:bottom w:val="single" w:sz="4" w:space="0" w:color="000000"/>
              <w:right w:val="single" w:sz="4" w:space="0" w:color="000000"/>
            </w:tcBorders>
            <w:shd w:val="clear" w:color="auto" w:fill="auto"/>
            <w:vAlign w:val="center"/>
          </w:tcPr>
          <w:p w14:paraId="186F78D6" w14:textId="77777777" w:rsidR="0086454E" w:rsidRPr="00AE4A66" w:rsidRDefault="0086454E" w:rsidP="00BF3588">
            <w:pPr>
              <w:spacing w:after="0"/>
              <w:jc w:val="center"/>
              <w:rPr>
                <w:sz w:val="20"/>
                <w:szCs w:val="20"/>
              </w:rPr>
            </w:pPr>
            <w:r w:rsidRPr="00AE4A66">
              <w:rPr>
                <w:sz w:val="20"/>
                <w:szCs w:val="20"/>
              </w:rPr>
              <w:t>19</w:t>
            </w:r>
          </w:p>
        </w:tc>
      </w:tr>
    </w:tbl>
    <w:p w14:paraId="642D0FFD" w14:textId="77777777" w:rsidR="0086454E" w:rsidRDefault="0086454E" w:rsidP="0086454E">
      <w:pPr>
        <w:shd w:val="clear" w:color="auto" w:fill="FFFFFF"/>
        <w:spacing w:after="0" w:line="240" w:lineRule="auto"/>
        <w:rPr>
          <w:sz w:val="20"/>
          <w:szCs w:val="20"/>
        </w:rPr>
      </w:pPr>
      <w:r w:rsidRPr="00EA15CF">
        <w:rPr>
          <w:sz w:val="18"/>
          <w:szCs w:val="18"/>
        </w:rPr>
        <w:t>Fuente: Ministerio de Cultura - DACI. Elaboración: Ministerio de Cultura - DGPI</w:t>
      </w:r>
    </w:p>
    <w:p w14:paraId="2FCB3B19" w14:textId="77777777" w:rsidR="0086454E" w:rsidRDefault="0086454E" w:rsidP="0086454E">
      <w:pPr>
        <w:shd w:val="clear" w:color="auto" w:fill="FFFFFF"/>
        <w:spacing w:before="120" w:after="120" w:line="276" w:lineRule="auto"/>
      </w:pPr>
      <w:r>
        <w:t xml:space="preserve">Asimismo, se registran el número de patrullajes, monitoreos y sobrevuelos en las RI y/o RT. En el último año, 2022, se realizaron 585 patrullajes en total, siendo la RT Madre Dios la que más realizó. </w:t>
      </w:r>
    </w:p>
    <w:p w14:paraId="22A6EDEC" w14:textId="659A3CF4" w:rsidR="0086454E" w:rsidRPr="00EA15CF" w:rsidRDefault="00EA15CF" w:rsidP="00EA15CF">
      <w:pPr>
        <w:pStyle w:val="Descripcin"/>
        <w:rPr>
          <w:b w:val="0"/>
        </w:rPr>
      </w:pPr>
      <w:bookmarkStart w:id="487" w:name="_Toc143624353"/>
      <w:r w:rsidRPr="00EA15CF">
        <w:t xml:space="preserve">Tabla </w:t>
      </w:r>
      <w:r w:rsidR="00000000">
        <w:fldChar w:fldCharType="begin"/>
      </w:r>
      <w:r w:rsidR="00000000">
        <w:instrText xml:space="preserve"> SEQ Tabla \* ARABIC </w:instrText>
      </w:r>
      <w:r w:rsidR="00000000">
        <w:fldChar w:fldCharType="separate"/>
      </w:r>
      <w:r w:rsidR="00740F56">
        <w:rPr>
          <w:noProof/>
        </w:rPr>
        <w:t>29</w:t>
      </w:r>
      <w:r w:rsidR="00000000">
        <w:rPr>
          <w:noProof/>
        </w:rPr>
        <w:fldChar w:fldCharType="end"/>
      </w:r>
      <w:r w:rsidRPr="00EA15CF">
        <w:t>. Número de patrullajes</w:t>
      </w:r>
      <w:bookmarkEnd w:id="487"/>
    </w:p>
    <w:tbl>
      <w:tblPr>
        <w:tblW w:w="7797" w:type="dxa"/>
        <w:jc w:val="center"/>
        <w:tblLayout w:type="fixed"/>
        <w:tblLook w:val="0400" w:firstRow="0" w:lastRow="0" w:firstColumn="0" w:lastColumn="0" w:noHBand="0" w:noVBand="1"/>
      </w:tblPr>
      <w:tblGrid>
        <w:gridCol w:w="1980"/>
        <w:gridCol w:w="810"/>
        <w:gridCol w:w="720"/>
        <w:gridCol w:w="720"/>
        <w:gridCol w:w="630"/>
        <w:gridCol w:w="630"/>
        <w:gridCol w:w="810"/>
        <w:gridCol w:w="788"/>
        <w:gridCol w:w="709"/>
      </w:tblGrid>
      <w:tr w:rsidR="0086454E" w:rsidRPr="00AE4A66" w14:paraId="7B504358" w14:textId="77777777" w:rsidTr="00BF3588">
        <w:trPr>
          <w:trHeight w:val="113"/>
          <w:jc w:val="center"/>
        </w:trPr>
        <w:tc>
          <w:tcPr>
            <w:tcW w:w="1980" w:type="dxa"/>
            <w:tcBorders>
              <w:bottom w:val="single" w:sz="4" w:space="0" w:color="auto"/>
              <w:right w:val="single" w:sz="4" w:space="0" w:color="auto"/>
            </w:tcBorders>
            <w:shd w:val="clear" w:color="auto" w:fill="auto"/>
            <w:vAlign w:val="center"/>
          </w:tcPr>
          <w:p w14:paraId="79024747" w14:textId="77777777" w:rsidR="0086454E" w:rsidRPr="00AE4A66" w:rsidRDefault="0086454E" w:rsidP="00BF3588">
            <w:pPr>
              <w:spacing w:after="0"/>
              <w:rPr>
                <w:b/>
                <w:color w:val="FFFFFF"/>
                <w:sz w:val="20"/>
                <w:szCs w:val="20"/>
              </w:rPr>
            </w:pPr>
          </w:p>
        </w:tc>
        <w:tc>
          <w:tcPr>
            <w:tcW w:w="810" w:type="dxa"/>
            <w:tcBorders>
              <w:top w:val="single" w:sz="4" w:space="0" w:color="auto"/>
              <w:left w:val="single" w:sz="4" w:space="0" w:color="auto"/>
              <w:bottom w:val="single" w:sz="4" w:space="0" w:color="auto"/>
              <w:right w:val="single" w:sz="4" w:space="0" w:color="auto"/>
            </w:tcBorders>
            <w:shd w:val="clear" w:color="auto" w:fill="006666"/>
            <w:vAlign w:val="center"/>
          </w:tcPr>
          <w:p w14:paraId="6775791C" w14:textId="77777777" w:rsidR="0086454E" w:rsidRPr="00AE4A66" w:rsidRDefault="0086454E" w:rsidP="00BF3588">
            <w:pPr>
              <w:spacing w:after="0"/>
              <w:jc w:val="center"/>
              <w:rPr>
                <w:b/>
                <w:color w:val="FFFFFF"/>
                <w:sz w:val="20"/>
                <w:szCs w:val="20"/>
              </w:rPr>
            </w:pPr>
            <w:r w:rsidRPr="00AE4A66">
              <w:rPr>
                <w:b/>
                <w:color w:val="FFFFFF"/>
                <w:sz w:val="20"/>
                <w:szCs w:val="20"/>
              </w:rPr>
              <w:t>2016</w:t>
            </w:r>
          </w:p>
        </w:tc>
        <w:tc>
          <w:tcPr>
            <w:tcW w:w="720" w:type="dxa"/>
            <w:tcBorders>
              <w:top w:val="single" w:sz="4" w:space="0" w:color="auto"/>
              <w:left w:val="single" w:sz="4" w:space="0" w:color="auto"/>
              <w:bottom w:val="single" w:sz="4" w:space="0" w:color="auto"/>
              <w:right w:val="single" w:sz="4" w:space="0" w:color="auto"/>
            </w:tcBorders>
            <w:shd w:val="clear" w:color="auto" w:fill="006666"/>
            <w:vAlign w:val="center"/>
          </w:tcPr>
          <w:p w14:paraId="20B40D00" w14:textId="77777777" w:rsidR="0086454E" w:rsidRPr="00AE4A66" w:rsidRDefault="0086454E" w:rsidP="00BF3588">
            <w:pPr>
              <w:spacing w:after="0"/>
              <w:jc w:val="center"/>
              <w:rPr>
                <w:b/>
                <w:color w:val="FFFFFF"/>
                <w:sz w:val="20"/>
                <w:szCs w:val="20"/>
              </w:rPr>
            </w:pPr>
            <w:r w:rsidRPr="00AE4A66">
              <w:rPr>
                <w:b/>
                <w:color w:val="FFFFFF"/>
                <w:sz w:val="20"/>
                <w:szCs w:val="20"/>
              </w:rPr>
              <w:t>2017</w:t>
            </w:r>
          </w:p>
        </w:tc>
        <w:tc>
          <w:tcPr>
            <w:tcW w:w="720" w:type="dxa"/>
            <w:tcBorders>
              <w:top w:val="single" w:sz="4" w:space="0" w:color="auto"/>
              <w:left w:val="single" w:sz="4" w:space="0" w:color="auto"/>
              <w:bottom w:val="single" w:sz="4" w:space="0" w:color="auto"/>
              <w:right w:val="single" w:sz="4" w:space="0" w:color="auto"/>
            </w:tcBorders>
            <w:shd w:val="clear" w:color="auto" w:fill="006666"/>
            <w:vAlign w:val="center"/>
          </w:tcPr>
          <w:p w14:paraId="36638D12" w14:textId="77777777" w:rsidR="0086454E" w:rsidRPr="00AE4A66" w:rsidRDefault="0086454E" w:rsidP="00BF3588">
            <w:pPr>
              <w:spacing w:after="0"/>
              <w:jc w:val="center"/>
              <w:rPr>
                <w:b/>
                <w:color w:val="FFFFFF"/>
                <w:sz w:val="20"/>
                <w:szCs w:val="20"/>
              </w:rPr>
            </w:pPr>
            <w:r w:rsidRPr="00AE4A66">
              <w:rPr>
                <w:b/>
                <w:color w:val="FFFFFF"/>
                <w:sz w:val="20"/>
                <w:szCs w:val="20"/>
              </w:rPr>
              <w:t>2018</w:t>
            </w:r>
          </w:p>
        </w:tc>
        <w:tc>
          <w:tcPr>
            <w:tcW w:w="630" w:type="dxa"/>
            <w:tcBorders>
              <w:top w:val="single" w:sz="4" w:space="0" w:color="auto"/>
              <w:left w:val="single" w:sz="4" w:space="0" w:color="auto"/>
              <w:bottom w:val="single" w:sz="4" w:space="0" w:color="auto"/>
              <w:right w:val="single" w:sz="4" w:space="0" w:color="auto"/>
            </w:tcBorders>
            <w:shd w:val="clear" w:color="auto" w:fill="006666"/>
            <w:vAlign w:val="center"/>
          </w:tcPr>
          <w:p w14:paraId="2427BDBD" w14:textId="77777777" w:rsidR="0086454E" w:rsidRPr="00AE4A66" w:rsidRDefault="0086454E" w:rsidP="00BF3588">
            <w:pPr>
              <w:spacing w:after="0"/>
              <w:jc w:val="center"/>
              <w:rPr>
                <w:b/>
                <w:color w:val="FFFFFF"/>
                <w:sz w:val="20"/>
                <w:szCs w:val="20"/>
              </w:rPr>
            </w:pPr>
            <w:r w:rsidRPr="00AE4A66">
              <w:rPr>
                <w:b/>
                <w:color w:val="FFFFFF"/>
                <w:sz w:val="20"/>
                <w:szCs w:val="20"/>
              </w:rPr>
              <w:t>2019</w:t>
            </w:r>
          </w:p>
        </w:tc>
        <w:tc>
          <w:tcPr>
            <w:tcW w:w="630" w:type="dxa"/>
            <w:tcBorders>
              <w:top w:val="single" w:sz="4" w:space="0" w:color="auto"/>
              <w:left w:val="single" w:sz="4" w:space="0" w:color="auto"/>
              <w:bottom w:val="single" w:sz="4" w:space="0" w:color="auto"/>
              <w:right w:val="single" w:sz="4" w:space="0" w:color="auto"/>
            </w:tcBorders>
            <w:shd w:val="clear" w:color="auto" w:fill="006666"/>
            <w:vAlign w:val="center"/>
          </w:tcPr>
          <w:p w14:paraId="23A6B91A" w14:textId="77777777" w:rsidR="0086454E" w:rsidRPr="00AE4A66" w:rsidRDefault="0086454E" w:rsidP="00BF3588">
            <w:pPr>
              <w:spacing w:after="0"/>
              <w:jc w:val="center"/>
              <w:rPr>
                <w:b/>
                <w:color w:val="FFFFFF"/>
                <w:sz w:val="20"/>
                <w:szCs w:val="20"/>
              </w:rPr>
            </w:pPr>
            <w:r w:rsidRPr="00AE4A66">
              <w:rPr>
                <w:b/>
                <w:color w:val="FFFFFF"/>
                <w:sz w:val="20"/>
                <w:szCs w:val="20"/>
              </w:rPr>
              <w:t>2020</w:t>
            </w:r>
          </w:p>
        </w:tc>
        <w:tc>
          <w:tcPr>
            <w:tcW w:w="810" w:type="dxa"/>
            <w:tcBorders>
              <w:top w:val="single" w:sz="4" w:space="0" w:color="auto"/>
              <w:left w:val="single" w:sz="4" w:space="0" w:color="auto"/>
              <w:bottom w:val="single" w:sz="4" w:space="0" w:color="auto"/>
              <w:right w:val="single" w:sz="4" w:space="0" w:color="auto"/>
            </w:tcBorders>
            <w:shd w:val="clear" w:color="auto" w:fill="006666"/>
            <w:vAlign w:val="center"/>
          </w:tcPr>
          <w:p w14:paraId="4E17F230" w14:textId="77777777" w:rsidR="0086454E" w:rsidRPr="00AE4A66" w:rsidRDefault="0086454E" w:rsidP="00BF3588">
            <w:pPr>
              <w:spacing w:after="0"/>
              <w:jc w:val="center"/>
              <w:rPr>
                <w:b/>
                <w:color w:val="FFFFFF"/>
                <w:sz w:val="20"/>
                <w:szCs w:val="20"/>
              </w:rPr>
            </w:pPr>
            <w:r w:rsidRPr="00AE4A66">
              <w:rPr>
                <w:b/>
                <w:color w:val="FFFFFF"/>
                <w:sz w:val="20"/>
                <w:szCs w:val="20"/>
              </w:rPr>
              <w:t>2021</w:t>
            </w:r>
          </w:p>
        </w:tc>
        <w:tc>
          <w:tcPr>
            <w:tcW w:w="788" w:type="dxa"/>
            <w:tcBorders>
              <w:top w:val="single" w:sz="4" w:space="0" w:color="auto"/>
              <w:left w:val="single" w:sz="4" w:space="0" w:color="auto"/>
              <w:bottom w:val="single" w:sz="4" w:space="0" w:color="auto"/>
              <w:right w:val="single" w:sz="4" w:space="0" w:color="auto"/>
            </w:tcBorders>
            <w:shd w:val="clear" w:color="auto" w:fill="006666"/>
            <w:vAlign w:val="center"/>
          </w:tcPr>
          <w:p w14:paraId="07B2E9D1" w14:textId="77777777" w:rsidR="0086454E" w:rsidRPr="00AE4A66" w:rsidRDefault="0086454E" w:rsidP="00BF3588">
            <w:pPr>
              <w:spacing w:after="0"/>
              <w:jc w:val="center"/>
              <w:rPr>
                <w:b/>
                <w:color w:val="FFFFFF"/>
                <w:sz w:val="20"/>
                <w:szCs w:val="20"/>
              </w:rPr>
            </w:pPr>
            <w:r w:rsidRPr="00AE4A66">
              <w:rPr>
                <w:b/>
                <w:color w:val="FFFFFF"/>
                <w:sz w:val="20"/>
                <w:szCs w:val="20"/>
              </w:rPr>
              <w:t>2022</w:t>
            </w:r>
          </w:p>
        </w:tc>
        <w:tc>
          <w:tcPr>
            <w:tcW w:w="709" w:type="dxa"/>
            <w:tcBorders>
              <w:top w:val="single" w:sz="4" w:space="0" w:color="auto"/>
              <w:left w:val="single" w:sz="4" w:space="0" w:color="auto"/>
              <w:bottom w:val="single" w:sz="4" w:space="0" w:color="auto"/>
              <w:right w:val="single" w:sz="4" w:space="0" w:color="auto"/>
            </w:tcBorders>
            <w:shd w:val="clear" w:color="auto" w:fill="006666"/>
            <w:vAlign w:val="center"/>
          </w:tcPr>
          <w:p w14:paraId="75C0AA40" w14:textId="77777777" w:rsidR="0086454E" w:rsidRPr="00AE4A66" w:rsidRDefault="0086454E" w:rsidP="00BF3588">
            <w:pPr>
              <w:spacing w:after="0"/>
              <w:jc w:val="center"/>
              <w:rPr>
                <w:b/>
                <w:color w:val="FFFFFF"/>
                <w:sz w:val="20"/>
                <w:szCs w:val="20"/>
              </w:rPr>
            </w:pPr>
            <w:r w:rsidRPr="00AE4A66">
              <w:rPr>
                <w:b/>
                <w:color w:val="FFFFFF"/>
                <w:sz w:val="20"/>
                <w:szCs w:val="20"/>
              </w:rPr>
              <w:t>2023</w:t>
            </w:r>
          </w:p>
        </w:tc>
      </w:tr>
      <w:tr w:rsidR="0086454E" w:rsidRPr="00AE4A66" w14:paraId="2A926C67" w14:textId="77777777" w:rsidTr="00BF3588">
        <w:trPr>
          <w:trHeight w:val="113"/>
          <w:jc w:val="center"/>
        </w:trPr>
        <w:tc>
          <w:tcPr>
            <w:tcW w:w="198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51348EF6" w14:textId="77777777" w:rsidR="0086454E" w:rsidRPr="00AE4A66" w:rsidRDefault="0086454E" w:rsidP="00BF3588">
            <w:pPr>
              <w:spacing w:after="0"/>
              <w:rPr>
                <w:b/>
                <w:sz w:val="20"/>
                <w:szCs w:val="20"/>
              </w:rPr>
            </w:pPr>
            <w:r w:rsidRPr="00AE4A66">
              <w:rPr>
                <w:b/>
                <w:sz w:val="20"/>
                <w:szCs w:val="20"/>
              </w:rPr>
              <w:t xml:space="preserve">Patrullajes </w:t>
            </w:r>
          </w:p>
        </w:tc>
        <w:tc>
          <w:tcPr>
            <w:tcW w:w="81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685D6747" w14:textId="77777777" w:rsidR="0086454E" w:rsidRPr="00AE4A66" w:rsidRDefault="0086454E" w:rsidP="00BF3588">
            <w:pPr>
              <w:spacing w:after="0"/>
              <w:jc w:val="center"/>
              <w:rPr>
                <w:b/>
                <w:sz w:val="20"/>
                <w:szCs w:val="20"/>
              </w:rPr>
            </w:pPr>
            <w:r w:rsidRPr="00AE4A66">
              <w:rPr>
                <w:b/>
                <w:sz w:val="20"/>
                <w:szCs w:val="20"/>
              </w:rPr>
              <w:t>108</w:t>
            </w:r>
          </w:p>
        </w:tc>
        <w:tc>
          <w:tcPr>
            <w:tcW w:w="72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62500EEB" w14:textId="77777777" w:rsidR="0086454E" w:rsidRPr="00AE4A66" w:rsidRDefault="0086454E" w:rsidP="00BF3588">
            <w:pPr>
              <w:spacing w:after="0"/>
              <w:jc w:val="center"/>
              <w:rPr>
                <w:b/>
                <w:sz w:val="20"/>
                <w:szCs w:val="20"/>
              </w:rPr>
            </w:pPr>
            <w:r w:rsidRPr="00AE4A66">
              <w:rPr>
                <w:b/>
                <w:sz w:val="20"/>
                <w:szCs w:val="20"/>
              </w:rPr>
              <w:t>114</w:t>
            </w:r>
          </w:p>
        </w:tc>
        <w:tc>
          <w:tcPr>
            <w:tcW w:w="72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34593E70" w14:textId="77777777" w:rsidR="0086454E" w:rsidRPr="00AE4A66" w:rsidRDefault="0086454E" w:rsidP="00BF3588">
            <w:pPr>
              <w:spacing w:after="0"/>
              <w:jc w:val="center"/>
              <w:rPr>
                <w:b/>
                <w:sz w:val="20"/>
                <w:szCs w:val="20"/>
              </w:rPr>
            </w:pPr>
            <w:r w:rsidRPr="00AE4A66">
              <w:rPr>
                <w:b/>
                <w:sz w:val="20"/>
                <w:szCs w:val="20"/>
              </w:rPr>
              <w:t>530</w:t>
            </w:r>
          </w:p>
        </w:tc>
        <w:tc>
          <w:tcPr>
            <w:tcW w:w="63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5EBD2C32" w14:textId="77777777" w:rsidR="0086454E" w:rsidRPr="00AE4A66" w:rsidRDefault="0086454E" w:rsidP="00BF3588">
            <w:pPr>
              <w:spacing w:after="0"/>
              <w:jc w:val="center"/>
              <w:rPr>
                <w:b/>
                <w:sz w:val="20"/>
                <w:szCs w:val="20"/>
              </w:rPr>
            </w:pPr>
            <w:r w:rsidRPr="00AE4A66">
              <w:rPr>
                <w:b/>
                <w:sz w:val="20"/>
                <w:szCs w:val="20"/>
              </w:rPr>
              <w:t>569</w:t>
            </w:r>
          </w:p>
        </w:tc>
        <w:tc>
          <w:tcPr>
            <w:tcW w:w="63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1A556E61" w14:textId="77777777" w:rsidR="0086454E" w:rsidRPr="00AE4A66" w:rsidRDefault="0086454E" w:rsidP="00BF3588">
            <w:pPr>
              <w:spacing w:after="0"/>
              <w:jc w:val="center"/>
              <w:rPr>
                <w:b/>
                <w:sz w:val="20"/>
                <w:szCs w:val="20"/>
              </w:rPr>
            </w:pPr>
            <w:r w:rsidRPr="00AE4A66">
              <w:rPr>
                <w:b/>
                <w:sz w:val="20"/>
                <w:szCs w:val="20"/>
              </w:rPr>
              <w:t>520</w:t>
            </w:r>
          </w:p>
        </w:tc>
        <w:tc>
          <w:tcPr>
            <w:tcW w:w="81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5A784E83" w14:textId="77777777" w:rsidR="0086454E" w:rsidRPr="00AE4A66" w:rsidRDefault="0086454E" w:rsidP="00BF3588">
            <w:pPr>
              <w:spacing w:after="0"/>
              <w:jc w:val="center"/>
              <w:rPr>
                <w:b/>
                <w:sz w:val="20"/>
                <w:szCs w:val="20"/>
              </w:rPr>
            </w:pPr>
            <w:r w:rsidRPr="00AE4A66">
              <w:rPr>
                <w:b/>
                <w:sz w:val="20"/>
                <w:szCs w:val="20"/>
              </w:rPr>
              <w:t>51</w:t>
            </w:r>
          </w:p>
        </w:tc>
        <w:tc>
          <w:tcPr>
            <w:tcW w:w="78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5468D82C" w14:textId="77777777" w:rsidR="0086454E" w:rsidRPr="00AE4A66" w:rsidRDefault="0086454E" w:rsidP="00BF3588">
            <w:pPr>
              <w:spacing w:after="0"/>
              <w:jc w:val="center"/>
              <w:rPr>
                <w:b/>
                <w:sz w:val="20"/>
                <w:szCs w:val="20"/>
              </w:rPr>
            </w:pPr>
            <w:r w:rsidRPr="00AE4A66">
              <w:rPr>
                <w:b/>
                <w:sz w:val="20"/>
                <w:szCs w:val="20"/>
              </w:rPr>
              <w:t>585</w:t>
            </w:r>
          </w:p>
        </w:tc>
        <w:tc>
          <w:tcPr>
            <w:tcW w:w="70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5539EEFE" w14:textId="77777777" w:rsidR="0086454E" w:rsidRPr="00AE4A66" w:rsidRDefault="0086454E" w:rsidP="00BF3588">
            <w:pPr>
              <w:spacing w:after="0"/>
              <w:jc w:val="center"/>
              <w:rPr>
                <w:b/>
                <w:sz w:val="20"/>
                <w:szCs w:val="20"/>
              </w:rPr>
            </w:pPr>
            <w:r w:rsidRPr="00AE4A66">
              <w:rPr>
                <w:b/>
                <w:sz w:val="20"/>
                <w:szCs w:val="20"/>
              </w:rPr>
              <w:t>140</w:t>
            </w:r>
          </w:p>
        </w:tc>
      </w:tr>
      <w:tr w:rsidR="0086454E" w:rsidRPr="00AE4A66" w14:paraId="2D0542BD" w14:textId="77777777" w:rsidTr="00BF3588">
        <w:trPr>
          <w:trHeight w:val="113"/>
          <w:jc w:val="center"/>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tcPr>
          <w:p w14:paraId="4E5574FF" w14:textId="77777777" w:rsidR="0086454E" w:rsidRPr="00AE4A66" w:rsidRDefault="0086454E" w:rsidP="00BF3588">
            <w:pPr>
              <w:spacing w:after="0"/>
              <w:rPr>
                <w:sz w:val="20"/>
                <w:szCs w:val="20"/>
              </w:rPr>
            </w:pPr>
            <w:r w:rsidRPr="00AE4A66">
              <w:rPr>
                <w:sz w:val="20"/>
                <w:szCs w:val="20"/>
              </w:rPr>
              <w:t xml:space="preserve">R.I. </w:t>
            </w:r>
            <w:proofErr w:type="spellStart"/>
            <w:r w:rsidRPr="00AE4A66">
              <w:rPr>
                <w:sz w:val="20"/>
                <w:szCs w:val="20"/>
              </w:rPr>
              <w:t>Murunahua</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3F7642B6" w14:textId="77777777" w:rsidR="0086454E" w:rsidRPr="00AE4A66" w:rsidRDefault="0086454E" w:rsidP="00BF3588">
            <w:pPr>
              <w:spacing w:after="0"/>
              <w:jc w:val="center"/>
              <w:rPr>
                <w:sz w:val="20"/>
                <w:szCs w:val="20"/>
              </w:rPr>
            </w:pPr>
            <w:r w:rsidRPr="00AE4A66">
              <w:rPr>
                <w:sz w:val="20"/>
                <w:szCs w:val="20"/>
              </w:rPr>
              <w:t>N. D</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36EA256C" w14:textId="77777777" w:rsidR="0086454E" w:rsidRPr="00AE4A66" w:rsidRDefault="0086454E" w:rsidP="00BF3588">
            <w:pPr>
              <w:spacing w:after="0"/>
              <w:jc w:val="center"/>
              <w:rPr>
                <w:sz w:val="20"/>
                <w:szCs w:val="20"/>
              </w:rPr>
            </w:pPr>
            <w:r w:rsidRPr="00AE4A66">
              <w:rPr>
                <w:sz w:val="20"/>
                <w:szCs w:val="20"/>
              </w:rPr>
              <w:t>N. D</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4FAA69E3" w14:textId="77777777" w:rsidR="0086454E" w:rsidRPr="00AE4A66" w:rsidRDefault="0086454E" w:rsidP="00BF3588">
            <w:pPr>
              <w:spacing w:after="0"/>
              <w:jc w:val="center"/>
              <w:rPr>
                <w:sz w:val="20"/>
                <w:szCs w:val="20"/>
              </w:rPr>
            </w:pPr>
            <w:r w:rsidRPr="00AE4A66">
              <w:rPr>
                <w:sz w:val="20"/>
                <w:szCs w:val="20"/>
              </w:rPr>
              <w:t>38</w:t>
            </w:r>
          </w:p>
        </w:tc>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57AD1882" w14:textId="77777777" w:rsidR="0086454E" w:rsidRPr="00AE4A66" w:rsidRDefault="0086454E" w:rsidP="00BF3588">
            <w:pPr>
              <w:spacing w:after="0"/>
              <w:jc w:val="center"/>
              <w:rPr>
                <w:sz w:val="20"/>
                <w:szCs w:val="20"/>
              </w:rPr>
            </w:pPr>
            <w:r w:rsidRPr="00AE4A66">
              <w:rPr>
                <w:sz w:val="20"/>
                <w:szCs w:val="20"/>
              </w:rPr>
              <w:t>30</w:t>
            </w:r>
          </w:p>
        </w:tc>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26921469" w14:textId="77777777" w:rsidR="0086454E" w:rsidRPr="00AE4A66" w:rsidRDefault="0086454E" w:rsidP="00BF3588">
            <w:pPr>
              <w:spacing w:after="0"/>
              <w:jc w:val="center"/>
              <w:rPr>
                <w:sz w:val="20"/>
                <w:szCs w:val="20"/>
              </w:rPr>
            </w:pPr>
            <w:r w:rsidRPr="00AE4A66">
              <w:rPr>
                <w:sz w:val="20"/>
                <w:szCs w:val="20"/>
              </w:rPr>
              <w:t>31</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4D25CA2C" w14:textId="77777777" w:rsidR="0086454E" w:rsidRPr="00AE4A66" w:rsidRDefault="0086454E" w:rsidP="00BF3588">
            <w:pPr>
              <w:spacing w:after="0"/>
              <w:jc w:val="center"/>
              <w:rPr>
                <w:sz w:val="20"/>
                <w:szCs w:val="20"/>
              </w:rPr>
            </w:pPr>
            <w:r w:rsidRPr="00AE4A66">
              <w:rPr>
                <w:sz w:val="20"/>
                <w:szCs w:val="20"/>
              </w:rPr>
              <w:t>10</w:t>
            </w:r>
          </w:p>
        </w:tc>
        <w:tc>
          <w:tcPr>
            <w:tcW w:w="788" w:type="dxa"/>
            <w:tcBorders>
              <w:top w:val="single" w:sz="4" w:space="0" w:color="auto"/>
              <w:left w:val="single" w:sz="4" w:space="0" w:color="auto"/>
              <w:bottom w:val="single" w:sz="4" w:space="0" w:color="auto"/>
              <w:right w:val="single" w:sz="4" w:space="0" w:color="auto"/>
            </w:tcBorders>
            <w:shd w:val="clear" w:color="auto" w:fill="auto"/>
            <w:vAlign w:val="center"/>
          </w:tcPr>
          <w:p w14:paraId="3DC9E582" w14:textId="77777777" w:rsidR="0086454E" w:rsidRPr="00AE4A66" w:rsidRDefault="0086454E" w:rsidP="00BF3588">
            <w:pPr>
              <w:spacing w:after="0"/>
              <w:jc w:val="center"/>
              <w:rPr>
                <w:sz w:val="20"/>
                <w:szCs w:val="20"/>
              </w:rPr>
            </w:pPr>
            <w:r w:rsidRPr="00AE4A66">
              <w:rPr>
                <w:sz w:val="20"/>
                <w:szCs w:val="20"/>
              </w:rPr>
              <w:t>73</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057678CF" w14:textId="77777777" w:rsidR="0086454E" w:rsidRPr="00AE4A66" w:rsidRDefault="0086454E" w:rsidP="00BF3588">
            <w:pPr>
              <w:spacing w:after="0"/>
              <w:jc w:val="center"/>
              <w:rPr>
                <w:sz w:val="20"/>
                <w:szCs w:val="20"/>
              </w:rPr>
            </w:pPr>
            <w:r w:rsidRPr="00AE4A66">
              <w:rPr>
                <w:sz w:val="20"/>
                <w:szCs w:val="20"/>
              </w:rPr>
              <w:t>0</w:t>
            </w:r>
          </w:p>
        </w:tc>
      </w:tr>
      <w:tr w:rsidR="0086454E" w:rsidRPr="00AE4A66" w14:paraId="75CEEDA6" w14:textId="77777777" w:rsidTr="00BF3588">
        <w:trPr>
          <w:trHeight w:val="113"/>
          <w:jc w:val="center"/>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tcPr>
          <w:p w14:paraId="3DDE2693" w14:textId="77777777" w:rsidR="0086454E" w:rsidRPr="00AE4A66" w:rsidRDefault="0086454E" w:rsidP="00BF3588">
            <w:pPr>
              <w:spacing w:after="0"/>
              <w:rPr>
                <w:sz w:val="20"/>
                <w:szCs w:val="20"/>
              </w:rPr>
            </w:pPr>
            <w:r w:rsidRPr="00AE4A66">
              <w:rPr>
                <w:sz w:val="20"/>
                <w:szCs w:val="20"/>
              </w:rPr>
              <w:t xml:space="preserve">R.I. </w:t>
            </w:r>
            <w:proofErr w:type="spellStart"/>
            <w:r w:rsidRPr="00AE4A66">
              <w:rPr>
                <w:sz w:val="20"/>
                <w:szCs w:val="20"/>
              </w:rPr>
              <w:t>Mashco</w:t>
            </w:r>
            <w:proofErr w:type="spellEnd"/>
            <w:r w:rsidRPr="00AE4A66">
              <w:rPr>
                <w:sz w:val="20"/>
                <w:szCs w:val="20"/>
              </w:rPr>
              <w:t xml:space="preserve"> Piro</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0E7AAE0C" w14:textId="77777777" w:rsidR="0086454E" w:rsidRPr="00AE4A66" w:rsidRDefault="0086454E" w:rsidP="00BF3588">
            <w:pPr>
              <w:spacing w:after="0"/>
              <w:jc w:val="center"/>
              <w:rPr>
                <w:sz w:val="20"/>
                <w:szCs w:val="20"/>
              </w:rPr>
            </w:pPr>
            <w:r w:rsidRPr="00AE4A66">
              <w:rPr>
                <w:sz w:val="20"/>
                <w:szCs w:val="20"/>
              </w:rPr>
              <w:t>N. D</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1373B144" w14:textId="77777777" w:rsidR="0086454E" w:rsidRPr="00AE4A66" w:rsidRDefault="0086454E" w:rsidP="00BF3588">
            <w:pPr>
              <w:spacing w:after="0"/>
              <w:jc w:val="center"/>
              <w:rPr>
                <w:sz w:val="20"/>
                <w:szCs w:val="20"/>
              </w:rPr>
            </w:pPr>
            <w:r w:rsidRPr="00AE4A66">
              <w:rPr>
                <w:sz w:val="20"/>
                <w:szCs w:val="20"/>
              </w:rPr>
              <w:t>N. D</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58644C4D" w14:textId="77777777" w:rsidR="0086454E" w:rsidRPr="00AE4A66" w:rsidRDefault="0086454E" w:rsidP="00BF3588">
            <w:pPr>
              <w:spacing w:after="0"/>
              <w:jc w:val="center"/>
              <w:rPr>
                <w:sz w:val="20"/>
                <w:szCs w:val="20"/>
              </w:rPr>
            </w:pPr>
            <w:r w:rsidRPr="00AE4A66">
              <w:rPr>
                <w:sz w:val="20"/>
                <w:szCs w:val="20"/>
              </w:rPr>
              <w:t>45</w:t>
            </w:r>
          </w:p>
        </w:tc>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1AD01492" w14:textId="77777777" w:rsidR="0086454E" w:rsidRPr="00AE4A66" w:rsidRDefault="0086454E" w:rsidP="00BF3588">
            <w:pPr>
              <w:spacing w:after="0"/>
              <w:jc w:val="center"/>
              <w:rPr>
                <w:sz w:val="20"/>
                <w:szCs w:val="20"/>
              </w:rPr>
            </w:pPr>
            <w:r w:rsidRPr="00AE4A66">
              <w:rPr>
                <w:sz w:val="20"/>
                <w:szCs w:val="20"/>
              </w:rPr>
              <w:t>41</w:t>
            </w:r>
          </w:p>
        </w:tc>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3BB1DC69" w14:textId="77777777" w:rsidR="0086454E" w:rsidRPr="00AE4A66" w:rsidRDefault="0086454E" w:rsidP="00BF3588">
            <w:pPr>
              <w:spacing w:after="0"/>
              <w:jc w:val="center"/>
              <w:rPr>
                <w:sz w:val="20"/>
                <w:szCs w:val="20"/>
              </w:rPr>
            </w:pPr>
            <w:r w:rsidRPr="00AE4A66">
              <w:rPr>
                <w:sz w:val="20"/>
                <w:szCs w:val="20"/>
              </w:rPr>
              <w:t>46</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31618AE7" w14:textId="77777777" w:rsidR="0086454E" w:rsidRPr="00AE4A66" w:rsidRDefault="0086454E" w:rsidP="00BF3588">
            <w:pPr>
              <w:spacing w:after="0"/>
              <w:jc w:val="center"/>
              <w:rPr>
                <w:sz w:val="20"/>
                <w:szCs w:val="20"/>
              </w:rPr>
            </w:pPr>
            <w:r w:rsidRPr="00AE4A66">
              <w:rPr>
                <w:sz w:val="20"/>
                <w:szCs w:val="20"/>
              </w:rPr>
              <w:t>4</w:t>
            </w:r>
          </w:p>
        </w:tc>
        <w:tc>
          <w:tcPr>
            <w:tcW w:w="788" w:type="dxa"/>
            <w:tcBorders>
              <w:top w:val="single" w:sz="4" w:space="0" w:color="auto"/>
              <w:left w:val="single" w:sz="4" w:space="0" w:color="auto"/>
              <w:bottom w:val="single" w:sz="4" w:space="0" w:color="auto"/>
              <w:right w:val="single" w:sz="4" w:space="0" w:color="auto"/>
            </w:tcBorders>
            <w:shd w:val="clear" w:color="auto" w:fill="auto"/>
            <w:vAlign w:val="center"/>
          </w:tcPr>
          <w:p w14:paraId="061A82D5" w14:textId="77777777" w:rsidR="0086454E" w:rsidRPr="00AE4A66" w:rsidRDefault="0086454E" w:rsidP="00BF3588">
            <w:pPr>
              <w:spacing w:after="0"/>
              <w:jc w:val="center"/>
              <w:rPr>
                <w:sz w:val="20"/>
                <w:szCs w:val="20"/>
              </w:rPr>
            </w:pPr>
            <w:r w:rsidRPr="00AE4A66">
              <w:rPr>
                <w:sz w:val="20"/>
                <w:szCs w:val="20"/>
              </w:rPr>
              <w:t>38</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4219E0B9" w14:textId="77777777" w:rsidR="0086454E" w:rsidRPr="00AE4A66" w:rsidRDefault="0086454E" w:rsidP="00BF3588">
            <w:pPr>
              <w:spacing w:after="0"/>
              <w:jc w:val="center"/>
              <w:rPr>
                <w:sz w:val="20"/>
                <w:szCs w:val="20"/>
              </w:rPr>
            </w:pPr>
            <w:r w:rsidRPr="00AE4A66">
              <w:rPr>
                <w:sz w:val="20"/>
                <w:szCs w:val="20"/>
              </w:rPr>
              <w:t>19</w:t>
            </w:r>
          </w:p>
        </w:tc>
      </w:tr>
      <w:tr w:rsidR="0086454E" w:rsidRPr="00AE4A66" w14:paraId="2CA221EA" w14:textId="77777777" w:rsidTr="00BF3588">
        <w:trPr>
          <w:trHeight w:val="113"/>
          <w:jc w:val="center"/>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tcPr>
          <w:p w14:paraId="1E7FEE58" w14:textId="77777777" w:rsidR="0086454E" w:rsidRPr="00AE4A66" w:rsidRDefault="0086454E" w:rsidP="00BF3588">
            <w:pPr>
              <w:spacing w:after="0"/>
              <w:rPr>
                <w:sz w:val="20"/>
                <w:szCs w:val="20"/>
              </w:rPr>
            </w:pPr>
            <w:r w:rsidRPr="00AE4A66">
              <w:rPr>
                <w:sz w:val="20"/>
                <w:szCs w:val="20"/>
              </w:rPr>
              <w:t xml:space="preserve">R.I. </w:t>
            </w:r>
            <w:proofErr w:type="spellStart"/>
            <w:r w:rsidRPr="00AE4A66">
              <w:rPr>
                <w:sz w:val="20"/>
                <w:szCs w:val="20"/>
              </w:rPr>
              <w:t>Isconahua</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2CE77552" w14:textId="77777777" w:rsidR="0086454E" w:rsidRPr="00AE4A66" w:rsidRDefault="0086454E" w:rsidP="00BF3588">
            <w:pPr>
              <w:spacing w:after="0"/>
              <w:jc w:val="center"/>
              <w:rPr>
                <w:sz w:val="20"/>
                <w:szCs w:val="20"/>
              </w:rPr>
            </w:pPr>
            <w:r w:rsidRPr="00AE4A66">
              <w:rPr>
                <w:sz w:val="20"/>
                <w:szCs w:val="20"/>
              </w:rPr>
              <w:t>N. D</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468C8BFA" w14:textId="77777777" w:rsidR="0086454E" w:rsidRPr="00AE4A66" w:rsidRDefault="0086454E" w:rsidP="00BF3588">
            <w:pPr>
              <w:spacing w:after="0"/>
              <w:jc w:val="center"/>
              <w:rPr>
                <w:sz w:val="20"/>
                <w:szCs w:val="20"/>
              </w:rPr>
            </w:pPr>
            <w:r w:rsidRPr="00AE4A66">
              <w:rPr>
                <w:sz w:val="20"/>
                <w:szCs w:val="20"/>
              </w:rPr>
              <w:t>N. D</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18E2D0B6" w14:textId="77777777" w:rsidR="0086454E" w:rsidRPr="00AE4A66" w:rsidRDefault="0086454E" w:rsidP="00BF3588">
            <w:pPr>
              <w:spacing w:after="0"/>
              <w:jc w:val="center"/>
              <w:rPr>
                <w:sz w:val="20"/>
                <w:szCs w:val="20"/>
              </w:rPr>
            </w:pPr>
            <w:r w:rsidRPr="00AE4A66">
              <w:rPr>
                <w:sz w:val="20"/>
                <w:szCs w:val="20"/>
              </w:rPr>
              <w:t>63</w:t>
            </w:r>
          </w:p>
        </w:tc>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506D9641" w14:textId="77777777" w:rsidR="0086454E" w:rsidRPr="00AE4A66" w:rsidRDefault="0086454E" w:rsidP="00BF3588">
            <w:pPr>
              <w:spacing w:after="0"/>
              <w:jc w:val="center"/>
              <w:rPr>
                <w:sz w:val="20"/>
                <w:szCs w:val="20"/>
              </w:rPr>
            </w:pPr>
            <w:r w:rsidRPr="00AE4A66">
              <w:rPr>
                <w:sz w:val="20"/>
                <w:szCs w:val="20"/>
              </w:rPr>
              <w:t>56</w:t>
            </w:r>
          </w:p>
        </w:tc>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172A280A" w14:textId="77777777" w:rsidR="0086454E" w:rsidRPr="00AE4A66" w:rsidRDefault="0086454E" w:rsidP="00BF3588">
            <w:pPr>
              <w:spacing w:after="0"/>
              <w:jc w:val="center"/>
              <w:rPr>
                <w:sz w:val="20"/>
                <w:szCs w:val="20"/>
              </w:rPr>
            </w:pPr>
            <w:r w:rsidRPr="00AE4A66">
              <w:rPr>
                <w:sz w:val="20"/>
                <w:szCs w:val="20"/>
              </w:rPr>
              <w:t>29</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474EB4BD" w14:textId="77777777" w:rsidR="0086454E" w:rsidRPr="00AE4A66" w:rsidRDefault="0086454E" w:rsidP="00BF3588">
            <w:pPr>
              <w:spacing w:after="0"/>
              <w:jc w:val="center"/>
              <w:rPr>
                <w:sz w:val="20"/>
                <w:szCs w:val="20"/>
              </w:rPr>
            </w:pPr>
            <w:r w:rsidRPr="00AE4A66">
              <w:rPr>
                <w:sz w:val="20"/>
                <w:szCs w:val="20"/>
              </w:rPr>
              <w:t>1</w:t>
            </w:r>
          </w:p>
        </w:tc>
        <w:tc>
          <w:tcPr>
            <w:tcW w:w="788" w:type="dxa"/>
            <w:tcBorders>
              <w:top w:val="single" w:sz="4" w:space="0" w:color="auto"/>
              <w:left w:val="single" w:sz="4" w:space="0" w:color="auto"/>
              <w:bottom w:val="single" w:sz="4" w:space="0" w:color="auto"/>
              <w:right w:val="single" w:sz="4" w:space="0" w:color="auto"/>
            </w:tcBorders>
            <w:shd w:val="clear" w:color="auto" w:fill="auto"/>
            <w:vAlign w:val="center"/>
          </w:tcPr>
          <w:p w14:paraId="31789DD6" w14:textId="77777777" w:rsidR="0086454E" w:rsidRPr="00AE4A66" w:rsidRDefault="0086454E" w:rsidP="00BF3588">
            <w:pPr>
              <w:spacing w:after="0"/>
              <w:jc w:val="center"/>
              <w:rPr>
                <w:sz w:val="20"/>
                <w:szCs w:val="20"/>
              </w:rPr>
            </w:pPr>
            <w:r w:rsidRPr="00AE4A66">
              <w:rPr>
                <w:sz w:val="20"/>
                <w:szCs w:val="20"/>
              </w:rPr>
              <w:t>30</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7B4BF926" w14:textId="77777777" w:rsidR="0086454E" w:rsidRPr="00AE4A66" w:rsidRDefault="0086454E" w:rsidP="00BF3588">
            <w:pPr>
              <w:spacing w:after="0"/>
              <w:jc w:val="center"/>
              <w:rPr>
                <w:sz w:val="20"/>
                <w:szCs w:val="20"/>
              </w:rPr>
            </w:pPr>
            <w:r w:rsidRPr="00AE4A66">
              <w:rPr>
                <w:sz w:val="20"/>
                <w:szCs w:val="20"/>
              </w:rPr>
              <w:t>10</w:t>
            </w:r>
          </w:p>
        </w:tc>
      </w:tr>
      <w:tr w:rsidR="0086454E" w:rsidRPr="00AE4A66" w14:paraId="62ABF8D0" w14:textId="77777777" w:rsidTr="00BF3588">
        <w:trPr>
          <w:trHeight w:val="113"/>
          <w:jc w:val="center"/>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tcPr>
          <w:p w14:paraId="62FBD244" w14:textId="77777777" w:rsidR="0086454E" w:rsidRPr="00AE4A66" w:rsidRDefault="0086454E" w:rsidP="00BF3588">
            <w:pPr>
              <w:spacing w:after="0"/>
              <w:rPr>
                <w:sz w:val="20"/>
                <w:szCs w:val="20"/>
              </w:rPr>
            </w:pPr>
            <w:r w:rsidRPr="00AE4A66">
              <w:rPr>
                <w:sz w:val="20"/>
                <w:szCs w:val="20"/>
              </w:rPr>
              <w:t xml:space="preserve">R.I. Yavarí </w:t>
            </w:r>
            <w:proofErr w:type="spellStart"/>
            <w:r w:rsidRPr="00AE4A66">
              <w:rPr>
                <w:sz w:val="20"/>
                <w:szCs w:val="20"/>
              </w:rPr>
              <w:t>Tapiche</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71BE66BF" w14:textId="77777777" w:rsidR="0086454E" w:rsidRPr="00AE4A66" w:rsidRDefault="0086454E" w:rsidP="00BF3588">
            <w:pPr>
              <w:spacing w:after="0"/>
              <w:jc w:val="center"/>
              <w:rPr>
                <w:sz w:val="20"/>
                <w:szCs w:val="20"/>
              </w:rPr>
            </w:pPr>
            <w:r w:rsidRPr="00AE4A66">
              <w:rPr>
                <w:sz w:val="20"/>
                <w:szCs w:val="20"/>
              </w:rPr>
              <w:t>0</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3078AABE" w14:textId="77777777" w:rsidR="0086454E" w:rsidRPr="00AE4A66" w:rsidRDefault="0086454E" w:rsidP="00BF3588">
            <w:pPr>
              <w:spacing w:after="0"/>
              <w:jc w:val="center"/>
              <w:rPr>
                <w:sz w:val="20"/>
                <w:szCs w:val="20"/>
              </w:rPr>
            </w:pPr>
            <w:r w:rsidRPr="00AE4A66">
              <w:rPr>
                <w:sz w:val="20"/>
                <w:szCs w:val="20"/>
              </w:rPr>
              <w:t>0</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203B1085" w14:textId="77777777" w:rsidR="0086454E" w:rsidRPr="00AE4A66" w:rsidRDefault="0086454E" w:rsidP="00BF3588">
            <w:pPr>
              <w:spacing w:after="0"/>
              <w:jc w:val="center"/>
              <w:rPr>
                <w:sz w:val="20"/>
                <w:szCs w:val="20"/>
              </w:rPr>
            </w:pPr>
            <w:r w:rsidRPr="00AE4A66">
              <w:rPr>
                <w:sz w:val="20"/>
                <w:szCs w:val="20"/>
              </w:rPr>
              <w:t>0</w:t>
            </w:r>
          </w:p>
        </w:tc>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14F57B76" w14:textId="77777777" w:rsidR="0086454E" w:rsidRPr="00AE4A66" w:rsidRDefault="0086454E" w:rsidP="00BF3588">
            <w:pPr>
              <w:spacing w:after="0"/>
              <w:jc w:val="center"/>
              <w:rPr>
                <w:sz w:val="20"/>
                <w:szCs w:val="20"/>
              </w:rPr>
            </w:pPr>
            <w:r w:rsidRPr="00AE4A66">
              <w:rPr>
                <w:sz w:val="20"/>
                <w:szCs w:val="20"/>
              </w:rPr>
              <w:t>0</w:t>
            </w:r>
          </w:p>
        </w:tc>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288E19BD" w14:textId="77777777" w:rsidR="0086454E" w:rsidRPr="00AE4A66" w:rsidRDefault="0086454E" w:rsidP="00BF3588">
            <w:pPr>
              <w:spacing w:after="0"/>
              <w:jc w:val="center"/>
              <w:rPr>
                <w:sz w:val="20"/>
                <w:szCs w:val="20"/>
              </w:rPr>
            </w:pPr>
            <w:r w:rsidRPr="00AE4A66">
              <w:rPr>
                <w:sz w:val="20"/>
                <w:szCs w:val="20"/>
              </w:rPr>
              <w:t>0</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6E7E2027" w14:textId="77777777" w:rsidR="0086454E" w:rsidRPr="00AE4A66" w:rsidRDefault="0086454E" w:rsidP="00BF3588">
            <w:pPr>
              <w:spacing w:after="0"/>
              <w:jc w:val="center"/>
              <w:rPr>
                <w:sz w:val="20"/>
                <w:szCs w:val="20"/>
              </w:rPr>
            </w:pPr>
            <w:r w:rsidRPr="00AE4A66">
              <w:rPr>
                <w:sz w:val="20"/>
                <w:szCs w:val="20"/>
              </w:rPr>
              <w:t>0</w:t>
            </w:r>
          </w:p>
        </w:tc>
        <w:tc>
          <w:tcPr>
            <w:tcW w:w="788" w:type="dxa"/>
            <w:tcBorders>
              <w:top w:val="single" w:sz="4" w:space="0" w:color="auto"/>
              <w:left w:val="single" w:sz="4" w:space="0" w:color="auto"/>
              <w:bottom w:val="single" w:sz="4" w:space="0" w:color="auto"/>
              <w:right w:val="single" w:sz="4" w:space="0" w:color="auto"/>
            </w:tcBorders>
            <w:shd w:val="clear" w:color="auto" w:fill="auto"/>
            <w:vAlign w:val="center"/>
          </w:tcPr>
          <w:p w14:paraId="77A476B8" w14:textId="77777777" w:rsidR="0086454E" w:rsidRPr="00AE4A66" w:rsidRDefault="0086454E" w:rsidP="00BF3588">
            <w:pPr>
              <w:spacing w:after="0"/>
              <w:jc w:val="center"/>
              <w:rPr>
                <w:sz w:val="20"/>
                <w:szCs w:val="20"/>
              </w:rPr>
            </w:pPr>
            <w:r w:rsidRPr="00AE4A66">
              <w:rPr>
                <w:sz w:val="20"/>
                <w:szCs w:val="20"/>
              </w:rPr>
              <w:t>8</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7B6B691A" w14:textId="77777777" w:rsidR="0086454E" w:rsidRPr="00AE4A66" w:rsidRDefault="0086454E" w:rsidP="00BF3588">
            <w:pPr>
              <w:spacing w:after="0"/>
              <w:jc w:val="center"/>
              <w:rPr>
                <w:sz w:val="20"/>
                <w:szCs w:val="20"/>
              </w:rPr>
            </w:pPr>
            <w:r w:rsidRPr="00AE4A66">
              <w:rPr>
                <w:sz w:val="20"/>
                <w:szCs w:val="20"/>
              </w:rPr>
              <w:t>14</w:t>
            </w:r>
          </w:p>
        </w:tc>
      </w:tr>
      <w:tr w:rsidR="0086454E" w:rsidRPr="00AE4A66" w14:paraId="5A54B6D4" w14:textId="77777777" w:rsidTr="00BF3588">
        <w:trPr>
          <w:trHeight w:val="113"/>
          <w:jc w:val="center"/>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tcPr>
          <w:p w14:paraId="7A7532D4" w14:textId="77777777" w:rsidR="0086454E" w:rsidRPr="00AE4A66" w:rsidRDefault="0086454E" w:rsidP="00BF3588">
            <w:pPr>
              <w:spacing w:after="0"/>
              <w:rPr>
                <w:sz w:val="20"/>
                <w:szCs w:val="20"/>
              </w:rPr>
            </w:pPr>
            <w:r w:rsidRPr="00AE4A66">
              <w:rPr>
                <w:sz w:val="20"/>
                <w:szCs w:val="20"/>
              </w:rPr>
              <w:t xml:space="preserve">R.I. </w:t>
            </w:r>
            <w:proofErr w:type="spellStart"/>
            <w:r w:rsidRPr="00AE4A66">
              <w:rPr>
                <w:sz w:val="20"/>
                <w:szCs w:val="20"/>
              </w:rPr>
              <w:t>Kakataibo</w:t>
            </w:r>
            <w:proofErr w:type="spellEnd"/>
            <w:r w:rsidRPr="00AE4A66">
              <w:rPr>
                <w:sz w:val="20"/>
                <w:szCs w:val="20"/>
              </w:rPr>
              <w:t xml:space="preserve"> Norte y Sur</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7D2BE519" w14:textId="77777777" w:rsidR="0086454E" w:rsidRPr="00AE4A66" w:rsidRDefault="0086454E" w:rsidP="00BF3588">
            <w:pPr>
              <w:spacing w:after="0"/>
              <w:jc w:val="center"/>
              <w:rPr>
                <w:sz w:val="20"/>
                <w:szCs w:val="20"/>
              </w:rPr>
            </w:pPr>
            <w:r w:rsidRPr="00AE4A66">
              <w:rPr>
                <w:sz w:val="20"/>
                <w:szCs w:val="20"/>
              </w:rPr>
              <w:t>0</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1800FA7A" w14:textId="77777777" w:rsidR="0086454E" w:rsidRPr="00AE4A66" w:rsidRDefault="0086454E" w:rsidP="00BF3588">
            <w:pPr>
              <w:spacing w:after="0"/>
              <w:jc w:val="center"/>
              <w:rPr>
                <w:sz w:val="20"/>
                <w:szCs w:val="20"/>
              </w:rPr>
            </w:pPr>
            <w:r w:rsidRPr="00AE4A66">
              <w:rPr>
                <w:sz w:val="20"/>
                <w:szCs w:val="20"/>
              </w:rPr>
              <w:t>0</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7895E0AD" w14:textId="77777777" w:rsidR="0086454E" w:rsidRPr="00AE4A66" w:rsidRDefault="0086454E" w:rsidP="00BF3588">
            <w:pPr>
              <w:spacing w:after="0"/>
              <w:jc w:val="center"/>
              <w:rPr>
                <w:sz w:val="20"/>
                <w:szCs w:val="20"/>
              </w:rPr>
            </w:pPr>
            <w:r w:rsidRPr="00AE4A66">
              <w:rPr>
                <w:sz w:val="20"/>
                <w:szCs w:val="20"/>
              </w:rPr>
              <w:t>0</w:t>
            </w:r>
          </w:p>
        </w:tc>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28D93C31" w14:textId="77777777" w:rsidR="0086454E" w:rsidRPr="00AE4A66" w:rsidRDefault="0086454E" w:rsidP="00BF3588">
            <w:pPr>
              <w:spacing w:after="0"/>
              <w:jc w:val="center"/>
              <w:rPr>
                <w:sz w:val="20"/>
                <w:szCs w:val="20"/>
              </w:rPr>
            </w:pPr>
            <w:r w:rsidRPr="00AE4A66">
              <w:rPr>
                <w:sz w:val="20"/>
                <w:szCs w:val="20"/>
              </w:rPr>
              <w:t>0</w:t>
            </w:r>
          </w:p>
        </w:tc>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30E6FAA5" w14:textId="77777777" w:rsidR="0086454E" w:rsidRPr="00AE4A66" w:rsidRDefault="0086454E" w:rsidP="00BF3588">
            <w:pPr>
              <w:spacing w:after="0"/>
              <w:jc w:val="center"/>
              <w:rPr>
                <w:sz w:val="20"/>
                <w:szCs w:val="20"/>
              </w:rPr>
            </w:pPr>
            <w:r w:rsidRPr="00AE4A66">
              <w:rPr>
                <w:sz w:val="20"/>
                <w:szCs w:val="20"/>
              </w:rPr>
              <w:t>0</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282A536D" w14:textId="77777777" w:rsidR="0086454E" w:rsidRPr="00AE4A66" w:rsidRDefault="0086454E" w:rsidP="00BF3588">
            <w:pPr>
              <w:spacing w:after="0"/>
              <w:jc w:val="center"/>
              <w:rPr>
                <w:sz w:val="20"/>
                <w:szCs w:val="20"/>
              </w:rPr>
            </w:pPr>
            <w:r w:rsidRPr="00AE4A66">
              <w:rPr>
                <w:sz w:val="20"/>
                <w:szCs w:val="20"/>
              </w:rPr>
              <w:t>0</w:t>
            </w:r>
          </w:p>
        </w:tc>
        <w:tc>
          <w:tcPr>
            <w:tcW w:w="788" w:type="dxa"/>
            <w:tcBorders>
              <w:top w:val="single" w:sz="4" w:space="0" w:color="auto"/>
              <w:left w:val="single" w:sz="4" w:space="0" w:color="auto"/>
              <w:bottom w:val="single" w:sz="4" w:space="0" w:color="auto"/>
              <w:right w:val="single" w:sz="4" w:space="0" w:color="auto"/>
            </w:tcBorders>
            <w:shd w:val="clear" w:color="auto" w:fill="auto"/>
            <w:vAlign w:val="center"/>
          </w:tcPr>
          <w:p w14:paraId="7ACF3B02" w14:textId="77777777" w:rsidR="0086454E" w:rsidRPr="00AE4A66" w:rsidRDefault="0086454E" w:rsidP="00BF3588">
            <w:pPr>
              <w:spacing w:after="0"/>
              <w:jc w:val="center"/>
              <w:rPr>
                <w:sz w:val="20"/>
                <w:szCs w:val="20"/>
              </w:rPr>
            </w:pPr>
            <w:r w:rsidRPr="00AE4A66">
              <w:rPr>
                <w:sz w:val="20"/>
                <w:szCs w:val="20"/>
              </w:rPr>
              <w:t>1</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7B17C7B0" w14:textId="77777777" w:rsidR="0086454E" w:rsidRPr="00AE4A66" w:rsidRDefault="0086454E" w:rsidP="00BF3588">
            <w:pPr>
              <w:spacing w:after="0"/>
              <w:jc w:val="center"/>
              <w:rPr>
                <w:sz w:val="20"/>
                <w:szCs w:val="20"/>
              </w:rPr>
            </w:pPr>
            <w:r w:rsidRPr="00AE4A66">
              <w:rPr>
                <w:sz w:val="20"/>
                <w:szCs w:val="20"/>
              </w:rPr>
              <w:t>2</w:t>
            </w:r>
          </w:p>
        </w:tc>
      </w:tr>
      <w:tr w:rsidR="0086454E" w:rsidRPr="00AE4A66" w14:paraId="4F4291B2" w14:textId="77777777" w:rsidTr="00BF3588">
        <w:trPr>
          <w:trHeight w:val="113"/>
          <w:jc w:val="center"/>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tcPr>
          <w:p w14:paraId="7EF6C1A6" w14:textId="77777777" w:rsidR="0086454E" w:rsidRPr="00AE4A66" w:rsidRDefault="0086454E" w:rsidP="00BF3588">
            <w:pPr>
              <w:spacing w:after="0"/>
              <w:rPr>
                <w:sz w:val="20"/>
                <w:szCs w:val="20"/>
              </w:rPr>
            </w:pPr>
            <w:r w:rsidRPr="00AE4A66">
              <w:rPr>
                <w:sz w:val="20"/>
                <w:szCs w:val="20"/>
              </w:rPr>
              <w:t xml:space="preserve">R.T. </w:t>
            </w:r>
            <w:proofErr w:type="spellStart"/>
            <w:r w:rsidRPr="00AE4A66">
              <w:rPr>
                <w:sz w:val="20"/>
                <w:szCs w:val="20"/>
              </w:rPr>
              <w:t>Kugapakori</w:t>
            </w:r>
            <w:proofErr w:type="spellEnd"/>
            <w:r w:rsidRPr="00AE4A66">
              <w:rPr>
                <w:sz w:val="20"/>
                <w:szCs w:val="20"/>
              </w:rPr>
              <w:t xml:space="preserve"> Nahua </w:t>
            </w:r>
            <w:proofErr w:type="spellStart"/>
            <w:r w:rsidRPr="00AE4A66">
              <w:rPr>
                <w:sz w:val="20"/>
                <w:szCs w:val="20"/>
              </w:rPr>
              <w:t>Nanti</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5B6FE6F4" w14:textId="77777777" w:rsidR="0086454E" w:rsidRPr="00AE4A66" w:rsidRDefault="0086454E" w:rsidP="00BF3588">
            <w:pPr>
              <w:spacing w:after="0"/>
              <w:jc w:val="center"/>
              <w:rPr>
                <w:sz w:val="20"/>
                <w:szCs w:val="20"/>
              </w:rPr>
            </w:pPr>
            <w:r w:rsidRPr="00AE4A66">
              <w:rPr>
                <w:sz w:val="20"/>
                <w:szCs w:val="20"/>
              </w:rPr>
              <w:t>N. D</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6EFBFCF9" w14:textId="77777777" w:rsidR="0086454E" w:rsidRPr="00AE4A66" w:rsidRDefault="0086454E" w:rsidP="00BF3588">
            <w:pPr>
              <w:spacing w:after="0"/>
              <w:jc w:val="center"/>
              <w:rPr>
                <w:sz w:val="20"/>
                <w:szCs w:val="20"/>
              </w:rPr>
            </w:pPr>
            <w:r w:rsidRPr="00AE4A66">
              <w:rPr>
                <w:sz w:val="20"/>
                <w:szCs w:val="20"/>
              </w:rPr>
              <w:t>N. D</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5424D098" w14:textId="77777777" w:rsidR="0086454E" w:rsidRPr="00AE4A66" w:rsidRDefault="0086454E" w:rsidP="00BF3588">
            <w:pPr>
              <w:spacing w:after="0"/>
              <w:jc w:val="center"/>
              <w:rPr>
                <w:sz w:val="20"/>
                <w:szCs w:val="20"/>
              </w:rPr>
            </w:pPr>
            <w:r w:rsidRPr="00AE4A66">
              <w:rPr>
                <w:sz w:val="20"/>
                <w:szCs w:val="20"/>
              </w:rPr>
              <w:t>19</w:t>
            </w:r>
          </w:p>
        </w:tc>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2363460A" w14:textId="77777777" w:rsidR="0086454E" w:rsidRPr="00AE4A66" w:rsidRDefault="0086454E" w:rsidP="00BF3588">
            <w:pPr>
              <w:spacing w:after="0"/>
              <w:jc w:val="center"/>
              <w:rPr>
                <w:sz w:val="20"/>
                <w:szCs w:val="20"/>
              </w:rPr>
            </w:pPr>
            <w:r w:rsidRPr="00AE4A66">
              <w:rPr>
                <w:sz w:val="20"/>
                <w:szCs w:val="20"/>
              </w:rPr>
              <w:t>25</w:t>
            </w:r>
          </w:p>
        </w:tc>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3282B9E9" w14:textId="77777777" w:rsidR="0086454E" w:rsidRPr="00AE4A66" w:rsidRDefault="0086454E" w:rsidP="00BF3588">
            <w:pPr>
              <w:spacing w:after="0"/>
              <w:jc w:val="center"/>
              <w:rPr>
                <w:sz w:val="20"/>
                <w:szCs w:val="20"/>
              </w:rPr>
            </w:pPr>
            <w:r w:rsidRPr="00AE4A66">
              <w:rPr>
                <w:sz w:val="20"/>
                <w:szCs w:val="20"/>
              </w:rPr>
              <w:t>44</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5C22F609" w14:textId="77777777" w:rsidR="0086454E" w:rsidRPr="00AE4A66" w:rsidRDefault="0086454E" w:rsidP="00BF3588">
            <w:pPr>
              <w:spacing w:after="0"/>
              <w:jc w:val="center"/>
              <w:rPr>
                <w:sz w:val="20"/>
                <w:szCs w:val="20"/>
              </w:rPr>
            </w:pPr>
            <w:r w:rsidRPr="00AE4A66">
              <w:rPr>
                <w:sz w:val="20"/>
                <w:szCs w:val="20"/>
              </w:rPr>
              <w:t>11</w:t>
            </w:r>
          </w:p>
        </w:tc>
        <w:tc>
          <w:tcPr>
            <w:tcW w:w="788" w:type="dxa"/>
            <w:tcBorders>
              <w:top w:val="single" w:sz="4" w:space="0" w:color="auto"/>
              <w:left w:val="single" w:sz="4" w:space="0" w:color="auto"/>
              <w:bottom w:val="single" w:sz="4" w:space="0" w:color="auto"/>
              <w:right w:val="single" w:sz="4" w:space="0" w:color="auto"/>
            </w:tcBorders>
            <w:shd w:val="clear" w:color="auto" w:fill="auto"/>
            <w:vAlign w:val="center"/>
          </w:tcPr>
          <w:p w14:paraId="4445A1AB" w14:textId="77777777" w:rsidR="0086454E" w:rsidRPr="00AE4A66" w:rsidRDefault="0086454E" w:rsidP="00BF3588">
            <w:pPr>
              <w:spacing w:after="0"/>
              <w:jc w:val="center"/>
              <w:rPr>
                <w:sz w:val="20"/>
                <w:szCs w:val="20"/>
              </w:rPr>
            </w:pPr>
            <w:r w:rsidRPr="00AE4A66">
              <w:rPr>
                <w:sz w:val="20"/>
                <w:szCs w:val="20"/>
              </w:rPr>
              <w:t>122</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3E57F443" w14:textId="77777777" w:rsidR="0086454E" w:rsidRPr="00AE4A66" w:rsidRDefault="0086454E" w:rsidP="00BF3588">
            <w:pPr>
              <w:spacing w:after="0"/>
              <w:jc w:val="center"/>
              <w:rPr>
                <w:sz w:val="20"/>
                <w:szCs w:val="20"/>
              </w:rPr>
            </w:pPr>
            <w:r w:rsidRPr="00AE4A66">
              <w:rPr>
                <w:sz w:val="20"/>
                <w:szCs w:val="20"/>
              </w:rPr>
              <w:t>26</w:t>
            </w:r>
          </w:p>
        </w:tc>
      </w:tr>
      <w:tr w:rsidR="0086454E" w:rsidRPr="00AE4A66" w14:paraId="24406160" w14:textId="77777777" w:rsidTr="00BF3588">
        <w:trPr>
          <w:trHeight w:val="113"/>
          <w:jc w:val="center"/>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tcPr>
          <w:p w14:paraId="47DC2DF5" w14:textId="77777777" w:rsidR="0086454E" w:rsidRPr="00AE4A66" w:rsidRDefault="0086454E" w:rsidP="00BF3588">
            <w:pPr>
              <w:spacing w:after="0"/>
              <w:rPr>
                <w:sz w:val="20"/>
                <w:szCs w:val="20"/>
              </w:rPr>
            </w:pPr>
            <w:r w:rsidRPr="00AE4A66">
              <w:rPr>
                <w:sz w:val="20"/>
                <w:szCs w:val="20"/>
              </w:rPr>
              <w:t>R.T. Madre de Dios</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64DBF71A" w14:textId="77777777" w:rsidR="0086454E" w:rsidRPr="00AE4A66" w:rsidRDefault="0086454E" w:rsidP="00BF3588">
            <w:pPr>
              <w:spacing w:after="0"/>
              <w:jc w:val="center"/>
              <w:rPr>
                <w:sz w:val="20"/>
                <w:szCs w:val="20"/>
              </w:rPr>
            </w:pPr>
            <w:r w:rsidRPr="00AE4A66">
              <w:rPr>
                <w:sz w:val="20"/>
                <w:szCs w:val="20"/>
              </w:rPr>
              <w:t>N. D</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65A39E3F" w14:textId="77777777" w:rsidR="0086454E" w:rsidRPr="00AE4A66" w:rsidRDefault="0086454E" w:rsidP="00BF3588">
            <w:pPr>
              <w:spacing w:after="0"/>
              <w:jc w:val="center"/>
              <w:rPr>
                <w:sz w:val="20"/>
                <w:szCs w:val="20"/>
              </w:rPr>
            </w:pPr>
            <w:r w:rsidRPr="00AE4A66">
              <w:rPr>
                <w:sz w:val="20"/>
                <w:szCs w:val="20"/>
              </w:rPr>
              <w:t>N. D</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50FAD61D" w14:textId="77777777" w:rsidR="0086454E" w:rsidRPr="00AE4A66" w:rsidRDefault="0086454E" w:rsidP="00BF3588">
            <w:pPr>
              <w:spacing w:after="0"/>
              <w:jc w:val="center"/>
              <w:rPr>
                <w:sz w:val="20"/>
                <w:szCs w:val="20"/>
              </w:rPr>
            </w:pPr>
            <w:r w:rsidRPr="00AE4A66">
              <w:rPr>
                <w:sz w:val="20"/>
                <w:szCs w:val="20"/>
              </w:rPr>
              <w:t>365</w:t>
            </w:r>
          </w:p>
        </w:tc>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41F500B5" w14:textId="77777777" w:rsidR="0086454E" w:rsidRPr="00AE4A66" w:rsidRDefault="0086454E" w:rsidP="00BF3588">
            <w:pPr>
              <w:spacing w:after="0"/>
              <w:jc w:val="center"/>
              <w:rPr>
                <w:sz w:val="20"/>
                <w:szCs w:val="20"/>
              </w:rPr>
            </w:pPr>
            <w:r w:rsidRPr="00AE4A66">
              <w:rPr>
                <w:sz w:val="20"/>
                <w:szCs w:val="20"/>
              </w:rPr>
              <w:t>417</w:t>
            </w:r>
          </w:p>
        </w:tc>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6F29085A" w14:textId="77777777" w:rsidR="0086454E" w:rsidRPr="00AE4A66" w:rsidRDefault="0086454E" w:rsidP="00BF3588">
            <w:pPr>
              <w:spacing w:after="0"/>
              <w:jc w:val="center"/>
              <w:rPr>
                <w:sz w:val="20"/>
                <w:szCs w:val="20"/>
              </w:rPr>
            </w:pPr>
            <w:r w:rsidRPr="00AE4A66">
              <w:rPr>
                <w:sz w:val="20"/>
                <w:szCs w:val="20"/>
              </w:rPr>
              <w:t>370</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1432546B" w14:textId="77777777" w:rsidR="0086454E" w:rsidRPr="00AE4A66" w:rsidRDefault="0086454E" w:rsidP="00BF3588">
            <w:pPr>
              <w:spacing w:after="0"/>
              <w:jc w:val="center"/>
              <w:rPr>
                <w:sz w:val="20"/>
                <w:szCs w:val="20"/>
              </w:rPr>
            </w:pPr>
            <w:r w:rsidRPr="00AE4A66">
              <w:rPr>
                <w:sz w:val="20"/>
                <w:szCs w:val="20"/>
              </w:rPr>
              <w:t>25</w:t>
            </w:r>
          </w:p>
        </w:tc>
        <w:tc>
          <w:tcPr>
            <w:tcW w:w="788" w:type="dxa"/>
            <w:tcBorders>
              <w:top w:val="single" w:sz="4" w:space="0" w:color="auto"/>
              <w:left w:val="single" w:sz="4" w:space="0" w:color="auto"/>
              <w:bottom w:val="single" w:sz="4" w:space="0" w:color="auto"/>
              <w:right w:val="single" w:sz="4" w:space="0" w:color="auto"/>
            </w:tcBorders>
            <w:shd w:val="clear" w:color="auto" w:fill="auto"/>
            <w:vAlign w:val="center"/>
          </w:tcPr>
          <w:p w14:paraId="69DD39C0" w14:textId="77777777" w:rsidR="0086454E" w:rsidRPr="00AE4A66" w:rsidRDefault="0086454E" w:rsidP="00BF3588">
            <w:pPr>
              <w:spacing w:after="0"/>
              <w:jc w:val="center"/>
              <w:rPr>
                <w:sz w:val="20"/>
                <w:szCs w:val="20"/>
              </w:rPr>
            </w:pPr>
            <w:r w:rsidRPr="00AE4A66">
              <w:rPr>
                <w:sz w:val="20"/>
                <w:szCs w:val="20"/>
              </w:rPr>
              <w:t>313</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66FD7362" w14:textId="77777777" w:rsidR="0086454E" w:rsidRPr="00AE4A66" w:rsidRDefault="0086454E" w:rsidP="00BF3588">
            <w:pPr>
              <w:spacing w:after="0"/>
              <w:jc w:val="center"/>
              <w:rPr>
                <w:sz w:val="20"/>
                <w:szCs w:val="20"/>
              </w:rPr>
            </w:pPr>
            <w:r w:rsidRPr="00AE4A66">
              <w:rPr>
                <w:sz w:val="20"/>
                <w:szCs w:val="20"/>
              </w:rPr>
              <w:t>69</w:t>
            </w:r>
          </w:p>
        </w:tc>
      </w:tr>
    </w:tbl>
    <w:p w14:paraId="5B2F9DE3" w14:textId="77777777" w:rsidR="0086454E" w:rsidRPr="00EA15CF" w:rsidRDefault="0086454E" w:rsidP="0086454E">
      <w:pPr>
        <w:shd w:val="clear" w:color="auto" w:fill="FFFFFF"/>
        <w:spacing w:after="0" w:line="240" w:lineRule="auto"/>
        <w:rPr>
          <w:sz w:val="18"/>
          <w:szCs w:val="18"/>
        </w:rPr>
      </w:pPr>
      <w:r w:rsidRPr="00EA15CF">
        <w:rPr>
          <w:sz w:val="18"/>
          <w:szCs w:val="18"/>
        </w:rPr>
        <w:t>Fuente: Ministerio de Cultura - DACI. Elaboración: Ministerio de Cultura - DGPI</w:t>
      </w:r>
    </w:p>
    <w:p w14:paraId="4CC8E3A2" w14:textId="77777777" w:rsidR="0086454E" w:rsidRDefault="0086454E" w:rsidP="0086454E">
      <w:pPr>
        <w:shd w:val="clear" w:color="auto" w:fill="FFFFFF"/>
        <w:spacing w:after="0" w:line="240" w:lineRule="auto"/>
        <w:rPr>
          <w:sz w:val="20"/>
          <w:szCs w:val="20"/>
        </w:rPr>
      </w:pPr>
    </w:p>
    <w:p w14:paraId="77D137F4" w14:textId="77777777" w:rsidR="0086454E" w:rsidRDefault="0086454E" w:rsidP="0086454E">
      <w:pPr>
        <w:shd w:val="clear" w:color="auto" w:fill="FFFFFF"/>
        <w:spacing w:after="0" w:line="240" w:lineRule="auto"/>
      </w:pPr>
      <w:r>
        <w:t xml:space="preserve">En el caso de los monitoreos, se realizaron 65. La RI </w:t>
      </w:r>
      <w:proofErr w:type="spellStart"/>
      <w:r>
        <w:t>Murunahua</w:t>
      </w:r>
      <w:proofErr w:type="spellEnd"/>
      <w:r>
        <w:t xml:space="preserve"> (13), RI </w:t>
      </w:r>
      <w:proofErr w:type="spellStart"/>
      <w:r>
        <w:t>Kakataibo</w:t>
      </w:r>
      <w:proofErr w:type="spellEnd"/>
      <w:r>
        <w:t xml:space="preserve"> Norte y Sur (13) y la RT Madre de Dios (15) fueron las de mayor frecuencia de monitoreos. </w:t>
      </w:r>
    </w:p>
    <w:p w14:paraId="1E5F7BB7" w14:textId="77777777" w:rsidR="00EA15CF" w:rsidRDefault="00EA15CF" w:rsidP="00EA15CF">
      <w:pPr>
        <w:pStyle w:val="Descripcin"/>
        <w:rPr>
          <w:sz w:val="20"/>
          <w:szCs w:val="20"/>
        </w:rPr>
      </w:pPr>
    </w:p>
    <w:p w14:paraId="69902DA9" w14:textId="06F15BEF" w:rsidR="0086454E" w:rsidRPr="00EA15CF" w:rsidRDefault="00EA15CF" w:rsidP="00EA15CF">
      <w:pPr>
        <w:pStyle w:val="Descripcin"/>
        <w:rPr>
          <w:b w:val="0"/>
        </w:rPr>
      </w:pPr>
      <w:bookmarkStart w:id="488" w:name="_Toc143624354"/>
      <w:r w:rsidRPr="00EA15CF">
        <w:t xml:space="preserve">Tabla </w:t>
      </w:r>
      <w:r w:rsidR="00000000">
        <w:fldChar w:fldCharType="begin"/>
      </w:r>
      <w:r w:rsidR="00000000">
        <w:instrText xml:space="preserve"> SEQ Tabla \* ARABIC </w:instrText>
      </w:r>
      <w:r w:rsidR="00000000">
        <w:fldChar w:fldCharType="separate"/>
      </w:r>
      <w:r w:rsidR="00740F56">
        <w:rPr>
          <w:noProof/>
        </w:rPr>
        <w:t>30</w:t>
      </w:r>
      <w:r w:rsidR="00000000">
        <w:rPr>
          <w:noProof/>
        </w:rPr>
        <w:fldChar w:fldCharType="end"/>
      </w:r>
      <w:r w:rsidRPr="00EA15CF">
        <w:t>. Número de monitoreos</w:t>
      </w:r>
      <w:bookmarkEnd w:id="488"/>
    </w:p>
    <w:tbl>
      <w:tblPr>
        <w:tblW w:w="7920" w:type="dxa"/>
        <w:jc w:val="center"/>
        <w:tblLayout w:type="fixed"/>
        <w:tblLook w:val="0400" w:firstRow="0" w:lastRow="0" w:firstColumn="0" w:lastColumn="0" w:noHBand="0" w:noVBand="1"/>
      </w:tblPr>
      <w:tblGrid>
        <w:gridCol w:w="2340"/>
        <w:gridCol w:w="720"/>
        <w:gridCol w:w="720"/>
        <w:gridCol w:w="720"/>
        <w:gridCol w:w="660"/>
        <w:gridCol w:w="690"/>
        <w:gridCol w:w="720"/>
        <w:gridCol w:w="630"/>
        <w:gridCol w:w="720"/>
      </w:tblGrid>
      <w:tr w:rsidR="0086454E" w:rsidRPr="00AE4A66" w14:paraId="63910A96" w14:textId="77777777" w:rsidTr="00BF3588">
        <w:trPr>
          <w:trHeight w:val="57"/>
          <w:jc w:val="center"/>
        </w:trPr>
        <w:tc>
          <w:tcPr>
            <w:tcW w:w="2340" w:type="dxa"/>
            <w:tcBorders>
              <w:bottom w:val="single" w:sz="4" w:space="0" w:color="auto"/>
              <w:right w:val="single" w:sz="4" w:space="0" w:color="auto"/>
            </w:tcBorders>
            <w:shd w:val="clear" w:color="auto" w:fill="auto"/>
            <w:vAlign w:val="center"/>
          </w:tcPr>
          <w:p w14:paraId="5B34A806" w14:textId="77777777" w:rsidR="0086454E" w:rsidRPr="00AE4A66" w:rsidRDefault="0086454E" w:rsidP="00BF3588">
            <w:pPr>
              <w:spacing w:after="0"/>
              <w:rPr>
                <w:b/>
                <w:color w:val="FFFFFF"/>
                <w:sz w:val="20"/>
                <w:szCs w:val="20"/>
              </w:rPr>
            </w:pPr>
          </w:p>
        </w:tc>
        <w:tc>
          <w:tcPr>
            <w:tcW w:w="720" w:type="dxa"/>
            <w:tcBorders>
              <w:top w:val="single" w:sz="4" w:space="0" w:color="auto"/>
              <w:left w:val="single" w:sz="4" w:space="0" w:color="auto"/>
              <w:bottom w:val="single" w:sz="4" w:space="0" w:color="auto"/>
              <w:right w:val="single" w:sz="4" w:space="0" w:color="auto"/>
            </w:tcBorders>
            <w:shd w:val="clear" w:color="auto" w:fill="006666"/>
            <w:vAlign w:val="center"/>
          </w:tcPr>
          <w:p w14:paraId="0E1EE325" w14:textId="77777777" w:rsidR="0086454E" w:rsidRPr="00AE4A66" w:rsidRDefault="0086454E" w:rsidP="00BF3588">
            <w:pPr>
              <w:spacing w:after="0"/>
              <w:jc w:val="center"/>
              <w:rPr>
                <w:b/>
                <w:color w:val="FFFFFF"/>
                <w:sz w:val="20"/>
                <w:szCs w:val="20"/>
              </w:rPr>
            </w:pPr>
            <w:r w:rsidRPr="00AE4A66">
              <w:rPr>
                <w:b/>
                <w:color w:val="FFFFFF"/>
                <w:sz w:val="20"/>
                <w:szCs w:val="20"/>
              </w:rPr>
              <w:t>2016</w:t>
            </w:r>
          </w:p>
        </w:tc>
        <w:tc>
          <w:tcPr>
            <w:tcW w:w="720" w:type="dxa"/>
            <w:tcBorders>
              <w:top w:val="single" w:sz="4" w:space="0" w:color="auto"/>
              <w:left w:val="single" w:sz="4" w:space="0" w:color="auto"/>
              <w:bottom w:val="single" w:sz="4" w:space="0" w:color="auto"/>
              <w:right w:val="single" w:sz="4" w:space="0" w:color="auto"/>
            </w:tcBorders>
            <w:shd w:val="clear" w:color="auto" w:fill="006666"/>
            <w:vAlign w:val="center"/>
          </w:tcPr>
          <w:p w14:paraId="51FCCAAC" w14:textId="77777777" w:rsidR="0086454E" w:rsidRPr="00AE4A66" w:rsidRDefault="0086454E" w:rsidP="00BF3588">
            <w:pPr>
              <w:spacing w:after="0"/>
              <w:jc w:val="center"/>
              <w:rPr>
                <w:b/>
                <w:color w:val="FFFFFF"/>
                <w:sz w:val="20"/>
                <w:szCs w:val="20"/>
              </w:rPr>
            </w:pPr>
            <w:r w:rsidRPr="00AE4A66">
              <w:rPr>
                <w:b/>
                <w:color w:val="FFFFFF"/>
                <w:sz w:val="20"/>
                <w:szCs w:val="20"/>
              </w:rPr>
              <w:t>2017</w:t>
            </w:r>
          </w:p>
        </w:tc>
        <w:tc>
          <w:tcPr>
            <w:tcW w:w="720" w:type="dxa"/>
            <w:tcBorders>
              <w:top w:val="single" w:sz="4" w:space="0" w:color="auto"/>
              <w:left w:val="single" w:sz="4" w:space="0" w:color="auto"/>
              <w:bottom w:val="single" w:sz="4" w:space="0" w:color="auto"/>
              <w:right w:val="single" w:sz="4" w:space="0" w:color="auto"/>
            </w:tcBorders>
            <w:shd w:val="clear" w:color="auto" w:fill="006666"/>
            <w:vAlign w:val="center"/>
          </w:tcPr>
          <w:p w14:paraId="69F80638" w14:textId="77777777" w:rsidR="0086454E" w:rsidRPr="00AE4A66" w:rsidRDefault="0086454E" w:rsidP="00BF3588">
            <w:pPr>
              <w:spacing w:after="0"/>
              <w:jc w:val="center"/>
              <w:rPr>
                <w:b/>
                <w:color w:val="FFFFFF"/>
                <w:sz w:val="20"/>
                <w:szCs w:val="20"/>
              </w:rPr>
            </w:pPr>
            <w:r w:rsidRPr="00AE4A66">
              <w:rPr>
                <w:b/>
                <w:color w:val="FFFFFF"/>
                <w:sz w:val="20"/>
                <w:szCs w:val="20"/>
              </w:rPr>
              <w:t>2018</w:t>
            </w:r>
          </w:p>
        </w:tc>
        <w:tc>
          <w:tcPr>
            <w:tcW w:w="660" w:type="dxa"/>
            <w:tcBorders>
              <w:top w:val="single" w:sz="4" w:space="0" w:color="auto"/>
              <w:left w:val="single" w:sz="4" w:space="0" w:color="auto"/>
              <w:bottom w:val="single" w:sz="4" w:space="0" w:color="auto"/>
              <w:right w:val="single" w:sz="4" w:space="0" w:color="auto"/>
            </w:tcBorders>
            <w:shd w:val="clear" w:color="auto" w:fill="006666"/>
            <w:vAlign w:val="center"/>
          </w:tcPr>
          <w:p w14:paraId="6B137519" w14:textId="77777777" w:rsidR="0086454E" w:rsidRPr="00AE4A66" w:rsidRDefault="0086454E" w:rsidP="00BF3588">
            <w:pPr>
              <w:spacing w:after="0"/>
              <w:jc w:val="center"/>
              <w:rPr>
                <w:b/>
                <w:color w:val="FFFFFF"/>
                <w:sz w:val="20"/>
                <w:szCs w:val="20"/>
              </w:rPr>
            </w:pPr>
            <w:r w:rsidRPr="00AE4A66">
              <w:rPr>
                <w:b/>
                <w:color w:val="FFFFFF"/>
                <w:sz w:val="20"/>
                <w:szCs w:val="20"/>
              </w:rPr>
              <w:t>2019</w:t>
            </w:r>
          </w:p>
        </w:tc>
        <w:tc>
          <w:tcPr>
            <w:tcW w:w="690" w:type="dxa"/>
            <w:tcBorders>
              <w:top w:val="single" w:sz="4" w:space="0" w:color="auto"/>
              <w:left w:val="single" w:sz="4" w:space="0" w:color="auto"/>
              <w:bottom w:val="single" w:sz="4" w:space="0" w:color="auto"/>
              <w:right w:val="single" w:sz="4" w:space="0" w:color="auto"/>
            </w:tcBorders>
            <w:shd w:val="clear" w:color="auto" w:fill="006666"/>
            <w:vAlign w:val="center"/>
          </w:tcPr>
          <w:p w14:paraId="6480295B" w14:textId="77777777" w:rsidR="0086454E" w:rsidRPr="00AE4A66" w:rsidRDefault="0086454E" w:rsidP="00BF3588">
            <w:pPr>
              <w:spacing w:after="0"/>
              <w:jc w:val="center"/>
              <w:rPr>
                <w:b/>
                <w:color w:val="FFFFFF"/>
                <w:sz w:val="20"/>
                <w:szCs w:val="20"/>
              </w:rPr>
            </w:pPr>
            <w:r w:rsidRPr="00AE4A66">
              <w:rPr>
                <w:b/>
                <w:color w:val="FFFFFF"/>
                <w:sz w:val="20"/>
                <w:szCs w:val="20"/>
              </w:rPr>
              <w:t>2020</w:t>
            </w:r>
          </w:p>
        </w:tc>
        <w:tc>
          <w:tcPr>
            <w:tcW w:w="720" w:type="dxa"/>
            <w:tcBorders>
              <w:top w:val="single" w:sz="4" w:space="0" w:color="auto"/>
              <w:left w:val="single" w:sz="4" w:space="0" w:color="auto"/>
              <w:bottom w:val="single" w:sz="4" w:space="0" w:color="auto"/>
              <w:right w:val="single" w:sz="4" w:space="0" w:color="auto"/>
            </w:tcBorders>
            <w:shd w:val="clear" w:color="auto" w:fill="006666"/>
            <w:vAlign w:val="center"/>
          </w:tcPr>
          <w:p w14:paraId="23BF69D8" w14:textId="77777777" w:rsidR="0086454E" w:rsidRPr="00AE4A66" w:rsidRDefault="0086454E" w:rsidP="00BF3588">
            <w:pPr>
              <w:spacing w:after="0"/>
              <w:jc w:val="center"/>
              <w:rPr>
                <w:b/>
                <w:color w:val="FFFFFF"/>
                <w:sz w:val="20"/>
                <w:szCs w:val="20"/>
              </w:rPr>
            </w:pPr>
            <w:r w:rsidRPr="00AE4A66">
              <w:rPr>
                <w:b/>
                <w:color w:val="FFFFFF"/>
                <w:sz w:val="20"/>
                <w:szCs w:val="20"/>
              </w:rPr>
              <w:t>2021</w:t>
            </w:r>
          </w:p>
        </w:tc>
        <w:tc>
          <w:tcPr>
            <w:tcW w:w="630" w:type="dxa"/>
            <w:tcBorders>
              <w:top w:val="single" w:sz="4" w:space="0" w:color="auto"/>
              <w:left w:val="single" w:sz="4" w:space="0" w:color="auto"/>
              <w:bottom w:val="single" w:sz="4" w:space="0" w:color="auto"/>
              <w:right w:val="single" w:sz="4" w:space="0" w:color="auto"/>
            </w:tcBorders>
            <w:shd w:val="clear" w:color="auto" w:fill="006666"/>
            <w:vAlign w:val="center"/>
          </w:tcPr>
          <w:p w14:paraId="014C3886" w14:textId="77777777" w:rsidR="0086454E" w:rsidRPr="00AE4A66" w:rsidRDefault="0086454E" w:rsidP="00BF3588">
            <w:pPr>
              <w:spacing w:after="0"/>
              <w:jc w:val="center"/>
              <w:rPr>
                <w:b/>
                <w:color w:val="FFFFFF"/>
                <w:sz w:val="20"/>
                <w:szCs w:val="20"/>
              </w:rPr>
            </w:pPr>
            <w:r w:rsidRPr="00AE4A66">
              <w:rPr>
                <w:b/>
                <w:color w:val="FFFFFF"/>
                <w:sz w:val="20"/>
                <w:szCs w:val="20"/>
              </w:rPr>
              <w:t>2022</w:t>
            </w:r>
          </w:p>
        </w:tc>
        <w:tc>
          <w:tcPr>
            <w:tcW w:w="720" w:type="dxa"/>
            <w:tcBorders>
              <w:top w:val="single" w:sz="4" w:space="0" w:color="auto"/>
              <w:left w:val="single" w:sz="4" w:space="0" w:color="auto"/>
              <w:bottom w:val="single" w:sz="4" w:space="0" w:color="auto"/>
              <w:right w:val="single" w:sz="4" w:space="0" w:color="auto"/>
            </w:tcBorders>
            <w:shd w:val="clear" w:color="auto" w:fill="006666"/>
            <w:vAlign w:val="center"/>
          </w:tcPr>
          <w:p w14:paraId="642110DE" w14:textId="77777777" w:rsidR="0086454E" w:rsidRPr="00AE4A66" w:rsidRDefault="0086454E" w:rsidP="00BF3588">
            <w:pPr>
              <w:spacing w:after="0"/>
              <w:jc w:val="center"/>
              <w:rPr>
                <w:b/>
                <w:color w:val="FFFFFF"/>
                <w:sz w:val="20"/>
                <w:szCs w:val="20"/>
              </w:rPr>
            </w:pPr>
            <w:r w:rsidRPr="00AE4A66">
              <w:rPr>
                <w:b/>
                <w:color w:val="FFFFFF"/>
                <w:sz w:val="20"/>
                <w:szCs w:val="20"/>
              </w:rPr>
              <w:t>2023</w:t>
            </w:r>
          </w:p>
        </w:tc>
      </w:tr>
      <w:tr w:rsidR="0086454E" w:rsidRPr="00AE4A66" w14:paraId="1542594D" w14:textId="77777777" w:rsidTr="00BF3588">
        <w:trPr>
          <w:trHeight w:val="57"/>
          <w:jc w:val="center"/>
        </w:trPr>
        <w:tc>
          <w:tcPr>
            <w:tcW w:w="234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4E4FFE0C" w14:textId="77777777" w:rsidR="0086454E" w:rsidRPr="00AE4A66" w:rsidRDefault="0086454E" w:rsidP="00BF3588">
            <w:pPr>
              <w:spacing w:after="0"/>
              <w:rPr>
                <w:b/>
                <w:sz w:val="20"/>
                <w:szCs w:val="20"/>
              </w:rPr>
            </w:pPr>
            <w:r w:rsidRPr="00AE4A66">
              <w:rPr>
                <w:b/>
                <w:sz w:val="20"/>
                <w:szCs w:val="20"/>
              </w:rPr>
              <w:t>Monitoreo</w:t>
            </w:r>
          </w:p>
        </w:tc>
        <w:tc>
          <w:tcPr>
            <w:tcW w:w="72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DD1FF3A" w14:textId="77777777" w:rsidR="0086454E" w:rsidRPr="00AE4A66" w:rsidRDefault="0086454E" w:rsidP="00BF3588">
            <w:pPr>
              <w:spacing w:after="0"/>
              <w:jc w:val="center"/>
              <w:rPr>
                <w:b/>
                <w:sz w:val="20"/>
                <w:szCs w:val="20"/>
              </w:rPr>
            </w:pPr>
            <w:r w:rsidRPr="00AE4A66">
              <w:rPr>
                <w:b/>
                <w:sz w:val="20"/>
                <w:szCs w:val="20"/>
              </w:rPr>
              <w:t>47</w:t>
            </w:r>
          </w:p>
        </w:tc>
        <w:tc>
          <w:tcPr>
            <w:tcW w:w="72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2C39515A" w14:textId="77777777" w:rsidR="0086454E" w:rsidRPr="00AE4A66" w:rsidRDefault="0086454E" w:rsidP="00BF3588">
            <w:pPr>
              <w:spacing w:after="0"/>
              <w:jc w:val="center"/>
              <w:rPr>
                <w:b/>
                <w:sz w:val="20"/>
                <w:szCs w:val="20"/>
              </w:rPr>
            </w:pPr>
            <w:r w:rsidRPr="00AE4A66">
              <w:rPr>
                <w:b/>
                <w:sz w:val="20"/>
                <w:szCs w:val="20"/>
              </w:rPr>
              <w:t>76</w:t>
            </w:r>
          </w:p>
        </w:tc>
        <w:tc>
          <w:tcPr>
            <w:tcW w:w="72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2DF2B826" w14:textId="77777777" w:rsidR="0086454E" w:rsidRPr="00AE4A66" w:rsidRDefault="0086454E" w:rsidP="00BF3588">
            <w:pPr>
              <w:spacing w:after="0"/>
              <w:jc w:val="center"/>
              <w:rPr>
                <w:b/>
                <w:sz w:val="20"/>
                <w:szCs w:val="20"/>
              </w:rPr>
            </w:pPr>
            <w:r w:rsidRPr="00AE4A66">
              <w:rPr>
                <w:b/>
                <w:sz w:val="20"/>
                <w:szCs w:val="20"/>
              </w:rPr>
              <w:t>78</w:t>
            </w:r>
          </w:p>
        </w:tc>
        <w:tc>
          <w:tcPr>
            <w:tcW w:w="66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538F4419" w14:textId="77777777" w:rsidR="0086454E" w:rsidRPr="00AE4A66" w:rsidRDefault="0086454E" w:rsidP="00BF3588">
            <w:pPr>
              <w:spacing w:after="0"/>
              <w:jc w:val="center"/>
              <w:rPr>
                <w:b/>
                <w:sz w:val="20"/>
                <w:szCs w:val="20"/>
              </w:rPr>
            </w:pPr>
            <w:r w:rsidRPr="00AE4A66">
              <w:rPr>
                <w:b/>
                <w:sz w:val="20"/>
                <w:szCs w:val="20"/>
              </w:rPr>
              <w:t>54</w:t>
            </w:r>
          </w:p>
        </w:tc>
        <w:tc>
          <w:tcPr>
            <w:tcW w:w="69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3A34590F" w14:textId="77777777" w:rsidR="0086454E" w:rsidRPr="00AE4A66" w:rsidRDefault="0086454E" w:rsidP="00BF3588">
            <w:pPr>
              <w:spacing w:after="0"/>
              <w:jc w:val="center"/>
              <w:rPr>
                <w:b/>
                <w:sz w:val="20"/>
                <w:szCs w:val="20"/>
              </w:rPr>
            </w:pPr>
            <w:r w:rsidRPr="00AE4A66">
              <w:rPr>
                <w:b/>
                <w:sz w:val="20"/>
                <w:szCs w:val="20"/>
              </w:rPr>
              <w:t>37</w:t>
            </w:r>
          </w:p>
        </w:tc>
        <w:tc>
          <w:tcPr>
            <w:tcW w:w="72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05497676" w14:textId="77777777" w:rsidR="0086454E" w:rsidRPr="00AE4A66" w:rsidRDefault="0086454E" w:rsidP="00BF3588">
            <w:pPr>
              <w:spacing w:after="0"/>
              <w:jc w:val="center"/>
              <w:rPr>
                <w:b/>
                <w:sz w:val="20"/>
                <w:szCs w:val="20"/>
              </w:rPr>
            </w:pPr>
            <w:r w:rsidRPr="00AE4A66">
              <w:rPr>
                <w:b/>
                <w:sz w:val="20"/>
                <w:szCs w:val="20"/>
              </w:rPr>
              <w:t>12</w:t>
            </w:r>
          </w:p>
        </w:tc>
        <w:tc>
          <w:tcPr>
            <w:tcW w:w="63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E523075" w14:textId="77777777" w:rsidR="0086454E" w:rsidRPr="00AE4A66" w:rsidRDefault="0086454E" w:rsidP="00BF3588">
            <w:pPr>
              <w:spacing w:after="0"/>
              <w:jc w:val="center"/>
              <w:rPr>
                <w:b/>
                <w:sz w:val="20"/>
                <w:szCs w:val="20"/>
              </w:rPr>
            </w:pPr>
            <w:r w:rsidRPr="00AE4A66">
              <w:rPr>
                <w:b/>
                <w:sz w:val="20"/>
                <w:szCs w:val="20"/>
              </w:rPr>
              <w:t>65</w:t>
            </w:r>
          </w:p>
        </w:tc>
        <w:tc>
          <w:tcPr>
            <w:tcW w:w="72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6219DD0E" w14:textId="77777777" w:rsidR="0086454E" w:rsidRPr="00AE4A66" w:rsidRDefault="0086454E" w:rsidP="00BF3588">
            <w:pPr>
              <w:spacing w:after="0"/>
              <w:jc w:val="center"/>
              <w:rPr>
                <w:b/>
                <w:sz w:val="20"/>
                <w:szCs w:val="20"/>
              </w:rPr>
            </w:pPr>
            <w:r w:rsidRPr="00AE4A66">
              <w:rPr>
                <w:b/>
                <w:sz w:val="20"/>
                <w:szCs w:val="20"/>
              </w:rPr>
              <w:t>19</w:t>
            </w:r>
          </w:p>
        </w:tc>
      </w:tr>
      <w:tr w:rsidR="0086454E" w:rsidRPr="00AE4A66" w14:paraId="0A961F65" w14:textId="77777777" w:rsidTr="00BF3588">
        <w:trPr>
          <w:trHeight w:val="57"/>
          <w:jc w:val="center"/>
        </w:trPr>
        <w:tc>
          <w:tcPr>
            <w:tcW w:w="2340" w:type="dxa"/>
            <w:tcBorders>
              <w:top w:val="single" w:sz="4" w:space="0" w:color="auto"/>
              <w:left w:val="single" w:sz="4" w:space="0" w:color="auto"/>
              <w:bottom w:val="single" w:sz="4" w:space="0" w:color="auto"/>
              <w:right w:val="single" w:sz="4" w:space="0" w:color="auto"/>
            </w:tcBorders>
            <w:shd w:val="clear" w:color="auto" w:fill="auto"/>
            <w:vAlign w:val="center"/>
          </w:tcPr>
          <w:p w14:paraId="2D689213" w14:textId="77777777" w:rsidR="0086454E" w:rsidRPr="00AE4A66" w:rsidRDefault="0086454E" w:rsidP="00BF3588">
            <w:pPr>
              <w:spacing w:after="0"/>
              <w:rPr>
                <w:sz w:val="20"/>
                <w:szCs w:val="20"/>
              </w:rPr>
            </w:pPr>
            <w:r w:rsidRPr="00AE4A66">
              <w:rPr>
                <w:sz w:val="20"/>
                <w:szCs w:val="20"/>
              </w:rPr>
              <w:t xml:space="preserve">R.I. </w:t>
            </w:r>
            <w:proofErr w:type="spellStart"/>
            <w:r w:rsidRPr="00AE4A66">
              <w:rPr>
                <w:sz w:val="20"/>
                <w:szCs w:val="20"/>
              </w:rPr>
              <w:t>Murunahua</w:t>
            </w:r>
            <w:proofErr w:type="spellEnd"/>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1FB8B819" w14:textId="77777777" w:rsidR="0086454E" w:rsidRPr="00AE4A66" w:rsidRDefault="0086454E" w:rsidP="00BF3588">
            <w:pPr>
              <w:spacing w:after="0"/>
              <w:jc w:val="center"/>
              <w:rPr>
                <w:sz w:val="20"/>
                <w:szCs w:val="20"/>
              </w:rPr>
            </w:pPr>
            <w:r w:rsidRPr="00AE4A66">
              <w:rPr>
                <w:sz w:val="20"/>
                <w:szCs w:val="20"/>
              </w:rPr>
              <w:t>N. D</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0C7B5EB8" w14:textId="77777777" w:rsidR="0086454E" w:rsidRPr="00AE4A66" w:rsidRDefault="0086454E" w:rsidP="00BF3588">
            <w:pPr>
              <w:spacing w:after="0"/>
              <w:jc w:val="center"/>
              <w:rPr>
                <w:sz w:val="20"/>
                <w:szCs w:val="20"/>
              </w:rPr>
            </w:pPr>
            <w:r w:rsidRPr="00AE4A66">
              <w:rPr>
                <w:sz w:val="20"/>
                <w:szCs w:val="20"/>
              </w:rPr>
              <w:t>N. D</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73ED5ED4" w14:textId="77777777" w:rsidR="0086454E" w:rsidRPr="00AE4A66" w:rsidRDefault="0086454E" w:rsidP="00BF3588">
            <w:pPr>
              <w:spacing w:after="0"/>
              <w:jc w:val="center"/>
              <w:rPr>
                <w:sz w:val="20"/>
                <w:szCs w:val="20"/>
              </w:rPr>
            </w:pPr>
            <w:r w:rsidRPr="00AE4A66">
              <w:rPr>
                <w:sz w:val="20"/>
                <w:szCs w:val="20"/>
              </w:rPr>
              <w:t>5</w:t>
            </w:r>
          </w:p>
        </w:tc>
        <w:tc>
          <w:tcPr>
            <w:tcW w:w="660" w:type="dxa"/>
            <w:tcBorders>
              <w:top w:val="single" w:sz="4" w:space="0" w:color="auto"/>
              <w:left w:val="single" w:sz="4" w:space="0" w:color="auto"/>
              <w:bottom w:val="single" w:sz="4" w:space="0" w:color="auto"/>
              <w:right w:val="single" w:sz="4" w:space="0" w:color="auto"/>
            </w:tcBorders>
            <w:shd w:val="clear" w:color="auto" w:fill="auto"/>
            <w:vAlign w:val="center"/>
          </w:tcPr>
          <w:p w14:paraId="745BEEBD" w14:textId="77777777" w:rsidR="0086454E" w:rsidRPr="00AE4A66" w:rsidRDefault="0086454E" w:rsidP="00BF3588">
            <w:pPr>
              <w:spacing w:after="0"/>
              <w:jc w:val="center"/>
              <w:rPr>
                <w:sz w:val="20"/>
                <w:szCs w:val="20"/>
              </w:rPr>
            </w:pPr>
            <w:r w:rsidRPr="00AE4A66">
              <w:rPr>
                <w:sz w:val="20"/>
                <w:szCs w:val="20"/>
              </w:rPr>
              <w:t>2</w:t>
            </w:r>
          </w:p>
        </w:tc>
        <w:tc>
          <w:tcPr>
            <w:tcW w:w="690" w:type="dxa"/>
            <w:tcBorders>
              <w:top w:val="single" w:sz="4" w:space="0" w:color="auto"/>
              <w:left w:val="single" w:sz="4" w:space="0" w:color="auto"/>
              <w:bottom w:val="single" w:sz="4" w:space="0" w:color="auto"/>
              <w:right w:val="single" w:sz="4" w:space="0" w:color="auto"/>
            </w:tcBorders>
            <w:shd w:val="clear" w:color="auto" w:fill="auto"/>
            <w:vAlign w:val="center"/>
          </w:tcPr>
          <w:p w14:paraId="05E2AF17" w14:textId="77777777" w:rsidR="0086454E" w:rsidRPr="00AE4A66" w:rsidRDefault="0086454E" w:rsidP="00BF3588">
            <w:pPr>
              <w:spacing w:after="0"/>
              <w:jc w:val="center"/>
              <w:rPr>
                <w:sz w:val="20"/>
                <w:szCs w:val="20"/>
              </w:rPr>
            </w:pPr>
            <w:r w:rsidRPr="00AE4A66">
              <w:rPr>
                <w:sz w:val="20"/>
                <w:szCs w:val="20"/>
              </w:rPr>
              <w:t>4</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6463C485" w14:textId="77777777" w:rsidR="0086454E" w:rsidRPr="00AE4A66" w:rsidRDefault="0086454E" w:rsidP="00BF3588">
            <w:pPr>
              <w:spacing w:after="0"/>
              <w:jc w:val="center"/>
              <w:rPr>
                <w:sz w:val="20"/>
                <w:szCs w:val="20"/>
              </w:rPr>
            </w:pPr>
            <w:r w:rsidRPr="00AE4A66">
              <w:rPr>
                <w:sz w:val="20"/>
                <w:szCs w:val="20"/>
              </w:rPr>
              <w:t>3</w:t>
            </w:r>
          </w:p>
        </w:tc>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627700E0" w14:textId="77777777" w:rsidR="0086454E" w:rsidRPr="00AE4A66" w:rsidRDefault="0086454E" w:rsidP="00BF3588">
            <w:pPr>
              <w:spacing w:after="0"/>
              <w:jc w:val="center"/>
              <w:rPr>
                <w:sz w:val="20"/>
                <w:szCs w:val="20"/>
              </w:rPr>
            </w:pPr>
            <w:r w:rsidRPr="00AE4A66">
              <w:rPr>
                <w:sz w:val="20"/>
                <w:szCs w:val="20"/>
              </w:rPr>
              <w:t>13</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0A69740F" w14:textId="77777777" w:rsidR="0086454E" w:rsidRPr="00AE4A66" w:rsidRDefault="0086454E" w:rsidP="00BF3588">
            <w:pPr>
              <w:spacing w:after="0"/>
              <w:jc w:val="center"/>
              <w:rPr>
                <w:sz w:val="20"/>
                <w:szCs w:val="20"/>
              </w:rPr>
            </w:pPr>
            <w:r w:rsidRPr="00AE4A66">
              <w:rPr>
                <w:sz w:val="20"/>
                <w:szCs w:val="20"/>
              </w:rPr>
              <w:t>4</w:t>
            </w:r>
          </w:p>
        </w:tc>
      </w:tr>
      <w:tr w:rsidR="0086454E" w:rsidRPr="00AE4A66" w14:paraId="0157F2BE" w14:textId="77777777" w:rsidTr="00BF3588">
        <w:trPr>
          <w:trHeight w:val="57"/>
          <w:jc w:val="center"/>
        </w:trPr>
        <w:tc>
          <w:tcPr>
            <w:tcW w:w="2340" w:type="dxa"/>
            <w:tcBorders>
              <w:top w:val="single" w:sz="4" w:space="0" w:color="auto"/>
              <w:left w:val="single" w:sz="4" w:space="0" w:color="auto"/>
              <w:bottom w:val="single" w:sz="4" w:space="0" w:color="auto"/>
              <w:right w:val="single" w:sz="4" w:space="0" w:color="auto"/>
            </w:tcBorders>
            <w:shd w:val="clear" w:color="auto" w:fill="auto"/>
            <w:vAlign w:val="center"/>
          </w:tcPr>
          <w:p w14:paraId="3C3F2528" w14:textId="77777777" w:rsidR="0086454E" w:rsidRPr="00AE4A66" w:rsidRDefault="0086454E" w:rsidP="00BF3588">
            <w:pPr>
              <w:spacing w:after="0"/>
              <w:rPr>
                <w:sz w:val="20"/>
                <w:szCs w:val="20"/>
              </w:rPr>
            </w:pPr>
            <w:r w:rsidRPr="00AE4A66">
              <w:rPr>
                <w:sz w:val="20"/>
                <w:szCs w:val="20"/>
              </w:rPr>
              <w:t xml:space="preserve">R.I. </w:t>
            </w:r>
            <w:proofErr w:type="spellStart"/>
            <w:r w:rsidRPr="00AE4A66">
              <w:rPr>
                <w:sz w:val="20"/>
                <w:szCs w:val="20"/>
              </w:rPr>
              <w:t>Mashco</w:t>
            </w:r>
            <w:proofErr w:type="spellEnd"/>
            <w:r w:rsidRPr="00AE4A66">
              <w:rPr>
                <w:sz w:val="20"/>
                <w:szCs w:val="20"/>
              </w:rPr>
              <w:t xml:space="preserve"> Piro</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5D814399" w14:textId="77777777" w:rsidR="0086454E" w:rsidRPr="00AE4A66" w:rsidRDefault="0086454E" w:rsidP="00BF3588">
            <w:pPr>
              <w:spacing w:after="0"/>
              <w:jc w:val="center"/>
              <w:rPr>
                <w:sz w:val="20"/>
                <w:szCs w:val="20"/>
              </w:rPr>
            </w:pPr>
            <w:r w:rsidRPr="00AE4A66">
              <w:rPr>
                <w:sz w:val="20"/>
                <w:szCs w:val="20"/>
              </w:rPr>
              <w:t>N. D</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430B3D24" w14:textId="77777777" w:rsidR="0086454E" w:rsidRPr="00AE4A66" w:rsidRDefault="0086454E" w:rsidP="00BF3588">
            <w:pPr>
              <w:spacing w:after="0"/>
              <w:jc w:val="center"/>
              <w:rPr>
                <w:sz w:val="20"/>
                <w:szCs w:val="20"/>
              </w:rPr>
            </w:pPr>
            <w:r w:rsidRPr="00AE4A66">
              <w:rPr>
                <w:sz w:val="20"/>
                <w:szCs w:val="20"/>
              </w:rPr>
              <w:t>N. D</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213571E3" w14:textId="77777777" w:rsidR="0086454E" w:rsidRPr="00AE4A66" w:rsidRDefault="0086454E" w:rsidP="00BF3588">
            <w:pPr>
              <w:spacing w:after="0"/>
              <w:jc w:val="center"/>
              <w:rPr>
                <w:sz w:val="20"/>
                <w:szCs w:val="20"/>
              </w:rPr>
            </w:pPr>
            <w:r w:rsidRPr="00AE4A66">
              <w:rPr>
                <w:sz w:val="20"/>
                <w:szCs w:val="20"/>
              </w:rPr>
              <w:t>2</w:t>
            </w:r>
          </w:p>
        </w:tc>
        <w:tc>
          <w:tcPr>
            <w:tcW w:w="660" w:type="dxa"/>
            <w:tcBorders>
              <w:top w:val="single" w:sz="4" w:space="0" w:color="auto"/>
              <w:left w:val="single" w:sz="4" w:space="0" w:color="auto"/>
              <w:bottom w:val="single" w:sz="4" w:space="0" w:color="auto"/>
              <w:right w:val="single" w:sz="4" w:space="0" w:color="auto"/>
            </w:tcBorders>
            <w:shd w:val="clear" w:color="auto" w:fill="auto"/>
            <w:vAlign w:val="center"/>
          </w:tcPr>
          <w:p w14:paraId="1A5EC2D8" w14:textId="77777777" w:rsidR="0086454E" w:rsidRPr="00AE4A66" w:rsidRDefault="0086454E" w:rsidP="00BF3588">
            <w:pPr>
              <w:spacing w:after="0"/>
              <w:jc w:val="center"/>
              <w:rPr>
                <w:sz w:val="20"/>
                <w:szCs w:val="20"/>
              </w:rPr>
            </w:pPr>
            <w:r w:rsidRPr="00AE4A66">
              <w:rPr>
                <w:sz w:val="20"/>
                <w:szCs w:val="20"/>
              </w:rPr>
              <w:t>7</w:t>
            </w:r>
          </w:p>
        </w:tc>
        <w:tc>
          <w:tcPr>
            <w:tcW w:w="690" w:type="dxa"/>
            <w:tcBorders>
              <w:top w:val="single" w:sz="4" w:space="0" w:color="auto"/>
              <w:left w:val="single" w:sz="4" w:space="0" w:color="auto"/>
              <w:bottom w:val="single" w:sz="4" w:space="0" w:color="auto"/>
              <w:right w:val="single" w:sz="4" w:space="0" w:color="auto"/>
            </w:tcBorders>
            <w:shd w:val="clear" w:color="auto" w:fill="auto"/>
            <w:vAlign w:val="center"/>
          </w:tcPr>
          <w:p w14:paraId="4065A6D8" w14:textId="77777777" w:rsidR="0086454E" w:rsidRPr="00AE4A66" w:rsidRDefault="0086454E" w:rsidP="00BF3588">
            <w:pPr>
              <w:spacing w:after="0"/>
              <w:jc w:val="center"/>
              <w:rPr>
                <w:sz w:val="20"/>
                <w:szCs w:val="20"/>
              </w:rPr>
            </w:pPr>
            <w:r w:rsidRPr="00AE4A66">
              <w:rPr>
                <w:sz w:val="20"/>
                <w:szCs w:val="20"/>
              </w:rPr>
              <w:t>1</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16BE8629" w14:textId="77777777" w:rsidR="0086454E" w:rsidRPr="00AE4A66" w:rsidRDefault="0086454E" w:rsidP="00BF3588">
            <w:pPr>
              <w:spacing w:after="0"/>
              <w:jc w:val="center"/>
              <w:rPr>
                <w:sz w:val="20"/>
                <w:szCs w:val="20"/>
              </w:rPr>
            </w:pPr>
            <w:r w:rsidRPr="00AE4A66">
              <w:rPr>
                <w:sz w:val="20"/>
                <w:szCs w:val="20"/>
              </w:rPr>
              <w:t>1</w:t>
            </w:r>
          </w:p>
        </w:tc>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262D96A2" w14:textId="77777777" w:rsidR="0086454E" w:rsidRPr="00AE4A66" w:rsidRDefault="0086454E" w:rsidP="00BF3588">
            <w:pPr>
              <w:spacing w:after="0"/>
              <w:jc w:val="center"/>
              <w:rPr>
                <w:sz w:val="20"/>
                <w:szCs w:val="20"/>
              </w:rPr>
            </w:pPr>
            <w:r w:rsidRPr="00AE4A66">
              <w:rPr>
                <w:sz w:val="20"/>
                <w:szCs w:val="20"/>
              </w:rPr>
              <w:t>8</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3DF8801F" w14:textId="77777777" w:rsidR="0086454E" w:rsidRPr="00AE4A66" w:rsidRDefault="0086454E" w:rsidP="00BF3588">
            <w:pPr>
              <w:spacing w:after="0"/>
              <w:jc w:val="center"/>
              <w:rPr>
                <w:sz w:val="20"/>
                <w:szCs w:val="20"/>
              </w:rPr>
            </w:pPr>
            <w:r w:rsidRPr="00AE4A66">
              <w:rPr>
                <w:sz w:val="20"/>
                <w:szCs w:val="20"/>
              </w:rPr>
              <w:t>2</w:t>
            </w:r>
          </w:p>
        </w:tc>
      </w:tr>
      <w:tr w:rsidR="0086454E" w:rsidRPr="00AE4A66" w14:paraId="0E97F788" w14:textId="77777777" w:rsidTr="00BF3588">
        <w:trPr>
          <w:trHeight w:val="57"/>
          <w:jc w:val="center"/>
        </w:trPr>
        <w:tc>
          <w:tcPr>
            <w:tcW w:w="2340" w:type="dxa"/>
            <w:tcBorders>
              <w:top w:val="single" w:sz="4" w:space="0" w:color="auto"/>
              <w:left w:val="single" w:sz="4" w:space="0" w:color="auto"/>
              <w:bottom w:val="single" w:sz="4" w:space="0" w:color="auto"/>
              <w:right w:val="single" w:sz="4" w:space="0" w:color="auto"/>
            </w:tcBorders>
            <w:shd w:val="clear" w:color="auto" w:fill="auto"/>
            <w:vAlign w:val="center"/>
          </w:tcPr>
          <w:p w14:paraId="26080F75" w14:textId="77777777" w:rsidR="0086454E" w:rsidRPr="00AE4A66" w:rsidRDefault="0086454E" w:rsidP="00BF3588">
            <w:pPr>
              <w:spacing w:after="0"/>
              <w:rPr>
                <w:sz w:val="20"/>
                <w:szCs w:val="20"/>
              </w:rPr>
            </w:pPr>
            <w:r w:rsidRPr="00AE4A66">
              <w:rPr>
                <w:sz w:val="20"/>
                <w:szCs w:val="20"/>
              </w:rPr>
              <w:t xml:space="preserve">R.I. </w:t>
            </w:r>
            <w:proofErr w:type="spellStart"/>
            <w:r w:rsidRPr="00AE4A66">
              <w:rPr>
                <w:sz w:val="20"/>
                <w:szCs w:val="20"/>
              </w:rPr>
              <w:t>Isconahua</w:t>
            </w:r>
            <w:proofErr w:type="spellEnd"/>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1E45CA55" w14:textId="77777777" w:rsidR="0086454E" w:rsidRPr="00AE4A66" w:rsidRDefault="0086454E" w:rsidP="00BF3588">
            <w:pPr>
              <w:spacing w:after="0"/>
              <w:jc w:val="center"/>
              <w:rPr>
                <w:sz w:val="20"/>
                <w:szCs w:val="20"/>
              </w:rPr>
            </w:pPr>
            <w:r w:rsidRPr="00AE4A66">
              <w:rPr>
                <w:sz w:val="20"/>
                <w:szCs w:val="20"/>
              </w:rPr>
              <w:t>N. D</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766FE126" w14:textId="77777777" w:rsidR="0086454E" w:rsidRPr="00AE4A66" w:rsidRDefault="0086454E" w:rsidP="00BF3588">
            <w:pPr>
              <w:spacing w:after="0"/>
              <w:jc w:val="center"/>
              <w:rPr>
                <w:sz w:val="20"/>
                <w:szCs w:val="20"/>
              </w:rPr>
            </w:pPr>
            <w:r w:rsidRPr="00AE4A66">
              <w:rPr>
                <w:sz w:val="20"/>
                <w:szCs w:val="20"/>
              </w:rPr>
              <w:t>N. D</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3D1D7530" w14:textId="77777777" w:rsidR="0086454E" w:rsidRPr="00AE4A66" w:rsidRDefault="0086454E" w:rsidP="00BF3588">
            <w:pPr>
              <w:spacing w:after="0"/>
              <w:jc w:val="center"/>
              <w:rPr>
                <w:sz w:val="20"/>
                <w:szCs w:val="20"/>
              </w:rPr>
            </w:pPr>
            <w:r w:rsidRPr="00AE4A66">
              <w:rPr>
                <w:sz w:val="20"/>
                <w:szCs w:val="20"/>
              </w:rPr>
              <w:t>5</w:t>
            </w:r>
          </w:p>
        </w:tc>
        <w:tc>
          <w:tcPr>
            <w:tcW w:w="660" w:type="dxa"/>
            <w:tcBorders>
              <w:top w:val="single" w:sz="4" w:space="0" w:color="auto"/>
              <w:left w:val="single" w:sz="4" w:space="0" w:color="auto"/>
              <w:bottom w:val="single" w:sz="4" w:space="0" w:color="auto"/>
              <w:right w:val="single" w:sz="4" w:space="0" w:color="auto"/>
            </w:tcBorders>
            <w:shd w:val="clear" w:color="auto" w:fill="auto"/>
            <w:vAlign w:val="center"/>
          </w:tcPr>
          <w:p w14:paraId="2E2596C5" w14:textId="77777777" w:rsidR="0086454E" w:rsidRPr="00AE4A66" w:rsidRDefault="0086454E" w:rsidP="00BF3588">
            <w:pPr>
              <w:spacing w:after="0"/>
              <w:jc w:val="center"/>
              <w:rPr>
                <w:sz w:val="20"/>
                <w:szCs w:val="20"/>
              </w:rPr>
            </w:pPr>
            <w:r w:rsidRPr="00AE4A66">
              <w:rPr>
                <w:sz w:val="20"/>
                <w:szCs w:val="20"/>
              </w:rPr>
              <w:t>5</w:t>
            </w:r>
          </w:p>
        </w:tc>
        <w:tc>
          <w:tcPr>
            <w:tcW w:w="690" w:type="dxa"/>
            <w:tcBorders>
              <w:top w:val="single" w:sz="4" w:space="0" w:color="auto"/>
              <w:left w:val="single" w:sz="4" w:space="0" w:color="auto"/>
              <w:bottom w:val="single" w:sz="4" w:space="0" w:color="auto"/>
              <w:right w:val="single" w:sz="4" w:space="0" w:color="auto"/>
            </w:tcBorders>
            <w:shd w:val="clear" w:color="auto" w:fill="auto"/>
            <w:vAlign w:val="center"/>
          </w:tcPr>
          <w:p w14:paraId="7315BF5B" w14:textId="77777777" w:rsidR="0086454E" w:rsidRPr="00AE4A66" w:rsidRDefault="0086454E" w:rsidP="00BF3588">
            <w:pPr>
              <w:spacing w:after="0"/>
              <w:jc w:val="center"/>
              <w:rPr>
                <w:sz w:val="20"/>
                <w:szCs w:val="20"/>
              </w:rPr>
            </w:pPr>
            <w:r w:rsidRPr="00AE4A66">
              <w:rPr>
                <w:sz w:val="20"/>
                <w:szCs w:val="20"/>
              </w:rPr>
              <w:t>4</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245B0451" w14:textId="77777777" w:rsidR="0086454E" w:rsidRPr="00AE4A66" w:rsidRDefault="0086454E" w:rsidP="00BF3588">
            <w:pPr>
              <w:spacing w:after="0"/>
              <w:jc w:val="center"/>
              <w:rPr>
                <w:sz w:val="20"/>
                <w:szCs w:val="20"/>
              </w:rPr>
            </w:pPr>
            <w:r w:rsidRPr="00AE4A66">
              <w:rPr>
                <w:sz w:val="20"/>
                <w:szCs w:val="20"/>
              </w:rPr>
              <w:t>0</w:t>
            </w:r>
          </w:p>
        </w:tc>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52C14D73" w14:textId="77777777" w:rsidR="0086454E" w:rsidRPr="00AE4A66" w:rsidRDefault="0086454E" w:rsidP="00BF3588">
            <w:pPr>
              <w:spacing w:after="0"/>
              <w:jc w:val="center"/>
              <w:rPr>
                <w:sz w:val="20"/>
                <w:szCs w:val="20"/>
              </w:rPr>
            </w:pPr>
            <w:r w:rsidRPr="00AE4A66">
              <w:rPr>
                <w:sz w:val="20"/>
                <w:szCs w:val="20"/>
              </w:rPr>
              <w:t>4</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5CC50D31" w14:textId="77777777" w:rsidR="0086454E" w:rsidRPr="00AE4A66" w:rsidRDefault="0086454E" w:rsidP="00BF3588">
            <w:pPr>
              <w:spacing w:after="0"/>
              <w:jc w:val="center"/>
              <w:rPr>
                <w:sz w:val="20"/>
                <w:szCs w:val="20"/>
              </w:rPr>
            </w:pPr>
            <w:r w:rsidRPr="00AE4A66">
              <w:rPr>
                <w:sz w:val="20"/>
                <w:szCs w:val="20"/>
              </w:rPr>
              <w:t>2</w:t>
            </w:r>
          </w:p>
        </w:tc>
      </w:tr>
      <w:tr w:rsidR="0086454E" w:rsidRPr="00AE4A66" w14:paraId="3B9BAE15" w14:textId="77777777" w:rsidTr="00BF3588">
        <w:trPr>
          <w:trHeight w:val="57"/>
          <w:jc w:val="center"/>
        </w:trPr>
        <w:tc>
          <w:tcPr>
            <w:tcW w:w="2340" w:type="dxa"/>
            <w:tcBorders>
              <w:top w:val="single" w:sz="4" w:space="0" w:color="auto"/>
              <w:left w:val="single" w:sz="4" w:space="0" w:color="auto"/>
              <w:bottom w:val="single" w:sz="4" w:space="0" w:color="auto"/>
              <w:right w:val="single" w:sz="4" w:space="0" w:color="auto"/>
            </w:tcBorders>
            <w:shd w:val="clear" w:color="auto" w:fill="auto"/>
            <w:vAlign w:val="center"/>
          </w:tcPr>
          <w:p w14:paraId="76FFD101" w14:textId="77777777" w:rsidR="0086454E" w:rsidRPr="00AE4A66" w:rsidRDefault="0086454E" w:rsidP="00BF3588">
            <w:pPr>
              <w:spacing w:after="0"/>
              <w:rPr>
                <w:sz w:val="20"/>
                <w:szCs w:val="20"/>
              </w:rPr>
            </w:pPr>
            <w:r w:rsidRPr="00AE4A66">
              <w:rPr>
                <w:sz w:val="20"/>
                <w:szCs w:val="20"/>
              </w:rPr>
              <w:t xml:space="preserve">R.I. Yavarí </w:t>
            </w:r>
            <w:proofErr w:type="spellStart"/>
            <w:r w:rsidRPr="00AE4A66">
              <w:rPr>
                <w:sz w:val="20"/>
                <w:szCs w:val="20"/>
              </w:rPr>
              <w:t>Tapiche</w:t>
            </w:r>
            <w:proofErr w:type="spellEnd"/>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4F0200D5" w14:textId="77777777" w:rsidR="0086454E" w:rsidRPr="00AE4A66" w:rsidRDefault="0086454E" w:rsidP="00BF3588">
            <w:pPr>
              <w:spacing w:after="0"/>
              <w:jc w:val="center"/>
              <w:rPr>
                <w:sz w:val="20"/>
                <w:szCs w:val="20"/>
              </w:rPr>
            </w:pPr>
            <w:r w:rsidRPr="00AE4A66">
              <w:rPr>
                <w:sz w:val="20"/>
                <w:szCs w:val="20"/>
              </w:rPr>
              <w:t>0</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1AE6D3C2" w14:textId="77777777" w:rsidR="0086454E" w:rsidRPr="00AE4A66" w:rsidRDefault="0086454E" w:rsidP="00BF3588">
            <w:pPr>
              <w:spacing w:after="0"/>
              <w:jc w:val="center"/>
              <w:rPr>
                <w:sz w:val="20"/>
                <w:szCs w:val="20"/>
              </w:rPr>
            </w:pPr>
            <w:r w:rsidRPr="00AE4A66">
              <w:rPr>
                <w:sz w:val="20"/>
                <w:szCs w:val="20"/>
              </w:rPr>
              <w:t>0</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24566DEE" w14:textId="77777777" w:rsidR="0086454E" w:rsidRPr="00AE4A66" w:rsidRDefault="0086454E" w:rsidP="00BF3588">
            <w:pPr>
              <w:spacing w:after="0"/>
              <w:jc w:val="center"/>
              <w:rPr>
                <w:sz w:val="20"/>
                <w:szCs w:val="20"/>
              </w:rPr>
            </w:pPr>
            <w:r w:rsidRPr="00AE4A66">
              <w:rPr>
                <w:sz w:val="20"/>
                <w:szCs w:val="20"/>
              </w:rPr>
              <w:t>2</w:t>
            </w:r>
          </w:p>
        </w:tc>
        <w:tc>
          <w:tcPr>
            <w:tcW w:w="660" w:type="dxa"/>
            <w:tcBorders>
              <w:top w:val="single" w:sz="4" w:space="0" w:color="auto"/>
              <w:left w:val="single" w:sz="4" w:space="0" w:color="auto"/>
              <w:bottom w:val="single" w:sz="4" w:space="0" w:color="auto"/>
              <w:right w:val="single" w:sz="4" w:space="0" w:color="auto"/>
            </w:tcBorders>
            <w:shd w:val="clear" w:color="auto" w:fill="auto"/>
            <w:vAlign w:val="center"/>
          </w:tcPr>
          <w:p w14:paraId="22C3FCA2" w14:textId="77777777" w:rsidR="0086454E" w:rsidRPr="00AE4A66" w:rsidRDefault="0086454E" w:rsidP="00BF3588">
            <w:pPr>
              <w:spacing w:after="0"/>
              <w:jc w:val="center"/>
              <w:rPr>
                <w:sz w:val="20"/>
                <w:szCs w:val="20"/>
              </w:rPr>
            </w:pPr>
            <w:r w:rsidRPr="00AE4A66">
              <w:rPr>
                <w:sz w:val="20"/>
                <w:szCs w:val="20"/>
              </w:rPr>
              <w:t>3</w:t>
            </w:r>
          </w:p>
        </w:tc>
        <w:tc>
          <w:tcPr>
            <w:tcW w:w="690" w:type="dxa"/>
            <w:tcBorders>
              <w:top w:val="single" w:sz="4" w:space="0" w:color="auto"/>
              <w:left w:val="single" w:sz="4" w:space="0" w:color="auto"/>
              <w:bottom w:val="single" w:sz="4" w:space="0" w:color="auto"/>
              <w:right w:val="single" w:sz="4" w:space="0" w:color="auto"/>
            </w:tcBorders>
            <w:shd w:val="clear" w:color="auto" w:fill="auto"/>
            <w:vAlign w:val="center"/>
          </w:tcPr>
          <w:p w14:paraId="53BF9D08" w14:textId="77777777" w:rsidR="0086454E" w:rsidRPr="00AE4A66" w:rsidRDefault="0086454E" w:rsidP="00BF3588">
            <w:pPr>
              <w:spacing w:after="0"/>
              <w:jc w:val="center"/>
              <w:rPr>
                <w:sz w:val="20"/>
                <w:szCs w:val="20"/>
              </w:rPr>
            </w:pPr>
            <w:r w:rsidRPr="00AE4A66">
              <w:rPr>
                <w:sz w:val="20"/>
                <w:szCs w:val="20"/>
              </w:rPr>
              <w:t>6</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78F80F00" w14:textId="77777777" w:rsidR="0086454E" w:rsidRPr="00AE4A66" w:rsidRDefault="0086454E" w:rsidP="00BF3588">
            <w:pPr>
              <w:spacing w:after="0"/>
              <w:jc w:val="center"/>
              <w:rPr>
                <w:sz w:val="20"/>
                <w:szCs w:val="20"/>
              </w:rPr>
            </w:pPr>
            <w:r w:rsidRPr="00AE4A66">
              <w:rPr>
                <w:sz w:val="20"/>
                <w:szCs w:val="20"/>
              </w:rPr>
              <w:t>4</w:t>
            </w:r>
          </w:p>
        </w:tc>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5F645DB2" w14:textId="77777777" w:rsidR="0086454E" w:rsidRPr="00AE4A66" w:rsidRDefault="0086454E" w:rsidP="00BF3588">
            <w:pPr>
              <w:spacing w:after="0"/>
              <w:jc w:val="center"/>
              <w:rPr>
                <w:sz w:val="20"/>
                <w:szCs w:val="20"/>
              </w:rPr>
            </w:pPr>
            <w:r w:rsidRPr="00AE4A66">
              <w:rPr>
                <w:sz w:val="20"/>
                <w:szCs w:val="20"/>
              </w:rPr>
              <w:t>5</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286B68AE" w14:textId="77777777" w:rsidR="0086454E" w:rsidRPr="00AE4A66" w:rsidRDefault="0086454E" w:rsidP="00BF3588">
            <w:pPr>
              <w:spacing w:after="0"/>
              <w:jc w:val="center"/>
              <w:rPr>
                <w:sz w:val="20"/>
                <w:szCs w:val="20"/>
              </w:rPr>
            </w:pPr>
            <w:r w:rsidRPr="00AE4A66">
              <w:rPr>
                <w:sz w:val="20"/>
                <w:szCs w:val="20"/>
              </w:rPr>
              <w:t>1</w:t>
            </w:r>
          </w:p>
        </w:tc>
      </w:tr>
      <w:tr w:rsidR="0086454E" w:rsidRPr="00AE4A66" w14:paraId="296C8EAD" w14:textId="77777777" w:rsidTr="00BF3588">
        <w:trPr>
          <w:trHeight w:val="57"/>
          <w:jc w:val="center"/>
        </w:trPr>
        <w:tc>
          <w:tcPr>
            <w:tcW w:w="2340" w:type="dxa"/>
            <w:tcBorders>
              <w:top w:val="single" w:sz="4" w:space="0" w:color="auto"/>
              <w:left w:val="single" w:sz="4" w:space="0" w:color="auto"/>
              <w:bottom w:val="single" w:sz="4" w:space="0" w:color="auto"/>
              <w:right w:val="single" w:sz="4" w:space="0" w:color="auto"/>
            </w:tcBorders>
            <w:shd w:val="clear" w:color="auto" w:fill="auto"/>
            <w:vAlign w:val="center"/>
          </w:tcPr>
          <w:p w14:paraId="5E72316C" w14:textId="77777777" w:rsidR="0086454E" w:rsidRPr="00AE4A66" w:rsidRDefault="0086454E" w:rsidP="00BF3588">
            <w:pPr>
              <w:spacing w:after="0"/>
              <w:rPr>
                <w:sz w:val="20"/>
                <w:szCs w:val="20"/>
              </w:rPr>
            </w:pPr>
            <w:r w:rsidRPr="00AE4A66">
              <w:rPr>
                <w:sz w:val="20"/>
                <w:szCs w:val="20"/>
              </w:rPr>
              <w:t xml:space="preserve">R.I. </w:t>
            </w:r>
            <w:proofErr w:type="spellStart"/>
            <w:r w:rsidRPr="00AE4A66">
              <w:rPr>
                <w:sz w:val="20"/>
                <w:szCs w:val="20"/>
              </w:rPr>
              <w:t>Kakataibo</w:t>
            </w:r>
            <w:proofErr w:type="spellEnd"/>
            <w:r w:rsidRPr="00AE4A66">
              <w:rPr>
                <w:sz w:val="20"/>
                <w:szCs w:val="20"/>
              </w:rPr>
              <w:t xml:space="preserve"> Norte y Sur</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5DDED53F" w14:textId="77777777" w:rsidR="0086454E" w:rsidRPr="00AE4A66" w:rsidRDefault="0086454E" w:rsidP="00BF3588">
            <w:pPr>
              <w:spacing w:after="0"/>
              <w:jc w:val="center"/>
              <w:rPr>
                <w:sz w:val="20"/>
                <w:szCs w:val="20"/>
              </w:rPr>
            </w:pPr>
            <w:r w:rsidRPr="00AE4A66">
              <w:rPr>
                <w:sz w:val="20"/>
                <w:szCs w:val="20"/>
              </w:rPr>
              <w:t>0</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48A7C9FF" w14:textId="77777777" w:rsidR="0086454E" w:rsidRPr="00AE4A66" w:rsidRDefault="0086454E" w:rsidP="00BF3588">
            <w:pPr>
              <w:spacing w:after="0"/>
              <w:jc w:val="center"/>
              <w:rPr>
                <w:sz w:val="20"/>
                <w:szCs w:val="20"/>
              </w:rPr>
            </w:pPr>
            <w:r w:rsidRPr="00AE4A66">
              <w:rPr>
                <w:sz w:val="20"/>
                <w:szCs w:val="20"/>
              </w:rPr>
              <w:t>0</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67FD1BFE" w14:textId="77777777" w:rsidR="0086454E" w:rsidRPr="00AE4A66" w:rsidRDefault="0086454E" w:rsidP="00BF3588">
            <w:pPr>
              <w:spacing w:after="0"/>
              <w:jc w:val="center"/>
              <w:rPr>
                <w:sz w:val="20"/>
                <w:szCs w:val="20"/>
              </w:rPr>
            </w:pPr>
            <w:r w:rsidRPr="00AE4A66">
              <w:rPr>
                <w:sz w:val="20"/>
                <w:szCs w:val="20"/>
              </w:rPr>
              <w:t>2</w:t>
            </w:r>
          </w:p>
        </w:tc>
        <w:tc>
          <w:tcPr>
            <w:tcW w:w="660" w:type="dxa"/>
            <w:tcBorders>
              <w:top w:val="single" w:sz="4" w:space="0" w:color="auto"/>
              <w:left w:val="single" w:sz="4" w:space="0" w:color="auto"/>
              <w:bottom w:val="single" w:sz="4" w:space="0" w:color="auto"/>
              <w:right w:val="single" w:sz="4" w:space="0" w:color="auto"/>
            </w:tcBorders>
            <w:shd w:val="clear" w:color="auto" w:fill="auto"/>
            <w:vAlign w:val="center"/>
          </w:tcPr>
          <w:p w14:paraId="7427CFBD" w14:textId="77777777" w:rsidR="0086454E" w:rsidRPr="00AE4A66" w:rsidRDefault="0086454E" w:rsidP="00BF3588">
            <w:pPr>
              <w:spacing w:after="0"/>
              <w:jc w:val="center"/>
              <w:rPr>
                <w:sz w:val="20"/>
                <w:szCs w:val="20"/>
              </w:rPr>
            </w:pPr>
            <w:r w:rsidRPr="00AE4A66">
              <w:rPr>
                <w:sz w:val="20"/>
                <w:szCs w:val="20"/>
              </w:rPr>
              <w:t>4</w:t>
            </w:r>
          </w:p>
        </w:tc>
        <w:tc>
          <w:tcPr>
            <w:tcW w:w="690" w:type="dxa"/>
            <w:tcBorders>
              <w:top w:val="single" w:sz="4" w:space="0" w:color="auto"/>
              <w:left w:val="single" w:sz="4" w:space="0" w:color="auto"/>
              <w:bottom w:val="single" w:sz="4" w:space="0" w:color="auto"/>
              <w:right w:val="single" w:sz="4" w:space="0" w:color="auto"/>
            </w:tcBorders>
            <w:shd w:val="clear" w:color="auto" w:fill="auto"/>
            <w:vAlign w:val="center"/>
          </w:tcPr>
          <w:p w14:paraId="36597827" w14:textId="77777777" w:rsidR="0086454E" w:rsidRPr="00AE4A66" w:rsidRDefault="0086454E" w:rsidP="00BF3588">
            <w:pPr>
              <w:spacing w:after="0"/>
              <w:jc w:val="center"/>
              <w:rPr>
                <w:sz w:val="20"/>
                <w:szCs w:val="20"/>
              </w:rPr>
            </w:pPr>
            <w:r w:rsidRPr="00AE4A66">
              <w:rPr>
                <w:sz w:val="20"/>
                <w:szCs w:val="20"/>
              </w:rPr>
              <w:t>0</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216338A0" w14:textId="77777777" w:rsidR="0086454E" w:rsidRPr="00AE4A66" w:rsidRDefault="0086454E" w:rsidP="00BF3588">
            <w:pPr>
              <w:spacing w:after="0"/>
              <w:jc w:val="center"/>
              <w:rPr>
                <w:sz w:val="20"/>
                <w:szCs w:val="20"/>
              </w:rPr>
            </w:pPr>
            <w:r w:rsidRPr="00AE4A66">
              <w:rPr>
                <w:sz w:val="20"/>
                <w:szCs w:val="20"/>
              </w:rPr>
              <w:t>0</w:t>
            </w:r>
          </w:p>
        </w:tc>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76801E66" w14:textId="77777777" w:rsidR="0086454E" w:rsidRPr="00AE4A66" w:rsidRDefault="0086454E" w:rsidP="00BF3588">
            <w:pPr>
              <w:spacing w:after="0"/>
              <w:jc w:val="center"/>
              <w:rPr>
                <w:sz w:val="20"/>
                <w:szCs w:val="20"/>
              </w:rPr>
            </w:pPr>
            <w:r w:rsidRPr="00AE4A66">
              <w:rPr>
                <w:sz w:val="20"/>
                <w:szCs w:val="20"/>
              </w:rPr>
              <w:t>13</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2C1B2BD0" w14:textId="77777777" w:rsidR="0086454E" w:rsidRPr="00AE4A66" w:rsidRDefault="0086454E" w:rsidP="00BF3588">
            <w:pPr>
              <w:spacing w:after="0"/>
              <w:jc w:val="center"/>
              <w:rPr>
                <w:sz w:val="20"/>
                <w:szCs w:val="20"/>
              </w:rPr>
            </w:pPr>
            <w:r w:rsidRPr="00AE4A66">
              <w:rPr>
                <w:sz w:val="20"/>
                <w:szCs w:val="20"/>
              </w:rPr>
              <w:t>3</w:t>
            </w:r>
          </w:p>
        </w:tc>
      </w:tr>
      <w:tr w:rsidR="0086454E" w:rsidRPr="00AE4A66" w14:paraId="50408A2C" w14:textId="77777777" w:rsidTr="00BF3588">
        <w:trPr>
          <w:trHeight w:val="57"/>
          <w:jc w:val="center"/>
        </w:trPr>
        <w:tc>
          <w:tcPr>
            <w:tcW w:w="2340" w:type="dxa"/>
            <w:tcBorders>
              <w:top w:val="single" w:sz="4" w:space="0" w:color="auto"/>
              <w:left w:val="single" w:sz="4" w:space="0" w:color="auto"/>
              <w:bottom w:val="single" w:sz="4" w:space="0" w:color="auto"/>
              <w:right w:val="single" w:sz="4" w:space="0" w:color="auto"/>
            </w:tcBorders>
            <w:shd w:val="clear" w:color="auto" w:fill="auto"/>
            <w:vAlign w:val="center"/>
          </w:tcPr>
          <w:p w14:paraId="44AA3A98" w14:textId="77777777" w:rsidR="0086454E" w:rsidRPr="00AE4A66" w:rsidRDefault="0086454E" w:rsidP="00BF3588">
            <w:pPr>
              <w:spacing w:after="0"/>
              <w:rPr>
                <w:sz w:val="20"/>
                <w:szCs w:val="20"/>
              </w:rPr>
            </w:pPr>
            <w:r w:rsidRPr="00AE4A66">
              <w:rPr>
                <w:sz w:val="20"/>
                <w:szCs w:val="20"/>
              </w:rPr>
              <w:t xml:space="preserve">R.T. </w:t>
            </w:r>
            <w:proofErr w:type="spellStart"/>
            <w:r w:rsidRPr="00AE4A66">
              <w:rPr>
                <w:sz w:val="20"/>
                <w:szCs w:val="20"/>
              </w:rPr>
              <w:t>Kugapakori</w:t>
            </w:r>
            <w:proofErr w:type="spellEnd"/>
            <w:r w:rsidRPr="00AE4A66">
              <w:rPr>
                <w:sz w:val="20"/>
                <w:szCs w:val="20"/>
              </w:rPr>
              <w:t xml:space="preserve"> Nahua </w:t>
            </w:r>
            <w:proofErr w:type="spellStart"/>
            <w:r w:rsidRPr="00AE4A66">
              <w:rPr>
                <w:sz w:val="20"/>
                <w:szCs w:val="20"/>
              </w:rPr>
              <w:t>Nanti</w:t>
            </w:r>
            <w:proofErr w:type="spellEnd"/>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5196B874" w14:textId="77777777" w:rsidR="0086454E" w:rsidRPr="00AE4A66" w:rsidRDefault="0086454E" w:rsidP="00BF3588">
            <w:pPr>
              <w:spacing w:after="0"/>
              <w:jc w:val="center"/>
              <w:rPr>
                <w:sz w:val="20"/>
                <w:szCs w:val="20"/>
              </w:rPr>
            </w:pPr>
            <w:r w:rsidRPr="00AE4A66">
              <w:rPr>
                <w:sz w:val="20"/>
                <w:szCs w:val="20"/>
              </w:rPr>
              <w:t>N. D</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1E2F0ED0" w14:textId="77777777" w:rsidR="0086454E" w:rsidRPr="00AE4A66" w:rsidRDefault="0086454E" w:rsidP="00BF3588">
            <w:pPr>
              <w:spacing w:after="0"/>
              <w:jc w:val="center"/>
              <w:rPr>
                <w:sz w:val="20"/>
                <w:szCs w:val="20"/>
              </w:rPr>
            </w:pPr>
            <w:r w:rsidRPr="00AE4A66">
              <w:rPr>
                <w:sz w:val="20"/>
                <w:szCs w:val="20"/>
              </w:rPr>
              <w:t>N. D</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0E57FEC8" w14:textId="77777777" w:rsidR="0086454E" w:rsidRPr="00AE4A66" w:rsidRDefault="0086454E" w:rsidP="00BF3588">
            <w:pPr>
              <w:spacing w:after="0"/>
              <w:jc w:val="center"/>
              <w:rPr>
                <w:sz w:val="20"/>
                <w:szCs w:val="20"/>
              </w:rPr>
            </w:pPr>
            <w:r w:rsidRPr="00AE4A66">
              <w:rPr>
                <w:sz w:val="20"/>
                <w:szCs w:val="20"/>
              </w:rPr>
              <w:t>19</w:t>
            </w:r>
          </w:p>
        </w:tc>
        <w:tc>
          <w:tcPr>
            <w:tcW w:w="660" w:type="dxa"/>
            <w:tcBorders>
              <w:top w:val="single" w:sz="4" w:space="0" w:color="auto"/>
              <w:left w:val="single" w:sz="4" w:space="0" w:color="auto"/>
              <w:bottom w:val="single" w:sz="4" w:space="0" w:color="auto"/>
              <w:right w:val="single" w:sz="4" w:space="0" w:color="auto"/>
            </w:tcBorders>
            <w:shd w:val="clear" w:color="auto" w:fill="auto"/>
            <w:vAlign w:val="center"/>
          </w:tcPr>
          <w:p w14:paraId="60D6017E" w14:textId="77777777" w:rsidR="0086454E" w:rsidRPr="00AE4A66" w:rsidRDefault="0086454E" w:rsidP="00BF3588">
            <w:pPr>
              <w:spacing w:after="0"/>
              <w:jc w:val="center"/>
              <w:rPr>
                <w:sz w:val="20"/>
                <w:szCs w:val="20"/>
              </w:rPr>
            </w:pPr>
            <w:r w:rsidRPr="00AE4A66">
              <w:rPr>
                <w:sz w:val="20"/>
                <w:szCs w:val="20"/>
              </w:rPr>
              <w:t>14</w:t>
            </w:r>
          </w:p>
        </w:tc>
        <w:tc>
          <w:tcPr>
            <w:tcW w:w="690" w:type="dxa"/>
            <w:tcBorders>
              <w:top w:val="single" w:sz="4" w:space="0" w:color="auto"/>
              <w:left w:val="single" w:sz="4" w:space="0" w:color="auto"/>
              <w:bottom w:val="single" w:sz="4" w:space="0" w:color="auto"/>
              <w:right w:val="single" w:sz="4" w:space="0" w:color="auto"/>
            </w:tcBorders>
            <w:shd w:val="clear" w:color="auto" w:fill="auto"/>
            <w:vAlign w:val="center"/>
          </w:tcPr>
          <w:p w14:paraId="0D041984" w14:textId="77777777" w:rsidR="0086454E" w:rsidRPr="00AE4A66" w:rsidRDefault="0086454E" w:rsidP="00BF3588">
            <w:pPr>
              <w:spacing w:after="0"/>
              <w:jc w:val="center"/>
              <w:rPr>
                <w:sz w:val="20"/>
                <w:szCs w:val="20"/>
              </w:rPr>
            </w:pPr>
            <w:r w:rsidRPr="00AE4A66">
              <w:rPr>
                <w:sz w:val="20"/>
                <w:szCs w:val="20"/>
              </w:rPr>
              <w:t>10</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71538F27" w14:textId="77777777" w:rsidR="0086454E" w:rsidRPr="00AE4A66" w:rsidRDefault="0086454E" w:rsidP="00BF3588">
            <w:pPr>
              <w:spacing w:after="0"/>
              <w:jc w:val="center"/>
              <w:rPr>
                <w:sz w:val="20"/>
                <w:szCs w:val="20"/>
              </w:rPr>
            </w:pPr>
            <w:r w:rsidRPr="00AE4A66">
              <w:rPr>
                <w:sz w:val="20"/>
                <w:szCs w:val="20"/>
              </w:rPr>
              <w:t>1</w:t>
            </w:r>
          </w:p>
        </w:tc>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2DA7BFD5" w14:textId="77777777" w:rsidR="0086454E" w:rsidRPr="00AE4A66" w:rsidRDefault="0086454E" w:rsidP="00BF3588">
            <w:pPr>
              <w:spacing w:after="0"/>
              <w:jc w:val="center"/>
              <w:rPr>
                <w:sz w:val="20"/>
                <w:szCs w:val="20"/>
              </w:rPr>
            </w:pPr>
            <w:r w:rsidRPr="00AE4A66">
              <w:rPr>
                <w:sz w:val="20"/>
                <w:szCs w:val="20"/>
              </w:rPr>
              <w:t>7</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1777212D" w14:textId="77777777" w:rsidR="0086454E" w:rsidRPr="00AE4A66" w:rsidRDefault="0086454E" w:rsidP="00BF3588">
            <w:pPr>
              <w:spacing w:after="0"/>
              <w:jc w:val="center"/>
              <w:rPr>
                <w:sz w:val="20"/>
                <w:szCs w:val="20"/>
              </w:rPr>
            </w:pPr>
            <w:r w:rsidRPr="00AE4A66">
              <w:rPr>
                <w:sz w:val="20"/>
                <w:szCs w:val="20"/>
              </w:rPr>
              <w:t>2</w:t>
            </w:r>
          </w:p>
        </w:tc>
      </w:tr>
      <w:tr w:rsidR="0086454E" w:rsidRPr="00AE4A66" w14:paraId="4E62838E" w14:textId="77777777" w:rsidTr="00BF3588">
        <w:trPr>
          <w:trHeight w:val="57"/>
          <w:jc w:val="center"/>
        </w:trPr>
        <w:tc>
          <w:tcPr>
            <w:tcW w:w="2340" w:type="dxa"/>
            <w:tcBorders>
              <w:top w:val="single" w:sz="4" w:space="0" w:color="auto"/>
              <w:left w:val="single" w:sz="4" w:space="0" w:color="auto"/>
              <w:bottom w:val="single" w:sz="4" w:space="0" w:color="auto"/>
              <w:right w:val="single" w:sz="4" w:space="0" w:color="auto"/>
            </w:tcBorders>
            <w:shd w:val="clear" w:color="auto" w:fill="auto"/>
            <w:vAlign w:val="center"/>
          </w:tcPr>
          <w:p w14:paraId="5701971F" w14:textId="77777777" w:rsidR="0086454E" w:rsidRPr="00AE4A66" w:rsidRDefault="0086454E" w:rsidP="00BF3588">
            <w:pPr>
              <w:spacing w:after="0"/>
              <w:rPr>
                <w:sz w:val="20"/>
                <w:szCs w:val="20"/>
              </w:rPr>
            </w:pPr>
            <w:r w:rsidRPr="00AE4A66">
              <w:rPr>
                <w:sz w:val="20"/>
                <w:szCs w:val="20"/>
              </w:rPr>
              <w:t>R.T. Madre de Dios</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730F51A2" w14:textId="77777777" w:rsidR="0086454E" w:rsidRPr="00AE4A66" w:rsidRDefault="0086454E" w:rsidP="00BF3588">
            <w:pPr>
              <w:spacing w:after="0"/>
              <w:jc w:val="center"/>
              <w:rPr>
                <w:sz w:val="20"/>
                <w:szCs w:val="20"/>
              </w:rPr>
            </w:pPr>
            <w:r w:rsidRPr="00AE4A66">
              <w:rPr>
                <w:sz w:val="20"/>
                <w:szCs w:val="20"/>
              </w:rPr>
              <w:t>N. D</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2DBB97BC" w14:textId="77777777" w:rsidR="0086454E" w:rsidRPr="00AE4A66" w:rsidRDefault="0086454E" w:rsidP="00BF3588">
            <w:pPr>
              <w:spacing w:after="0"/>
              <w:jc w:val="center"/>
              <w:rPr>
                <w:sz w:val="20"/>
                <w:szCs w:val="20"/>
              </w:rPr>
            </w:pPr>
            <w:r w:rsidRPr="00AE4A66">
              <w:rPr>
                <w:sz w:val="20"/>
                <w:szCs w:val="20"/>
              </w:rPr>
              <w:t>N. D</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10B8BFB9" w14:textId="77777777" w:rsidR="0086454E" w:rsidRPr="00AE4A66" w:rsidRDefault="0086454E" w:rsidP="00BF3588">
            <w:pPr>
              <w:spacing w:after="0"/>
              <w:jc w:val="center"/>
              <w:rPr>
                <w:sz w:val="20"/>
                <w:szCs w:val="20"/>
              </w:rPr>
            </w:pPr>
            <w:r w:rsidRPr="00AE4A66">
              <w:rPr>
                <w:sz w:val="20"/>
                <w:szCs w:val="20"/>
              </w:rPr>
              <w:t>43</w:t>
            </w:r>
          </w:p>
        </w:tc>
        <w:tc>
          <w:tcPr>
            <w:tcW w:w="660" w:type="dxa"/>
            <w:tcBorders>
              <w:top w:val="single" w:sz="4" w:space="0" w:color="auto"/>
              <w:left w:val="single" w:sz="4" w:space="0" w:color="auto"/>
              <w:bottom w:val="single" w:sz="4" w:space="0" w:color="auto"/>
              <w:right w:val="single" w:sz="4" w:space="0" w:color="auto"/>
            </w:tcBorders>
            <w:shd w:val="clear" w:color="auto" w:fill="auto"/>
            <w:vAlign w:val="center"/>
          </w:tcPr>
          <w:p w14:paraId="1A9FC712" w14:textId="77777777" w:rsidR="0086454E" w:rsidRPr="00AE4A66" w:rsidRDefault="0086454E" w:rsidP="00BF3588">
            <w:pPr>
              <w:spacing w:after="0"/>
              <w:jc w:val="center"/>
              <w:rPr>
                <w:sz w:val="20"/>
                <w:szCs w:val="20"/>
              </w:rPr>
            </w:pPr>
            <w:r w:rsidRPr="00AE4A66">
              <w:rPr>
                <w:sz w:val="20"/>
                <w:szCs w:val="20"/>
              </w:rPr>
              <w:t>19</w:t>
            </w:r>
          </w:p>
        </w:tc>
        <w:tc>
          <w:tcPr>
            <w:tcW w:w="690" w:type="dxa"/>
            <w:tcBorders>
              <w:top w:val="single" w:sz="4" w:space="0" w:color="auto"/>
              <w:left w:val="single" w:sz="4" w:space="0" w:color="auto"/>
              <w:bottom w:val="single" w:sz="4" w:space="0" w:color="auto"/>
              <w:right w:val="single" w:sz="4" w:space="0" w:color="auto"/>
            </w:tcBorders>
            <w:shd w:val="clear" w:color="auto" w:fill="auto"/>
            <w:vAlign w:val="center"/>
          </w:tcPr>
          <w:p w14:paraId="7EA4AD1D" w14:textId="77777777" w:rsidR="0086454E" w:rsidRPr="00AE4A66" w:rsidRDefault="0086454E" w:rsidP="00BF3588">
            <w:pPr>
              <w:spacing w:after="0"/>
              <w:jc w:val="center"/>
              <w:rPr>
                <w:sz w:val="20"/>
                <w:szCs w:val="20"/>
              </w:rPr>
            </w:pPr>
            <w:r w:rsidRPr="00AE4A66">
              <w:rPr>
                <w:sz w:val="20"/>
                <w:szCs w:val="20"/>
              </w:rPr>
              <w:t>12</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0E923EDA" w14:textId="77777777" w:rsidR="0086454E" w:rsidRPr="00AE4A66" w:rsidRDefault="0086454E" w:rsidP="00BF3588">
            <w:pPr>
              <w:spacing w:after="0"/>
              <w:jc w:val="center"/>
              <w:rPr>
                <w:sz w:val="20"/>
                <w:szCs w:val="20"/>
              </w:rPr>
            </w:pPr>
            <w:r w:rsidRPr="00AE4A66">
              <w:rPr>
                <w:sz w:val="20"/>
                <w:szCs w:val="20"/>
              </w:rPr>
              <w:t>3</w:t>
            </w:r>
          </w:p>
        </w:tc>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1B81FADA" w14:textId="77777777" w:rsidR="0086454E" w:rsidRPr="00AE4A66" w:rsidRDefault="0086454E" w:rsidP="00BF3588">
            <w:pPr>
              <w:spacing w:after="0"/>
              <w:jc w:val="center"/>
              <w:rPr>
                <w:sz w:val="20"/>
                <w:szCs w:val="20"/>
              </w:rPr>
            </w:pPr>
            <w:r w:rsidRPr="00AE4A66">
              <w:rPr>
                <w:sz w:val="20"/>
                <w:szCs w:val="20"/>
              </w:rPr>
              <w:t>15</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648145E0" w14:textId="77777777" w:rsidR="0086454E" w:rsidRPr="00AE4A66" w:rsidRDefault="0086454E" w:rsidP="00BF3588">
            <w:pPr>
              <w:spacing w:after="0"/>
              <w:jc w:val="center"/>
              <w:rPr>
                <w:sz w:val="20"/>
                <w:szCs w:val="20"/>
              </w:rPr>
            </w:pPr>
            <w:r w:rsidRPr="00AE4A66">
              <w:rPr>
                <w:sz w:val="20"/>
                <w:szCs w:val="20"/>
              </w:rPr>
              <w:t>5</w:t>
            </w:r>
          </w:p>
        </w:tc>
      </w:tr>
    </w:tbl>
    <w:p w14:paraId="345DCEFB" w14:textId="77777777" w:rsidR="0086454E" w:rsidRPr="00EA15CF" w:rsidRDefault="0086454E" w:rsidP="00EA15CF">
      <w:pPr>
        <w:shd w:val="clear" w:color="auto" w:fill="FFFFFF"/>
        <w:spacing w:after="0" w:line="240" w:lineRule="auto"/>
        <w:rPr>
          <w:sz w:val="18"/>
          <w:szCs w:val="18"/>
        </w:rPr>
      </w:pPr>
      <w:r w:rsidRPr="00EA15CF">
        <w:rPr>
          <w:sz w:val="18"/>
          <w:szCs w:val="18"/>
        </w:rPr>
        <w:t>Fuente: Ministerio de Cultura - DACI. Elaboración: Ministerio de Cultura - DGPI</w:t>
      </w:r>
    </w:p>
    <w:p w14:paraId="3DADD62D" w14:textId="50FE52E4" w:rsidR="00EA15CF" w:rsidRDefault="0086454E" w:rsidP="0086454E">
      <w:pPr>
        <w:shd w:val="clear" w:color="auto" w:fill="FFFFFF"/>
        <w:spacing w:before="200" w:after="0" w:line="240" w:lineRule="auto"/>
      </w:pPr>
      <w:r>
        <w:t xml:space="preserve">En el caso de las acciones de sobrevuelo, solo en el 2022 se realizaron 8, siendo 3 de ellas en espacios distintos a RI y/o RT. </w:t>
      </w:r>
      <w:bookmarkStart w:id="489" w:name="_Toc137233480"/>
    </w:p>
    <w:p w14:paraId="07B0548D" w14:textId="43334F6C" w:rsidR="0086454E" w:rsidRPr="00EA15CF" w:rsidRDefault="0086454E" w:rsidP="00EA15CF">
      <w:pPr>
        <w:pStyle w:val="Descripcin"/>
        <w:spacing w:before="240"/>
        <w:rPr>
          <w:b w:val="0"/>
        </w:rPr>
      </w:pPr>
      <w:bookmarkStart w:id="490" w:name="_Toc143624355"/>
      <w:r w:rsidRPr="00EA15CF">
        <w:t xml:space="preserve">Tabla </w:t>
      </w:r>
      <w:r w:rsidR="00000000">
        <w:fldChar w:fldCharType="begin"/>
      </w:r>
      <w:r w:rsidR="00000000">
        <w:instrText xml:space="preserve"> SEQ Tabla \* ARABIC </w:instrText>
      </w:r>
      <w:r w:rsidR="00000000">
        <w:fldChar w:fldCharType="separate"/>
      </w:r>
      <w:r w:rsidR="00740F56">
        <w:rPr>
          <w:noProof/>
        </w:rPr>
        <w:t>31</w:t>
      </w:r>
      <w:r w:rsidR="00000000">
        <w:rPr>
          <w:noProof/>
        </w:rPr>
        <w:fldChar w:fldCharType="end"/>
      </w:r>
      <w:r w:rsidRPr="00EA15CF">
        <w:t>. Número de sobrevuelos</w:t>
      </w:r>
      <w:bookmarkEnd w:id="489"/>
      <w:bookmarkEnd w:id="490"/>
    </w:p>
    <w:tbl>
      <w:tblPr>
        <w:tblW w:w="7645" w:type="dxa"/>
        <w:jc w:val="center"/>
        <w:tblLayout w:type="fixed"/>
        <w:tblLook w:val="0400" w:firstRow="0" w:lastRow="0" w:firstColumn="0" w:lastColumn="0" w:noHBand="0" w:noVBand="1"/>
      </w:tblPr>
      <w:tblGrid>
        <w:gridCol w:w="5272"/>
        <w:gridCol w:w="2373"/>
      </w:tblGrid>
      <w:tr w:rsidR="0086454E" w:rsidRPr="00AE4A66" w14:paraId="52E268C1" w14:textId="77777777" w:rsidTr="00BF3588">
        <w:trPr>
          <w:trHeight w:val="20"/>
          <w:jc w:val="center"/>
        </w:trPr>
        <w:tc>
          <w:tcPr>
            <w:tcW w:w="5272"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12A84AC4" w14:textId="77777777" w:rsidR="0086454E" w:rsidRPr="00AE4A66" w:rsidRDefault="0086454E" w:rsidP="00BF3588">
            <w:pPr>
              <w:spacing w:after="0"/>
              <w:jc w:val="center"/>
              <w:rPr>
                <w:b/>
                <w:color w:val="FFFFFF"/>
                <w:sz w:val="20"/>
                <w:szCs w:val="20"/>
              </w:rPr>
            </w:pPr>
            <w:r w:rsidRPr="00AE4A66">
              <w:rPr>
                <w:b/>
                <w:color w:val="FFFFFF"/>
                <w:sz w:val="20"/>
                <w:szCs w:val="20"/>
              </w:rPr>
              <w:t>Reserva</w:t>
            </w:r>
          </w:p>
        </w:tc>
        <w:tc>
          <w:tcPr>
            <w:tcW w:w="2373" w:type="dxa"/>
            <w:tcBorders>
              <w:top w:val="single" w:sz="4" w:space="0" w:color="000000"/>
              <w:left w:val="nil"/>
              <w:bottom w:val="single" w:sz="4" w:space="0" w:color="000000"/>
              <w:right w:val="single" w:sz="4" w:space="0" w:color="000000"/>
            </w:tcBorders>
            <w:shd w:val="clear" w:color="auto" w:fill="006666"/>
            <w:vAlign w:val="center"/>
          </w:tcPr>
          <w:p w14:paraId="5D48F4C1" w14:textId="77777777" w:rsidR="0086454E" w:rsidRPr="00AE4A66" w:rsidRDefault="0086454E" w:rsidP="00BF3588">
            <w:pPr>
              <w:spacing w:after="0"/>
              <w:jc w:val="center"/>
              <w:rPr>
                <w:b/>
                <w:color w:val="FFFFFF"/>
                <w:sz w:val="20"/>
                <w:szCs w:val="20"/>
              </w:rPr>
            </w:pPr>
            <w:proofErr w:type="spellStart"/>
            <w:r w:rsidRPr="00AE4A66">
              <w:rPr>
                <w:b/>
                <w:color w:val="FFFFFF"/>
                <w:sz w:val="20"/>
                <w:szCs w:val="20"/>
              </w:rPr>
              <w:t>Nº</w:t>
            </w:r>
            <w:proofErr w:type="spellEnd"/>
            <w:r w:rsidRPr="00AE4A66">
              <w:rPr>
                <w:b/>
                <w:color w:val="FFFFFF"/>
                <w:sz w:val="20"/>
                <w:szCs w:val="20"/>
              </w:rPr>
              <w:t xml:space="preserve"> de sobrevuelo - 2022</w:t>
            </w:r>
          </w:p>
        </w:tc>
      </w:tr>
      <w:tr w:rsidR="0086454E" w:rsidRPr="00AE4A66" w14:paraId="66B6EA1F" w14:textId="77777777" w:rsidTr="00BF3588">
        <w:trPr>
          <w:trHeight w:val="20"/>
          <w:jc w:val="center"/>
        </w:trPr>
        <w:tc>
          <w:tcPr>
            <w:tcW w:w="5272" w:type="dxa"/>
            <w:tcBorders>
              <w:top w:val="nil"/>
              <w:left w:val="single" w:sz="4" w:space="0" w:color="000000"/>
              <w:bottom w:val="single" w:sz="4" w:space="0" w:color="000000"/>
              <w:right w:val="single" w:sz="4" w:space="0" w:color="000000"/>
            </w:tcBorders>
            <w:shd w:val="clear" w:color="auto" w:fill="auto"/>
            <w:vAlign w:val="bottom"/>
          </w:tcPr>
          <w:p w14:paraId="52D98961" w14:textId="77777777" w:rsidR="0086454E" w:rsidRPr="00AE4A66" w:rsidRDefault="0086454E" w:rsidP="00BF3588">
            <w:pPr>
              <w:spacing w:after="0"/>
              <w:rPr>
                <w:sz w:val="20"/>
                <w:szCs w:val="20"/>
              </w:rPr>
            </w:pPr>
            <w:r w:rsidRPr="00AE4A66">
              <w:rPr>
                <w:sz w:val="20"/>
                <w:szCs w:val="20"/>
              </w:rPr>
              <w:t xml:space="preserve">Reserva Indígena </w:t>
            </w:r>
            <w:proofErr w:type="spellStart"/>
            <w:r w:rsidRPr="00AE4A66">
              <w:rPr>
                <w:sz w:val="20"/>
                <w:szCs w:val="20"/>
              </w:rPr>
              <w:t>Murunahua</w:t>
            </w:r>
            <w:proofErr w:type="spellEnd"/>
            <w:r w:rsidRPr="00AE4A66">
              <w:rPr>
                <w:sz w:val="20"/>
                <w:szCs w:val="20"/>
              </w:rPr>
              <w:t xml:space="preserve"> </w:t>
            </w:r>
          </w:p>
        </w:tc>
        <w:tc>
          <w:tcPr>
            <w:tcW w:w="2373" w:type="dxa"/>
            <w:tcBorders>
              <w:top w:val="nil"/>
              <w:left w:val="nil"/>
              <w:bottom w:val="single" w:sz="4" w:space="0" w:color="000000"/>
              <w:right w:val="single" w:sz="4" w:space="0" w:color="000000"/>
            </w:tcBorders>
            <w:shd w:val="clear" w:color="auto" w:fill="auto"/>
            <w:vAlign w:val="bottom"/>
          </w:tcPr>
          <w:p w14:paraId="7E784333" w14:textId="77777777" w:rsidR="0086454E" w:rsidRPr="00AE4A66" w:rsidRDefault="0086454E" w:rsidP="00BF3588">
            <w:pPr>
              <w:spacing w:after="0"/>
              <w:jc w:val="center"/>
              <w:rPr>
                <w:sz w:val="20"/>
                <w:szCs w:val="20"/>
              </w:rPr>
            </w:pPr>
            <w:r w:rsidRPr="00AE4A66">
              <w:rPr>
                <w:sz w:val="20"/>
                <w:szCs w:val="20"/>
              </w:rPr>
              <w:t>1</w:t>
            </w:r>
          </w:p>
        </w:tc>
      </w:tr>
      <w:tr w:rsidR="0086454E" w:rsidRPr="00AE4A66" w14:paraId="047D9E9B" w14:textId="77777777" w:rsidTr="00BF3588">
        <w:trPr>
          <w:trHeight w:val="20"/>
          <w:jc w:val="center"/>
        </w:trPr>
        <w:tc>
          <w:tcPr>
            <w:tcW w:w="5272" w:type="dxa"/>
            <w:tcBorders>
              <w:top w:val="nil"/>
              <w:left w:val="single" w:sz="4" w:space="0" w:color="000000"/>
              <w:bottom w:val="single" w:sz="4" w:space="0" w:color="000000"/>
              <w:right w:val="single" w:sz="4" w:space="0" w:color="000000"/>
            </w:tcBorders>
            <w:shd w:val="clear" w:color="auto" w:fill="auto"/>
            <w:vAlign w:val="bottom"/>
          </w:tcPr>
          <w:p w14:paraId="12408500" w14:textId="77777777" w:rsidR="0086454E" w:rsidRPr="00AE4A66" w:rsidRDefault="0086454E" w:rsidP="00BF3588">
            <w:pPr>
              <w:spacing w:after="0"/>
              <w:rPr>
                <w:sz w:val="20"/>
                <w:szCs w:val="20"/>
              </w:rPr>
            </w:pPr>
            <w:r w:rsidRPr="00AE4A66">
              <w:rPr>
                <w:sz w:val="20"/>
                <w:szCs w:val="20"/>
              </w:rPr>
              <w:t xml:space="preserve">Reserva Indígena </w:t>
            </w:r>
            <w:proofErr w:type="spellStart"/>
            <w:r w:rsidRPr="00AE4A66">
              <w:rPr>
                <w:sz w:val="20"/>
                <w:szCs w:val="20"/>
              </w:rPr>
              <w:t>Mashco</w:t>
            </w:r>
            <w:proofErr w:type="spellEnd"/>
            <w:r w:rsidRPr="00AE4A66">
              <w:rPr>
                <w:sz w:val="20"/>
                <w:szCs w:val="20"/>
              </w:rPr>
              <w:t xml:space="preserve"> Piro</w:t>
            </w:r>
          </w:p>
        </w:tc>
        <w:tc>
          <w:tcPr>
            <w:tcW w:w="2373" w:type="dxa"/>
            <w:tcBorders>
              <w:top w:val="nil"/>
              <w:left w:val="nil"/>
              <w:bottom w:val="single" w:sz="4" w:space="0" w:color="000000"/>
              <w:right w:val="single" w:sz="4" w:space="0" w:color="000000"/>
            </w:tcBorders>
            <w:shd w:val="clear" w:color="auto" w:fill="auto"/>
            <w:vAlign w:val="bottom"/>
          </w:tcPr>
          <w:p w14:paraId="503B0D64" w14:textId="77777777" w:rsidR="0086454E" w:rsidRPr="00AE4A66" w:rsidRDefault="0086454E" w:rsidP="00BF3588">
            <w:pPr>
              <w:spacing w:after="0"/>
              <w:jc w:val="center"/>
              <w:rPr>
                <w:sz w:val="20"/>
                <w:szCs w:val="20"/>
              </w:rPr>
            </w:pPr>
            <w:r w:rsidRPr="00AE4A66">
              <w:rPr>
                <w:sz w:val="20"/>
                <w:szCs w:val="20"/>
              </w:rPr>
              <w:t>1</w:t>
            </w:r>
          </w:p>
        </w:tc>
      </w:tr>
      <w:tr w:rsidR="0086454E" w:rsidRPr="00AE4A66" w14:paraId="30542936" w14:textId="77777777" w:rsidTr="00BF3588">
        <w:trPr>
          <w:trHeight w:val="20"/>
          <w:jc w:val="center"/>
        </w:trPr>
        <w:tc>
          <w:tcPr>
            <w:tcW w:w="5272" w:type="dxa"/>
            <w:tcBorders>
              <w:top w:val="nil"/>
              <w:left w:val="single" w:sz="4" w:space="0" w:color="000000"/>
              <w:bottom w:val="single" w:sz="4" w:space="0" w:color="000000"/>
              <w:right w:val="single" w:sz="4" w:space="0" w:color="000000"/>
            </w:tcBorders>
            <w:shd w:val="clear" w:color="auto" w:fill="auto"/>
            <w:vAlign w:val="bottom"/>
          </w:tcPr>
          <w:p w14:paraId="623A5BA6" w14:textId="77777777" w:rsidR="0086454E" w:rsidRPr="00AE4A66" w:rsidRDefault="0086454E" w:rsidP="00BF3588">
            <w:pPr>
              <w:spacing w:after="0"/>
              <w:rPr>
                <w:sz w:val="20"/>
                <w:szCs w:val="20"/>
              </w:rPr>
            </w:pPr>
            <w:r w:rsidRPr="00AE4A66">
              <w:rPr>
                <w:sz w:val="20"/>
                <w:szCs w:val="20"/>
              </w:rPr>
              <w:t xml:space="preserve">Reserva Indígena Yavarí </w:t>
            </w:r>
            <w:proofErr w:type="spellStart"/>
            <w:r w:rsidRPr="00AE4A66">
              <w:rPr>
                <w:sz w:val="20"/>
                <w:szCs w:val="20"/>
              </w:rPr>
              <w:t>Tapiche</w:t>
            </w:r>
            <w:proofErr w:type="spellEnd"/>
          </w:p>
        </w:tc>
        <w:tc>
          <w:tcPr>
            <w:tcW w:w="2373" w:type="dxa"/>
            <w:tcBorders>
              <w:top w:val="nil"/>
              <w:left w:val="nil"/>
              <w:bottom w:val="single" w:sz="4" w:space="0" w:color="000000"/>
              <w:right w:val="single" w:sz="4" w:space="0" w:color="000000"/>
            </w:tcBorders>
            <w:shd w:val="clear" w:color="auto" w:fill="auto"/>
            <w:vAlign w:val="bottom"/>
          </w:tcPr>
          <w:p w14:paraId="73DAEA1C" w14:textId="77777777" w:rsidR="0086454E" w:rsidRPr="00AE4A66" w:rsidRDefault="0086454E" w:rsidP="00BF3588">
            <w:pPr>
              <w:spacing w:after="0"/>
              <w:jc w:val="center"/>
              <w:rPr>
                <w:sz w:val="20"/>
                <w:szCs w:val="20"/>
              </w:rPr>
            </w:pPr>
            <w:r w:rsidRPr="00AE4A66">
              <w:rPr>
                <w:sz w:val="20"/>
                <w:szCs w:val="20"/>
              </w:rPr>
              <w:t>1</w:t>
            </w:r>
          </w:p>
        </w:tc>
      </w:tr>
      <w:tr w:rsidR="0086454E" w:rsidRPr="00AE4A66" w14:paraId="2CFF670C" w14:textId="77777777" w:rsidTr="00BF3588">
        <w:trPr>
          <w:trHeight w:val="20"/>
          <w:jc w:val="center"/>
        </w:trPr>
        <w:tc>
          <w:tcPr>
            <w:tcW w:w="5272" w:type="dxa"/>
            <w:tcBorders>
              <w:top w:val="nil"/>
              <w:left w:val="single" w:sz="4" w:space="0" w:color="000000"/>
              <w:bottom w:val="single" w:sz="4" w:space="0" w:color="000000"/>
              <w:right w:val="single" w:sz="4" w:space="0" w:color="000000"/>
            </w:tcBorders>
            <w:shd w:val="clear" w:color="auto" w:fill="auto"/>
            <w:vAlign w:val="bottom"/>
          </w:tcPr>
          <w:p w14:paraId="27BDCBF8" w14:textId="77777777" w:rsidR="0086454E" w:rsidRPr="00AE4A66" w:rsidRDefault="0086454E" w:rsidP="00BF3588">
            <w:pPr>
              <w:spacing w:after="0"/>
              <w:rPr>
                <w:sz w:val="20"/>
                <w:szCs w:val="20"/>
              </w:rPr>
            </w:pPr>
            <w:r w:rsidRPr="00AE4A66">
              <w:rPr>
                <w:sz w:val="20"/>
                <w:szCs w:val="20"/>
              </w:rPr>
              <w:t xml:space="preserve">Reserva Indígena </w:t>
            </w:r>
            <w:proofErr w:type="spellStart"/>
            <w:r w:rsidRPr="00AE4A66">
              <w:rPr>
                <w:sz w:val="20"/>
                <w:szCs w:val="20"/>
              </w:rPr>
              <w:t>Kakataibo</w:t>
            </w:r>
            <w:proofErr w:type="spellEnd"/>
            <w:r w:rsidRPr="00AE4A66">
              <w:rPr>
                <w:sz w:val="20"/>
                <w:szCs w:val="20"/>
              </w:rPr>
              <w:t xml:space="preserve"> Norte y Sur</w:t>
            </w:r>
          </w:p>
        </w:tc>
        <w:tc>
          <w:tcPr>
            <w:tcW w:w="2373" w:type="dxa"/>
            <w:tcBorders>
              <w:top w:val="nil"/>
              <w:left w:val="nil"/>
              <w:bottom w:val="single" w:sz="4" w:space="0" w:color="000000"/>
              <w:right w:val="single" w:sz="4" w:space="0" w:color="000000"/>
            </w:tcBorders>
            <w:shd w:val="clear" w:color="auto" w:fill="auto"/>
            <w:vAlign w:val="bottom"/>
          </w:tcPr>
          <w:p w14:paraId="3746AA48" w14:textId="77777777" w:rsidR="0086454E" w:rsidRPr="00AE4A66" w:rsidRDefault="0086454E" w:rsidP="00BF3588">
            <w:pPr>
              <w:spacing w:after="0"/>
              <w:jc w:val="center"/>
              <w:rPr>
                <w:sz w:val="20"/>
                <w:szCs w:val="20"/>
              </w:rPr>
            </w:pPr>
            <w:r w:rsidRPr="00AE4A66">
              <w:rPr>
                <w:sz w:val="20"/>
                <w:szCs w:val="20"/>
              </w:rPr>
              <w:t>1</w:t>
            </w:r>
          </w:p>
        </w:tc>
      </w:tr>
      <w:tr w:rsidR="0086454E" w:rsidRPr="00AE4A66" w14:paraId="7232D46B" w14:textId="77777777" w:rsidTr="00BF3588">
        <w:trPr>
          <w:trHeight w:val="20"/>
          <w:jc w:val="center"/>
        </w:trPr>
        <w:tc>
          <w:tcPr>
            <w:tcW w:w="5272" w:type="dxa"/>
            <w:tcBorders>
              <w:top w:val="nil"/>
              <w:left w:val="single" w:sz="4" w:space="0" w:color="000000"/>
              <w:bottom w:val="single" w:sz="4" w:space="0" w:color="000000"/>
              <w:right w:val="single" w:sz="4" w:space="0" w:color="000000"/>
            </w:tcBorders>
            <w:shd w:val="clear" w:color="auto" w:fill="auto"/>
            <w:vAlign w:val="bottom"/>
          </w:tcPr>
          <w:p w14:paraId="5D20F77F" w14:textId="77777777" w:rsidR="0086454E" w:rsidRPr="00AE4A66" w:rsidRDefault="0086454E" w:rsidP="00BF3588">
            <w:pPr>
              <w:spacing w:after="0"/>
              <w:rPr>
                <w:sz w:val="20"/>
                <w:szCs w:val="20"/>
              </w:rPr>
            </w:pPr>
            <w:r w:rsidRPr="00AE4A66">
              <w:rPr>
                <w:sz w:val="20"/>
                <w:szCs w:val="20"/>
              </w:rPr>
              <w:t xml:space="preserve">Reserva Territorial </w:t>
            </w:r>
            <w:proofErr w:type="spellStart"/>
            <w:r w:rsidRPr="00AE4A66">
              <w:rPr>
                <w:sz w:val="20"/>
                <w:szCs w:val="20"/>
              </w:rPr>
              <w:t>Kugapakori</w:t>
            </w:r>
            <w:proofErr w:type="spellEnd"/>
            <w:r w:rsidRPr="00AE4A66">
              <w:rPr>
                <w:sz w:val="20"/>
                <w:szCs w:val="20"/>
              </w:rPr>
              <w:t xml:space="preserve">, Nahua, </w:t>
            </w:r>
            <w:proofErr w:type="spellStart"/>
            <w:r w:rsidRPr="00AE4A66">
              <w:rPr>
                <w:sz w:val="20"/>
                <w:szCs w:val="20"/>
              </w:rPr>
              <w:t>Nanti</w:t>
            </w:r>
            <w:proofErr w:type="spellEnd"/>
            <w:r w:rsidRPr="00AE4A66">
              <w:rPr>
                <w:sz w:val="20"/>
                <w:szCs w:val="20"/>
              </w:rPr>
              <w:t xml:space="preserve"> y otros</w:t>
            </w:r>
          </w:p>
        </w:tc>
        <w:tc>
          <w:tcPr>
            <w:tcW w:w="2373" w:type="dxa"/>
            <w:tcBorders>
              <w:top w:val="nil"/>
              <w:left w:val="nil"/>
              <w:bottom w:val="single" w:sz="4" w:space="0" w:color="000000"/>
              <w:right w:val="single" w:sz="4" w:space="0" w:color="000000"/>
            </w:tcBorders>
            <w:shd w:val="clear" w:color="auto" w:fill="auto"/>
            <w:vAlign w:val="bottom"/>
          </w:tcPr>
          <w:p w14:paraId="54C3AF8F" w14:textId="77777777" w:rsidR="0086454E" w:rsidRPr="00AE4A66" w:rsidRDefault="0086454E" w:rsidP="00BF3588">
            <w:pPr>
              <w:spacing w:after="0"/>
              <w:jc w:val="center"/>
              <w:rPr>
                <w:sz w:val="20"/>
                <w:szCs w:val="20"/>
              </w:rPr>
            </w:pPr>
            <w:r w:rsidRPr="00AE4A66">
              <w:rPr>
                <w:sz w:val="20"/>
                <w:szCs w:val="20"/>
              </w:rPr>
              <w:t>0</w:t>
            </w:r>
          </w:p>
        </w:tc>
      </w:tr>
      <w:tr w:rsidR="0086454E" w:rsidRPr="00AE4A66" w14:paraId="0043902F" w14:textId="77777777" w:rsidTr="00BF3588">
        <w:trPr>
          <w:trHeight w:val="20"/>
          <w:jc w:val="center"/>
        </w:trPr>
        <w:tc>
          <w:tcPr>
            <w:tcW w:w="5272" w:type="dxa"/>
            <w:tcBorders>
              <w:top w:val="nil"/>
              <w:left w:val="single" w:sz="4" w:space="0" w:color="000000"/>
              <w:bottom w:val="single" w:sz="4" w:space="0" w:color="000000"/>
              <w:right w:val="single" w:sz="4" w:space="0" w:color="000000"/>
            </w:tcBorders>
            <w:shd w:val="clear" w:color="auto" w:fill="auto"/>
            <w:vAlign w:val="bottom"/>
          </w:tcPr>
          <w:p w14:paraId="230BF40D" w14:textId="77777777" w:rsidR="0086454E" w:rsidRPr="00AE4A66" w:rsidRDefault="0086454E" w:rsidP="00BF3588">
            <w:pPr>
              <w:spacing w:after="0"/>
              <w:rPr>
                <w:sz w:val="20"/>
                <w:szCs w:val="20"/>
              </w:rPr>
            </w:pPr>
            <w:r w:rsidRPr="00AE4A66">
              <w:rPr>
                <w:sz w:val="20"/>
                <w:szCs w:val="20"/>
              </w:rPr>
              <w:t>Reserva Territorial Madre de Dios</w:t>
            </w:r>
          </w:p>
        </w:tc>
        <w:tc>
          <w:tcPr>
            <w:tcW w:w="2373" w:type="dxa"/>
            <w:tcBorders>
              <w:top w:val="nil"/>
              <w:left w:val="nil"/>
              <w:bottom w:val="single" w:sz="4" w:space="0" w:color="000000"/>
              <w:right w:val="single" w:sz="4" w:space="0" w:color="000000"/>
            </w:tcBorders>
            <w:shd w:val="clear" w:color="auto" w:fill="auto"/>
            <w:vAlign w:val="bottom"/>
          </w:tcPr>
          <w:p w14:paraId="1C9E4ED9" w14:textId="77777777" w:rsidR="0086454E" w:rsidRPr="00AE4A66" w:rsidRDefault="0086454E" w:rsidP="00BF3588">
            <w:pPr>
              <w:spacing w:after="0"/>
              <w:jc w:val="center"/>
              <w:rPr>
                <w:sz w:val="20"/>
                <w:szCs w:val="20"/>
              </w:rPr>
            </w:pPr>
            <w:r w:rsidRPr="00AE4A66">
              <w:rPr>
                <w:sz w:val="20"/>
                <w:szCs w:val="20"/>
              </w:rPr>
              <w:t>1</w:t>
            </w:r>
          </w:p>
        </w:tc>
      </w:tr>
      <w:tr w:rsidR="0086454E" w:rsidRPr="00AE4A66" w14:paraId="703D9E99" w14:textId="77777777" w:rsidTr="00BF3588">
        <w:trPr>
          <w:trHeight w:val="20"/>
          <w:jc w:val="center"/>
        </w:trPr>
        <w:tc>
          <w:tcPr>
            <w:tcW w:w="5272" w:type="dxa"/>
            <w:tcBorders>
              <w:top w:val="nil"/>
              <w:left w:val="single" w:sz="4" w:space="0" w:color="000000"/>
              <w:bottom w:val="single" w:sz="4" w:space="0" w:color="000000"/>
              <w:right w:val="single" w:sz="4" w:space="0" w:color="000000"/>
            </w:tcBorders>
            <w:shd w:val="clear" w:color="auto" w:fill="auto"/>
            <w:vAlign w:val="bottom"/>
          </w:tcPr>
          <w:p w14:paraId="3AFF1B23" w14:textId="77777777" w:rsidR="0086454E" w:rsidRPr="00AE4A66" w:rsidRDefault="0086454E" w:rsidP="00BF3588">
            <w:pPr>
              <w:spacing w:after="0"/>
              <w:rPr>
                <w:sz w:val="20"/>
                <w:szCs w:val="20"/>
              </w:rPr>
            </w:pPr>
            <w:r w:rsidRPr="00AE4A66">
              <w:rPr>
                <w:sz w:val="20"/>
                <w:szCs w:val="20"/>
              </w:rPr>
              <w:t xml:space="preserve">Reserva Nacional </w:t>
            </w:r>
            <w:proofErr w:type="spellStart"/>
            <w:r w:rsidRPr="00AE4A66">
              <w:rPr>
                <w:sz w:val="20"/>
                <w:szCs w:val="20"/>
              </w:rPr>
              <w:t>Matsés</w:t>
            </w:r>
            <w:proofErr w:type="spellEnd"/>
          </w:p>
        </w:tc>
        <w:tc>
          <w:tcPr>
            <w:tcW w:w="2373" w:type="dxa"/>
            <w:tcBorders>
              <w:top w:val="nil"/>
              <w:left w:val="nil"/>
              <w:bottom w:val="single" w:sz="4" w:space="0" w:color="000000"/>
              <w:right w:val="single" w:sz="4" w:space="0" w:color="000000"/>
            </w:tcBorders>
            <w:shd w:val="clear" w:color="auto" w:fill="auto"/>
            <w:vAlign w:val="bottom"/>
          </w:tcPr>
          <w:p w14:paraId="67C0F32B" w14:textId="77777777" w:rsidR="0086454E" w:rsidRPr="00AE4A66" w:rsidRDefault="0086454E" w:rsidP="00BF3588">
            <w:pPr>
              <w:spacing w:after="0"/>
              <w:jc w:val="center"/>
              <w:rPr>
                <w:sz w:val="20"/>
                <w:szCs w:val="20"/>
              </w:rPr>
            </w:pPr>
            <w:r w:rsidRPr="00AE4A66">
              <w:rPr>
                <w:sz w:val="20"/>
                <w:szCs w:val="20"/>
              </w:rPr>
              <w:t>1</w:t>
            </w:r>
          </w:p>
        </w:tc>
      </w:tr>
      <w:tr w:rsidR="0086454E" w:rsidRPr="00AE4A66" w14:paraId="775A08C0" w14:textId="77777777" w:rsidTr="00BF3588">
        <w:trPr>
          <w:trHeight w:val="20"/>
          <w:jc w:val="center"/>
        </w:trPr>
        <w:tc>
          <w:tcPr>
            <w:tcW w:w="5272" w:type="dxa"/>
            <w:tcBorders>
              <w:top w:val="nil"/>
              <w:left w:val="single" w:sz="4" w:space="0" w:color="000000"/>
              <w:bottom w:val="single" w:sz="4" w:space="0" w:color="000000"/>
              <w:right w:val="single" w:sz="4" w:space="0" w:color="000000"/>
            </w:tcBorders>
            <w:shd w:val="clear" w:color="auto" w:fill="auto"/>
            <w:vAlign w:val="bottom"/>
          </w:tcPr>
          <w:p w14:paraId="06FA3598" w14:textId="77777777" w:rsidR="0086454E" w:rsidRPr="00AE4A66" w:rsidRDefault="0086454E" w:rsidP="00BF3588">
            <w:pPr>
              <w:spacing w:after="0"/>
              <w:rPr>
                <w:sz w:val="20"/>
                <w:szCs w:val="20"/>
              </w:rPr>
            </w:pPr>
            <w:r w:rsidRPr="00AE4A66">
              <w:rPr>
                <w:sz w:val="20"/>
                <w:szCs w:val="20"/>
              </w:rPr>
              <w:t>SRI Sierra del Divisor occidental</w:t>
            </w:r>
          </w:p>
        </w:tc>
        <w:tc>
          <w:tcPr>
            <w:tcW w:w="2373" w:type="dxa"/>
            <w:tcBorders>
              <w:top w:val="nil"/>
              <w:left w:val="nil"/>
              <w:bottom w:val="single" w:sz="4" w:space="0" w:color="000000"/>
              <w:right w:val="single" w:sz="4" w:space="0" w:color="000000"/>
            </w:tcBorders>
            <w:shd w:val="clear" w:color="auto" w:fill="auto"/>
            <w:vAlign w:val="bottom"/>
          </w:tcPr>
          <w:p w14:paraId="47E6ABCF" w14:textId="77777777" w:rsidR="0086454E" w:rsidRPr="00AE4A66" w:rsidRDefault="0086454E" w:rsidP="00BF3588">
            <w:pPr>
              <w:spacing w:after="0"/>
              <w:jc w:val="center"/>
              <w:rPr>
                <w:sz w:val="20"/>
                <w:szCs w:val="20"/>
              </w:rPr>
            </w:pPr>
            <w:r w:rsidRPr="00AE4A66">
              <w:rPr>
                <w:sz w:val="20"/>
                <w:szCs w:val="20"/>
              </w:rPr>
              <w:t>1</w:t>
            </w:r>
          </w:p>
        </w:tc>
      </w:tr>
      <w:tr w:rsidR="0086454E" w:rsidRPr="00AE4A66" w14:paraId="2B48AEAA" w14:textId="77777777" w:rsidTr="00BF3588">
        <w:trPr>
          <w:trHeight w:val="20"/>
          <w:jc w:val="center"/>
        </w:trPr>
        <w:tc>
          <w:tcPr>
            <w:tcW w:w="5272" w:type="dxa"/>
            <w:tcBorders>
              <w:top w:val="nil"/>
              <w:left w:val="single" w:sz="4" w:space="0" w:color="000000"/>
              <w:bottom w:val="single" w:sz="4" w:space="0" w:color="000000"/>
              <w:right w:val="single" w:sz="4" w:space="0" w:color="000000"/>
            </w:tcBorders>
            <w:shd w:val="clear" w:color="auto" w:fill="auto"/>
            <w:vAlign w:val="bottom"/>
          </w:tcPr>
          <w:p w14:paraId="540EA4CF" w14:textId="77777777" w:rsidR="0086454E" w:rsidRPr="00AE4A66" w:rsidRDefault="0086454E" w:rsidP="00BF3588">
            <w:pPr>
              <w:spacing w:after="0"/>
              <w:rPr>
                <w:sz w:val="20"/>
                <w:szCs w:val="20"/>
              </w:rPr>
            </w:pPr>
            <w:r w:rsidRPr="00AE4A66">
              <w:rPr>
                <w:sz w:val="20"/>
                <w:szCs w:val="20"/>
              </w:rPr>
              <w:t>SRI Napo, Tigre y afluentes</w:t>
            </w:r>
          </w:p>
        </w:tc>
        <w:tc>
          <w:tcPr>
            <w:tcW w:w="2373" w:type="dxa"/>
            <w:tcBorders>
              <w:top w:val="nil"/>
              <w:left w:val="nil"/>
              <w:bottom w:val="single" w:sz="4" w:space="0" w:color="000000"/>
              <w:right w:val="single" w:sz="4" w:space="0" w:color="000000"/>
            </w:tcBorders>
            <w:shd w:val="clear" w:color="auto" w:fill="auto"/>
            <w:vAlign w:val="bottom"/>
          </w:tcPr>
          <w:p w14:paraId="50D58B2A" w14:textId="77777777" w:rsidR="0086454E" w:rsidRPr="00AE4A66" w:rsidRDefault="0086454E" w:rsidP="00BF3588">
            <w:pPr>
              <w:spacing w:after="0"/>
              <w:jc w:val="center"/>
              <w:rPr>
                <w:sz w:val="20"/>
                <w:szCs w:val="20"/>
              </w:rPr>
            </w:pPr>
            <w:r w:rsidRPr="00AE4A66">
              <w:rPr>
                <w:sz w:val="20"/>
                <w:szCs w:val="20"/>
              </w:rPr>
              <w:t>1</w:t>
            </w:r>
          </w:p>
        </w:tc>
      </w:tr>
    </w:tbl>
    <w:p w14:paraId="1E617285" w14:textId="77777777" w:rsidR="0086454E" w:rsidRPr="00AE4A66" w:rsidRDefault="0086454E" w:rsidP="00EA15CF">
      <w:pPr>
        <w:shd w:val="clear" w:color="auto" w:fill="FFFFFF"/>
        <w:spacing w:after="0" w:line="240" w:lineRule="auto"/>
        <w:rPr>
          <w:sz w:val="20"/>
          <w:szCs w:val="20"/>
        </w:rPr>
      </w:pPr>
      <w:r w:rsidRPr="00EA15CF">
        <w:rPr>
          <w:sz w:val="18"/>
          <w:szCs w:val="18"/>
        </w:rPr>
        <w:t>Fuente: Ministerio de Cultura - DACI. Elaboración: Ministerio de Cultura - DGPI</w:t>
      </w:r>
    </w:p>
    <w:p w14:paraId="252CB5B6" w14:textId="305A7BF5" w:rsidR="00342C7E" w:rsidRDefault="0086454E" w:rsidP="0086454E">
      <w:pPr>
        <w:shd w:val="clear" w:color="auto" w:fill="FFFFFF"/>
        <w:spacing w:before="120" w:after="120" w:line="276" w:lineRule="auto"/>
        <w:jc w:val="both"/>
      </w:pPr>
      <w:r>
        <w:t>En segundo lugar, las atenciones a población PICI. Dentro de las acciones realizadas por los distintos sectores del Estado, se encuentra que entre el 2019 y 2022 se suscitaron más de 180 casos de acompañamiento para la atención de población PICI. A continuación, se detallan los casos por RI y/o RT:</w:t>
      </w:r>
    </w:p>
    <w:p w14:paraId="62AA3477" w14:textId="4D2ABFF9" w:rsidR="0086454E" w:rsidRPr="00EA15CF" w:rsidRDefault="00EA15CF" w:rsidP="00EA15CF">
      <w:pPr>
        <w:pStyle w:val="Descripcin"/>
        <w:rPr>
          <w:b w:val="0"/>
        </w:rPr>
      </w:pPr>
      <w:bookmarkStart w:id="491" w:name="_Toc143624356"/>
      <w:r>
        <w:t xml:space="preserve">Tabla </w:t>
      </w:r>
      <w:r w:rsidR="00000000">
        <w:fldChar w:fldCharType="begin"/>
      </w:r>
      <w:r w:rsidR="00000000">
        <w:instrText xml:space="preserve"> SEQ Tabla \* ARABIC </w:instrText>
      </w:r>
      <w:r w:rsidR="00000000">
        <w:fldChar w:fldCharType="separate"/>
      </w:r>
      <w:r w:rsidR="00740F56">
        <w:rPr>
          <w:noProof/>
        </w:rPr>
        <w:t>32</w:t>
      </w:r>
      <w:r w:rsidR="00000000">
        <w:rPr>
          <w:noProof/>
        </w:rPr>
        <w:fldChar w:fldCharType="end"/>
      </w:r>
      <w:r w:rsidRPr="00EA15CF">
        <w:t>. Acompañamientos a los sectores del Estado para la atención de la población PICI según RI y/o RT</w:t>
      </w:r>
      <w:bookmarkEnd w:id="491"/>
    </w:p>
    <w:tbl>
      <w:tblPr>
        <w:tblW w:w="8357" w:type="dxa"/>
        <w:tblInd w:w="137" w:type="dxa"/>
        <w:tblBorders>
          <w:top w:val="single" w:sz="4" w:space="0" w:color="8EAADB"/>
          <w:left w:val="single" w:sz="4" w:space="0" w:color="000000"/>
          <w:bottom w:val="single" w:sz="4" w:space="0" w:color="8EAADB"/>
          <w:right w:val="single" w:sz="4" w:space="0" w:color="000000"/>
          <w:insideH w:val="single" w:sz="4" w:space="0" w:color="8EAADB"/>
          <w:insideV w:val="single" w:sz="4" w:space="0" w:color="8EAADB"/>
        </w:tblBorders>
        <w:tblLayout w:type="fixed"/>
        <w:tblLook w:val="0400" w:firstRow="0" w:lastRow="0" w:firstColumn="0" w:lastColumn="0" w:noHBand="0" w:noVBand="1"/>
      </w:tblPr>
      <w:tblGrid>
        <w:gridCol w:w="3107"/>
        <w:gridCol w:w="1287"/>
        <w:gridCol w:w="1134"/>
        <w:gridCol w:w="1300"/>
        <w:gridCol w:w="1529"/>
      </w:tblGrid>
      <w:tr w:rsidR="0086454E" w:rsidRPr="00AE4A66" w14:paraId="5E4615C9" w14:textId="77777777" w:rsidTr="00BF3588">
        <w:trPr>
          <w:trHeight w:val="227"/>
        </w:trPr>
        <w:tc>
          <w:tcPr>
            <w:tcW w:w="3107" w:type="dxa"/>
            <w:tcBorders>
              <w:top w:val="single" w:sz="4" w:space="0" w:color="000000"/>
              <w:bottom w:val="single" w:sz="4" w:space="0" w:color="000000"/>
              <w:right w:val="single" w:sz="4" w:space="0" w:color="000000"/>
            </w:tcBorders>
            <w:shd w:val="clear" w:color="auto" w:fill="006666"/>
          </w:tcPr>
          <w:p w14:paraId="36AB989D" w14:textId="77777777" w:rsidR="0086454E" w:rsidRPr="00AE4A66" w:rsidRDefault="0086454E" w:rsidP="00BF3588">
            <w:pPr>
              <w:spacing w:after="0"/>
              <w:rPr>
                <w:b/>
                <w:color w:val="FFFFFF"/>
                <w:sz w:val="20"/>
                <w:szCs w:val="20"/>
              </w:rPr>
            </w:pPr>
            <w:r w:rsidRPr="00AE4A66">
              <w:rPr>
                <w:b/>
                <w:color w:val="FFFFFF"/>
                <w:sz w:val="20"/>
                <w:szCs w:val="20"/>
              </w:rPr>
              <w:t>Reserva</w:t>
            </w:r>
          </w:p>
        </w:tc>
        <w:tc>
          <w:tcPr>
            <w:tcW w:w="1287"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700AA1A3" w14:textId="77777777" w:rsidR="0086454E" w:rsidRPr="00AE4A66" w:rsidRDefault="0086454E" w:rsidP="00BF3588">
            <w:pPr>
              <w:spacing w:after="0"/>
              <w:jc w:val="center"/>
              <w:rPr>
                <w:b/>
                <w:color w:val="FFFFFF"/>
                <w:sz w:val="20"/>
                <w:szCs w:val="20"/>
              </w:rPr>
            </w:pPr>
            <w:r w:rsidRPr="00AE4A66">
              <w:rPr>
                <w:b/>
                <w:color w:val="FFFFFF"/>
                <w:sz w:val="20"/>
                <w:szCs w:val="20"/>
              </w:rPr>
              <w:t>2019</w:t>
            </w:r>
          </w:p>
        </w:tc>
        <w:tc>
          <w:tcPr>
            <w:tcW w:w="1134"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62E7EBEA" w14:textId="77777777" w:rsidR="0086454E" w:rsidRPr="00AE4A66" w:rsidRDefault="0086454E" w:rsidP="00BF3588">
            <w:pPr>
              <w:spacing w:after="0"/>
              <w:jc w:val="center"/>
              <w:rPr>
                <w:b/>
                <w:color w:val="FFFFFF"/>
                <w:sz w:val="20"/>
                <w:szCs w:val="20"/>
              </w:rPr>
            </w:pPr>
            <w:r w:rsidRPr="00AE4A66">
              <w:rPr>
                <w:b/>
                <w:color w:val="FFFFFF"/>
                <w:sz w:val="20"/>
                <w:szCs w:val="20"/>
              </w:rPr>
              <w:t>2020</w:t>
            </w:r>
          </w:p>
        </w:tc>
        <w:tc>
          <w:tcPr>
            <w:tcW w:w="1300"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76525A07" w14:textId="77777777" w:rsidR="0086454E" w:rsidRPr="00AE4A66" w:rsidRDefault="0086454E" w:rsidP="00BF3588">
            <w:pPr>
              <w:spacing w:after="0"/>
              <w:jc w:val="center"/>
              <w:rPr>
                <w:b/>
                <w:color w:val="FFFFFF"/>
                <w:sz w:val="20"/>
                <w:szCs w:val="20"/>
              </w:rPr>
            </w:pPr>
            <w:r w:rsidRPr="00AE4A66">
              <w:rPr>
                <w:b/>
                <w:color w:val="FFFFFF"/>
                <w:sz w:val="20"/>
                <w:szCs w:val="20"/>
              </w:rPr>
              <w:t>2021</w:t>
            </w:r>
          </w:p>
        </w:tc>
        <w:tc>
          <w:tcPr>
            <w:tcW w:w="1529" w:type="dxa"/>
            <w:tcBorders>
              <w:top w:val="single" w:sz="4" w:space="0" w:color="000000"/>
              <w:left w:val="single" w:sz="4" w:space="0" w:color="000000"/>
              <w:bottom w:val="single" w:sz="4" w:space="0" w:color="000000"/>
            </w:tcBorders>
            <w:shd w:val="clear" w:color="auto" w:fill="006666"/>
            <w:vAlign w:val="center"/>
          </w:tcPr>
          <w:p w14:paraId="5054BF92" w14:textId="77777777" w:rsidR="0086454E" w:rsidRPr="00AE4A66" w:rsidRDefault="0086454E" w:rsidP="00BF3588">
            <w:pPr>
              <w:spacing w:after="0"/>
              <w:jc w:val="center"/>
              <w:rPr>
                <w:b/>
                <w:color w:val="FFFFFF"/>
                <w:sz w:val="20"/>
                <w:szCs w:val="20"/>
              </w:rPr>
            </w:pPr>
            <w:r w:rsidRPr="00AE4A66">
              <w:rPr>
                <w:b/>
                <w:color w:val="FFFFFF"/>
                <w:sz w:val="20"/>
                <w:szCs w:val="20"/>
              </w:rPr>
              <w:t>2022</w:t>
            </w:r>
          </w:p>
        </w:tc>
      </w:tr>
      <w:tr w:rsidR="0086454E" w:rsidRPr="00AE4A66" w14:paraId="3E16B28A" w14:textId="77777777" w:rsidTr="00BF3588">
        <w:trPr>
          <w:trHeight w:val="227"/>
        </w:trPr>
        <w:tc>
          <w:tcPr>
            <w:tcW w:w="3107" w:type="dxa"/>
            <w:tcBorders>
              <w:top w:val="single" w:sz="4" w:space="0" w:color="000000"/>
              <w:bottom w:val="single" w:sz="4" w:space="0" w:color="000000"/>
              <w:right w:val="single" w:sz="4" w:space="0" w:color="000000"/>
            </w:tcBorders>
          </w:tcPr>
          <w:p w14:paraId="41BEA061" w14:textId="77777777" w:rsidR="0086454E" w:rsidRPr="00AE4A66" w:rsidRDefault="0086454E" w:rsidP="00BF3588">
            <w:pPr>
              <w:spacing w:after="0"/>
              <w:rPr>
                <w:sz w:val="20"/>
                <w:szCs w:val="20"/>
              </w:rPr>
            </w:pPr>
            <w:r w:rsidRPr="00AE4A66">
              <w:rPr>
                <w:sz w:val="20"/>
                <w:szCs w:val="20"/>
              </w:rPr>
              <w:t xml:space="preserve">Reserva Indígena </w:t>
            </w:r>
            <w:proofErr w:type="spellStart"/>
            <w:r w:rsidRPr="00AE4A66">
              <w:rPr>
                <w:sz w:val="20"/>
                <w:szCs w:val="20"/>
              </w:rPr>
              <w:t>Murunahua</w:t>
            </w:r>
            <w:proofErr w:type="spellEnd"/>
          </w:p>
        </w:tc>
        <w:tc>
          <w:tcPr>
            <w:tcW w:w="1287" w:type="dxa"/>
            <w:tcBorders>
              <w:top w:val="single" w:sz="4" w:space="0" w:color="000000"/>
              <w:left w:val="single" w:sz="4" w:space="0" w:color="000000"/>
              <w:bottom w:val="single" w:sz="4" w:space="0" w:color="000000"/>
              <w:right w:val="single" w:sz="4" w:space="0" w:color="000000"/>
            </w:tcBorders>
            <w:vAlign w:val="center"/>
          </w:tcPr>
          <w:p w14:paraId="491B7358" w14:textId="77777777" w:rsidR="0086454E" w:rsidRPr="00AE4A66" w:rsidRDefault="0086454E" w:rsidP="00BF3588">
            <w:pPr>
              <w:spacing w:after="0"/>
              <w:jc w:val="center"/>
              <w:rPr>
                <w:sz w:val="20"/>
                <w:szCs w:val="20"/>
              </w:rPr>
            </w:pPr>
            <w:r w:rsidRPr="00AE4A66">
              <w:rPr>
                <w:sz w:val="20"/>
                <w:szCs w:val="20"/>
              </w:rPr>
              <w:t>4</w:t>
            </w:r>
          </w:p>
        </w:tc>
        <w:tc>
          <w:tcPr>
            <w:tcW w:w="1134" w:type="dxa"/>
            <w:tcBorders>
              <w:top w:val="single" w:sz="4" w:space="0" w:color="000000"/>
              <w:left w:val="single" w:sz="4" w:space="0" w:color="000000"/>
              <w:bottom w:val="single" w:sz="4" w:space="0" w:color="000000"/>
              <w:right w:val="single" w:sz="4" w:space="0" w:color="000000"/>
            </w:tcBorders>
            <w:vAlign w:val="center"/>
          </w:tcPr>
          <w:p w14:paraId="3D24C319" w14:textId="77777777" w:rsidR="0086454E" w:rsidRPr="00AE4A66" w:rsidRDefault="0086454E" w:rsidP="00BF3588">
            <w:pPr>
              <w:spacing w:after="0"/>
              <w:jc w:val="center"/>
              <w:rPr>
                <w:sz w:val="20"/>
                <w:szCs w:val="20"/>
              </w:rPr>
            </w:pPr>
            <w:r w:rsidRPr="00AE4A66">
              <w:rPr>
                <w:sz w:val="20"/>
                <w:szCs w:val="20"/>
              </w:rPr>
              <w:t>4</w:t>
            </w:r>
          </w:p>
        </w:tc>
        <w:tc>
          <w:tcPr>
            <w:tcW w:w="1300" w:type="dxa"/>
            <w:tcBorders>
              <w:top w:val="single" w:sz="4" w:space="0" w:color="000000"/>
              <w:left w:val="single" w:sz="4" w:space="0" w:color="000000"/>
              <w:bottom w:val="single" w:sz="4" w:space="0" w:color="000000"/>
              <w:right w:val="single" w:sz="4" w:space="0" w:color="000000"/>
            </w:tcBorders>
            <w:vAlign w:val="center"/>
          </w:tcPr>
          <w:p w14:paraId="465D5E8A" w14:textId="77777777" w:rsidR="0086454E" w:rsidRPr="00AE4A66" w:rsidRDefault="0086454E" w:rsidP="00BF3588">
            <w:pPr>
              <w:spacing w:after="0"/>
              <w:jc w:val="center"/>
              <w:rPr>
                <w:sz w:val="20"/>
                <w:szCs w:val="20"/>
              </w:rPr>
            </w:pPr>
            <w:r w:rsidRPr="00AE4A66">
              <w:rPr>
                <w:sz w:val="20"/>
                <w:szCs w:val="20"/>
              </w:rPr>
              <w:t>21</w:t>
            </w:r>
          </w:p>
        </w:tc>
        <w:tc>
          <w:tcPr>
            <w:tcW w:w="1529" w:type="dxa"/>
            <w:tcBorders>
              <w:top w:val="single" w:sz="4" w:space="0" w:color="000000"/>
              <w:left w:val="single" w:sz="4" w:space="0" w:color="000000"/>
              <w:bottom w:val="single" w:sz="4" w:space="0" w:color="000000"/>
            </w:tcBorders>
            <w:vAlign w:val="center"/>
          </w:tcPr>
          <w:p w14:paraId="0700A06A" w14:textId="77777777" w:rsidR="0086454E" w:rsidRPr="00AE4A66" w:rsidRDefault="0086454E" w:rsidP="00BF3588">
            <w:pPr>
              <w:spacing w:after="0"/>
              <w:jc w:val="center"/>
              <w:rPr>
                <w:sz w:val="20"/>
                <w:szCs w:val="20"/>
              </w:rPr>
            </w:pPr>
            <w:r w:rsidRPr="00AE4A66">
              <w:rPr>
                <w:sz w:val="20"/>
                <w:szCs w:val="20"/>
              </w:rPr>
              <w:t>16</w:t>
            </w:r>
          </w:p>
        </w:tc>
      </w:tr>
      <w:tr w:rsidR="0086454E" w:rsidRPr="00AE4A66" w14:paraId="6E191DC0" w14:textId="77777777" w:rsidTr="00BF3588">
        <w:trPr>
          <w:trHeight w:val="227"/>
        </w:trPr>
        <w:tc>
          <w:tcPr>
            <w:tcW w:w="3107" w:type="dxa"/>
            <w:tcBorders>
              <w:top w:val="single" w:sz="4" w:space="0" w:color="000000"/>
              <w:bottom w:val="single" w:sz="4" w:space="0" w:color="000000"/>
              <w:right w:val="single" w:sz="4" w:space="0" w:color="000000"/>
            </w:tcBorders>
          </w:tcPr>
          <w:p w14:paraId="07CC1C2C" w14:textId="77777777" w:rsidR="0086454E" w:rsidRPr="00AE4A66" w:rsidRDefault="0086454E" w:rsidP="00BF3588">
            <w:pPr>
              <w:spacing w:after="0"/>
              <w:rPr>
                <w:sz w:val="20"/>
                <w:szCs w:val="20"/>
              </w:rPr>
            </w:pPr>
            <w:r w:rsidRPr="00AE4A66">
              <w:rPr>
                <w:sz w:val="20"/>
                <w:szCs w:val="20"/>
              </w:rPr>
              <w:t xml:space="preserve">Reserva </w:t>
            </w:r>
            <w:proofErr w:type="spellStart"/>
            <w:r w:rsidRPr="00AE4A66">
              <w:rPr>
                <w:sz w:val="20"/>
                <w:szCs w:val="20"/>
              </w:rPr>
              <w:t>Territorila</w:t>
            </w:r>
            <w:proofErr w:type="spellEnd"/>
            <w:r w:rsidRPr="00AE4A66">
              <w:rPr>
                <w:sz w:val="20"/>
                <w:szCs w:val="20"/>
              </w:rPr>
              <w:t xml:space="preserve"> </w:t>
            </w:r>
            <w:proofErr w:type="spellStart"/>
            <w:r w:rsidRPr="00AE4A66">
              <w:rPr>
                <w:sz w:val="20"/>
                <w:szCs w:val="20"/>
              </w:rPr>
              <w:t>Kugapakori</w:t>
            </w:r>
            <w:proofErr w:type="spellEnd"/>
            <w:r w:rsidRPr="00AE4A66">
              <w:rPr>
                <w:sz w:val="20"/>
                <w:szCs w:val="20"/>
              </w:rPr>
              <w:t xml:space="preserve">, Nahua, </w:t>
            </w:r>
            <w:proofErr w:type="spellStart"/>
            <w:r w:rsidRPr="00AE4A66">
              <w:rPr>
                <w:sz w:val="20"/>
                <w:szCs w:val="20"/>
              </w:rPr>
              <w:t>Nanti</w:t>
            </w:r>
            <w:proofErr w:type="spellEnd"/>
            <w:r w:rsidRPr="00AE4A66">
              <w:rPr>
                <w:sz w:val="20"/>
                <w:szCs w:val="20"/>
              </w:rPr>
              <w:t xml:space="preserve"> y otros</w:t>
            </w:r>
          </w:p>
        </w:tc>
        <w:tc>
          <w:tcPr>
            <w:tcW w:w="1287" w:type="dxa"/>
            <w:tcBorders>
              <w:top w:val="single" w:sz="4" w:space="0" w:color="000000"/>
              <w:left w:val="single" w:sz="4" w:space="0" w:color="000000"/>
              <w:bottom w:val="single" w:sz="4" w:space="0" w:color="000000"/>
              <w:right w:val="single" w:sz="4" w:space="0" w:color="000000"/>
            </w:tcBorders>
            <w:vAlign w:val="center"/>
          </w:tcPr>
          <w:p w14:paraId="3C6174C3" w14:textId="77777777" w:rsidR="0086454E" w:rsidRPr="00AE4A66" w:rsidRDefault="0086454E" w:rsidP="00BF3588">
            <w:pPr>
              <w:spacing w:after="0"/>
              <w:jc w:val="center"/>
              <w:rPr>
                <w:sz w:val="20"/>
                <w:szCs w:val="20"/>
              </w:rPr>
            </w:pPr>
            <w:r w:rsidRPr="00AE4A66">
              <w:rPr>
                <w:sz w:val="20"/>
                <w:szCs w:val="20"/>
              </w:rPr>
              <w:t>64</w:t>
            </w:r>
          </w:p>
        </w:tc>
        <w:tc>
          <w:tcPr>
            <w:tcW w:w="1134" w:type="dxa"/>
            <w:tcBorders>
              <w:top w:val="single" w:sz="4" w:space="0" w:color="000000"/>
              <w:left w:val="single" w:sz="4" w:space="0" w:color="000000"/>
              <w:bottom w:val="single" w:sz="4" w:space="0" w:color="000000"/>
              <w:right w:val="single" w:sz="4" w:space="0" w:color="000000"/>
            </w:tcBorders>
            <w:vAlign w:val="center"/>
          </w:tcPr>
          <w:p w14:paraId="01C94033" w14:textId="77777777" w:rsidR="0086454E" w:rsidRPr="00AE4A66" w:rsidRDefault="0086454E" w:rsidP="00BF3588">
            <w:pPr>
              <w:spacing w:after="0"/>
              <w:jc w:val="center"/>
              <w:rPr>
                <w:sz w:val="20"/>
                <w:szCs w:val="20"/>
              </w:rPr>
            </w:pPr>
            <w:r w:rsidRPr="00AE4A66">
              <w:rPr>
                <w:sz w:val="20"/>
                <w:szCs w:val="20"/>
              </w:rPr>
              <w:t>24</w:t>
            </w:r>
          </w:p>
        </w:tc>
        <w:tc>
          <w:tcPr>
            <w:tcW w:w="1300" w:type="dxa"/>
            <w:tcBorders>
              <w:top w:val="single" w:sz="4" w:space="0" w:color="000000"/>
              <w:left w:val="single" w:sz="4" w:space="0" w:color="000000"/>
              <w:bottom w:val="single" w:sz="4" w:space="0" w:color="000000"/>
              <w:right w:val="single" w:sz="4" w:space="0" w:color="000000"/>
            </w:tcBorders>
            <w:vAlign w:val="center"/>
          </w:tcPr>
          <w:p w14:paraId="20B09276" w14:textId="77777777" w:rsidR="0086454E" w:rsidRPr="00AE4A66" w:rsidRDefault="0086454E" w:rsidP="00BF3588">
            <w:pPr>
              <w:spacing w:after="0"/>
              <w:jc w:val="center"/>
              <w:rPr>
                <w:sz w:val="20"/>
                <w:szCs w:val="20"/>
              </w:rPr>
            </w:pPr>
            <w:r w:rsidRPr="00AE4A66">
              <w:rPr>
                <w:sz w:val="20"/>
                <w:szCs w:val="20"/>
              </w:rPr>
              <w:t>20</w:t>
            </w:r>
          </w:p>
        </w:tc>
        <w:tc>
          <w:tcPr>
            <w:tcW w:w="1529" w:type="dxa"/>
            <w:tcBorders>
              <w:top w:val="single" w:sz="4" w:space="0" w:color="000000"/>
              <w:left w:val="single" w:sz="4" w:space="0" w:color="000000"/>
              <w:bottom w:val="single" w:sz="4" w:space="0" w:color="000000"/>
            </w:tcBorders>
            <w:vAlign w:val="center"/>
          </w:tcPr>
          <w:p w14:paraId="30EF799C" w14:textId="77777777" w:rsidR="0086454E" w:rsidRPr="00AE4A66" w:rsidRDefault="0086454E" w:rsidP="00BF3588">
            <w:pPr>
              <w:spacing w:after="0"/>
              <w:jc w:val="center"/>
              <w:rPr>
                <w:sz w:val="20"/>
                <w:szCs w:val="20"/>
              </w:rPr>
            </w:pPr>
            <w:r w:rsidRPr="00AE4A66">
              <w:rPr>
                <w:sz w:val="20"/>
                <w:szCs w:val="20"/>
              </w:rPr>
              <w:t>21</w:t>
            </w:r>
          </w:p>
        </w:tc>
      </w:tr>
      <w:tr w:rsidR="0086454E" w:rsidRPr="00AE4A66" w14:paraId="0A5D0ECE" w14:textId="77777777" w:rsidTr="00BF3588">
        <w:trPr>
          <w:trHeight w:val="227"/>
        </w:trPr>
        <w:tc>
          <w:tcPr>
            <w:tcW w:w="3107" w:type="dxa"/>
            <w:tcBorders>
              <w:top w:val="single" w:sz="4" w:space="0" w:color="000000"/>
              <w:bottom w:val="single" w:sz="4" w:space="0" w:color="000000"/>
              <w:right w:val="single" w:sz="4" w:space="0" w:color="000000"/>
            </w:tcBorders>
          </w:tcPr>
          <w:p w14:paraId="549744E9" w14:textId="77777777" w:rsidR="0086454E" w:rsidRPr="00AE4A66" w:rsidRDefault="0086454E" w:rsidP="00BF3588">
            <w:pPr>
              <w:spacing w:after="0"/>
              <w:rPr>
                <w:sz w:val="20"/>
                <w:szCs w:val="20"/>
              </w:rPr>
            </w:pPr>
            <w:r w:rsidRPr="00AE4A66">
              <w:rPr>
                <w:sz w:val="20"/>
                <w:szCs w:val="20"/>
              </w:rPr>
              <w:t>Reserva Territorial Madre de Dios</w:t>
            </w:r>
          </w:p>
        </w:tc>
        <w:tc>
          <w:tcPr>
            <w:tcW w:w="1287" w:type="dxa"/>
            <w:tcBorders>
              <w:top w:val="single" w:sz="4" w:space="0" w:color="000000"/>
              <w:left w:val="single" w:sz="4" w:space="0" w:color="000000"/>
              <w:bottom w:val="single" w:sz="4" w:space="0" w:color="000000"/>
              <w:right w:val="single" w:sz="4" w:space="0" w:color="000000"/>
            </w:tcBorders>
            <w:vAlign w:val="center"/>
          </w:tcPr>
          <w:p w14:paraId="4A3B89B7" w14:textId="77777777" w:rsidR="0086454E" w:rsidRPr="00AE4A66" w:rsidRDefault="0086454E" w:rsidP="00BF3588">
            <w:pPr>
              <w:spacing w:after="0"/>
              <w:jc w:val="center"/>
              <w:rPr>
                <w:sz w:val="20"/>
                <w:szCs w:val="20"/>
              </w:rPr>
            </w:pPr>
            <w:r w:rsidRPr="00AE4A66">
              <w:rPr>
                <w:sz w:val="20"/>
                <w:szCs w:val="20"/>
              </w:rPr>
              <w:t>0</w:t>
            </w:r>
          </w:p>
        </w:tc>
        <w:tc>
          <w:tcPr>
            <w:tcW w:w="1134" w:type="dxa"/>
            <w:tcBorders>
              <w:top w:val="single" w:sz="4" w:space="0" w:color="000000"/>
              <w:left w:val="single" w:sz="4" w:space="0" w:color="000000"/>
              <w:bottom w:val="single" w:sz="4" w:space="0" w:color="000000"/>
              <w:right w:val="single" w:sz="4" w:space="0" w:color="000000"/>
            </w:tcBorders>
            <w:vAlign w:val="center"/>
          </w:tcPr>
          <w:p w14:paraId="691F20F9" w14:textId="77777777" w:rsidR="0086454E" w:rsidRPr="00AE4A66" w:rsidRDefault="0086454E" w:rsidP="00BF3588">
            <w:pPr>
              <w:spacing w:after="0"/>
              <w:jc w:val="center"/>
              <w:rPr>
                <w:sz w:val="20"/>
                <w:szCs w:val="20"/>
              </w:rPr>
            </w:pPr>
            <w:r w:rsidRPr="00AE4A66">
              <w:rPr>
                <w:sz w:val="20"/>
                <w:szCs w:val="20"/>
              </w:rPr>
              <w:t>1</w:t>
            </w:r>
          </w:p>
        </w:tc>
        <w:tc>
          <w:tcPr>
            <w:tcW w:w="1300" w:type="dxa"/>
            <w:tcBorders>
              <w:top w:val="single" w:sz="4" w:space="0" w:color="000000"/>
              <w:left w:val="single" w:sz="4" w:space="0" w:color="000000"/>
              <w:bottom w:val="single" w:sz="4" w:space="0" w:color="000000"/>
              <w:right w:val="single" w:sz="4" w:space="0" w:color="000000"/>
            </w:tcBorders>
            <w:vAlign w:val="center"/>
          </w:tcPr>
          <w:p w14:paraId="6A40D515" w14:textId="77777777" w:rsidR="0086454E" w:rsidRPr="00AE4A66" w:rsidRDefault="0086454E" w:rsidP="00BF3588">
            <w:pPr>
              <w:spacing w:after="0"/>
              <w:jc w:val="center"/>
              <w:rPr>
                <w:sz w:val="20"/>
                <w:szCs w:val="20"/>
              </w:rPr>
            </w:pPr>
            <w:r w:rsidRPr="00AE4A66">
              <w:rPr>
                <w:sz w:val="20"/>
                <w:szCs w:val="20"/>
              </w:rPr>
              <w:t>6</w:t>
            </w:r>
          </w:p>
        </w:tc>
        <w:tc>
          <w:tcPr>
            <w:tcW w:w="1529" w:type="dxa"/>
            <w:tcBorders>
              <w:top w:val="single" w:sz="4" w:space="0" w:color="000000"/>
              <w:left w:val="single" w:sz="4" w:space="0" w:color="000000"/>
              <w:bottom w:val="single" w:sz="4" w:space="0" w:color="000000"/>
            </w:tcBorders>
            <w:vAlign w:val="center"/>
          </w:tcPr>
          <w:p w14:paraId="543B84A8" w14:textId="77777777" w:rsidR="0086454E" w:rsidRPr="00AE4A66" w:rsidRDefault="0086454E" w:rsidP="00BF3588">
            <w:pPr>
              <w:spacing w:after="0"/>
              <w:jc w:val="center"/>
              <w:rPr>
                <w:sz w:val="20"/>
                <w:szCs w:val="20"/>
              </w:rPr>
            </w:pPr>
            <w:r w:rsidRPr="00AE4A66">
              <w:rPr>
                <w:sz w:val="20"/>
                <w:szCs w:val="20"/>
              </w:rPr>
              <w:t>6</w:t>
            </w:r>
          </w:p>
        </w:tc>
      </w:tr>
    </w:tbl>
    <w:p w14:paraId="2F0DAC49" w14:textId="77777777" w:rsidR="0086454E" w:rsidRPr="00EA15CF" w:rsidRDefault="0086454E" w:rsidP="00EA15CF">
      <w:pPr>
        <w:shd w:val="clear" w:color="auto" w:fill="FFFFFF"/>
        <w:spacing w:after="0" w:line="240" w:lineRule="auto"/>
        <w:rPr>
          <w:sz w:val="18"/>
          <w:szCs w:val="18"/>
        </w:rPr>
      </w:pPr>
      <w:r w:rsidRPr="00EA15CF">
        <w:rPr>
          <w:sz w:val="18"/>
          <w:szCs w:val="18"/>
        </w:rPr>
        <w:t>Fuente: Ministerio de Cultura - DACI. Elaboración: Ministerio de Cultura – DGPI</w:t>
      </w:r>
    </w:p>
    <w:p w14:paraId="5514AFE4" w14:textId="77777777" w:rsidR="0086454E" w:rsidRDefault="0086454E" w:rsidP="0086454E">
      <w:pPr>
        <w:shd w:val="clear" w:color="auto" w:fill="FFFFFF"/>
        <w:spacing w:before="120" w:after="120" w:line="276" w:lineRule="auto"/>
        <w:jc w:val="both"/>
      </w:pPr>
      <w:r>
        <w:t xml:space="preserve">En el caso de las demandas de salud, se encuentra que en 2022 se dieron 131 articulaciones intersectoriales para atender demandas de salud PICI. Asimismo, se brindó asistencia a 232 personas pertenecientes a PICI. </w:t>
      </w:r>
    </w:p>
    <w:p w14:paraId="15AC9FEA" w14:textId="229137B5" w:rsidR="0086454E" w:rsidRPr="00EA15CF" w:rsidRDefault="0086454E" w:rsidP="0086454E">
      <w:pPr>
        <w:pStyle w:val="Descripcin"/>
        <w:rPr>
          <w:b w:val="0"/>
        </w:rPr>
      </w:pPr>
      <w:bookmarkStart w:id="492" w:name="_Toc137233482"/>
      <w:bookmarkStart w:id="493" w:name="_Toc143624357"/>
      <w:r w:rsidRPr="00EA15CF">
        <w:t xml:space="preserve">Tabla </w:t>
      </w:r>
      <w:r w:rsidR="00000000">
        <w:fldChar w:fldCharType="begin"/>
      </w:r>
      <w:r w:rsidR="00000000">
        <w:instrText xml:space="preserve"> SEQ Tabla \* ARABIC </w:instrText>
      </w:r>
      <w:r w:rsidR="00000000">
        <w:fldChar w:fldCharType="separate"/>
      </w:r>
      <w:r w:rsidR="00740F56">
        <w:rPr>
          <w:noProof/>
        </w:rPr>
        <w:t>33</w:t>
      </w:r>
      <w:r w:rsidR="00000000">
        <w:rPr>
          <w:noProof/>
        </w:rPr>
        <w:fldChar w:fldCharType="end"/>
      </w:r>
      <w:r w:rsidRPr="00EA15CF">
        <w:t>. Número de articulaciones intersectoriales para atender demandas de salud PICI</w:t>
      </w:r>
      <w:bookmarkEnd w:id="492"/>
      <w:bookmarkEnd w:id="493"/>
    </w:p>
    <w:tbl>
      <w:tblPr>
        <w:tblW w:w="8175"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780"/>
        <w:gridCol w:w="855"/>
        <w:gridCol w:w="705"/>
        <w:gridCol w:w="780"/>
        <w:gridCol w:w="735"/>
        <w:gridCol w:w="690"/>
        <w:gridCol w:w="660"/>
        <w:gridCol w:w="705"/>
      </w:tblGrid>
      <w:tr w:rsidR="0086454E" w:rsidRPr="00AE4A66" w14:paraId="1389E36F" w14:textId="77777777" w:rsidTr="00BF3588">
        <w:trPr>
          <w:trHeight w:val="283"/>
          <w:tblHeader/>
        </w:trPr>
        <w:tc>
          <w:tcPr>
            <w:tcW w:w="2265"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1A7F7E92" w14:textId="77777777" w:rsidR="0086454E" w:rsidRPr="00AE4A66" w:rsidRDefault="0086454E" w:rsidP="00BF3588">
            <w:pPr>
              <w:spacing w:after="0"/>
              <w:rPr>
                <w:b/>
                <w:color w:val="FFFFFF"/>
                <w:sz w:val="20"/>
                <w:szCs w:val="20"/>
              </w:rPr>
            </w:pPr>
            <w:r w:rsidRPr="00AE4A66">
              <w:rPr>
                <w:b/>
                <w:color w:val="FFFFFF"/>
                <w:sz w:val="20"/>
                <w:szCs w:val="20"/>
              </w:rPr>
              <w:t>Acciones realizadas</w:t>
            </w:r>
          </w:p>
        </w:tc>
        <w:tc>
          <w:tcPr>
            <w:tcW w:w="780"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2827611C" w14:textId="77777777" w:rsidR="0086454E" w:rsidRPr="00AE4A66" w:rsidRDefault="0086454E" w:rsidP="00BF3588">
            <w:pPr>
              <w:spacing w:after="0"/>
              <w:jc w:val="center"/>
              <w:rPr>
                <w:b/>
                <w:color w:val="FFFFFF"/>
                <w:sz w:val="20"/>
                <w:szCs w:val="20"/>
              </w:rPr>
            </w:pPr>
            <w:r w:rsidRPr="00AE4A66">
              <w:rPr>
                <w:b/>
                <w:color w:val="FFFFFF"/>
                <w:sz w:val="20"/>
                <w:szCs w:val="20"/>
              </w:rPr>
              <w:t>2016</w:t>
            </w:r>
          </w:p>
        </w:tc>
        <w:tc>
          <w:tcPr>
            <w:tcW w:w="855"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09C5403F" w14:textId="77777777" w:rsidR="0086454E" w:rsidRPr="00AE4A66" w:rsidRDefault="0086454E" w:rsidP="00BF3588">
            <w:pPr>
              <w:spacing w:after="0"/>
              <w:jc w:val="center"/>
              <w:rPr>
                <w:b/>
                <w:color w:val="FFFFFF"/>
                <w:sz w:val="20"/>
                <w:szCs w:val="20"/>
              </w:rPr>
            </w:pPr>
            <w:r w:rsidRPr="00AE4A66">
              <w:rPr>
                <w:b/>
                <w:color w:val="FFFFFF"/>
                <w:sz w:val="20"/>
                <w:szCs w:val="20"/>
              </w:rPr>
              <w:t>2017</w:t>
            </w:r>
          </w:p>
        </w:tc>
        <w:tc>
          <w:tcPr>
            <w:tcW w:w="705"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6F3E78E4" w14:textId="77777777" w:rsidR="0086454E" w:rsidRPr="00AE4A66" w:rsidRDefault="0086454E" w:rsidP="00BF3588">
            <w:pPr>
              <w:spacing w:after="0"/>
              <w:jc w:val="center"/>
              <w:rPr>
                <w:b/>
                <w:color w:val="FFFFFF"/>
                <w:sz w:val="20"/>
                <w:szCs w:val="20"/>
              </w:rPr>
            </w:pPr>
            <w:r w:rsidRPr="00AE4A66">
              <w:rPr>
                <w:b/>
                <w:color w:val="FFFFFF"/>
                <w:sz w:val="20"/>
                <w:szCs w:val="20"/>
              </w:rPr>
              <w:t>2018</w:t>
            </w:r>
          </w:p>
        </w:tc>
        <w:tc>
          <w:tcPr>
            <w:tcW w:w="780"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4AB0B205" w14:textId="77777777" w:rsidR="0086454E" w:rsidRPr="00AE4A66" w:rsidRDefault="0086454E" w:rsidP="00BF3588">
            <w:pPr>
              <w:spacing w:after="0"/>
              <w:jc w:val="center"/>
              <w:rPr>
                <w:b/>
                <w:color w:val="FFFFFF"/>
                <w:sz w:val="20"/>
                <w:szCs w:val="20"/>
              </w:rPr>
            </w:pPr>
            <w:r w:rsidRPr="00AE4A66">
              <w:rPr>
                <w:b/>
                <w:color w:val="FFFFFF"/>
                <w:sz w:val="20"/>
                <w:szCs w:val="20"/>
              </w:rPr>
              <w:t>2019</w:t>
            </w:r>
          </w:p>
        </w:tc>
        <w:tc>
          <w:tcPr>
            <w:tcW w:w="735"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77AA58EF" w14:textId="77777777" w:rsidR="0086454E" w:rsidRPr="00AE4A66" w:rsidRDefault="0086454E" w:rsidP="00BF3588">
            <w:pPr>
              <w:spacing w:after="0"/>
              <w:jc w:val="center"/>
              <w:rPr>
                <w:b/>
                <w:color w:val="FFFFFF"/>
                <w:sz w:val="20"/>
                <w:szCs w:val="20"/>
              </w:rPr>
            </w:pPr>
            <w:r w:rsidRPr="00AE4A66">
              <w:rPr>
                <w:b/>
                <w:color w:val="FFFFFF"/>
                <w:sz w:val="20"/>
                <w:szCs w:val="20"/>
              </w:rPr>
              <w:t>2020</w:t>
            </w:r>
          </w:p>
        </w:tc>
        <w:tc>
          <w:tcPr>
            <w:tcW w:w="690"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5D22B0F9" w14:textId="77777777" w:rsidR="0086454E" w:rsidRPr="00AE4A66" w:rsidRDefault="0086454E" w:rsidP="00BF3588">
            <w:pPr>
              <w:spacing w:after="0"/>
              <w:jc w:val="center"/>
              <w:rPr>
                <w:b/>
                <w:color w:val="FFFFFF"/>
                <w:sz w:val="20"/>
                <w:szCs w:val="20"/>
              </w:rPr>
            </w:pPr>
            <w:r w:rsidRPr="00AE4A66">
              <w:rPr>
                <w:b/>
                <w:color w:val="FFFFFF"/>
                <w:sz w:val="20"/>
                <w:szCs w:val="20"/>
              </w:rPr>
              <w:t>2021</w:t>
            </w:r>
          </w:p>
        </w:tc>
        <w:tc>
          <w:tcPr>
            <w:tcW w:w="660" w:type="dxa"/>
            <w:tcBorders>
              <w:top w:val="single" w:sz="4" w:space="0" w:color="000000"/>
              <w:left w:val="single" w:sz="4" w:space="0" w:color="000000"/>
              <w:bottom w:val="single" w:sz="4" w:space="0" w:color="000000"/>
              <w:right w:val="single" w:sz="4" w:space="0" w:color="000000"/>
            </w:tcBorders>
            <w:shd w:val="clear" w:color="auto" w:fill="006666"/>
          </w:tcPr>
          <w:p w14:paraId="16EC2CE2" w14:textId="77777777" w:rsidR="0086454E" w:rsidRPr="00AE4A66" w:rsidRDefault="0086454E" w:rsidP="00BF3588">
            <w:pPr>
              <w:spacing w:after="0"/>
              <w:jc w:val="center"/>
              <w:rPr>
                <w:b/>
                <w:color w:val="FFFFFF"/>
                <w:sz w:val="20"/>
                <w:szCs w:val="20"/>
              </w:rPr>
            </w:pPr>
            <w:r w:rsidRPr="00AE4A66">
              <w:rPr>
                <w:b/>
                <w:color w:val="FFFFFF"/>
                <w:sz w:val="20"/>
                <w:szCs w:val="20"/>
              </w:rPr>
              <w:t>2022</w:t>
            </w:r>
          </w:p>
        </w:tc>
        <w:tc>
          <w:tcPr>
            <w:tcW w:w="705" w:type="dxa"/>
            <w:tcBorders>
              <w:top w:val="single" w:sz="4" w:space="0" w:color="000000"/>
              <w:left w:val="single" w:sz="4" w:space="0" w:color="000000"/>
              <w:bottom w:val="single" w:sz="4" w:space="0" w:color="000000"/>
              <w:right w:val="single" w:sz="4" w:space="0" w:color="000000"/>
            </w:tcBorders>
            <w:shd w:val="clear" w:color="auto" w:fill="006666"/>
          </w:tcPr>
          <w:p w14:paraId="7D828734" w14:textId="77777777" w:rsidR="0086454E" w:rsidRPr="00AE4A66" w:rsidRDefault="0086454E" w:rsidP="00BF3588">
            <w:pPr>
              <w:spacing w:after="0"/>
              <w:rPr>
                <w:b/>
                <w:color w:val="FFFFFF"/>
                <w:sz w:val="20"/>
                <w:szCs w:val="20"/>
              </w:rPr>
            </w:pPr>
            <w:r w:rsidRPr="00AE4A66">
              <w:rPr>
                <w:b/>
                <w:color w:val="FFFFFF"/>
                <w:sz w:val="20"/>
                <w:szCs w:val="20"/>
              </w:rPr>
              <w:t>2023</w:t>
            </w:r>
          </w:p>
        </w:tc>
      </w:tr>
      <w:tr w:rsidR="0086454E" w:rsidRPr="00AE4A66" w14:paraId="6234923F" w14:textId="77777777" w:rsidTr="00BF3588">
        <w:trPr>
          <w:trHeight w:val="283"/>
        </w:trPr>
        <w:tc>
          <w:tcPr>
            <w:tcW w:w="226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BE6D172" w14:textId="1E2B3296" w:rsidR="0086454E" w:rsidRPr="00A60DC5" w:rsidRDefault="00A60DC5" w:rsidP="00BF3588">
            <w:pPr>
              <w:shd w:val="clear" w:color="auto" w:fill="FFFFFF"/>
              <w:spacing w:after="0"/>
              <w:rPr>
                <w:bCs/>
                <w:sz w:val="20"/>
                <w:szCs w:val="20"/>
              </w:rPr>
            </w:pPr>
            <w:r w:rsidRPr="00A60DC5">
              <w:rPr>
                <w:bCs/>
                <w:sz w:val="20"/>
                <w:szCs w:val="20"/>
              </w:rPr>
              <w:t xml:space="preserve">Número de articulaciones intersectoriales realizadas para atender a demandas de salud </w:t>
            </w:r>
            <w:r>
              <w:rPr>
                <w:bCs/>
                <w:sz w:val="20"/>
                <w:szCs w:val="20"/>
              </w:rPr>
              <w:t>PICI</w:t>
            </w:r>
          </w:p>
        </w:tc>
        <w:tc>
          <w:tcPr>
            <w:tcW w:w="7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0FDDE20" w14:textId="77777777" w:rsidR="0086454E" w:rsidRPr="00A60DC5" w:rsidRDefault="0086454E" w:rsidP="00BF3588">
            <w:pPr>
              <w:shd w:val="clear" w:color="auto" w:fill="FFFFFF"/>
              <w:spacing w:after="0"/>
              <w:jc w:val="center"/>
              <w:rPr>
                <w:bCs/>
                <w:sz w:val="20"/>
                <w:szCs w:val="20"/>
              </w:rPr>
            </w:pPr>
            <w:r w:rsidRPr="00A60DC5">
              <w:rPr>
                <w:bCs/>
                <w:sz w:val="20"/>
                <w:szCs w:val="20"/>
              </w:rPr>
              <w:t>50</w:t>
            </w:r>
          </w:p>
        </w:tc>
        <w:tc>
          <w:tcPr>
            <w:tcW w:w="8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63F580E" w14:textId="77777777" w:rsidR="0086454E" w:rsidRPr="00A60DC5" w:rsidRDefault="0086454E" w:rsidP="00BF3588">
            <w:pPr>
              <w:shd w:val="clear" w:color="auto" w:fill="FFFFFF"/>
              <w:spacing w:after="0"/>
              <w:jc w:val="center"/>
              <w:rPr>
                <w:bCs/>
                <w:sz w:val="20"/>
                <w:szCs w:val="20"/>
              </w:rPr>
            </w:pPr>
            <w:r w:rsidRPr="00A60DC5">
              <w:rPr>
                <w:bCs/>
                <w:sz w:val="20"/>
                <w:szCs w:val="20"/>
              </w:rPr>
              <w:t>37</w:t>
            </w:r>
          </w:p>
        </w:tc>
        <w:tc>
          <w:tcPr>
            <w:tcW w:w="70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721D02D" w14:textId="77777777" w:rsidR="0086454E" w:rsidRPr="00A60DC5" w:rsidRDefault="0086454E" w:rsidP="00BF3588">
            <w:pPr>
              <w:shd w:val="clear" w:color="auto" w:fill="FFFFFF"/>
              <w:spacing w:after="0"/>
              <w:jc w:val="center"/>
              <w:rPr>
                <w:bCs/>
                <w:sz w:val="20"/>
                <w:szCs w:val="20"/>
              </w:rPr>
            </w:pPr>
            <w:r w:rsidRPr="00A60DC5">
              <w:rPr>
                <w:bCs/>
                <w:sz w:val="20"/>
                <w:szCs w:val="20"/>
              </w:rPr>
              <w:t>122</w:t>
            </w:r>
          </w:p>
        </w:tc>
        <w:tc>
          <w:tcPr>
            <w:tcW w:w="7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73C25F1" w14:textId="77777777" w:rsidR="0086454E" w:rsidRPr="00A60DC5" w:rsidRDefault="0086454E" w:rsidP="00BF3588">
            <w:pPr>
              <w:shd w:val="clear" w:color="auto" w:fill="FFFFFF"/>
              <w:spacing w:after="0"/>
              <w:jc w:val="center"/>
              <w:rPr>
                <w:bCs/>
                <w:sz w:val="20"/>
                <w:szCs w:val="20"/>
              </w:rPr>
            </w:pPr>
            <w:r w:rsidRPr="00A60DC5">
              <w:rPr>
                <w:bCs/>
                <w:sz w:val="20"/>
                <w:szCs w:val="20"/>
              </w:rPr>
              <w:t>44</w:t>
            </w:r>
          </w:p>
        </w:tc>
        <w:tc>
          <w:tcPr>
            <w:tcW w:w="73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9884EFD" w14:textId="77777777" w:rsidR="0086454E" w:rsidRPr="00A60DC5" w:rsidRDefault="0086454E" w:rsidP="00BF3588">
            <w:pPr>
              <w:shd w:val="clear" w:color="auto" w:fill="FFFFFF"/>
              <w:spacing w:after="0"/>
              <w:jc w:val="center"/>
              <w:rPr>
                <w:bCs/>
                <w:sz w:val="20"/>
                <w:szCs w:val="20"/>
              </w:rPr>
            </w:pPr>
            <w:r w:rsidRPr="00A60DC5">
              <w:rPr>
                <w:bCs/>
                <w:sz w:val="20"/>
                <w:szCs w:val="20"/>
              </w:rPr>
              <w:t>43</w:t>
            </w:r>
          </w:p>
        </w:tc>
        <w:tc>
          <w:tcPr>
            <w:tcW w:w="6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D4B21D8" w14:textId="77777777" w:rsidR="0086454E" w:rsidRPr="00A60DC5" w:rsidRDefault="0086454E" w:rsidP="00BF3588">
            <w:pPr>
              <w:shd w:val="clear" w:color="auto" w:fill="FFFFFF"/>
              <w:spacing w:after="0"/>
              <w:jc w:val="center"/>
              <w:rPr>
                <w:bCs/>
                <w:sz w:val="20"/>
                <w:szCs w:val="20"/>
              </w:rPr>
            </w:pPr>
            <w:r w:rsidRPr="00A60DC5">
              <w:rPr>
                <w:bCs/>
                <w:sz w:val="20"/>
                <w:szCs w:val="20"/>
              </w:rPr>
              <w:t>-</w:t>
            </w:r>
          </w:p>
        </w:tc>
        <w:tc>
          <w:tcPr>
            <w:tcW w:w="66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65E1E75" w14:textId="77777777" w:rsidR="0086454E" w:rsidRPr="00A60DC5" w:rsidRDefault="0086454E" w:rsidP="00BF3588">
            <w:pPr>
              <w:shd w:val="clear" w:color="auto" w:fill="FFFFFF"/>
              <w:spacing w:after="0"/>
              <w:jc w:val="center"/>
              <w:rPr>
                <w:bCs/>
                <w:sz w:val="20"/>
                <w:szCs w:val="20"/>
              </w:rPr>
            </w:pPr>
            <w:r w:rsidRPr="00A60DC5">
              <w:rPr>
                <w:bCs/>
                <w:sz w:val="20"/>
                <w:szCs w:val="20"/>
              </w:rPr>
              <w:t>131</w:t>
            </w:r>
          </w:p>
        </w:tc>
        <w:tc>
          <w:tcPr>
            <w:tcW w:w="70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3C330D1" w14:textId="77777777" w:rsidR="0086454E" w:rsidRPr="00A60DC5" w:rsidRDefault="0086454E" w:rsidP="00BF3588">
            <w:pPr>
              <w:shd w:val="clear" w:color="auto" w:fill="FFFFFF"/>
              <w:spacing w:after="0"/>
              <w:jc w:val="center"/>
              <w:rPr>
                <w:bCs/>
                <w:sz w:val="20"/>
                <w:szCs w:val="20"/>
              </w:rPr>
            </w:pPr>
            <w:r w:rsidRPr="00A60DC5">
              <w:rPr>
                <w:bCs/>
                <w:sz w:val="20"/>
                <w:szCs w:val="20"/>
              </w:rPr>
              <w:t>33</w:t>
            </w:r>
          </w:p>
        </w:tc>
      </w:tr>
    </w:tbl>
    <w:p w14:paraId="15DB704D" w14:textId="77777777" w:rsidR="0086454E" w:rsidRPr="00EA15CF" w:rsidRDefault="0086454E" w:rsidP="00EA15CF">
      <w:pPr>
        <w:shd w:val="clear" w:color="auto" w:fill="FFFFFF"/>
        <w:spacing w:after="0" w:line="240" w:lineRule="auto"/>
        <w:rPr>
          <w:sz w:val="18"/>
          <w:szCs w:val="18"/>
        </w:rPr>
      </w:pPr>
      <w:r w:rsidRPr="00EA15CF">
        <w:rPr>
          <w:sz w:val="18"/>
          <w:szCs w:val="18"/>
        </w:rPr>
        <w:t>Fuente: Ministerio de Cultura - DACI. Elaboración: Ministerio de Cultura – DGPI</w:t>
      </w:r>
    </w:p>
    <w:p w14:paraId="4A959CAD" w14:textId="77777777" w:rsidR="0086454E" w:rsidRPr="00AE4A66" w:rsidRDefault="0086454E" w:rsidP="0086454E">
      <w:pPr>
        <w:shd w:val="clear" w:color="auto" w:fill="FFFFFF"/>
        <w:spacing w:after="0" w:line="240" w:lineRule="auto"/>
        <w:ind w:left="709"/>
        <w:rPr>
          <w:sz w:val="20"/>
          <w:szCs w:val="20"/>
        </w:rPr>
      </w:pPr>
    </w:p>
    <w:p w14:paraId="68A87DD9" w14:textId="536EC0E9" w:rsidR="0086454E" w:rsidRPr="00EA15CF" w:rsidRDefault="0086454E" w:rsidP="0086454E">
      <w:pPr>
        <w:pStyle w:val="Descripcin"/>
        <w:rPr>
          <w:b w:val="0"/>
        </w:rPr>
      </w:pPr>
      <w:bookmarkStart w:id="494" w:name="_Toc137233483"/>
      <w:bookmarkStart w:id="495" w:name="_Toc143624358"/>
      <w:r w:rsidRPr="00EA15CF">
        <w:t xml:space="preserve">Tabla </w:t>
      </w:r>
      <w:r w:rsidR="00000000">
        <w:fldChar w:fldCharType="begin"/>
      </w:r>
      <w:r w:rsidR="00000000">
        <w:instrText xml:space="preserve"> SEQ Tabla \* ARABIC </w:instrText>
      </w:r>
      <w:r w:rsidR="00000000">
        <w:fldChar w:fldCharType="separate"/>
      </w:r>
      <w:r w:rsidR="00740F56">
        <w:rPr>
          <w:noProof/>
        </w:rPr>
        <w:t>34</w:t>
      </w:r>
      <w:r w:rsidR="00000000">
        <w:rPr>
          <w:noProof/>
        </w:rPr>
        <w:fldChar w:fldCharType="end"/>
      </w:r>
      <w:r w:rsidRPr="00EA15CF">
        <w:t>. Acompañamientos y seguimiento en temas de salud de PICI a nivel nacional</w:t>
      </w:r>
      <w:bookmarkEnd w:id="494"/>
      <w:bookmarkEnd w:id="495"/>
    </w:p>
    <w:tbl>
      <w:tblPr>
        <w:tblW w:w="7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983"/>
        <w:gridCol w:w="1418"/>
        <w:gridCol w:w="1984"/>
        <w:gridCol w:w="2257"/>
      </w:tblGrid>
      <w:tr w:rsidR="0086454E" w:rsidRPr="00AE4A66" w14:paraId="3CAC5301" w14:textId="77777777" w:rsidTr="00BF3588">
        <w:trPr>
          <w:trHeight w:val="20"/>
          <w:jc w:val="center"/>
        </w:trPr>
        <w:tc>
          <w:tcPr>
            <w:tcW w:w="1983" w:type="dxa"/>
            <w:shd w:val="clear" w:color="auto" w:fill="215868"/>
            <w:tcMar>
              <w:top w:w="0" w:type="dxa"/>
              <w:left w:w="108" w:type="dxa"/>
              <w:bottom w:w="0" w:type="dxa"/>
              <w:right w:w="108" w:type="dxa"/>
            </w:tcMar>
            <w:vAlign w:val="center"/>
          </w:tcPr>
          <w:p w14:paraId="22F0E858" w14:textId="77777777" w:rsidR="0086454E" w:rsidRPr="00AE4A66" w:rsidRDefault="0086454E" w:rsidP="00BF3588">
            <w:pPr>
              <w:spacing w:after="0"/>
              <w:jc w:val="center"/>
              <w:rPr>
                <w:b/>
                <w:color w:val="FFFFFF"/>
                <w:sz w:val="20"/>
                <w:szCs w:val="20"/>
              </w:rPr>
            </w:pPr>
            <w:r w:rsidRPr="00AE4A66">
              <w:rPr>
                <w:b/>
                <w:color w:val="FFFFFF"/>
                <w:sz w:val="20"/>
                <w:szCs w:val="20"/>
              </w:rPr>
              <w:t xml:space="preserve">Año </w:t>
            </w:r>
          </w:p>
        </w:tc>
        <w:tc>
          <w:tcPr>
            <w:tcW w:w="1418" w:type="dxa"/>
            <w:shd w:val="clear" w:color="auto" w:fill="215868"/>
            <w:tcMar>
              <w:top w:w="0" w:type="dxa"/>
              <w:left w:w="108" w:type="dxa"/>
              <w:bottom w:w="0" w:type="dxa"/>
              <w:right w:w="108" w:type="dxa"/>
            </w:tcMar>
            <w:vAlign w:val="center"/>
          </w:tcPr>
          <w:p w14:paraId="0F0E2AC6" w14:textId="77777777" w:rsidR="0086454E" w:rsidRPr="00AE4A66" w:rsidRDefault="0086454E" w:rsidP="00BF3588">
            <w:pPr>
              <w:spacing w:after="0"/>
              <w:jc w:val="center"/>
              <w:rPr>
                <w:b/>
                <w:color w:val="FFFFFF"/>
                <w:sz w:val="20"/>
                <w:szCs w:val="20"/>
              </w:rPr>
            </w:pPr>
            <w:r w:rsidRPr="00AE4A66">
              <w:rPr>
                <w:b/>
                <w:color w:val="FFFFFF"/>
                <w:sz w:val="20"/>
                <w:szCs w:val="20"/>
              </w:rPr>
              <w:t>Pacientes</w:t>
            </w:r>
          </w:p>
        </w:tc>
        <w:tc>
          <w:tcPr>
            <w:tcW w:w="1984" w:type="dxa"/>
            <w:shd w:val="clear" w:color="auto" w:fill="215868"/>
            <w:tcMar>
              <w:top w:w="0" w:type="dxa"/>
              <w:left w:w="108" w:type="dxa"/>
              <w:bottom w:w="0" w:type="dxa"/>
              <w:right w:w="108" w:type="dxa"/>
            </w:tcMar>
            <w:vAlign w:val="center"/>
          </w:tcPr>
          <w:p w14:paraId="2D8BA740" w14:textId="77777777" w:rsidR="0086454E" w:rsidRPr="00AE4A66" w:rsidRDefault="0086454E" w:rsidP="00BF3588">
            <w:pPr>
              <w:spacing w:after="0"/>
              <w:jc w:val="center"/>
              <w:rPr>
                <w:b/>
                <w:color w:val="FFFFFF"/>
                <w:sz w:val="20"/>
                <w:szCs w:val="20"/>
              </w:rPr>
            </w:pPr>
            <w:r w:rsidRPr="00AE4A66">
              <w:rPr>
                <w:b/>
                <w:color w:val="FFFFFF"/>
                <w:sz w:val="20"/>
                <w:szCs w:val="20"/>
              </w:rPr>
              <w:t>Acompañantes de los pacientes</w:t>
            </w:r>
          </w:p>
        </w:tc>
        <w:tc>
          <w:tcPr>
            <w:tcW w:w="2257" w:type="dxa"/>
            <w:shd w:val="clear" w:color="auto" w:fill="215868"/>
            <w:tcMar>
              <w:top w:w="0" w:type="dxa"/>
              <w:left w:w="108" w:type="dxa"/>
              <w:bottom w:w="0" w:type="dxa"/>
              <w:right w:w="108" w:type="dxa"/>
            </w:tcMar>
            <w:vAlign w:val="center"/>
          </w:tcPr>
          <w:p w14:paraId="619C1A5D" w14:textId="77777777" w:rsidR="0086454E" w:rsidRPr="00AE4A66" w:rsidRDefault="0086454E" w:rsidP="00BF3588">
            <w:pPr>
              <w:spacing w:after="0"/>
              <w:jc w:val="center"/>
              <w:rPr>
                <w:b/>
                <w:color w:val="FFFFFF"/>
                <w:sz w:val="20"/>
                <w:szCs w:val="20"/>
              </w:rPr>
            </w:pPr>
            <w:r w:rsidRPr="00AE4A66">
              <w:rPr>
                <w:b/>
                <w:color w:val="FFFFFF"/>
                <w:sz w:val="20"/>
                <w:szCs w:val="20"/>
              </w:rPr>
              <w:t xml:space="preserve">Total, de personas PICI a las que se brindó asistencia </w:t>
            </w:r>
          </w:p>
        </w:tc>
      </w:tr>
      <w:tr w:rsidR="0086454E" w:rsidRPr="00AE4A66" w14:paraId="67FA32F0" w14:textId="77777777" w:rsidTr="00BF3588">
        <w:trPr>
          <w:trHeight w:val="20"/>
          <w:jc w:val="center"/>
        </w:trPr>
        <w:tc>
          <w:tcPr>
            <w:tcW w:w="1983" w:type="dxa"/>
            <w:shd w:val="clear" w:color="auto" w:fill="FFFFFF"/>
            <w:tcMar>
              <w:top w:w="0" w:type="dxa"/>
              <w:left w:w="108" w:type="dxa"/>
              <w:bottom w:w="0" w:type="dxa"/>
              <w:right w:w="108" w:type="dxa"/>
            </w:tcMar>
            <w:vAlign w:val="center"/>
          </w:tcPr>
          <w:p w14:paraId="39F91273" w14:textId="77777777" w:rsidR="0086454E" w:rsidRPr="00AE4A66" w:rsidRDefault="0086454E" w:rsidP="00BF3588">
            <w:pPr>
              <w:spacing w:after="0"/>
              <w:jc w:val="center"/>
              <w:rPr>
                <w:sz w:val="20"/>
                <w:szCs w:val="20"/>
              </w:rPr>
            </w:pPr>
            <w:r w:rsidRPr="00AE4A66">
              <w:rPr>
                <w:sz w:val="20"/>
                <w:szCs w:val="20"/>
              </w:rPr>
              <w:t>2018</w:t>
            </w:r>
          </w:p>
        </w:tc>
        <w:tc>
          <w:tcPr>
            <w:tcW w:w="1418" w:type="dxa"/>
            <w:shd w:val="clear" w:color="auto" w:fill="FFFFFF"/>
            <w:tcMar>
              <w:top w:w="0" w:type="dxa"/>
              <w:left w:w="108" w:type="dxa"/>
              <w:bottom w:w="0" w:type="dxa"/>
              <w:right w:w="108" w:type="dxa"/>
            </w:tcMar>
            <w:vAlign w:val="center"/>
          </w:tcPr>
          <w:p w14:paraId="23458B63" w14:textId="77777777" w:rsidR="0086454E" w:rsidRPr="00AE4A66" w:rsidRDefault="0086454E" w:rsidP="00BF3588">
            <w:pPr>
              <w:spacing w:after="0"/>
              <w:jc w:val="center"/>
              <w:rPr>
                <w:sz w:val="20"/>
                <w:szCs w:val="20"/>
              </w:rPr>
            </w:pPr>
            <w:r w:rsidRPr="00AE4A66">
              <w:rPr>
                <w:sz w:val="20"/>
                <w:szCs w:val="20"/>
              </w:rPr>
              <w:t>128</w:t>
            </w:r>
          </w:p>
        </w:tc>
        <w:tc>
          <w:tcPr>
            <w:tcW w:w="1984" w:type="dxa"/>
            <w:shd w:val="clear" w:color="auto" w:fill="FFFFFF"/>
            <w:tcMar>
              <w:top w:w="0" w:type="dxa"/>
              <w:left w:w="108" w:type="dxa"/>
              <w:bottom w:w="0" w:type="dxa"/>
              <w:right w:w="108" w:type="dxa"/>
            </w:tcMar>
            <w:vAlign w:val="center"/>
          </w:tcPr>
          <w:p w14:paraId="3E0124FD" w14:textId="77777777" w:rsidR="0086454E" w:rsidRPr="00AE4A66" w:rsidRDefault="0086454E" w:rsidP="00BF3588">
            <w:pPr>
              <w:spacing w:after="0"/>
              <w:jc w:val="center"/>
              <w:rPr>
                <w:sz w:val="20"/>
                <w:szCs w:val="20"/>
              </w:rPr>
            </w:pPr>
            <w:r w:rsidRPr="00AE4A66">
              <w:rPr>
                <w:sz w:val="20"/>
                <w:szCs w:val="20"/>
              </w:rPr>
              <w:t>170</w:t>
            </w:r>
          </w:p>
        </w:tc>
        <w:tc>
          <w:tcPr>
            <w:tcW w:w="2257" w:type="dxa"/>
            <w:shd w:val="clear" w:color="auto" w:fill="FFFFFF"/>
            <w:tcMar>
              <w:top w:w="0" w:type="dxa"/>
              <w:left w:w="108" w:type="dxa"/>
              <w:bottom w:w="0" w:type="dxa"/>
              <w:right w:w="108" w:type="dxa"/>
            </w:tcMar>
            <w:vAlign w:val="center"/>
          </w:tcPr>
          <w:p w14:paraId="4CF4D773" w14:textId="77777777" w:rsidR="0086454E" w:rsidRPr="00AE4A66" w:rsidRDefault="0086454E" w:rsidP="00BF3588">
            <w:pPr>
              <w:spacing w:after="0"/>
              <w:jc w:val="center"/>
              <w:rPr>
                <w:sz w:val="20"/>
                <w:szCs w:val="20"/>
              </w:rPr>
            </w:pPr>
            <w:r w:rsidRPr="00AE4A66">
              <w:rPr>
                <w:sz w:val="20"/>
                <w:szCs w:val="20"/>
              </w:rPr>
              <w:t>298</w:t>
            </w:r>
          </w:p>
        </w:tc>
      </w:tr>
      <w:tr w:rsidR="0086454E" w:rsidRPr="00AE4A66" w14:paraId="49751961" w14:textId="77777777" w:rsidTr="00BF3588">
        <w:trPr>
          <w:trHeight w:val="20"/>
          <w:jc w:val="center"/>
        </w:trPr>
        <w:tc>
          <w:tcPr>
            <w:tcW w:w="1983" w:type="dxa"/>
            <w:shd w:val="clear" w:color="auto" w:fill="FFFFFF"/>
            <w:tcMar>
              <w:top w:w="0" w:type="dxa"/>
              <w:left w:w="108" w:type="dxa"/>
              <w:bottom w:w="0" w:type="dxa"/>
              <w:right w:w="108" w:type="dxa"/>
            </w:tcMar>
            <w:vAlign w:val="center"/>
          </w:tcPr>
          <w:p w14:paraId="04810B11" w14:textId="77777777" w:rsidR="0086454E" w:rsidRPr="00AE4A66" w:rsidRDefault="0086454E" w:rsidP="00BF3588">
            <w:pPr>
              <w:spacing w:after="0"/>
              <w:jc w:val="center"/>
              <w:rPr>
                <w:sz w:val="20"/>
                <w:szCs w:val="20"/>
              </w:rPr>
            </w:pPr>
            <w:r w:rsidRPr="00AE4A66">
              <w:rPr>
                <w:sz w:val="20"/>
                <w:szCs w:val="20"/>
              </w:rPr>
              <w:t>2019</w:t>
            </w:r>
          </w:p>
        </w:tc>
        <w:tc>
          <w:tcPr>
            <w:tcW w:w="1418" w:type="dxa"/>
            <w:shd w:val="clear" w:color="auto" w:fill="FFFFFF"/>
            <w:tcMar>
              <w:top w:w="0" w:type="dxa"/>
              <w:left w:w="108" w:type="dxa"/>
              <w:bottom w:w="0" w:type="dxa"/>
              <w:right w:w="108" w:type="dxa"/>
            </w:tcMar>
            <w:vAlign w:val="center"/>
          </w:tcPr>
          <w:p w14:paraId="65923189" w14:textId="77777777" w:rsidR="0086454E" w:rsidRPr="00AE4A66" w:rsidRDefault="0086454E" w:rsidP="00BF3588">
            <w:pPr>
              <w:spacing w:after="0"/>
              <w:jc w:val="center"/>
              <w:rPr>
                <w:sz w:val="20"/>
                <w:szCs w:val="20"/>
              </w:rPr>
            </w:pPr>
            <w:r w:rsidRPr="00AE4A66">
              <w:rPr>
                <w:sz w:val="20"/>
                <w:szCs w:val="20"/>
              </w:rPr>
              <w:t>29</w:t>
            </w:r>
          </w:p>
        </w:tc>
        <w:tc>
          <w:tcPr>
            <w:tcW w:w="1984" w:type="dxa"/>
            <w:shd w:val="clear" w:color="auto" w:fill="FFFFFF"/>
            <w:tcMar>
              <w:top w:w="0" w:type="dxa"/>
              <w:left w:w="108" w:type="dxa"/>
              <w:bottom w:w="0" w:type="dxa"/>
              <w:right w:w="108" w:type="dxa"/>
            </w:tcMar>
            <w:vAlign w:val="center"/>
          </w:tcPr>
          <w:p w14:paraId="348354F9" w14:textId="77777777" w:rsidR="0086454E" w:rsidRPr="00AE4A66" w:rsidRDefault="0086454E" w:rsidP="00BF3588">
            <w:pPr>
              <w:spacing w:after="0"/>
              <w:jc w:val="center"/>
              <w:rPr>
                <w:sz w:val="20"/>
                <w:szCs w:val="20"/>
              </w:rPr>
            </w:pPr>
            <w:r w:rsidRPr="00AE4A66">
              <w:rPr>
                <w:sz w:val="20"/>
                <w:szCs w:val="20"/>
              </w:rPr>
              <w:t>20</w:t>
            </w:r>
          </w:p>
        </w:tc>
        <w:tc>
          <w:tcPr>
            <w:tcW w:w="2257" w:type="dxa"/>
            <w:shd w:val="clear" w:color="auto" w:fill="FFFFFF"/>
            <w:tcMar>
              <w:top w:w="0" w:type="dxa"/>
              <w:left w:w="108" w:type="dxa"/>
              <w:bottom w:w="0" w:type="dxa"/>
              <w:right w:w="108" w:type="dxa"/>
            </w:tcMar>
            <w:vAlign w:val="center"/>
          </w:tcPr>
          <w:p w14:paraId="2D5FA621" w14:textId="77777777" w:rsidR="0086454E" w:rsidRPr="00AE4A66" w:rsidRDefault="0086454E" w:rsidP="00BF3588">
            <w:pPr>
              <w:spacing w:after="0"/>
              <w:jc w:val="center"/>
              <w:rPr>
                <w:sz w:val="20"/>
                <w:szCs w:val="20"/>
              </w:rPr>
            </w:pPr>
            <w:r w:rsidRPr="00AE4A66">
              <w:rPr>
                <w:sz w:val="20"/>
                <w:szCs w:val="20"/>
              </w:rPr>
              <w:t>49</w:t>
            </w:r>
          </w:p>
        </w:tc>
      </w:tr>
      <w:tr w:rsidR="0086454E" w:rsidRPr="00AE4A66" w14:paraId="0D6EFCD6" w14:textId="77777777" w:rsidTr="00BF3588">
        <w:trPr>
          <w:trHeight w:val="20"/>
          <w:jc w:val="center"/>
        </w:trPr>
        <w:tc>
          <w:tcPr>
            <w:tcW w:w="1983" w:type="dxa"/>
            <w:shd w:val="clear" w:color="auto" w:fill="FFFFFF"/>
            <w:tcMar>
              <w:top w:w="0" w:type="dxa"/>
              <w:left w:w="108" w:type="dxa"/>
              <w:bottom w:w="0" w:type="dxa"/>
              <w:right w:w="108" w:type="dxa"/>
            </w:tcMar>
            <w:vAlign w:val="center"/>
          </w:tcPr>
          <w:p w14:paraId="2C5B6C77" w14:textId="77777777" w:rsidR="0086454E" w:rsidRPr="00AE4A66" w:rsidRDefault="0086454E" w:rsidP="00BF3588">
            <w:pPr>
              <w:spacing w:after="0"/>
              <w:jc w:val="center"/>
              <w:rPr>
                <w:sz w:val="20"/>
                <w:szCs w:val="20"/>
              </w:rPr>
            </w:pPr>
            <w:r w:rsidRPr="00AE4A66">
              <w:rPr>
                <w:sz w:val="20"/>
                <w:szCs w:val="20"/>
              </w:rPr>
              <w:t>2020</w:t>
            </w:r>
          </w:p>
        </w:tc>
        <w:tc>
          <w:tcPr>
            <w:tcW w:w="1418" w:type="dxa"/>
            <w:shd w:val="clear" w:color="auto" w:fill="FFFFFF"/>
            <w:tcMar>
              <w:top w:w="0" w:type="dxa"/>
              <w:left w:w="108" w:type="dxa"/>
              <w:bottom w:w="0" w:type="dxa"/>
              <w:right w:w="108" w:type="dxa"/>
            </w:tcMar>
            <w:vAlign w:val="center"/>
          </w:tcPr>
          <w:p w14:paraId="4A5CDCFC" w14:textId="77777777" w:rsidR="0086454E" w:rsidRPr="00AE4A66" w:rsidRDefault="0086454E" w:rsidP="00BF3588">
            <w:pPr>
              <w:spacing w:after="0"/>
              <w:jc w:val="center"/>
              <w:rPr>
                <w:sz w:val="20"/>
                <w:szCs w:val="20"/>
              </w:rPr>
            </w:pPr>
            <w:r w:rsidRPr="00AE4A66">
              <w:rPr>
                <w:sz w:val="20"/>
                <w:szCs w:val="20"/>
              </w:rPr>
              <w:t>72</w:t>
            </w:r>
          </w:p>
        </w:tc>
        <w:tc>
          <w:tcPr>
            <w:tcW w:w="1984" w:type="dxa"/>
            <w:shd w:val="clear" w:color="auto" w:fill="FFFFFF"/>
            <w:tcMar>
              <w:top w:w="0" w:type="dxa"/>
              <w:left w:w="108" w:type="dxa"/>
              <w:bottom w:w="0" w:type="dxa"/>
              <w:right w:w="108" w:type="dxa"/>
            </w:tcMar>
            <w:vAlign w:val="center"/>
          </w:tcPr>
          <w:p w14:paraId="67967B86" w14:textId="77777777" w:rsidR="0086454E" w:rsidRPr="00AE4A66" w:rsidRDefault="0086454E" w:rsidP="00BF3588">
            <w:pPr>
              <w:spacing w:after="0"/>
              <w:jc w:val="center"/>
              <w:rPr>
                <w:sz w:val="20"/>
                <w:szCs w:val="20"/>
              </w:rPr>
            </w:pPr>
            <w:r w:rsidRPr="00AE4A66">
              <w:rPr>
                <w:sz w:val="20"/>
                <w:szCs w:val="20"/>
              </w:rPr>
              <w:t>89</w:t>
            </w:r>
          </w:p>
        </w:tc>
        <w:tc>
          <w:tcPr>
            <w:tcW w:w="2257" w:type="dxa"/>
            <w:shd w:val="clear" w:color="auto" w:fill="FFFFFF"/>
            <w:tcMar>
              <w:top w:w="0" w:type="dxa"/>
              <w:left w:w="108" w:type="dxa"/>
              <w:bottom w:w="0" w:type="dxa"/>
              <w:right w:w="108" w:type="dxa"/>
            </w:tcMar>
            <w:vAlign w:val="center"/>
          </w:tcPr>
          <w:p w14:paraId="130DA491" w14:textId="77777777" w:rsidR="0086454E" w:rsidRPr="00AE4A66" w:rsidRDefault="0086454E" w:rsidP="00BF3588">
            <w:pPr>
              <w:spacing w:after="0"/>
              <w:jc w:val="center"/>
              <w:rPr>
                <w:sz w:val="20"/>
                <w:szCs w:val="20"/>
              </w:rPr>
            </w:pPr>
            <w:r w:rsidRPr="00AE4A66">
              <w:rPr>
                <w:sz w:val="20"/>
                <w:szCs w:val="20"/>
              </w:rPr>
              <w:t>161</w:t>
            </w:r>
          </w:p>
        </w:tc>
      </w:tr>
      <w:tr w:rsidR="0086454E" w:rsidRPr="00AE4A66" w14:paraId="7867DC89" w14:textId="77777777" w:rsidTr="00BF3588">
        <w:trPr>
          <w:trHeight w:val="20"/>
          <w:jc w:val="center"/>
        </w:trPr>
        <w:tc>
          <w:tcPr>
            <w:tcW w:w="1983" w:type="dxa"/>
            <w:shd w:val="clear" w:color="auto" w:fill="FFFFFF"/>
            <w:tcMar>
              <w:top w:w="0" w:type="dxa"/>
              <w:left w:w="108" w:type="dxa"/>
              <w:bottom w:w="0" w:type="dxa"/>
              <w:right w:w="108" w:type="dxa"/>
            </w:tcMar>
            <w:vAlign w:val="center"/>
          </w:tcPr>
          <w:p w14:paraId="75E64D05" w14:textId="77777777" w:rsidR="0086454E" w:rsidRPr="00AE4A66" w:rsidRDefault="0086454E" w:rsidP="00BF3588">
            <w:pPr>
              <w:spacing w:after="0"/>
              <w:jc w:val="center"/>
              <w:rPr>
                <w:sz w:val="20"/>
                <w:szCs w:val="20"/>
              </w:rPr>
            </w:pPr>
            <w:r w:rsidRPr="00AE4A66">
              <w:rPr>
                <w:sz w:val="20"/>
                <w:szCs w:val="20"/>
              </w:rPr>
              <w:t>2021</w:t>
            </w:r>
          </w:p>
        </w:tc>
        <w:tc>
          <w:tcPr>
            <w:tcW w:w="1418" w:type="dxa"/>
            <w:shd w:val="clear" w:color="auto" w:fill="FFFFFF"/>
            <w:tcMar>
              <w:top w:w="0" w:type="dxa"/>
              <w:left w:w="108" w:type="dxa"/>
              <w:bottom w:w="0" w:type="dxa"/>
              <w:right w:w="108" w:type="dxa"/>
            </w:tcMar>
            <w:vAlign w:val="center"/>
          </w:tcPr>
          <w:p w14:paraId="1F25AA43" w14:textId="77777777" w:rsidR="0086454E" w:rsidRPr="00AE4A66" w:rsidRDefault="0086454E" w:rsidP="00BF3588">
            <w:pPr>
              <w:spacing w:after="0"/>
              <w:jc w:val="center"/>
              <w:rPr>
                <w:sz w:val="20"/>
                <w:szCs w:val="20"/>
              </w:rPr>
            </w:pPr>
            <w:r w:rsidRPr="00AE4A66">
              <w:rPr>
                <w:sz w:val="20"/>
                <w:szCs w:val="20"/>
              </w:rPr>
              <w:t>130</w:t>
            </w:r>
          </w:p>
        </w:tc>
        <w:tc>
          <w:tcPr>
            <w:tcW w:w="1984" w:type="dxa"/>
            <w:shd w:val="clear" w:color="auto" w:fill="FFFFFF"/>
            <w:tcMar>
              <w:top w:w="0" w:type="dxa"/>
              <w:left w:w="108" w:type="dxa"/>
              <w:bottom w:w="0" w:type="dxa"/>
              <w:right w:w="108" w:type="dxa"/>
            </w:tcMar>
            <w:vAlign w:val="center"/>
          </w:tcPr>
          <w:p w14:paraId="0301801F" w14:textId="77777777" w:rsidR="0086454E" w:rsidRPr="00AE4A66" w:rsidRDefault="0086454E" w:rsidP="00BF3588">
            <w:pPr>
              <w:spacing w:after="0"/>
              <w:jc w:val="center"/>
              <w:rPr>
                <w:sz w:val="20"/>
                <w:szCs w:val="20"/>
              </w:rPr>
            </w:pPr>
            <w:r w:rsidRPr="00AE4A66">
              <w:rPr>
                <w:sz w:val="20"/>
                <w:szCs w:val="20"/>
              </w:rPr>
              <w:t>139</w:t>
            </w:r>
          </w:p>
        </w:tc>
        <w:tc>
          <w:tcPr>
            <w:tcW w:w="2257" w:type="dxa"/>
            <w:shd w:val="clear" w:color="auto" w:fill="FFFFFF"/>
            <w:tcMar>
              <w:top w:w="0" w:type="dxa"/>
              <w:left w:w="108" w:type="dxa"/>
              <w:bottom w:w="0" w:type="dxa"/>
              <w:right w:w="108" w:type="dxa"/>
            </w:tcMar>
            <w:vAlign w:val="center"/>
          </w:tcPr>
          <w:p w14:paraId="6B9CC614" w14:textId="77777777" w:rsidR="0086454E" w:rsidRPr="00AE4A66" w:rsidRDefault="0086454E" w:rsidP="00BF3588">
            <w:pPr>
              <w:spacing w:after="0"/>
              <w:jc w:val="center"/>
              <w:rPr>
                <w:sz w:val="20"/>
                <w:szCs w:val="20"/>
              </w:rPr>
            </w:pPr>
            <w:r w:rsidRPr="00AE4A66">
              <w:rPr>
                <w:sz w:val="20"/>
                <w:szCs w:val="20"/>
              </w:rPr>
              <w:t>269</w:t>
            </w:r>
          </w:p>
        </w:tc>
      </w:tr>
      <w:tr w:rsidR="0086454E" w:rsidRPr="00AE4A66" w14:paraId="136E72BB" w14:textId="77777777" w:rsidTr="00BF3588">
        <w:trPr>
          <w:trHeight w:val="20"/>
          <w:jc w:val="center"/>
        </w:trPr>
        <w:tc>
          <w:tcPr>
            <w:tcW w:w="1983" w:type="dxa"/>
            <w:shd w:val="clear" w:color="auto" w:fill="FFFFFF"/>
            <w:tcMar>
              <w:top w:w="0" w:type="dxa"/>
              <w:left w:w="108" w:type="dxa"/>
              <w:bottom w:w="0" w:type="dxa"/>
              <w:right w:w="108" w:type="dxa"/>
            </w:tcMar>
            <w:vAlign w:val="center"/>
          </w:tcPr>
          <w:p w14:paraId="43845A7F" w14:textId="77777777" w:rsidR="0086454E" w:rsidRPr="00AE4A66" w:rsidRDefault="0086454E" w:rsidP="00BF3588">
            <w:pPr>
              <w:spacing w:after="0"/>
              <w:jc w:val="center"/>
              <w:rPr>
                <w:sz w:val="20"/>
                <w:szCs w:val="20"/>
              </w:rPr>
            </w:pPr>
            <w:r w:rsidRPr="00AE4A66">
              <w:rPr>
                <w:sz w:val="20"/>
                <w:szCs w:val="20"/>
              </w:rPr>
              <w:t>2022</w:t>
            </w:r>
          </w:p>
        </w:tc>
        <w:tc>
          <w:tcPr>
            <w:tcW w:w="1418" w:type="dxa"/>
            <w:shd w:val="clear" w:color="auto" w:fill="FFFFFF"/>
            <w:tcMar>
              <w:top w:w="0" w:type="dxa"/>
              <w:left w:w="108" w:type="dxa"/>
              <w:bottom w:w="0" w:type="dxa"/>
              <w:right w:w="108" w:type="dxa"/>
            </w:tcMar>
            <w:vAlign w:val="center"/>
          </w:tcPr>
          <w:p w14:paraId="4790952D" w14:textId="77777777" w:rsidR="0086454E" w:rsidRPr="00AE4A66" w:rsidRDefault="0086454E" w:rsidP="00BF3588">
            <w:pPr>
              <w:spacing w:after="0"/>
              <w:jc w:val="center"/>
              <w:rPr>
                <w:sz w:val="20"/>
                <w:szCs w:val="20"/>
              </w:rPr>
            </w:pPr>
            <w:r w:rsidRPr="00AE4A66">
              <w:rPr>
                <w:sz w:val="20"/>
                <w:szCs w:val="20"/>
              </w:rPr>
              <w:t>120</w:t>
            </w:r>
          </w:p>
        </w:tc>
        <w:tc>
          <w:tcPr>
            <w:tcW w:w="1984" w:type="dxa"/>
            <w:shd w:val="clear" w:color="auto" w:fill="FFFFFF"/>
            <w:tcMar>
              <w:top w:w="0" w:type="dxa"/>
              <w:left w:w="108" w:type="dxa"/>
              <w:bottom w:w="0" w:type="dxa"/>
              <w:right w:w="108" w:type="dxa"/>
            </w:tcMar>
            <w:vAlign w:val="center"/>
          </w:tcPr>
          <w:p w14:paraId="10B7AD6D" w14:textId="77777777" w:rsidR="0086454E" w:rsidRPr="00AE4A66" w:rsidRDefault="0086454E" w:rsidP="00BF3588">
            <w:pPr>
              <w:spacing w:after="0"/>
              <w:jc w:val="center"/>
              <w:rPr>
                <w:sz w:val="20"/>
                <w:szCs w:val="20"/>
              </w:rPr>
            </w:pPr>
            <w:r w:rsidRPr="00AE4A66">
              <w:rPr>
                <w:sz w:val="20"/>
                <w:szCs w:val="20"/>
              </w:rPr>
              <w:t>112</w:t>
            </w:r>
          </w:p>
        </w:tc>
        <w:tc>
          <w:tcPr>
            <w:tcW w:w="2257" w:type="dxa"/>
            <w:shd w:val="clear" w:color="auto" w:fill="FFFFFF"/>
            <w:tcMar>
              <w:top w:w="0" w:type="dxa"/>
              <w:left w:w="108" w:type="dxa"/>
              <w:bottom w:w="0" w:type="dxa"/>
              <w:right w:w="108" w:type="dxa"/>
            </w:tcMar>
            <w:vAlign w:val="center"/>
          </w:tcPr>
          <w:p w14:paraId="7184EC69" w14:textId="77777777" w:rsidR="0086454E" w:rsidRPr="00AE4A66" w:rsidRDefault="0086454E" w:rsidP="00BF3588">
            <w:pPr>
              <w:spacing w:after="0"/>
              <w:jc w:val="center"/>
              <w:rPr>
                <w:sz w:val="20"/>
                <w:szCs w:val="20"/>
              </w:rPr>
            </w:pPr>
            <w:r w:rsidRPr="00AE4A66">
              <w:rPr>
                <w:sz w:val="20"/>
                <w:szCs w:val="20"/>
              </w:rPr>
              <w:t>232</w:t>
            </w:r>
          </w:p>
        </w:tc>
      </w:tr>
    </w:tbl>
    <w:p w14:paraId="0F3429B5" w14:textId="77777777" w:rsidR="0086454E" w:rsidRPr="00EA15CF" w:rsidRDefault="0086454E" w:rsidP="00EA15CF">
      <w:pPr>
        <w:shd w:val="clear" w:color="auto" w:fill="FFFFFF"/>
        <w:spacing w:line="240" w:lineRule="auto"/>
        <w:rPr>
          <w:sz w:val="18"/>
          <w:szCs w:val="18"/>
        </w:rPr>
      </w:pPr>
      <w:r w:rsidRPr="00EA15CF">
        <w:rPr>
          <w:sz w:val="18"/>
          <w:szCs w:val="18"/>
        </w:rPr>
        <w:t>Fuente: Ministerio de Cultura - DACI. Elaboración: Ministerio de Cultura - DGPI</w:t>
      </w:r>
    </w:p>
    <w:p w14:paraId="1AE3B061" w14:textId="4D8B9EE1" w:rsidR="00544FA4" w:rsidRDefault="00544FA4" w:rsidP="00544FA4">
      <w:pPr>
        <w:shd w:val="clear" w:color="auto" w:fill="FFFFFF"/>
        <w:spacing w:before="120" w:after="120" w:line="276" w:lineRule="auto"/>
        <w:jc w:val="both"/>
      </w:pPr>
      <w:r>
        <w:t xml:space="preserve">En tercer lugar, las acciones realizadas por el Ministerio de Cultura en el marco de la protección de los derechos de los PIACI en ámbitos de las Solicitudes de Reservas Indígenas en trámite (SRI). Por un lado, se han realizado diversas comunicaciones al GORE Loreto para garantizar los derechos de los PIACI en los ámbitos de SRI. </w:t>
      </w:r>
    </w:p>
    <w:p w14:paraId="6CDE8C76" w14:textId="77777777" w:rsidR="00C94F6A" w:rsidRDefault="00C94F6A" w:rsidP="00544FA4">
      <w:pPr>
        <w:pStyle w:val="Descripcin"/>
      </w:pPr>
    </w:p>
    <w:p w14:paraId="2BF23089" w14:textId="44CF04A4" w:rsidR="00544FA4" w:rsidRPr="001427CB" w:rsidRDefault="00544FA4" w:rsidP="00544FA4">
      <w:pPr>
        <w:pStyle w:val="Descripcin"/>
        <w:rPr>
          <w:b w:val="0"/>
        </w:rPr>
      </w:pPr>
      <w:bookmarkStart w:id="496" w:name="_Toc143624359"/>
      <w:r w:rsidRPr="00EA15CF">
        <w:t xml:space="preserve">Tabla </w:t>
      </w:r>
      <w:r w:rsidR="00000000">
        <w:fldChar w:fldCharType="begin"/>
      </w:r>
      <w:r w:rsidR="00000000">
        <w:instrText xml:space="preserve"> SEQ Tabla \* ARABIC </w:instrText>
      </w:r>
      <w:r w:rsidR="00000000">
        <w:fldChar w:fldCharType="separate"/>
      </w:r>
      <w:r w:rsidR="00740F56">
        <w:rPr>
          <w:noProof/>
        </w:rPr>
        <w:t>35</w:t>
      </w:r>
      <w:r w:rsidR="00000000">
        <w:rPr>
          <w:noProof/>
        </w:rPr>
        <w:fldChar w:fldCharType="end"/>
      </w:r>
      <w:r w:rsidRPr="00EA15CF">
        <w:t xml:space="preserve">. </w:t>
      </w:r>
      <w:r>
        <w:t>Descripción de las comunicaciones realizadas por el MINCUL para la protección de los derechos de los PIACI en ámbitos de SRI</w:t>
      </w:r>
      <w:bookmarkEnd w:id="496"/>
    </w:p>
    <w:tbl>
      <w:tblPr>
        <w:tblStyle w:val="Tablaconcuadrcula"/>
        <w:tblW w:w="0" w:type="auto"/>
        <w:tblLook w:val="04A0" w:firstRow="1" w:lastRow="0" w:firstColumn="1" w:lastColumn="0" w:noHBand="0" w:noVBand="1"/>
      </w:tblPr>
      <w:tblGrid>
        <w:gridCol w:w="8494"/>
      </w:tblGrid>
      <w:tr w:rsidR="00544FA4" w:rsidRPr="00BF3588" w14:paraId="098CDBFC" w14:textId="77777777" w:rsidTr="00BF3588">
        <w:trPr>
          <w:trHeight w:val="20"/>
        </w:trPr>
        <w:tc>
          <w:tcPr>
            <w:tcW w:w="8494" w:type="dxa"/>
            <w:shd w:val="clear" w:color="auto" w:fill="006666"/>
            <w:vAlign w:val="center"/>
          </w:tcPr>
          <w:p w14:paraId="053CD390" w14:textId="77777777" w:rsidR="00544FA4" w:rsidRPr="00BF3588" w:rsidRDefault="00544FA4" w:rsidP="00BF3588">
            <w:pPr>
              <w:rPr>
                <w:sz w:val="20"/>
                <w:szCs w:val="20"/>
              </w:rPr>
            </w:pPr>
            <w:r w:rsidRPr="00BF3588">
              <w:rPr>
                <w:sz w:val="20"/>
                <w:szCs w:val="20"/>
              </w:rPr>
              <w:t>Descripción de las comunicaciones</w:t>
            </w:r>
          </w:p>
        </w:tc>
      </w:tr>
      <w:tr w:rsidR="00544FA4" w:rsidRPr="00BF3588" w14:paraId="4F091DBC" w14:textId="77777777" w:rsidTr="00BF3588">
        <w:trPr>
          <w:trHeight w:val="20"/>
        </w:trPr>
        <w:tc>
          <w:tcPr>
            <w:tcW w:w="8494" w:type="dxa"/>
          </w:tcPr>
          <w:p w14:paraId="7BE00D83" w14:textId="77777777" w:rsidR="00544FA4" w:rsidRPr="00BF3588" w:rsidRDefault="00544FA4" w:rsidP="00BF3588">
            <w:pPr>
              <w:rPr>
                <w:sz w:val="20"/>
                <w:szCs w:val="20"/>
              </w:rPr>
            </w:pPr>
            <w:r w:rsidRPr="00BF3588">
              <w:rPr>
                <w:sz w:val="20"/>
                <w:szCs w:val="20"/>
              </w:rPr>
              <w:t xml:space="preserve">A entidades miembros del Régimen Especial Transectorial para la protección de los derechos de los PIACI con información técnica y recuento normativo para protección de los derechos de dicha población y los mecanismos y medidas a implementar en el marco de sus funciones a través de los siguientes oficios: </w:t>
            </w:r>
          </w:p>
          <w:p w14:paraId="5D7358EB" w14:textId="77777777" w:rsidR="00544FA4" w:rsidRPr="00BF3588" w:rsidRDefault="00544FA4" w:rsidP="00BF3588">
            <w:pPr>
              <w:rPr>
                <w:sz w:val="20"/>
                <w:szCs w:val="20"/>
              </w:rPr>
            </w:pPr>
            <w:r w:rsidRPr="00BF3588">
              <w:rPr>
                <w:sz w:val="20"/>
                <w:szCs w:val="20"/>
              </w:rPr>
              <w:t xml:space="preserve">Oficio Múltiple </w:t>
            </w:r>
            <w:proofErr w:type="spellStart"/>
            <w:r w:rsidRPr="00BF3588">
              <w:rPr>
                <w:sz w:val="20"/>
                <w:szCs w:val="20"/>
              </w:rPr>
              <w:t>N°</w:t>
            </w:r>
            <w:proofErr w:type="spellEnd"/>
            <w:r w:rsidRPr="00BF3588">
              <w:rPr>
                <w:sz w:val="20"/>
                <w:szCs w:val="20"/>
              </w:rPr>
              <w:t xml:space="preserve"> 112-2017-DGPI/VMI/MC (SRI SDO y SRI Yavarí </w:t>
            </w:r>
            <w:proofErr w:type="spellStart"/>
            <w:r w:rsidRPr="00BF3588">
              <w:rPr>
                <w:sz w:val="20"/>
                <w:szCs w:val="20"/>
              </w:rPr>
              <w:t>Mirim</w:t>
            </w:r>
            <w:proofErr w:type="spellEnd"/>
            <w:r w:rsidRPr="00BF3588">
              <w:rPr>
                <w:sz w:val="20"/>
                <w:szCs w:val="20"/>
              </w:rPr>
              <w:t>)</w:t>
            </w:r>
          </w:p>
          <w:p w14:paraId="2D2712CD" w14:textId="77777777" w:rsidR="00544FA4" w:rsidRPr="00BF3588" w:rsidRDefault="00544FA4" w:rsidP="00BF3588">
            <w:pPr>
              <w:rPr>
                <w:sz w:val="20"/>
                <w:szCs w:val="20"/>
              </w:rPr>
            </w:pPr>
            <w:r w:rsidRPr="00BF3588">
              <w:rPr>
                <w:sz w:val="20"/>
                <w:szCs w:val="20"/>
              </w:rPr>
              <w:t xml:space="preserve">Oficio Múltiple </w:t>
            </w:r>
            <w:proofErr w:type="spellStart"/>
            <w:r w:rsidRPr="00BF3588">
              <w:rPr>
                <w:sz w:val="20"/>
                <w:szCs w:val="20"/>
              </w:rPr>
              <w:t>N°</w:t>
            </w:r>
            <w:proofErr w:type="spellEnd"/>
            <w:r w:rsidRPr="00BF3588">
              <w:rPr>
                <w:sz w:val="20"/>
                <w:szCs w:val="20"/>
              </w:rPr>
              <w:t xml:space="preserve"> 000005-2023-DGPI-MC (SRI Napo Tigre y afluentes) </w:t>
            </w:r>
          </w:p>
        </w:tc>
      </w:tr>
      <w:tr w:rsidR="00544FA4" w:rsidRPr="00BF3588" w14:paraId="0118981A" w14:textId="77777777" w:rsidTr="00BF3588">
        <w:trPr>
          <w:trHeight w:val="20"/>
        </w:trPr>
        <w:tc>
          <w:tcPr>
            <w:tcW w:w="8494" w:type="dxa"/>
          </w:tcPr>
          <w:p w14:paraId="2BC69847" w14:textId="77777777" w:rsidR="00544FA4" w:rsidRPr="00BF3588" w:rsidRDefault="00544FA4" w:rsidP="00BF3588">
            <w:pPr>
              <w:rPr>
                <w:sz w:val="20"/>
                <w:szCs w:val="20"/>
              </w:rPr>
            </w:pPr>
            <w:r w:rsidRPr="00BF3588">
              <w:rPr>
                <w:sz w:val="20"/>
                <w:szCs w:val="20"/>
              </w:rPr>
              <w:t xml:space="preserve">En 2020, se requirió al GORE Loreto la declaración de nulidad de las concesiones forestales otorgadas superpuestas a SRI, en contra de la prohibición establecida en la Ley </w:t>
            </w:r>
            <w:proofErr w:type="spellStart"/>
            <w:r w:rsidRPr="00BF3588">
              <w:rPr>
                <w:sz w:val="20"/>
                <w:szCs w:val="20"/>
              </w:rPr>
              <w:t>N°</w:t>
            </w:r>
            <w:proofErr w:type="spellEnd"/>
            <w:r w:rsidRPr="00BF3588">
              <w:rPr>
                <w:sz w:val="20"/>
                <w:szCs w:val="20"/>
              </w:rPr>
              <w:t xml:space="preserve"> 29763 – Ley Forestal y de Fauna Silvestres mediante los siguientes oficios:</w:t>
            </w:r>
          </w:p>
          <w:p w14:paraId="7CCCB39B" w14:textId="77777777" w:rsidR="00544FA4" w:rsidRPr="00BF3588" w:rsidRDefault="00544FA4" w:rsidP="00BF3588">
            <w:pPr>
              <w:rPr>
                <w:sz w:val="20"/>
                <w:szCs w:val="20"/>
              </w:rPr>
            </w:pPr>
            <w:r w:rsidRPr="00BF3588">
              <w:rPr>
                <w:sz w:val="20"/>
                <w:szCs w:val="20"/>
              </w:rPr>
              <w:t xml:space="preserve">Oficio </w:t>
            </w:r>
            <w:proofErr w:type="spellStart"/>
            <w:r w:rsidRPr="00BF3588">
              <w:rPr>
                <w:sz w:val="20"/>
                <w:szCs w:val="20"/>
              </w:rPr>
              <w:t>N°</w:t>
            </w:r>
            <w:proofErr w:type="spellEnd"/>
            <w:r w:rsidRPr="00BF3588">
              <w:rPr>
                <w:sz w:val="20"/>
                <w:szCs w:val="20"/>
              </w:rPr>
              <w:t xml:space="preserve"> 000433-2020-DGPI/MC</w:t>
            </w:r>
          </w:p>
          <w:p w14:paraId="54133D04" w14:textId="77777777" w:rsidR="00544FA4" w:rsidRPr="00BF3588" w:rsidRDefault="00544FA4" w:rsidP="00BF3588">
            <w:pPr>
              <w:rPr>
                <w:sz w:val="20"/>
                <w:szCs w:val="20"/>
              </w:rPr>
            </w:pPr>
            <w:r w:rsidRPr="00BF3588">
              <w:rPr>
                <w:sz w:val="20"/>
                <w:szCs w:val="20"/>
              </w:rPr>
              <w:t xml:space="preserve">Oficio </w:t>
            </w:r>
            <w:proofErr w:type="spellStart"/>
            <w:r w:rsidRPr="00BF3588">
              <w:rPr>
                <w:sz w:val="20"/>
                <w:szCs w:val="20"/>
              </w:rPr>
              <w:t>N°</w:t>
            </w:r>
            <w:proofErr w:type="spellEnd"/>
            <w:r w:rsidRPr="00BF3588">
              <w:rPr>
                <w:sz w:val="20"/>
                <w:szCs w:val="20"/>
              </w:rPr>
              <w:t xml:space="preserve"> 000656-2020-DGPI/MC </w:t>
            </w:r>
          </w:p>
        </w:tc>
      </w:tr>
      <w:tr w:rsidR="00544FA4" w:rsidRPr="00BF3588" w14:paraId="511878E2" w14:textId="77777777" w:rsidTr="00BF3588">
        <w:trPr>
          <w:trHeight w:val="20"/>
        </w:trPr>
        <w:tc>
          <w:tcPr>
            <w:tcW w:w="8494" w:type="dxa"/>
          </w:tcPr>
          <w:p w14:paraId="278FC229" w14:textId="77777777" w:rsidR="00544FA4" w:rsidRPr="00BF3588" w:rsidRDefault="00544FA4" w:rsidP="00BF3588">
            <w:pPr>
              <w:rPr>
                <w:sz w:val="20"/>
                <w:szCs w:val="20"/>
              </w:rPr>
            </w:pPr>
            <w:r w:rsidRPr="00BF3588">
              <w:rPr>
                <w:sz w:val="20"/>
                <w:szCs w:val="20"/>
              </w:rPr>
              <w:t xml:space="preserve">En 2021, el MINCUL interpuso, como un mecanismo adicional para la protección de los derechos territoriales de los PIACI, una demanda constitucional de amparo ante el 2° Juzgado Civil de la Corte Superior de Justicia de Loreto, solicitando que se declaren nulas y sin efecto las concesiones forestales emitidas por el GORE Loreto. Esto debido a que, hasta ese momento, el GORE Loreto no implementó ninguna acción para reparar la superposición de concesiones forestales otorgadas a pesar de que ya se les había requerido ello en 2020. </w:t>
            </w:r>
          </w:p>
        </w:tc>
      </w:tr>
      <w:tr w:rsidR="00544FA4" w:rsidRPr="00BF3588" w14:paraId="7E0D4BE7" w14:textId="77777777" w:rsidTr="00BF3588">
        <w:trPr>
          <w:trHeight w:val="20"/>
        </w:trPr>
        <w:tc>
          <w:tcPr>
            <w:tcW w:w="8494" w:type="dxa"/>
          </w:tcPr>
          <w:p w14:paraId="32E26136" w14:textId="77777777" w:rsidR="00544FA4" w:rsidRPr="00BF3588" w:rsidRDefault="00544FA4" w:rsidP="00BF3588">
            <w:pPr>
              <w:rPr>
                <w:sz w:val="20"/>
                <w:szCs w:val="20"/>
              </w:rPr>
            </w:pPr>
            <w:r w:rsidRPr="00BF3588">
              <w:rPr>
                <w:sz w:val="20"/>
                <w:szCs w:val="20"/>
              </w:rPr>
              <w:t xml:space="preserve">En 2023, mediante los oficios </w:t>
            </w:r>
            <w:proofErr w:type="spellStart"/>
            <w:r w:rsidRPr="00BF3588">
              <w:rPr>
                <w:sz w:val="20"/>
                <w:szCs w:val="20"/>
              </w:rPr>
              <w:t>N°</w:t>
            </w:r>
            <w:proofErr w:type="spellEnd"/>
            <w:r w:rsidRPr="00BF3588">
              <w:rPr>
                <w:sz w:val="20"/>
                <w:szCs w:val="20"/>
              </w:rPr>
              <w:t xml:space="preserve"> 000018-2023-DGPI/MC y </w:t>
            </w:r>
            <w:proofErr w:type="spellStart"/>
            <w:r w:rsidRPr="00BF3588">
              <w:rPr>
                <w:sz w:val="20"/>
                <w:szCs w:val="20"/>
              </w:rPr>
              <w:t>N°</w:t>
            </w:r>
            <w:proofErr w:type="spellEnd"/>
            <w:r w:rsidRPr="00BF3588">
              <w:rPr>
                <w:sz w:val="20"/>
                <w:szCs w:val="20"/>
              </w:rPr>
              <w:t xml:space="preserve"> 000216-2023-DGPI/MC, se solicitó al Gobierno Regional de Loreto, información sobre las acciones implementadas para garantizar la reversión de las concesiones forestales caducas superpuestas a la SRI Yavarí </w:t>
            </w:r>
            <w:proofErr w:type="spellStart"/>
            <w:r w:rsidRPr="00BF3588">
              <w:rPr>
                <w:sz w:val="20"/>
                <w:szCs w:val="20"/>
              </w:rPr>
              <w:t>Mirim</w:t>
            </w:r>
            <w:proofErr w:type="spellEnd"/>
            <w:r w:rsidRPr="00BF3588">
              <w:rPr>
                <w:sz w:val="20"/>
                <w:szCs w:val="20"/>
              </w:rPr>
              <w:t xml:space="preserve">. Mediante el oficio </w:t>
            </w:r>
            <w:proofErr w:type="spellStart"/>
            <w:r w:rsidRPr="00BF3588">
              <w:rPr>
                <w:sz w:val="20"/>
                <w:szCs w:val="20"/>
              </w:rPr>
              <w:t>N°</w:t>
            </w:r>
            <w:proofErr w:type="spellEnd"/>
            <w:r w:rsidRPr="00BF3588">
              <w:rPr>
                <w:sz w:val="20"/>
                <w:szCs w:val="20"/>
              </w:rPr>
              <w:t xml:space="preserve"> 375-2023-GRL-GGR-GRDFFS, el GORE Loreto señaló lo siguiente:</w:t>
            </w:r>
          </w:p>
          <w:p w14:paraId="31B83460" w14:textId="77777777" w:rsidR="00544FA4" w:rsidRPr="00BF3588" w:rsidRDefault="00544FA4" w:rsidP="00BF3588">
            <w:pPr>
              <w:rPr>
                <w:sz w:val="20"/>
                <w:szCs w:val="20"/>
              </w:rPr>
            </w:pPr>
            <w:r w:rsidRPr="00BF3588">
              <w:rPr>
                <w:sz w:val="20"/>
                <w:szCs w:val="20"/>
              </w:rPr>
              <w:t xml:space="preserve">No otorgará más concesiones forestales en el ámbito de la SRIYM. </w:t>
            </w:r>
          </w:p>
          <w:p w14:paraId="02BE25F7" w14:textId="77777777" w:rsidR="00544FA4" w:rsidRPr="00BF3588" w:rsidRDefault="00544FA4" w:rsidP="00BF3588">
            <w:pPr>
              <w:rPr>
                <w:sz w:val="20"/>
                <w:szCs w:val="20"/>
              </w:rPr>
            </w:pPr>
            <w:r w:rsidRPr="00BF3588">
              <w:rPr>
                <w:sz w:val="20"/>
                <w:szCs w:val="20"/>
              </w:rPr>
              <w:t>Las concesiones forestales otorgadas se encuentran suspendidas y las concesiones caducas (20) vienen elaborando su plan de cierre</w:t>
            </w:r>
          </w:p>
          <w:p w14:paraId="53C31519" w14:textId="77777777" w:rsidR="00544FA4" w:rsidRPr="00BF3588" w:rsidRDefault="00544FA4" w:rsidP="00BF3588">
            <w:pPr>
              <w:rPr>
                <w:sz w:val="20"/>
                <w:szCs w:val="20"/>
              </w:rPr>
            </w:pPr>
            <w:r w:rsidRPr="00BF3588">
              <w:rPr>
                <w:sz w:val="20"/>
                <w:szCs w:val="20"/>
              </w:rPr>
              <w:t xml:space="preserve">Corresponde que la autoridad forestal adecúe los contratos forestales otorgados antes de la entrada en vigor de la Ley </w:t>
            </w:r>
            <w:proofErr w:type="spellStart"/>
            <w:r w:rsidRPr="00BF3588">
              <w:rPr>
                <w:sz w:val="20"/>
                <w:szCs w:val="20"/>
              </w:rPr>
              <w:t>N°</w:t>
            </w:r>
            <w:proofErr w:type="spellEnd"/>
            <w:r w:rsidRPr="00BF3588">
              <w:rPr>
                <w:sz w:val="20"/>
                <w:szCs w:val="20"/>
              </w:rPr>
              <w:t xml:space="preserve"> 29763, a fin que se adecúen a las disposiciones legales emitidas por MINCUL.</w:t>
            </w:r>
          </w:p>
        </w:tc>
      </w:tr>
    </w:tbl>
    <w:p w14:paraId="5F25DC5F" w14:textId="77777777" w:rsidR="00544FA4" w:rsidRPr="001D5EF6" w:rsidRDefault="00544FA4" w:rsidP="00544FA4">
      <w:pPr>
        <w:shd w:val="clear" w:color="auto" w:fill="FFFFFF"/>
        <w:spacing w:line="240" w:lineRule="auto"/>
        <w:rPr>
          <w:sz w:val="18"/>
          <w:szCs w:val="18"/>
        </w:rPr>
      </w:pPr>
      <w:r w:rsidRPr="00EA15CF">
        <w:rPr>
          <w:sz w:val="18"/>
          <w:szCs w:val="18"/>
        </w:rPr>
        <w:t>Fuente: Ministerio de Cultura - DACI. Elaboración: Ministerio de Cultura - DGPI</w:t>
      </w:r>
    </w:p>
    <w:p w14:paraId="4A84014D" w14:textId="30BF6BAD" w:rsidR="00544FA4" w:rsidRDefault="00544FA4" w:rsidP="00544FA4">
      <w:pPr>
        <w:shd w:val="clear" w:color="auto" w:fill="FFFFFF"/>
        <w:spacing w:before="120" w:after="120" w:line="276" w:lineRule="auto"/>
        <w:jc w:val="both"/>
      </w:pPr>
      <w:r>
        <w:t xml:space="preserve">Por otro lado, se realizaron acciones de monitoreo en SRI en el marco de las acciones informativas del desarrollo de los EPR y EAC. </w:t>
      </w:r>
    </w:p>
    <w:p w14:paraId="4532CA2D" w14:textId="43B25B0F" w:rsidR="00544FA4" w:rsidRPr="008045B5" w:rsidRDefault="00347FAD" w:rsidP="00347FAD">
      <w:pPr>
        <w:pStyle w:val="Descripcin"/>
        <w:rPr>
          <w:b w:val="0"/>
        </w:rPr>
      </w:pPr>
      <w:bookmarkStart w:id="497" w:name="_Toc143624360"/>
      <w:r>
        <w:t xml:space="preserve">Tabla </w:t>
      </w:r>
      <w:r w:rsidR="00000000">
        <w:fldChar w:fldCharType="begin"/>
      </w:r>
      <w:r w:rsidR="00000000">
        <w:instrText xml:space="preserve"> SEQ Tabla \* ARABIC </w:instrText>
      </w:r>
      <w:r w:rsidR="00000000">
        <w:fldChar w:fldCharType="separate"/>
      </w:r>
      <w:r w:rsidR="00740F56">
        <w:rPr>
          <w:noProof/>
        </w:rPr>
        <w:t>36</w:t>
      </w:r>
      <w:r w:rsidR="00000000">
        <w:rPr>
          <w:noProof/>
        </w:rPr>
        <w:fldChar w:fldCharType="end"/>
      </w:r>
      <w:r>
        <w:t>. Monitoreo en ámbitos de las SRI</w:t>
      </w:r>
      <w:bookmarkEnd w:id="497"/>
    </w:p>
    <w:tbl>
      <w:tblPr>
        <w:tblStyle w:val="Tablaconcuadrcula"/>
        <w:tblW w:w="8505" w:type="dxa"/>
        <w:tblInd w:w="-5" w:type="dxa"/>
        <w:tblLook w:val="04A0" w:firstRow="1" w:lastRow="0" w:firstColumn="1" w:lastColumn="0" w:noHBand="0" w:noVBand="1"/>
      </w:tblPr>
      <w:tblGrid>
        <w:gridCol w:w="1685"/>
        <w:gridCol w:w="3673"/>
        <w:gridCol w:w="1149"/>
        <w:gridCol w:w="1998"/>
      </w:tblGrid>
      <w:tr w:rsidR="00544FA4" w:rsidRPr="008045B5" w14:paraId="6A3FE0DF" w14:textId="77777777" w:rsidTr="00BF3588">
        <w:trPr>
          <w:trHeight w:val="20"/>
        </w:trPr>
        <w:tc>
          <w:tcPr>
            <w:tcW w:w="1685" w:type="dxa"/>
            <w:shd w:val="clear" w:color="auto" w:fill="006666"/>
            <w:vAlign w:val="center"/>
          </w:tcPr>
          <w:p w14:paraId="48830D12" w14:textId="77777777" w:rsidR="00544FA4" w:rsidRPr="00832AEE" w:rsidRDefault="00544FA4" w:rsidP="004D4C92">
            <w:pPr>
              <w:pStyle w:val="Prrafodelista"/>
              <w:ind w:left="0"/>
              <w:jc w:val="center"/>
              <w:rPr>
                <w:rFonts w:asciiTheme="minorHAnsi" w:hAnsiTheme="minorHAnsi" w:cstheme="minorHAnsi"/>
                <w:b/>
                <w:bCs/>
                <w:sz w:val="20"/>
                <w:szCs w:val="20"/>
              </w:rPr>
            </w:pPr>
            <w:r w:rsidRPr="00832AEE">
              <w:rPr>
                <w:rFonts w:asciiTheme="minorHAnsi" w:hAnsiTheme="minorHAnsi" w:cstheme="minorHAnsi"/>
                <w:b/>
                <w:bCs/>
                <w:color w:val="FFFFFF" w:themeColor="background1"/>
                <w:sz w:val="20"/>
                <w:szCs w:val="20"/>
              </w:rPr>
              <w:t>Solicitud de Reserva Indígena</w:t>
            </w:r>
          </w:p>
        </w:tc>
        <w:tc>
          <w:tcPr>
            <w:tcW w:w="3673" w:type="dxa"/>
            <w:shd w:val="clear" w:color="auto" w:fill="006666"/>
            <w:vAlign w:val="center"/>
          </w:tcPr>
          <w:p w14:paraId="66993484" w14:textId="77777777" w:rsidR="00544FA4" w:rsidRPr="00832AEE" w:rsidRDefault="00544FA4" w:rsidP="004D4C92">
            <w:pPr>
              <w:pStyle w:val="Prrafodelista"/>
              <w:ind w:left="0"/>
              <w:jc w:val="center"/>
              <w:rPr>
                <w:rFonts w:asciiTheme="minorHAnsi" w:hAnsiTheme="minorHAnsi" w:cstheme="minorHAnsi"/>
                <w:b/>
                <w:bCs/>
                <w:color w:val="FFFFFF" w:themeColor="background1"/>
                <w:sz w:val="20"/>
                <w:szCs w:val="20"/>
              </w:rPr>
            </w:pPr>
            <w:r w:rsidRPr="00832AEE">
              <w:rPr>
                <w:rFonts w:asciiTheme="minorHAnsi" w:hAnsiTheme="minorHAnsi" w:cstheme="minorHAnsi"/>
                <w:b/>
                <w:bCs/>
                <w:color w:val="FFFFFF" w:themeColor="background1"/>
                <w:sz w:val="20"/>
                <w:szCs w:val="20"/>
              </w:rPr>
              <w:t>Acción</w:t>
            </w:r>
          </w:p>
        </w:tc>
        <w:tc>
          <w:tcPr>
            <w:tcW w:w="1149" w:type="dxa"/>
            <w:shd w:val="clear" w:color="auto" w:fill="006666"/>
            <w:vAlign w:val="center"/>
          </w:tcPr>
          <w:p w14:paraId="1E80A903" w14:textId="77777777" w:rsidR="00544FA4" w:rsidRPr="00832AEE" w:rsidRDefault="00544FA4" w:rsidP="004D4C92">
            <w:pPr>
              <w:pStyle w:val="Prrafodelista"/>
              <w:ind w:left="0"/>
              <w:jc w:val="center"/>
              <w:rPr>
                <w:rFonts w:asciiTheme="minorHAnsi" w:hAnsiTheme="minorHAnsi" w:cstheme="minorHAnsi"/>
                <w:b/>
                <w:bCs/>
                <w:color w:val="FFFFFF" w:themeColor="background1"/>
                <w:sz w:val="20"/>
                <w:szCs w:val="20"/>
              </w:rPr>
            </w:pPr>
            <w:r w:rsidRPr="00832AEE">
              <w:rPr>
                <w:rFonts w:asciiTheme="minorHAnsi" w:hAnsiTheme="minorHAnsi" w:cstheme="minorHAnsi"/>
                <w:b/>
                <w:bCs/>
                <w:color w:val="FFFFFF" w:themeColor="background1"/>
                <w:sz w:val="20"/>
                <w:szCs w:val="20"/>
              </w:rPr>
              <w:t>Fecha</w:t>
            </w:r>
          </w:p>
        </w:tc>
        <w:tc>
          <w:tcPr>
            <w:tcW w:w="1998" w:type="dxa"/>
            <w:shd w:val="clear" w:color="auto" w:fill="006666"/>
            <w:vAlign w:val="center"/>
          </w:tcPr>
          <w:p w14:paraId="48E091A2" w14:textId="77777777" w:rsidR="00544FA4" w:rsidRPr="00832AEE" w:rsidRDefault="00544FA4" w:rsidP="004D4C92">
            <w:pPr>
              <w:pStyle w:val="Prrafodelista"/>
              <w:ind w:left="0"/>
              <w:jc w:val="center"/>
              <w:rPr>
                <w:rFonts w:asciiTheme="minorHAnsi" w:hAnsiTheme="minorHAnsi" w:cstheme="minorHAnsi"/>
                <w:b/>
                <w:bCs/>
                <w:color w:val="FFFFFF" w:themeColor="background1"/>
                <w:sz w:val="20"/>
                <w:szCs w:val="20"/>
              </w:rPr>
            </w:pPr>
            <w:r w:rsidRPr="00832AEE">
              <w:rPr>
                <w:rFonts w:asciiTheme="minorHAnsi" w:hAnsiTheme="minorHAnsi" w:cstheme="minorHAnsi"/>
                <w:b/>
                <w:bCs/>
                <w:color w:val="FFFFFF" w:themeColor="background1"/>
                <w:sz w:val="20"/>
                <w:szCs w:val="20"/>
              </w:rPr>
              <w:t>Documento</w:t>
            </w:r>
          </w:p>
        </w:tc>
      </w:tr>
      <w:tr w:rsidR="00544FA4" w:rsidRPr="008045B5" w14:paraId="60E31612" w14:textId="77777777" w:rsidTr="00BF3588">
        <w:trPr>
          <w:trHeight w:val="20"/>
        </w:trPr>
        <w:tc>
          <w:tcPr>
            <w:tcW w:w="1685" w:type="dxa"/>
            <w:vMerge w:val="restart"/>
            <w:vAlign w:val="center"/>
          </w:tcPr>
          <w:p w14:paraId="2FA2AFDE" w14:textId="77777777" w:rsidR="00544FA4" w:rsidRPr="00832AEE" w:rsidRDefault="00544FA4" w:rsidP="004D4C92">
            <w:pPr>
              <w:pStyle w:val="Prrafodelista"/>
              <w:ind w:left="0"/>
              <w:rPr>
                <w:rFonts w:asciiTheme="minorHAnsi" w:hAnsiTheme="minorHAnsi" w:cstheme="minorHAnsi"/>
                <w:bCs/>
                <w:sz w:val="20"/>
                <w:szCs w:val="20"/>
              </w:rPr>
            </w:pPr>
            <w:r w:rsidRPr="00832AEE">
              <w:rPr>
                <w:rFonts w:asciiTheme="minorHAnsi" w:hAnsiTheme="minorHAnsi" w:cstheme="minorHAnsi"/>
                <w:bCs/>
                <w:sz w:val="20"/>
                <w:szCs w:val="20"/>
              </w:rPr>
              <w:t xml:space="preserve">Yavarí </w:t>
            </w:r>
            <w:proofErr w:type="spellStart"/>
            <w:r w:rsidRPr="00832AEE">
              <w:rPr>
                <w:rFonts w:asciiTheme="minorHAnsi" w:hAnsiTheme="minorHAnsi" w:cstheme="minorHAnsi"/>
                <w:bCs/>
                <w:sz w:val="20"/>
                <w:szCs w:val="20"/>
              </w:rPr>
              <w:t>Mirim</w:t>
            </w:r>
            <w:proofErr w:type="spellEnd"/>
          </w:p>
        </w:tc>
        <w:tc>
          <w:tcPr>
            <w:tcW w:w="3673" w:type="dxa"/>
            <w:vAlign w:val="center"/>
          </w:tcPr>
          <w:p w14:paraId="0F419DDC" w14:textId="77777777" w:rsidR="00544FA4" w:rsidRPr="00832AEE" w:rsidRDefault="00544FA4" w:rsidP="004D4C92">
            <w:pPr>
              <w:pStyle w:val="Prrafodelista"/>
              <w:ind w:left="0"/>
              <w:jc w:val="both"/>
              <w:rPr>
                <w:rFonts w:asciiTheme="minorHAnsi" w:hAnsiTheme="minorHAnsi" w:cstheme="minorHAnsi"/>
                <w:bCs/>
                <w:sz w:val="20"/>
                <w:szCs w:val="20"/>
              </w:rPr>
            </w:pPr>
            <w:r w:rsidRPr="00832AEE">
              <w:rPr>
                <w:rFonts w:asciiTheme="minorHAnsi" w:hAnsiTheme="minorHAnsi" w:cstheme="minorHAnsi"/>
                <w:bCs/>
                <w:sz w:val="20"/>
                <w:szCs w:val="20"/>
              </w:rPr>
              <w:t>Monitoreo al ámbito de la Solicitud de Reserva Indígena en el marco de las Reuniones informativas previas al desarrollo del EAC. (</w:t>
            </w:r>
            <w:r w:rsidRPr="00832AEE">
              <w:rPr>
                <w:rFonts w:asciiTheme="minorHAnsi" w:hAnsiTheme="minorHAnsi" w:cstheme="minorHAnsi"/>
                <w:bCs/>
                <w:i/>
                <w:iCs/>
                <w:sz w:val="20"/>
                <w:szCs w:val="20"/>
              </w:rPr>
              <w:t xml:space="preserve">17 localidades ubicadas en las cuencas de los ríos Amazonas, </w:t>
            </w:r>
            <w:proofErr w:type="spellStart"/>
            <w:r w:rsidRPr="00832AEE">
              <w:rPr>
                <w:rFonts w:asciiTheme="minorHAnsi" w:hAnsiTheme="minorHAnsi" w:cstheme="minorHAnsi"/>
                <w:bCs/>
                <w:i/>
                <w:iCs/>
                <w:sz w:val="20"/>
                <w:szCs w:val="20"/>
              </w:rPr>
              <w:t>Mayoruna</w:t>
            </w:r>
            <w:proofErr w:type="spellEnd"/>
            <w:r w:rsidRPr="00832AEE">
              <w:rPr>
                <w:rFonts w:asciiTheme="minorHAnsi" w:hAnsiTheme="minorHAnsi" w:cstheme="minorHAnsi"/>
                <w:bCs/>
                <w:i/>
                <w:iCs/>
                <w:sz w:val="20"/>
                <w:szCs w:val="20"/>
              </w:rPr>
              <w:t xml:space="preserve">- quebrada Tigre, </w:t>
            </w:r>
            <w:proofErr w:type="spellStart"/>
            <w:r w:rsidRPr="00832AEE">
              <w:rPr>
                <w:rFonts w:asciiTheme="minorHAnsi" w:hAnsiTheme="minorHAnsi" w:cstheme="minorHAnsi"/>
                <w:bCs/>
                <w:i/>
                <w:iCs/>
                <w:sz w:val="20"/>
                <w:szCs w:val="20"/>
              </w:rPr>
              <w:t>Cochiquinas</w:t>
            </w:r>
            <w:proofErr w:type="spellEnd"/>
            <w:r w:rsidRPr="00832AEE">
              <w:rPr>
                <w:rFonts w:asciiTheme="minorHAnsi" w:hAnsiTheme="minorHAnsi" w:cstheme="minorHAnsi"/>
                <w:bCs/>
                <w:i/>
                <w:iCs/>
                <w:sz w:val="20"/>
                <w:szCs w:val="20"/>
              </w:rPr>
              <w:t xml:space="preserve">, Aucayacu, </w:t>
            </w:r>
            <w:proofErr w:type="spellStart"/>
            <w:r w:rsidRPr="00832AEE">
              <w:rPr>
                <w:rFonts w:asciiTheme="minorHAnsi" w:hAnsiTheme="minorHAnsi" w:cstheme="minorHAnsi"/>
                <w:bCs/>
                <w:i/>
                <w:iCs/>
                <w:sz w:val="20"/>
                <w:szCs w:val="20"/>
              </w:rPr>
              <w:t>Tamshiyacu</w:t>
            </w:r>
            <w:proofErr w:type="spellEnd"/>
            <w:r w:rsidRPr="00832AEE">
              <w:rPr>
                <w:rFonts w:asciiTheme="minorHAnsi" w:hAnsiTheme="minorHAnsi" w:cstheme="minorHAnsi"/>
                <w:bCs/>
                <w:i/>
                <w:iCs/>
                <w:sz w:val="20"/>
                <w:szCs w:val="20"/>
              </w:rPr>
              <w:t xml:space="preserve"> y </w:t>
            </w:r>
            <w:proofErr w:type="spellStart"/>
            <w:r w:rsidRPr="00832AEE">
              <w:rPr>
                <w:rFonts w:asciiTheme="minorHAnsi" w:hAnsiTheme="minorHAnsi" w:cstheme="minorHAnsi"/>
                <w:bCs/>
                <w:i/>
                <w:iCs/>
                <w:sz w:val="20"/>
                <w:szCs w:val="20"/>
              </w:rPr>
              <w:t>Tahuayo</w:t>
            </w:r>
            <w:proofErr w:type="spellEnd"/>
            <w:r w:rsidRPr="00832AEE">
              <w:rPr>
                <w:rFonts w:asciiTheme="minorHAnsi" w:hAnsiTheme="minorHAnsi" w:cstheme="minorHAnsi"/>
                <w:bCs/>
                <w:sz w:val="20"/>
                <w:szCs w:val="20"/>
              </w:rPr>
              <w:t>)</w:t>
            </w:r>
          </w:p>
        </w:tc>
        <w:tc>
          <w:tcPr>
            <w:tcW w:w="1149" w:type="dxa"/>
            <w:vAlign w:val="center"/>
          </w:tcPr>
          <w:p w14:paraId="6351BBF7" w14:textId="77777777" w:rsidR="00544FA4" w:rsidRPr="00832AEE" w:rsidRDefault="00544FA4" w:rsidP="004D4C92">
            <w:pPr>
              <w:pStyle w:val="Prrafodelista"/>
              <w:ind w:left="0"/>
              <w:rPr>
                <w:rFonts w:asciiTheme="minorHAnsi" w:hAnsiTheme="minorHAnsi" w:cstheme="minorHAnsi"/>
                <w:bCs/>
                <w:sz w:val="20"/>
                <w:szCs w:val="20"/>
              </w:rPr>
            </w:pPr>
            <w:r w:rsidRPr="00832AEE">
              <w:rPr>
                <w:rFonts w:asciiTheme="minorHAnsi" w:hAnsiTheme="minorHAnsi" w:cstheme="minorHAnsi"/>
                <w:bCs/>
                <w:sz w:val="20"/>
                <w:szCs w:val="20"/>
              </w:rPr>
              <w:t>Abril a mayo 2019</w:t>
            </w:r>
          </w:p>
        </w:tc>
        <w:tc>
          <w:tcPr>
            <w:tcW w:w="1998" w:type="dxa"/>
            <w:vAlign w:val="center"/>
          </w:tcPr>
          <w:p w14:paraId="51A4D1AA" w14:textId="77777777" w:rsidR="00544FA4" w:rsidRPr="00832AEE" w:rsidRDefault="00544FA4" w:rsidP="004D4C92">
            <w:pPr>
              <w:pStyle w:val="Prrafodelista"/>
              <w:ind w:left="0"/>
              <w:rPr>
                <w:rFonts w:asciiTheme="minorHAnsi" w:hAnsiTheme="minorHAnsi" w:cstheme="minorHAnsi"/>
                <w:bCs/>
                <w:sz w:val="20"/>
                <w:szCs w:val="20"/>
              </w:rPr>
            </w:pPr>
            <w:r w:rsidRPr="00832AEE">
              <w:rPr>
                <w:rFonts w:asciiTheme="minorHAnsi" w:hAnsiTheme="minorHAnsi" w:cstheme="minorHAnsi"/>
                <w:bCs/>
                <w:sz w:val="20"/>
                <w:szCs w:val="20"/>
              </w:rPr>
              <w:t>Actas y listas de asistencia de las reuniones informativas previas sostenidas.</w:t>
            </w:r>
          </w:p>
          <w:p w14:paraId="3B0C45EB" w14:textId="77777777" w:rsidR="00544FA4" w:rsidRPr="00832AEE" w:rsidRDefault="00544FA4" w:rsidP="004D4C92">
            <w:pPr>
              <w:pStyle w:val="Prrafodelista"/>
              <w:ind w:left="0"/>
              <w:rPr>
                <w:rFonts w:asciiTheme="minorHAnsi" w:hAnsiTheme="minorHAnsi" w:cstheme="minorHAnsi"/>
                <w:bCs/>
                <w:sz w:val="20"/>
                <w:szCs w:val="20"/>
              </w:rPr>
            </w:pPr>
            <w:r w:rsidRPr="00832AEE">
              <w:rPr>
                <w:rFonts w:asciiTheme="minorHAnsi" w:hAnsiTheme="minorHAnsi" w:cstheme="minorHAnsi"/>
                <w:bCs/>
                <w:sz w:val="20"/>
                <w:szCs w:val="20"/>
              </w:rPr>
              <w:t>Informe N D000006-2019-DACI-MHL/MC</w:t>
            </w:r>
          </w:p>
        </w:tc>
      </w:tr>
      <w:tr w:rsidR="00544FA4" w:rsidRPr="008045B5" w14:paraId="572AA2EE" w14:textId="77777777" w:rsidTr="00BF3588">
        <w:trPr>
          <w:trHeight w:val="20"/>
        </w:trPr>
        <w:tc>
          <w:tcPr>
            <w:tcW w:w="1685" w:type="dxa"/>
            <w:vMerge/>
            <w:vAlign w:val="center"/>
          </w:tcPr>
          <w:p w14:paraId="02D2983E" w14:textId="77777777" w:rsidR="00544FA4" w:rsidRPr="00832AEE" w:rsidRDefault="00544FA4" w:rsidP="004D4C92">
            <w:pPr>
              <w:pStyle w:val="Prrafodelista"/>
              <w:ind w:left="0"/>
              <w:rPr>
                <w:rFonts w:asciiTheme="minorHAnsi" w:hAnsiTheme="minorHAnsi" w:cstheme="minorHAnsi"/>
                <w:bCs/>
                <w:sz w:val="20"/>
                <w:szCs w:val="20"/>
              </w:rPr>
            </w:pPr>
          </w:p>
        </w:tc>
        <w:tc>
          <w:tcPr>
            <w:tcW w:w="3673" w:type="dxa"/>
            <w:vAlign w:val="center"/>
          </w:tcPr>
          <w:p w14:paraId="642744FC" w14:textId="77777777" w:rsidR="00544FA4" w:rsidRPr="00832AEE" w:rsidRDefault="00544FA4" w:rsidP="004D4C92">
            <w:pPr>
              <w:pStyle w:val="Prrafodelista"/>
              <w:ind w:left="0"/>
              <w:jc w:val="both"/>
              <w:rPr>
                <w:rFonts w:asciiTheme="minorHAnsi" w:hAnsiTheme="minorHAnsi" w:cstheme="minorHAnsi"/>
                <w:bCs/>
                <w:sz w:val="20"/>
                <w:szCs w:val="20"/>
              </w:rPr>
            </w:pPr>
            <w:r w:rsidRPr="00832AEE">
              <w:rPr>
                <w:rFonts w:asciiTheme="minorHAnsi" w:hAnsiTheme="minorHAnsi" w:cstheme="minorHAnsi"/>
                <w:bCs/>
                <w:sz w:val="20"/>
                <w:szCs w:val="20"/>
              </w:rPr>
              <w:t>Monitoreo al ámbito de la Solicitud de Reserva Indígena, en el marco de retomar la elaboración del EAC y para recoger información sobre el estado de salud de las localidades que forman parte del cordón de protección sanitaria (</w:t>
            </w:r>
            <w:r w:rsidRPr="00832AEE">
              <w:rPr>
                <w:rFonts w:asciiTheme="minorHAnsi" w:hAnsiTheme="minorHAnsi" w:cstheme="minorHAnsi"/>
                <w:bCs/>
                <w:i/>
                <w:iCs/>
                <w:sz w:val="20"/>
                <w:szCs w:val="20"/>
              </w:rPr>
              <w:t xml:space="preserve">17 localidades ubicadas en las cuencas de los ríos Amazonas, </w:t>
            </w:r>
            <w:proofErr w:type="spellStart"/>
            <w:r w:rsidRPr="00832AEE">
              <w:rPr>
                <w:rFonts w:asciiTheme="minorHAnsi" w:hAnsiTheme="minorHAnsi" w:cstheme="minorHAnsi"/>
                <w:bCs/>
                <w:i/>
                <w:iCs/>
                <w:sz w:val="20"/>
                <w:szCs w:val="20"/>
              </w:rPr>
              <w:t>Mayoruna</w:t>
            </w:r>
            <w:proofErr w:type="spellEnd"/>
            <w:r w:rsidRPr="00832AEE">
              <w:rPr>
                <w:rFonts w:asciiTheme="minorHAnsi" w:hAnsiTheme="minorHAnsi" w:cstheme="minorHAnsi"/>
                <w:bCs/>
                <w:i/>
                <w:iCs/>
                <w:sz w:val="20"/>
                <w:szCs w:val="20"/>
              </w:rPr>
              <w:t xml:space="preserve">- quebrada Tigre, </w:t>
            </w:r>
            <w:proofErr w:type="spellStart"/>
            <w:r w:rsidRPr="00832AEE">
              <w:rPr>
                <w:rFonts w:asciiTheme="minorHAnsi" w:hAnsiTheme="minorHAnsi" w:cstheme="minorHAnsi"/>
                <w:bCs/>
                <w:i/>
                <w:iCs/>
                <w:sz w:val="20"/>
                <w:szCs w:val="20"/>
              </w:rPr>
              <w:t>Cochiquinas</w:t>
            </w:r>
            <w:proofErr w:type="spellEnd"/>
            <w:r w:rsidRPr="00832AEE">
              <w:rPr>
                <w:rFonts w:asciiTheme="minorHAnsi" w:hAnsiTheme="minorHAnsi" w:cstheme="minorHAnsi"/>
                <w:bCs/>
                <w:i/>
                <w:iCs/>
                <w:sz w:val="20"/>
                <w:szCs w:val="20"/>
              </w:rPr>
              <w:t xml:space="preserve">, Aucayacu, </w:t>
            </w:r>
            <w:proofErr w:type="spellStart"/>
            <w:r w:rsidRPr="00832AEE">
              <w:rPr>
                <w:rFonts w:asciiTheme="minorHAnsi" w:hAnsiTheme="minorHAnsi" w:cstheme="minorHAnsi"/>
                <w:bCs/>
                <w:i/>
                <w:iCs/>
                <w:sz w:val="20"/>
                <w:szCs w:val="20"/>
              </w:rPr>
              <w:t>Tamshiyacu</w:t>
            </w:r>
            <w:proofErr w:type="spellEnd"/>
            <w:r w:rsidRPr="00832AEE">
              <w:rPr>
                <w:rFonts w:asciiTheme="minorHAnsi" w:hAnsiTheme="minorHAnsi" w:cstheme="minorHAnsi"/>
                <w:bCs/>
                <w:i/>
                <w:iCs/>
                <w:sz w:val="20"/>
                <w:szCs w:val="20"/>
              </w:rPr>
              <w:t xml:space="preserve"> y </w:t>
            </w:r>
            <w:proofErr w:type="spellStart"/>
            <w:r w:rsidRPr="00832AEE">
              <w:rPr>
                <w:rFonts w:asciiTheme="minorHAnsi" w:hAnsiTheme="minorHAnsi" w:cstheme="minorHAnsi"/>
                <w:bCs/>
                <w:i/>
                <w:iCs/>
                <w:sz w:val="20"/>
                <w:szCs w:val="20"/>
              </w:rPr>
              <w:t>Tahuayo</w:t>
            </w:r>
            <w:proofErr w:type="spellEnd"/>
            <w:r w:rsidRPr="00832AEE">
              <w:rPr>
                <w:rFonts w:asciiTheme="minorHAnsi" w:hAnsiTheme="minorHAnsi" w:cstheme="minorHAnsi"/>
                <w:bCs/>
                <w:sz w:val="20"/>
                <w:szCs w:val="20"/>
              </w:rPr>
              <w:t>)</w:t>
            </w:r>
          </w:p>
        </w:tc>
        <w:tc>
          <w:tcPr>
            <w:tcW w:w="1149" w:type="dxa"/>
            <w:vAlign w:val="center"/>
          </w:tcPr>
          <w:p w14:paraId="518E55CF" w14:textId="77777777" w:rsidR="00544FA4" w:rsidRPr="00832AEE" w:rsidRDefault="00544FA4" w:rsidP="004D4C92">
            <w:pPr>
              <w:pStyle w:val="Prrafodelista"/>
              <w:ind w:left="0"/>
              <w:rPr>
                <w:rFonts w:asciiTheme="minorHAnsi" w:hAnsiTheme="minorHAnsi" w:cstheme="minorHAnsi"/>
                <w:bCs/>
                <w:sz w:val="20"/>
                <w:szCs w:val="20"/>
                <w:highlight w:val="yellow"/>
              </w:rPr>
            </w:pPr>
            <w:r w:rsidRPr="00832AEE">
              <w:rPr>
                <w:rFonts w:asciiTheme="minorHAnsi" w:hAnsiTheme="minorHAnsi" w:cstheme="minorHAnsi"/>
                <w:bCs/>
                <w:sz w:val="20"/>
                <w:szCs w:val="20"/>
              </w:rPr>
              <w:t>Marzo a abril 2021</w:t>
            </w:r>
          </w:p>
        </w:tc>
        <w:tc>
          <w:tcPr>
            <w:tcW w:w="1998" w:type="dxa"/>
            <w:vAlign w:val="center"/>
          </w:tcPr>
          <w:p w14:paraId="5C7EC402" w14:textId="77777777" w:rsidR="00544FA4" w:rsidRPr="00832AEE" w:rsidRDefault="00544FA4" w:rsidP="004D4C92">
            <w:pPr>
              <w:pStyle w:val="Prrafodelista"/>
              <w:ind w:left="0"/>
              <w:rPr>
                <w:rFonts w:asciiTheme="minorHAnsi" w:hAnsiTheme="minorHAnsi" w:cstheme="minorHAnsi"/>
                <w:bCs/>
                <w:sz w:val="20"/>
                <w:szCs w:val="20"/>
              </w:rPr>
            </w:pPr>
            <w:r w:rsidRPr="00832AEE">
              <w:rPr>
                <w:rFonts w:asciiTheme="minorHAnsi" w:hAnsiTheme="minorHAnsi" w:cstheme="minorHAnsi"/>
                <w:bCs/>
                <w:sz w:val="20"/>
                <w:szCs w:val="20"/>
              </w:rPr>
              <w:t>Actas y listas de asistencia de las reuniones informativas previas sostenidas.</w:t>
            </w:r>
          </w:p>
          <w:p w14:paraId="06326A74" w14:textId="77777777" w:rsidR="00544FA4" w:rsidRPr="00832AEE" w:rsidRDefault="00544FA4" w:rsidP="004D4C92">
            <w:pPr>
              <w:pStyle w:val="Prrafodelista"/>
              <w:ind w:left="0"/>
              <w:rPr>
                <w:rFonts w:asciiTheme="minorHAnsi" w:hAnsiTheme="minorHAnsi" w:cstheme="minorHAnsi"/>
                <w:bCs/>
                <w:sz w:val="20"/>
                <w:szCs w:val="20"/>
              </w:rPr>
            </w:pPr>
            <w:r w:rsidRPr="00832AEE">
              <w:rPr>
                <w:rFonts w:asciiTheme="minorHAnsi" w:hAnsiTheme="minorHAnsi" w:cstheme="minorHAnsi"/>
                <w:bCs/>
                <w:sz w:val="20"/>
                <w:szCs w:val="20"/>
              </w:rPr>
              <w:t xml:space="preserve">Informe </w:t>
            </w:r>
            <w:proofErr w:type="spellStart"/>
            <w:r w:rsidRPr="00832AEE">
              <w:rPr>
                <w:rFonts w:asciiTheme="minorHAnsi" w:hAnsiTheme="minorHAnsi" w:cstheme="minorHAnsi"/>
                <w:bCs/>
                <w:sz w:val="20"/>
                <w:szCs w:val="20"/>
              </w:rPr>
              <w:t>N°</w:t>
            </w:r>
            <w:proofErr w:type="spellEnd"/>
            <w:r w:rsidRPr="00832AEE">
              <w:rPr>
                <w:rFonts w:asciiTheme="minorHAnsi" w:hAnsiTheme="minorHAnsi" w:cstheme="minorHAnsi"/>
                <w:bCs/>
                <w:sz w:val="20"/>
                <w:szCs w:val="20"/>
              </w:rPr>
              <w:t xml:space="preserve"> 001-2021-RMRB</w:t>
            </w:r>
          </w:p>
        </w:tc>
      </w:tr>
      <w:tr w:rsidR="00544FA4" w:rsidRPr="008045B5" w14:paraId="36DAB106" w14:textId="77777777" w:rsidTr="00BF3588">
        <w:trPr>
          <w:trHeight w:val="20"/>
        </w:trPr>
        <w:tc>
          <w:tcPr>
            <w:tcW w:w="1685" w:type="dxa"/>
            <w:vMerge/>
            <w:vAlign w:val="center"/>
          </w:tcPr>
          <w:p w14:paraId="19B9668B" w14:textId="77777777" w:rsidR="00544FA4" w:rsidRPr="00832AEE" w:rsidRDefault="00544FA4" w:rsidP="004D4C92">
            <w:pPr>
              <w:pStyle w:val="Prrafodelista"/>
              <w:ind w:left="0"/>
              <w:rPr>
                <w:rFonts w:asciiTheme="minorHAnsi" w:hAnsiTheme="minorHAnsi" w:cstheme="minorHAnsi"/>
                <w:bCs/>
                <w:sz w:val="20"/>
                <w:szCs w:val="20"/>
              </w:rPr>
            </w:pPr>
          </w:p>
        </w:tc>
        <w:tc>
          <w:tcPr>
            <w:tcW w:w="3673" w:type="dxa"/>
            <w:vAlign w:val="center"/>
          </w:tcPr>
          <w:p w14:paraId="789FB36A" w14:textId="77777777" w:rsidR="00544FA4" w:rsidRPr="00832AEE" w:rsidRDefault="00544FA4" w:rsidP="004D4C92">
            <w:pPr>
              <w:pStyle w:val="Prrafodelista"/>
              <w:ind w:left="0"/>
              <w:jc w:val="both"/>
              <w:rPr>
                <w:rFonts w:asciiTheme="minorHAnsi" w:hAnsiTheme="minorHAnsi" w:cstheme="minorHAnsi"/>
                <w:bCs/>
                <w:sz w:val="20"/>
                <w:szCs w:val="20"/>
              </w:rPr>
            </w:pPr>
            <w:r w:rsidRPr="00832AEE">
              <w:rPr>
                <w:rFonts w:asciiTheme="minorHAnsi" w:hAnsiTheme="minorHAnsi" w:cstheme="minorHAnsi"/>
                <w:bCs/>
                <w:sz w:val="20"/>
                <w:szCs w:val="20"/>
              </w:rPr>
              <w:t>Monitoreo al ámbito de la Solicitud de Reserva Indígena, en el marco de socializar la versión preliminar del EAC (</w:t>
            </w:r>
            <w:r w:rsidRPr="00832AEE">
              <w:rPr>
                <w:rFonts w:asciiTheme="minorHAnsi" w:hAnsiTheme="minorHAnsi" w:cstheme="minorHAnsi"/>
                <w:bCs/>
                <w:i/>
                <w:iCs/>
                <w:sz w:val="20"/>
                <w:szCs w:val="20"/>
              </w:rPr>
              <w:t xml:space="preserve">21 localidades ubicadas en las cuencas de los ríos Amazonas, </w:t>
            </w:r>
            <w:proofErr w:type="spellStart"/>
            <w:r w:rsidRPr="00832AEE">
              <w:rPr>
                <w:rFonts w:asciiTheme="minorHAnsi" w:hAnsiTheme="minorHAnsi" w:cstheme="minorHAnsi"/>
                <w:bCs/>
                <w:i/>
                <w:iCs/>
                <w:sz w:val="20"/>
                <w:szCs w:val="20"/>
              </w:rPr>
              <w:t>Mayoruna</w:t>
            </w:r>
            <w:proofErr w:type="spellEnd"/>
            <w:r w:rsidRPr="00832AEE">
              <w:rPr>
                <w:rFonts w:asciiTheme="minorHAnsi" w:hAnsiTheme="minorHAnsi" w:cstheme="minorHAnsi"/>
                <w:bCs/>
                <w:i/>
                <w:iCs/>
                <w:sz w:val="20"/>
                <w:szCs w:val="20"/>
              </w:rPr>
              <w:t xml:space="preserve">- quebrada Tigre, </w:t>
            </w:r>
            <w:proofErr w:type="spellStart"/>
            <w:r w:rsidRPr="00832AEE">
              <w:rPr>
                <w:rFonts w:asciiTheme="minorHAnsi" w:hAnsiTheme="minorHAnsi" w:cstheme="minorHAnsi"/>
                <w:bCs/>
                <w:i/>
                <w:iCs/>
                <w:sz w:val="20"/>
                <w:szCs w:val="20"/>
              </w:rPr>
              <w:t>Cochiquinas</w:t>
            </w:r>
            <w:proofErr w:type="spellEnd"/>
            <w:r w:rsidRPr="00832AEE">
              <w:rPr>
                <w:rFonts w:asciiTheme="minorHAnsi" w:hAnsiTheme="minorHAnsi" w:cstheme="minorHAnsi"/>
                <w:bCs/>
                <w:i/>
                <w:iCs/>
                <w:sz w:val="20"/>
                <w:szCs w:val="20"/>
              </w:rPr>
              <w:t xml:space="preserve">, Aucayacu, </w:t>
            </w:r>
            <w:proofErr w:type="spellStart"/>
            <w:r w:rsidRPr="00832AEE">
              <w:rPr>
                <w:rFonts w:asciiTheme="minorHAnsi" w:hAnsiTheme="minorHAnsi" w:cstheme="minorHAnsi"/>
                <w:bCs/>
                <w:i/>
                <w:iCs/>
                <w:sz w:val="20"/>
                <w:szCs w:val="20"/>
              </w:rPr>
              <w:t>Tamshiyacu</w:t>
            </w:r>
            <w:proofErr w:type="spellEnd"/>
            <w:r w:rsidRPr="00832AEE">
              <w:rPr>
                <w:rFonts w:asciiTheme="minorHAnsi" w:hAnsiTheme="minorHAnsi" w:cstheme="minorHAnsi"/>
                <w:bCs/>
                <w:i/>
                <w:iCs/>
                <w:sz w:val="20"/>
                <w:szCs w:val="20"/>
              </w:rPr>
              <w:t xml:space="preserve"> y </w:t>
            </w:r>
            <w:proofErr w:type="spellStart"/>
            <w:r w:rsidRPr="00832AEE">
              <w:rPr>
                <w:rFonts w:asciiTheme="minorHAnsi" w:hAnsiTheme="minorHAnsi" w:cstheme="minorHAnsi"/>
                <w:bCs/>
                <w:i/>
                <w:iCs/>
                <w:sz w:val="20"/>
                <w:szCs w:val="20"/>
              </w:rPr>
              <w:t>Tahuayo</w:t>
            </w:r>
            <w:proofErr w:type="spellEnd"/>
            <w:r w:rsidRPr="00832AEE">
              <w:rPr>
                <w:rFonts w:asciiTheme="minorHAnsi" w:hAnsiTheme="minorHAnsi" w:cstheme="minorHAnsi"/>
                <w:bCs/>
                <w:sz w:val="20"/>
                <w:szCs w:val="20"/>
              </w:rPr>
              <w:t>)</w:t>
            </w:r>
          </w:p>
        </w:tc>
        <w:tc>
          <w:tcPr>
            <w:tcW w:w="1149" w:type="dxa"/>
            <w:vAlign w:val="center"/>
          </w:tcPr>
          <w:p w14:paraId="21B2F04E" w14:textId="77777777" w:rsidR="00544FA4" w:rsidRPr="00832AEE" w:rsidRDefault="00544FA4" w:rsidP="004D4C92">
            <w:pPr>
              <w:pStyle w:val="Prrafodelista"/>
              <w:ind w:left="0"/>
              <w:rPr>
                <w:rFonts w:asciiTheme="minorHAnsi" w:hAnsiTheme="minorHAnsi" w:cstheme="minorHAnsi"/>
                <w:bCs/>
                <w:sz w:val="20"/>
                <w:szCs w:val="20"/>
                <w:highlight w:val="yellow"/>
              </w:rPr>
            </w:pPr>
            <w:r w:rsidRPr="00832AEE">
              <w:rPr>
                <w:rFonts w:asciiTheme="minorHAnsi" w:hAnsiTheme="minorHAnsi" w:cstheme="minorHAnsi"/>
                <w:bCs/>
                <w:sz w:val="20"/>
                <w:szCs w:val="20"/>
              </w:rPr>
              <w:t>Abril del 2023</w:t>
            </w:r>
          </w:p>
        </w:tc>
        <w:tc>
          <w:tcPr>
            <w:tcW w:w="1998" w:type="dxa"/>
            <w:vAlign w:val="center"/>
          </w:tcPr>
          <w:p w14:paraId="68B9B17B" w14:textId="77777777" w:rsidR="00544FA4" w:rsidRPr="00832AEE" w:rsidRDefault="00544FA4" w:rsidP="004D4C92">
            <w:pPr>
              <w:pStyle w:val="Prrafodelista"/>
              <w:ind w:left="0"/>
              <w:rPr>
                <w:rFonts w:asciiTheme="minorHAnsi" w:hAnsiTheme="minorHAnsi" w:cstheme="minorHAnsi"/>
                <w:bCs/>
                <w:sz w:val="20"/>
                <w:szCs w:val="20"/>
              </w:rPr>
            </w:pPr>
            <w:r w:rsidRPr="00832AEE">
              <w:rPr>
                <w:rFonts w:asciiTheme="minorHAnsi" w:hAnsiTheme="minorHAnsi" w:cstheme="minorHAnsi"/>
                <w:bCs/>
                <w:sz w:val="20"/>
                <w:szCs w:val="20"/>
              </w:rPr>
              <w:t>Listas de asistencia de las reuniones informativas previas sostenidas. Informe en elaboración.</w:t>
            </w:r>
          </w:p>
        </w:tc>
      </w:tr>
      <w:tr w:rsidR="00544FA4" w:rsidRPr="008045B5" w14:paraId="7F0885F4" w14:textId="77777777" w:rsidTr="00BF3588">
        <w:trPr>
          <w:trHeight w:val="20"/>
        </w:trPr>
        <w:tc>
          <w:tcPr>
            <w:tcW w:w="1685" w:type="dxa"/>
            <w:vMerge w:val="restart"/>
            <w:vAlign w:val="center"/>
          </w:tcPr>
          <w:p w14:paraId="7EC5F7E3" w14:textId="77777777" w:rsidR="00544FA4" w:rsidRPr="00832AEE" w:rsidRDefault="00544FA4" w:rsidP="004D4C92">
            <w:pPr>
              <w:pStyle w:val="Prrafodelista"/>
              <w:ind w:left="0"/>
              <w:rPr>
                <w:rFonts w:asciiTheme="minorHAnsi" w:hAnsiTheme="minorHAnsi" w:cstheme="minorHAnsi"/>
                <w:bCs/>
                <w:sz w:val="20"/>
                <w:szCs w:val="20"/>
              </w:rPr>
            </w:pPr>
            <w:r w:rsidRPr="00832AEE">
              <w:rPr>
                <w:rFonts w:asciiTheme="minorHAnsi" w:hAnsiTheme="minorHAnsi" w:cstheme="minorHAnsi"/>
                <w:bCs/>
                <w:sz w:val="20"/>
                <w:szCs w:val="20"/>
              </w:rPr>
              <w:t>Sierra del Divisor Occidental</w:t>
            </w:r>
          </w:p>
        </w:tc>
        <w:tc>
          <w:tcPr>
            <w:tcW w:w="3673" w:type="dxa"/>
            <w:vAlign w:val="center"/>
          </w:tcPr>
          <w:p w14:paraId="0BC3AEF6" w14:textId="77777777" w:rsidR="00544FA4" w:rsidRPr="00832AEE" w:rsidRDefault="00544FA4" w:rsidP="004D4C92">
            <w:pPr>
              <w:pStyle w:val="Prrafodelista"/>
              <w:ind w:left="0"/>
              <w:jc w:val="both"/>
              <w:rPr>
                <w:rFonts w:asciiTheme="minorHAnsi" w:hAnsiTheme="minorHAnsi" w:cstheme="minorHAnsi"/>
                <w:bCs/>
                <w:sz w:val="20"/>
                <w:szCs w:val="20"/>
              </w:rPr>
            </w:pPr>
            <w:r w:rsidRPr="00832AEE">
              <w:rPr>
                <w:rFonts w:asciiTheme="minorHAnsi" w:hAnsiTheme="minorHAnsi" w:cstheme="minorHAnsi"/>
                <w:bCs/>
                <w:sz w:val="20"/>
                <w:szCs w:val="20"/>
              </w:rPr>
              <w:t>Monitoreo al ámbito de la Solicitud de Reserva Indígena en el marco de las Reuniones informativas previas al desarrollo del EAC (</w:t>
            </w:r>
            <w:r w:rsidRPr="00832AEE">
              <w:rPr>
                <w:rFonts w:asciiTheme="minorHAnsi" w:hAnsiTheme="minorHAnsi" w:cstheme="minorHAnsi"/>
                <w:bCs/>
                <w:i/>
                <w:iCs/>
                <w:sz w:val="20"/>
                <w:szCs w:val="20"/>
              </w:rPr>
              <w:t xml:space="preserve">23 localidades ubicadas en las cuencas de los ríos Ucayali, Callería, </w:t>
            </w:r>
            <w:proofErr w:type="spellStart"/>
            <w:r w:rsidRPr="00832AEE">
              <w:rPr>
                <w:rFonts w:asciiTheme="minorHAnsi" w:hAnsiTheme="minorHAnsi" w:cstheme="minorHAnsi"/>
                <w:bCs/>
                <w:i/>
                <w:iCs/>
                <w:sz w:val="20"/>
                <w:szCs w:val="20"/>
              </w:rPr>
              <w:t>Buncuya</w:t>
            </w:r>
            <w:proofErr w:type="spellEnd"/>
            <w:r w:rsidRPr="00832AEE">
              <w:rPr>
                <w:rFonts w:asciiTheme="minorHAnsi" w:hAnsiTheme="minorHAnsi" w:cstheme="minorHAnsi"/>
                <w:bCs/>
                <w:i/>
                <w:iCs/>
                <w:sz w:val="20"/>
                <w:szCs w:val="20"/>
              </w:rPr>
              <w:t xml:space="preserve"> y </w:t>
            </w:r>
            <w:proofErr w:type="spellStart"/>
            <w:r w:rsidRPr="00832AEE">
              <w:rPr>
                <w:rFonts w:asciiTheme="minorHAnsi" w:hAnsiTheme="minorHAnsi" w:cstheme="minorHAnsi"/>
                <w:bCs/>
                <w:i/>
                <w:iCs/>
                <w:sz w:val="20"/>
                <w:szCs w:val="20"/>
              </w:rPr>
              <w:t>Maquía</w:t>
            </w:r>
            <w:proofErr w:type="spellEnd"/>
            <w:r w:rsidRPr="00832AEE">
              <w:rPr>
                <w:rFonts w:asciiTheme="minorHAnsi" w:hAnsiTheme="minorHAnsi" w:cstheme="minorHAnsi"/>
                <w:bCs/>
                <w:i/>
                <w:iCs/>
                <w:sz w:val="20"/>
                <w:szCs w:val="20"/>
              </w:rPr>
              <w:t>.</w:t>
            </w:r>
            <w:r w:rsidRPr="00832AEE">
              <w:rPr>
                <w:rFonts w:asciiTheme="minorHAnsi" w:hAnsiTheme="minorHAnsi" w:cstheme="minorHAnsi"/>
                <w:bCs/>
                <w:sz w:val="20"/>
                <w:szCs w:val="20"/>
              </w:rPr>
              <w:t>)</w:t>
            </w:r>
          </w:p>
        </w:tc>
        <w:tc>
          <w:tcPr>
            <w:tcW w:w="1149" w:type="dxa"/>
            <w:vAlign w:val="center"/>
          </w:tcPr>
          <w:p w14:paraId="6D1BD1A1" w14:textId="77777777" w:rsidR="00544FA4" w:rsidRPr="00832AEE" w:rsidRDefault="00544FA4" w:rsidP="004D4C92">
            <w:pPr>
              <w:pStyle w:val="Prrafodelista"/>
              <w:ind w:left="0"/>
              <w:rPr>
                <w:rFonts w:asciiTheme="minorHAnsi" w:hAnsiTheme="minorHAnsi" w:cstheme="minorHAnsi"/>
                <w:bCs/>
                <w:sz w:val="20"/>
                <w:szCs w:val="20"/>
              </w:rPr>
            </w:pPr>
            <w:r w:rsidRPr="00832AEE">
              <w:rPr>
                <w:rFonts w:asciiTheme="minorHAnsi" w:hAnsiTheme="minorHAnsi" w:cstheme="minorHAnsi"/>
                <w:bCs/>
                <w:sz w:val="20"/>
                <w:szCs w:val="20"/>
              </w:rPr>
              <w:t>Febrero a marzo, 2022</w:t>
            </w:r>
          </w:p>
          <w:p w14:paraId="5F460B84" w14:textId="77777777" w:rsidR="00544FA4" w:rsidRPr="00832AEE" w:rsidRDefault="00544FA4" w:rsidP="004D4C92">
            <w:pPr>
              <w:pStyle w:val="Prrafodelista"/>
              <w:ind w:left="0"/>
              <w:rPr>
                <w:rFonts w:asciiTheme="minorHAnsi" w:hAnsiTheme="minorHAnsi" w:cstheme="minorHAnsi"/>
                <w:bCs/>
                <w:sz w:val="20"/>
                <w:szCs w:val="20"/>
              </w:rPr>
            </w:pPr>
          </w:p>
        </w:tc>
        <w:tc>
          <w:tcPr>
            <w:tcW w:w="1998" w:type="dxa"/>
            <w:vAlign w:val="center"/>
          </w:tcPr>
          <w:p w14:paraId="1D34B4E0" w14:textId="77777777" w:rsidR="00544FA4" w:rsidRPr="00832AEE" w:rsidRDefault="00544FA4" w:rsidP="004D4C92">
            <w:pPr>
              <w:pStyle w:val="Prrafodelista"/>
              <w:ind w:left="0"/>
              <w:jc w:val="both"/>
              <w:rPr>
                <w:rFonts w:asciiTheme="minorHAnsi" w:hAnsiTheme="minorHAnsi" w:cstheme="minorHAnsi"/>
                <w:bCs/>
                <w:sz w:val="20"/>
                <w:szCs w:val="20"/>
              </w:rPr>
            </w:pPr>
            <w:r w:rsidRPr="00832AEE">
              <w:rPr>
                <w:rFonts w:asciiTheme="minorHAnsi" w:hAnsiTheme="minorHAnsi" w:cstheme="minorHAnsi"/>
                <w:bCs/>
                <w:sz w:val="20"/>
                <w:szCs w:val="20"/>
              </w:rPr>
              <w:t>Listas de asistencia de las reuniones.</w:t>
            </w:r>
          </w:p>
          <w:p w14:paraId="0A0BBAC3" w14:textId="77777777" w:rsidR="00544FA4" w:rsidRPr="00832AEE" w:rsidRDefault="00544FA4" w:rsidP="004D4C92">
            <w:pPr>
              <w:pStyle w:val="Prrafodelista"/>
              <w:ind w:left="0"/>
              <w:jc w:val="both"/>
              <w:rPr>
                <w:rFonts w:asciiTheme="minorHAnsi" w:hAnsiTheme="minorHAnsi" w:cstheme="minorHAnsi"/>
                <w:bCs/>
                <w:sz w:val="20"/>
                <w:szCs w:val="20"/>
              </w:rPr>
            </w:pPr>
            <w:r w:rsidRPr="00832AEE">
              <w:rPr>
                <w:rFonts w:asciiTheme="minorHAnsi" w:hAnsiTheme="minorHAnsi" w:cstheme="minorHAnsi"/>
                <w:bCs/>
                <w:sz w:val="20"/>
                <w:szCs w:val="20"/>
              </w:rPr>
              <w:t xml:space="preserve">Informe </w:t>
            </w:r>
            <w:proofErr w:type="spellStart"/>
            <w:r w:rsidRPr="00832AEE">
              <w:rPr>
                <w:rFonts w:asciiTheme="minorHAnsi" w:hAnsiTheme="minorHAnsi" w:cstheme="minorHAnsi"/>
                <w:bCs/>
                <w:sz w:val="20"/>
                <w:szCs w:val="20"/>
              </w:rPr>
              <w:t>N°</w:t>
            </w:r>
            <w:proofErr w:type="spellEnd"/>
            <w:r w:rsidRPr="00832AEE">
              <w:rPr>
                <w:rFonts w:asciiTheme="minorHAnsi" w:hAnsiTheme="minorHAnsi" w:cstheme="minorHAnsi"/>
                <w:bCs/>
                <w:sz w:val="20"/>
                <w:szCs w:val="20"/>
              </w:rPr>
              <w:t xml:space="preserve"> 000001-2022-DACI-ARH/MC</w:t>
            </w:r>
          </w:p>
        </w:tc>
      </w:tr>
      <w:tr w:rsidR="00544FA4" w:rsidRPr="008045B5" w14:paraId="30A2BDE9" w14:textId="77777777" w:rsidTr="00BF3588">
        <w:trPr>
          <w:trHeight w:val="20"/>
        </w:trPr>
        <w:tc>
          <w:tcPr>
            <w:tcW w:w="1685" w:type="dxa"/>
            <w:vMerge/>
            <w:vAlign w:val="center"/>
          </w:tcPr>
          <w:p w14:paraId="0507EDE9" w14:textId="77777777" w:rsidR="00544FA4" w:rsidRPr="00832AEE" w:rsidRDefault="00544FA4" w:rsidP="004D4C92">
            <w:pPr>
              <w:pStyle w:val="Prrafodelista"/>
              <w:ind w:left="0"/>
              <w:rPr>
                <w:rFonts w:asciiTheme="minorHAnsi" w:hAnsiTheme="minorHAnsi" w:cstheme="minorHAnsi"/>
                <w:bCs/>
                <w:sz w:val="20"/>
                <w:szCs w:val="20"/>
              </w:rPr>
            </w:pPr>
          </w:p>
        </w:tc>
        <w:tc>
          <w:tcPr>
            <w:tcW w:w="3673" w:type="dxa"/>
            <w:vAlign w:val="center"/>
          </w:tcPr>
          <w:p w14:paraId="1C3EB852" w14:textId="77777777" w:rsidR="00544FA4" w:rsidRPr="00832AEE" w:rsidRDefault="00544FA4" w:rsidP="004D4C92">
            <w:pPr>
              <w:pStyle w:val="Prrafodelista"/>
              <w:ind w:left="0"/>
              <w:jc w:val="both"/>
              <w:rPr>
                <w:rFonts w:asciiTheme="minorHAnsi" w:hAnsiTheme="minorHAnsi" w:cstheme="minorHAnsi"/>
                <w:bCs/>
                <w:sz w:val="20"/>
                <w:szCs w:val="20"/>
              </w:rPr>
            </w:pPr>
            <w:r w:rsidRPr="00832AEE">
              <w:rPr>
                <w:rFonts w:asciiTheme="minorHAnsi" w:hAnsiTheme="minorHAnsi" w:cstheme="minorHAnsi"/>
                <w:bCs/>
                <w:sz w:val="20"/>
                <w:szCs w:val="20"/>
              </w:rPr>
              <w:t xml:space="preserve">Monitoreo al ámbito de la Solicitud de Reserva Indígena, en el marco de socializar la versión preliminar del EAC (28 localidades </w:t>
            </w:r>
            <w:r w:rsidRPr="00832AEE">
              <w:rPr>
                <w:rFonts w:asciiTheme="minorHAnsi" w:hAnsiTheme="minorHAnsi" w:cstheme="minorHAnsi"/>
                <w:bCs/>
                <w:i/>
                <w:iCs/>
                <w:sz w:val="20"/>
                <w:szCs w:val="20"/>
              </w:rPr>
              <w:t xml:space="preserve">ubicadas en las cuencas de los ríos Ucayali, Callería, </w:t>
            </w:r>
            <w:proofErr w:type="spellStart"/>
            <w:r w:rsidRPr="00832AEE">
              <w:rPr>
                <w:rFonts w:asciiTheme="minorHAnsi" w:hAnsiTheme="minorHAnsi" w:cstheme="minorHAnsi"/>
                <w:bCs/>
                <w:i/>
                <w:iCs/>
                <w:sz w:val="20"/>
                <w:szCs w:val="20"/>
              </w:rPr>
              <w:t>Buncuya</w:t>
            </w:r>
            <w:proofErr w:type="spellEnd"/>
            <w:r w:rsidRPr="00832AEE">
              <w:rPr>
                <w:rFonts w:asciiTheme="minorHAnsi" w:hAnsiTheme="minorHAnsi" w:cstheme="minorHAnsi"/>
                <w:bCs/>
                <w:i/>
                <w:iCs/>
                <w:sz w:val="20"/>
                <w:szCs w:val="20"/>
              </w:rPr>
              <w:t xml:space="preserve"> y </w:t>
            </w:r>
            <w:proofErr w:type="spellStart"/>
            <w:r w:rsidRPr="00832AEE">
              <w:rPr>
                <w:rFonts w:asciiTheme="minorHAnsi" w:hAnsiTheme="minorHAnsi" w:cstheme="minorHAnsi"/>
                <w:bCs/>
                <w:i/>
                <w:iCs/>
                <w:sz w:val="20"/>
                <w:szCs w:val="20"/>
              </w:rPr>
              <w:t>Maquía</w:t>
            </w:r>
            <w:proofErr w:type="spellEnd"/>
            <w:r w:rsidRPr="00832AEE">
              <w:rPr>
                <w:rFonts w:asciiTheme="minorHAnsi" w:hAnsiTheme="minorHAnsi" w:cstheme="minorHAnsi"/>
                <w:bCs/>
                <w:sz w:val="20"/>
                <w:szCs w:val="20"/>
              </w:rPr>
              <w:t>)</w:t>
            </w:r>
          </w:p>
        </w:tc>
        <w:tc>
          <w:tcPr>
            <w:tcW w:w="1149" w:type="dxa"/>
            <w:vAlign w:val="center"/>
          </w:tcPr>
          <w:p w14:paraId="2D31EFDE" w14:textId="77777777" w:rsidR="00544FA4" w:rsidRPr="00832AEE" w:rsidRDefault="00544FA4" w:rsidP="004D4C92">
            <w:pPr>
              <w:pStyle w:val="Prrafodelista"/>
              <w:ind w:left="0"/>
              <w:rPr>
                <w:rFonts w:asciiTheme="minorHAnsi" w:hAnsiTheme="minorHAnsi" w:cstheme="minorHAnsi"/>
                <w:bCs/>
                <w:sz w:val="20"/>
                <w:szCs w:val="20"/>
              </w:rPr>
            </w:pPr>
            <w:r w:rsidRPr="00832AEE">
              <w:rPr>
                <w:rFonts w:asciiTheme="minorHAnsi" w:hAnsiTheme="minorHAnsi" w:cstheme="minorHAnsi"/>
                <w:bCs/>
                <w:sz w:val="20"/>
                <w:szCs w:val="20"/>
              </w:rPr>
              <w:t>Febrero y marzo, 2023</w:t>
            </w:r>
          </w:p>
        </w:tc>
        <w:tc>
          <w:tcPr>
            <w:tcW w:w="1998" w:type="dxa"/>
            <w:vAlign w:val="center"/>
          </w:tcPr>
          <w:p w14:paraId="6FCBD576" w14:textId="77777777" w:rsidR="00544FA4" w:rsidRPr="00832AEE" w:rsidRDefault="00544FA4" w:rsidP="004D4C92">
            <w:pPr>
              <w:pStyle w:val="Prrafodelista"/>
              <w:ind w:left="0"/>
              <w:jc w:val="both"/>
              <w:rPr>
                <w:rFonts w:asciiTheme="minorHAnsi" w:hAnsiTheme="minorHAnsi" w:cstheme="minorHAnsi"/>
                <w:bCs/>
                <w:sz w:val="20"/>
                <w:szCs w:val="20"/>
              </w:rPr>
            </w:pPr>
            <w:r w:rsidRPr="00832AEE">
              <w:rPr>
                <w:rFonts w:asciiTheme="minorHAnsi" w:hAnsiTheme="minorHAnsi" w:cstheme="minorHAnsi"/>
                <w:bCs/>
                <w:sz w:val="20"/>
                <w:szCs w:val="20"/>
              </w:rPr>
              <w:t xml:space="preserve">Actas y listas de asistencia de las reuniones </w:t>
            </w:r>
          </w:p>
          <w:p w14:paraId="79C90A72" w14:textId="77777777" w:rsidR="00544FA4" w:rsidRPr="00832AEE" w:rsidRDefault="00544FA4" w:rsidP="004D4C92">
            <w:pPr>
              <w:pStyle w:val="Prrafodelista"/>
              <w:ind w:left="0"/>
              <w:jc w:val="both"/>
              <w:rPr>
                <w:rFonts w:asciiTheme="minorHAnsi" w:hAnsiTheme="minorHAnsi" w:cstheme="minorHAnsi"/>
                <w:bCs/>
                <w:sz w:val="20"/>
                <w:szCs w:val="20"/>
              </w:rPr>
            </w:pPr>
            <w:r w:rsidRPr="00832AEE">
              <w:rPr>
                <w:rFonts w:asciiTheme="minorHAnsi" w:hAnsiTheme="minorHAnsi" w:cstheme="minorHAnsi"/>
                <w:bCs/>
                <w:sz w:val="20"/>
                <w:szCs w:val="20"/>
              </w:rPr>
              <w:t xml:space="preserve">Informe </w:t>
            </w:r>
            <w:proofErr w:type="spellStart"/>
            <w:r w:rsidRPr="00832AEE">
              <w:rPr>
                <w:rFonts w:asciiTheme="minorHAnsi" w:hAnsiTheme="minorHAnsi" w:cstheme="minorHAnsi"/>
                <w:bCs/>
                <w:sz w:val="20"/>
                <w:szCs w:val="20"/>
              </w:rPr>
              <w:t>Nº</w:t>
            </w:r>
            <w:proofErr w:type="spellEnd"/>
            <w:r w:rsidRPr="00832AEE">
              <w:rPr>
                <w:rFonts w:asciiTheme="minorHAnsi" w:hAnsiTheme="minorHAnsi" w:cstheme="minorHAnsi"/>
                <w:bCs/>
                <w:sz w:val="20"/>
                <w:szCs w:val="20"/>
              </w:rPr>
              <w:t xml:space="preserve"> 000006-2023-DACI-ARH</w:t>
            </w:r>
          </w:p>
        </w:tc>
      </w:tr>
      <w:tr w:rsidR="00544FA4" w:rsidRPr="008045B5" w14:paraId="72FA7970" w14:textId="77777777" w:rsidTr="00BF3588">
        <w:trPr>
          <w:trHeight w:val="20"/>
        </w:trPr>
        <w:tc>
          <w:tcPr>
            <w:tcW w:w="1685" w:type="dxa"/>
            <w:vMerge w:val="restart"/>
            <w:vAlign w:val="center"/>
          </w:tcPr>
          <w:p w14:paraId="6E5C6F48" w14:textId="77777777" w:rsidR="00544FA4" w:rsidRPr="00832AEE" w:rsidRDefault="00544FA4" w:rsidP="004D4C92">
            <w:pPr>
              <w:pStyle w:val="Prrafodelista"/>
              <w:ind w:left="0"/>
              <w:rPr>
                <w:rFonts w:asciiTheme="minorHAnsi" w:hAnsiTheme="minorHAnsi" w:cstheme="minorHAnsi"/>
                <w:bCs/>
                <w:sz w:val="20"/>
                <w:szCs w:val="20"/>
              </w:rPr>
            </w:pPr>
            <w:r w:rsidRPr="00832AEE">
              <w:rPr>
                <w:rFonts w:asciiTheme="minorHAnsi" w:hAnsiTheme="minorHAnsi" w:cstheme="minorHAnsi"/>
                <w:bCs/>
                <w:sz w:val="20"/>
                <w:szCs w:val="20"/>
              </w:rPr>
              <w:t>Napo, Tigre y afluentes</w:t>
            </w:r>
          </w:p>
        </w:tc>
        <w:tc>
          <w:tcPr>
            <w:tcW w:w="3673" w:type="dxa"/>
            <w:vAlign w:val="center"/>
          </w:tcPr>
          <w:p w14:paraId="6B25FC9D" w14:textId="77777777" w:rsidR="00544FA4" w:rsidRPr="00832AEE" w:rsidRDefault="00544FA4" w:rsidP="004D4C92">
            <w:pPr>
              <w:jc w:val="both"/>
              <w:rPr>
                <w:rFonts w:asciiTheme="minorHAnsi" w:hAnsiTheme="minorHAnsi" w:cstheme="minorHAnsi"/>
                <w:bCs/>
                <w:sz w:val="20"/>
                <w:szCs w:val="20"/>
              </w:rPr>
            </w:pPr>
            <w:r w:rsidRPr="00832AEE">
              <w:rPr>
                <w:rFonts w:asciiTheme="minorHAnsi" w:hAnsiTheme="minorHAnsi" w:cstheme="minorHAnsi"/>
                <w:bCs/>
                <w:sz w:val="20"/>
                <w:szCs w:val="20"/>
              </w:rPr>
              <w:t>Monitoreo al ámbito de la Solicitud de Reserva Indígena, para recoger información sobre el estado de salud de las localidades que forman parte del cordón de protección sanitaria (12 localidades ubicadas en la cuenca del río Tigre)</w:t>
            </w:r>
          </w:p>
        </w:tc>
        <w:tc>
          <w:tcPr>
            <w:tcW w:w="1149" w:type="dxa"/>
            <w:vAlign w:val="center"/>
          </w:tcPr>
          <w:p w14:paraId="2B58FCC3" w14:textId="77777777" w:rsidR="00544FA4" w:rsidRPr="00832AEE" w:rsidRDefault="00544FA4" w:rsidP="004D4C92">
            <w:pPr>
              <w:pStyle w:val="Prrafodelista"/>
              <w:ind w:left="0"/>
              <w:rPr>
                <w:rFonts w:asciiTheme="minorHAnsi" w:hAnsiTheme="minorHAnsi" w:cstheme="minorHAnsi"/>
                <w:bCs/>
                <w:sz w:val="20"/>
                <w:szCs w:val="20"/>
              </w:rPr>
            </w:pPr>
            <w:r w:rsidRPr="00832AEE">
              <w:rPr>
                <w:rFonts w:asciiTheme="minorHAnsi" w:hAnsiTheme="minorHAnsi" w:cstheme="minorHAnsi"/>
                <w:bCs/>
                <w:sz w:val="20"/>
                <w:szCs w:val="20"/>
              </w:rPr>
              <w:t>Junio 2021</w:t>
            </w:r>
          </w:p>
        </w:tc>
        <w:tc>
          <w:tcPr>
            <w:tcW w:w="1998" w:type="dxa"/>
            <w:vAlign w:val="center"/>
          </w:tcPr>
          <w:p w14:paraId="0FE583B5" w14:textId="77777777" w:rsidR="00544FA4" w:rsidRPr="00832AEE" w:rsidRDefault="00544FA4" w:rsidP="004D4C92">
            <w:pPr>
              <w:pStyle w:val="Prrafodelista"/>
              <w:ind w:left="0"/>
              <w:rPr>
                <w:rFonts w:asciiTheme="minorHAnsi" w:hAnsiTheme="minorHAnsi" w:cstheme="minorHAnsi"/>
                <w:bCs/>
                <w:sz w:val="20"/>
                <w:szCs w:val="20"/>
              </w:rPr>
            </w:pPr>
            <w:r w:rsidRPr="00832AEE">
              <w:rPr>
                <w:rFonts w:asciiTheme="minorHAnsi" w:hAnsiTheme="minorHAnsi" w:cstheme="minorHAnsi"/>
                <w:sz w:val="20"/>
                <w:szCs w:val="20"/>
              </w:rPr>
              <w:t xml:space="preserve">Informe </w:t>
            </w:r>
            <w:proofErr w:type="spellStart"/>
            <w:r w:rsidRPr="00832AEE">
              <w:rPr>
                <w:rFonts w:asciiTheme="minorHAnsi" w:hAnsiTheme="minorHAnsi" w:cstheme="minorHAnsi"/>
                <w:sz w:val="20"/>
                <w:szCs w:val="20"/>
              </w:rPr>
              <w:t>N°</w:t>
            </w:r>
            <w:proofErr w:type="spellEnd"/>
            <w:r w:rsidRPr="00832AEE">
              <w:rPr>
                <w:rFonts w:asciiTheme="minorHAnsi" w:hAnsiTheme="minorHAnsi" w:cstheme="minorHAnsi"/>
                <w:sz w:val="20"/>
                <w:szCs w:val="20"/>
              </w:rPr>
              <w:t xml:space="preserve"> 003-2021-RMRB  </w:t>
            </w:r>
          </w:p>
        </w:tc>
      </w:tr>
      <w:tr w:rsidR="00544FA4" w:rsidRPr="008045B5" w14:paraId="31538EBB" w14:textId="77777777" w:rsidTr="00BF3588">
        <w:trPr>
          <w:trHeight w:val="20"/>
        </w:trPr>
        <w:tc>
          <w:tcPr>
            <w:tcW w:w="1685" w:type="dxa"/>
            <w:vMerge/>
            <w:vAlign w:val="center"/>
          </w:tcPr>
          <w:p w14:paraId="0E11B0DB" w14:textId="77777777" w:rsidR="00544FA4" w:rsidRPr="00832AEE" w:rsidRDefault="00544FA4" w:rsidP="004D4C92">
            <w:pPr>
              <w:pStyle w:val="Prrafodelista"/>
              <w:ind w:left="0"/>
              <w:rPr>
                <w:rFonts w:asciiTheme="minorHAnsi" w:hAnsiTheme="minorHAnsi" w:cstheme="minorHAnsi"/>
                <w:bCs/>
                <w:sz w:val="20"/>
                <w:szCs w:val="20"/>
              </w:rPr>
            </w:pPr>
          </w:p>
        </w:tc>
        <w:tc>
          <w:tcPr>
            <w:tcW w:w="3673" w:type="dxa"/>
            <w:vAlign w:val="center"/>
          </w:tcPr>
          <w:p w14:paraId="57BA7C14" w14:textId="77777777" w:rsidR="00544FA4" w:rsidRPr="00832AEE" w:rsidRDefault="00544FA4" w:rsidP="004D4C92">
            <w:pPr>
              <w:pStyle w:val="Prrafodelista"/>
              <w:ind w:left="0"/>
              <w:jc w:val="both"/>
              <w:rPr>
                <w:rFonts w:asciiTheme="minorHAnsi" w:hAnsiTheme="minorHAnsi" w:cstheme="minorHAnsi"/>
                <w:bCs/>
                <w:sz w:val="20"/>
                <w:szCs w:val="20"/>
              </w:rPr>
            </w:pPr>
            <w:r w:rsidRPr="00832AEE">
              <w:rPr>
                <w:rFonts w:asciiTheme="minorHAnsi" w:hAnsiTheme="minorHAnsi" w:cstheme="minorHAnsi"/>
                <w:bCs/>
                <w:sz w:val="20"/>
                <w:szCs w:val="20"/>
              </w:rPr>
              <w:t>Monitoreo al ámbito de la Solicitud de Reserva Indígena en el marco de las Reuniones informativas previas al desarrollo del EPR (</w:t>
            </w:r>
            <w:r w:rsidRPr="00832AEE">
              <w:rPr>
                <w:rFonts w:asciiTheme="minorHAnsi" w:hAnsiTheme="minorHAnsi" w:cstheme="minorHAnsi"/>
                <w:bCs/>
                <w:i/>
                <w:iCs/>
                <w:sz w:val="20"/>
                <w:szCs w:val="20"/>
              </w:rPr>
              <w:t xml:space="preserve">24 localidades ubicadas en las cuencas de los ríos Tigre, Napo, </w:t>
            </w:r>
            <w:proofErr w:type="spellStart"/>
            <w:r w:rsidRPr="00832AEE">
              <w:rPr>
                <w:rFonts w:asciiTheme="minorHAnsi" w:hAnsiTheme="minorHAnsi" w:cstheme="minorHAnsi"/>
                <w:bCs/>
                <w:i/>
                <w:iCs/>
                <w:sz w:val="20"/>
                <w:szCs w:val="20"/>
              </w:rPr>
              <w:t>Curaray</w:t>
            </w:r>
            <w:proofErr w:type="spellEnd"/>
            <w:r w:rsidRPr="00832AEE">
              <w:rPr>
                <w:rFonts w:asciiTheme="minorHAnsi" w:hAnsiTheme="minorHAnsi" w:cstheme="minorHAnsi"/>
                <w:bCs/>
                <w:i/>
                <w:iCs/>
                <w:sz w:val="20"/>
                <w:szCs w:val="20"/>
              </w:rPr>
              <w:t xml:space="preserve"> y Arabela.)</w:t>
            </w:r>
          </w:p>
        </w:tc>
        <w:tc>
          <w:tcPr>
            <w:tcW w:w="1149" w:type="dxa"/>
            <w:vAlign w:val="center"/>
          </w:tcPr>
          <w:p w14:paraId="2836DFC9" w14:textId="77777777" w:rsidR="00544FA4" w:rsidRPr="00832AEE" w:rsidRDefault="00544FA4" w:rsidP="004D4C92">
            <w:pPr>
              <w:pStyle w:val="Prrafodelista"/>
              <w:ind w:left="0"/>
              <w:rPr>
                <w:rFonts w:asciiTheme="minorHAnsi" w:hAnsiTheme="minorHAnsi" w:cstheme="minorHAnsi"/>
                <w:bCs/>
                <w:sz w:val="20"/>
                <w:szCs w:val="20"/>
              </w:rPr>
            </w:pPr>
            <w:r w:rsidRPr="00832AEE">
              <w:rPr>
                <w:rFonts w:asciiTheme="minorHAnsi" w:hAnsiTheme="minorHAnsi" w:cstheme="minorHAnsi"/>
                <w:bCs/>
                <w:sz w:val="20"/>
                <w:szCs w:val="20"/>
              </w:rPr>
              <w:t>Junio a julio, 2021</w:t>
            </w:r>
          </w:p>
        </w:tc>
        <w:tc>
          <w:tcPr>
            <w:tcW w:w="1998" w:type="dxa"/>
            <w:vAlign w:val="center"/>
          </w:tcPr>
          <w:p w14:paraId="5C33F7A9" w14:textId="77777777" w:rsidR="00544FA4" w:rsidRPr="00832AEE" w:rsidRDefault="00544FA4" w:rsidP="004D4C92">
            <w:pPr>
              <w:pStyle w:val="Prrafodelista"/>
              <w:ind w:left="0"/>
              <w:rPr>
                <w:rFonts w:asciiTheme="minorHAnsi" w:hAnsiTheme="minorHAnsi" w:cstheme="minorHAnsi"/>
                <w:bCs/>
                <w:sz w:val="20"/>
                <w:szCs w:val="20"/>
              </w:rPr>
            </w:pPr>
            <w:r w:rsidRPr="00832AEE">
              <w:rPr>
                <w:rFonts w:asciiTheme="minorHAnsi" w:hAnsiTheme="minorHAnsi" w:cstheme="minorHAnsi"/>
                <w:bCs/>
                <w:sz w:val="20"/>
                <w:szCs w:val="20"/>
              </w:rPr>
              <w:t>Listas de asistencia de las reuniones.</w:t>
            </w:r>
          </w:p>
          <w:p w14:paraId="50B0FFD6" w14:textId="77777777" w:rsidR="00544FA4" w:rsidRPr="00832AEE" w:rsidRDefault="00544FA4" w:rsidP="004D4C92">
            <w:pPr>
              <w:pStyle w:val="Prrafodelista"/>
              <w:ind w:left="0"/>
              <w:rPr>
                <w:rFonts w:asciiTheme="minorHAnsi" w:hAnsiTheme="minorHAnsi" w:cstheme="minorHAnsi"/>
                <w:bCs/>
                <w:sz w:val="20"/>
                <w:szCs w:val="20"/>
              </w:rPr>
            </w:pPr>
            <w:r w:rsidRPr="00832AEE">
              <w:rPr>
                <w:rFonts w:asciiTheme="minorHAnsi" w:hAnsiTheme="minorHAnsi" w:cstheme="minorHAnsi"/>
                <w:bCs/>
                <w:sz w:val="20"/>
                <w:szCs w:val="20"/>
              </w:rPr>
              <w:t xml:space="preserve">Informe </w:t>
            </w:r>
            <w:proofErr w:type="spellStart"/>
            <w:r w:rsidRPr="00832AEE">
              <w:rPr>
                <w:rFonts w:asciiTheme="minorHAnsi" w:hAnsiTheme="minorHAnsi" w:cstheme="minorHAnsi"/>
                <w:bCs/>
                <w:sz w:val="20"/>
                <w:szCs w:val="20"/>
              </w:rPr>
              <w:t>N°</w:t>
            </w:r>
            <w:proofErr w:type="spellEnd"/>
            <w:r w:rsidRPr="00832AEE">
              <w:rPr>
                <w:rFonts w:asciiTheme="minorHAnsi" w:hAnsiTheme="minorHAnsi" w:cstheme="minorHAnsi"/>
                <w:bCs/>
                <w:sz w:val="20"/>
                <w:szCs w:val="20"/>
              </w:rPr>
              <w:t xml:space="preserve"> 000006-2021-DACI-ARH/MC</w:t>
            </w:r>
          </w:p>
        </w:tc>
      </w:tr>
    </w:tbl>
    <w:p w14:paraId="6D977B8A" w14:textId="77777777" w:rsidR="00544FA4" w:rsidRPr="00EA15CF" w:rsidRDefault="00544FA4" w:rsidP="00544FA4">
      <w:pPr>
        <w:shd w:val="clear" w:color="auto" w:fill="FFFFFF"/>
        <w:spacing w:line="240" w:lineRule="auto"/>
        <w:rPr>
          <w:sz w:val="18"/>
          <w:szCs w:val="18"/>
        </w:rPr>
      </w:pPr>
      <w:r w:rsidRPr="00EA15CF">
        <w:rPr>
          <w:sz w:val="18"/>
          <w:szCs w:val="18"/>
        </w:rPr>
        <w:t xml:space="preserve">Fuente: Ministerio de Cultura - DACI. </w:t>
      </w:r>
    </w:p>
    <w:p w14:paraId="676B54A4" w14:textId="77777777" w:rsidR="00544FA4" w:rsidRDefault="00544FA4" w:rsidP="00544FA4">
      <w:pPr>
        <w:shd w:val="clear" w:color="auto" w:fill="FFFFFF"/>
        <w:spacing w:before="120" w:after="120" w:line="276" w:lineRule="auto"/>
        <w:jc w:val="both"/>
      </w:pPr>
      <w:r>
        <w:t>De igual forma, desde la DACI, se han realizado diversas reuniones</w:t>
      </w:r>
      <w:r w:rsidRPr="002A5098">
        <w:t xml:space="preserve"> con actores clave del ámbito de las SRI con las autoridades de los gobiernos regionales, municipios provinciales, jefaturas de las áreas naturales protegidas y con autoridades y población de las localidades del ámbito de ambas SRI, con el fin de garantizar la protección de los derechos de los PIACI</w:t>
      </w:r>
      <w:r>
        <w:t>. También, se ha brindado asistencia técnica para la defensa judicial de las áreas de SRI</w:t>
      </w:r>
      <w:r>
        <w:rPr>
          <w:rStyle w:val="Refdenotaalpie"/>
        </w:rPr>
        <w:footnoteReference w:id="79"/>
      </w:r>
      <w:r>
        <w:t>. Así como la elaboración de comunicaciones sobre las medidas y mecanismos de protección a cumplir e implementar en el ámbito de las SRI</w:t>
      </w:r>
      <w:r>
        <w:rPr>
          <w:rStyle w:val="Refdenotaalpie"/>
        </w:rPr>
        <w:footnoteReference w:id="80"/>
      </w:r>
      <w:r>
        <w:t xml:space="preserve">. </w:t>
      </w:r>
    </w:p>
    <w:p w14:paraId="1B9B0CFE" w14:textId="77777777" w:rsidR="00544FA4" w:rsidRDefault="00544FA4" w:rsidP="00544FA4">
      <w:pPr>
        <w:shd w:val="clear" w:color="auto" w:fill="FFFFFF"/>
        <w:spacing w:before="120" w:after="120" w:line="276" w:lineRule="auto"/>
        <w:jc w:val="both"/>
      </w:pPr>
      <w:r>
        <w:t>Finalmente, con relación a la protección de los derechos de los PIACI en ámbitos de SRI, se realizaron acciones en el marco de la emergencia sanitaria declarada debido a la COVID-19. En ese sentido, el MINCUL apoyó al GORE Loreto para la identificación de población de las comunidades nativas aledañas, colindantes y cercanas a los ámbitos de las SRI con el fin de ofrecerles víveres para la subsistencia y se apoyó con las alertas de presuntos contagios para que la DIRESA brinde atenciones al respecto. Asimismo, se realizaron monitores para contar con información sobre el estado de salud de las localidades que forman parte del cordón de protección sanitaria de las SRI de ese entonces (</w:t>
      </w:r>
      <w:proofErr w:type="spellStart"/>
      <w:r>
        <w:t>Kakataibo</w:t>
      </w:r>
      <w:proofErr w:type="spellEnd"/>
      <w:r>
        <w:t xml:space="preserve"> Norte y Sur, Yavarí </w:t>
      </w:r>
      <w:proofErr w:type="spellStart"/>
      <w:r>
        <w:t>Tapiche</w:t>
      </w:r>
      <w:proofErr w:type="spellEnd"/>
      <w:r>
        <w:t xml:space="preserve">, Yavarí </w:t>
      </w:r>
      <w:proofErr w:type="spellStart"/>
      <w:r>
        <w:t>Mirim</w:t>
      </w:r>
      <w:proofErr w:type="spellEnd"/>
      <w:r>
        <w:t xml:space="preserve"> y Napo, Tigre y afluentes). </w:t>
      </w:r>
    </w:p>
    <w:p w14:paraId="2A41BC9D" w14:textId="62A3E93A" w:rsidR="00544FA4" w:rsidRDefault="00544FA4" w:rsidP="00EA15CF">
      <w:pPr>
        <w:shd w:val="clear" w:color="auto" w:fill="FFFFFF"/>
        <w:spacing w:before="120" w:after="120" w:line="276" w:lineRule="auto"/>
        <w:jc w:val="both"/>
      </w:pPr>
      <w:r>
        <w:t xml:space="preserve">Estas acciones demuestran que, aunque existe un avance, aún se cuenta con brechas para la atención de los PIACI por parte del Estado que no se revierten. Así, se evidencia que existe una falta de condiciones para brindar los servicios de control territorial en el ámbito de RI, RT y </w:t>
      </w:r>
      <w:r w:rsidR="006C2EF9">
        <w:t>SRI, acciones</w:t>
      </w:r>
      <w:r>
        <w:t xml:space="preserve"> de protección fuera de las reservas, y atención de las demandas PICI que garanticen efectivamente la protección de sus derechos. Revertir esta situación requiere de estrategias orientadas a resultados.</w:t>
      </w:r>
    </w:p>
    <w:p w14:paraId="00000EC3" w14:textId="2B3BEDD7" w:rsidR="009D0D6F" w:rsidRPr="00EA15CF" w:rsidRDefault="0094762E" w:rsidP="00EA15CF">
      <w:pPr>
        <w:pStyle w:val="Ttulo4"/>
        <w:spacing w:after="240"/>
        <w:jc w:val="both"/>
        <w:rPr>
          <w:color w:val="44546A" w:themeColor="text2"/>
        </w:rPr>
      </w:pPr>
      <w:bookmarkStart w:id="498" w:name="_Toc137231221"/>
      <w:bookmarkStart w:id="499" w:name="_Toc143624290"/>
      <w:r w:rsidRPr="00BB1F9C">
        <w:rPr>
          <w:color w:val="44546A" w:themeColor="text2"/>
        </w:rPr>
        <w:t>2.</w:t>
      </w:r>
      <w:r w:rsidR="00186987">
        <w:rPr>
          <w:color w:val="44546A" w:themeColor="text2"/>
        </w:rPr>
        <w:t>5</w:t>
      </w:r>
      <w:r w:rsidRPr="00BB1F9C">
        <w:rPr>
          <w:color w:val="44546A" w:themeColor="text2"/>
        </w:rPr>
        <w:t xml:space="preserve">.2.6. </w:t>
      </w:r>
      <w:sdt>
        <w:sdtPr>
          <w:rPr>
            <w:color w:val="44546A" w:themeColor="text2"/>
          </w:rPr>
          <w:tag w:val="goog_rdk_74"/>
          <w:id w:val="268821727"/>
        </w:sdtPr>
        <w:sdtContent/>
      </w:sdt>
      <w:bookmarkEnd w:id="498"/>
      <w:r w:rsidR="004746D7" w:rsidRPr="00F5306C">
        <w:rPr>
          <w:color w:val="44546A" w:themeColor="text2"/>
        </w:rPr>
        <w:t>LIMITADAS CONDICIONES PARA EL EJERCICIO DE LOS DERECHOS DE LAS NIÑAS, ADOLESCENTES Y JÓVENES MUJERES INDÍGENAS U ORIGINARIAS</w:t>
      </w:r>
      <w:bookmarkEnd w:id="499"/>
    </w:p>
    <w:p w14:paraId="4CF6E698" w14:textId="77777777" w:rsidR="008422C3" w:rsidRDefault="008422C3" w:rsidP="008422C3">
      <w:pPr>
        <w:spacing w:line="276" w:lineRule="auto"/>
        <w:jc w:val="both"/>
      </w:pPr>
      <w:r>
        <w:t>Las mujeres indígenas en el Perú enfrentan numerosas formas de discriminación y violaciones a sus derechos humanos. Desde la falta de acceso a la justicia y la discriminación económica, hasta la violencia de género y la negación de sus derechos sexuales y reproductivos, estas mujeres se ven limitadas en su desarrollo y enfrentan una discriminación estructural persistente. La discriminación y la violencia están arraigadas en patrones culturales y sociales que refuerzan estereotipos y roles de género desiguales. La falta de reconocimiento de sus derechos y el desconocimiento de su cultura contribuyen a su vulnerabilidad y perpetúan la discriminación y la violencia. A pesar de estas condiciones, las mujeres indígenas desempeñan un papel fundamental en la lucha por sus derechos y en la preservación de su cultura. Es crucial entenderlas como sujetos de derecho y promover la igualdad y el respeto a su identidad cultural.</w:t>
      </w:r>
    </w:p>
    <w:p w14:paraId="36F93DD2" w14:textId="77777777" w:rsidR="008422C3" w:rsidRDefault="008422C3" w:rsidP="008422C3">
      <w:pPr>
        <w:spacing w:line="276" w:lineRule="auto"/>
        <w:jc w:val="both"/>
      </w:pPr>
      <w:r>
        <w:t>La violencia de género es una realidad alarmante en el Perú, especialmente para las mujeres indígenas. La interseccionalidad de discriminaciones se refleja en los altos niveles de violencia psicológica, física y sexual que sufren estas mujeres en comparación con las mujeres no indígenas. Las brechas entre ambos grupos son significativas, y la falta de acceso a redes de apoyo y a la justicia aumenta la vulnerabilidad de las mujeres indígenas. Es esencial implementar mecanismos de atención prioritarios y establecer estrategias de prevención para garantizar la seguridad y la salud de estas mujeres.</w:t>
      </w:r>
    </w:p>
    <w:p w14:paraId="12C56AA6" w14:textId="77777777" w:rsidR="008422C3" w:rsidRDefault="008422C3" w:rsidP="008422C3">
      <w:pPr>
        <w:spacing w:line="276" w:lineRule="auto"/>
        <w:jc w:val="both"/>
      </w:pPr>
      <w:r>
        <w:t>En cuanto a la salud sexual y reproductiva, Perú ha logrado avances significativos en la reducción de la mortalidad materna gracias a programas que promueven el parto institucional y la planificación familiar. Sin embargo, persisten desigualdades entre las mujeres indígenas y no indígenas. El embarazo adolescente y el acceso limitado a métodos anticonceptivos son preocupaciones importantes. A pesar de los compromisos asumidos por el Estado para cerrar estas brechas, aún queda mucho por hacer para garantizar el pleno ejercicio de los derechos sexuales y reproductivos de las mujeres indígenas.</w:t>
      </w:r>
    </w:p>
    <w:p w14:paraId="3A990F1D" w14:textId="77777777" w:rsidR="008422C3" w:rsidRDefault="008422C3" w:rsidP="008422C3">
      <w:pPr>
        <w:spacing w:line="276" w:lineRule="auto"/>
        <w:jc w:val="both"/>
      </w:pPr>
      <w:r>
        <w:t>Es indispensable comprender la realidad de las mujeres indígenas para elaborar leyes, políticas, programas y prácticas estatales eficaces que respeten plenamente y protejan sus derechos. La Comisión Interamericana ha subrayado anteriormente la necesidad de que los Estados adopten medidas integrales para garantizar el respeto de los derechos humanos de las mujeres indígenas considerando la discriminación que han sufrido a lo largo de la historia como consecuencia de factores interconectados como la pobreza, la raza o la etnicidad, que intensifican la desigualdad estructural e institucional en la sociedad (CIDH 2017, 30).</w:t>
      </w:r>
    </w:p>
    <w:p w14:paraId="1CE596D7" w14:textId="77777777" w:rsidR="008422C3" w:rsidRDefault="008422C3" w:rsidP="008422C3">
      <w:pPr>
        <w:spacing w:line="276" w:lineRule="auto"/>
        <w:jc w:val="both"/>
      </w:pPr>
      <w:r>
        <w:t>En resumen, las mujeres indígenas en el Perú se enfrentan a condiciones limitadas para ejercer sus derechos. La discriminación, la subordinación y la violencia persisten debido a patrones estructurales arraigados en la sociedad. Sin embargo, estas mujeres desempeñan un papel fundamental en la lucha por sus derechos y en la preservación de su cultura. Es crucial adoptar un enfoque intercultural que promueva el respeto y la igualdad para superar las barreras que enfrentan las mujeres indígenas y garantizar el pleno ejercicio de sus derechos humanos.</w:t>
      </w:r>
    </w:p>
    <w:p w14:paraId="78C088E5" w14:textId="2390DE68" w:rsidR="00273458" w:rsidRDefault="008422C3" w:rsidP="008422C3">
      <w:pPr>
        <w:jc w:val="both"/>
        <w:rPr>
          <w:color w:val="000000" w:themeColor="text1"/>
        </w:rPr>
      </w:pPr>
      <w:r w:rsidRPr="008076B7">
        <w:rPr>
          <w:color w:val="000000" w:themeColor="text1"/>
        </w:rPr>
        <w:t xml:space="preserve">Lo señalado anteriormente, pone de manifiesto las </w:t>
      </w:r>
      <w:r>
        <w:rPr>
          <w:color w:val="000000" w:themeColor="text1"/>
        </w:rPr>
        <w:t>l</w:t>
      </w:r>
      <w:r w:rsidRPr="00340C05">
        <w:rPr>
          <w:color w:val="000000" w:themeColor="text1"/>
        </w:rPr>
        <w:t>imitadas condiciones para el ejercicio de los derechos de las mujeres indígenas u originarias</w:t>
      </w:r>
      <w:r w:rsidRPr="008076B7">
        <w:rPr>
          <w:color w:val="000000" w:themeColor="text1"/>
        </w:rPr>
        <w:t>. Si bien existen múltiples causas que explican esta situación, el proceso de revisión bibliográfica, así como la consulta con expertos y miembros de organizaciones indígenas en el marco de talleres macrorregionales desarrollados durante el 2022 permitieron plantear las siguientes causas indirectas como los efectos de la PNP</w:t>
      </w:r>
      <w:r>
        <w:rPr>
          <w:color w:val="000000" w:themeColor="text1"/>
        </w:rPr>
        <w:t>I</w:t>
      </w:r>
      <w:r w:rsidRPr="008076B7">
        <w:rPr>
          <w:color w:val="000000" w:themeColor="text1"/>
        </w:rPr>
        <w:t xml:space="preserve">: </w:t>
      </w:r>
      <w:r>
        <w:rPr>
          <w:color w:val="000000" w:themeColor="text1"/>
        </w:rPr>
        <w:t>las r</w:t>
      </w:r>
      <w:r w:rsidRPr="00340C05">
        <w:rPr>
          <w:color w:val="000000" w:themeColor="text1"/>
        </w:rPr>
        <w:t>ecurrentes patrones socioculturales y estructurales que perpetúan la discriminación, subordinación y otros tipos de violencia hacia las mujeres indígenas u originarias</w:t>
      </w:r>
      <w:r w:rsidRPr="008076B7">
        <w:rPr>
          <w:color w:val="000000" w:themeColor="text1"/>
        </w:rPr>
        <w:t xml:space="preserve">; </w:t>
      </w:r>
      <w:r>
        <w:rPr>
          <w:color w:val="000000" w:themeColor="text1"/>
        </w:rPr>
        <w:t>la r</w:t>
      </w:r>
      <w:r w:rsidRPr="00340C05">
        <w:rPr>
          <w:color w:val="000000" w:themeColor="text1"/>
        </w:rPr>
        <w:t>educida autonomía y empoderamiento económica de las mujeres indígenas u originarias</w:t>
      </w:r>
      <w:r w:rsidRPr="008076B7">
        <w:rPr>
          <w:color w:val="000000" w:themeColor="text1"/>
        </w:rPr>
        <w:t xml:space="preserve"> y; </w:t>
      </w:r>
      <w:r>
        <w:rPr>
          <w:color w:val="000000" w:themeColor="text1"/>
        </w:rPr>
        <w:t>la l</w:t>
      </w:r>
      <w:r w:rsidRPr="00340C05">
        <w:rPr>
          <w:color w:val="000000" w:themeColor="text1"/>
        </w:rPr>
        <w:t>imitada participación política y ciudadana de las mujeres indígenas y originarias en espacios para la toma de decisiones</w:t>
      </w:r>
      <w:r>
        <w:rPr>
          <w:color w:val="000000" w:themeColor="text1"/>
        </w:rPr>
        <w:t>.</w:t>
      </w:r>
      <w:r w:rsidRPr="00340C05">
        <w:rPr>
          <w:color w:val="000000" w:themeColor="text1"/>
        </w:rPr>
        <w:t xml:space="preserve"> </w:t>
      </w:r>
    </w:p>
    <w:p w14:paraId="7347B862" w14:textId="114A502F" w:rsidR="003B52BC" w:rsidRPr="00EA15CF" w:rsidRDefault="00EA15CF" w:rsidP="00EA15CF">
      <w:pPr>
        <w:pStyle w:val="Descripcin"/>
      </w:pPr>
      <w:bookmarkStart w:id="500" w:name="_Toc143202991"/>
      <w:r w:rsidRPr="00EA15CF">
        <w:t xml:space="preserve">Ilustración </w:t>
      </w:r>
      <w:r w:rsidR="00000000">
        <w:fldChar w:fldCharType="begin"/>
      </w:r>
      <w:r w:rsidR="00000000">
        <w:instrText xml:space="preserve"> SEQ Ilustración \* ARABIC </w:instrText>
      </w:r>
      <w:r w:rsidR="00000000">
        <w:fldChar w:fldCharType="separate"/>
      </w:r>
      <w:r w:rsidR="00740F56">
        <w:rPr>
          <w:noProof/>
        </w:rPr>
        <w:t>8</w:t>
      </w:r>
      <w:r w:rsidR="00000000">
        <w:rPr>
          <w:noProof/>
        </w:rPr>
        <w:fldChar w:fldCharType="end"/>
      </w:r>
      <w:r w:rsidRPr="00EA15CF">
        <w:t>. MODELO DEL PROBLEMA PÚBLICO: CAUSA DIRECTA 6 Y CAUSAS INDIRECTAS</w:t>
      </w:r>
      <w:bookmarkEnd w:id="500"/>
    </w:p>
    <w:p w14:paraId="25F12209" w14:textId="3640D0DC" w:rsidR="003B52BC" w:rsidRDefault="008422C3" w:rsidP="008422C3">
      <w:pPr>
        <w:spacing w:line="276" w:lineRule="auto"/>
        <w:jc w:val="center"/>
      </w:pPr>
      <w:r>
        <w:rPr>
          <w:noProof/>
        </w:rPr>
        <w:drawing>
          <wp:inline distT="0" distB="0" distL="0" distR="0" wp14:anchorId="6F99637B" wp14:editId="5276386A">
            <wp:extent cx="4924425" cy="3735771"/>
            <wp:effectExtent l="0" t="0" r="0" b="0"/>
            <wp:docPr id="950744194" name="Imagen 95074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44194" name="Imagen 950744194"/>
                    <pic:cNvPicPr/>
                  </pic:nvPicPr>
                  <pic:blipFill rotWithShape="1">
                    <a:blip r:embed="rId58">
                      <a:extLst>
                        <a:ext uri="{28A0092B-C50C-407E-A947-70E740481C1C}">
                          <a14:useLocalDpi xmlns:a14="http://schemas.microsoft.com/office/drawing/2010/main" val="0"/>
                        </a:ext>
                      </a:extLst>
                    </a:blip>
                    <a:srcRect l="14464" r="13923" b="3428"/>
                    <a:stretch/>
                  </pic:blipFill>
                  <pic:spPr bwMode="auto">
                    <a:xfrm>
                      <a:off x="0" y="0"/>
                      <a:ext cx="4928542" cy="3738894"/>
                    </a:xfrm>
                    <a:prstGeom prst="rect">
                      <a:avLst/>
                    </a:prstGeom>
                    <a:ln>
                      <a:noFill/>
                    </a:ln>
                    <a:extLst>
                      <a:ext uri="{53640926-AAD7-44D8-BBD7-CCE9431645EC}">
                        <a14:shadowObscured xmlns:a14="http://schemas.microsoft.com/office/drawing/2010/main"/>
                      </a:ext>
                    </a:extLst>
                  </pic:spPr>
                </pic:pic>
              </a:graphicData>
            </a:graphic>
          </wp:inline>
        </w:drawing>
      </w:r>
    </w:p>
    <w:p w14:paraId="23950972" w14:textId="046897A9" w:rsidR="003B52BC" w:rsidRPr="00EA15CF" w:rsidRDefault="003B52BC" w:rsidP="00EA15CF">
      <w:pPr>
        <w:jc w:val="both"/>
        <w:rPr>
          <w:sz w:val="18"/>
          <w:szCs w:val="18"/>
        </w:rPr>
      </w:pPr>
      <w:r w:rsidRPr="00EA15CF">
        <w:rPr>
          <w:sz w:val="18"/>
          <w:szCs w:val="18"/>
        </w:rPr>
        <w:t>Elaboración: Ministerio de Cultura - DGPI.</w:t>
      </w:r>
    </w:p>
    <w:p w14:paraId="00000EC9" w14:textId="7DA6846A" w:rsidR="009D0D6F" w:rsidRPr="00EA15CF" w:rsidRDefault="0094762E" w:rsidP="00844737">
      <w:pPr>
        <w:pStyle w:val="Ttulo5"/>
        <w:spacing w:after="240"/>
        <w:rPr>
          <w:color w:val="44546A" w:themeColor="text2"/>
        </w:rPr>
      </w:pPr>
      <w:bookmarkStart w:id="501" w:name="_Toc137231222"/>
      <w:bookmarkStart w:id="502" w:name="_Toc143624291"/>
      <w:r w:rsidRPr="000E1FAB">
        <w:rPr>
          <w:color w:val="44546A" w:themeColor="text2"/>
        </w:rPr>
        <w:t>2.</w:t>
      </w:r>
      <w:r w:rsidR="00186987">
        <w:rPr>
          <w:color w:val="44546A" w:themeColor="text2"/>
        </w:rPr>
        <w:t>5</w:t>
      </w:r>
      <w:r w:rsidRPr="000E1FAB">
        <w:rPr>
          <w:color w:val="44546A" w:themeColor="text2"/>
        </w:rPr>
        <w:t xml:space="preserve">.2.6.1. </w:t>
      </w:r>
      <w:bookmarkEnd w:id="501"/>
      <w:r w:rsidR="004746D7" w:rsidRPr="001732BD">
        <w:rPr>
          <w:caps w:val="0"/>
          <w:color w:val="44546A" w:themeColor="text2"/>
        </w:rPr>
        <w:t>Recurrentes patrones socioculturales y estructurales que perpetúan la discriminación, subordinación y otros tipos de violencia hacia las mujeres de los pueblos indígenas u originarios</w:t>
      </w:r>
      <w:bookmarkEnd w:id="502"/>
    </w:p>
    <w:p w14:paraId="49C6C770" w14:textId="77777777" w:rsidR="00B93C0C" w:rsidRDefault="00B93C0C" w:rsidP="00B93C0C">
      <w:pPr>
        <w:spacing w:before="120" w:after="120" w:line="276" w:lineRule="auto"/>
        <w:jc w:val="both"/>
      </w:pPr>
      <w:r>
        <w:t xml:space="preserve">Las mujeres indígenas suelen enfrentar diversas formas de discriminación y vulneraciones de sus derechos humanos, desde sus derechos civiles y políticos, derechos a acceder a la justicia, hasta sus derechos económicos, sociales y culturales, y principalmente su derecho a vivir sin violencia y garantía de su salud sexual y reproductiva. Estas formas de discriminación provienen de patrones estructurales que reducen las oportunidades de desarrollo de las mujeres, como el uso de violencia, el machismo y falta de implementación de adecuados servicios de salud sexual reproductiva. </w:t>
      </w:r>
    </w:p>
    <w:p w14:paraId="69DDFFA8" w14:textId="77777777" w:rsidR="00B93C0C" w:rsidRDefault="00B93C0C" w:rsidP="00B93C0C">
      <w:pPr>
        <w:spacing w:after="0" w:line="276" w:lineRule="auto"/>
        <w:jc w:val="both"/>
      </w:pPr>
      <w:r>
        <w:t>Esta “exclusión política, social y económica de las mujeres indígenas contribuye a una situación permanente de discriminación estructural, que las vuelve particularmente susceptibles a diversos actos de violencia” (CIDH, 2017, p. 1). Cabe resaltar que la violencia contra las mujeres indígenas está estrechamente vinculada con las formas continuas e interseccionales de discriminación que enfrentan. La discriminación contribuye al estereotipo según el cual son inferiores, sexualmente disponibles y/o víctimas fáciles.</w:t>
      </w:r>
    </w:p>
    <w:p w14:paraId="04A5C66C" w14:textId="77777777" w:rsidR="00B93C0C" w:rsidRDefault="00B93C0C" w:rsidP="00B93C0C">
      <w:pPr>
        <w:spacing w:after="0" w:line="276" w:lineRule="auto"/>
        <w:jc w:val="both"/>
      </w:pPr>
    </w:p>
    <w:p w14:paraId="66B9D069" w14:textId="1B51789D" w:rsidR="00B93C0C" w:rsidRDefault="00B93C0C" w:rsidP="00B93C0C">
      <w:pPr>
        <w:spacing w:after="0" w:line="276" w:lineRule="auto"/>
        <w:jc w:val="both"/>
      </w:pPr>
      <w:r>
        <w:t>Como consecuencia, la participación de las mujeres en los espacios comunitarios para la toma de decisiones está limitada tanto por la carencia de tiempo libre debido a las grandes cargas de trabajo doméstico, como por la convicción ideológica (llamada «complementariedad») de que la voz femenina no tiene lugar en la vida pública. De hecho, buena parte de las quejas de las mujeres indígenas organizadas tienen que ver con el nulo o escaso reconocimiento comunitario (incluidos los consejos de ancianos y las propias mujeres no organizadas), cuando no el rechazo, del aporte de las mujeres en el espacio público (Instituto</w:t>
      </w:r>
      <w:r w:rsidRPr="00A32039">
        <w:t xml:space="preserve"> de Derechos Humanos</w:t>
      </w:r>
      <w:r>
        <w:t>,</w:t>
      </w:r>
      <w:r w:rsidR="00E139D9">
        <w:t xml:space="preserve">2006, p. </w:t>
      </w:r>
      <w:r>
        <w:t>301).</w:t>
      </w:r>
    </w:p>
    <w:p w14:paraId="017D284F" w14:textId="77777777" w:rsidR="00B93C0C" w:rsidRDefault="00B93C0C" w:rsidP="00B93C0C">
      <w:pPr>
        <w:spacing w:before="120" w:after="120" w:line="276" w:lineRule="auto"/>
        <w:jc w:val="both"/>
      </w:pPr>
      <w:r>
        <w:t>La violencia contra las mujeres indígenas se encuentra inmersa en una red de valores y poderes que se entrelazan para reforzar las estructuras tradicionales que la permiten, y que se reproduce debido al apego a una serie de tradiciones y costumbres, el seguimiento de preceptos morales y religiosos, así como por el desconocimiento de sus derechos (Mejía, 2010).</w:t>
      </w:r>
    </w:p>
    <w:p w14:paraId="39802236" w14:textId="77777777" w:rsidR="00B93C0C" w:rsidRDefault="00B93C0C" w:rsidP="00B93C0C">
      <w:pPr>
        <w:spacing w:before="120" w:after="120" w:line="276" w:lineRule="auto"/>
        <w:jc w:val="both"/>
      </w:pPr>
      <w:r>
        <w:t>Según la Alta Comisionada de las Naciones Unidas para los Derechos Humanos, las mujeres indígenas están sujetas a violencia de género, tanto en los espacios colectivos como en el plano interpersonal. Su escaso acceso a los sistemas de justicia estatales y la mediación de los sistemas normativos propios, las coloca en una situación de especial vulnerabilidad en lo que refiere al ejercicio de sus derechos humanos en general, y al derecho a una vida libre de violencia en particular (EPADEQ, 2014, p.19).</w:t>
      </w:r>
    </w:p>
    <w:p w14:paraId="03AD3E59" w14:textId="77777777" w:rsidR="00B93C0C" w:rsidRDefault="00B93C0C" w:rsidP="00B93C0C">
      <w:pPr>
        <w:spacing w:before="120" w:after="120" w:line="276" w:lineRule="auto"/>
        <w:jc w:val="both"/>
      </w:pPr>
      <w:r>
        <w:t>En la Convención sobre la Eliminación de todas las formas de discriminación contra la Mujer - CEDAW se precisa que la situación de la “discriminación de la mujer” es “una exclusión basada en el sexo, que tenga por resultado menoscabar o anular el reconocimiento, goce o ejercicio por la mujer sobre la base de la igualdad del hombre y la mujer, de los derechos humanos y las libertades fundamentales en las esferas política, económica, social, cultural y civil o en cualquier otra esfera”.</w:t>
      </w:r>
    </w:p>
    <w:p w14:paraId="283D9B46" w14:textId="1D7C1267" w:rsidR="00B93C0C" w:rsidRDefault="00B93C0C" w:rsidP="00B93C0C">
      <w:pPr>
        <w:spacing w:before="120" w:after="120" w:line="276" w:lineRule="auto"/>
        <w:jc w:val="both"/>
      </w:pPr>
      <w:commentRangeStart w:id="503"/>
      <w:r>
        <w:t xml:space="preserve">Asimismo, la Política Nacional de Igualdad de Género, aprobada por el Decreto Supremo </w:t>
      </w:r>
      <w:proofErr w:type="spellStart"/>
      <w:r>
        <w:t>N</w:t>
      </w:r>
      <w:r w:rsidR="00513B67">
        <w:t>°</w:t>
      </w:r>
      <w:proofErr w:type="spellEnd"/>
      <w:r>
        <w:t xml:space="preserve"> 008 -2019-MIMP, define como discriminación estructural: </w:t>
      </w:r>
    </w:p>
    <w:p w14:paraId="5E7A9615" w14:textId="77777777" w:rsidR="00B93C0C" w:rsidRDefault="00B93C0C" w:rsidP="00B93C0C">
      <w:pPr>
        <w:spacing w:before="120" w:after="120" w:line="276" w:lineRule="auto"/>
        <w:ind w:left="720"/>
        <w:jc w:val="both"/>
      </w:pPr>
      <w:r>
        <w:t>“</w:t>
      </w:r>
      <w:r>
        <w:rPr>
          <w:i/>
        </w:rPr>
        <w:t>Al conjunto de prácticas reproducidas por patrones socioculturales instalados en las personas, las instituciones y la sociedad en general. Esta discriminación se expresa en prácticas y discursos excluyentes y violentos que son avalados por el orden social, donde hombres y mujeres se relacionan a nivel social, político, económico y ético. Así también, esta discriminación se evidencia en las diferentes oportunidades de desarrollo y de consecución de planes de vida de las personas debido al hecho biológico de ser hombres o mujeres</w:t>
      </w:r>
      <w:r>
        <w:t>” (MIMP, 2019).</w:t>
      </w:r>
    </w:p>
    <w:p w14:paraId="1FDC92AD" w14:textId="77777777" w:rsidR="00B93C0C" w:rsidRDefault="00B93C0C" w:rsidP="00B93C0C">
      <w:pPr>
        <w:spacing w:before="120" w:after="120" w:line="276" w:lineRule="auto"/>
        <w:jc w:val="both"/>
      </w:pPr>
      <w:r>
        <w:t>En este marco, de acuerdo con el marco conceptual de la Política Nacional de Igualdad de Género (2019) se plantea los siguientes factores que inciden en la discriminación estructural de las mujeres:</w:t>
      </w:r>
    </w:p>
    <w:p w14:paraId="6BF3B1AA" w14:textId="77777777" w:rsidR="00B93C0C" w:rsidRDefault="00B93C0C" w:rsidP="003A41C1">
      <w:pPr>
        <w:numPr>
          <w:ilvl w:val="0"/>
          <w:numId w:val="15"/>
        </w:numPr>
        <w:spacing w:before="120" w:after="120" w:line="276" w:lineRule="auto"/>
        <w:jc w:val="both"/>
      </w:pPr>
      <w:r>
        <w:t>Normas e institucionalidad comunal que refuerzan la situación de desigualdad  o subordinación de las mujeres: Al hablar de la institucionalidad comunal o las normas y cultura institucional de las comunidades nos referimos a los sistemas o reglas implícitas, formales e informales (leyes, regulaciones, códigos de conducta, normas de comportamiento y costumbres, cultura de las organizaciones públicas o privadas, etc.) construidos e impuestos por la sociedad, para darles estructura a nuestras relaciones socioeconómicas y culturales” (MIMP, 2019). Estos son reforzados en los distintos espacios de interacción social fuera de la familia, en las distintas instituciones de la vida social en comunidad. Es por ello la institucionalidad comunal reproduce y perpetúa los patrones socioculturales discriminatorios, generando y fortaleciendo la asignación diferenciada de roles, espacios y atributos de inferioridad de las mujeres en subordinación de los hombres (MIMP, 2019).</w:t>
      </w:r>
    </w:p>
    <w:p w14:paraId="7EF3B726" w14:textId="77777777" w:rsidR="00B93C0C" w:rsidRDefault="00B93C0C" w:rsidP="003A41C1">
      <w:pPr>
        <w:numPr>
          <w:ilvl w:val="0"/>
          <w:numId w:val="15"/>
        </w:numPr>
        <w:spacing w:before="120" w:after="120" w:line="276" w:lineRule="auto"/>
        <w:jc w:val="both"/>
      </w:pPr>
      <w:r>
        <w:t xml:space="preserve">Asignación de roles productivos a los hombres y reproductivos a los hombres: La asignación desigual de roles se da espacios y actividades a las personas según las características sexuales; ello implica una división jerárquica y binaria del trabajo, separando el ámbito productivo del reproductivo. En este proceso, “la sociedad, las instituciones, e incluso el Estado, valoran de forma desigual el aporte de mujeres y hombres y, en algunos casos, invisibilizan el aporte femenino” (MIMP, 2019). </w:t>
      </w:r>
    </w:p>
    <w:p w14:paraId="66C61853" w14:textId="77777777" w:rsidR="00B93C0C" w:rsidRDefault="00B93C0C" w:rsidP="003A41C1">
      <w:pPr>
        <w:numPr>
          <w:ilvl w:val="0"/>
          <w:numId w:val="15"/>
        </w:numPr>
        <w:spacing w:before="120" w:after="120" w:line="276" w:lineRule="auto"/>
        <w:jc w:val="both"/>
      </w:pPr>
      <w:r>
        <w:t>Patrones y condiciones socioeconómicas y socioculturales discriminatorios que privilegian lo masculino sobre lo femenino: La discriminación estructural por patrones y condiciones socioeconómicas y socioculturales “se expresa en prácticas y discursos excluyentes y violentos que son avalados por el orden social, donde hombres y mujeres se relacionan a nivel social, político, económico y ético. Así también, esta discriminación se evidencia en las diferentes oportunidades de desarrollo y de consecución de planes de vida de las personas debido al hecho biológico de ser hombres o mujeres” (MIMP, 2019).</w:t>
      </w:r>
      <w:commentRangeEnd w:id="503"/>
      <w:r w:rsidR="00D17E75">
        <w:rPr>
          <w:rStyle w:val="Refdecomentario"/>
          <w:rFonts w:eastAsiaTheme="minorHAnsi"/>
        </w:rPr>
        <w:commentReference w:id="503"/>
      </w:r>
    </w:p>
    <w:p w14:paraId="58A01B2B" w14:textId="77777777" w:rsidR="00B93C0C" w:rsidRDefault="00B93C0C" w:rsidP="00B93C0C">
      <w:pPr>
        <w:spacing w:before="120" w:after="120" w:line="276" w:lineRule="auto"/>
        <w:jc w:val="both"/>
      </w:pPr>
      <w:r>
        <w:t>No obstante que históricamente las mujeres indígenas han sido sujeto de discriminación y violaciones a sus derechos humanos, ellas han desempeñado un papel decisivo en la lucha por la autodeterminación de sus pueblos y sus derechos como mujeres. Además, son conocidas como garantes de la cultura y juegan un papel fundamental en sus familias, sus comunidades, sus países, así como fuertemente en el ámbito internacional. Se debe entender a las mujeres indígenas como sujetos de derecho, reconociendo su derecho de participar activamente en todos los procesos que influyen en sus derechos.</w:t>
      </w:r>
    </w:p>
    <w:p w14:paraId="3BDB9E91" w14:textId="3D161F1A" w:rsidR="00B93C0C" w:rsidRPr="00844737" w:rsidRDefault="00B93C0C" w:rsidP="00B93C0C">
      <w:pPr>
        <w:spacing w:before="120" w:after="120" w:line="276" w:lineRule="auto"/>
        <w:jc w:val="both"/>
      </w:pPr>
      <w:r>
        <w:t>En este contexto, la incorporación del principio de interculturalidad al abordaje de la violencia contra las mujeres indígenas constituye una herramienta de diálogo que requiere como condición que tanto todos los grupos (indígenas y no indígenas, hombres y mujeres) se encuentren en igualdad, por lo que exige: respeto a la diferencia cultural, reconocimiento a la identidad del otro/a; y trato igualitario en la otredad.</w:t>
      </w:r>
    </w:p>
    <w:p w14:paraId="735EF9B0" w14:textId="77777777" w:rsidR="00B93C0C" w:rsidRDefault="00B93C0C" w:rsidP="00B93C0C">
      <w:pPr>
        <w:spacing w:before="120" w:after="120" w:line="276" w:lineRule="auto"/>
        <w:jc w:val="both"/>
        <w:rPr>
          <w:b/>
        </w:rPr>
      </w:pPr>
      <w:r>
        <w:rPr>
          <w:b/>
        </w:rPr>
        <w:t>Violencia de género en el Perú</w:t>
      </w:r>
    </w:p>
    <w:p w14:paraId="1F87194C" w14:textId="72DC0F6A" w:rsidR="00B93C0C" w:rsidRDefault="00B93C0C" w:rsidP="00B93C0C">
      <w:pPr>
        <w:spacing w:before="120" w:after="120" w:line="276" w:lineRule="auto"/>
        <w:jc w:val="both"/>
      </w:pPr>
      <w:r>
        <w:t>Las interseccionalidades se reflejan en los niveles de violencia psicológica, física y sexual a las que las mujeres indígenas están siendo víctimas frente a las mujeres no indígenas, pues ellas sufren más hechos de violencia. La brecha entre ambos grupos es amplia, mientras que en promedio entre 2018-2022 el 62.8% del total de mujeres indígenas encuestadas fueron víctimas de algún acto de violencia, solo el 56.2% de mujeres no indígenas fueron víctimas de algún tipo de violencia, la diferencia es de 6.6%. En la siguiente tabla se puede ver la evolución anual y los promedios de cada tipo de violencia.</w:t>
      </w:r>
    </w:p>
    <w:p w14:paraId="1CE24171" w14:textId="637BDB23" w:rsidR="00B93C0C" w:rsidRPr="00844737" w:rsidRDefault="00844737" w:rsidP="00844737">
      <w:pPr>
        <w:pStyle w:val="Descripcin"/>
        <w:rPr>
          <w:b w:val="0"/>
        </w:rPr>
      </w:pPr>
      <w:bookmarkStart w:id="504" w:name="_Toc143624361"/>
      <w:r w:rsidRPr="00844737">
        <w:t xml:space="preserve">Tabla </w:t>
      </w:r>
      <w:r w:rsidR="00000000">
        <w:fldChar w:fldCharType="begin"/>
      </w:r>
      <w:r w:rsidR="00000000">
        <w:instrText xml:space="preserve"> SEQ Tabla \* ARABIC </w:instrText>
      </w:r>
      <w:r w:rsidR="00000000">
        <w:fldChar w:fldCharType="separate"/>
      </w:r>
      <w:r w:rsidR="00740F56">
        <w:rPr>
          <w:noProof/>
        </w:rPr>
        <w:t>37</w:t>
      </w:r>
      <w:r w:rsidR="00000000">
        <w:rPr>
          <w:noProof/>
        </w:rPr>
        <w:fldChar w:fldCharType="end"/>
      </w:r>
      <w:r w:rsidRPr="00844737">
        <w:t>. Violencia contra la mujer según lengua materna de 15 a 49 años de edad, ejercida alguna vez por el esposo o compañero, 2018- 2022</w:t>
      </w:r>
      <w:bookmarkEnd w:id="504"/>
    </w:p>
    <w:tbl>
      <w:tblPr>
        <w:tblW w:w="9460" w:type="dxa"/>
        <w:tblInd w:w="-85" w:type="dxa"/>
        <w:tblLayout w:type="fixed"/>
        <w:tblLook w:val="0400" w:firstRow="0" w:lastRow="0" w:firstColumn="0" w:lastColumn="0" w:noHBand="0" w:noVBand="1"/>
      </w:tblPr>
      <w:tblGrid>
        <w:gridCol w:w="1660"/>
        <w:gridCol w:w="1300"/>
        <w:gridCol w:w="1300"/>
        <w:gridCol w:w="1300"/>
        <w:gridCol w:w="1300"/>
        <w:gridCol w:w="1300"/>
        <w:gridCol w:w="1300"/>
      </w:tblGrid>
      <w:tr w:rsidR="00B93C0C" w:rsidRPr="00844737" w14:paraId="232091D2" w14:textId="77777777" w:rsidTr="0000610A">
        <w:trPr>
          <w:trHeight w:val="20"/>
        </w:trPr>
        <w:tc>
          <w:tcPr>
            <w:tcW w:w="1660" w:type="dxa"/>
            <w:vMerge w:val="restart"/>
            <w:tcBorders>
              <w:top w:val="single" w:sz="4" w:space="0" w:color="000000"/>
              <w:left w:val="single" w:sz="4" w:space="0" w:color="000000"/>
              <w:bottom w:val="single" w:sz="4" w:space="0" w:color="000000"/>
              <w:right w:val="single" w:sz="4" w:space="0" w:color="000000"/>
            </w:tcBorders>
            <w:shd w:val="clear" w:color="auto" w:fill="006666"/>
            <w:vAlign w:val="center"/>
          </w:tcPr>
          <w:p w14:paraId="2EF554CF" w14:textId="77777777" w:rsidR="00B93C0C" w:rsidRPr="00844737" w:rsidRDefault="00B93C0C" w:rsidP="0000610A">
            <w:pPr>
              <w:spacing w:after="0"/>
              <w:jc w:val="center"/>
              <w:rPr>
                <w:b/>
                <w:color w:val="FFFFFF"/>
                <w:sz w:val="20"/>
                <w:szCs w:val="20"/>
              </w:rPr>
            </w:pPr>
            <w:r w:rsidRPr="00844737">
              <w:rPr>
                <w:b/>
                <w:color w:val="FFFFFF"/>
                <w:sz w:val="20"/>
                <w:szCs w:val="20"/>
              </w:rPr>
              <w:t>Lengua materna</w:t>
            </w:r>
          </w:p>
        </w:tc>
        <w:tc>
          <w:tcPr>
            <w:tcW w:w="7800" w:type="dxa"/>
            <w:gridSpan w:val="6"/>
            <w:tcBorders>
              <w:top w:val="single" w:sz="4" w:space="0" w:color="000000"/>
              <w:left w:val="nil"/>
              <w:bottom w:val="single" w:sz="4" w:space="0" w:color="000000"/>
              <w:right w:val="nil"/>
            </w:tcBorders>
            <w:shd w:val="clear" w:color="auto" w:fill="006666"/>
            <w:vAlign w:val="center"/>
          </w:tcPr>
          <w:p w14:paraId="14C34AFD" w14:textId="77777777" w:rsidR="00B93C0C" w:rsidRPr="00844737" w:rsidRDefault="00B93C0C" w:rsidP="0000610A">
            <w:pPr>
              <w:spacing w:after="0"/>
              <w:jc w:val="center"/>
              <w:rPr>
                <w:b/>
                <w:color w:val="FFFFFF"/>
                <w:sz w:val="20"/>
                <w:szCs w:val="20"/>
              </w:rPr>
            </w:pPr>
            <w:r w:rsidRPr="00844737">
              <w:rPr>
                <w:b/>
                <w:color w:val="FFFFFF"/>
                <w:sz w:val="20"/>
                <w:szCs w:val="20"/>
              </w:rPr>
              <w:t>Violencia total</w:t>
            </w:r>
          </w:p>
        </w:tc>
      </w:tr>
      <w:tr w:rsidR="00B93C0C" w:rsidRPr="00844737" w14:paraId="20A63BF4" w14:textId="77777777" w:rsidTr="0000610A">
        <w:trPr>
          <w:trHeight w:val="20"/>
        </w:trPr>
        <w:tc>
          <w:tcPr>
            <w:tcW w:w="1660" w:type="dxa"/>
            <w:vMerge/>
            <w:tcBorders>
              <w:top w:val="single" w:sz="4" w:space="0" w:color="000000"/>
              <w:left w:val="single" w:sz="4" w:space="0" w:color="000000"/>
              <w:bottom w:val="single" w:sz="4" w:space="0" w:color="000000"/>
              <w:right w:val="single" w:sz="4" w:space="0" w:color="000000"/>
            </w:tcBorders>
            <w:shd w:val="clear" w:color="auto" w:fill="006666"/>
            <w:vAlign w:val="center"/>
          </w:tcPr>
          <w:p w14:paraId="3386EAD3" w14:textId="77777777" w:rsidR="00B93C0C" w:rsidRPr="00844737" w:rsidRDefault="00B93C0C" w:rsidP="0000610A">
            <w:pPr>
              <w:widowControl w:val="0"/>
              <w:spacing w:after="0" w:line="276" w:lineRule="auto"/>
              <w:rPr>
                <w:b/>
                <w:color w:val="FFFFFF"/>
                <w:sz w:val="20"/>
                <w:szCs w:val="20"/>
              </w:rPr>
            </w:pPr>
          </w:p>
        </w:tc>
        <w:tc>
          <w:tcPr>
            <w:tcW w:w="1300" w:type="dxa"/>
            <w:tcBorders>
              <w:top w:val="nil"/>
              <w:left w:val="nil"/>
              <w:bottom w:val="single" w:sz="4" w:space="0" w:color="000000"/>
              <w:right w:val="single" w:sz="4" w:space="0" w:color="000000"/>
            </w:tcBorders>
            <w:shd w:val="clear" w:color="auto" w:fill="006666"/>
            <w:vAlign w:val="center"/>
          </w:tcPr>
          <w:p w14:paraId="59EB69B5" w14:textId="77777777" w:rsidR="00B93C0C" w:rsidRPr="00844737" w:rsidRDefault="00B93C0C" w:rsidP="0000610A">
            <w:pPr>
              <w:spacing w:after="0"/>
              <w:jc w:val="center"/>
              <w:rPr>
                <w:b/>
                <w:color w:val="FFFFFF"/>
                <w:sz w:val="20"/>
                <w:szCs w:val="20"/>
              </w:rPr>
            </w:pPr>
            <w:r w:rsidRPr="00844737">
              <w:rPr>
                <w:b/>
                <w:color w:val="FFFFFF"/>
                <w:sz w:val="20"/>
                <w:szCs w:val="20"/>
              </w:rPr>
              <w:t>2018</w:t>
            </w:r>
          </w:p>
        </w:tc>
        <w:tc>
          <w:tcPr>
            <w:tcW w:w="1300" w:type="dxa"/>
            <w:tcBorders>
              <w:top w:val="nil"/>
              <w:left w:val="nil"/>
              <w:bottom w:val="single" w:sz="4" w:space="0" w:color="000000"/>
              <w:right w:val="single" w:sz="4" w:space="0" w:color="000000"/>
            </w:tcBorders>
            <w:shd w:val="clear" w:color="auto" w:fill="006666"/>
            <w:vAlign w:val="center"/>
          </w:tcPr>
          <w:p w14:paraId="3743226A" w14:textId="77777777" w:rsidR="00B93C0C" w:rsidRPr="00844737" w:rsidRDefault="00B93C0C" w:rsidP="0000610A">
            <w:pPr>
              <w:spacing w:after="0"/>
              <w:jc w:val="center"/>
              <w:rPr>
                <w:b/>
                <w:color w:val="FFFFFF"/>
                <w:sz w:val="20"/>
                <w:szCs w:val="20"/>
              </w:rPr>
            </w:pPr>
            <w:r w:rsidRPr="00844737">
              <w:rPr>
                <w:b/>
                <w:color w:val="FFFFFF"/>
                <w:sz w:val="20"/>
                <w:szCs w:val="20"/>
              </w:rPr>
              <w:t>2019</w:t>
            </w:r>
          </w:p>
        </w:tc>
        <w:tc>
          <w:tcPr>
            <w:tcW w:w="1300" w:type="dxa"/>
            <w:tcBorders>
              <w:top w:val="nil"/>
              <w:left w:val="nil"/>
              <w:bottom w:val="single" w:sz="4" w:space="0" w:color="000000"/>
              <w:right w:val="single" w:sz="4" w:space="0" w:color="000000"/>
            </w:tcBorders>
            <w:shd w:val="clear" w:color="auto" w:fill="006666"/>
            <w:vAlign w:val="center"/>
          </w:tcPr>
          <w:p w14:paraId="258C184C" w14:textId="77777777" w:rsidR="00B93C0C" w:rsidRPr="00844737" w:rsidRDefault="00B93C0C" w:rsidP="0000610A">
            <w:pPr>
              <w:spacing w:after="0"/>
              <w:jc w:val="center"/>
              <w:rPr>
                <w:b/>
                <w:color w:val="FFFFFF"/>
                <w:sz w:val="20"/>
                <w:szCs w:val="20"/>
              </w:rPr>
            </w:pPr>
            <w:r w:rsidRPr="00844737">
              <w:rPr>
                <w:b/>
                <w:color w:val="FFFFFF"/>
                <w:sz w:val="20"/>
                <w:szCs w:val="20"/>
              </w:rPr>
              <w:t>2020</w:t>
            </w:r>
          </w:p>
        </w:tc>
        <w:tc>
          <w:tcPr>
            <w:tcW w:w="1300" w:type="dxa"/>
            <w:tcBorders>
              <w:top w:val="nil"/>
              <w:left w:val="nil"/>
              <w:bottom w:val="single" w:sz="4" w:space="0" w:color="000000"/>
              <w:right w:val="single" w:sz="4" w:space="0" w:color="000000"/>
            </w:tcBorders>
            <w:shd w:val="clear" w:color="auto" w:fill="006666"/>
            <w:vAlign w:val="center"/>
          </w:tcPr>
          <w:p w14:paraId="0A8CE2A5" w14:textId="77777777" w:rsidR="00B93C0C" w:rsidRPr="00844737" w:rsidRDefault="00B93C0C" w:rsidP="0000610A">
            <w:pPr>
              <w:spacing w:after="0"/>
              <w:jc w:val="center"/>
              <w:rPr>
                <w:b/>
                <w:color w:val="FFFFFF"/>
                <w:sz w:val="20"/>
                <w:szCs w:val="20"/>
              </w:rPr>
            </w:pPr>
            <w:r w:rsidRPr="00844737">
              <w:rPr>
                <w:b/>
                <w:color w:val="FFFFFF"/>
                <w:sz w:val="20"/>
                <w:szCs w:val="20"/>
              </w:rPr>
              <w:t>2021</w:t>
            </w:r>
          </w:p>
        </w:tc>
        <w:tc>
          <w:tcPr>
            <w:tcW w:w="1300" w:type="dxa"/>
            <w:tcBorders>
              <w:top w:val="nil"/>
              <w:left w:val="nil"/>
              <w:bottom w:val="single" w:sz="4" w:space="0" w:color="000000"/>
              <w:right w:val="single" w:sz="4" w:space="0" w:color="000000"/>
            </w:tcBorders>
            <w:shd w:val="clear" w:color="auto" w:fill="006666"/>
            <w:vAlign w:val="center"/>
          </w:tcPr>
          <w:p w14:paraId="59DF8EE9" w14:textId="77777777" w:rsidR="00B93C0C" w:rsidRPr="00844737" w:rsidRDefault="00B93C0C" w:rsidP="0000610A">
            <w:pPr>
              <w:spacing w:after="0"/>
              <w:jc w:val="center"/>
              <w:rPr>
                <w:b/>
                <w:color w:val="FFFFFF"/>
                <w:sz w:val="20"/>
                <w:szCs w:val="20"/>
              </w:rPr>
            </w:pPr>
            <w:r w:rsidRPr="00844737">
              <w:rPr>
                <w:b/>
                <w:color w:val="FFFFFF"/>
                <w:sz w:val="20"/>
                <w:szCs w:val="20"/>
              </w:rPr>
              <w:t>2022</w:t>
            </w:r>
          </w:p>
        </w:tc>
        <w:tc>
          <w:tcPr>
            <w:tcW w:w="1300" w:type="dxa"/>
            <w:tcBorders>
              <w:top w:val="nil"/>
              <w:left w:val="nil"/>
              <w:bottom w:val="single" w:sz="4" w:space="0" w:color="000000"/>
              <w:right w:val="single" w:sz="4" w:space="0" w:color="000000"/>
            </w:tcBorders>
            <w:shd w:val="clear" w:color="auto" w:fill="006666"/>
            <w:vAlign w:val="center"/>
          </w:tcPr>
          <w:p w14:paraId="707A589C" w14:textId="77777777" w:rsidR="00B93C0C" w:rsidRPr="00844737" w:rsidRDefault="00B93C0C" w:rsidP="0000610A">
            <w:pPr>
              <w:spacing w:after="0"/>
              <w:jc w:val="center"/>
              <w:rPr>
                <w:b/>
                <w:color w:val="FFFFFF"/>
                <w:sz w:val="20"/>
                <w:szCs w:val="20"/>
              </w:rPr>
            </w:pPr>
            <w:r w:rsidRPr="00844737">
              <w:rPr>
                <w:b/>
                <w:color w:val="FFFFFF"/>
                <w:sz w:val="20"/>
                <w:szCs w:val="20"/>
              </w:rPr>
              <w:t>Promedio</w:t>
            </w:r>
          </w:p>
        </w:tc>
      </w:tr>
      <w:tr w:rsidR="00B93C0C" w:rsidRPr="00844737" w14:paraId="6682D842" w14:textId="77777777" w:rsidTr="0000610A">
        <w:trPr>
          <w:trHeight w:val="20"/>
        </w:trPr>
        <w:tc>
          <w:tcPr>
            <w:tcW w:w="1660" w:type="dxa"/>
            <w:tcBorders>
              <w:top w:val="nil"/>
              <w:left w:val="single" w:sz="4" w:space="0" w:color="000000"/>
              <w:bottom w:val="single" w:sz="4" w:space="0" w:color="000000"/>
              <w:right w:val="single" w:sz="4" w:space="0" w:color="000000"/>
            </w:tcBorders>
            <w:shd w:val="clear" w:color="auto" w:fill="E2EFD9" w:themeFill="accent6" w:themeFillTint="33"/>
            <w:vAlign w:val="center"/>
          </w:tcPr>
          <w:p w14:paraId="2456CD0B" w14:textId="77777777" w:rsidR="00B93C0C" w:rsidRPr="00844737" w:rsidRDefault="00B93C0C" w:rsidP="0000610A">
            <w:pPr>
              <w:spacing w:after="0"/>
              <w:rPr>
                <w:b/>
                <w:sz w:val="20"/>
                <w:szCs w:val="20"/>
              </w:rPr>
            </w:pPr>
            <w:r w:rsidRPr="00844737">
              <w:rPr>
                <w:b/>
                <w:sz w:val="20"/>
                <w:szCs w:val="20"/>
              </w:rPr>
              <w:t>Nacional</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3104EAD3" w14:textId="77777777" w:rsidR="00B93C0C" w:rsidRPr="00844737" w:rsidRDefault="00B93C0C" w:rsidP="0000610A">
            <w:pPr>
              <w:spacing w:after="0"/>
              <w:jc w:val="center"/>
              <w:rPr>
                <w:b/>
                <w:sz w:val="20"/>
                <w:szCs w:val="20"/>
              </w:rPr>
            </w:pPr>
            <w:r w:rsidRPr="00844737">
              <w:rPr>
                <w:b/>
                <w:sz w:val="20"/>
                <w:szCs w:val="20"/>
              </w:rPr>
              <w:t>63.2</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24B1739A" w14:textId="77777777" w:rsidR="00B93C0C" w:rsidRPr="00844737" w:rsidRDefault="00B93C0C" w:rsidP="0000610A">
            <w:pPr>
              <w:spacing w:after="0"/>
              <w:jc w:val="center"/>
              <w:rPr>
                <w:b/>
                <w:sz w:val="20"/>
                <w:szCs w:val="20"/>
              </w:rPr>
            </w:pPr>
            <w:r w:rsidRPr="00844737">
              <w:rPr>
                <w:b/>
                <w:sz w:val="20"/>
                <w:szCs w:val="20"/>
              </w:rPr>
              <w:t>57.7</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46AC9158" w14:textId="77777777" w:rsidR="00B93C0C" w:rsidRPr="00844737" w:rsidRDefault="00B93C0C" w:rsidP="0000610A">
            <w:pPr>
              <w:spacing w:after="0"/>
              <w:jc w:val="center"/>
              <w:rPr>
                <w:b/>
                <w:sz w:val="20"/>
                <w:szCs w:val="20"/>
              </w:rPr>
            </w:pPr>
            <w:r w:rsidRPr="00844737">
              <w:rPr>
                <w:b/>
                <w:sz w:val="20"/>
                <w:szCs w:val="20"/>
              </w:rPr>
              <w:t>54.8</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6550B1DC" w14:textId="77777777" w:rsidR="00B93C0C" w:rsidRPr="00844737" w:rsidRDefault="00B93C0C" w:rsidP="0000610A">
            <w:pPr>
              <w:spacing w:after="0"/>
              <w:jc w:val="center"/>
              <w:rPr>
                <w:b/>
                <w:sz w:val="20"/>
                <w:szCs w:val="20"/>
              </w:rPr>
            </w:pPr>
            <w:r w:rsidRPr="00844737">
              <w:rPr>
                <w:b/>
                <w:sz w:val="20"/>
                <w:szCs w:val="20"/>
              </w:rPr>
              <w:t>54.9</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63C43D68" w14:textId="77777777" w:rsidR="00B93C0C" w:rsidRPr="00844737" w:rsidRDefault="00B93C0C" w:rsidP="0000610A">
            <w:pPr>
              <w:spacing w:after="0"/>
              <w:jc w:val="center"/>
              <w:rPr>
                <w:b/>
                <w:sz w:val="20"/>
                <w:szCs w:val="20"/>
              </w:rPr>
            </w:pPr>
            <w:r w:rsidRPr="00844737">
              <w:rPr>
                <w:b/>
                <w:sz w:val="20"/>
                <w:szCs w:val="20"/>
              </w:rPr>
              <w:t>55.7</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7A749B9D" w14:textId="77777777" w:rsidR="00B93C0C" w:rsidRPr="00844737" w:rsidRDefault="00B93C0C" w:rsidP="0000610A">
            <w:pPr>
              <w:spacing w:after="0"/>
              <w:jc w:val="center"/>
              <w:rPr>
                <w:b/>
                <w:sz w:val="20"/>
                <w:szCs w:val="20"/>
              </w:rPr>
            </w:pPr>
            <w:r w:rsidRPr="00844737">
              <w:rPr>
                <w:b/>
                <w:sz w:val="20"/>
                <w:szCs w:val="20"/>
              </w:rPr>
              <w:t>57.2</w:t>
            </w:r>
          </w:p>
        </w:tc>
      </w:tr>
      <w:tr w:rsidR="00B93C0C" w:rsidRPr="00844737" w14:paraId="51378F40" w14:textId="77777777" w:rsidTr="0000610A">
        <w:trPr>
          <w:trHeight w:val="20"/>
        </w:trPr>
        <w:tc>
          <w:tcPr>
            <w:tcW w:w="1660" w:type="dxa"/>
            <w:tcBorders>
              <w:top w:val="nil"/>
              <w:left w:val="single" w:sz="4" w:space="0" w:color="000000"/>
              <w:bottom w:val="single" w:sz="4" w:space="0" w:color="000000"/>
              <w:right w:val="single" w:sz="4" w:space="0" w:color="000000"/>
            </w:tcBorders>
            <w:shd w:val="clear" w:color="auto" w:fill="auto"/>
            <w:vAlign w:val="center"/>
          </w:tcPr>
          <w:p w14:paraId="44AF507D" w14:textId="77777777" w:rsidR="00B93C0C" w:rsidRPr="00844737" w:rsidRDefault="00B93C0C" w:rsidP="0000610A">
            <w:pPr>
              <w:spacing w:after="0"/>
              <w:jc w:val="center"/>
              <w:rPr>
                <w:sz w:val="20"/>
                <w:szCs w:val="20"/>
              </w:rPr>
            </w:pPr>
            <w:r w:rsidRPr="00844737">
              <w:rPr>
                <w:sz w:val="20"/>
                <w:szCs w:val="20"/>
              </w:rPr>
              <w:t>Lengua indígena u originaria</w:t>
            </w:r>
          </w:p>
        </w:tc>
        <w:tc>
          <w:tcPr>
            <w:tcW w:w="1300" w:type="dxa"/>
            <w:tcBorders>
              <w:top w:val="nil"/>
              <w:left w:val="nil"/>
              <w:bottom w:val="single" w:sz="4" w:space="0" w:color="000000"/>
              <w:right w:val="single" w:sz="4" w:space="0" w:color="000000"/>
            </w:tcBorders>
            <w:shd w:val="clear" w:color="auto" w:fill="auto"/>
            <w:vAlign w:val="center"/>
          </w:tcPr>
          <w:p w14:paraId="14AFB690" w14:textId="77777777" w:rsidR="00B93C0C" w:rsidRPr="00844737" w:rsidRDefault="00B93C0C" w:rsidP="0000610A">
            <w:pPr>
              <w:spacing w:after="0"/>
              <w:jc w:val="center"/>
              <w:rPr>
                <w:sz w:val="20"/>
                <w:szCs w:val="20"/>
              </w:rPr>
            </w:pPr>
            <w:r w:rsidRPr="00844737">
              <w:rPr>
                <w:sz w:val="20"/>
                <w:szCs w:val="20"/>
              </w:rPr>
              <w:t>72.8</w:t>
            </w:r>
          </w:p>
        </w:tc>
        <w:tc>
          <w:tcPr>
            <w:tcW w:w="1300" w:type="dxa"/>
            <w:tcBorders>
              <w:top w:val="nil"/>
              <w:left w:val="nil"/>
              <w:bottom w:val="single" w:sz="4" w:space="0" w:color="000000"/>
              <w:right w:val="single" w:sz="4" w:space="0" w:color="000000"/>
            </w:tcBorders>
            <w:shd w:val="clear" w:color="auto" w:fill="auto"/>
            <w:vAlign w:val="center"/>
          </w:tcPr>
          <w:p w14:paraId="33FB5C0C" w14:textId="77777777" w:rsidR="00B93C0C" w:rsidRPr="00844737" w:rsidRDefault="00B93C0C" w:rsidP="0000610A">
            <w:pPr>
              <w:spacing w:after="0"/>
              <w:jc w:val="center"/>
              <w:rPr>
                <w:sz w:val="20"/>
                <w:szCs w:val="20"/>
              </w:rPr>
            </w:pPr>
            <w:r w:rsidRPr="00844737">
              <w:rPr>
                <w:sz w:val="20"/>
                <w:szCs w:val="20"/>
              </w:rPr>
              <w:t>62.0</w:t>
            </w:r>
          </w:p>
        </w:tc>
        <w:tc>
          <w:tcPr>
            <w:tcW w:w="1300" w:type="dxa"/>
            <w:tcBorders>
              <w:top w:val="nil"/>
              <w:left w:val="nil"/>
              <w:bottom w:val="single" w:sz="4" w:space="0" w:color="000000"/>
              <w:right w:val="single" w:sz="4" w:space="0" w:color="000000"/>
            </w:tcBorders>
            <w:shd w:val="clear" w:color="auto" w:fill="auto"/>
            <w:vAlign w:val="center"/>
          </w:tcPr>
          <w:p w14:paraId="4D0718DE" w14:textId="77777777" w:rsidR="00B93C0C" w:rsidRPr="00844737" w:rsidRDefault="00B93C0C" w:rsidP="0000610A">
            <w:pPr>
              <w:spacing w:after="0"/>
              <w:jc w:val="center"/>
              <w:rPr>
                <w:sz w:val="20"/>
                <w:szCs w:val="20"/>
              </w:rPr>
            </w:pPr>
            <w:r w:rsidRPr="00844737">
              <w:rPr>
                <w:sz w:val="20"/>
                <w:szCs w:val="20"/>
              </w:rPr>
              <w:t>60.4</w:t>
            </w:r>
          </w:p>
        </w:tc>
        <w:tc>
          <w:tcPr>
            <w:tcW w:w="1300" w:type="dxa"/>
            <w:tcBorders>
              <w:top w:val="nil"/>
              <w:left w:val="nil"/>
              <w:bottom w:val="single" w:sz="4" w:space="0" w:color="000000"/>
              <w:right w:val="single" w:sz="4" w:space="0" w:color="000000"/>
            </w:tcBorders>
            <w:shd w:val="clear" w:color="auto" w:fill="auto"/>
            <w:vAlign w:val="center"/>
          </w:tcPr>
          <w:p w14:paraId="2451D4B1" w14:textId="77777777" w:rsidR="00B93C0C" w:rsidRPr="00844737" w:rsidRDefault="00B93C0C" w:rsidP="0000610A">
            <w:pPr>
              <w:spacing w:after="0"/>
              <w:jc w:val="center"/>
              <w:rPr>
                <w:sz w:val="20"/>
                <w:szCs w:val="20"/>
              </w:rPr>
            </w:pPr>
            <w:r w:rsidRPr="00844737">
              <w:rPr>
                <w:sz w:val="20"/>
                <w:szCs w:val="20"/>
              </w:rPr>
              <w:t>59.9</w:t>
            </w:r>
          </w:p>
        </w:tc>
        <w:tc>
          <w:tcPr>
            <w:tcW w:w="1300" w:type="dxa"/>
            <w:tcBorders>
              <w:top w:val="nil"/>
              <w:left w:val="nil"/>
              <w:bottom w:val="single" w:sz="4" w:space="0" w:color="000000"/>
              <w:right w:val="single" w:sz="4" w:space="0" w:color="000000"/>
            </w:tcBorders>
            <w:shd w:val="clear" w:color="auto" w:fill="auto"/>
            <w:vAlign w:val="center"/>
          </w:tcPr>
          <w:p w14:paraId="72594E2F" w14:textId="77777777" w:rsidR="00B93C0C" w:rsidRPr="00844737" w:rsidRDefault="00B93C0C" w:rsidP="0000610A">
            <w:pPr>
              <w:spacing w:after="0"/>
              <w:jc w:val="center"/>
              <w:rPr>
                <w:sz w:val="20"/>
                <w:szCs w:val="20"/>
              </w:rPr>
            </w:pPr>
            <w:r w:rsidRPr="00844737">
              <w:rPr>
                <w:sz w:val="20"/>
                <w:szCs w:val="20"/>
              </w:rPr>
              <w:t>59.0</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671950A4" w14:textId="77777777" w:rsidR="00B93C0C" w:rsidRPr="00844737" w:rsidRDefault="00B93C0C" w:rsidP="0000610A">
            <w:pPr>
              <w:spacing w:after="0"/>
              <w:jc w:val="center"/>
              <w:rPr>
                <w:b/>
                <w:sz w:val="20"/>
                <w:szCs w:val="20"/>
              </w:rPr>
            </w:pPr>
            <w:r w:rsidRPr="00844737">
              <w:rPr>
                <w:b/>
                <w:sz w:val="20"/>
                <w:szCs w:val="20"/>
              </w:rPr>
              <w:t>62.8</w:t>
            </w:r>
          </w:p>
        </w:tc>
      </w:tr>
      <w:tr w:rsidR="00B93C0C" w:rsidRPr="00844737" w14:paraId="0953909B" w14:textId="77777777" w:rsidTr="0000610A">
        <w:trPr>
          <w:trHeight w:val="20"/>
        </w:trPr>
        <w:tc>
          <w:tcPr>
            <w:tcW w:w="1660" w:type="dxa"/>
            <w:tcBorders>
              <w:top w:val="nil"/>
              <w:left w:val="single" w:sz="4" w:space="0" w:color="000000"/>
              <w:bottom w:val="single" w:sz="4" w:space="0" w:color="000000"/>
              <w:right w:val="single" w:sz="4" w:space="0" w:color="000000"/>
            </w:tcBorders>
            <w:shd w:val="clear" w:color="auto" w:fill="auto"/>
            <w:vAlign w:val="center"/>
          </w:tcPr>
          <w:p w14:paraId="5B7F64C3" w14:textId="77777777" w:rsidR="00B93C0C" w:rsidRPr="00844737" w:rsidRDefault="00B93C0C" w:rsidP="0000610A">
            <w:pPr>
              <w:spacing w:after="0"/>
              <w:jc w:val="center"/>
              <w:rPr>
                <w:sz w:val="20"/>
                <w:szCs w:val="20"/>
              </w:rPr>
            </w:pPr>
            <w:r w:rsidRPr="00844737">
              <w:rPr>
                <w:sz w:val="20"/>
                <w:szCs w:val="20"/>
              </w:rPr>
              <w:t>Lengua no indígena u originaria</w:t>
            </w:r>
          </w:p>
        </w:tc>
        <w:tc>
          <w:tcPr>
            <w:tcW w:w="1300" w:type="dxa"/>
            <w:tcBorders>
              <w:top w:val="nil"/>
              <w:left w:val="nil"/>
              <w:bottom w:val="single" w:sz="4" w:space="0" w:color="000000"/>
              <w:right w:val="single" w:sz="4" w:space="0" w:color="000000"/>
            </w:tcBorders>
            <w:shd w:val="clear" w:color="auto" w:fill="auto"/>
            <w:vAlign w:val="center"/>
          </w:tcPr>
          <w:p w14:paraId="414976DD" w14:textId="77777777" w:rsidR="00B93C0C" w:rsidRPr="00844737" w:rsidRDefault="00B93C0C" w:rsidP="0000610A">
            <w:pPr>
              <w:spacing w:after="0"/>
              <w:jc w:val="center"/>
              <w:rPr>
                <w:sz w:val="20"/>
                <w:szCs w:val="20"/>
              </w:rPr>
            </w:pPr>
            <w:r w:rsidRPr="00844737">
              <w:rPr>
                <w:sz w:val="20"/>
                <w:szCs w:val="20"/>
              </w:rPr>
              <w:t>61.2</w:t>
            </w:r>
          </w:p>
        </w:tc>
        <w:tc>
          <w:tcPr>
            <w:tcW w:w="1300" w:type="dxa"/>
            <w:tcBorders>
              <w:top w:val="nil"/>
              <w:left w:val="nil"/>
              <w:bottom w:val="single" w:sz="4" w:space="0" w:color="000000"/>
              <w:right w:val="single" w:sz="4" w:space="0" w:color="000000"/>
            </w:tcBorders>
            <w:shd w:val="clear" w:color="auto" w:fill="auto"/>
            <w:vAlign w:val="center"/>
          </w:tcPr>
          <w:p w14:paraId="3A61D6F3" w14:textId="77777777" w:rsidR="00B93C0C" w:rsidRPr="00844737" w:rsidRDefault="00B93C0C" w:rsidP="0000610A">
            <w:pPr>
              <w:spacing w:after="0"/>
              <w:jc w:val="center"/>
              <w:rPr>
                <w:sz w:val="20"/>
                <w:szCs w:val="20"/>
              </w:rPr>
            </w:pPr>
            <w:r w:rsidRPr="00844737">
              <w:rPr>
                <w:sz w:val="20"/>
                <w:szCs w:val="20"/>
              </w:rPr>
              <w:t>56.9</w:t>
            </w:r>
          </w:p>
        </w:tc>
        <w:tc>
          <w:tcPr>
            <w:tcW w:w="1300" w:type="dxa"/>
            <w:tcBorders>
              <w:top w:val="nil"/>
              <w:left w:val="nil"/>
              <w:bottom w:val="single" w:sz="4" w:space="0" w:color="000000"/>
              <w:right w:val="single" w:sz="4" w:space="0" w:color="000000"/>
            </w:tcBorders>
            <w:shd w:val="clear" w:color="auto" w:fill="auto"/>
            <w:vAlign w:val="center"/>
          </w:tcPr>
          <w:p w14:paraId="567FF9E0" w14:textId="77777777" w:rsidR="00B93C0C" w:rsidRPr="00844737" w:rsidRDefault="00B93C0C" w:rsidP="0000610A">
            <w:pPr>
              <w:spacing w:after="0"/>
              <w:jc w:val="center"/>
              <w:rPr>
                <w:sz w:val="20"/>
                <w:szCs w:val="20"/>
              </w:rPr>
            </w:pPr>
            <w:r w:rsidRPr="00844737">
              <w:rPr>
                <w:sz w:val="20"/>
                <w:szCs w:val="20"/>
              </w:rPr>
              <w:t>53.9</w:t>
            </w:r>
          </w:p>
        </w:tc>
        <w:tc>
          <w:tcPr>
            <w:tcW w:w="1300" w:type="dxa"/>
            <w:tcBorders>
              <w:top w:val="nil"/>
              <w:left w:val="nil"/>
              <w:bottom w:val="single" w:sz="4" w:space="0" w:color="000000"/>
              <w:right w:val="single" w:sz="4" w:space="0" w:color="000000"/>
            </w:tcBorders>
            <w:shd w:val="clear" w:color="auto" w:fill="auto"/>
            <w:vAlign w:val="center"/>
          </w:tcPr>
          <w:p w14:paraId="06A1D8CD" w14:textId="77777777" w:rsidR="00B93C0C" w:rsidRPr="00844737" w:rsidRDefault="00B93C0C" w:rsidP="0000610A">
            <w:pPr>
              <w:spacing w:after="0"/>
              <w:jc w:val="center"/>
              <w:rPr>
                <w:sz w:val="20"/>
                <w:szCs w:val="20"/>
              </w:rPr>
            </w:pPr>
            <w:r w:rsidRPr="00844737">
              <w:rPr>
                <w:sz w:val="20"/>
                <w:szCs w:val="20"/>
              </w:rPr>
              <w:t>53.9</w:t>
            </w:r>
          </w:p>
        </w:tc>
        <w:tc>
          <w:tcPr>
            <w:tcW w:w="1300" w:type="dxa"/>
            <w:tcBorders>
              <w:top w:val="nil"/>
              <w:left w:val="nil"/>
              <w:bottom w:val="single" w:sz="4" w:space="0" w:color="000000"/>
              <w:right w:val="single" w:sz="4" w:space="0" w:color="000000"/>
            </w:tcBorders>
            <w:shd w:val="clear" w:color="auto" w:fill="auto"/>
            <w:vAlign w:val="center"/>
          </w:tcPr>
          <w:p w14:paraId="0A06DC76" w14:textId="77777777" w:rsidR="00B93C0C" w:rsidRPr="00844737" w:rsidRDefault="00B93C0C" w:rsidP="0000610A">
            <w:pPr>
              <w:spacing w:after="0"/>
              <w:jc w:val="center"/>
              <w:rPr>
                <w:sz w:val="20"/>
                <w:szCs w:val="20"/>
              </w:rPr>
            </w:pPr>
            <w:r w:rsidRPr="00844737">
              <w:rPr>
                <w:sz w:val="20"/>
                <w:szCs w:val="20"/>
              </w:rPr>
              <w:t>55.0</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44443FE2" w14:textId="77777777" w:rsidR="00B93C0C" w:rsidRPr="00844737" w:rsidRDefault="00B93C0C" w:rsidP="0000610A">
            <w:pPr>
              <w:spacing w:after="0"/>
              <w:jc w:val="center"/>
              <w:rPr>
                <w:b/>
                <w:sz w:val="20"/>
                <w:szCs w:val="20"/>
              </w:rPr>
            </w:pPr>
            <w:r w:rsidRPr="00844737">
              <w:rPr>
                <w:b/>
                <w:sz w:val="20"/>
                <w:szCs w:val="20"/>
              </w:rPr>
              <w:t>56.2</w:t>
            </w:r>
          </w:p>
        </w:tc>
      </w:tr>
      <w:tr w:rsidR="00B93C0C" w:rsidRPr="00844737" w14:paraId="0F5B4E54" w14:textId="77777777" w:rsidTr="0000610A">
        <w:trPr>
          <w:trHeight w:val="20"/>
        </w:trPr>
        <w:tc>
          <w:tcPr>
            <w:tcW w:w="1660" w:type="dxa"/>
            <w:tcBorders>
              <w:top w:val="nil"/>
              <w:left w:val="single" w:sz="4" w:space="0" w:color="000000"/>
              <w:bottom w:val="nil"/>
              <w:right w:val="single" w:sz="4" w:space="0" w:color="000000"/>
            </w:tcBorders>
            <w:shd w:val="clear" w:color="auto" w:fill="006666"/>
            <w:vAlign w:val="center"/>
          </w:tcPr>
          <w:p w14:paraId="65DF3311" w14:textId="77777777" w:rsidR="00B93C0C" w:rsidRPr="00844737" w:rsidRDefault="00B93C0C" w:rsidP="0000610A">
            <w:pPr>
              <w:spacing w:after="0"/>
              <w:jc w:val="center"/>
              <w:rPr>
                <w:b/>
                <w:color w:val="FFFFFF"/>
                <w:sz w:val="20"/>
                <w:szCs w:val="20"/>
              </w:rPr>
            </w:pPr>
            <w:r w:rsidRPr="00844737">
              <w:rPr>
                <w:b/>
                <w:color w:val="FFFFFF"/>
                <w:sz w:val="20"/>
                <w:szCs w:val="20"/>
              </w:rPr>
              <w:t> </w:t>
            </w:r>
          </w:p>
        </w:tc>
        <w:tc>
          <w:tcPr>
            <w:tcW w:w="7800" w:type="dxa"/>
            <w:gridSpan w:val="6"/>
            <w:tcBorders>
              <w:top w:val="single" w:sz="4" w:space="0" w:color="000000"/>
              <w:left w:val="nil"/>
              <w:bottom w:val="single" w:sz="4" w:space="0" w:color="000000"/>
              <w:right w:val="nil"/>
            </w:tcBorders>
            <w:shd w:val="clear" w:color="auto" w:fill="006666"/>
            <w:vAlign w:val="center"/>
          </w:tcPr>
          <w:p w14:paraId="3EB70C2F" w14:textId="77777777" w:rsidR="00B93C0C" w:rsidRPr="00844737" w:rsidRDefault="00B93C0C" w:rsidP="0000610A">
            <w:pPr>
              <w:spacing w:after="0"/>
              <w:jc w:val="center"/>
              <w:rPr>
                <w:b/>
                <w:color w:val="FFFFFF"/>
                <w:sz w:val="20"/>
                <w:szCs w:val="20"/>
              </w:rPr>
            </w:pPr>
            <w:r w:rsidRPr="00844737">
              <w:rPr>
                <w:b/>
                <w:color w:val="FFFFFF"/>
                <w:sz w:val="20"/>
                <w:szCs w:val="20"/>
              </w:rPr>
              <w:t>Violencia psicológica</w:t>
            </w:r>
          </w:p>
        </w:tc>
      </w:tr>
      <w:tr w:rsidR="00B93C0C" w:rsidRPr="00844737" w14:paraId="0582B567" w14:textId="77777777" w:rsidTr="0000610A">
        <w:trPr>
          <w:trHeight w:val="20"/>
        </w:trPr>
        <w:tc>
          <w:tcPr>
            <w:tcW w:w="1660"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tcPr>
          <w:p w14:paraId="3CD8AB88" w14:textId="77777777" w:rsidR="00B93C0C" w:rsidRPr="00844737" w:rsidRDefault="00B93C0C" w:rsidP="0000610A">
            <w:pPr>
              <w:spacing w:after="0"/>
              <w:rPr>
                <w:b/>
                <w:sz w:val="20"/>
                <w:szCs w:val="20"/>
              </w:rPr>
            </w:pPr>
            <w:r w:rsidRPr="00844737">
              <w:rPr>
                <w:b/>
                <w:sz w:val="20"/>
                <w:szCs w:val="20"/>
              </w:rPr>
              <w:t>Nacional</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5F395107" w14:textId="77777777" w:rsidR="00B93C0C" w:rsidRPr="00844737" w:rsidRDefault="00B93C0C" w:rsidP="0000610A">
            <w:pPr>
              <w:spacing w:after="0"/>
              <w:jc w:val="center"/>
              <w:rPr>
                <w:b/>
                <w:sz w:val="20"/>
                <w:szCs w:val="20"/>
              </w:rPr>
            </w:pPr>
            <w:r w:rsidRPr="00844737">
              <w:rPr>
                <w:b/>
                <w:sz w:val="20"/>
                <w:szCs w:val="20"/>
              </w:rPr>
              <w:t>58.9</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34E66477" w14:textId="77777777" w:rsidR="00B93C0C" w:rsidRPr="00844737" w:rsidRDefault="00B93C0C" w:rsidP="0000610A">
            <w:pPr>
              <w:spacing w:after="0"/>
              <w:jc w:val="center"/>
              <w:rPr>
                <w:b/>
                <w:sz w:val="20"/>
                <w:szCs w:val="20"/>
              </w:rPr>
            </w:pPr>
            <w:r w:rsidRPr="00844737">
              <w:rPr>
                <w:b/>
                <w:sz w:val="20"/>
                <w:szCs w:val="20"/>
              </w:rPr>
              <w:t>52.8</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05A90ACA" w14:textId="77777777" w:rsidR="00B93C0C" w:rsidRPr="00844737" w:rsidRDefault="00B93C0C" w:rsidP="0000610A">
            <w:pPr>
              <w:spacing w:after="0"/>
              <w:jc w:val="center"/>
              <w:rPr>
                <w:b/>
                <w:sz w:val="20"/>
                <w:szCs w:val="20"/>
              </w:rPr>
            </w:pPr>
            <w:r w:rsidRPr="00844737">
              <w:rPr>
                <w:b/>
                <w:sz w:val="20"/>
                <w:szCs w:val="20"/>
              </w:rPr>
              <w:t>50.1</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410FADE4" w14:textId="77777777" w:rsidR="00B93C0C" w:rsidRPr="00844737" w:rsidRDefault="00B93C0C" w:rsidP="0000610A">
            <w:pPr>
              <w:spacing w:after="0"/>
              <w:jc w:val="center"/>
              <w:rPr>
                <w:b/>
                <w:sz w:val="20"/>
                <w:szCs w:val="20"/>
              </w:rPr>
            </w:pPr>
            <w:r w:rsidRPr="00844737">
              <w:rPr>
                <w:b/>
                <w:sz w:val="20"/>
                <w:szCs w:val="20"/>
              </w:rPr>
              <w:t>50.8</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118EDAC0" w14:textId="77777777" w:rsidR="00B93C0C" w:rsidRPr="00844737" w:rsidRDefault="00B93C0C" w:rsidP="0000610A">
            <w:pPr>
              <w:spacing w:after="0"/>
              <w:jc w:val="center"/>
              <w:rPr>
                <w:b/>
                <w:sz w:val="20"/>
                <w:szCs w:val="20"/>
              </w:rPr>
            </w:pPr>
            <w:r w:rsidRPr="00844737">
              <w:rPr>
                <w:b/>
                <w:sz w:val="20"/>
                <w:szCs w:val="20"/>
              </w:rPr>
              <w:t>51.9</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306A9FD7" w14:textId="77777777" w:rsidR="00B93C0C" w:rsidRPr="00844737" w:rsidRDefault="00B93C0C" w:rsidP="0000610A">
            <w:pPr>
              <w:spacing w:after="0"/>
              <w:jc w:val="center"/>
              <w:rPr>
                <w:b/>
                <w:sz w:val="20"/>
                <w:szCs w:val="20"/>
              </w:rPr>
            </w:pPr>
            <w:r w:rsidRPr="00844737">
              <w:rPr>
                <w:b/>
                <w:sz w:val="20"/>
                <w:szCs w:val="20"/>
              </w:rPr>
              <w:t>52.9</w:t>
            </w:r>
          </w:p>
        </w:tc>
      </w:tr>
      <w:tr w:rsidR="00B93C0C" w:rsidRPr="00844737" w14:paraId="1A5778EB" w14:textId="77777777" w:rsidTr="0000610A">
        <w:trPr>
          <w:trHeight w:val="20"/>
        </w:trPr>
        <w:tc>
          <w:tcPr>
            <w:tcW w:w="1660" w:type="dxa"/>
            <w:tcBorders>
              <w:top w:val="nil"/>
              <w:left w:val="single" w:sz="4" w:space="0" w:color="000000"/>
              <w:bottom w:val="single" w:sz="4" w:space="0" w:color="000000"/>
              <w:right w:val="single" w:sz="4" w:space="0" w:color="000000"/>
            </w:tcBorders>
            <w:shd w:val="clear" w:color="auto" w:fill="auto"/>
            <w:vAlign w:val="center"/>
          </w:tcPr>
          <w:p w14:paraId="0275F009" w14:textId="77777777" w:rsidR="00B93C0C" w:rsidRPr="00844737" w:rsidRDefault="00B93C0C" w:rsidP="0000610A">
            <w:pPr>
              <w:spacing w:after="0"/>
              <w:jc w:val="center"/>
              <w:rPr>
                <w:sz w:val="20"/>
                <w:szCs w:val="20"/>
              </w:rPr>
            </w:pPr>
            <w:r w:rsidRPr="00844737">
              <w:rPr>
                <w:sz w:val="20"/>
                <w:szCs w:val="20"/>
              </w:rPr>
              <w:t>Lengua indígena u originaria</w:t>
            </w:r>
          </w:p>
        </w:tc>
        <w:tc>
          <w:tcPr>
            <w:tcW w:w="1300" w:type="dxa"/>
            <w:tcBorders>
              <w:top w:val="nil"/>
              <w:left w:val="nil"/>
              <w:bottom w:val="single" w:sz="4" w:space="0" w:color="000000"/>
              <w:right w:val="single" w:sz="4" w:space="0" w:color="000000"/>
            </w:tcBorders>
            <w:shd w:val="clear" w:color="auto" w:fill="auto"/>
            <w:vAlign w:val="center"/>
          </w:tcPr>
          <w:p w14:paraId="018644EB" w14:textId="77777777" w:rsidR="00B93C0C" w:rsidRPr="00844737" w:rsidRDefault="00B93C0C" w:rsidP="0000610A">
            <w:pPr>
              <w:spacing w:after="0"/>
              <w:jc w:val="center"/>
              <w:rPr>
                <w:sz w:val="20"/>
                <w:szCs w:val="20"/>
              </w:rPr>
            </w:pPr>
            <w:r w:rsidRPr="00844737">
              <w:rPr>
                <w:sz w:val="20"/>
                <w:szCs w:val="20"/>
              </w:rPr>
              <w:t>68.5</w:t>
            </w:r>
          </w:p>
        </w:tc>
        <w:tc>
          <w:tcPr>
            <w:tcW w:w="1300" w:type="dxa"/>
            <w:tcBorders>
              <w:top w:val="nil"/>
              <w:left w:val="nil"/>
              <w:bottom w:val="single" w:sz="4" w:space="0" w:color="000000"/>
              <w:right w:val="single" w:sz="4" w:space="0" w:color="000000"/>
            </w:tcBorders>
            <w:shd w:val="clear" w:color="auto" w:fill="auto"/>
            <w:vAlign w:val="center"/>
          </w:tcPr>
          <w:p w14:paraId="170E8EF8" w14:textId="77777777" w:rsidR="00B93C0C" w:rsidRPr="00844737" w:rsidRDefault="00B93C0C" w:rsidP="0000610A">
            <w:pPr>
              <w:spacing w:after="0"/>
              <w:jc w:val="center"/>
              <w:rPr>
                <w:sz w:val="20"/>
                <w:szCs w:val="20"/>
              </w:rPr>
            </w:pPr>
            <w:r w:rsidRPr="00844737">
              <w:rPr>
                <w:sz w:val="20"/>
                <w:szCs w:val="20"/>
              </w:rPr>
              <w:t>57.5</w:t>
            </w:r>
          </w:p>
        </w:tc>
        <w:tc>
          <w:tcPr>
            <w:tcW w:w="1300" w:type="dxa"/>
            <w:tcBorders>
              <w:top w:val="nil"/>
              <w:left w:val="nil"/>
              <w:bottom w:val="single" w:sz="4" w:space="0" w:color="000000"/>
              <w:right w:val="single" w:sz="4" w:space="0" w:color="000000"/>
            </w:tcBorders>
            <w:shd w:val="clear" w:color="auto" w:fill="auto"/>
            <w:vAlign w:val="center"/>
          </w:tcPr>
          <w:p w14:paraId="248F6EEC" w14:textId="77777777" w:rsidR="00B93C0C" w:rsidRPr="00844737" w:rsidRDefault="00B93C0C" w:rsidP="0000610A">
            <w:pPr>
              <w:spacing w:after="0"/>
              <w:jc w:val="center"/>
              <w:rPr>
                <w:sz w:val="20"/>
                <w:szCs w:val="20"/>
              </w:rPr>
            </w:pPr>
            <w:r w:rsidRPr="00844737">
              <w:rPr>
                <w:sz w:val="20"/>
                <w:szCs w:val="20"/>
              </w:rPr>
              <w:t>55.2</w:t>
            </w:r>
          </w:p>
        </w:tc>
        <w:tc>
          <w:tcPr>
            <w:tcW w:w="1300" w:type="dxa"/>
            <w:tcBorders>
              <w:top w:val="nil"/>
              <w:left w:val="nil"/>
              <w:bottom w:val="single" w:sz="4" w:space="0" w:color="000000"/>
              <w:right w:val="single" w:sz="4" w:space="0" w:color="000000"/>
            </w:tcBorders>
            <w:shd w:val="clear" w:color="auto" w:fill="auto"/>
            <w:vAlign w:val="center"/>
          </w:tcPr>
          <w:p w14:paraId="2D9F083E" w14:textId="77777777" w:rsidR="00B93C0C" w:rsidRPr="00844737" w:rsidRDefault="00B93C0C" w:rsidP="0000610A">
            <w:pPr>
              <w:spacing w:after="0"/>
              <w:jc w:val="center"/>
              <w:rPr>
                <w:sz w:val="20"/>
                <w:szCs w:val="20"/>
              </w:rPr>
            </w:pPr>
            <w:r w:rsidRPr="00844737">
              <w:rPr>
                <w:sz w:val="20"/>
                <w:szCs w:val="20"/>
              </w:rPr>
              <w:t>55.5</w:t>
            </w:r>
          </w:p>
        </w:tc>
        <w:tc>
          <w:tcPr>
            <w:tcW w:w="1300" w:type="dxa"/>
            <w:tcBorders>
              <w:top w:val="nil"/>
              <w:left w:val="nil"/>
              <w:bottom w:val="single" w:sz="4" w:space="0" w:color="000000"/>
              <w:right w:val="single" w:sz="4" w:space="0" w:color="000000"/>
            </w:tcBorders>
            <w:shd w:val="clear" w:color="auto" w:fill="auto"/>
            <w:vAlign w:val="center"/>
          </w:tcPr>
          <w:p w14:paraId="490BFA88" w14:textId="77777777" w:rsidR="00B93C0C" w:rsidRPr="00844737" w:rsidRDefault="00B93C0C" w:rsidP="0000610A">
            <w:pPr>
              <w:spacing w:after="0"/>
              <w:jc w:val="center"/>
              <w:rPr>
                <w:sz w:val="20"/>
                <w:szCs w:val="20"/>
              </w:rPr>
            </w:pPr>
            <w:r w:rsidRPr="00844737">
              <w:rPr>
                <w:sz w:val="20"/>
                <w:szCs w:val="20"/>
              </w:rPr>
              <w:t>54.2</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6B96FC3C" w14:textId="77777777" w:rsidR="00B93C0C" w:rsidRPr="00844737" w:rsidRDefault="00B93C0C" w:rsidP="0000610A">
            <w:pPr>
              <w:spacing w:after="0"/>
              <w:jc w:val="center"/>
              <w:rPr>
                <w:b/>
                <w:sz w:val="20"/>
                <w:szCs w:val="20"/>
              </w:rPr>
            </w:pPr>
            <w:r w:rsidRPr="00844737">
              <w:rPr>
                <w:b/>
                <w:sz w:val="20"/>
                <w:szCs w:val="20"/>
              </w:rPr>
              <w:t>58.2</w:t>
            </w:r>
          </w:p>
        </w:tc>
      </w:tr>
      <w:tr w:rsidR="00B93C0C" w:rsidRPr="00844737" w14:paraId="6DDB9171" w14:textId="77777777" w:rsidTr="0000610A">
        <w:trPr>
          <w:trHeight w:val="20"/>
        </w:trPr>
        <w:tc>
          <w:tcPr>
            <w:tcW w:w="1660" w:type="dxa"/>
            <w:tcBorders>
              <w:top w:val="nil"/>
              <w:left w:val="single" w:sz="4" w:space="0" w:color="000000"/>
              <w:bottom w:val="single" w:sz="4" w:space="0" w:color="000000"/>
              <w:right w:val="single" w:sz="4" w:space="0" w:color="000000"/>
            </w:tcBorders>
            <w:shd w:val="clear" w:color="auto" w:fill="auto"/>
            <w:vAlign w:val="center"/>
          </w:tcPr>
          <w:p w14:paraId="28C6913C" w14:textId="77777777" w:rsidR="00B93C0C" w:rsidRPr="00844737" w:rsidRDefault="00B93C0C" w:rsidP="0000610A">
            <w:pPr>
              <w:spacing w:after="0"/>
              <w:jc w:val="center"/>
              <w:rPr>
                <w:sz w:val="20"/>
                <w:szCs w:val="20"/>
              </w:rPr>
            </w:pPr>
            <w:r w:rsidRPr="00844737">
              <w:rPr>
                <w:sz w:val="20"/>
                <w:szCs w:val="20"/>
              </w:rPr>
              <w:t>Lengua no indígena u originaria</w:t>
            </w:r>
          </w:p>
        </w:tc>
        <w:tc>
          <w:tcPr>
            <w:tcW w:w="1300" w:type="dxa"/>
            <w:tcBorders>
              <w:top w:val="nil"/>
              <w:left w:val="nil"/>
              <w:bottom w:val="single" w:sz="4" w:space="0" w:color="000000"/>
              <w:right w:val="single" w:sz="4" w:space="0" w:color="000000"/>
            </w:tcBorders>
            <w:shd w:val="clear" w:color="auto" w:fill="auto"/>
            <w:vAlign w:val="center"/>
          </w:tcPr>
          <w:p w14:paraId="64BE77AC" w14:textId="77777777" w:rsidR="00B93C0C" w:rsidRPr="00844737" w:rsidRDefault="00B93C0C" w:rsidP="0000610A">
            <w:pPr>
              <w:spacing w:after="0"/>
              <w:jc w:val="center"/>
              <w:rPr>
                <w:sz w:val="20"/>
                <w:szCs w:val="20"/>
              </w:rPr>
            </w:pPr>
            <w:r w:rsidRPr="00844737">
              <w:rPr>
                <w:sz w:val="20"/>
                <w:szCs w:val="20"/>
              </w:rPr>
              <w:t>57.1</w:t>
            </w:r>
          </w:p>
        </w:tc>
        <w:tc>
          <w:tcPr>
            <w:tcW w:w="1300" w:type="dxa"/>
            <w:tcBorders>
              <w:top w:val="nil"/>
              <w:left w:val="nil"/>
              <w:bottom w:val="single" w:sz="4" w:space="0" w:color="000000"/>
              <w:right w:val="single" w:sz="4" w:space="0" w:color="000000"/>
            </w:tcBorders>
            <w:shd w:val="clear" w:color="auto" w:fill="auto"/>
            <w:vAlign w:val="center"/>
          </w:tcPr>
          <w:p w14:paraId="7A01E942" w14:textId="77777777" w:rsidR="00B93C0C" w:rsidRPr="00844737" w:rsidRDefault="00B93C0C" w:rsidP="0000610A">
            <w:pPr>
              <w:spacing w:after="0"/>
              <w:jc w:val="center"/>
              <w:rPr>
                <w:sz w:val="20"/>
                <w:szCs w:val="20"/>
              </w:rPr>
            </w:pPr>
            <w:r w:rsidRPr="00844737">
              <w:rPr>
                <w:sz w:val="20"/>
                <w:szCs w:val="20"/>
              </w:rPr>
              <w:t>52.0</w:t>
            </w:r>
          </w:p>
        </w:tc>
        <w:tc>
          <w:tcPr>
            <w:tcW w:w="1300" w:type="dxa"/>
            <w:tcBorders>
              <w:top w:val="nil"/>
              <w:left w:val="nil"/>
              <w:bottom w:val="single" w:sz="4" w:space="0" w:color="000000"/>
              <w:right w:val="single" w:sz="4" w:space="0" w:color="000000"/>
            </w:tcBorders>
            <w:shd w:val="clear" w:color="auto" w:fill="auto"/>
            <w:vAlign w:val="center"/>
          </w:tcPr>
          <w:p w14:paraId="365E78C5" w14:textId="77777777" w:rsidR="00B93C0C" w:rsidRPr="00844737" w:rsidRDefault="00B93C0C" w:rsidP="0000610A">
            <w:pPr>
              <w:spacing w:after="0"/>
              <w:jc w:val="center"/>
              <w:rPr>
                <w:sz w:val="20"/>
                <w:szCs w:val="20"/>
              </w:rPr>
            </w:pPr>
            <w:r w:rsidRPr="00844737">
              <w:rPr>
                <w:sz w:val="20"/>
                <w:szCs w:val="20"/>
              </w:rPr>
              <w:t>49.3</w:t>
            </w:r>
          </w:p>
        </w:tc>
        <w:tc>
          <w:tcPr>
            <w:tcW w:w="1300" w:type="dxa"/>
            <w:tcBorders>
              <w:top w:val="nil"/>
              <w:left w:val="nil"/>
              <w:bottom w:val="single" w:sz="4" w:space="0" w:color="000000"/>
              <w:right w:val="single" w:sz="4" w:space="0" w:color="000000"/>
            </w:tcBorders>
            <w:shd w:val="clear" w:color="auto" w:fill="auto"/>
            <w:vAlign w:val="center"/>
          </w:tcPr>
          <w:p w14:paraId="614BF7B4" w14:textId="77777777" w:rsidR="00B93C0C" w:rsidRPr="00844737" w:rsidRDefault="00B93C0C" w:rsidP="0000610A">
            <w:pPr>
              <w:spacing w:after="0"/>
              <w:jc w:val="center"/>
              <w:rPr>
                <w:sz w:val="20"/>
                <w:szCs w:val="20"/>
              </w:rPr>
            </w:pPr>
            <w:r w:rsidRPr="00844737">
              <w:rPr>
                <w:sz w:val="20"/>
                <w:szCs w:val="20"/>
              </w:rPr>
              <w:t>50.0</w:t>
            </w:r>
          </w:p>
        </w:tc>
        <w:tc>
          <w:tcPr>
            <w:tcW w:w="1300" w:type="dxa"/>
            <w:tcBorders>
              <w:top w:val="nil"/>
              <w:left w:val="nil"/>
              <w:bottom w:val="single" w:sz="4" w:space="0" w:color="000000"/>
              <w:right w:val="single" w:sz="4" w:space="0" w:color="000000"/>
            </w:tcBorders>
            <w:shd w:val="clear" w:color="auto" w:fill="auto"/>
            <w:vAlign w:val="center"/>
          </w:tcPr>
          <w:p w14:paraId="3A6AA1F0" w14:textId="77777777" w:rsidR="00B93C0C" w:rsidRPr="00844737" w:rsidRDefault="00B93C0C" w:rsidP="0000610A">
            <w:pPr>
              <w:spacing w:after="0"/>
              <w:jc w:val="center"/>
              <w:rPr>
                <w:sz w:val="20"/>
                <w:szCs w:val="20"/>
              </w:rPr>
            </w:pPr>
            <w:r w:rsidRPr="00844737">
              <w:rPr>
                <w:sz w:val="20"/>
                <w:szCs w:val="20"/>
              </w:rPr>
              <w:t>51.5</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27D33D18" w14:textId="77777777" w:rsidR="00B93C0C" w:rsidRPr="00844737" w:rsidRDefault="00B93C0C" w:rsidP="0000610A">
            <w:pPr>
              <w:spacing w:after="0"/>
              <w:jc w:val="center"/>
              <w:rPr>
                <w:b/>
                <w:sz w:val="20"/>
                <w:szCs w:val="20"/>
              </w:rPr>
            </w:pPr>
            <w:r w:rsidRPr="00844737">
              <w:rPr>
                <w:b/>
                <w:sz w:val="20"/>
                <w:szCs w:val="20"/>
              </w:rPr>
              <w:t>52.0</w:t>
            </w:r>
          </w:p>
        </w:tc>
      </w:tr>
      <w:tr w:rsidR="00B93C0C" w:rsidRPr="00844737" w14:paraId="3AA091E4" w14:textId="77777777" w:rsidTr="0000610A">
        <w:trPr>
          <w:trHeight w:val="20"/>
        </w:trPr>
        <w:tc>
          <w:tcPr>
            <w:tcW w:w="1660" w:type="dxa"/>
            <w:tcBorders>
              <w:top w:val="nil"/>
              <w:left w:val="single" w:sz="4" w:space="0" w:color="000000"/>
              <w:bottom w:val="nil"/>
              <w:right w:val="single" w:sz="4" w:space="0" w:color="000000"/>
            </w:tcBorders>
            <w:shd w:val="clear" w:color="auto" w:fill="006666"/>
            <w:vAlign w:val="center"/>
          </w:tcPr>
          <w:p w14:paraId="1B678015" w14:textId="77777777" w:rsidR="00B93C0C" w:rsidRPr="00844737" w:rsidRDefault="00B93C0C" w:rsidP="0000610A">
            <w:pPr>
              <w:spacing w:after="0"/>
              <w:jc w:val="center"/>
              <w:rPr>
                <w:b/>
                <w:color w:val="FFFFFF"/>
                <w:sz w:val="20"/>
                <w:szCs w:val="20"/>
              </w:rPr>
            </w:pPr>
            <w:r w:rsidRPr="00844737">
              <w:rPr>
                <w:b/>
                <w:color w:val="FFFFFF"/>
                <w:sz w:val="20"/>
                <w:szCs w:val="20"/>
              </w:rPr>
              <w:t> </w:t>
            </w:r>
          </w:p>
        </w:tc>
        <w:tc>
          <w:tcPr>
            <w:tcW w:w="7800" w:type="dxa"/>
            <w:gridSpan w:val="6"/>
            <w:tcBorders>
              <w:top w:val="single" w:sz="4" w:space="0" w:color="000000"/>
              <w:left w:val="nil"/>
              <w:bottom w:val="single" w:sz="4" w:space="0" w:color="000000"/>
              <w:right w:val="nil"/>
            </w:tcBorders>
            <w:shd w:val="clear" w:color="auto" w:fill="006666"/>
            <w:vAlign w:val="center"/>
          </w:tcPr>
          <w:p w14:paraId="6CA96BFC" w14:textId="77777777" w:rsidR="00B93C0C" w:rsidRPr="00844737" w:rsidRDefault="00B93C0C" w:rsidP="0000610A">
            <w:pPr>
              <w:spacing w:after="0"/>
              <w:jc w:val="center"/>
              <w:rPr>
                <w:b/>
                <w:color w:val="FFFFFF"/>
                <w:sz w:val="20"/>
                <w:szCs w:val="20"/>
              </w:rPr>
            </w:pPr>
            <w:r w:rsidRPr="00844737">
              <w:rPr>
                <w:b/>
                <w:color w:val="FFFFFF"/>
                <w:sz w:val="20"/>
                <w:szCs w:val="20"/>
              </w:rPr>
              <w:t>Violencia física</w:t>
            </w:r>
          </w:p>
        </w:tc>
      </w:tr>
      <w:tr w:rsidR="00B93C0C" w:rsidRPr="00844737" w14:paraId="579C8082" w14:textId="77777777" w:rsidTr="0000610A">
        <w:trPr>
          <w:trHeight w:val="20"/>
        </w:trPr>
        <w:tc>
          <w:tcPr>
            <w:tcW w:w="1660"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tcPr>
          <w:p w14:paraId="3D09AEAC" w14:textId="77777777" w:rsidR="00B93C0C" w:rsidRPr="00844737" w:rsidRDefault="00B93C0C" w:rsidP="0000610A">
            <w:pPr>
              <w:spacing w:after="0"/>
              <w:rPr>
                <w:b/>
                <w:sz w:val="20"/>
                <w:szCs w:val="20"/>
              </w:rPr>
            </w:pPr>
            <w:r w:rsidRPr="00844737">
              <w:rPr>
                <w:b/>
                <w:sz w:val="20"/>
                <w:szCs w:val="20"/>
              </w:rPr>
              <w:t>Nacional</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377EC3F8" w14:textId="77777777" w:rsidR="00B93C0C" w:rsidRPr="00844737" w:rsidRDefault="00B93C0C" w:rsidP="0000610A">
            <w:pPr>
              <w:spacing w:after="0"/>
              <w:jc w:val="center"/>
              <w:rPr>
                <w:b/>
                <w:sz w:val="20"/>
                <w:szCs w:val="20"/>
              </w:rPr>
            </w:pPr>
            <w:r w:rsidRPr="00844737">
              <w:rPr>
                <w:b/>
                <w:sz w:val="20"/>
                <w:szCs w:val="20"/>
              </w:rPr>
              <w:t>30.7</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1530BF83" w14:textId="77777777" w:rsidR="00B93C0C" w:rsidRPr="00844737" w:rsidRDefault="00B93C0C" w:rsidP="0000610A">
            <w:pPr>
              <w:spacing w:after="0"/>
              <w:jc w:val="center"/>
              <w:rPr>
                <w:b/>
                <w:sz w:val="20"/>
                <w:szCs w:val="20"/>
              </w:rPr>
            </w:pPr>
            <w:r w:rsidRPr="00844737">
              <w:rPr>
                <w:b/>
                <w:sz w:val="20"/>
                <w:szCs w:val="20"/>
              </w:rPr>
              <w:t>29.5</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0A2FC3D5" w14:textId="77777777" w:rsidR="00B93C0C" w:rsidRPr="00844737" w:rsidRDefault="00B93C0C" w:rsidP="0000610A">
            <w:pPr>
              <w:spacing w:after="0"/>
              <w:jc w:val="center"/>
              <w:rPr>
                <w:b/>
                <w:sz w:val="20"/>
                <w:szCs w:val="20"/>
              </w:rPr>
            </w:pPr>
            <w:r w:rsidRPr="00844737">
              <w:rPr>
                <w:b/>
                <w:sz w:val="20"/>
                <w:szCs w:val="20"/>
              </w:rPr>
              <w:t>27.1</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6578818B" w14:textId="77777777" w:rsidR="00B93C0C" w:rsidRPr="00844737" w:rsidRDefault="00B93C0C" w:rsidP="0000610A">
            <w:pPr>
              <w:spacing w:after="0"/>
              <w:jc w:val="center"/>
              <w:rPr>
                <w:b/>
                <w:sz w:val="20"/>
                <w:szCs w:val="20"/>
              </w:rPr>
            </w:pPr>
            <w:r w:rsidRPr="00844737">
              <w:rPr>
                <w:b/>
                <w:sz w:val="20"/>
                <w:szCs w:val="20"/>
              </w:rPr>
              <w:t>26.7</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5B0E900E" w14:textId="77777777" w:rsidR="00B93C0C" w:rsidRPr="00844737" w:rsidRDefault="00B93C0C" w:rsidP="0000610A">
            <w:pPr>
              <w:spacing w:after="0"/>
              <w:jc w:val="center"/>
              <w:rPr>
                <w:b/>
                <w:sz w:val="20"/>
                <w:szCs w:val="20"/>
              </w:rPr>
            </w:pPr>
            <w:r w:rsidRPr="00844737">
              <w:rPr>
                <w:b/>
                <w:sz w:val="20"/>
                <w:szCs w:val="20"/>
              </w:rPr>
              <w:t>27.8</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58B94BC4" w14:textId="77777777" w:rsidR="00B93C0C" w:rsidRPr="00844737" w:rsidRDefault="00B93C0C" w:rsidP="0000610A">
            <w:pPr>
              <w:spacing w:after="0"/>
              <w:jc w:val="center"/>
              <w:rPr>
                <w:b/>
                <w:sz w:val="20"/>
                <w:szCs w:val="20"/>
              </w:rPr>
            </w:pPr>
            <w:r w:rsidRPr="00844737">
              <w:rPr>
                <w:b/>
                <w:sz w:val="20"/>
                <w:szCs w:val="20"/>
              </w:rPr>
              <w:t>28.4</w:t>
            </w:r>
          </w:p>
        </w:tc>
      </w:tr>
      <w:tr w:rsidR="00B93C0C" w:rsidRPr="00844737" w14:paraId="5E8FFA7F" w14:textId="77777777" w:rsidTr="0000610A">
        <w:trPr>
          <w:trHeight w:val="20"/>
        </w:trPr>
        <w:tc>
          <w:tcPr>
            <w:tcW w:w="1660" w:type="dxa"/>
            <w:tcBorders>
              <w:top w:val="nil"/>
              <w:left w:val="single" w:sz="4" w:space="0" w:color="000000"/>
              <w:bottom w:val="single" w:sz="4" w:space="0" w:color="000000"/>
              <w:right w:val="single" w:sz="4" w:space="0" w:color="000000"/>
            </w:tcBorders>
            <w:shd w:val="clear" w:color="auto" w:fill="auto"/>
            <w:vAlign w:val="center"/>
          </w:tcPr>
          <w:p w14:paraId="29FAE10E" w14:textId="77777777" w:rsidR="00B93C0C" w:rsidRPr="00844737" w:rsidRDefault="00B93C0C" w:rsidP="0000610A">
            <w:pPr>
              <w:spacing w:after="0"/>
              <w:jc w:val="center"/>
              <w:rPr>
                <w:sz w:val="20"/>
                <w:szCs w:val="20"/>
              </w:rPr>
            </w:pPr>
            <w:r w:rsidRPr="00844737">
              <w:rPr>
                <w:sz w:val="20"/>
                <w:szCs w:val="20"/>
              </w:rPr>
              <w:t>Lengua indígena u originaria</w:t>
            </w:r>
          </w:p>
        </w:tc>
        <w:tc>
          <w:tcPr>
            <w:tcW w:w="1300" w:type="dxa"/>
            <w:tcBorders>
              <w:top w:val="nil"/>
              <w:left w:val="nil"/>
              <w:bottom w:val="single" w:sz="4" w:space="0" w:color="000000"/>
              <w:right w:val="single" w:sz="4" w:space="0" w:color="000000"/>
            </w:tcBorders>
            <w:shd w:val="clear" w:color="auto" w:fill="auto"/>
            <w:vAlign w:val="center"/>
          </w:tcPr>
          <w:p w14:paraId="1898AA29" w14:textId="77777777" w:rsidR="00B93C0C" w:rsidRPr="00844737" w:rsidRDefault="00B93C0C" w:rsidP="0000610A">
            <w:pPr>
              <w:spacing w:after="0"/>
              <w:jc w:val="center"/>
              <w:rPr>
                <w:sz w:val="20"/>
                <w:szCs w:val="20"/>
              </w:rPr>
            </w:pPr>
            <w:r w:rsidRPr="00844737">
              <w:rPr>
                <w:sz w:val="20"/>
                <w:szCs w:val="20"/>
              </w:rPr>
              <w:t>38.0</w:t>
            </w:r>
          </w:p>
        </w:tc>
        <w:tc>
          <w:tcPr>
            <w:tcW w:w="1300" w:type="dxa"/>
            <w:tcBorders>
              <w:top w:val="nil"/>
              <w:left w:val="nil"/>
              <w:bottom w:val="single" w:sz="4" w:space="0" w:color="000000"/>
              <w:right w:val="single" w:sz="4" w:space="0" w:color="000000"/>
            </w:tcBorders>
            <w:shd w:val="clear" w:color="auto" w:fill="auto"/>
            <w:vAlign w:val="center"/>
          </w:tcPr>
          <w:p w14:paraId="33C492BB" w14:textId="77777777" w:rsidR="00B93C0C" w:rsidRPr="00844737" w:rsidRDefault="00B93C0C" w:rsidP="0000610A">
            <w:pPr>
              <w:spacing w:after="0"/>
              <w:jc w:val="center"/>
              <w:rPr>
                <w:sz w:val="20"/>
                <w:szCs w:val="20"/>
              </w:rPr>
            </w:pPr>
            <w:r w:rsidRPr="00844737">
              <w:rPr>
                <w:sz w:val="20"/>
                <w:szCs w:val="20"/>
              </w:rPr>
              <w:t>38.8</w:t>
            </w:r>
          </w:p>
        </w:tc>
        <w:tc>
          <w:tcPr>
            <w:tcW w:w="1300" w:type="dxa"/>
            <w:tcBorders>
              <w:top w:val="nil"/>
              <w:left w:val="nil"/>
              <w:bottom w:val="single" w:sz="4" w:space="0" w:color="000000"/>
              <w:right w:val="single" w:sz="4" w:space="0" w:color="000000"/>
            </w:tcBorders>
            <w:shd w:val="clear" w:color="auto" w:fill="auto"/>
            <w:vAlign w:val="center"/>
          </w:tcPr>
          <w:p w14:paraId="173DCD61" w14:textId="77777777" w:rsidR="00B93C0C" w:rsidRPr="00844737" w:rsidRDefault="00B93C0C" w:rsidP="0000610A">
            <w:pPr>
              <w:spacing w:after="0"/>
              <w:jc w:val="center"/>
              <w:rPr>
                <w:sz w:val="20"/>
                <w:szCs w:val="20"/>
              </w:rPr>
            </w:pPr>
            <w:r w:rsidRPr="00844737">
              <w:rPr>
                <w:sz w:val="20"/>
                <w:szCs w:val="20"/>
              </w:rPr>
              <w:t>33.1</w:t>
            </w:r>
          </w:p>
        </w:tc>
        <w:tc>
          <w:tcPr>
            <w:tcW w:w="1300" w:type="dxa"/>
            <w:tcBorders>
              <w:top w:val="nil"/>
              <w:left w:val="nil"/>
              <w:bottom w:val="single" w:sz="4" w:space="0" w:color="000000"/>
              <w:right w:val="single" w:sz="4" w:space="0" w:color="000000"/>
            </w:tcBorders>
            <w:shd w:val="clear" w:color="auto" w:fill="auto"/>
            <w:vAlign w:val="center"/>
          </w:tcPr>
          <w:p w14:paraId="38FCB39E" w14:textId="77777777" w:rsidR="00B93C0C" w:rsidRPr="00844737" w:rsidRDefault="00B93C0C" w:rsidP="0000610A">
            <w:pPr>
              <w:spacing w:after="0"/>
              <w:jc w:val="center"/>
              <w:rPr>
                <w:sz w:val="20"/>
                <w:szCs w:val="20"/>
              </w:rPr>
            </w:pPr>
            <w:r w:rsidRPr="00844737">
              <w:rPr>
                <w:sz w:val="20"/>
                <w:szCs w:val="20"/>
              </w:rPr>
              <w:t>34.9</w:t>
            </w:r>
          </w:p>
        </w:tc>
        <w:tc>
          <w:tcPr>
            <w:tcW w:w="1300" w:type="dxa"/>
            <w:tcBorders>
              <w:top w:val="nil"/>
              <w:left w:val="nil"/>
              <w:bottom w:val="single" w:sz="4" w:space="0" w:color="000000"/>
              <w:right w:val="single" w:sz="4" w:space="0" w:color="000000"/>
            </w:tcBorders>
            <w:shd w:val="clear" w:color="auto" w:fill="auto"/>
            <w:vAlign w:val="center"/>
          </w:tcPr>
          <w:p w14:paraId="518382C6" w14:textId="77777777" w:rsidR="00B93C0C" w:rsidRPr="00844737" w:rsidRDefault="00B93C0C" w:rsidP="0000610A">
            <w:pPr>
              <w:spacing w:after="0"/>
              <w:jc w:val="center"/>
              <w:rPr>
                <w:sz w:val="20"/>
                <w:szCs w:val="20"/>
              </w:rPr>
            </w:pPr>
            <w:r w:rsidRPr="00844737">
              <w:rPr>
                <w:sz w:val="20"/>
                <w:szCs w:val="20"/>
              </w:rPr>
              <w:t>32.8</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3D3CBF9F" w14:textId="77777777" w:rsidR="00B93C0C" w:rsidRPr="00844737" w:rsidRDefault="00B93C0C" w:rsidP="0000610A">
            <w:pPr>
              <w:spacing w:after="0"/>
              <w:jc w:val="center"/>
              <w:rPr>
                <w:b/>
                <w:sz w:val="20"/>
                <w:szCs w:val="20"/>
              </w:rPr>
            </w:pPr>
            <w:r w:rsidRPr="00844737">
              <w:rPr>
                <w:b/>
                <w:sz w:val="20"/>
                <w:szCs w:val="20"/>
              </w:rPr>
              <w:t>35.5</w:t>
            </w:r>
          </w:p>
        </w:tc>
      </w:tr>
      <w:tr w:rsidR="00B93C0C" w:rsidRPr="00844737" w14:paraId="3B6AC0F5" w14:textId="77777777" w:rsidTr="0000610A">
        <w:trPr>
          <w:trHeight w:val="20"/>
        </w:trPr>
        <w:tc>
          <w:tcPr>
            <w:tcW w:w="1660" w:type="dxa"/>
            <w:tcBorders>
              <w:top w:val="nil"/>
              <w:left w:val="single" w:sz="4" w:space="0" w:color="000000"/>
              <w:bottom w:val="single" w:sz="4" w:space="0" w:color="000000"/>
              <w:right w:val="single" w:sz="4" w:space="0" w:color="000000"/>
            </w:tcBorders>
            <w:shd w:val="clear" w:color="auto" w:fill="auto"/>
            <w:vAlign w:val="center"/>
          </w:tcPr>
          <w:p w14:paraId="5489BBC4" w14:textId="77777777" w:rsidR="00B93C0C" w:rsidRPr="00844737" w:rsidRDefault="00B93C0C" w:rsidP="0000610A">
            <w:pPr>
              <w:spacing w:after="0"/>
              <w:jc w:val="center"/>
              <w:rPr>
                <w:sz w:val="20"/>
                <w:szCs w:val="20"/>
              </w:rPr>
            </w:pPr>
            <w:r w:rsidRPr="00844737">
              <w:rPr>
                <w:sz w:val="20"/>
                <w:szCs w:val="20"/>
              </w:rPr>
              <w:t>Lengua no indígena u originaria</w:t>
            </w:r>
          </w:p>
        </w:tc>
        <w:tc>
          <w:tcPr>
            <w:tcW w:w="1300" w:type="dxa"/>
            <w:tcBorders>
              <w:top w:val="nil"/>
              <w:left w:val="nil"/>
              <w:bottom w:val="single" w:sz="4" w:space="0" w:color="000000"/>
              <w:right w:val="single" w:sz="4" w:space="0" w:color="000000"/>
            </w:tcBorders>
            <w:shd w:val="clear" w:color="auto" w:fill="auto"/>
            <w:vAlign w:val="center"/>
          </w:tcPr>
          <w:p w14:paraId="42F5420B" w14:textId="77777777" w:rsidR="00B93C0C" w:rsidRPr="00844737" w:rsidRDefault="00B93C0C" w:rsidP="0000610A">
            <w:pPr>
              <w:spacing w:after="0"/>
              <w:jc w:val="center"/>
              <w:rPr>
                <w:sz w:val="20"/>
                <w:szCs w:val="20"/>
              </w:rPr>
            </w:pPr>
            <w:r w:rsidRPr="00844737">
              <w:rPr>
                <w:sz w:val="20"/>
                <w:szCs w:val="20"/>
              </w:rPr>
              <w:t>29.3</w:t>
            </w:r>
          </w:p>
        </w:tc>
        <w:tc>
          <w:tcPr>
            <w:tcW w:w="1300" w:type="dxa"/>
            <w:tcBorders>
              <w:top w:val="nil"/>
              <w:left w:val="nil"/>
              <w:bottom w:val="single" w:sz="4" w:space="0" w:color="000000"/>
              <w:right w:val="single" w:sz="4" w:space="0" w:color="000000"/>
            </w:tcBorders>
            <w:shd w:val="clear" w:color="auto" w:fill="auto"/>
            <w:vAlign w:val="center"/>
          </w:tcPr>
          <w:p w14:paraId="55F372CA" w14:textId="77777777" w:rsidR="00B93C0C" w:rsidRPr="00844737" w:rsidRDefault="00B93C0C" w:rsidP="0000610A">
            <w:pPr>
              <w:spacing w:after="0"/>
              <w:jc w:val="center"/>
              <w:rPr>
                <w:sz w:val="20"/>
                <w:szCs w:val="20"/>
              </w:rPr>
            </w:pPr>
            <w:r w:rsidRPr="00844737">
              <w:rPr>
                <w:sz w:val="20"/>
                <w:szCs w:val="20"/>
              </w:rPr>
              <w:t>27.7</w:t>
            </w:r>
          </w:p>
        </w:tc>
        <w:tc>
          <w:tcPr>
            <w:tcW w:w="1300" w:type="dxa"/>
            <w:tcBorders>
              <w:top w:val="nil"/>
              <w:left w:val="nil"/>
              <w:bottom w:val="single" w:sz="4" w:space="0" w:color="000000"/>
              <w:right w:val="single" w:sz="4" w:space="0" w:color="000000"/>
            </w:tcBorders>
            <w:shd w:val="clear" w:color="auto" w:fill="auto"/>
            <w:vAlign w:val="center"/>
          </w:tcPr>
          <w:p w14:paraId="7787A491" w14:textId="77777777" w:rsidR="00B93C0C" w:rsidRPr="00844737" w:rsidRDefault="00B93C0C" w:rsidP="0000610A">
            <w:pPr>
              <w:spacing w:after="0"/>
              <w:jc w:val="center"/>
              <w:rPr>
                <w:sz w:val="20"/>
                <w:szCs w:val="20"/>
              </w:rPr>
            </w:pPr>
            <w:r w:rsidRPr="00844737">
              <w:rPr>
                <w:sz w:val="20"/>
                <w:szCs w:val="20"/>
              </w:rPr>
              <w:t>26.1</w:t>
            </w:r>
          </w:p>
        </w:tc>
        <w:tc>
          <w:tcPr>
            <w:tcW w:w="1300" w:type="dxa"/>
            <w:tcBorders>
              <w:top w:val="nil"/>
              <w:left w:val="nil"/>
              <w:bottom w:val="single" w:sz="4" w:space="0" w:color="000000"/>
              <w:right w:val="single" w:sz="4" w:space="0" w:color="000000"/>
            </w:tcBorders>
            <w:shd w:val="clear" w:color="auto" w:fill="auto"/>
            <w:vAlign w:val="center"/>
          </w:tcPr>
          <w:p w14:paraId="29C1522D" w14:textId="77777777" w:rsidR="00B93C0C" w:rsidRPr="00844737" w:rsidRDefault="00B93C0C" w:rsidP="0000610A">
            <w:pPr>
              <w:spacing w:after="0"/>
              <w:jc w:val="center"/>
              <w:rPr>
                <w:sz w:val="20"/>
                <w:szCs w:val="20"/>
              </w:rPr>
            </w:pPr>
            <w:r w:rsidRPr="00844737">
              <w:rPr>
                <w:sz w:val="20"/>
                <w:szCs w:val="20"/>
              </w:rPr>
              <w:t>25.1</w:t>
            </w:r>
          </w:p>
        </w:tc>
        <w:tc>
          <w:tcPr>
            <w:tcW w:w="1300" w:type="dxa"/>
            <w:tcBorders>
              <w:top w:val="nil"/>
              <w:left w:val="nil"/>
              <w:bottom w:val="single" w:sz="4" w:space="0" w:color="000000"/>
              <w:right w:val="single" w:sz="4" w:space="0" w:color="000000"/>
            </w:tcBorders>
            <w:shd w:val="clear" w:color="auto" w:fill="auto"/>
            <w:vAlign w:val="center"/>
          </w:tcPr>
          <w:p w14:paraId="787A59CB" w14:textId="77777777" w:rsidR="00B93C0C" w:rsidRPr="00844737" w:rsidRDefault="00B93C0C" w:rsidP="0000610A">
            <w:pPr>
              <w:spacing w:after="0"/>
              <w:jc w:val="center"/>
              <w:rPr>
                <w:sz w:val="20"/>
                <w:szCs w:val="20"/>
              </w:rPr>
            </w:pPr>
            <w:r w:rsidRPr="00844737">
              <w:rPr>
                <w:sz w:val="20"/>
                <w:szCs w:val="20"/>
              </w:rPr>
              <w:t>26.7</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08D3AB99" w14:textId="77777777" w:rsidR="00B93C0C" w:rsidRPr="00844737" w:rsidRDefault="00B93C0C" w:rsidP="0000610A">
            <w:pPr>
              <w:spacing w:after="0"/>
              <w:jc w:val="center"/>
              <w:rPr>
                <w:b/>
                <w:sz w:val="20"/>
                <w:szCs w:val="20"/>
              </w:rPr>
            </w:pPr>
            <w:r w:rsidRPr="00844737">
              <w:rPr>
                <w:b/>
                <w:sz w:val="20"/>
                <w:szCs w:val="20"/>
              </w:rPr>
              <w:t>27.0</w:t>
            </w:r>
          </w:p>
        </w:tc>
      </w:tr>
      <w:tr w:rsidR="00B93C0C" w:rsidRPr="00844737" w14:paraId="0D3F7654" w14:textId="77777777" w:rsidTr="0000610A">
        <w:trPr>
          <w:trHeight w:val="20"/>
        </w:trPr>
        <w:tc>
          <w:tcPr>
            <w:tcW w:w="1660" w:type="dxa"/>
            <w:tcBorders>
              <w:top w:val="nil"/>
              <w:left w:val="single" w:sz="4" w:space="0" w:color="000000"/>
              <w:bottom w:val="nil"/>
              <w:right w:val="single" w:sz="4" w:space="0" w:color="000000"/>
            </w:tcBorders>
            <w:shd w:val="clear" w:color="auto" w:fill="006666"/>
            <w:vAlign w:val="center"/>
          </w:tcPr>
          <w:p w14:paraId="09794F93" w14:textId="77777777" w:rsidR="00B93C0C" w:rsidRPr="00844737" w:rsidRDefault="00B93C0C" w:rsidP="0000610A">
            <w:pPr>
              <w:spacing w:after="0"/>
              <w:jc w:val="center"/>
              <w:rPr>
                <w:b/>
                <w:color w:val="FFFFFF"/>
                <w:sz w:val="20"/>
                <w:szCs w:val="20"/>
              </w:rPr>
            </w:pPr>
            <w:r w:rsidRPr="00844737">
              <w:rPr>
                <w:b/>
                <w:color w:val="FFFFFF"/>
                <w:sz w:val="20"/>
                <w:szCs w:val="20"/>
              </w:rPr>
              <w:t> </w:t>
            </w:r>
          </w:p>
        </w:tc>
        <w:tc>
          <w:tcPr>
            <w:tcW w:w="7800" w:type="dxa"/>
            <w:gridSpan w:val="6"/>
            <w:tcBorders>
              <w:top w:val="single" w:sz="4" w:space="0" w:color="000000"/>
              <w:left w:val="nil"/>
              <w:bottom w:val="single" w:sz="4" w:space="0" w:color="000000"/>
              <w:right w:val="nil"/>
            </w:tcBorders>
            <w:shd w:val="clear" w:color="auto" w:fill="006666"/>
            <w:vAlign w:val="center"/>
          </w:tcPr>
          <w:p w14:paraId="0DEE6258" w14:textId="77777777" w:rsidR="00B93C0C" w:rsidRPr="00844737" w:rsidRDefault="00B93C0C" w:rsidP="0000610A">
            <w:pPr>
              <w:spacing w:after="0"/>
              <w:jc w:val="center"/>
              <w:rPr>
                <w:b/>
                <w:color w:val="FFFFFF"/>
                <w:sz w:val="20"/>
                <w:szCs w:val="20"/>
              </w:rPr>
            </w:pPr>
            <w:r w:rsidRPr="00844737">
              <w:rPr>
                <w:b/>
                <w:color w:val="FFFFFF"/>
                <w:sz w:val="20"/>
                <w:szCs w:val="20"/>
              </w:rPr>
              <w:t>Violencia sexual</w:t>
            </w:r>
          </w:p>
        </w:tc>
      </w:tr>
      <w:tr w:rsidR="00B93C0C" w:rsidRPr="00844737" w14:paraId="297DC094" w14:textId="77777777" w:rsidTr="0000610A">
        <w:trPr>
          <w:trHeight w:val="20"/>
        </w:trPr>
        <w:tc>
          <w:tcPr>
            <w:tcW w:w="1660"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tcPr>
          <w:p w14:paraId="56AB3C5F" w14:textId="77777777" w:rsidR="00B93C0C" w:rsidRPr="00844737" w:rsidRDefault="00B93C0C" w:rsidP="0000610A">
            <w:pPr>
              <w:spacing w:after="0"/>
              <w:rPr>
                <w:b/>
                <w:sz w:val="20"/>
                <w:szCs w:val="20"/>
              </w:rPr>
            </w:pPr>
            <w:r w:rsidRPr="00844737">
              <w:rPr>
                <w:b/>
                <w:sz w:val="20"/>
                <w:szCs w:val="20"/>
              </w:rPr>
              <w:t>Nacional</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0237E9C6" w14:textId="77777777" w:rsidR="00B93C0C" w:rsidRPr="00844737" w:rsidRDefault="00B93C0C" w:rsidP="0000610A">
            <w:pPr>
              <w:spacing w:after="0"/>
              <w:jc w:val="center"/>
              <w:rPr>
                <w:b/>
                <w:sz w:val="20"/>
                <w:szCs w:val="20"/>
              </w:rPr>
            </w:pPr>
            <w:r w:rsidRPr="00844737">
              <w:rPr>
                <w:b/>
                <w:sz w:val="20"/>
                <w:szCs w:val="20"/>
              </w:rPr>
              <w:t>6.8</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360FFB91" w14:textId="77777777" w:rsidR="00B93C0C" w:rsidRPr="00844737" w:rsidRDefault="00B93C0C" w:rsidP="0000610A">
            <w:pPr>
              <w:spacing w:after="0"/>
              <w:jc w:val="center"/>
              <w:rPr>
                <w:b/>
                <w:sz w:val="20"/>
                <w:szCs w:val="20"/>
              </w:rPr>
            </w:pPr>
            <w:r w:rsidRPr="00844737">
              <w:rPr>
                <w:b/>
                <w:sz w:val="20"/>
                <w:szCs w:val="20"/>
              </w:rPr>
              <w:t>7.1</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1E32AAB8" w14:textId="77777777" w:rsidR="00B93C0C" w:rsidRPr="00844737" w:rsidRDefault="00B93C0C" w:rsidP="0000610A">
            <w:pPr>
              <w:spacing w:after="0"/>
              <w:jc w:val="center"/>
              <w:rPr>
                <w:b/>
                <w:sz w:val="20"/>
                <w:szCs w:val="20"/>
              </w:rPr>
            </w:pPr>
            <w:r w:rsidRPr="00844737">
              <w:rPr>
                <w:b/>
                <w:sz w:val="20"/>
                <w:szCs w:val="20"/>
              </w:rPr>
              <w:t>6.0</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18CC1270" w14:textId="77777777" w:rsidR="00B93C0C" w:rsidRPr="00844737" w:rsidRDefault="00B93C0C" w:rsidP="0000610A">
            <w:pPr>
              <w:spacing w:after="0"/>
              <w:jc w:val="center"/>
              <w:rPr>
                <w:b/>
                <w:sz w:val="20"/>
                <w:szCs w:val="20"/>
              </w:rPr>
            </w:pPr>
            <w:r w:rsidRPr="00844737">
              <w:rPr>
                <w:b/>
                <w:sz w:val="20"/>
                <w:szCs w:val="20"/>
              </w:rPr>
              <w:t>5.9</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67EC1200" w14:textId="77777777" w:rsidR="00B93C0C" w:rsidRPr="00844737" w:rsidRDefault="00B93C0C" w:rsidP="0000610A">
            <w:pPr>
              <w:spacing w:after="0"/>
              <w:jc w:val="center"/>
              <w:rPr>
                <w:b/>
                <w:sz w:val="20"/>
                <w:szCs w:val="20"/>
              </w:rPr>
            </w:pPr>
            <w:r w:rsidRPr="00844737">
              <w:rPr>
                <w:b/>
                <w:sz w:val="20"/>
                <w:szCs w:val="20"/>
              </w:rPr>
              <w:t>6.7</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667B767F" w14:textId="77777777" w:rsidR="00B93C0C" w:rsidRPr="00844737" w:rsidRDefault="00B93C0C" w:rsidP="0000610A">
            <w:pPr>
              <w:spacing w:after="0"/>
              <w:jc w:val="center"/>
              <w:rPr>
                <w:b/>
                <w:sz w:val="20"/>
                <w:szCs w:val="20"/>
              </w:rPr>
            </w:pPr>
            <w:r w:rsidRPr="00844737">
              <w:rPr>
                <w:b/>
                <w:sz w:val="20"/>
                <w:szCs w:val="20"/>
              </w:rPr>
              <w:t>6.5</w:t>
            </w:r>
          </w:p>
        </w:tc>
      </w:tr>
      <w:tr w:rsidR="00B93C0C" w:rsidRPr="00844737" w14:paraId="6A38EF3C" w14:textId="77777777" w:rsidTr="0000610A">
        <w:trPr>
          <w:trHeight w:val="20"/>
        </w:trPr>
        <w:tc>
          <w:tcPr>
            <w:tcW w:w="1660" w:type="dxa"/>
            <w:tcBorders>
              <w:top w:val="nil"/>
              <w:left w:val="single" w:sz="4" w:space="0" w:color="000000"/>
              <w:bottom w:val="single" w:sz="4" w:space="0" w:color="000000"/>
              <w:right w:val="single" w:sz="4" w:space="0" w:color="000000"/>
            </w:tcBorders>
            <w:shd w:val="clear" w:color="auto" w:fill="auto"/>
            <w:vAlign w:val="center"/>
          </w:tcPr>
          <w:p w14:paraId="5851AA75" w14:textId="77777777" w:rsidR="00B93C0C" w:rsidRPr="00844737" w:rsidRDefault="00B93C0C" w:rsidP="0000610A">
            <w:pPr>
              <w:spacing w:after="0"/>
              <w:jc w:val="center"/>
              <w:rPr>
                <w:sz w:val="20"/>
                <w:szCs w:val="20"/>
              </w:rPr>
            </w:pPr>
            <w:r w:rsidRPr="00844737">
              <w:rPr>
                <w:sz w:val="20"/>
                <w:szCs w:val="20"/>
              </w:rPr>
              <w:t>Lengua indígena u originaria</w:t>
            </w:r>
          </w:p>
        </w:tc>
        <w:tc>
          <w:tcPr>
            <w:tcW w:w="1300" w:type="dxa"/>
            <w:tcBorders>
              <w:top w:val="nil"/>
              <w:left w:val="nil"/>
              <w:bottom w:val="single" w:sz="4" w:space="0" w:color="000000"/>
              <w:right w:val="single" w:sz="4" w:space="0" w:color="000000"/>
            </w:tcBorders>
            <w:shd w:val="clear" w:color="auto" w:fill="auto"/>
            <w:vAlign w:val="center"/>
          </w:tcPr>
          <w:p w14:paraId="5005294A" w14:textId="77777777" w:rsidR="00B93C0C" w:rsidRPr="00844737" w:rsidRDefault="00B93C0C" w:rsidP="0000610A">
            <w:pPr>
              <w:spacing w:after="0"/>
              <w:jc w:val="center"/>
              <w:rPr>
                <w:sz w:val="20"/>
                <w:szCs w:val="20"/>
              </w:rPr>
            </w:pPr>
            <w:r w:rsidRPr="00844737">
              <w:rPr>
                <w:sz w:val="20"/>
                <w:szCs w:val="20"/>
              </w:rPr>
              <w:t>10.9</w:t>
            </w:r>
          </w:p>
        </w:tc>
        <w:tc>
          <w:tcPr>
            <w:tcW w:w="1300" w:type="dxa"/>
            <w:tcBorders>
              <w:top w:val="nil"/>
              <w:left w:val="nil"/>
              <w:bottom w:val="single" w:sz="4" w:space="0" w:color="000000"/>
              <w:right w:val="single" w:sz="4" w:space="0" w:color="000000"/>
            </w:tcBorders>
            <w:shd w:val="clear" w:color="auto" w:fill="auto"/>
            <w:vAlign w:val="center"/>
          </w:tcPr>
          <w:p w14:paraId="710DCD1A" w14:textId="77777777" w:rsidR="00B93C0C" w:rsidRPr="00844737" w:rsidRDefault="00B93C0C" w:rsidP="0000610A">
            <w:pPr>
              <w:spacing w:after="0"/>
              <w:jc w:val="center"/>
              <w:rPr>
                <w:sz w:val="20"/>
                <w:szCs w:val="20"/>
              </w:rPr>
            </w:pPr>
            <w:r w:rsidRPr="00844737">
              <w:rPr>
                <w:sz w:val="20"/>
                <w:szCs w:val="20"/>
              </w:rPr>
              <w:t>10.2</w:t>
            </w:r>
          </w:p>
        </w:tc>
        <w:tc>
          <w:tcPr>
            <w:tcW w:w="1300" w:type="dxa"/>
            <w:tcBorders>
              <w:top w:val="nil"/>
              <w:left w:val="nil"/>
              <w:bottom w:val="single" w:sz="4" w:space="0" w:color="000000"/>
              <w:right w:val="single" w:sz="4" w:space="0" w:color="000000"/>
            </w:tcBorders>
            <w:shd w:val="clear" w:color="auto" w:fill="auto"/>
            <w:vAlign w:val="center"/>
          </w:tcPr>
          <w:p w14:paraId="39825AC1" w14:textId="77777777" w:rsidR="00B93C0C" w:rsidRPr="00844737" w:rsidRDefault="00B93C0C" w:rsidP="0000610A">
            <w:pPr>
              <w:spacing w:after="0"/>
              <w:jc w:val="center"/>
              <w:rPr>
                <w:sz w:val="20"/>
                <w:szCs w:val="20"/>
              </w:rPr>
            </w:pPr>
            <w:r w:rsidRPr="00844737">
              <w:rPr>
                <w:sz w:val="20"/>
                <w:szCs w:val="20"/>
              </w:rPr>
              <w:t>9.3</w:t>
            </w:r>
          </w:p>
        </w:tc>
        <w:tc>
          <w:tcPr>
            <w:tcW w:w="1300" w:type="dxa"/>
            <w:tcBorders>
              <w:top w:val="nil"/>
              <w:left w:val="nil"/>
              <w:bottom w:val="single" w:sz="4" w:space="0" w:color="000000"/>
              <w:right w:val="single" w:sz="4" w:space="0" w:color="000000"/>
            </w:tcBorders>
            <w:shd w:val="clear" w:color="auto" w:fill="auto"/>
            <w:vAlign w:val="center"/>
          </w:tcPr>
          <w:p w14:paraId="58E05EC6" w14:textId="77777777" w:rsidR="00B93C0C" w:rsidRPr="00844737" w:rsidRDefault="00B93C0C" w:rsidP="0000610A">
            <w:pPr>
              <w:spacing w:after="0"/>
              <w:jc w:val="center"/>
              <w:rPr>
                <w:sz w:val="20"/>
                <w:szCs w:val="20"/>
              </w:rPr>
            </w:pPr>
            <w:r w:rsidRPr="00844737">
              <w:rPr>
                <w:sz w:val="20"/>
                <w:szCs w:val="20"/>
              </w:rPr>
              <w:t>10.2</w:t>
            </w:r>
          </w:p>
        </w:tc>
        <w:tc>
          <w:tcPr>
            <w:tcW w:w="1300" w:type="dxa"/>
            <w:tcBorders>
              <w:top w:val="nil"/>
              <w:left w:val="nil"/>
              <w:bottom w:val="single" w:sz="4" w:space="0" w:color="000000"/>
              <w:right w:val="single" w:sz="4" w:space="0" w:color="000000"/>
            </w:tcBorders>
            <w:shd w:val="clear" w:color="auto" w:fill="auto"/>
            <w:vAlign w:val="center"/>
          </w:tcPr>
          <w:p w14:paraId="32A0C8C4" w14:textId="77777777" w:rsidR="00B93C0C" w:rsidRPr="00844737" w:rsidRDefault="00B93C0C" w:rsidP="0000610A">
            <w:pPr>
              <w:spacing w:after="0"/>
              <w:jc w:val="center"/>
              <w:rPr>
                <w:sz w:val="20"/>
                <w:szCs w:val="20"/>
              </w:rPr>
            </w:pPr>
            <w:r w:rsidRPr="00844737">
              <w:rPr>
                <w:sz w:val="20"/>
                <w:szCs w:val="20"/>
              </w:rPr>
              <w:t>9.0</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5D42E430" w14:textId="77777777" w:rsidR="00B93C0C" w:rsidRPr="00844737" w:rsidRDefault="00B93C0C" w:rsidP="0000610A">
            <w:pPr>
              <w:spacing w:after="0"/>
              <w:jc w:val="center"/>
              <w:rPr>
                <w:b/>
                <w:sz w:val="20"/>
                <w:szCs w:val="20"/>
              </w:rPr>
            </w:pPr>
            <w:r w:rsidRPr="00844737">
              <w:rPr>
                <w:b/>
                <w:sz w:val="20"/>
                <w:szCs w:val="20"/>
              </w:rPr>
              <w:t>9.9</w:t>
            </w:r>
          </w:p>
        </w:tc>
      </w:tr>
      <w:tr w:rsidR="00B93C0C" w:rsidRPr="00844737" w14:paraId="2E63BC59" w14:textId="77777777" w:rsidTr="0000610A">
        <w:trPr>
          <w:trHeight w:val="20"/>
        </w:trPr>
        <w:tc>
          <w:tcPr>
            <w:tcW w:w="1660" w:type="dxa"/>
            <w:tcBorders>
              <w:top w:val="nil"/>
              <w:left w:val="single" w:sz="4" w:space="0" w:color="000000"/>
              <w:bottom w:val="single" w:sz="4" w:space="0" w:color="000000"/>
              <w:right w:val="single" w:sz="4" w:space="0" w:color="000000"/>
            </w:tcBorders>
            <w:shd w:val="clear" w:color="auto" w:fill="auto"/>
            <w:vAlign w:val="center"/>
          </w:tcPr>
          <w:p w14:paraId="253EBCEC" w14:textId="77777777" w:rsidR="00B93C0C" w:rsidRPr="00844737" w:rsidRDefault="00B93C0C" w:rsidP="0000610A">
            <w:pPr>
              <w:spacing w:after="0"/>
              <w:jc w:val="center"/>
              <w:rPr>
                <w:sz w:val="20"/>
                <w:szCs w:val="20"/>
              </w:rPr>
            </w:pPr>
            <w:r w:rsidRPr="00844737">
              <w:rPr>
                <w:sz w:val="20"/>
                <w:szCs w:val="20"/>
              </w:rPr>
              <w:t>Lengua no indígena u originaria</w:t>
            </w:r>
          </w:p>
        </w:tc>
        <w:tc>
          <w:tcPr>
            <w:tcW w:w="1300" w:type="dxa"/>
            <w:tcBorders>
              <w:top w:val="nil"/>
              <w:left w:val="nil"/>
              <w:bottom w:val="single" w:sz="4" w:space="0" w:color="000000"/>
              <w:right w:val="single" w:sz="4" w:space="0" w:color="000000"/>
            </w:tcBorders>
            <w:shd w:val="clear" w:color="auto" w:fill="auto"/>
            <w:vAlign w:val="center"/>
          </w:tcPr>
          <w:p w14:paraId="72E26154" w14:textId="77777777" w:rsidR="00B93C0C" w:rsidRPr="00844737" w:rsidRDefault="00B93C0C" w:rsidP="0000610A">
            <w:pPr>
              <w:spacing w:after="0"/>
              <w:jc w:val="center"/>
              <w:rPr>
                <w:sz w:val="20"/>
                <w:szCs w:val="20"/>
              </w:rPr>
            </w:pPr>
            <w:r w:rsidRPr="00844737">
              <w:rPr>
                <w:sz w:val="20"/>
                <w:szCs w:val="20"/>
              </w:rPr>
              <w:t>6.0</w:t>
            </w:r>
          </w:p>
        </w:tc>
        <w:tc>
          <w:tcPr>
            <w:tcW w:w="1300" w:type="dxa"/>
            <w:tcBorders>
              <w:top w:val="nil"/>
              <w:left w:val="nil"/>
              <w:bottom w:val="single" w:sz="4" w:space="0" w:color="000000"/>
              <w:right w:val="single" w:sz="4" w:space="0" w:color="000000"/>
            </w:tcBorders>
            <w:shd w:val="clear" w:color="auto" w:fill="auto"/>
            <w:vAlign w:val="center"/>
          </w:tcPr>
          <w:p w14:paraId="71BCCB2C" w14:textId="77777777" w:rsidR="00B93C0C" w:rsidRPr="00844737" w:rsidRDefault="00B93C0C" w:rsidP="0000610A">
            <w:pPr>
              <w:spacing w:after="0"/>
              <w:jc w:val="center"/>
              <w:rPr>
                <w:sz w:val="20"/>
                <w:szCs w:val="20"/>
              </w:rPr>
            </w:pPr>
            <w:r w:rsidRPr="00844737">
              <w:rPr>
                <w:sz w:val="20"/>
                <w:szCs w:val="20"/>
              </w:rPr>
              <w:t>6.5</w:t>
            </w:r>
          </w:p>
        </w:tc>
        <w:tc>
          <w:tcPr>
            <w:tcW w:w="1300" w:type="dxa"/>
            <w:tcBorders>
              <w:top w:val="nil"/>
              <w:left w:val="nil"/>
              <w:bottom w:val="single" w:sz="4" w:space="0" w:color="000000"/>
              <w:right w:val="single" w:sz="4" w:space="0" w:color="000000"/>
            </w:tcBorders>
            <w:shd w:val="clear" w:color="auto" w:fill="auto"/>
            <w:vAlign w:val="center"/>
          </w:tcPr>
          <w:p w14:paraId="72CB5A55" w14:textId="77777777" w:rsidR="00B93C0C" w:rsidRPr="00844737" w:rsidRDefault="00B93C0C" w:rsidP="0000610A">
            <w:pPr>
              <w:spacing w:after="0"/>
              <w:jc w:val="center"/>
              <w:rPr>
                <w:sz w:val="20"/>
                <w:szCs w:val="20"/>
              </w:rPr>
            </w:pPr>
            <w:r w:rsidRPr="00844737">
              <w:rPr>
                <w:sz w:val="20"/>
                <w:szCs w:val="20"/>
              </w:rPr>
              <w:t>5.4</w:t>
            </w:r>
          </w:p>
        </w:tc>
        <w:tc>
          <w:tcPr>
            <w:tcW w:w="1300" w:type="dxa"/>
            <w:tcBorders>
              <w:top w:val="nil"/>
              <w:left w:val="nil"/>
              <w:bottom w:val="single" w:sz="4" w:space="0" w:color="000000"/>
              <w:right w:val="single" w:sz="4" w:space="0" w:color="000000"/>
            </w:tcBorders>
            <w:shd w:val="clear" w:color="auto" w:fill="auto"/>
            <w:vAlign w:val="center"/>
          </w:tcPr>
          <w:p w14:paraId="7E5558C0" w14:textId="77777777" w:rsidR="00B93C0C" w:rsidRPr="00844737" w:rsidRDefault="00B93C0C" w:rsidP="0000610A">
            <w:pPr>
              <w:spacing w:after="0"/>
              <w:jc w:val="center"/>
              <w:rPr>
                <w:sz w:val="20"/>
                <w:szCs w:val="20"/>
              </w:rPr>
            </w:pPr>
            <w:r w:rsidRPr="00844737">
              <w:rPr>
                <w:sz w:val="20"/>
                <w:szCs w:val="20"/>
              </w:rPr>
              <w:t>5.0</w:t>
            </w:r>
          </w:p>
        </w:tc>
        <w:tc>
          <w:tcPr>
            <w:tcW w:w="1300" w:type="dxa"/>
            <w:tcBorders>
              <w:top w:val="nil"/>
              <w:left w:val="nil"/>
              <w:bottom w:val="single" w:sz="4" w:space="0" w:color="000000"/>
              <w:right w:val="single" w:sz="4" w:space="0" w:color="000000"/>
            </w:tcBorders>
            <w:shd w:val="clear" w:color="auto" w:fill="auto"/>
            <w:vAlign w:val="center"/>
          </w:tcPr>
          <w:p w14:paraId="2B3AB0EB" w14:textId="77777777" w:rsidR="00B93C0C" w:rsidRPr="00844737" w:rsidRDefault="00B93C0C" w:rsidP="0000610A">
            <w:pPr>
              <w:spacing w:after="0"/>
              <w:jc w:val="center"/>
              <w:rPr>
                <w:sz w:val="20"/>
                <w:szCs w:val="20"/>
              </w:rPr>
            </w:pPr>
            <w:r w:rsidRPr="00844737">
              <w:rPr>
                <w:sz w:val="20"/>
                <w:szCs w:val="20"/>
              </w:rPr>
              <w:t>6.2</w:t>
            </w:r>
          </w:p>
        </w:tc>
        <w:tc>
          <w:tcPr>
            <w:tcW w:w="1300" w:type="dxa"/>
            <w:tcBorders>
              <w:top w:val="nil"/>
              <w:left w:val="nil"/>
              <w:bottom w:val="single" w:sz="4" w:space="0" w:color="000000"/>
              <w:right w:val="single" w:sz="4" w:space="0" w:color="000000"/>
            </w:tcBorders>
            <w:shd w:val="clear" w:color="auto" w:fill="E2EFD9" w:themeFill="accent6" w:themeFillTint="33"/>
            <w:vAlign w:val="center"/>
          </w:tcPr>
          <w:p w14:paraId="05A1E1E5" w14:textId="77777777" w:rsidR="00B93C0C" w:rsidRPr="00844737" w:rsidRDefault="00B93C0C" w:rsidP="0000610A">
            <w:pPr>
              <w:spacing w:after="0"/>
              <w:jc w:val="center"/>
              <w:rPr>
                <w:b/>
                <w:sz w:val="20"/>
                <w:szCs w:val="20"/>
              </w:rPr>
            </w:pPr>
            <w:r w:rsidRPr="00844737">
              <w:rPr>
                <w:b/>
                <w:sz w:val="20"/>
                <w:szCs w:val="20"/>
              </w:rPr>
              <w:t>5.8</w:t>
            </w:r>
          </w:p>
        </w:tc>
      </w:tr>
    </w:tbl>
    <w:p w14:paraId="433D77FA" w14:textId="77777777" w:rsidR="00B93C0C" w:rsidRPr="00844737" w:rsidRDefault="00B93C0C" w:rsidP="00844737">
      <w:pPr>
        <w:spacing w:after="120" w:line="276" w:lineRule="auto"/>
        <w:jc w:val="both"/>
        <w:rPr>
          <w:sz w:val="18"/>
          <w:szCs w:val="18"/>
        </w:rPr>
      </w:pPr>
      <w:r w:rsidRPr="00844737">
        <w:rPr>
          <w:sz w:val="18"/>
          <w:szCs w:val="18"/>
        </w:rPr>
        <w:t>Fuente: INEI - Encuesta Demográfica y de Salud Familiar (ENDES). Elaboración: Ministerio de Cultura - BDPI.</w:t>
      </w:r>
    </w:p>
    <w:p w14:paraId="2222EA4D" w14:textId="77777777" w:rsidR="006A4DE7" w:rsidRDefault="006A4DE7" w:rsidP="00B93C0C">
      <w:pPr>
        <w:spacing w:before="120" w:after="120" w:line="276" w:lineRule="auto"/>
        <w:jc w:val="both"/>
      </w:pPr>
    </w:p>
    <w:p w14:paraId="7A5658B8" w14:textId="6162B0BB" w:rsidR="004D2790" w:rsidRDefault="00B93C0C" w:rsidP="00B93C0C">
      <w:pPr>
        <w:spacing w:before="120" w:after="120" w:line="276" w:lineRule="auto"/>
        <w:jc w:val="both"/>
      </w:pPr>
      <w:r>
        <w:t xml:space="preserve">Respecto a violencia psicológica, es importante señalar que es el tipo de violencia más común que sufren las mujeres peruanas, pues el 57% de mujeres la han sufrido alguna vez en su vida. </w:t>
      </w:r>
    </w:p>
    <w:p w14:paraId="28307CE6" w14:textId="0D831F59" w:rsidR="00B93C0C" w:rsidRDefault="00B93C0C" w:rsidP="00B93C0C">
      <w:pPr>
        <w:spacing w:before="120" w:after="120" w:line="276" w:lineRule="auto"/>
        <w:jc w:val="both"/>
      </w:pPr>
      <w:r>
        <w:t xml:space="preserve">La diferencia en promedio del grupo de mujeres indígenas frente al grupo de mujeres no indígenas encuestadas es de 6.2%. Este tipo de violencia ha ido reduciéndose en el tiempo, un 14.3% en el grupo de mujeres indígenas y un 5.6% en el grupo de mujeres no indígenas, según lengua materna entre 2018-2022.  </w:t>
      </w:r>
    </w:p>
    <w:p w14:paraId="67345D8B" w14:textId="77777777" w:rsidR="00B93C0C" w:rsidRDefault="00B93C0C" w:rsidP="00B93C0C">
      <w:pPr>
        <w:spacing w:before="120" w:after="120" w:line="276" w:lineRule="auto"/>
        <w:jc w:val="both"/>
      </w:pPr>
      <w:r>
        <w:t xml:space="preserve">Respecto a violencia física, la diferencia entre ambos grupos es más abrupta, pues alcanza el 8.5%. En promedio, el 35.5% de mujeres de lengua materna indígena ha sufrido algún episodio de violencia física y un 27% de mujeres de lengua materna no indígena. Uno de los temas relevantes que se debe hacer hincapié en este tipo de violencia es la frecuencia, debido a que es probable que, debido a la falta de redes de apoyo y restringido acceso a la justicia, las mujeres no puedan salir de sus comunidades a denunciar este tipo de violencia.  </w:t>
      </w:r>
    </w:p>
    <w:p w14:paraId="5EF57D1A" w14:textId="1E0D747D" w:rsidR="00B93C0C" w:rsidRDefault="00B93C0C" w:rsidP="00B93C0C">
      <w:pPr>
        <w:spacing w:before="120" w:after="120" w:line="276" w:lineRule="auto"/>
        <w:jc w:val="both"/>
        <w:rPr>
          <w:b/>
        </w:rPr>
      </w:pPr>
      <w:r>
        <w:t xml:space="preserve">Finalmente, la violencia sexual ha ido reduciéndose entre el 2018-2022 en 1%, pero en el grupo de mujeres de lengua materna indígena ha aumentado en 0.2% siendo que la brecha entre ambos grupos ha alcanzado el 4.5%. Es importante que en este tipo de violencia se establezcan mecanismos de atención priorizados y con enfoques </w:t>
      </w:r>
      <w:r w:rsidR="00844737">
        <w:t>etarios</w:t>
      </w:r>
      <w:r>
        <w:t xml:space="preserve"> e intercultural. </w:t>
      </w:r>
    </w:p>
    <w:p w14:paraId="0ACD45F6" w14:textId="77777777" w:rsidR="00B93C0C" w:rsidRDefault="00B93C0C" w:rsidP="00B93C0C">
      <w:pPr>
        <w:spacing w:before="120" w:after="120" w:line="276" w:lineRule="auto"/>
        <w:jc w:val="both"/>
        <w:rPr>
          <w:b/>
        </w:rPr>
      </w:pPr>
      <w:r>
        <w:rPr>
          <w:b/>
        </w:rPr>
        <w:t>Salud sexual y reproductiva</w:t>
      </w:r>
    </w:p>
    <w:p w14:paraId="000196FC" w14:textId="449557BC" w:rsidR="00B93C0C" w:rsidRDefault="00B93C0C" w:rsidP="00B93C0C">
      <w:pPr>
        <w:spacing w:after="200" w:line="276" w:lineRule="auto"/>
        <w:jc w:val="both"/>
      </w:pPr>
      <w:r>
        <w:t xml:space="preserve">Perú ha sido uno de los países de América Latina que más avanzó en la reducción de la mortalidad materna. En 1990, tenían una Razón de Mortalidad Materna (RMM) de 251 muertes por cada 100,000 nacidos vivos, pero para el 2015, Perú tuvo una RMM de 68 (Banco Mundial, 2017 citado en </w:t>
      </w:r>
      <w:proofErr w:type="spellStart"/>
      <w:r>
        <w:t>Avila-Jaquez</w:t>
      </w:r>
      <w:proofErr w:type="spellEnd"/>
      <w:r>
        <w:t>, 2019). Esta reducción es resultado de la implementación del Programa Presupuestal 002 Salud materno neonatal, donde el Estado institucionalizó el parto y lo monitoreó a través de los controles prenatales, pues anteriormente la mortalidad se concentraba en las zonas rurales y pobres, donde no había infraestructura (</w:t>
      </w:r>
      <w:proofErr w:type="spellStart"/>
      <w:r>
        <w:t>Avila-Jaquez</w:t>
      </w:r>
      <w:proofErr w:type="spellEnd"/>
      <w:r>
        <w:t xml:space="preserve">, 2019). La disminución de la mortalidad materna se debió, entre otras causas, al incremento del parto institucional </w:t>
      </w:r>
      <w:r w:rsidR="00E6242D">
        <w:t>que,</w:t>
      </w:r>
      <w:r>
        <w:t xml:space="preserve"> en Perú, en 2012, fue de 60% (Del Carpio, 2013, p. 463 citado en </w:t>
      </w:r>
      <w:proofErr w:type="spellStart"/>
      <w:r>
        <w:t>Avila-Jaquez</w:t>
      </w:r>
      <w:proofErr w:type="spellEnd"/>
      <w:r>
        <w:t xml:space="preserve">, 2019). Esto se atribuye a una serie de mejoras en la atención como la capacidad de resolución, la interculturalidad (implementación del parto vertical), casas de espera materna y Seguro Integral de Salud (Del Carpio, 2013, p. 463; Nureña, 2009, p. 374 citado en </w:t>
      </w:r>
      <w:proofErr w:type="spellStart"/>
      <w:r>
        <w:t>Avila-Jaquez</w:t>
      </w:r>
      <w:proofErr w:type="spellEnd"/>
      <w:r>
        <w:t xml:space="preserve">, 2019). </w:t>
      </w:r>
    </w:p>
    <w:p w14:paraId="405DCE65" w14:textId="308342D2" w:rsidR="004D2790" w:rsidRDefault="00B93C0C" w:rsidP="00B93C0C">
      <w:pPr>
        <w:spacing w:after="200" w:line="276" w:lineRule="auto"/>
        <w:jc w:val="both"/>
      </w:pPr>
      <w:r>
        <w:t xml:space="preserve">Este programa, como el “Plan multisectorial para la prevención del embarazo en adolescentes 2013 – 2021” también promueve el acceso a planificación familiar. Sin embargo, se debe recalcar que hay una brecha amplia de entre el embarazo adolescente indígena y no indígena. </w:t>
      </w:r>
      <w:r w:rsidR="00844737">
        <w:t>De acuerdo con</w:t>
      </w:r>
      <w:r>
        <w:t xml:space="preserve"> las cifras de la ENDES, se puede ver que existe una brecha de 2.5% entre adolescentes de lengua materna indígena y no indígena. Es decir, que el 6.4% de mujeres adolescentes de lengua materna indígena entre 15 y 19 años eran madres cuando la encuesta fue hecha y solo el 3.9 % de mujeres de la misma edad de lengua materna ni indígena eran madres. Es necesario recalcar los múltiples compromisos que el Estado ha adoptado para reducir estas cifras y cerrar brechas, tales como la Cuarta Conferencia Mundial sobre la Mujer en Beijing, 1995 y la Declaración de Medellín sobre Prevención del Embarazo en Adolescentes en el Área Andina, 2011. Así como el Plan de Acción de la Conferencia Internacional de Población y Desarrollo de El Cairo de 1994, que cita lo siguiente: “Medida 6.25 Los gobiernos … Deben atender sus necesidades concretas -de las poblaciones indígenas-, incluidas las relativas a la atención primaria de la salud y a los servicios de atención de la salud reproductiva.”</w:t>
      </w:r>
    </w:p>
    <w:p w14:paraId="0DDF1D54" w14:textId="5F61419D" w:rsidR="00B93C0C" w:rsidRPr="00AE4A66" w:rsidRDefault="00844737" w:rsidP="00844737">
      <w:pPr>
        <w:pStyle w:val="Descripcin"/>
        <w:rPr>
          <w:b w:val="0"/>
          <w:sz w:val="20"/>
          <w:szCs w:val="20"/>
        </w:rPr>
      </w:pPr>
      <w:bookmarkStart w:id="505" w:name="_Toc143624362"/>
      <w:r>
        <w:t xml:space="preserve">Tabla </w:t>
      </w:r>
      <w:r w:rsidR="00000000">
        <w:fldChar w:fldCharType="begin"/>
      </w:r>
      <w:r w:rsidR="00000000">
        <w:instrText xml:space="preserve"> SEQ Tabla \* ARABIC </w:instrText>
      </w:r>
      <w:r w:rsidR="00000000">
        <w:fldChar w:fldCharType="separate"/>
      </w:r>
      <w:r w:rsidR="00740F56">
        <w:rPr>
          <w:noProof/>
        </w:rPr>
        <w:t>38</w:t>
      </w:r>
      <w:r w:rsidR="00000000">
        <w:rPr>
          <w:noProof/>
        </w:rPr>
        <w:fldChar w:fldCharType="end"/>
      </w:r>
      <w:r w:rsidRPr="00AE4A66">
        <w:rPr>
          <w:sz w:val="20"/>
          <w:szCs w:val="20"/>
        </w:rPr>
        <w:t>. Porcentaje de madres adolescentes entre 15-19 años de edad, 2018- 2022, según lengua materna</w:t>
      </w:r>
      <w:bookmarkEnd w:id="505"/>
    </w:p>
    <w:tbl>
      <w:tblPr>
        <w:tblW w:w="8790" w:type="dxa"/>
        <w:tblInd w:w="-15" w:type="dxa"/>
        <w:tblLayout w:type="fixed"/>
        <w:tblLook w:val="0400" w:firstRow="0" w:lastRow="0" w:firstColumn="0" w:lastColumn="0" w:noHBand="0" w:noVBand="1"/>
      </w:tblPr>
      <w:tblGrid>
        <w:gridCol w:w="2940"/>
        <w:gridCol w:w="795"/>
        <w:gridCol w:w="720"/>
        <w:gridCol w:w="720"/>
        <w:gridCol w:w="720"/>
        <w:gridCol w:w="750"/>
        <w:gridCol w:w="2145"/>
      </w:tblGrid>
      <w:tr w:rsidR="00B93C0C" w:rsidRPr="00AE4A66" w14:paraId="01AEF00E" w14:textId="77777777" w:rsidTr="0000610A">
        <w:trPr>
          <w:trHeight w:val="20"/>
        </w:trPr>
        <w:tc>
          <w:tcPr>
            <w:tcW w:w="2940"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4374C548" w14:textId="77777777" w:rsidR="00B93C0C" w:rsidRPr="00AE4A66" w:rsidRDefault="00B93C0C" w:rsidP="0000610A">
            <w:pPr>
              <w:spacing w:after="0"/>
              <w:jc w:val="center"/>
              <w:rPr>
                <w:b/>
                <w:color w:val="FFFFFF"/>
                <w:sz w:val="20"/>
                <w:szCs w:val="20"/>
              </w:rPr>
            </w:pPr>
            <w:r w:rsidRPr="00AE4A66">
              <w:rPr>
                <w:b/>
                <w:color w:val="FFFFFF"/>
                <w:sz w:val="20"/>
                <w:szCs w:val="20"/>
              </w:rPr>
              <w:t>Lengua materna</w:t>
            </w:r>
          </w:p>
        </w:tc>
        <w:tc>
          <w:tcPr>
            <w:tcW w:w="795" w:type="dxa"/>
            <w:tcBorders>
              <w:top w:val="single" w:sz="4" w:space="0" w:color="000000"/>
              <w:left w:val="nil"/>
              <w:bottom w:val="single" w:sz="4" w:space="0" w:color="000000"/>
              <w:right w:val="single" w:sz="4" w:space="0" w:color="000000"/>
            </w:tcBorders>
            <w:shd w:val="clear" w:color="auto" w:fill="006666"/>
            <w:vAlign w:val="center"/>
          </w:tcPr>
          <w:p w14:paraId="71C1239C" w14:textId="77777777" w:rsidR="00B93C0C" w:rsidRPr="00AE4A66" w:rsidRDefault="00B93C0C" w:rsidP="0000610A">
            <w:pPr>
              <w:spacing w:after="0"/>
              <w:jc w:val="center"/>
              <w:rPr>
                <w:b/>
                <w:color w:val="FFFFFF"/>
                <w:sz w:val="20"/>
                <w:szCs w:val="20"/>
              </w:rPr>
            </w:pPr>
            <w:r w:rsidRPr="00AE4A66">
              <w:rPr>
                <w:b/>
                <w:color w:val="FFFFFF"/>
                <w:sz w:val="20"/>
                <w:szCs w:val="20"/>
              </w:rPr>
              <w:t>2018</w:t>
            </w:r>
          </w:p>
        </w:tc>
        <w:tc>
          <w:tcPr>
            <w:tcW w:w="720" w:type="dxa"/>
            <w:tcBorders>
              <w:top w:val="single" w:sz="4" w:space="0" w:color="000000"/>
              <w:left w:val="nil"/>
              <w:bottom w:val="single" w:sz="4" w:space="0" w:color="000000"/>
              <w:right w:val="single" w:sz="4" w:space="0" w:color="000000"/>
            </w:tcBorders>
            <w:shd w:val="clear" w:color="auto" w:fill="006666"/>
            <w:vAlign w:val="center"/>
          </w:tcPr>
          <w:p w14:paraId="19800A51" w14:textId="77777777" w:rsidR="00B93C0C" w:rsidRPr="00AE4A66" w:rsidRDefault="00B93C0C" w:rsidP="0000610A">
            <w:pPr>
              <w:spacing w:after="0"/>
              <w:jc w:val="center"/>
              <w:rPr>
                <w:b/>
                <w:color w:val="FFFFFF"/>
                <w:sz w:val="20"/>
                <w:szCs w:val="20"/>
              </w:rPr>
            </w:pPr>
            <w:r w:rsidRPr="00AE4A66">
              <w:rPr>
                <w:b/>
                <w:color w:val="FFFFFF"/>
                <w:sz w:val="20"/>
                <w:szCs w:val="20"/>
              </w:rPr>
              <w:t>2019</w:t>
            </w:r>
          </w:p>
        </w:tc>
        <w:tc>
          <w:tcPr>
            <w:tcW w:w="720" w:type="dxa"/>
            <w:tcBorders>
              <w:top w:val="single" w:sz="4" w:space="0" w:color="000000"/>
              <w:left w:val="nil"/>
              <w:bottom w:val="single" w:sz="4" w:space="0" w:color="000000"/>
              <w:right w:val="single" w:sz="4" w:space="0" w:color="000000"/>
            </w:tcBorders>
            <w:shd w:val="clear" w:color="auto" w:fill="006666"/>
            <w:vAlign w:val="center"/>
          </w:tcPr>
          <w:p w14:paraId="6018759A" w14:textId="77777777" w:rsidR="00B93C0C" w:rsidRPr="00AE4A66" w:rsidRDefault="00B93C0C" w:rsidP="0000610A">
            <w:pPr>
              <w:spacing w:after="0"/>
              <w:jc w:val="center"/>
              <w:rPr>
                <w:b/>
                <w:color w:val="FFFFFF"/>
                <w:sz w:val="20"/>
                <w:szCs w:val="20"/>
              </w:rPr>
            </w:pPr>
            <w:r w:rsidRPr="00AE4A66">
              <w:rPr>
                <w:b/>
                <w:color w:val="FFFFFF"/>
                <w:sz w:val="20"/>
                <w:szCs w:val="20"/>
              </w:rPr>
              <w:t>2020</w:t>
            </w:r>
          </w:p>
        </w:tc>
        <w:tc>
          <w:tcPr>
            <w:tcW w:w="720" w:type="dxa"/>
            <w:tcBorders>
              <w:top w:val="single" w:sz="4" w:space="0" w:color="000000"/>
              <w:left w:val="nil"/>
              <w:bottom w:val="single" w:sz="4" w:space="0" w:color="000000"/>
              <w:right w:val="single" w:sz="4" w:space="0" w:color="000000"/>
            </w:tcBorders>
            <w:shd w:val="clear" w:color="auto" w:fill="006666"/>
            <w:vAlign w:val="center"/>
          </w:tcPr>
          <w:p w14:paraId="25648D48" w14:textId="77777777" w:rsidR="00B93C0C" w:rsidRPr="00AE4A66" w:rsidRDefault="00B93C0C" w:rsidP="0000610A">
            <w:pPr>
              <w:spacing w:after="0"/>
              <w:jc w:val="center"/>
              <w:rPr>
                <w:b/>
                <w:color w:val="FFFFFF"/>
                <w:sz w:val="20"/>
                <w:szCs w:val="20"/>
              </w:rPr>
            </w:pPr>
            <w:r w:rsidRPr="00AE4A66">
              <w:rPr>
                <w:b/>
                <w:color w:val="FFFFFF"/>
                <w:sz w:val="20"/>
                <w:szCs w:val="20"/>
              </w:rPr>
              <w:t>2021</w:t>
            </w:r>
          </w:p>
        </w:tc>
        <w:tc>
          <w:tcPr>
            <w:tcW w:w="750" w:type="dxa"/>
            <w:tcBorders>
              <w:top w:val="single" w:sz="4" w:space="0" w:color="000000"/>
              <w:left w:val="nil"/>
              <w:bottom w:val="single" w:sz="4" w:space="0" w:color="000000"/>
              <w:right w:val="single" w:sz="4" w:space="0" w:color="000000"/>
            </w:tcBorders>
            <w:shd w:val="clear" w:color="auto" w:fill="006666"/>
            <w:vAlign w:val="center"/>
          </w:tcPr>
          <w:p w14:paraId="1D8CD20F" w14:textId="77777777" w:rsidR="00B93C0C" w:rsidRPr="00AE4A66" w:rsidRDefault="00B93C0C" w:rsidP="0000610A">
            <w:pPr>
              <w:spacing w:after="0"/>
              <w:jc w:val="center"/>
              <w:rPr>
                <w:b/>
                <w:color w:val="FFFFFF"/>
                <w:sz w:val="20"/>
                <w:szCs w:val="20"/>
              </w:rPr>
            </w:pPr>
            <w:r w:rsidRPr="00AE4A66">
              <w:rPr>
                <w:b/>
                <w:color w:val="FFFFFF"/>
                <w:sz w:val="20"/>
                <w:szCs w:val="20"/>
              </w:rPr>
              <w:t>2022</w:t>
            </w:r>
          </w:p>
        </w:tc>
        <w:tc>
          <w:tcPr>
            <w:tcW w:w="2145" w:type="dxa"/>
            <w:tcBorders>
              <w:top w:val="single" w:sz="4" w:space="0" w:color="000000"/>
              <w:left w:val="nil"/>
              <w:bottom w:val="single" w:sz="4" w:space="0" w:color="000000"/>
              <w:right w:val="single" w:sz="4" w:space="0" w:color="000000"/>
            </w:tcBorders>
            <w:shd w:val="clear" w:color="auto" w:fill="006666"/>
            <w:vAlign w:val="center"/>
          </w:tcPr>
          <w:p w14:paraId="3E634731" w14:textId="77777777" w:rsidR="00B93C0C" w:rsidRPr="00AE4A66" w:rsidRDefault="00B93C0C" w:rsidP="0000610A">
            <w:pPr>
              <w:spacing w:after="0"/>
              <w:jc w:val="center"/>
              <w:rPr>
                <w:b/>
                <w:color w:val="FFFFFF"/>
                <w:sz w:val="20"/>
                <w:szCs w:val="20"/>
              </w:rPr>
            </w:pPr>
            <w:r w:rsidRPr="00AE4A66">
              <w:rPr>
                <w:b/>
                <w:color w:val="FFFFFF"/>
                <w:sz w:val="20"/>
                <w:szCs w:val="20"/>
              </w:rPr>
              <w:t xml:space="preserve">Promedio </w:t>
            </w:r>
          </w:p>
        </w:tc>
      </w:tr>
      <w:tr w:rsidR="00B93C0C" w:rsidRPr="00AE4A66" w14:paraId="28F175CF" w14:textId="77777777" w:rsidTr="0000610A">
        <w:trPr>
          <w:trHeight w:val="20"/>
        </w:trPr>
        <w:tc>
          <w:tcPr>
            <w:tcW w:w="2940" w:type="dxa"/>
            <w:tcBorders>
              <w:top w:val="nil"/>
              <w:left w:val="single" w:sz="4" w:space="0" w:color="000000"/>
              <w:bottom w:val="single" w:sz="4" w:space="0" w:color="000000"/>
              <w:right w:val="single" w:sz="4" w:space="0" w:color="000000"/>
            </w:tcBorders>
            <w:shd w:val="clear" w:color="auto" w:fill="E2EFD9" w:themeFill="accent6" w:themeFillTint="33"/>
            <w:vAlign w:val="center"/>
          </w:tcPr>
          <w:p w14:paraId="2F3C06FA" w14:textId="77777777" w:rsidR="00B93C0C" w:rsidRPr="00AE4A66" w:rsidRDefault="00B93C0C" w:rsidP="0000610A">
            <w:pPr>
              <w:spacing w:after="0"/>
              <w:jc w:val="center"/>
              <w:rPr>
                <w:b/>
                <w:sz w:val="20"/>
                <w:szCs w:val="20"/>
              </w:rPr>
            </w:pPr>
            <w:r w:rsidRPr="00AE4A66">
              <w:rPr>
                <w:b/>
                <w:sz w:val="20"/>
                <w:szCs w:val="20"/>
              </w:rPr>
              <w:t>Promedio Nacional</w:t>
            </w:r>
          </w:p>
        </w:tc>
        <w:tc>
          <w:tcPr>
            <w:tcW w:w="795" w:type="dxa"/>
            <w:tcBorders>
              <w:top w:val="nil"/>
              <w:left w:val="nil"/>
              <w:bottom w:val="single" w:sz="4" w:space="0" w:color="000000"/>
              <w:right w:val="single" w:sz="4" w:space="0" w:color="000000"/>
            </w:tcBorders>
            <w:shd w:val="clear" w:color="auto" w:fill="E2EFD9" w:themeFill="accent6" w:themeFillTint="33"/>
            <w:vAlign w:val="center"/>
          </w:tcPr>
          <w:p w14:paraId="2CE48003" w14:textId="77777777" w:rsidR="00B93C0C" w:rsidRPr="00AE4A66" w:rsidRDefault="00B93C0C" w:rsidP="0000610A">
            <w:pPr>
              <w:spacing w:after="0"/>
              <w:jc w:val="center"/>
              <w:rPr>
                <w:b/>
                <w:sz w:val="20"/>
                <w:szCs w:val="20"/>
              </w:rPr>
            </w:pPr>
            <w:r w:rsidRPr="00AE4A66">
              <w:rPr>
                <w:b/>
                <w:sz w:val="20"/>
                <w:szCs w:val="20"/>
              </w:rPr>
              <w:t>6.6</w:t>
            </w:r>
          </w:p>
        </w:tc>
        <w:tc>
          <w:tcPr>
            <w:tcW w:w="720" w:type="dxa"/>
            <w:tcBorders>
              <w:top w:val="nil"/>
              <w:left w:val="nil"/>
              <w:bottom w:val="single" w:sz="4" w:space="0" w:color="000000"/>
              <w:right w:val="single" w:sz="4" w:space="0" w:color="000000"/>
            </w:tcBorders>
            <w:shd w:val="clear" w:color="auto" w:fill="E2EFD9" w:themeFill="accent6" w:themeFillTint="33"/>
            <w:vAlign w:val="center"/>
          </w:tcPr>
          <w:p w14:paraId="550FBFBE" w14:textId="77777777" w:rsidR="00B93C0C" w:rsidRPr="00AE4A66" w:rsidRDefault="00B93C0C" w:rsidP="0000610A">
            <w:pPr>
              <w:spacing w:after="0"/>
              <w:jc w:val="center"/>
              <w:rPr>
                <w:b/>
                <w:sz w:val="20"/>
                <w:szCs w:val="20"/>
              </w:rPr>
            </w:pPr>
            <w:r w:rsidRPr="00AE4A66">
              <w:rPr>
                <w:b/>
                <w:sz w:val="20"/>
                <w:szCs w:val="20"/>
              </w:rPr>
              <w:t>5.2</w:t>
            </w:r>
          </w:p>
        </w:tc>
        <w:tc>
          <w:tcPr>
            <w:tcW w:w="720" w:type="dxa"/>
            <w:tcBorders>
              <w:top w:val="nil"/>
              <w:left w:val="nil"/>
              <w:bottom w:val="single" w:sz="4" w:space="0" w:color="000000"/>
              <w:right w:val="single" w:sz="4" w:space="0" w:color="000000"/>
            </w:tcBorders>
            <w:shd w:val="clear" w:color="auto" w:fill="E2EFD9" w:themeFill="accent6" w:themeFillTint="33"/>
            <w:vAlign w:val="center"/>
          </w:tcPr>
          <w:p w14:paraId="583BAEE5" w14:textId="77777777" w:rsidR="00B93C0C" w:rsidRPr="00AE4A66" w:rsidRDefault="00B93C0C" w:rsidP="0000610A">
            <w:pPr>
              <w:spacing w:after="0"/>
              <w:jc w:val="center"/>
              <w:rPr>
                <w:b/>
                <w:sz w:val="20"/>
                <w:szCs w:val="20"/>
              </w:rPr>
            </w:pPr>
            <w:r w:rsidRPr="00AE4A66">
              <w:rPr>
                <w:b/>
                <w:sz w:val="20"/>
                <w:szCs w:val="20"/>
              </w:rPr>
              <w:t>2.9</w:t>
            </w:r>
          </w:p>
        </w:tc>
        <w:tc>
          <w:tcPr>
            <w:tcW w:w="720" w:type="dxa"/>
            <w:tcBorders>
              <w:top w:val="nil"/>
              <w:left w:val="nil"/>
              <w:bottom w:val="single" w:sz="4" w:space="0" w:color="000000"/>
              <w:right w:val="single" w:sz="4" w:space="0" w:color="000000"/>
            </w:tcBorders>
            <w:shd w:val="clear" w:color="auto" w:fill="E2EFD9" w:themeFill="accent6" w:themeFillTint="33"/>
            <w:vAlign w:val="center"/>
          </w:tcPr>
          <w:p w14:paraId="04B15CFD" w14:textId="77777777" w:rsidR="00B93C0C" w:rsidRPr="00AE4A66" w:rsidRDefault="00B93C0C" w:rsidP="0000610A">
            <w:pPr>
              <w:spacing w:after="0"/>
              <w:jc w:val="center"/>
              <w:rPr>
                <w:b/>
                <w:sz w:val="20"/>
                <w:szCs w:val="20"/>
              </w:rPr>
            </w:pPr>
            <w:r w:rsidRPr="00AE4A66">
              <w:rPr>
                <w:b/>
                <w:sz w:val="20"/>
                <w:szCs w:val="20"/>
              </w:rPr>
              <w:t>5.3</w:t>
            </w:r>
          </w:p>
        </w:tc>
        <w:tc>
          <w:tcPr>
            <w:tcW w:w="750" w:type="dxa"/>
            <w:tcBorders>
              <w:top w:val="nil"/>
              <w:left w:val="nil"/>
              <w:bottom w:val="single" w:sz="4" w:space="0" w:color="000000"/>
              <w:right w:val="single" w:sz="4" w:space="0" w:color="000000"/>
            </w:tcBorders>
            <w:shd w:val="clear" w:color="auto" w:fill="E2EFD9" w:themeFill="accent6" w:themeFillTint="33"/>
            <w:vAlign w:val="center"/>
          </w:tcPr>
          <w:p w14:paraId="23490890" w14:textId="77777777" w:rsidR="00B93C0C" w:rsidRPr="00AE4A66" w:rsidRDefault="00B93C0C" w:rsidP="0000610A">
            <w:pPr>
              <w:spacing w:after="0"/>
              <w:jc w:val="center"/>
              <w:rPr>
                <w:b/>
                <w:sz w:val="20"/>
                <w:szCs w:val="20"/>
              </w:rPr>
            </w:pPr>
            <w:r w:rsidRPr="00AE4A66">
              <w:rPr>
                <w:b/>
                <w:sz w:val="20"/>
                <w:szCs w:val="20"/>
              </w:rPr>
              <w:t>5.9</w:t>
            </w:r>
          </w:p>
        </w:tc>
        <w:tc>
          <w:tcPr>
            <w:tcW w:w="2145" w:type="dxa"/>
            <w:tcBorders>
              <w:top w:val="nil"/>
              <w:left w:val="nil"/>
              <w:bottom w:val="single" w:sz="4" w:space="0" w:color="000000"/>
              <w:right w:val="single" w:sz="4" w:space="0" w:color="000000"/>
            </w:tcBorders>
            <w:shd w:val="clear" w:color="auto" w:fill="E2EFD9" w:themeFill="accent6" w:themeFillTint="33"/>
            <w:vAlign w:val="center"/>
          </w:tcPr>
          <w:p w14:paraId="43DA4E0F" w14:textId="77777777" w:rsidR="00B93C0C" w:rsidRPr="00AE4A66" w:rsidRDefault="00B93C0C" w:rsidP="0000610A">
            <w:pPr>
              <w:spacing w:after="0"/>
              <w:jc w:val="center"/>
              <w:rPr>
                <w:b/>
                <w:sz w:val="20"/>
                <w:szCs w:val="20"/>
              </w:rPr>
            </w:pPr>
            <w:r w:rsidRPr="00AE4A66">
              <w:rPr>
                <w:b/>
                <w:sz w:val="20"/>
                <w:szCs w:val="20"/>
              </w:rPr>
              <w:t>5.2</w:t>
            </w:r>
          </w:p>
        </w:tc>
      </w:tr>
      <w:tr w:rsidR="00B93C0C" w:rsidRPr="00AE4A66" w14:paraId="405AB444" w14:textId="77777777" w:rsidTr="0000610A">
        <w:trPr>
          <w:trHeight w:val="20"/>
        </w:trPr>
        <w:tc>
          <w:tcPr>
            <w:tcW w:w="2940" w:type="dxa"/>
            <w:tcBorders>
              <w:top w:val="nil"/>
              <w:left w:val="single" w:sz="4" w:space="0" w:color="000000"/>
              <w:bottom w:val="single" w:sz="4" w:space="0" w:color="000000"/>
              <w:right w:val="single" w:sz="4" w:space="0" w:color="000000"/>
            </w:tcBorders>
            <w:shd w:val="clear" w:color="auto" w:fill="auto"/>
            <w:vAlign w:val="center"/>
          </w:tcPr>
          <w:p w14:paraId="5241504D" w14:textId="77777777" w:rsidR="00B93C0C" w:rsidRPr="00AE4A66" w:rsidRDefault="00B93C0C" w:rsidP="0000610A">
            <w:pPr>
              <w:spacing w:after="0"/>
              <w:jc w:val="center"/>
              <w:rPr>
                <w:sz w:val="20"/>
                <w:szCs w:val="20"/>
              </w:rPr>
            </w:pPr>
            <w:r w:rsidRPr="00AE4A66">
              <w:rPr>
                <w:sz w:val="20"/>
                <w:szCs w:val="20"/>
              </w:rPr>
              <w:t>Lengua indígena u originaria</w:t>
            </w:r>
          </w:p>
        </w:tc>
        <w:tc>
          <w:tcPr>
            <w:tcW w:w="795" w:type="dxa"/>
            <w:tcBorders>
              <w:top w:val="nil"/>
              <w:left w:val="nil"/>
              <w:bottom w:val="single" w:sz="4" w:space="0" w:color="000000"/>
              <w:right w:val="single" w:sz="4" w:space="0" w:color="000000"/>
            </w:tcBorders>
            <w:shd w:val="clear" w:color="auto" w:fill="auto"/>
            <w:vAlign w:val="center"/>
          </w:tcPr>
          <w:p w14:paraId="2EB28C77" w14:textId="77777777" w:rsidR="00B93C0C" w:rsidRPr="00AE4A66" w:rsidRDefault="00B93C0C" w:rsidP="0000610A">
            <w:pPr>
              <w:spacing w:after="0"/>
              <w:jc w:val="center"/>
              <w:rPr>
                <w:sz w:val="20"/>
                <w:szCs w:val="20"/>
              </w:rPr>
            </w:pPr>
            <w:r w:rsidRPr="00AE4A66">
              <w:rPr>
                <w:sz w:val="20"/>
                <w:szCs w:val="20"/>
              </w:rPr>
              <w:t>9.1</w:t>
            </w:r>
          </w:p>
        </w:tc>
        <w:tc>
          <w:tcPr>
            <w:tcW w:w="720" w:type="dxa"/>
            <w:tcBorders>
              <w:top w:val="nil"/>
              <w:left w:val="nil"/>
              <w:bottom w:val="single" w:sz="4" w:space="0" w:color="000000"/>
              <w:right w:val="single" w:sz="4" w:space="0" w:color="000000"/>
            </w:tcBorders>
            <w:shd w:val="clear" w:color="auto" w:fill="auto"/>
            <w:vAlign w:val="center"/>
          </w:tcPr>
          <w:p w14:paraId="12C379B0" w14:textId="77777777" w:rsidR="00B93C0C" w:rsidRPr="00AE4A66" w:rsidRDefault="00B93C0C" w:rsidP="0000610A">
            <w:pPr>
              <w:spacing w:after="0"/>
              <w:jc w:val="center"/>
              <w:rPr>
                <w:sz w:val="20"/>
                <w:szCs w:val="20"/>
              </w:rPr>
            </w:pPr>
            <w:r w:rsidRPr="00AE4A66">
              <w:rPr>
                <w:sz w:val="20"/>
                <w:szCs w:val="20"/>
              </w:rPr>
              <w:t>6.6</w:t>
            </w:r>
          </w:p>
        </w:tc>
        <w:tc>
          <w:tcPr>
            <w:tcW w:w="720" w:type="dxa"/>
            <w:tcBorders>
              <w:top w:val="nil"/>
              <w:left w:val="nil"/>
              <w:bottom w:val="single" w:sz="4" w:space="0" w:color="000000"/>
              <w:right w:val="single" w:sz="4" w:space="0" w:color="000000"/>
            </w:tcBorders>
            <w:shd w:val="clear" w:color="auto" w:fill="auto"/>
            <w:vAlign w:val="center"/>
          </w:tcPr>
          <w:p w14:paraId="70202136" w14:textId="77777777" w:rsidR="00B93C0C" w:rsidRPr="00AE4A66" w:rsidRDefault="00B93C0C" w:rsidP="0000610A">
            <w:pPr>
              <w:spacing w:after="0"/>
              <w:jc w:val="center"/>
              <w:rPr>
                <w:sz w:val="20"/>
                <w:szCs w:val="20"/>
              </w:rPr>
            </w:pPr>
            <w:r w:rsidRPr="00AE4A66">
              <w:rPr>
                <w:sz w:val="20"/>
                <w:szCs w:val="20"/>
              </w:rPr>
              <w:t>2.1</w:t>
            </w:r>
          </w:p>
        </w:tc>
        <w:tc>
          <w:tcPr>
            <w:tcW w:w="720" w:type="dxa"/>
            <w:tcBorders>
              <w:top w:val="nil"/>
              <w:left w:val="nil"/>
              <w:bottom w:val="single" w:sz="4" w:space="0" w:color="000000"/>
              <w:right w:val="single" w:sz="4" w:space="0" w:color="000000"/>
            </w:tcBorders>
            <w:shd w:val="clear" w:color="auto" w:fill="auto"/>
            <w:vAlign w:val="center"/>
          </w:tcPr>
          <w:p w14:paraId="1BA71160" w14:textId="77777777" w:rsidR="00B93C0C" w:rsidRPr="00AE4A66" w:rsidRDefault="00B93C0C" w:rsidP="0000610A">
            <w:pPr>
              <w:spacing w:after="0"/>
              <w:jc w:val="center"/>
              <w:rPr>
                <w:sz w:val="20"/>
                <w:szCs w:val="20"/>
              </w:rPr>
            </w:pPr>
            <w:r w:rsidRPr="00AE4A66">
              <w:rPr>
                <w:sz w:val="20"/>
                <w:szCs w:val="20"/>
              </w:rPr>
              <w:t>6.7</w:t>
            </w:r>
          </w:p>
        </w:tc>
        <w:tc>
          <w:tcPr>
            <w:tcW w:w="750" w:type="dxa"/>
            <w:tcBorders>
              <w:top w:val="nil"/>
              <w:left w:val="nil"/>
              <w:bottom w:val="single" w:sz="4" w:space="0" w:color="000000"/>
              <w:right w:val="single" w:sz="4" w:space="0" w:color="000000"/>
            </w:tcBorders>
            <w:shd w:val="clear" w:color="auto" w:fill="auto"/>
            <w:vAlign w:val="center"/>
          </w:tcPr>
          <w:p w14:paraId="735253FB" w14:textId="77777777" w:rsidR="00B93C0C" w:rsidRPr="00AE4A66" w:rsidRDefault="00B93C0C" w:rsidP="0000610A">
            <w:pPr>
              <w:spacing w:after="0"/>
              <w:jc w:val="center"/>
              <w:rPr>
                <w:sz w:val="20"/>
                <w:szCs w:val="20"/>
              </w:rPr>
            </w:pPr>
            <w:r w:rsidRPr="00AE4A66">
              <w:rPr>
                <w:sz w:val="20"/>
                <w:szCs w:val="20"/>
              </w:rPr>
              <w:t>7.5</w:t>
            </w:r>
          </w:p>
        </w:tc>
        <w:tc>
          <w:tcPr>
            <w:tcW w:w="2145" w:type="dxa"/>
            <w:tcBorders>
              <w:top w:val="nil"/>
              <w:left w:val="nil"/>
              <w:bottom w:val="single" w:sz="4" w:space="0" w:color="000000"/>
              <w:right w:val="single" w:sz="4" w:space="0" w:color="000000"/>
            </w:tcBorders>
            <w:shd w:val="clear" w:color="auto" w:fill="E2EFD9" w:themeFill="accent6" w:themeFillTint="33"/>
            <w:vAlign w:val="center"/>
          </w:tcPr>
          <w:p w14:paraId="386CC8A8" w14:textId="77777777" w:rsidR="00B93C0C" w:rsidRPr="00AE4A66" w:rsidRDefault="00B93C0C" w:rsidP="0000610A">
            <w:pPr>
              <w:spacing w:after="0"/>
              <w:jc w:val="center"/>
              <w:rPr>
                <w:b/>
                <w:sz w:val="20"/>
                <w:szCs w:val="20"/>
              </w:rPr>
            </w:pPr>
            <w:r w:rsidRPr="00AE4A66">
              <w:rPr>
                <w:b/>
                <w:sz w:val="20"/>
                <w:szCs w:val="20"/>
              </w:rPr>
              <w:t>6.4</w:t>
            </w:r>
          </w:p>
        </w:tc>
      </w:tr>
      <w:tr w:rsidR="00B93C0C" w:rsidRPr="00AE4A66" w14:paraId="59ACCB05" w14:textId="77777777" w:rsidTr="0000610A">
        <w:trPr>
          <w:trHeight w:val="20"/>
        </w:trPr>
        <w:tc>
          <w:tcPr>
            <w:tcW w:w="2940" w:type="dxa"/>
            <w:tcBorders>
              <w:top w:val="nil"/>
              <w:left w:val="single" w:sz="4" w:space="0" w:color="000000"/>
              <w:bottom w:val="single" w:sz="4" w:space="0" w:color="000000"/>
              <w:right w:val="single" w:sz="4" w:space="0" w:color="000000"/>
            </w:tcBorders>
            <w:shd w:val="clear" w:color="auto" w:fill="auto"/>
            <w:vAlign w:val="center"/>
          </w:tcPr>
          <w:p w14:paraId="72C2695F" w14:textId="77777777" w:rsidR="00B93C0C" w:rsidRPr="00AE4A66" w:rsidRDefault="00B93C0C" w:rsidP="0000610A">
            <w:pPr>
              <w:spacing w:after="0"/>
              <w:jc w:val="center"/>
              <w:rPr>
                <w:sz w:val="20"/>
                <w:szCs w:val="20"/>
              </w:rPr>
            </w:pPr>
            <w:r w:rsidRPr="00AE4A66">
              <w:rPr>
                <w:sz w:val="20"/>
                <w:szCs w:val="20"/>
              </w:rPr>
              <w:t>Lengua no indígena u originaria</w:t>
            </w:r>
          </w:p>
        </w:tc>
        <w:tc>
          <w:tcPr>
            <w:tcW w:w="795" w:type="dxa"/>
            <w:tcBorders>
              <w:top w:val="nil"/>
              <w:left w:val="nil"/>
              <w:bottom w:val="single" w:sz="4" w:space="0" w:color="000000"/>
              <w:right w:val="single" w:sz="4" w:space="0" w:color="000000"/>
            </w:tcBorders>
            <w:shd w:val="clear" w:color="auto" w:fill="auto"/>
            <w:vAlign w:val="center"/>
          </w:tcPr>
          <w:p w14:paraId="27514518" w14:textId="77777777" w:rsidR="00B93C0C" w:rsidRPr="00AE4A66" w:rsidRDefault="00B93C0C" w:rsidP="0000610A">
            <w:pPr>
              <w:spacing w:after="0"/>
              <w:jc w:val="center"/>
              <w:rPr>
                <w:sz w:val="20"/>
                <w:szCs w:val="20"/>
              </w:rPr>
            </w:pPr>
            <w:r w:rsidRPr="00AE4A66">
              <w:rPr>
                <w:sz w:val="20"/>
                <w:szCs w:val="20"/>
              </w:rPr>
              <w:t>4.1</w:t>
            </w:r>
          </w:p>
        </w:tc>
        <w:tc>
          <w:tcPr>
            <w:tcW w:w="720" w:type="dxa"/>
            <w:tcBorders>
              <w:top w:val="nil"/>
              <w:left w:val="nil"/>
              <w:bottom w:val="single" w:sz="4" w:space="0" w:color="000000"/>
              <w:right w:val="single" w:sz="4" w:space="0" w:color="000000"/>
            </w:tcBorders>
            <w:shd w:val="clear" w:color="auto" w:fill="auto"/>
            <w:vAlign w:val="center"/>
          </w:tcPr>
          <w:p w14:paraId="73D46CA0" w14:textId="77777777" w:rsidR="00B93C0C" w:rsidRPr="00AE4A66" w:rsidRDefault="00B93C0C" w:rsidP="0000610A">
            <w:pPr>
              <w:spacing w:after="0"/>
              <w:jc w:val="center"/>
              <w:rPr>
                <w:sz w:val="20"/>
                <w:szCs w:val="20"/>
              </w:rPr>
            </w:pPr>
            <w:r w:rsidRPr="00AE4A66">
              <w:rPr>
                <w:sz w:val="20"/>
                <w:szCs w:val="20"/>
              </w:rPr>
              <w:t>3.8</w:t>
            </w:r>
          </w:p>
        </w:tc>
        <w:tc>
          <w:tcPr>
            <w:tcW w:w="720" w:type="dxa"/>
            <w:tcBorders>
              <w:top w:val="nil"/>
              <w:left w:val="nil"/>
              <w:bottom w:val="single" w:sz="4" w:space="0" w:color="000000"/>
              <w:right w:val="single" w:sz="4" w:space="0" w:color="000000"/>
            </w:tcBorders>
            <w:shd w:val="clear" w:color="auto" w:fill="auto"/>
            <w:vAlign w:val="center"/>
          </w:tcPr>
          <w:p w14:paraId="37583E32" w14:textId="77777777" w:rsidR="00B93C0C" w:rsidRPr="00AE4A66" w:rsidRDefault="00B93C0C" w:rsidP="0000610A">
            <w:pPr>
              <w:spacing w:after="0"/>
              <w:jc w:val="center"/>
              <w:rPr>
                <w:sz w:val="20"/>
                <w:szCs w:val="20"/>
              </w:rPr>
            </w:pPr>
            <w:r w:rsidRPr="00AE4A66">
              <w:rPr>
                <w:sz w:val="20"/>
                <w:szCs w:val="20"/>
              </w:rPr>
              <w:t>3.8</w:t>
            </w:r>
          </w:p>
        </w:tc>
        <w:tc>
          <w:tcPr>
            <w:tcW w:w="720" w:type="dxa"/>
            <w:tcBorders>
              <w:top w:val="nil"/>
              <w:left w:val="nil"/>
              <w:bottom w:val="single" w:sz="4" w:space="0" w:color="000000"/>
              <w:right w:val="single" w:sz="4" w:space="0" w:color="000000"/>
            </w:tcBorders>
            <w:shd w:val="clear" w:color="auto" w:fill="auto"/>
            <w:vAlign w:val="center"/>
          </w:tcPr>
          <w:p w14:paraId="4F56D89C" w14:textId="77777777" w:rsidR="00B93C0C" w:rsidRPr="00AE4A66" w:rsidRDefault="00B93C0C" w:rsidP="0000610A">
            <w:pPr>
              <w:spacing w:after="0"/>
              <w:jc w:val="center"/>
              <w:rPr>
                <w:sz w:val="20"/>
                <w:szCs w:val="20"/>
              </w:rPr>
            </w:pPr>
            <w:r w:rsidRPr="00AE4A66">
              <w:rPr>
                <w:sz w:val="20"/>
                <w:szCs w:val="20"/>
              </w:rPr>
              <w:t>3.8</w:t>
            </w:r>
          </w:p>
        </w:tc>
        <w:tc>
          <w:tcPr>
            <w:tcW w:w="750" w:type="dxa"/>
            <w:tcBorders>
              <w:top w:val="nil"/>
              <w:left w:val="nil"/>
              <w:bottom w:val="single" w:sz="4" w:space="0" w:color="000000"/>
              <w:right w:val="single" w:sz="4" w:space="0" w:color="000000"/>
            </w:tcBorders>
            <w:shd w:val="clear" w:color="auto" w:fill="auto"/>
            <w:vAlign w:val="center"/>
          </w:tcPr>
          <w:p w14:paraId="51C0A759" w14:textId="77777777" w:rsidR="00B93C0C" w:rsidRPr="00AE4A66" w:rsidRDefault="00B93C0C" w:rsidP="0000610A">
            <w:pPr>
              <w:spacing w:after="0"/>
              <w:jc w:val="center"/>
              <w:rPr>
                <w:sz w:val="20"/>
                <w:szCs w:val="20"/>
              </w:rPr>
            </w:pPr>
            <w:r w:rsidRPr="00AE4A66">
              <w:rPr>
                <w:sz w:val="20"/>
                <w:szCs w:val="20"/>
              </w:rPr>
              <w:t>4.2</w:t>
            </w:r>
          </w:p>
        </w:tc>
        <w:tc>
          <w:tcPr>
            <w:tcW w:w="2145" w:type="dxa"/>
            <w:tcBorders>
              <w:top w:val="nil"/>
              <w:left w:val="nil"/>
              <w:bottom w:val="single" w:sz="4" w:space="0" w:color="000000"/>
              <w:right w:val="single" w:sz="4" w:space="0" w:color="000000"/>
            </w:tcBorders>
            <w:shd w:val="clear" w:color="auto" w:fill="E2EFD9" w:themeFill="accent6" w:themeFillTint="33"/>
            <w:vAlign w:val="center"/>
          </w:tcPr>
          <w:p w14:paraId="66E0D087" w14:textId="77777777" w:rsidR="00B93C0C" w:rsidRPr="00AE4A66" w:rsidRDefault="00B93C0C" w:rsidP="0000610A">
            <w:pPr>
              <w:spacing w:after="0"/>
              <w:jc w:val="center"/>
              <w:rPr>
                <w:b/>
                <w:sz w:val="20"/>
                <w:szCs w:val="20"/>
              </w:rPr>
            </w:pPr>
            <w:r w:rsidRPr="00AE4A66">
              <w:rPr>
                <w:b/>
                <w:sz w:val="20"/>
                <w:szCs w:val="20"/>
              </w:rPr>
              <w:t>3.9</w:t>
            </w:r>
          </w:p>
        </w:tc>
      </w:tr>
    </w:tbl>
    <w:p w14:paraId="54F561F2" w14:textId="77777777" w:rsidR="00B93C0C" w:rsidRPr="00844737" w:rsidRDefault="00B93C0C" w:rsidP="00844737">
      <w:pPr>
        <w:spacing w:after="120" w:line="276" w:lineRule="auto"/>
        <w:jc w:val="both"/>
        <w:rPr>
          <w:sz w:val="18"/>
          <w:szCs w:val="18"/>
        </w:rPr>
      </w:pPr>
      <w:r w:rsidRPr="00844737">
        <w:rPr>
          <w:sz w:val="18"/>
          <w:szCs w:val="18"/>
        </w:rPr>
        <w:t>Fuente: INEI - ENDES. Elaboración: Ministerio de Cultura - DGPI.</w:t>
      </w:r>
    </w:p>
    <w:p w14:paraId="64BB66AA" w14:textId="18A8C2AC" w:rsidR="00B93C0C" w:rsidRDefault="00B93C0C" w:rsidP="00B93C0C">
      <w:pPr>
        <w:spacing w:before="120" w:after="120" w:line="276" w:lineRule="auto"/>
        <w:jc w:val="both"/>
      </w:pPr>
      <w:r>
        <w:t xml:space="preserve">El uso de métodos de planificación en la población femenina refleja el nivel de acceso que se tiene a servicios de consulta de planificación familiar. Lamentablemente, la brecha es aún mayor cuando se diferencia la cantidad de mujeres que utilizan métodos de planificación familiar en el Perú. En promedio, entre los años 2018-2022, solo la mitad de mujeres peruanas, el 51.3%, en edad fértil, emplea métodos de planificación familiar. Existe una brecha de amplia entre este mismo periodo, ya que solo el 9.3% de mujeres indígenas utilizan algún método de anticoncepción frente al 42% de mujeres no indígenas que utiliza algún método de anticoncepción. Es decir que, la suma del 9.3% de mujeres indígenas y el 42% de mujeres no indígenas que utilizan métodos nos da la cifra nacional de mujeres que acceden de alguna forma a servicios de planificación. </w:t>
      </w:r>
    </w:p>
    <w:p w14:paraId="045E7B3A" w14:textId="006924D5" w:rsidR="00B93C0C" w:rsidRPr="00844737" w:rsidRDefault="00844737" w:rsidP="006A4DE7">
      <w:pPr>
        <w:pStyle w:val="Descripcin"/>
        <w:jc w:val="both"/>
        <w:rPr>
          <w:b w:val="0"/>
        </w:rPr>
      </w:pPr>
      <w:bookmarkStart w:id="506" w:name="_Toc143624363"/>
      <w:r>
        <w:t xml:space="preserve">Tabla </w:t>
      </w:r>
      <w:r w:rsidR="00000000">
        <w:fldChar w:fldCharType="begin"/>
      </w:r>
      <w:r w:rsidR="00000000">
        <w:instrText xml:space="preserve"> SEQ Tabla \* ARABIC </w:instrText>
      </w:r>
      <w:r w:rsidR="00000000">
        <w:fldChar w:fldCharType="separate"/>
      </w:r>
      <w:r w:rsidR="00740F56">
        <w:rPr>
          <w:noProof/>
        </w:rPr>
        <w:t>39</w:t>
      </w:r>
      <w:r w:rsidR="00000000">
        <w:rPr>
          <w:noProof/>
        </w:rPr>
        <w:fldChar w:fldCharType="end"/>
      </w:r>
      <w:r w:rsidRPr="00844737">
        <w:t>. Porcentaje de mujeres de 15 a 49 años de edad que usan algún método de planificación familiar, 2018-2022 (porcentajes respecto a la población total de mujeres entre 25-49)</w:t>
      </w:r>
      <w:bookmarkEnd w:id="506"/>
    </w:p>
    <w:tbl>
      <w:tblPr>
        <w:tblW w:w="8505" w:type="dxa"/>
        <w:tblInd w:w="-15" w:type="dxa"/>
        <w:tblLayout w:type="fixed"/>
        <w:tblLook w:val="0400" w:firstRow="0" w:lastRow="0" w:firstColumn="0" w:lastColumn="0" w:noHBand="0" w:noVBand="1"/>
      </w:tblPr>
      <w:tblGrid>
        <w:gridCol w:w="2620"/>
        <w:gridCol w:w="810"/>
        <w:gridCol w:w="810"/>
        <w:gridCol w:w="720"/>
        <w:gridCol w:w="900"/>
        <w:gridCol w:w="900"/>
        <w:gridCol w:w="1745"/>
      </w:tblGrid>
      <w:tr w:rsidR="00B93C0C" w:rsidRPr="00AE4A66" w14:paraId="510B3C81" w14:textId="77777777" w:rsidTr="0000610A">
        <w:trPr>
          <w:trHeight w:val="20"/>
        </w:trPr>
        <w:tc>
          <w:tcPr>
            <w:tcW w:w="2620"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37AA1006" w14:textId="77777777" w:rsidR="00B93C0C" w:rsidRPr="00AE4A66" w:rsidRDefault="00B93C0C" w:rsidP="0000610A">
            <w:pPr>
              <w:spacing w:after="0"/>
              <w:jc w:val="center"/>
              <w:rPr>
                <w:b/>
                <w:color w:val="FFFFFF"/>
                <w:sz w:val="20"/>
                <w:szCs w:val="20"/>
              </w:rPr>
            </w:pPr>
            <w:r w:rsidRPr="00AE4A66">
              <w:rPr>
                <w:b/>
                <w:color w:val="FFFFFF"/>
                <w:sz w:val="20"/>
                <w:szCs w:val="20"/>
              </w:rPr>
              <w:t>Lengua materna</w:t>
            </w:r>
          </w:p>
        </w:tc>
        <w:tc>
          <w:tcPr>
            <w:tcW w:w="810" w:type="dxa"/>
            <w:tcBorders>
              <w:top w:val="single" w:sz="4" w:space="0" w:color="000000"/>
              <w:left w:val="nil"/>
              <w:bottom w:val="single" w:sz="4" w:space="0" w:color="000000"/>
              <w:right w:val="single" w:sz="4" w:space="0" w:color="000000"/>
            </w:tcBorders>
            <w:shd w:val="clear" w:color="auto" w:fill="006666"/>
            <w:vAlign w:val="center"/>
          </w:tcPr>
          <w:p w14:paraId="1235999D" w14:textId="77777777" w:rsidR="00B93C0C" w:rsidRPr="00AE4A66" w:rsidRDefault="00B93C0C" w:rsidP="0000610A">
            <w:pPr>
              <w:spacing w:after="0"/>
              <w:jc w:val="center"/>
              <w:rPr>
                <w:b/>
                <w:color w:val="FFFFFF"/>
                <w:sz w:val="20"/>
                <w:szCs w:val="20"/>
              </w:rPr>
            </w:pPr>
            <w:r w:rsidRPr="00AE4A66">
              <w:rPr>
                <w:b/>
                <w:color w:val="FFFFFF"/>
                <w:sz w:val="20"/>
                <w:szCs w:val="20"/>
              </w:rPr>
              <w:t>2018</w:t>
            </w:r>
          </w:p>
        </w:tc>
        <w:tc>
          <w:tcPr>
            <w:tcW w:w="810" w:type="dxa"/>
            <w:tcBorders>
              <w:top w:val="single" w:sz="4" w:space="0" w:color="000000"/>
              <w:left w:val="nil"/>
              <w:bottom w:val="single" w:sz="4" w:space="0" w:color="000000"/>
              <w:right w:val="single" w:sz="4" w:space="0" w:color="000000"/>
            </w:tcBorders>
            <w:shd w:val="clear" w:color="auto" w:fill="006666"/>
            <w:vAlign w:val="center"/>
          </w:tcPr>
          <w:p w14:paraId="2D52D0F0" w14:textId="77777777" w:rsidR="00B93C0C" w:rsidRPr="00AE4A66" w:rsidRDefault="00B93C0C" w:rsidP="0000610A">
            <w:pPr>
              <w:spacing w:after="0"/>
              <w:jc w:val="center"/>
              <w:rPr>
                <w:b/>
                <w:color w:val="FFFFFF"/>
                <w:sz w:val="20"/>
                <w:szCs w:val="20"/>
              </w:rPr>
            </w:pPr>
            <w:r w:rsidRPr="00AE4A66">
              <w:rPr>
                <w:b/>
                <w:color w:val="FFFFFF"/>
                <w:sz w:val="20"/>
                <w:szCs w:val="20"/>
              </w:rPr>
              <w:t>2019</w:t>
            </w:r>
          </w:p>
        </w:tc>
        <w:tc>
          <w:tcPr>
            <w:tcW w:w="720" w:type="dxa"/>
            <w:tcBorders>
              <w:top w:val="single" w:sz="4" w:space="0" w:color="000000"/>
              <w:left w:val="nil"/>
              <w:bottom w:val="single" w:sz="4" w:space="0" w:color="000000"/>
              <w:right w:val="single" w:sz="4" w:space="0" w:color="000000"/>
            </w:tcBorders>
            <w:shd w:val="clear" w:color="auto" w:fill="006666"/>
            <w:vAlign w:val="center"/>
          </w:tcPr>
          <w:p w14:paraId="5D2643CE" w14:textId="77777777" w:rsidR="00B93C0C" w:rsidRPr="00AE4A66" w:rsidRDefault="00B93C0C" w:rsidP="0000610A">
            <w:pPr>
              <w:spacing w:after="0"/>
              <w:jc w:val="center"/>
              <w:rPr>
                <w:b/>
                <w:color w:val="FFFFFF"/>
                <w:sz w:val="20"/>
                <w:szCs w:val="20"/>
              </w:rPr>
            </w:pPr>
            <w:r w:rsidRPr="00AE4A66">
              <w:rPr>
                <w:b/>
                <w:color w:val="FFFFFF"/>
                <w:sz w:val="20"/>
                <w:szCs w:val="20"/>
              </w:rPr>
              <w:t>2020</w:t>
            </w:r>
          </w:p>
        </w:tc>
        <w:tc>
          <w:tcPr>
            <w:tcW w:w="900" w:type="dxa"/>
            <w:tcBorders>
              <w:top w:val="single" w:sz="4" w:space="0" w:color="000000"/>
              <w:left w:val="nil"/>
              <w:bottom w:val="single" w:sz="4" w:space="0" w:color="000000"/>
              <w:right w:val="single" w:sz="4" w:space="0" w:color="000000"/>
            </w:tcBorders>
            <w:shd w:val="clear" w:color="auto" w:fill="006666"/>
            <w:vAlign w:val="center"/>
          </w:tcPr>
          <w:p w14:paraId="20040DA7" w14:textId="77777777" w:rsidR="00B93C0C" w:rsidRPr="00AE4A66" w:rsidRDefault="00B93C0C" w:rsidP="0000610A">
            <w:pPr>
              <w:spacing w:after="0"/>
              <w:jc w:val="center"/>
              <w:rPr>
                <w:b/>
                <w:color w:val="FFFFFF"/>
                <w:sz w:val="20"/>
                <w:szCs w:val="20"/>
              </w:rPr>
            </w:pPr>
            <w:r w:rsidRPr="00AE4A66">
              <w:rPr>
                <w:b/>
                <w:color w:val="FFFFFF"/>
                <w:sz w:val="20"/>
                <w:szCs w:val="20"/>
              </w:rPr>
              <w:t>2021</w:t>
            </w:r>
          </w:p>
        </w:tc>
        <w:tc>
          <w:tcPr>
            <w:tcW w:w="900" w:type="dxa"/>
            <w:tcBorders>
              <w:top w:val="single" w:sz="4" w:space="0" w:color="000000"/>
              <w:left w:val="nil"/>
              <w:bottom w:val="single" w:sz="4" w:space="0" w:color="000000"/>
              <w:right w:val="single" w:sz="4" w:space="0" w:color="000000"/>
            </w:tcBorders>
            <w:shd w:val="clear" w:color="auto" w:fill="006666"/>
            <w:vAlign w:val="center"/>
          </w:tcPr>
          <w:p w14:paraId="568C9503" w14:textId="77777777" w:rsidR="00B93C0C" w:rsidRPr="00AE4A66" w:rsidRDefault="00B93C0C" w:rsidP="0000610A">
            <w:pPr>
              <w:spacing w:after="0"/>
              <w:jc w:val="center"/>
              <w:rPr>
                <w:b/>
                <w:color w:val="FFFFFF"/>
                <w:sz w:val="20"/>
                <w:szCs w:val="20"/>
              </w:rPr>
            </w:pPr>
            <w:r w:rsidRPr="00AE4A66">
              <w:rPr>
                <w:b/>
                <w:color w:val="FFFFFF"/>
                <w:sz w:val="20"/>
                <w:szCs w:val="20"/>
              </w:rPr>
              <w:t>2022</w:t>
            </w:r>
          </w:p>
        </w:tc>
        <w:tc>
          <w:tcPr>
            <w:tcW w:w="1745" w:type="dxa"/>
            <w:tcBorders>
              <w:top w:val="single" w:sz="4" w:space="0" w:color="000000"/>
              <w:left w:val="nil"/>
              <w:bottom w:val="single" w:sz="4" w:space="0" w:color="000000"/>
              <w:right w:val="single" w:sz="4" w:space="0" w:color="000000"/>
            </w:tcBorders>
            <w:shd w:val="clear" w:color="auto" w:fill="006666"/>
            <w:vAlign w:val="center"/>
          </w:tcPr>
          <w:p w14:paraId="6A3D69A8" w14:textId="77777777" w:rsidR="00B93C0C" w:rsidRPr="00AE4A66" w:rsidRDefault="00B93C0C" w:rsidP="0000610A">
            <w:pPr>
              <w:spacing w:after="0"/>
              <w:jc w:val="center"/>
              <w:rPr>
                <w:b/>
                <w:color w:val="FFFFFF"/>
                <w:sz w:val="20"/>
                <w:szCs w:val="20"/>
              </w:rPr>
            </w:pPr>
            <w:r w:rsidRPr="00AE4A66">
              <w:rPr>
                <w:b/>
                <w:color w:val="FFFFFF"/>
                <w:sz w:val="20"/>
                <w:szCs w:val="20"/>
              </w:rPr>
              <w:t xml:space="preserve">Promedio </w:t>
            </w:r>
          </w:p>
        </w:tc>
      </w:tr>
      <w:tr w:rsidR="00B93C0C" w:rsidRPr="00AE4A66" w14:paraId="426D7987" w14:textId="77777777" w:rsidTr="0000610A">
        <w:trPr>
          <w:trHeight w:val="20"/>
        </w:trPr>
        <w:tc>
          <w:tcPr>
            <w:tcW w:w="2620" w:type="dxa"/>
            <w:tcBorders>
              <w:top w:val="nil"/>
              <w:left w:val="single" w:sz="4" w:space="0" w:color="000000"/>
              <w:bottom w:val="single" w:sz="4" w:space="0" w:color="000000"/>
              <w:right w:val="single" w:sz="4" w:space="0" w:color="000000"/>
            </w:tcBorders>
            <w:shd w:val="clear" w:color="auto" w:fill="E2EFD9" w:themeFill="accent6" w:themeFillTint="33"/>
            <w:vAlign w:val="center"/>
          </w:tcPr>
          <w:p w14:paraId="371CFEF9" w14:textId="77777777" w:rsidR="00B93C0C" w:rsidRPr="00AE4A66" w:rsidRDefault="00B93C0C" w:rsidP="0000610A">
            <w:pPr>
              <w:spacing w:after="0"/>
              <w:jc w:val="center"/>
              <w:rPr>
                <w:b/>
                <w:sz w:val="20"/>
                <w:szCs w:val="20"/>
              </w:rPr>
            </w:pPr>
            <w:r w:rsidRPr="00AE4A66">
              <w:rPr>
                <w:b/>
                <w:sz w:val="20"/>
                <w:szCs w:val="20"/>
              </w:rPr>
              <w:t>Nacional</w:t>
            </w:r>
          </w:p>
        </w:tc>
        <w:tc>
          <w:tcPr>
            <w:tcW w:w="810" w:type="dxa"/>
            <w:tcBorders>
              <w:top w:val="nil"/>
              <w:left w:val="nil"/>
              <w:bottom w:val="single" w:sz="4" w:space="0" w:color="000000"/>
              <w:right w:val="single" w:sz="4" w:space="0" w:color="000000"/>
            </w:tcBorders>
            <w:shd w:val="clear" w:color="auto" w:fill="E2EFD9" w:themeFill="accent6" w:themeFillTint="33"/>
            <w:vAlign w:val="center"/>
          </w:tcPr>
          <w:p w14:paraId="6E6E75B0" w14:textId="77777777" w:rsidR="00B93C0C" w:rsidRPr="00AE4A66" w:rsidRDefault="00B93C0C" w:rsidP="0000610A">
            <w:pPr>
              <w:spacing w:after="0"/>
              <w:jc w:val="center"/>
              <w:rPr>
                <w:b/>
                <w:sz w:val="20"/>
                <w:szCs w:val="20"/>
              </w:rPr>
            </w:pPr>
            <w:r w:rsidRPr="00AE4A66">
              <w:rPr>
                <w:b/>
                <w:sz w:val="20"/>
                <w:szCs w:val="20"/>
              </w:rPr>
              <w:t>52.7</w:t>
            </w:r>
          </w:p>
        </w:tc>
        <w:tc>
          <w:tcPr>
            <w:tcW w:w="810" w:type="dxa"/>
            <w:tcBorders>
              <w:top w:val="nil"/>
              <w:left w:val="nil"/>
              <w:bottom w:val="single" w:sz="4" w:space="0" w:color="000000"/>
              <w:right w:val="single" w:sz="4" w:space="0" w:color="000000"/>
            </w:tcBorders>
            <w:shd w:val="clear" w:color="auto" w:fill="E2EFD9" w:themeFill="accent6" w:themeFillTint="33"/>
            <w:vAlign w:val="center"/>
          </w:tcPr>
          <w:p w14:paraId="1EA5DBF9" w14:textId="77777777" w:rsidR="00B93C0C" w:rsidRPr="00AE4A66" w:rsidRDefault="00B93C0C" w:rsidP="0000610A">
            <w:pPr>
              <w:spacing w:after="0"/>
              <w:jc w:val="center"/>
              <w:rPr>
                <w:b/>
                <w:sz w:val="20"/>
                <w:szCs w:val="20"/>
              </w:rPr>
            </w:pPr>
            <w:r w:rsidRPr="00AE4A66">
              <w:rPr>
                <w:b/>
                <w:sz w:val="20"/>
                <w:szCs w:val="20"/>
              </w:rPr>
              <w:t>57.0</w:t>
            </w:r>
          </w:p>
        </w:tc>
        <w:tc>
          <w:tcPr>
            <w:tcW w:w="720" w:type="dxa"/>
            <w:tcBorders>
              <w:top w:val="nil"/>
              <w:left w:val="nil"/>
              <w:bottom w:val="single" w:sz="4" w:space="0" w:color="000000"/>
              <w:right w:val="single" w:sz="4" w:space="0" w:color="000000"/>
            </w:tcBorders>
            <w:shd w:val="clear" w:color="auto" w:fill="E2EFD9" w:themeFill="accent6" w:themeFillTint="33"/>
            <w:vAlign w:val="center"/>
          </w:tcPr>
          <w:p w14:paraId="5BF49CD2" w14:textId="77777777" w:rsidR="00B93C0C" w:rsidRPr="00AE4A66" w:rsidRDefault="00B93C0C" w:rsidP="0000610A">
            <w:pPr>
              <w:spacing w:after="0"/>
              <w:jc w:val="center"/>
              <w:rPr>
                <w:b/>
                <w:sz w:val="20"/>
                <w:szCs w:val="20"/>
              </w:rPr>
            </w:pPr>
            <w:r w:rsidRPr="00AE4A66">
              <w:rPr>
                <w:b/>
                <w:sz w:val="20"/>
                <w:szCs w:val="20"/>
              </w:rPr>
              <w:t>50.0</w:t>
            </w:r>
          </w:p>
        </w:tc>
        <w:tc>
          <w:tcPr>
            <w:tcW w:w="900" w:type="dxa"/>
            <w:tcBorders>
              <w:top w:val="nil"/>
              <w:left w:val="nil"/>
              <w:bottom w:val="single" w:sz="4" w:space="0" w:color="000000"/>
              <w:right w:val="single" w:sz="4" w:space="0" w:color="000000"/>
            </w:tcBorders>
            <w:shd w:val="clear" w:color="auto" w:fill="E2EFD9" w:themeFill="accent6" w:themeFillTint="33"/>
            <w:vAlign w:val="center"/>
          </w:tcPr>
          <w:p w14:paraId="52311B6D" w14:textId="77777777" w:rsidR="00B93C0C" w:rsidRPr="00AE4A66" w:rsidRDefault="00B93C0C" w:rsidP="0000610A">
            <w:pPr>
              <w:spacing w:after="0"/>
              <w:jc w:val="center"/>
              <w:rPr>
                <w:b/>
                <w:sz w:val="20"/>
                <w:szCs w:val="20"/>
              </w:rPr>
            </w:pPr>
            <w:r w:rsidRPr="00AE4A66">
              <w:rPr>
                <w:b/>
                <w:sz w:val="20"/>
                <w:szCs w:val="20"/>
              </w:rPr>
              <w:t>47.8</w:t>
            </w:r>
          </w:p>
        </w:tc>
        <w:tc>
          <w:tcPr>
            <w:tcW w:w="900" w:type="dxa"/>
            <w:tcBorders>
              <w:top w:val="nil"/>
              <w:left w:val="nil"/>
              <w:bottom w:val="single" w:sz="4" w:space="0" w:color="000000"/>
              <w:right w:val="single" w:sz="4" w:space="0" w:color="000000"/>
            </w:tcBorders>
            <w:shd w:val="clear" w:color="auto" w:fill="E2EFD9" w:themeFill="accent6" w:themeFillTint="33"/>
            <w:vAlign w:val="center"/>
          </w:tcPr>
          <w:p w14:paraId="40F5F718" w14:textId="77777777" w:rsidR="00B93C0C" w:rsidRPr="00AE4A66" w:rsidRDefault="00B93C0C" w:rsidP="0000610A">
            <w:pPr>
              <w:spacing w:after="0"/>
              <w:jc w:val="center"/>
              <w:rPr>
                <w:b/>
                <w:sz w:val="20"/>
                <w:szCs w:val="20"/>
              </w:rPr>
            </w:pPr>
            <w:r w:rsidRPr="00AE4A66">
              <w:rPr>
                <w:b/>
                <w:sz w:val="20"/>
                <w:szCs w:val="20"/>
              </w:rPr>
              <w:t>49.2</w:t>
            </w:r>
          </w:p>
        </w:tc>
        <w:tc>
          <w:tcPr>
            <w:tcW w:w="1745" w:type="dxa"/>
            <w:tcBorders>
              <w:top w:val="nil"/>
              <w:left w:val="nil"/>
              <w:bottom w:val="single" w:sz="4" w:space="0" w:color="000000"/>
              <w:right w:val="single" w:sz="4" w:space="0" w:color="000000"/>
            </w:tcBorders>
            <w:shd w:val="clear" w:color="auto" w:fill="E2EFD9" w:themeFill="accent6" w:themeFillTint="33"/>
            <w:vAlign w:val="center"/>
          </w:tcPr>
          <w:p w14:paraId="37152D09" w14:textId="77777777" w:rsidR="00B93C0C" w:rsidRPr="00AE4A66" w:rsidRDefault="00B93C0C" w:rsidP="0000610A">
            <w:pPr>
              <w:spacing w:after="0"/>
              <w:jc w:val="center"/>
              <w:rPr>
                <w:b/>
                <w:sz w:val="20"/>
                <w:szCs w:val="20"/>
              </w:rPr>
            </w:pPr>
            <w:r w:rsidRPr="00AE4A66">
              <w:rPr>
                <w:b/>
                <w:sz w:val="20"/>
                <w:szCs w:val="20"/>
              </w:rPr>
              <w:t>51.3</w:t>
            </w:r>
          </w:p>
        </w:tc>
      </w:tr>
      <w:tr w:rsidR="00B93C0C" w:rsidRPr="00AE4A66" w14:paraId="6B50E6D1" w14:textId="77777777" w:rsidTr="0000610A">
        <w:trPr>
          <w:trHeight w:val="20"/>
        </w:trPr>
        <w:tc>
          <w:tcPr>
            <w:tcW w:w="2620" w:type="dxa"/>
            <w:tcBorders>
              <w:top w:val="nil"/>
              <w:left w:val="single" w:sz="4" w:space="0" w:color="000000"/>
              <w:bottom w:val="single" w:sz="4" w:space="0" w:color="000000"/>
              <w:right w:val="single" w:sz="4" w:space="0" w:color="000000"/>
            </w:tcBorders>
            <w:shd w:val="clear" w:color="auto" w:fill="auto"/>
            <w:vAlign w:val="center"/>
          </w:tcPr>
          <w:p w14:paraId="7CDBFFEA" w14:textId="77777777" w:rsidR="00B93C0C" w:rsidRPr="00AE4A66" w:rsidRDefault="00B93C0C" w:rsidP="0000610A">
            <w:pPr>
              <w:spacing w:after="0"/>
              <w:jc w:val="center"/>
              <w:rPr>
                <w:sz w:val="20"/>
                <w:szCs w:val="20"/>
              </w:rPr>
            </w:pPr>
            <w:r w:rsidRPr="00AE4A66">
              <w:rPr>
                <w:sz w:val="20"/>
                <w:szCs w:val="20"/>
              </w:rPr>
              <w:t>Lengua indígena u originaria</w:t>
            </w:r>
          </w:p>
        </w:tc>
        <w:tc>
          <w:tcPr>
            <w:tcW w:w="810" w:type="dxa"/>
            <w:tcBorders>
              <w:top w:val="nil"/>
              <w:left w:val="nil"/>
              <w:bottom w:val="single" w:sz="4" w:space="0" w:color="000000"/>
              <w:right w:val="single" w:sz="4" w:space="0" w:color="000000"/>
            </w:tcBorders>
            <w:shd w:val="clear" w:color="auto" w:fill="auto"/>
            <w:vAlign w:val="center"/>
          </w:tcPr>
          <w:p w14:paraId="1EF5A5FA" w14:textId="77777777" w:rsidR="00B93C0C" w:rsidRPr="00AE4A66" w:rsidRDefault="00B93C0C" w:rsidP="0000610A">
            <w:pPr>
              <w:spacing w:after="0"/>
              <w:jc w:val="center"/>
              <w:rPr>
                <w:sz w:val="20"/>
                <w:szCs w:val="20"/>
              </w:rPr>
            </w:pPr>
            <w:r w:rsidRPr="00AE4A66">
              <w:rPr>
                <w:sz w:val="20"/>
                <w:szCs w:val="20"/>
              </w:rPr>
              <w:t>7.9</w:t>
            </w:r>
          </w:p>
        </w:tc>
        <w:tc>
          <w:tcPr>
            <w:tcW w:w="810" w:type="dxa"/>
            <w:tcBorders>
              <w:top w:val="nil"/>
              <w:left w:val="nil"/>
              <w:bottom w:val="single" w:sz="4" w:space="0" w:color="000000"/>
              <w:right w:val="single" w:sz="4" w:space="0" w:color="000000"/>
            </w:tcBorders>
            <w:shd w:val="clear" w:color="auto" w:fill="auto"/>
            <w:vAlign w:val="center"/>
          </w:tcPr>
          <w:p w14:paraId="50ED25EF" w14:textId="77777777" w:rsidR="00B93C0C" w:rsidRPr="00AE4A66" w:rsidRDefault="00B93C0C" w:rsidP="0000610A">
            <w:pPr>
              <w:spacing w:after="0"/>
              <w:jc w:val="center"/>
              <w:rPr>
                <w:sz w:val="20"/>
                <w:szCs w:val="20"/>
              </w:rPr>
            </w:pPr>
            <w:r w:rsidRPr="00AE4A66">
              <w:rPr>
                <w:sz w:val="20"/>
                <w:szCs w:val="20"/>
              </w:rPr>
              <w:t>17.0</w:t>
            </w:r>
          </w:p>
        </w:tc>
        <w:tc>
          <w:tcPr>
            <w:tcW w:w="720" w:type="dxa"/>
            <w:tcBorders>
              <w:top w:val="nil"/>
              <w:left w:val="nil"/>
              <w:bottom w:val="single" w:sz="4" w:space="0" w:color="000000"/>
              <w:right w:val="single" w:sz="4" w:space="0" w:color="000000"/>
            </w:tcBorders>
            <w:shd w:val="clear" w:color="auto" w:fill="auto"/>
            <w:vAlign w:val="center"/>
          </w:tcPr>
          <w:p w14:paraId="34D531EB" w14:textId="77777777" w:rsidR="00B93C0C" w:rsidRPr="00AE4A66" w:rsidRDefault="00B93C0C" w:rsidP="0000610A">
            <w:pPr>
              <w:spacing w:after="0"/>
              <w:jc w:val="center"/>
              <w:rPr>
                <w:sz w:val="20"/>
                <w:szCs w:val="20"/>
              </w:rPr>
            </w:pPr>
            <w:r w:rsidRPr="00AE4A66">
              <w:rPr>
                <w:sz w:val="20"/>
                <w:szCs w:val="20"/>
              </w:rPr>
              <w:t>7.8</w:t>
            </w:r>
          </w:p>
        </w:tc>
        <w:tc>
          <w:tcPr>
            <w:tcW w:w="900" w:type="dxa"/>
            <w:tcBorders>
              <w:top w:val="nil"/>
              <w:left w:val="nil"/>
              <w:bottom w:val="single" w:sz="4" w:space="0" w:color="000000"/>
              <w:right w:val="single" w:sz="4" w:space="0" w:color="000000"/>
            </w:tcBorders>
            <w:shd w:val="clear" w:color="auto" w:fill="auto"/>
            <w:vAlign w:val="center"/>
          </w:tcPr>
          <w:p w14:paraId="71E8D404" w14:textId="77777777" w:rsidR="00B93C0C" w:rsidRPr="00AE4A66" w:rsidRDefault="00B93C0C" w:rsidP="0000610A">
            <w:pPr>
              <w:spacing w:after="0"/>
              <w:jc w:val="center"/>
              <w:rPr>
                <w:sz w:val="20"/>
                <w:szCs w:val="20"/>
              </w:rPr>
            </w:pPr>
            <w:r w:rsidRPr="00AE4A66">
              <w:rPr>
                <w:sz w:val="20"/>
                <w:szCs w:val="20"/>
              </w:rPr>
              <w:t>6.9</w:t>
            </w:r>
          </w:p>
        </w:tc>
        <w:tc>
          <w:tcPr>
            <w:tcW w:w="900" w:type="dxa"/>
            <w:tcBorders>
              <w:top w:val="nil"/>
              <w:left w:val="nil"/>
              <w:bottom w:val="single" w:sz="4" w:space="0" w:color="000000"/>
              <w:right w:val="single" w:sz="4" w:space="0" w:color="000000"/>
            </w:tcBorders>
            <w:shd w:val="clear" w:color="auto" w:fill="auto"/>
            <w:vAlign w:val="center"/>
          </w:tcPr>
          <w:p w14:paraId="0C1AA0E1" w14:textId="77777777" w:rsidR="00B93C0C" w:rsidRPr="00AE4A66" w:rsidRDefault="00B93C0C" w:rsidP="0000610A">
            <w:pPr>
              <w:spacing w:after="0"/>
              <w:jc w:val="center"/>
              <w:rPr>
                <w:sz w:val="20"/>
                <w:szCs w:val="20"/>
              </w:rPr>
            </w:pPr>
            <w:r w:rsidRPr="00AE4A66">
              <w:rPr>
                <w:sz w:val="20"/>
                <w:szCs w:val="20"/>
              </w:rPr>
              <w:t>7.1</w:t>
            </w:r>
          </w:p>
        </w:tc>
        <w:tc>
          <w:tcPr>
            <w:tcW w:w="1745" w:type="dxa"/>
            <w:tcBorders>
              <w:top w:val="nil"/>
              <w:left w:val="nil"/>
              <w:bottom w:val="single" w:sz="4" w:space="0" w:color="000000"/>
              <w:right w:val="single" w:sz="4" w:space="0" w:color="000000"/>
            </w:tcBorders>
            <w:shd w:val="clear" w:color="auto" w:fill="E2EFD9" w:themeFill="accent6" w:themeFillTint="33"/>
            <w:vAlign w:val="center"/>
          </w:tcPr>
          <w:p w14:paraId="749AA24A" w14:textId="77777777" w:rsidR="00B93C0C" w:rsidRPr="00AE4A66" w:rsidRDefault="00B93C0C" w:rsidP="0000610A">
            <w:pPr>
              <w:spacing w:after="0"/>
              <w:jc w:val="center"/>
              <w:rPr>
                <w:b/>
                <w:sz w:val="20"/>
                <w:szCs w:val="20"/>
              </w:rPr>
            </w:pPr>
            <w:r w:rsidRPr="00AE4A66">
              <w:rPr>
                <w:b/>
                <w:sz w:val="20"/>
                <w:szCs w:val="20"/>
              </w:rPr>
              <w:t>9.3</w:t>
            </w:r>
          </w:p>
        </w:tc>
      </w:tr>
      <w:tr w:rsidR="00B93C0C" w:rsidRPr="00AE4A66" w14:paraId="0FDEA612" w14:textId="77777777" w:rsidTr="0000610A">
        <w:trPr>
          <w:trHeight w:val="20"/>
        </w:trPr>
        <w:tc>
          <w:tcPr>
            <w:tcW w:w="2620" w:type="dxa"/>
            <w:tcBorders>
              <w:top w:val="nil"/>
              <w:left w:val="single" w:sz="4" w:space="0" w:color="000000"/>
              <w:bottom w:val="single" w:sz="4" w:space="0" w:color="000000"/>
              <w:right w:val="single" w:sz="4" w:space="0" w:color="000000"/>
            </w:tcBorders>
            <w:shd w:val="clear" w:color="auto" w:fill="auto"/>
            <w:vAlign w:val="center"/>
          </w:tcPr>
          <w:p w14:paraId="19B3DC89" w14:textId="77777777" w:rsidR="00B93C0C" w:rsidRPr="00AE4A66" w:rsidRDefault="00B93C0C" w:rsidP="0000610A">
            <w:pPr>
              <w:spacing w:after="0"/>
              <w:jc w:val="center"/>
              <w:rPr>
                <w:sz w:val="20"/>
                <w:szCs w:val="20"/>
              </w:rPr>
            </w:pPr>
            <w:r w:rsidRPr="00AE4A66">
              <w:rPr>
                <w:sz w:val="20"/>
                <w:szCs w:val="20"/>
              </w:rPr>
              <w:t>Lengua no indígena u originaria</w:t>
            </w:r>
          </w:p>
        </w:tc>
        <w:tc>
          <w:tcPr>
            <w:tcW w:w="810" w:type="dxa"/>
            <w:tcBorders>
              <w:top w:val="nil"/>
              <w:left w:val="nil"/>
              <w:bottom w:val="single" w:sz="4" w:space="0" w:color="000000"/>
              <w:right w:val="single" w:sz="4" w:space="0" w:color="000000"/>
            </w:tcBorders>
            <w:shd w:val="clear" w:color="auto" w:fill="auto"/>
            <w:vAlign w:val="center"/>
          </w:tcPr>
          <w:p w14:paraId="242029F2" w14:textId="77777777" w:rsidR="00B93C0C" w:rsidRPr="00AE4A66" w:rsidRDefault="00B93C0C" w:rsidP="0000610A">
            <w:pPr>
              <w:spacing w:after="0"/>
              <w:jc w:val="center"/>
              <w:rPr>
                <w:sz w:val="20"/>
                <w:szCs w:val="20"/>
              </w:rPr>
            </w:pPr>
            <w:r w:rsidRPr="00AE4A66">
              <w:rPr>
                <w:sz w:val="20"/>
                <w:szCs w:val="20"/>
              </w:rPr>
              <w:t>44.8</w:t>
            </w:r>
          </w:p>
        </w:tc>
        <w:tc>
          <w:tcPr>
            <w:tcW w:w="810" w:type="dxa"/>
            <w:tcBorders>
              <w:top w:val="nil"/>
              <w:left w:val="nil"/>
              <w:bottom w:val="single" w:sz="4" w:space="0" w:color="000000"/>
              <w:right w:val="single" w:sz="4" w:space="0" w:color="000000"/>
            </w:tcBorders>
            <w:shd w:val="clear" w:color="auto" w:fill="auto"/>
            <w:vAlign w:val="center"/>
          </w:tcPr>
          <w:p w14:paraId="00F5E8E8" w14:textId="77777777" w:rsidR="00B93C0C" w:rsidRPr="00AE4A66" w:rsidRDefault="00B93C0C" w:rsidP="0000610A">
            <w:pPr>
              <w:spacing w:after="0"/>
              <w:jc w:val="center"/>
              <w:rPr>
                <w:sz w:val="20"/>
                <w:szCs w:val="20"/>
              </w:rPr>
            </w:pPr>
            <w:r w:rsidRPr="00AE4A66">
              <w:rPr>
                <w:sz w:val="20"/>
                <w:szCs w:val="20"/>
              </w:rPr>
              <w:t>40.0</w:t>
            </w:r>
          </w:p>
        </w:tc>
        <w:tc>
          <w:tcPr>
            <w:tcW w:w="720" w:type="dxa"/>
            <w:tcBorders>
              <w:top w:val="nil"/>
              <w:left w:val="nil"/>
              <w:bottom w:val="single" w:sz="4" w:space="0" w:color="000000"/>
              <w:right w:val="single" w:sz="4" w:space="0" w:color="000000"/>
            </w:tcBorders>
            <w:shd w:val="clear" w:color="auto" w:fill="auto"/>
            <w:vAlign w:val="center"/>
          </w:tcPr>
          <w:p w14:paraId="74F4C466" w14:textId="77777777" w:rsidR="00B93C0C" w:rsidRPr="00AE4A66" w:rsidRDefault="00B93C0C" w:rsidP="0000610A">
            <w:pPr>
              <w:spacing w:after="0"/>
              <w:jc w:val="center"/>
              <w:rPr>
                <w:sz w:val="20"/>
                <w:szCs w:val="20"/>
              </w:rPr>
            </w:pPr>
            <w:r w:rsidRPr="00AE4A66">
              <w:rPr>
                <w:sz w:val="20"/>
                <w:szCs w:val="20"/>
              </w:rPr>
              <w:t>42.3</w:t>
            </w:r>
          </w:p>
        </w:tc>
        <w:tc>
          <w:tcPr>
            <w:tcW w:w="900" w:type="dxa"/>
            <w:tcBorders>
              <w:top w:val="nil"/>
              <w:left w:val="nil"/>
              <w:bottom w:val="single" w:sz="4" w:space="0" w:color="000000"/>
              <w:right w:val="single" w:sz="4" w:space="0" w:color="000000"/>
            </w:tcBorders>
            <w:shd w:val="clear" w:color="auto" w:fill="auto"/>
            <w:vAlign w:val="center"/>
          </w:tcPr>
          <w:p w14:paraId="6D1F7F21" w14:textId="77777777" w:rsidR="00B93C0C" w:rsidRPr="00AE4A66" w:rsidRDefault="00B93C0C" w:rsidP="0000610A">
            <w:pPr>
              <w:spacing w:after="0"/>
              <w:jc w:val="center"/>
              <w:rPr>
                <w:sz w:val="20"/>
                <w:szCs w:val="20"/>
              </w:rPr>
            </w:pPr>
            <w:r w:rsidRPr="00AE4A66">
              <w:rPr>
                <w:sz w:val="20"/>
                <w:szCs w:val="20"/>
              </w:rPr>
              <w:t>40.9</w:t>
            </w:r>
          </w:p>
        </w:tc>
        <w:tc>
          <w:tcPr>
            <w:tcW w:w="900" w:type="dxa"/>
            <w:tcBorders>
              <w:top w:val="nil"/>
              <w:left w:val="nil"/>
              <w:bottom w:val="single" w:sz="4" w:space="0" w:color="000000"/>
              <w:right w:val="single" w:sz="4" w:space="0" w:color="000000"/>
            </w:tcBorders>
            <w:shd w:val="clear" w:color="auto" w:fill="auto"/>
            <w:vAlign w:val="center"/>
          </w:tcPr>
          <w:p w14:paraId="6C5D06F4" w14:textId="77777777" w:rsidR="00B93C0C" w:rsidRPr="00AE4A66" w:rsidRDefault="00B93C0C" w:rsidP="0000610A">
            <w:pPr>
              <w:spacing w:after="0"/>
              <w:jc w:val="center"/>
              <w:rPr>
                <w:sz w:val="20"/>
                <w:szCs w:val="20"/>
              </w:rPr>
            </w:pPr>
            <w:r w:rsidRPr="00AE4A66">
              <w:rPr>
                <w:sz w:val="20"/>
                <w:szCs w:val="20"/>
              </w:rPr>
              <w:t>42.0</w:t>
            </w:r>
          </w:p>
        </w:tc>
        <w:tc>
          <w:tcPr>
            <w:tcW w:w="1745" w:type="dxa"/>
            <w:tcBorders>
              <w:top w:val="nil"/>
              <w:left w:val="nil"/>
              <w:bottom w:val="single" w:sz="4" w:space="0" w:color="000000"/>
              <w:right w:val="single" w:sz="4" w:space="0" w:color="000000"/>
            </w:tcBorders>
            <w:shd w:val="clear" w:color="auto" w:fill="E2EFD9" w:themeFill="accent6" w:themeFillTint="33"/>
            <w:vAlign w:val="center"/>
          </w:tcPr>
          <w:p w14:paraId="47E0A31F" w14:textId="77777777" w:rsidR="00B93C0C" w:rsidRPr="00AE4A66" w:rsidRDefault="00B93C0C" w:rsidP="0000610A">
            <w:pPr>
              <w:spacing w:after="0"/>
              <w:jc w:val="center"/>
              <w:rPr>
                <w:b/>
                <w:sz w:val="20"/>
                <w:szCs w:val="20"/>
              </w:rPr>
            </w:pPr>
            <w:r w:rsidRPr="00AE4A66">
              <w:rPr>
                <w:b/>
                <w:sz w:val="20"/>
                <w:szCs w:val="20"/>
              </w:rPr>
              <w:t>42.0</w:t>
            </w:r>
          </w:p>
        </w:tc>
      </w:tr>
    </w:tbl>
    <w:p w14:paraId="68AC34AF" w14:textId="2EEE3A06" w:rsidR="00B93C0C" w:rsidRPr="006C2EF9" w:rsidRDefault="00B93C0C" w:rsidP="00B93C0C">
      <w:pPr>
        <w:spacing w:before="120" w:after="120" w:line="276" w:lineRule="auto"/>
        <w:jc w:val="both"/>
        <w:rPr>
          <w:sz w:val="18"/>
          <w:szCs w:val="18"/>
        </w:rPr>
      </w:pPr>
      <w:r w:rsidRPr="00844737">
        <w:rPr>
          <w:sz w:val="18"/>
          <w:szCs w:val="18"/>
        </w:rPr>
        <w:t>Fuente: INEI - ENDES. Elaboración</w:t>
      </w:r>
      <w:r w:rsidR="006C2EF9">
        <w:rPr>
          <w:sz w:val="18"/>
          <w:szCs w:val="18"/>
        </w:rPr>
        <w:t>: Ministerio de Cultura - DGPI.</w:t>
      </w:r>
    </w:p>
    <w:p w14:paraId="663A46D4" w14:textId="7343C8C8" w:rsidR="00B93C0C" w:rsidRDefault="00B93C0C" w:rsidP="00B93C0C">
      <w:pPr>
        <w:spacing w:before="120" w:after="120" w:line="276" w:lineRule="auto"/>
        <w:jc w:val="both"/>
      </w:pPr>
      <w:r>
        <w:t xml:space="preserve">Finalmente, se conoce que la abstinencia periódica y la inyección son los métodos anticonceptivos más empleados por las mujeres de entre 15 a 49 años de edad de lengua indígena. </w:t>
      </w:r>
    </w:p>
    <w:p w14:paraId="64BC1EFC" w14:textId="5624DD7D" w:rsidR="00B93C0C" w:rsidRPr="00844737" w:rsidRDefault="00B93C0C" w:rsidP="00B93C0C">
      <w:pPr>
        <w:pStyle w:val="Descripcin"/>
        <w:rPr>
          <w:b w:val="0"/>
        </w:rPr>
      </w:pPr>
      <w:bookmarkStart w:id="507" w:name="_Toc137233489"/>
      <w:bookmarkStart w:id="508" w:name="_Toc143624364"/>
      <w:r w:rsidRPr="00844737">
        <w:t xml:space="preserve">Tabla </w:t>
      </w:r>
      <w:r w:rsidR="00000000">
        <w:fldChar w:fldCharType="begin"/>
      </w:r>
      <w:r w:rsidR="00000000">
        <w:instrText xml:space="preserve"> SEQ Tabla \* ARABIC </w:instrText>
      </w:r>
      <w:r w:rsidR="00000000">
        <w:fldChar w:fldCharType="separate"/>
      </w:r>
      <w:r w:rsidR="00740F56">
        <w:rPr>
          <w:noProof/>
        </w:rPr>
        <w:t>40</w:t>
      </w:r>
      <w:r w:rsidR="00000000">
        <w:rPr>
          <w:noProof/>
        </w:rPr>
        <w:fldChar w:fldCharType="end"/>
      </w:r>
      <w:r w:rsidRPr="00844737">
        <w:t>. Porcentaje de métodos modernos más usados por las mujeres de 15 a 49 años de edad con lengua indígena u originaria, 2018-2022</w:t>
      </w:r>
      <w:bookmarkEnd w:id="507"/>
      <w:bookmarkEnd w:id="508"/>
    </w:p>
    <w:tbl>
      <w:tblPr>
        <w:tblW w:w="8520" w:type="dxa"/>
        <w:tblInd w:w="-15" w:type="dxa"/>
        <w:tblLayout w:type="fixed"/>
        <w:tblLook w:val="0400" w:firstRow="0" w:lastRow="0" w:firstColumn="0" w:lastColumn="0" w:noHBand="0" w:noVBand="1"/>
      </w:tblPr>
      <w:tblGrid>
        <w:gridCol w:w="3075"/>
        <w:gridCol w:w="735"/>
        <w:gridCol w:w="660"/>
        <w:gridCol w:w="690"/>
        <w:gridCol w:w="660"/>
        <w:gridCol w:w="645"/>
        <w:gridCol w:w="2055"/>
      </w:tblGrid>
      <w:tr w:rsidR="00B93C0C" w:rsidRPr="00844737" w14:paraId="781BE8B1" w14:textId="77777777" w:rsidTr="0000610A">
        <w:trPr>
          <w:trHeight w:val="20"/>
        </w:trPr>
        <w:tc>
          <w:tcPr>
            <w:tcW w:w="3075"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1FFD9FF0" w14:textId="77777777" w:rsidR="00B93C0C" w:rsidRPr="00844737" w:rsidRDefault="00B93C0C" w:rsidP="0000610A">
            <w:pPr>
              <w:spacing w:after="0"/>
              <w:jc w:val="center"/>
              <w:rPr>
                <w:rFonts w:asciiTheme="minorHAnsi" w:hAnsiTheme="minorHAnsi" w:cstheme="minorHAnsi"/>
                <w:b/>
                <w:color w:val="FFFFFF"/>
                <w:sz w:val="20"/>
                <w:szCs w:val="20"/>
              </w:rPr>
            </w:pPr>
            <w:r w:rsidRPr="00844737">
              <w:rPr>
                <w:rFonts w:asciiTheme="minorHAnsi" w:hAnsiTheme="minorHAnsi" w:cstheme="minorHAnsi"/>
                <w:b/>
                <w:color w:val="FFFFFF"/>
                <w:sz w:val="20"/>
                <w:szCs w:val="20"/>
              </w:rPr>
              <w:t>Año</w:t>
            </w:r>
          </w:p>
        </w:tc>
        <w:tc>
          <w:tcPr>
            <w:tcW w:w="735" w:type="dxa"/>
            <w:tcBorders>
              <w:top w:val="single" w:sz="4" w:space="0" w:color="000000"/>
              <w:left w:val="nil"/>
              <w:bottom w:val="single" w:sz="4" w:space="0" w:color="000000"/>
              <w:right w:val="single" w:sz="4" w:space="0" w:color="000000"/>
            </w:tcBorders>
            <w:shd w:val="clear" w:color="auto" w:fill="006666"/>
            <w:vAlign w:val="center"/>
          </w:tcPr>
          <w:p w14:paraId="5FED6D5D" w14:textId="77777777" w:rsidR="00B93C0C" w:rsidRPr="00844737" w:rsidRDefault="00B93C0C" w:rsidP="0000610A">
            <w:pPr>
              <w:spacing w:after="0"/>
              <w:jc w:val="center"/>
              <w:rPr>
                <w:rFonts w:asciiTheme="minorHAnsi" w:hAnsiTheme="minorHAnsi" w:cstheme="minorHAnsi"/>
                <w:b/>
                <w:color w:val="FFFFFF"/>
                <w:sz w:val="20"/>
                <w:szCs w:val="20"/>
              </w:rPr>
            </w:pPr>
            <w:r w:rsidRPr="00844737">
              <w:rPr>
                <w:rFonts w:asciiTheme="minorHAnsi" w:hAnsiTheme="minorHAnsi" w:cstheme="minorHAnsi"/>
                <w:b/>
                <w:color w:val="FFFFFF"/>
                <w:sz w:val="20"/>
                <w:szCs w:val="20"/>
              </w:rPr>
              <w:t>2018</w:t>
            </w:r>
          </w:p>
        </w:tc>
        <w:tc>
          <w:tcPr>
            <w:tcW w:w="660" w:type="dxa"/>
            <w:tcBorders>
              <w:top w:val="single" w:sz="4" w:space="0" w:color="000000"/>
              <w:left w:val="nil"/>
              <w:bottom w:val="single" w:sz="4" w:space="0" w:color="000000"/>
              <w:right w:val="single" w:sz="4" w:space="0" w:color="000000"/>
            </w:tcBorders>
            <w:shd w:val="clear" w:color="auto" w:fill="006666"/>
            <w:vAlign w:val="center"/>
          </w:tcPr>
          <w:p w14:paraId="328964F3" w14:textId="77777777" w:rsidR="00B93C0C" w:rsidRPr="00844737" w:rsidRDefault="00B93C0C" w:rsidP="0000610A">
            <w:pPr>
              <w:spacing w:after="0"/>
              <w:jc w:val="center"/>
              <w:rPr>
                <w:rFonts w:asciiTheme="minorHAnsi" w:hAnsiTheme="minorHAnsi" w:cstheme="minorHAnsi"/>
                <w:b/>
                <w:color w:val="FFFFFF"/>
                <w:sz w:val="20"/>
                <w:szCs w:val="20"/>
              </w:rPr>
            </w:pPr>
            <w:r w:rsidRPr="00844737">
              <w:rPr>
                <w:rFonts w:asciiTheme="minorHAnsi" w:hAnsiTheme="minorHAnsi" w:cstheme="minorHAnsi"/>
                <w:b/>
                <w:color w:val="FFFFFF"/>
                <w:sz w:val="20"/>
                <w:szCs w:val="20"/>
              </w:rPr>
              <w:t>2019</w:t>
            </w:r>
          </w:p>
        </w:tc>
        <w:tc>
          <w:tcPr>
            <w:tcW w:w="690" w:type="dxa"/>
            <w:tcBorders>
              <w:top w:val="single" w:sz="4" w:space="0" w:color="000000"/>
              <w:left w:val="nil"/>
              <w:bottom w:val="single" w:sz="4" w:space="0" w:color="000000"/>
              <w:right w:val="single" w:sz="4" w:space="0" w:color="000000"/>
            </w:tcBorders>
            <w:shd w:val="clear" w:color="auto" w:fill="006666"/>
            <w:vAlign w:val="center"/>
          </w:tcPr>
          <w:p w14:paraId="5BF281C9" w14:textId="77777777" w:rsidR="00B93C0C" w:rsidRPr="00844737" w:rsidRDefault="00B93C0C" w:rsidP="0000610A">
            <w:pPr>
              <w:spacing w:after="0"/>
              <w:jc w:val="center"/>
              <w:rPr>
                <w:rFonts w:asciiTheme="minorHAnsi" w:hAnsiTheme="minorHAnsi" w:cstheme="minorHAnsi"/>
                <w:b/>
                <w:color w:val="FFFFFF"/>
                <w:sz w:val="20"/>
                <w:szCs w:val="20"/>
              </w:rPr>
            </w:pPr>
            <w:r w:rsidRPr="00844737">
              <w:rPr>
                <w:rFonts w:asciiTheme="minorHAnsi" w:hAnsiTheme="minorHAnsi" w:cstheme="minorHAnsi"/>
                <w:b/>
                <w:color w:val="FFFFFF"/>
                <w:sz w:val="20"/>
                <w:szCs w:val="20"/>
              </w:rPr>
              <w:t>2020</w:t>
            </w:r>
          </w:p>
        </w:tc>
        <w:tc>
          <w:tcPr>
            <w:tcW w:w="660" w:type="dxa"/>
            <w:tcBorders>
              <w:top w:val="single" w:sz="4" w:space="0" w:color="000000"/>
              <w:left w:val="nil"/>
              <w:bottom w:val="single" w:sz="4" w:space="0" w:color="000000"/>
              <w:right w:val="single" w:sz="4" w:space="0" w:color="000000"/>
            </w:tcBorders>
            <w:shd w:val="clear" w:color="auto" w:fill="006666"/>
            <w:vAlign w:val="center"/>
          </w:tcPr>
          <w:p w14:paraId="0169EF1D" w14:textId="77777777" w:rsidR="00B93C0C" w:rsidRPr="00844737" w:rsidRDefault="00B93C0C" w:rsidP="0000610A">
            <w:pPr>
              <w:spacing w:after="0"/>
              <w:jc w:val="center"/>
              <w:rPr>
                <w:rFonts w:asciiTheme="minorHAnsi" w:hAnsiTheme="minorHAnsi" w:cstheme="minorHAnsi"/>
                <w:b/>
                <w:color w:val="FFFFFF"/>
                <w:sz w:val="20"/>
                <w:szCs w:val="20"/>
              </w:rPr>
            </w:pPr>
            <w:r w:rsidRPr="00844737">
              <w:rPr>
                <w:rFonts w:asciiTheme="minorHAnsi" w:hAnsiTheme="minorHAnsi" w:cstheme="minorHAnsi"/>
                <w:b/>
                <w:color w:val="FFFFFF"/>
                <w:sz w:val="20"/>
                <w:szCs w:val="20"/>
              </w:rPr>
              <w:t>2021</w:t>
            </w:r>
          </w:p>
        </w:tc>
        <w:tc>
          <w:tcPr>
            <w:tcW w:w="645" w:type="dxa"/>
            <w:tcBorders>
              <w:top w:val="single" w:sz="4" w:space="0" w:color="000000"/>
              <w:left w:val="nil"/>
              <w:bottom w:val="single" w:sz="4" w:space="0" w:color="000000"/>
              <w:right w:val="single" w:sz="4" w:space="0" w:color="000000"/>
            </w:tcBorders>
            <w:shd w:val="clear" w:color="auto" w:fill="006666"/>
            <w:vAlign w:val="center"/>
          </w:tcPr>
          <w:p w14:paraId="5806DF02" w14:textId="77777777" w:rsidR="00B93C0C" w:rsidRPr="00844737" w:rsidRDefault="00B93C0C" w:rsidP="0000610A">
            <w:pPr>
              <w:spacing w:after="0"/>
              <w:jc w:val="center"/>
              <w:rPr>
                <w:rFonts w:asciiTheme="minorHAnsi" w:hAnsiTheme="minorHAnsi" w:cstheme="minorHAnsi"/>
                <w:b/>
                <w:color w:val="FFFFFF"/>
                <w:sz w:val="20"/>
                <w:szCs w:val="20"/>
              </w:rPr>
            </w:pPr>
            <w:r w:rsidRPr="00844737">
              <w:rPr>
                <w:rFonts w:asciiTheme="minorHAnsi" w:hAnsiTheme="minorHAnsi" w:cstheme="minorHAnsi"/>
                <w:b/>
                <w:color w:val="FFFFFF"/>
                <w:sz w:val="20"/>
                <w:szCs w:val="20"/>
              </w:rPr>
              <w:t>2022</w:t>
            </w:r>
          </w:p>
        </w:tc>
        <w:tc>
          <w:tcPr>
            <w:tcW w:w="2055" w:type="dxa"/>
            <w:tcBorders>
              <w:top w:val="single" w:sz="4" w:space="0" w:color="000000"/>
              <w:left w:val="nil"/>
              <w:bottom w:val="single" w:sz="4" w:space="0" w:color="000000"/>
              <w:right w:val="single" w:sz="4" w:space="0" w:color="000000"/>
            </w:tcBorders>
            <w:shd w:val="clear" w:color="auto" w:fill="006666"/>
            <w:vAlign w:val="center"/>
          </w:tcPr>
          <w:p w14:paraId="1AA647C4" w14:textId="77777777" w:rsidR="00B93C0C" w:rsidRPr="00844737" w:rsidRDefault="00B93C0C" w:rsidP="0000610A">
            <w:pPr>
              <w:spacing w:after="0"/>
              <w:jc w:val="center"/>
              <w:rPr>
                <w:rFonts w:asciiTheme="minorHAnsi" w:hAnsiTheme="minorHAnsi" w:cstheme="minorHAnsi"/>
                <w:b/>
                <w:color w:val="FFFFFF"/>
                <w:sz w:val="20"/>
                <w:szCs w:val="20"/>
              </w:rPr>
            </w:pPr>
            <w:r w:rsidRPr="00844737">
              <w:rPr>
                <w:rFonts w:asciiTheme="minorHAnsi" w:hAnsiTheme="minorHAnsi" w:cstheme="minorHAnsi"/>
                <w:b/>
                <w:color w:val="FFFFFF"/>
                <w:sz w:val="20"/>
                <w:szCs w:val="20"/>
              </w:rPr>
              <w:t>Promedio</w:t>
            </w:r>
          </w:p>
        </w:tc>
      </w:tr>
      <w:tr w:rsidR="00B93C0C" w:rsidRPr="00844737" w14:paraId="731666F0" w14:textId="77777777" w:rsidTr="0000610A">
        <w:trPr>
          <w:trHeight w:val="20"/>
        </w:trPr>
        <w:tc>
          <w:tcPr>
            <w:tcW w:w="3075" w:type="dxa"/>
            <w:tcBorders>
              <w:top w:val="nil"/>
              <w:left w:val="single" w:sz="4" w:space="0" w:color="000000"/>
              <w:bottom w:val="single" w:sz="4" w:space="0" w:color="000000"/>
              <w:right w:val="single" w:sz="4" w:space="0" w:color="000000"/>
            </w:tcBorders>
            <w:shd w:val="clear" w:color="auto" w:fill="auto"/>
            <w:vAlign w:val="center"/>
          </w:tcPr>
          <w:p w14:paraId="61BABADF" w14:textId="77777777" w:rsidR="00B93C0C" w:rsidRPr="00844737" w:rsidRDefault="00B93C0C" w:rsidP="0000610A">
            <w:pPr>
              <w:spacing w:after="0"/>
              <w:rPr>
                <w:rFonts w:asciiTheme="minorHAnsi" w:hAnsiTheme="minorHAnsi" w:cstheme="minorHAnsi"/>
                <w:sz w:val="20"/>
                <w:szCs w:val="20"/>
              </w:rPr>
            </w:pPr>
            <w:r w:rsidRPr="00844737">
              <w:rPr>
                <w:rFonts w:asciiTheme="minorHAnsi" w:hAnsiTheme="minorHAnsi" w:cstheme="minorHAnsi"/>
                <w:sz w:val="20"/>
                <w:szCs w:val="20"/>
              </w:rPr>
              <w:t>Inyección</w:t>
            </w:r>
          </w:p>
        </w:tc>
        <w:tc>
          <w:tcPr>
            <w:tcW w:w="735" w:type="dxa"/>
            <w:tcBorders>
              <w:top w:val="nil"/>
              <w:left w:val="nil"/>
              <w:bottom w:val="single" w:sz="4" w:space="0" w:color="000000"/>
              <w:right w:val="single" w:sz="4" w:space="0" w:color="000000"/>
            </w:tcBorders>
            <w:shd w:val="clear" w:color="auto" w:fill="auto"/>
            <w:vAlign w:val="center"/>
          </w:tcPr>
          <w:p w14:paraId="539FDE7E"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14.7</w:t>
            </w:r>
          </w:p>
        </w:tc>
        <w:tc>
          <w:tcPr>
            <w:tcW w:w="660" w:type="dxa"/>
            <w:tcBorders>
              <w:top w:val="nil"/>
              <w:left w:val="nil"/>
              <w:bottom w:val="single" w:sz="4" w:space="0" w:color="000000"/>
              <w:right w:val="single" w:sz="4" w:space="0" w:color="000000"/>
            </w:tcBorders>
            <w:shd w:val="clear" w:color="auto" w:fill="auto"/>
            <w:vAlign w:val="center"/>
          </w:tcPr>
          <w:p w14:paraId="37276DAD"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13.3</w:t>
            </w:r>
          </w:p>
        </w:tc>
        <w:tc>
          <w:tcPr>
            <w:tcW w:w="690" w:type="dxa"/>
            <w:tcBorders>
              <w:top w:val="nil"/>
              <w:left w:val="nil"/>
              <w:bottom w:val="single" w:sz="4" w:space="0" w:color="000000"/>
              <w:right w:val="single" w:sz="4" w:space="0" w:color="000000"/>
            </w:tcBorders>
            <w:shd w:val="clear" w:color="auto" w:fill="auto"/>
            <w:vAlign w:val="center"/>
          </w:tcPr>
          <w:p w14:paraId="7EA760E2"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14.0</w:t>
            </w:r>
          </w:p>
        </w:tc>
        <w:tc>
          <w:tcPr>
            <w:tcW w:w="660" w:type="dxa"/>
            <w:tcBorders>
              <w:top w:val="nil"/>
              <w:left w:val="nil"/>
              <w:bottom w:val="single" w:sz="4" w:space="0" w:color="000000"/>
              <w:right w:val="single" w:sz="4" w:space="0" w:color="000000"/>
            </w:tcBorders>
            <w:shd w:val="clear" w:color="auto" w:fill="auto"/>
            <w:vAlign w:val="center"/>
          </w:tcPr>
          <w:p w14:paraId="763CB28A"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11.7</w:t>
            </w:r>
          </w:p>
        </w:tc>
        <w:tc>
          <w:tcPr>
            <w:tcW w:w="645" w:type="dxa"/>
            <w:tcBorders>
              <w:top w:val="nil"/>
              <w:left w:val="nil"/>
              <w:bottom w:val="single" w:sz="4" w:space="0" w:color="000000"/>
              <w:right w:val="single" w:sz="4" w:space="0" w:color="000000"/>
            </w:tcBorders>
            <w:shd w:val="clear" w:color="auto" w:fill="auto"/>
            <w:vAlign w:val="center"/>
          </w:tcPr>
          <w:p w14:paraId="119A3C77"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13.0</w:t>
            </w:r>
          </w:p>
        </w:tc>
        <w:tc>
          <w:tcPr>
            <w:tcW w:w="2055" w:type="dxa"/>
            <w:tcBorders>
              <w:top w:val="nil"/>
              <w:left w:val="nil"/>
              <w:bottom w:val="single" w:sz="4" w:space="0" w:color="000000"/>
              <w:right w:val="single" w:sz="4" w:space="0" w:color="000000"/>
            </w:tcBorders>
            <w:shd w:val="clear" w:color="auto" w:fill="auto"/>
            <w:vAlign w:val="center"/>
          </w:tcPr>
          <w:p w14:paraId="650E5D19"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13.3</w:t>
            </w:r>
          </w:p>
        </w:tc>
      </w:tr>
      <w:tr w:rsidR="00B93C0C" w:rsidRPr="00844737" w14:paraId="2C2E5E75" w14:textId="77777777" w:rsidTr="0000610A">
        <w:trPr>
          <w:trHeight w:val="20"/>
        </w:trPr>
        <w:tc>
          <w:tcPr>
            <w:tcW w:w="3075" w:type="dxa"/>
            <w:tcBorders>
              <w:top w:val="nil"/>
              <w:left w:val="single" w:sz="4" w:space="0" w:color="000000"/>
              <w:bottom w:val="single" w:sz="4" w:space="0" w:color="000000"/>
              <w:right w:val="single" w:sz="4" w:space="0" w:color="000000"/>
            </w:tcBorders>
            <w:shd w:val="clear" w:color="auto" w:fill="auto"/>
            <w:vAlign w:val="center"/>
          </w:tcPr>
          <w:p w14:paraId="3D7803BE" w14:textId="77777777" w:rsidR="00B93C0C" w:rsidRPr="00844737" w:rsidRDefault="00B93C0C" w:rsidP="0000610A">
            <w:pPr>
              <w:spacing w:after="0"/>
              <w:rPr>
                <w:rFonts w:asciiTheme="minorHAnsi" w:hAnsiTheme="minorHAnsi" w:cstheme="minorHAnsi"/>
                <w:sz w:val="20"/>
                <w:szCs w:val="20"/>
              </w:rPr>
            </w:pPr>
            <w:r w:rsidRPr="00844737">
              <w:rPr>
                <w:rFonts w:asciiTheme="minorHAnsi" w:hAnsiTheme="minorHAnsi" w:cstheme="minorHAnsi"/>
                <w:sz w:val="20"/>
                <w:szCs w:val="20"/>
              </w:rPr>
              <w:t>Abstinencia periódica</w:t>
            </w:r>
          </w:p>
        </w:tc>
        <w:tc>
          <w:tcPr>
            <w:tcW w:w="735" w:type="dxa"/>
            <w:tcBorders>
              <w:top w:val="nil"/>
              <w:left w:val="nil"/>
              <w:bottom w:val="single" w:sz="4" w:space="0" w:color="000000"/>
              <w:right w:val="single" w:sz="4" w:space="0" w:color="000000"/>
            </w:tcBorders>
            <w:shd w:val="clear" w:color="auto" w:fill="auto"/>
            <w:vAlign w:val="center"/>
          </w:tcPr>
          <w:p w14:paraId="403461EC"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14.5</w:t>
            </w:r>
          </w:p>
        </w:tc>
        <w:tc>
          <w:tcPr>
            <w:tcW w:w="660" w:type="dxa"/>
            <w:tcBorders>
              <w:top w:val="nil"/>
              <w:left w:val="nil"/>
              <w:bottom w:val="single" w:sz="4" w:space="0" w:color="000000"/>
              <w:right w:val="single" w:sz="4" w:space="0" w:color="000000"/>
            </w:tcBorders>
            <w:shd w:val="clear" w:color="auto" w:fill="auto"/>
            <w:vAlign w:val="center"/>
          </w:tcPr>
          <w:p w14:paraId="349D62AB"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12.9</w:t>
            </w:r>
          </w:p>
        </w:tc>
        <w:tc>
          <w:tcPr>
            <w:tcW w:w="690" w:type="dxa"/>
            <w:tcBorders>
              <w:top w:val="nil"/>
              <w:left w:val="nil"/>
              <w:bottom w:val="single" w:sz="4" w:space="0" w:color="000000"/>
              <w:right w:val="single" w:sz="4" w:space="0" w:color="000000"/>
            </w:tcBorders>
            <w:shd w:val="clear" w:color="auto" w:fill="auto"/>
            <w:vAlign w:val="center"/>
          </w:tcPr>
          <w:p w14:paraId="14DEFBFC"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16.3</w:t>
            </w:r>
          </w:p>
        </w:tc>
        <w:tc>
          <w:tcPr>
            <w:tcW w:w="660" w:type="dxa"/>
            <w:tcBorders>
              <w:top w:val="nil"/>
              <w:left w:val="nil"/>
              <w:bottom w:val="single" w:sz="4" w:space="0" w:color="000000"/>
              <w:right w:val="single" w:sz="4" w:space="0" w:color="000000"/>
            </w:tcBorders>
            <w:shd w:val="clear" w:color="auto" w:fill="auto"/>
            <w:vAlign w:val="center"/>
          </w:tcPr>
          <w:p w14:paraId="4975BF6C"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13.5</w:t>
            </w:r>
          </w:p>
        </w:tc>
        <w:tc>
          <w:tcPr>
            <w:tcW w:w="645" w:type="dxa"/>
            <w:tcBorders>
              <w:top w:val="nil"/>
              <w:left w:val="nil"/>
              <w:bottom w:val="single" w:sz="4" w:space="0" w:color="000000"/>
              <w:right w:val="single" w:sz="4" w:space="0" w:color="000000"/>
            </w:tcBorders>
            <w:shd w:val="clear" w:color="auto" w:fill="auto"/>
            <w:vAlign w:val="center"/>
          </w:tcPr>
          <w:p w14:paraId="453D7A03"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12.9</w:t>
            </w:r>
          </w:p>
        </w:tc>
        <w:tc>
          <w:tcPr>
            <w:tcW w:w="2055" w:type="dxa"/>
            <w:tcBorders>
              <w:top w:val="nil"/>
              <w:left w:val="nil"/>
              <w:bottom w:val="single" w:sz="4" w:space="0" w:color="000000"/>
              <w:right w:val="single" w:sz="4" w:space="0" w:color="000000"/>
            </w:tcBorders>
            <w:shd w:val="clear" w:color="auto" w:fill="auto"/>
            <w:vAlign w:val="center"/>
          </w:tcPr>
          <w:p w14:paraId="627E8E85"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14.0</w:t>
            </w:r>
          </w:p>
        </w:tc>
      </w:tr>
      <w:tr w:rsidR="00B93C0C" w:rsidRPr="00844737" w14:paraId="40858105" w14:textId="77777777" w:rsidTr="0000610A">
        <w:trPr>
          <w:trHeight w:val="20"/>
        </w:trPr>
        <w:tc>
          <w:tcPr>
            <w:tcW w:w="3075" w:type="dxa"/>
            <w:tcBorders>
              <w:top w:val="nil"/>
              <w:left w:val="single" w:sz="4" w:space="0" w:color="000000"/>
              <w:bottom w:val="single" w:sz="4" w:space="0" w:color="000000"/>
              <w:right w:val="single" w:sz="4" w:space="0" w:color="000000"/>
            </w:tcBorders>
            <w:shd w:val="clear" w:color="auto" w:fill="auto"/>
            <w:vAlign w:val="center"/>
          </w:tcPr>
          <w:p w14:paraId="09EA75B0" w14:textId="77777777" w:rsidR="00B93C0C" w:rsidRPr="00844737" w:rsidRDefault="00B93C0C" w:rsidP="0000610A">
            <w:pPr>
              <w:spacing w:after="0"/>
              <w:rPr>
                <w:rFonts w:asciiTheme="minorHAnsi" w:hAnsiTheme="minorHAnsi" w:cstheme="minorHAnsi"/>
                <w:sz w:val="20"/>
                <w:szCs w:val="20"/>
              </w:rPr>
            </w:pPr>
            <w:r w:rsidRPr="00844737">
              <w:rPr>
                <w:rFonts w:asciiTheme="minorHAnsi" w:hAnsiTheme="minorHAnsi" w:cstheme="minorHAnsi"/>
                <w:sz w:val="20"/>
                <w:szCs w:val="20"/>
              </w:rPr>
              <w:t>Condón</w:t>
            </w:r>
          </w:p>
        </w:tc>
        <w:tc>
          <w:tcPr>
            <w:tcW w:w="735" w:type="dxa"/>
            <w:tcBorders>
              <w:top w:val="nil"/>
              <w:left w:val="nil"/>
              <w:bottom w:val="single" w:sz="4" w:space="0" w:color="000000"/>
              <w:right w:val="single" w:sz="4" w:space="0" w:color="000000"/>
            </w:tcBorders>
            <w:shd w:val="clear" w:color="auto" w:fill="auto"/>
            <w:vAlign w:val="center"/>
          </w:tcPr>
          <w:p w14:paraId="02B1A9D9"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8.0</w:t>
            </w:r>
          </w:p>
        </w:tc>
        <w:tc>
          <w:tcPr>
            <w:tcW w:w="660" w:type="dxa"/>
            <w:tcBorders>
              <w:top w:val="nil"/>
              <w:left w:val="nil"/>
              <w:bottom w:val="single" w:sz="4" w:space="0" w:color="000000"/>
              <w:right w:val="single" w:sz="4" w:space="0" w:color="000000"/>
            </w:tcBorders>
            <w:shd w:val="clear" w:color="auto" w:fill="auto"/>
            <w:vAlign w:val="center"/>
          </w:tcPr>
          <w:p w14:paraId="74CD9331"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11.0</w:t>
            </w:r>
          </w:p>
        </w:tc>
        <w:tc>
          <w:tcPr>
            <w:tcW w:w="690" w:type="dxa"/>
            <w:tcBorders>
              <w:top w:val="nil"/>
              <w:left w:val="nil"/>
              <w:bottom w:val="single" w:sz="4" w:space="0" w:color="000000"/>
              <w:right w:val="single" w:sz="4" w:space="0" w:color="000000"/>
            </w:tcBorders>
            <w:shd w:val="clear" w:color="auto" w:fill="auto"/>
            <w:vAlign w:val="center"/>
          </w:tcPr>
          <w:p w14:paraId="0D94A2D6"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8.9</w:t>
            </w:r>
          </w:p>
        </w:tc>
        <w:tc>
          <w:tcPr>
            <w:tcW w:w="660" w:type="dxa"/>
            <w:tcBorders>
              <w:top w:val="nil"/>
              <w:left w:val="nil"/>
              <w:bottom w:val="single" w:sz="4" w:space="0" w:color="000000"/>
              <w:right w:val="single" w:sz="4" w:space="0" w:color="000000"/>
            </w:tcBorders>
            <w:shd w:val="clear" w:color="auto" w:fill="auto"/>
            <w:vAlign w:val="center"/>
          </w:tcPr>
          <w:p w14:paraId="1A37A2AB"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10.3</w:t>
            </w:r>
          </w:p>
        </w:tc>
        <w:tc>
          <w:tcPr>
            <w:tcW w:w="645" w:type="dxa"/>
            <w:tcBorders>
              <w:top w:val="nil"/>
              <w:left w:val="nil"/>
              <w:bottom w:val="single" w:sz="4" w:space="0" w:color="000000"/>
              <w:right w:val="single" w:sz="4" w:space="0" w:color="000000"/>
            </w:tcBorders>
            <w:shd w:val="clear" w:color="auto" w:fill="auto"/>
            <w:vAlign w:val="center"/>
          </w:tcPr>
          <w:p w14:paraId="63683311"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8.5</w:t>
            </w:r>
          </w:p>
        </w:tc>
        <w:tc>
          <w:tcPr>
            <w:tcW w:w="2055" w:type="dxa"/>
            <w:tcBorders>
              <w:top w:val="nil"/>
              <w:left w:val="nil"/>
              <w:bottom w:val="single" w:sz="4" w:space="0" w:color="000000"/>
              <w:right w:val="single" w:sz="4" w:space="0" w:color="000000"/>
            </w:tcBorders>
            <w:shd w:val="clear" w:color="auto" w:fill="auto"/>
            <w:vAlign w:val="center"/>
          </w:tcPr>
          <w:p w14:paraId="2F7BEED0"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9.3</w:t>
            </w:r>
          </w:p>
        </w:tc>
      </w:tr>
      <w:tr w:rsidR="00B93C0C" w:rsidRPr="00844737" w14:paraId="2BC37269" w14:textId="77777777" w:rsidTr="0000610A">
        <w:trPr>
          <w:trHeight w:val="20"/>
        </w:trPr>
        <w:tc>
          <w:tcPr>
            <w:tcW w:w="3075" w:type="dxa"/>
            <w:tcBorders>
              <w:top w:val="nil"/>
              <w:left w:val="single" w:sz="4" w:space="0" w:color="000000"/>
              <w:bottom w:val="single" w:sz="4" w:space="0" w:color="000000"/>
              <w:right w:val="single" w:sz="4" w:space="0" w:color="000000"/>
            </w:tcBorders>
            <w:shd w:val="clear" w:color="auto" w:fill="auto"/>
            <w:vAlign w:val="center"/>
          </w:tcPr>
          <w:p w14:paraId="5CB38664" w14:textId="77777777" w:rsidR="00B93C0C" w:rsidRPr="00844737" w:rsidRDefault="00B93C0C" w:rsidP="0000610A">
            <w:pPr>
              <w:spacing w:after="0"/>
              <w:rPr>
                <w:rFonts w:asciiTheme="minorHAnsi" w:hAnsiTheme="minorHAnsi" w:cstheme="minorHAnsi"/>
                <w:sz w:val="20"/>
                <w:szCs w:val="20"/>
              </w:rPr>
            </w:pPr>
            <w:r w:rsidRPr="00844737">
              <w:rPr>
                <w:rFonts w:asciiTheme="minorHAnsi" w:hAnsiTheme="minorHAnsi" w:cstheme="minorHAnsi"/>
                <w:sz w:val="20"/>
                <w:szCs w:val="20"/>
              </w:rPr>
              <w:t>Retiro</w:t>
            </w:r>
          </w:p>
        </w:tc>
        <w:tc>
          <w:tcPr>
            <w:tcW w:w="735" w:type="dxa"/>
            <w:tcBorders>
              <w:top w:val="nil"/>
              <w:left w:val="nil"/>
              <w:bottom w:val="single" w:sz="4" w:space="0" w:color="000000"/>
              <w:right w:val="single" w:sz="4" w:space="0" w:color="000000"/>
            </w:tcBorders>
            <w:shd w:val="clear" w:color="auto" w:fill="auto"/>
            <w:vAlign w:val="center"/>
          </w:tcPr>
          <w:p w14:paraId="6E37818B"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7.4</w:t>
            </w:r>
          </w:p>
        </w:tc>
        <w:tc>
          <w:tcPr>
            <w:tcW w:w="660" w:type="dxa"/>
            <w:tcBorders>
              <w:top w:val="nil"/>
              <w:left w:val="nil"/>
              <w:bottom w:val="single" w:sz="4" w:space="0" w:color="000000"/>
              <w:right w:val="single" w:sz="4" w:space="0" w:color="000000"/>
            </w:tcBorders>
            <w:shd w:val="clear" w:color="auto" w:fill="auto"/>
            <w:vAlign w:val="center"/>
          </w:tcPr>
          <w:p w14:paraId="62719BD1"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8.3</w:t>
            </w:r>
          </w:p>
        </w:tc>
        <w:tc>
          <w:tcPr>
            <w:tcW w:w="690" w:type="dxa"/>
            <w:tcBorders>
              <w:top w:val="nil"/>
              <w:left w:val="nil"/>
              <w:bottom w:val="single" w:sz="4" w:space="0" w:color="000000"/>
              <w:right w:val="single" w:sz="4" w:space="0" w:color="000000"/>
            </w:tcBorders>
            <w:shd w:val="clear" w:color="auto" w:fill="auto"/>
            <w:vAlign w:val="center"/>
          </w:tcPr>
          <w:p w14:paraId="3B73978A"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6.8</w:t>
            </w:r>
          </w:p>
        </w:tc>
        <w:tc>
          <w:tcPr>
            <w:tcW w:w="660" w:type="dxa"/>
            <w:tcBorders>
              <w:top w:val="nil"/>
              <w:left w:val="nil"/>
              <w:bottom w:val="single" w:sz="4" w:space="0" w:color="000000"/>
              <w:right w:val="single" w:sz="4" w:space="0" w:color="000000"/>
            </w:tcBorders>
            <w:shd w:val="clear" w:color="auto" w:fill="auto"/>
            <w:vAlign w:val="center"/>
          </w:tcPr>
          <w:p w14:paraId="5C895136"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7.7</w:t>
            </w:r>
          </w:p>
        </w:tc>
        <w:tc>
          <w:tcPr>
            <w:tcW w:w="645" w:type="dxa"/>
            <w:tcBorders>
              <w:top w:val="nil"/>
              <w:left w:val="nil"/>
              <w:bottom w:val="single" w:sz="4" w:space="0" w:color="000000"/>
              <w:right w:val="single" w:sz="4" w:space="0" w:color="000000"/>
            </w:tcBorders>
            <w:shd w:val="clear" w:color="auto" w:fill="auto"/>
            <w:vAlign w:val="center"/>
          </w:tcPr>
          <w:p w14:paraId="1AFD7AC8"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7.0</w:t>
            </w:r>
          </w:p>
        </w:tc>
        <w:tc>
          <w:tcPr>
            <w:tcW w:w="2055" w:type="dxa"/>
            <w:tcBorders>
              <w:top w:val="nil"/>
              <w:left w:val="nil"/>
              <w:bottom w:val="single" w:sz="4" w:space="0" w:color="000000"/>
              <w:right w:val="single" w:sz="4" w:space="0" w:color="000000"/>
            </w:tcBorders>
            <w:shd w:val="clear" w:color="auto" w:fill="auto"/>
            <w:vAlign w:val="center"/>
          </w:tcPr>
          <w:p w14:paraId="095C0F4B"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7.4</w:t>
            </w:r>
          </w:p>
        </w:tc>
      </w:tr>
      <w:tr w:rsidR="00B93C0C" w:rsidRPr="00844737" w14:paraId="09818426" w14:textId="77777777" w:rsidTr="0000610A">
        <w:trPr>
          <w:trHeight w:val="20"/>
        </w:trPr>
        <w:tc>
          <w:tcPr>
            <w:tcW w:w="3075" w:type="dxa"/>
            <w:tcBorders>
              <w:top w:val="nil"/>
              <w:left w:val="single" w:sz="4" w:space="0" w:color="000000"/>
              <w:bottom w:val="single" w:sz="4" w:space="0" w:color="000000"/>
              <w:right w:val="single" w:sz="4" w:space="0" w:color="000000"/>
            </w:tcBorders>
            <w:shd w:val="clear" w:color="auto" w:fill="auto"/>
            <w:vAlign w:val="center"/>
          </w:tcPr>
          <w:p w14:paraId="0408E889" w14:textId="77777777" w:rsidR="00B93C0C" w:rsidRPr="00844737" w:rsidRDefault="00B93C0C" w:rsidP="0000610A">
            <w:pPr>
              <w:spacing w:after="0"/>
              <w:rPr>
                <w:rFonts w:asciiTheme="minorHAnsi" w:hAnsiTheme="minorHAnsi" w:cstheme="minorHAnsi"/>
                <w:sz w:val="20"/>
                <w:szCs w:val="20"/>
              </w:rPr>
            </w:pPr>
            <w:r w:rsidRPr="00844737">
              <w:rPr>
                <w:rFonts w:asciiTheme="minorHAnsi" w:hAnsiTheme="minorHAnsi" w:cstheme="minorHAnsi"/>
                <w:sz w:val="20"/>
                <w:szCs w:val="20"/>
              </w:rPr>
              <w:t>Esterilización femenina</w:t>
            </w:r>
          </w:p>
        </w:tc>
        <w:tc>
          <w:tcPr>
            <w:tcW w:w="735" w:type="dxa"/>
            <w:tcBorders>
              <w:top w:val="nil"/>
              <w:left w:val="nil"/>
              <w:bottom w:val="single" w:sz="4" w:space="0" w:color="000000"/>
              <w:right w:val="single" w:sz="4" w:space="0" w:color="000000"/>
            </w:tcBorders>
            <w:shd w:val="clear" w:color="auto" w:fill="auto"/>
            <w:vAlign w:val="center"/>
          </w:tcPr>
          <w:p w14:paraId="64CD80B2"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4.7</w:t>
            </w:r>
          </w:p>
        </w:tc>
        <w:tc>
          <w:tcPr>
            <w:tcW w:w="660" w:type="dxa"/>
            <w:tcBorders>
              <w:top w:val="nil"/>
              <w:left w:val="nil"/>
              <w:bottom w:val="single" w:sz="4" w:space="0" w:color="000000"/>
              <w:right w:val="single" w:sz="4" w:space="0" w:color="000000"/>
            </w:tcBorders>
            <w:shd w:val="clear" w:color="auto" w:fill="auto"/>
            <w:vAlign w:val="center"/>
          </w:tcPr>
          <w:p w14:paraId="3ACF1DF5"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4.9</w:t>
            </w:r>
          </w:p>
        </w:tc>
        <w:tc>
          <w:tcPr>
            <w:tcW w:w="690" w:type="dxa"/>
            <w:tcBorders>
              <w:top w:val="nil"/>
              <w:left w:val="nil"/>
              <w:bottom w:val="single" w:sz="4" w:space="0" w:color="000000"/>
              <w:right w:val="single" w:sz="4" w:space="0" w:color="000000"/>
            </w:tcBorders>
            <w:shd w:val="clear" w:color="auto" w:fill="auto"/>
            <w:vAlign w:val="center"/>
          </w:tcPr>
          <w:p w14:paraId="36BD0C0F"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4.8</w:t>
            </w:r>
          </w:p>
        </w:tc>
        <w:tc>
          <w:tcPr>
            <w:tcW w:w="660" w:type="dxa"/>
            <w:tcBorders>
              <w:top w:val="nil"/>
              <w:left w:val="nil"/>
              <w:bottom w:val="single" w:sz="4" w:space="0" w:color="000000"/>
              <w:right w:val="single" w:sz="4" w:space="0" w:color="000000"/>
            </w:tcBorders>
            <w:shd w:val="clear" w:color="auto" w:fill="auto"/>
            <w:vAlign w:val="center"/>
          </w:tcPr>
          <w:p w14:paraId="0D845CF1"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4.2</w:t>
            </w:r>
          </w:p>
        </w:tc>
        <w:tc>
          <w:tcPr>
            <w:tcW w:w="645" w:type="dxa"/>
            <w:tcBorders>
              <w:top w:val="nil"/>
              <w:left w:val="nil"/>
              <w:bottom w:val="single" w:sz="4" w:space="0" w:color="000000"/>
              <w:right w:val="single" w:sz="4" w:space="0" w:color="000000"/>
            </w:tcBorders>
            <w:shd w:val="clear" w:color="auto" w:fill="auto"/>
            <w:vAlign w:val="center"/>
          </w:tcPr>
          <w:p w14:paraId="29EE3396"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4.9</w:t>
            </w:r>
          </w:p>
        </w:tc>
        <w:tc>
          <w:tcPr>
            <w:tcW w:w="2055" w:type="dxa"/>
            <w:tcBorders>
              <w:top w:val="nil"/>
              <w:left w:val="nil"/>
              <w:bottom w:val="single" w:sz="4" w:space="0" w:color="000000"/>
              <w:right w:val="single" w:sz="4" w:space="0" w:color="000000"/>
            </w:tcBorders>
            <w:shd w:val="clear" w:color="auto" w:fill="auto"/>
            <w:vAlign w:val="center"/>
          </w:tcPr>
          <w:p w14:paraId="323DD783"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4.7</w:t>
            </w:r>
          </w:p>
        </w:tc>
      </w:tr>
      <w:tr w:rsidR="00B93C0C" w:rsidRPr="00844737" w14:paraId="252A3693" w14:textId="77777777" w:rsidTr="0000610A">
        <w:trPr>
          <w:trHeight w:val="20"/>
        </w:trPr>
        <w:tc>
          <w:tcPr>
            <w:tcW w:w="3075" w:type="dxa"/>
            <w:tcBorders>
              <w:top w:val="nil"/>
              <w:left w:val="single" w:sz="4" w:space="0" w:color="000000"/>
              <w:bottom w:val="single" w:sz="4" w:space="0" w:color="000000"/>
              <w:right w:val="single" w:sz="4" w:space="0" w:color="000000"/>
            </w:tcBorders>
            <w:shd w:val="clear" w:color="auto" w:fill="auto"/>
            <w:vAlign w:val="center"/>
          </w:tcPr>
          <w:p w14:paraId="48B76B30" w14:textId="77777777" w:rsidR="00B93C0C" w:rsidRPr="00844737" w:rsidRDefault="00B93C0C" w:rsidP="0000610A">
            <w:pPr>
              <w:spacing w:after="0"/>
              <w:rPr>
                <w:rFonts w:asciiTheme="minorHAnsi" w:hAnsiTheme="minorHAnsi" w:cstheme="minorHAnsi"/>
                <w:sz w:val="20"/>
                <w:szCs w:val="20"/>
              </w:rPr>
            </w:pPr>
            <w:r w:rsidRPr="00844737">
              <w:rPr>
                <w:rFonts w:asciiTheme="minorHAnsi" w:hAnsiTheme="minorHAnsi" w:cstheme="minorHAnsi"/>
                <w:sz w:val="20"/>
                <w:szCs w:val="20"/>
              </w:rPr>
              <w:t>Implantes</w:t>
            </w:r>
          </w:p>
        </w:tc>
        <w:tc>
          <w:tcPr>
            <w:tcW w:w="735" w:type="dxa"/>
            <w:tcBorders>
              <w:top w:val="nil"/>
              <w:left w:val="nil"/>
              <w:bottom w:val="single" w:sz="4" w:space="0" w:color="000000"/>
              <w:right w:val="single" w:sz="4" w:space="0" w:color="000000"/>
            </w:tcBorders>
            <w:shd w:val="clear" w:color="auto" w:fill="auto"/>
            <w:vAlign w:val="center"/>
          </w:tcPr>
          <w:p w14:paraId="3F97F1EB"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1.5</w:t>
            </w:r>
          </w:p>
        </w:tc>
        <w:tc>
          <w:tcPr>
            <w:tcW w:w="660" w:type="dxa"/>
            <w:tcBorders>
              <w:top w:val="nil"/>
              <w:left w:val="nil"/>
              <w:bottom w:val="single" w:sz="4" w:space="0" w:color="000000"/>
              <w:right w:val="single" w:sz="4" w:space="0" w:color="000000"/>
            </w:tcBorders>
            <w:shd w:val="clear" w:color="auto" w:fill="auto"/>
            <w:vAlign w:val="center"/>
          </w:tcPr>
          <w:p w14:paraId="4328AA46"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2.7</w:t>
            </w:r>
          </w:p>
        </w:tc>
        <w:tc>
          <w:tcPr>
            <w:tcW w:w="690" w:type="dxa"/>
            <w:tcBorders>
              <w:top w:val="nil"/>
              <w:left w:val="nil"/>
              <w:bottom w:val="single" w:sz="4" w:space="0" w:color="000000"/>
              <w:right w:val="single" w:sz="4" w:space="0" w:color="000000"/>
            </w:tcBorders>
            <w:shd w:val="clear" w:color="auto" w:fill="auto"/>
            <w:vAlign w:val="center"/>
          </w:tcPr>
          <w:p w14:paraId="0A191A79"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3.0</w:t>
            </w:r>
          </w:p>
        </w:tc>
        <w:tc>
          <w:tcPr>
            <w:tcW w:w="660" w:type="dxa"/>
            <w:tcBorders>
              <w:top w:val="nil"/>
              <w:left w:val="nil"/>
              <w:bottom w:val="single" w:sz="4" w:space="0" w:color="000000"/>
              <w:right w:val="single" w:sz="4" w:space="0" w:color="000000"/>
            </w:tcBorders>
            <w:shd w:val="clear" w:color="auto" w:fill="auto"/>
            <w:vAlign w:val="center"/>
          </w:tcPr>
          <w:p w14:paraId="00193BAC"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4.7</w:t>
            </w:r>
          </w:p>
        </w:tc>
        <w:tc>
          <w:tcPr>
            <w:tcW w:w="645" w:type="dxa"/>
            <w:tcBorders>
              <w:top w:val="nil"/>
              <w:left w:val="nil"/>
              <w:bottom w:val="single" w:sz="4" w:space="0" w:color="000000"/>
              <w:right w:val="single" w:sz="4" w:space="0" w:color="000000"/>
            </w:tcBorders>
            <w:shd w:val="clear" w:color="auto" w:fill="auto"/>
            <w:vAlign w:val="center"/>
          </w:tcPr>
          <w:p w14:paraId="6312F34C"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4.5</w:t>
            </w:r>
          </w:p>
        </w:tc>
        <w:tc>
          <w:tcPr>
            <w:tcW w:w="2055" w:type="dxa"/>
            <w:tcBorders>
              <w:top w:val="nil"/>
              <w:left w:val="nil"/>
              <w:bottom w:val="single" w:sz="4" w:space="0" w:color="000000"/>
              <w:right w:val="single" w:sz="4" w:space="0" w:color="000000"/>
            </w:tcBorders>
            <w:shd w:val="clear" w:color="auto" w:fill="auto"/>
            <w:vAlign w:val="center"/>
          </w:tcPr>
          <w:p w14:paraId="690CA531"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3.3</w:t>
            </w:r>
          </w:p>
        </w:tc>
      </w:tr>
      <w:tr w:rsidR="00B93C0C" w:rsidRPr="00844737" w14:paraId="124FB3CA" w14:textId="77777777" w:rsidTr="0000610A">
        <w:trPr>
          <w:trHeight w:val="20"/>
        </w:trPr>
        <w:tc>
          <w:tcPr>
            <w:tcW w:w="3075" w:type="dxa"/>
            <w:tcBorders>
              <w:top w:val="nil"/>
              <w:left w:val="single" w:sz="4" w:space="0" w:color="000000"/>
              <w:bottom w:val="single" w:sz="4" w:space="0" w:color="000000"/>
              <w:right w:val="single" w:sz="4" w:space="0" w:color="000000"/>
            </w:tcBorders>
            <w:shd w:val="clear" w:color="auto" w:fill="auto"/>
            <w:vAlign w:val="center"/>
          </w:tcPr>
          <w:p w14:paraId="5F7C5CD9" w14:textId="77777777" w:rsidR="00B93C0C" w:rsidRPr="00844737" w:rsidRDefault="00B93C0C" w:rsidP="0000610A">
            <w:pPr>
              <w:spacing w:after="0"/>
              <w:rPr>
                <w:rFonts w:asciiTheme="minorHAnsi" w:hAnsiTheme="minorHAnsi" w:cstheme="minorHAnsi"/>
                <w:sz w:val="20"/>
                <w:szCs w:val="20"/>
              </w:rPr>
            </w:pPr>
            <w:r w:rsidRPr="00844737">
              <w:rPr>
                <w:rFonts w:asciiTheme="minorHAnsi" w:hAnsiTheme="minorHAnsi" w:cstheme="minorHAnsi"/>
                <w:sz w:val="20"/>
                <w:szCs w:val="20"/>
              </w:rPr>
              <w:t>Píldora</w:t>
            </w:r>
          </w:p>
        </w:tc>
        <w:tc>
          <w:tcPr>
            <w:tcW w:w="735" w:type="dxa"/>
            <w:tcBorders>
              <w:top w:val="nil"/>
              <w:left w:val="nil"/>
              <w:bottom w:val="single" w:sz="4" w:space="0" w:color="000000"/>
              <w:right w:val="single" w:sz="4" w:space="0" w:color="000000"/>
            </w:tcBorders>
            <w:shd w:val="clear" w:color="auto" w:fill="auto"/>
            <w:vAlign w:val="center"/>
          </w:tcPr>
          <w:p w14:paraId="4102DA8E"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4.7</w:t>
            </w:r>
          </w:p>
        </w:tc>
        <w:tc>
          <w:tcPr>
            <w:tcW w:w="660" w:type="dxa"/>
            <w:tcBorders>
              <w:top w:val="nil"/>
              <w:left w:val="nil"/>
              <w:bottom w:val="single" w:sz="4" w:space="0" w:color="000000"/>
              <w:right w:val="single" w:sz="4" w:space="0" w:color="000000"/>
            </w:tcBorders>
            <w:shd w:val="clear" w:color="auto" w:fill="auto"/>
            <w:vAlign w:val="center"/>
          </w:tcPr>
          <w:p w14:paraId="25875EBE"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3.9</w:t>
            </w:r>
          </w:p>
        </w:tc>
        <w:tc>
          <w:tcPr>
            <w:tcW w:w="690" w:type="dxa"/>
            <w:tcBorders>
              <w:top w:val="nil"/>
              <w:left w:val="nil"/>
              <w:bottom w:val="single" w:sz="4" w:space="0" w:color="000000"/>
              <w:right w:val="single" w:sz="4" w:space="0" w:color="000000"/>
            </w:tcBorders>
            <w:shd w:val="clear" w:color="auto" w:fill="auto"/>
            <w:vAlign w:val="center"/>
          </w:tcPr>
          <w:p w14:paraId="554A5ABE"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4.0</w:t>
            </w:r>
          </w:p>
        </w:tc>
        <w:tc>
          <w:tcPr>
            <w:tcW w:w="660" w:type="dxa"/>
            <w:tcBorders>
              <w:top w:val="nil"/>
              <w:left w:val="nil"/>
              <w:bottom w:val="single" w:sz="4" w:space="0" w:color="000000"/>
              <w:right w:val="single" w:sz="4" w:space="0" w:color="000000"/>
            </w:tcBorders>
            <w:shd w:val="clear" w:color="auto" w:fill="auto"/>
            <w:vAlign w:val="center"/>
          </w:tcPr>
          <w:p w14:paraId="2087FBF3"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4.1</w:t>
            </w:r>
          </w:p>
        </w:tc>
        <w:tc>
          <w:tcPr>
            <w:tcW w:w="645" w:type="dxa"/>
            <w:tcBorders>
              <w:top w:val="nil"/>
              <w:left w:val="nil"/>
              <w:bottom w:val="single" w:sz="4" w:space="0" w:color="000000"/>
              <w:right w:val="single" w:sz="4" w:space="0" w:color="000000"/>
            </w:tcBorders>
            <w:shd w:val="clear" w:color="auto" w:fill="auto"/>
            <w:vAlign w:val="center"/>
          </w:tcPr>
          <w:p w14:paraId="1BD95359"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3.1</w:t>
            </w:r>
          </w:p>
        </w:tc>
        <w:tc>
          <w:tcPr>
            <w:tcW w:w="2055" w:type="dxa"/>
            <w:tcBorders>
              <w:top w:val="nil"/>
              <w:left w:val="nil"/>
              <w:bottom w:val="single" w:sz="4" w:space="0" w:color="000000"/>
              <w:right w:val="single" w:sz="4" w:space="0" w:color="000000"/>
            </w:tcBorders>
            <w:shd w:val="clear" w:color="auto" w:fill="auto"/>
            <w:vAlign w:val="center"/>
          </w:tcPr>
          <w:p w14:paraId="7B5F4E67"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4.0</w:t>
            </w:r>
          </w:p>
        </w:tc>
      </w:tr>
      <w:tr w:rsidR="00B93C0C" w:rsidRPr="00844737" w14:paraId="4933A85A" w14:textId="77777777" w:rsidTr="0000610A">
        <w:trPr>
          <w:trHeight w:val="20"/>
        </w:trPr>
        <w:tc>
          <w:tcPr>
            <w:tcW w:w="3075" w:type="dxa"/>
            <w:tcBorders>
              <w:top w:val="nil"/>
              <w:left w:val="single" w:sz="4" w:space="0" w:color="000000"/>
              <w:bottom w:val="single" w:sz="4" w:space="0" w:color="000000"/>
              <w:right w:val="single" w:sz="4" w:space="0" w:color="000000"/>
            </w:tcBorders>
            <w:shd w:val="clear" w:color="auto" w:fill="auto"/>
            <w:vAlign w:val="center"/>
          </w:tcPr>
          <w:p w14:paraId="16B1154A" w14:textId="77777777" w:rsidR="00B93C0C" w:rsidRPr="00844737" w:rsidRDefault="00B93C0C" w:rsidP="0000610A">
            <w:pPr>
              <w:spacing w:after="0"/>
              <w:rPr>
                <w:rFonts w:asciiTheme="minorHAnsi" w:hAnsiTheme="minorHAnsi" w:cstheme="minorHAnsi"/>
                <w:sz w:val="20"/>
                <w:szCs w:val="20"/>
              </w:rPr>
            </w:pPr>
            <w:r w:rsidRPr="00844737">
              <w:rPr>
                <w:rFonts w:asciiTheme="minorHAnsi" w:hAnsiTheme="minorHAnsi" w:cstheme="minorHAnsi"/>
                <w:sz w:val="20"/>
                <w:szCs w:val="20"/>
              </w:rPr>
              <w:t>DIU</w:t>
            </w:r>
          </w:p>
        </w:tc>
        <w:tc>
          <w:tcPr>
            <w:tcW w:w="735" w:type="dxa"/>
            <w:tcBorders>
              <w:top w:val="nil"/>
              <w:left w:val="nil"/>
              <w:bottom w:val="single" w:sz="4" w:space="0" w:color="000000"/>
              <w:right w:val="single" w:sz="4" w:space="0" w:color="000000"/>
            </w:tcBorders>
            <w:shd w:val="clear" w:color="auto" w:fill="auto"/>
            <w:vAlign w:val="center"/>
          </w:tcPr>
          <w:p w14:paraId="228A879C"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0.5</w:t>
            </w:r>
          </w:p>
        </w:tc>
        <w:tc>
          <w:tcPr>
            <w:tcW w:w="660" w:type="dxa"/>
            <w:tcBorders>
              <w:top w:val="nil"/>
              <w:left w:val="nil"/>
              <w:bottom w:val="single" w:sz="4" w:space="0" w:color="000000"/>
              <w:right w:val="single" w:sz="4" w:space="0" w:color="000000"/>
            </w:tcBorders>
            <w:shd w:val="clear" w:color="auto" w:fill="auto"/>
            <w:vAlign w:val="center"/>
          </w:tcPr>
          <w:p w14:paraId="37812957"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1.1</w:t>
            </w:r>
          </w:p>
        </w:tc>
        <w:tc>
          <w:tcPr>
            <w:tcW w:w="690" w:type="dxa"/>
            <w:tcBorders>
              <w:top w:val="nil"/>
              <w:left w:val="nil"/>
              <w:bottom w:val="single" w:sz="4" w:space="0" w:color="000000"/>
              <w:right w:val="single" w:sz="4" w:space="0" w:color="000000"/>
            </w:tcBorders>
            <w:shd w:val="clear" w:color="auto" w:fill="auto"/>
            <w:vAlign w:val="center"/>
          </w:tcPr>
          <w:p w14:paraId="711BB4E3"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0.3</w:t>
            </w:r>
          </w:p>
        </w:tc>
        <w:tc>
          <w:tcPr>
            <w:tcW w:w="660" w:type="dxa"/>
            <w:tcBorders>
              <w:top w:val="nil"/>
              <w:left w:val="nil"/>
              <w:bottom w:val="single" w:sz="4" w:space="0" w:color="000000"/>
              <w:right w:val="single" w:sz="4" w:space="0" w:color="000000"/>
            </w:tcBorders>
            <w:shd w:val="clear" w:color="auto" w:fill="auto"/>
            <w:vAlign w:val="center"/>
          </w:tcPr>
          <w:p w14:paraId="4EF750D7"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0.5</w:t>
            </w:r>
          </w:p>
        </w:tc>
        <w:tc>
          <w:tcPr>
            <w:tcW w:w="645" w:type="dxa"/>
            <w:tcBorders>
              <w:top w:val="nil"/>
              <w:left w:val="nil"/>
              <w:bottom w:val="single" w:sz="4" w:space="0" w:color="000000"/>
              <w:right w:val="single" w:sz="4" w:space="0" w:color="000000"/>
            </w:tcBorders>
            <w:shd w:val="clear" w:color="auto" w:fill="auto"/>
            <w:vAlign w:val="center"/>
          </w:tcPr>
          <w:p w14:paraId="00E522FF"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0.2</w:t>
            </w:r>
          </w:p>
        </w:tc>
        <w:tc>
          <w:tcPr>
            <w:tcW w:w="2055" w:type="dxa"/>
            <w:tcBorders>
              <w:top w:val="nil"/>
              <w:left w:val="nil"/>
              <w:bottom w:val="single" w:sz="4" w:space="0" w:color="000000"/>
              <w:right w:val="single" w:sz="4" w:space="0" w:color="000000"/>
            </w:tcBorders>
            <w:shd w:val="clear" w:color="auto" w:fill="auto"/>
            <w:vAlign w:val="center"/>
          </w:tcPr>
          <w:p w14:paraId="717C50C6"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0.5</w:t>
            </w:r>
          </w:p>
        </w:tc>
      </w:tr>
      <w:tr w:rsidR="00B93C0C" w:rsidRPr="00844737" w14:paraId="76D37E42" w14:textId="77777777" w:rsidTr="0000610A">
        <w:trPr>
          <w:trHeight w:val="20"/>
        </w:trPr>
        <w:tc>
          <w:tcPr>
            <w:tcW w:w="3075" w:type="dxa"/>
            <w:tcBorders>
              <w:top w:val="nil"/>
              <w:left w:val="single" w:sz="4" w:space="0" w:color="000000"/>
              <w:bottom w:val="single" w:sz="4" w:space="0" w:color="000000"/>
              <w:right w:val="single" w:sz="4" w:space="0" w:color="000000"/>
            </w:tcBorders>
            <w:shd w:val="clear" w:color="auto" w:fill="auto"/>
            <w:vAlign w:val="center"/>
          </w:tcPr>
          <w:p w14:paraId="5DCE63C7" w14:textId="77777777" w:rsidR="00B93C0C" w:rsidRPr="00844737" w:rsidRDefault="00B93C0C" w:rsidP="0000610A">
            <w:pPr>
              <w:spacing w:after="0"/>
              <w:rPr>
                <w:rFonts w:asciiTheme="minorHAnsi" w:hAnsiTheme="minorHAnsi" w:cstheme="minorHAnsi"/>
                <w:sz w:val="20"/>
                <w:szCs w:val="20"/>
              </w:rPr>
            </w:pPr>
            <w:r w:rsidRPr="00844737">
              <w:rPr>
                <w:rFonts w:asciiTheme="minorHAnsi" w:hAnsiTheme="minorHAnsi" w:cstheme="minorHAnsi"/>
                <w:sz w:val="20"/>
                <w:szCs w:val="20"/>
              </w:rPr>
              <w:t>Otro</w:t>
            </w:r>
          </w:p>
        </w:tc>
        <w:tc>
          <w:tcPr>
            <w:tcW w:w="735" w:type="dxa"/>
            <w:tcBorders>
              <w:top w:val="nil"/>
              <w:left w:val="nil"/>
              <w:bottom w:val="single" w:sz="4" w:space="0" w:color="000000"/>
              <w:right w:val="single" w:sz="4" w:space="0" w:color="000000"/>
            </w:tcBorders>
            <w:shd w:val="clear" w:color="auto" w:fill="auto"/>
            <w:vAlign w:val="center"/>
          </w:tcPr>
          <w:p w14:paraId="51D6B663"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1.0</w:t>
            </w:r>
          </w:p>
        </w:tc>
        <w:tc>
          <w:tcPr>
            <w:tcW w:w="660" w:type="dxa"/>
            <w:tcBorders>
              <w:top w:val="nil"/>
              <w:left w:val="nil"/>
              <w:bottom w:val="single" w:sz="4" w:space="0" w:color="000000"/>
              <w:right w:val="single" w:sz="4" w:space="0" w:color="000000"/>
            </w:tcBorders>
            <w:shd w:val="clear" w:color="auto" w:fill="auto"/>
            <w:vAlign w:val="center"/>
          </w:tcPr>
          <w:p w14:paraId="351FDFCA"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1.0</w:t>
            </w:r>
          </w:p>
        </w:tc>
        <w:tc>
          <w:tcPr>
            <w:tcW w:w="690" w:type="dxa"/>
            <w:tcBorders>
              <w:top w:val="nil"/>
              <w:left w:val="nil"/>
              <w:bottom w:val="single" w:sz="4" w:space="0" w:color="000000"/>
              <w:right w:val="single" w:sz="4" w:space="0" w:color="000000"/>
            </w:tcBorders>
            <w:shd w:val="clear" w:color="auto" w:fill="auto"/>
            <w:vAlign w:val="center"/>
          </w:tcPr>
          <w:p w14:paraId="22D90A79"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0.7</w:t>
            </w:r>
          </w:p>
        </w:tc>
        <w:tc>
          <w:tcPr>
            <w:tcW w:w="660" w:type="dxa"/>
            <w:tcBorders>
              <w:top w:val="nil"/>
              <w:left w:val="nil"/>
              <w:bottom w:val="single" w:sz="4" w:space="0" w:color="000000"/>
              <w:right w:val="single" w:sz="4" w:space="0" w:color="000000"/>
            </w:tcBorders>
            <w:shd w:val="clear" w:color="auto" w:fill="auto"/>
            <w:vAlign w:val="center"/>
          </w:tcPr>
          <w:p w14:paraId="7B737F5F"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0.8</w:t>
            </w:r>
          </w:p>
        </w:tc>
        <w:tc>
          <w:tcPr>
            <w:tcW w:w="645" w:type="dxa"/>
            <w:tcBorders>
              <w:top w:val="nil"/>
              <w:left w:val="nil"/>
              <w:bottom w:val="single" w:sz="4" w:space="0" w:color="000000"/>
              <w:right w:val="single" w:sz="4" w:space="0" w:color="000000"/>
            </w:tcBorders>
            <w:shd w:val="clear" w:color="auto" w:fill="auto"/>
            <w:vAlign w:val="center"/>
          </w:tcPr>
          <w:p w14:paraId="18EA614A"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0.8</w:t>
            </w:r>
          </w:p>
        </w:tc>
        <w:tc>
          <w:tcPr>
            <w:tcW w:w="2055" w:type="dxa"/>
            <w:tcBorders>
              <w:top w:val="nil"/>
              <w:left w:val="nil"/>
              <w:bottom w:val="single" w:sz="4" w:space="0" w:color="000000"/>
              <w:right w:val="single" w:sz="4" w:space="0" w:color="000000"/>
            </w:tcBorders>
            <w:shd w:val="clear" w:color="auto" w:fill="auto"/>
            <w:vAlign w:val="center"/>
          </w:tcPr>
          <w:p w14:paraId="72A31E6F"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0.9</w:t>
            </w:r>
          </w:p>
        </w:tc>
      </w:tr>
      <w:tr w:rsidR="00B93C0C" w:rsidRPr="00844737" w14:paraId="7BB1A905" w14:textId="77777777" w:rsidTr="0000610A">
        <w:trPr>
          <w:trHeight w:val="20"/>
        </w:trPr>
        <w:tc>
          <w:tcPr>
            <w:tcW w:w="3075" w:type="dxa"/>
            <w:tcBorders>
              <w:top w:val="nil"/>
              <w:left w:val="single" w:sz="4" w:space="0" w:color="000000"/>
              <w:bottom w:val="single" w:sz="4" w:space="0" w:color="000000"/>
              <w:right w:val="single" w:sz="4" w:space="0" w:color="000000"/>
            </w:tcBorders>
            <w:shd w:val="clear" w:color="auto" w:fill="auto"/>
            <w:vAlign w:val="center"/>
          </w:tcPr>
          <w:p w14:paraId="2A9FA695" w14:textId="77777777" w:rsidR="00B93C0C" w:rsidRPr="00844737" w:rsidRDefault="00B93C0C" w:rsidP="0000610A">
            <w:pPr>
              <w:spacing w:after="0"/>
              <w:rPr>
                <w:rFonts w:asciiTheme="minorHAnsi" w:hAnsiTheme="minorHAnsi" w:cstheme="minorHAnsi"/>
                <w:sz w:val="20"/>
                <w:szCs w:val="20"/>
              </w:rPr>
            </w:pPr>
            <w:r w:rsidRPr="00844737">
              <w:rPr>
                <w:rFonts w:asciiTheme="minorHAnsi" w:hAnsiTheme="minorHAnsi" w:cstheme="minorHAnsi"/>
                <w:sz w:val="20"/>
                <w:szCs w:val="20"/>
              </w:rPr>
              <w:t>Anticoncepción oral de emergencia</w:t>
            </w:r>
          </w:p>
        </w:tc>
        <w:tc>
          <w:tcPr>
            <w:tcW w:w="735" w:type="dxa"/>
            <w:tcBorders>
              <w:top w:val="nil"/>
              <w:left w:val="nil"/>
              <w:bottom w:val="single" w:sz="4" w:space="0" w:color="000000"/>
              <w:right w:val="single" w:sz="4" w:space="0" w:color="000000"/>
            </w:tcBorders>
            <w:shd w:val="clear" w:color="auto" w:fill="auto"/>
            <w:vAlign w:val="center"/>
          </w:tcPr>
          <w:p w14:paraId="49C67EAA"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0.0</w:t>
            </w:r>
          </w:p>
        </w:tc>
        <w:tc>
          <w:tcPr>
            <w:tcW w:w="660" w:type="dxa"/>
            <w:tcBorders>
              <w:top w:val="nil"/>
              <w:left w:val="nil"/>
              <w:bottom w:val="single" w:sz="4" w:space="0" w:color="000000"/>
              <w:right w:val="single" w:sz="4" w:space="0" w:color="000000"/>
            </w:tcBorders>
            <w:shd w:val="clear" w:color="auto" w:fill="auto"/>
            <w:vAlign w:val="center"/>
          </w:tcPr>
          <w:p w14:paraId="5EF6261C"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0.0</w:t>
            </w:r>
          </w:p>
        </w:tc>
        <w:tc>
          <w:tcPr>
            <w:tcW w:w="690" w:type="dxa"/>
            <w:tcBorders>
              <w:top w:val="nil"/>
              <w:left w:val="nil"/>
              <w:bottom w:val="single" w:sz="4" w:space="0" w:color="000000"/>
              <w:right w:val="single" w:sz="4" w:space="0" w:color="000000"/>
            </w:tcBorders>
            <w:shd w:val="clear" w:color="auto" w:fill="auto"/>
            <w:vAlign w:val="center"/>
          </w:tcPr>
          <w:p w14:paraId="2420DEA9"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0.0</w:t>
            </w:r>
          </w:p>
        </w:tc>
        <w:tc>
          <w:tcPr>
            <w:tcW w:w="660" w:type="dxa"/>
            <w:tcBorders>
              <w:top w:val="nil"/>
              <w:left w:val="nil"/>
              <w:bottom w:val="single" w:sz="4" w:space="0" w:color="000000"/>
              <w:right w:val="single" w:sz="4" w:space="0" w:color="000000"/>
            </w:tcBorders>
            <w:shd w:val="clear" w:color="auto" w:fill="auto"/>
            <w:vAlign w:val="center"/>
          </w:tcPr>
          <w:p w14:paraId="1C0AAEBF"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0.1</w:t>
            </w:r>
          </w:p>
        </w:tc>
        <w:tc>
          <w:tcPr>
            <w:tcW w:w="645" w:type="dxa"/>
            <w:tcBorders>
              <w:top w:val="nil"/>
              <w:left w:val="nil"/>
              <w:bottom w:val="single" w:sz="4" w:space="0" w:color="000000"/>
              <w:right w:val="single" w:sz="4" w:space="0" w:color="000000"/>
            </w:tcBorders>
            <w:shd w:val="clear" w:color="auto" w:fill="auto"/>
            <w:vAlign w:val="center"/>
          </w:tcPr>
          <w:p w14:paraId="60DE9573"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0.3</w:t>
            </w:r>
          </w:p>
        </w:tc>
        <w:tc>
          <w:tcPr>
            <w:tcW w:w="2055" w:type="dxa"/>
            <w:tcBorders>
              <w:top w:val="nil"/>
              <w:left w:val="nil"/>
              <w:bottom w:val="single" w:sz="4" w:space="0" w:color="000000"/>
              <w:right w:val="single" w:sz="4" w:space="0" w:color="000000"/>
            </w:tcBorders>
            <w:shd w:val="clear" w:color="auto" w:fill="auto"/>
            <w:vAlign w:val="center"/>
          </w:tcPr>
          <w:p w14:paraId="5618423B"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0.1</w:t>
            </w:r>
          </w:p>
        </w:tc>
      </w:tr>
      <w:tr w:rsidR="00B93C0C" w:rsidRPr="00844737" w14:paraId="4BBD9DAA" w14:textId="77777777" w:rsidTr="0000610A">
        <w:trPr>
          <w:trHeight w:val="20"/>
        </w:trPr>
        <w:tc>
          <w:tcPr>
            <w:tcW w:w="3075" w:type="dxa"/>
            <w:tcBorders>
              <w:top w:val="nil"/>
              <w:left w:val="single" w:sz="4" w:space="0" w:color="000000"/>
              <w:bottom w:val="single" w:sz="4" w:space="0" w:color="000000"/>
              <w:right w:val="single" w:sz="4" w:space="0" w:color="000000"/>
            </w:tcBorders>
            <w:shd w:val="clear" w:color="auto" w:fill="auto"/>
            <w:vAlign w:val="center"/>
          </w:tcPr>
          <w:p w14:paraId="69AE31FB" w14:textId="77777777" w:rsidR="00B93C0C" w:rsidRPr="00844737" w:rsidRDefault="00B93C0C" w:rsidP="0000610A">
            <w:pPr>
              <w:spacing w:after="0"/>
              <w:rPr>
                <w:rFonts w:asciiTheme="minorHAnsi" w:hAnsiTheme="minorHAnsi" w:cstheme="minorHAnsi"/>
                <w:sz w:val="20"/>
                <w:szCs w:val="20"/>
              </w:rPr>
            </w:pPr>
            <w:r w:rsidRPr="00844737">
              <w:rPr>
                <w:rFonts w:asciiTheme="minorHAnsi" w:hAnsiTheme="minorHAnsi" w:cstheme="minorHAnsi"/>
                <w:sz w:val="20"/>
                <w:szCs w:val="20"/>
              </w:rPr>
              <w:t>Esterilización masculina</w:t>
            </w:r>
          </w:p>
        </w:tc>
        <w:tc>
          <w:tcPr>
            <w:tcW w:w="735" w:type="dxa"/>
            <w:tcBorders>
              <w:top w:val="nil"/>
              <w:left w:val="nil"/>
              <w:bottom w:val="single" w:sz="4" w:space="0" w:color="000000"/>
              <w:right w:val="single" w:sz="4" w:space="0" w:color="000000"/>
            </w:tcBorders>
            <w:shd w:val="clear" w:color="auto" w:fill="auto"/>
            <w:vAlign w:val="center"/>
          </w:tcPr>
          <w:p w14:paraId="5AC04C1D"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0.1</w:t>
            </w:r>
          </w:p>
        </w:tc>
        <w:tc>
          <w:tcPr>
            <w:tcW w:w="660" w:type="dxa"/>
            <w:tcBorders>
              <w:top w:val="nil"/>
              <w:left w:val="nil"/>
              <w:bottom w:val="single" w:sz="4" w:space="0" w:color="000000"/>
              <w:right w:val="single" w:sz="4" w:space="0" w:color="000000"/>
            </w:tcBorders>
            <w:shd w:val="clear" w:color="auto" w:fill="auto"/>
            <w:vAlign w:val="center"/>
          </w:tcPr>
          <w:p w14:paraId="1E34DDE3"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0.2</w:t>
            </w:r>
          </w:p>
        </w:tc>
        <w:tc>
          <w:tcPr>
            <w:tcW w:w="690" w:type="dxa"/>
            <w:tcBorders>
              <w:top w:val="nil"/>
              <w:left w:val="nil"/>
              <w:bottom w:val="single" w:sz="4" w:space="0" w:color="000000"/>
              <w:right w:val="single" w:sz="4" w:space="0" w:color="000000"/>
            </w:tcBorders>
            <w:shd w:val="clear" w:color="auto" w:fill="auto"/>
            <w:vAlign w:val="center"/>
          </w:tcPr>
          <w:p w14:paraId="6D310FC6"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0.4</w:t>
            </w:r>
          </w:p>
        </w:tc>
        <w:tc>
          <w:tcPr>
            <w:tcW w:w="660" w:type="dxa"/>
            <w:tcBorders>
              <w:top w:val="nil"/>
              <w:left w:val="nil"/>
              <w:bottom w:val="single" w:sz="4" w:space="0" w:color="000000"/>
              <w:right w:val="single" w:sz="4" w:space="0" w:color="000000"/>
            </w:tcBorders>
            <w:shd w:val="clear" w:color="auto" w:fill="auto"/>
            <w:vAlign w:val="center"/>
          </w:tcPr>
          <w:p w14:paraId="0E37159F"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0.1</w:t>
            </w:r>
          </w:p>
        </w:tc>
        <w:tc>
          <w:tcPr>
            <w:tcW w:w="645" w:type="dxa"/>
            <w:tcBorders>
              <w:top w:val="nil"/>
              <w:left w:val="nil"/>
              <w:bottom w:val="single" w:sz="4" w:space="0" w:color="000000"/>
              <w:right w:val="single" w:sz="4" w:space="0" w:color="000000"/>
            </w:tcBorders>
            <w:shd w:val="clear" w:color="auto" w:fill="auto"/>
            <w:vAlign w:val="center"/>
          </w:tcPr>
          <w:p w14:paraId="72451D72"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0.0</w:t>
            </w:r>
          </w:p>
        </w:tc>
        <w:tc>
          <w:tcPr>
            <w:tcW w:w="2055" w:type="dxa"/>
            <w:tcBorders>
              <w:top w:val="nil"/>
              <w:left w:val="nil"/>
              <w:bottom w:val="single" w:sz="4" w:space="0" w:color="000000"/>
              <w:right w:val="single" w:sz="4" w:space="0" w:color="000000"/>
            </w:tcBorders>
            <w:shd w:val="clear" w:color="auto" w:fill="auto"/>
            <w:vAlign w:val="center"/>
          </w:tcPr>
          <w:p w14:paraId="60879074"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0.2</w:t>
            </w:r>
          </w:p>
        </w:tc>
      </w:tr>
      <w:tr w:rsidR="00B93C0C" w:rsidRPr="00844737" w14:paraId="03426D92" w14:textId="77777777" w:rsidTr="0000610A">
        <w:trPr>
          <w:trHeight w:val="20"/>
        </w:trPr>
        <w:tc>
          <w:tcPr>
            <w:tcW w:w="3075" w:type="dxa"/>
            <w:tcBorders>
              <w:top w:val="nil"/>
              <w:left w:val="single" w:sz="4" w:space="0" w:color="000000"/>
              <w:bottom w:val="single" w:sz="4" w:space="0" w:color="000000"/>
              <w:right w:val="single" w:sz="4" w:space="0" w:color="000000"/>
            </w:tcBorders>
            <w:shd w:val="clear" w:color="auto" w:fill="auto"/>
            <w:vAlign w:val="center"/>
          </w:tcPr>
          <w:p w14:paraId="44564F56" w14:textId="77777777" w:rsidR="00B93C0C" w:rsidRPr="00844737" w:rsidRDefault="00B93C0C" w:rsidP="0000610A">
            <w:pPr>
              <w:spacing w:after="0"/>
              <w:rPr>
                <w:rFonts w:asciiTheme="minorHAnsi" w:hAnsiTheme="minorHAnsi" w:cstheme="minorHAnsi"/>
                <w:sz w:val="20"/>
                <w:szCs w:val="20"/>
              </w:rPr>
            </w:pPr>
            <w:r w:rsidRPr="00844737">
              <w:rPr>
                <w:rFonts w:asciiTheme="minorHAnsi" w:hAnsiTheme="minorHAnsi" w:cstheme="minorHAnsi"/>
                <w:sz w:val="20"/>
                <w:szCs w:val="20"/>
              </w:rPr>
              <w:t>Amenorrea por lactancia</w:t>
            </w:r>
          </w:p>
        </w:tc>
        <w:tc>
          <w:tcPr>
            <w:tcW w:w="735" w:type="dxa"/>
            <w:tcBorders>
              <w:top w:val="nil"/>
              <w:left w:val="nil"/>
              <w:bottom w:val="single" w:sz="4" w:space="0" w:color="000000"/>
              <w:right w:val="single" w:sz="4" w:space="0" w:color="000000"/>
            </w:tcBorders>
            <w:shd w:val="clear" w:color="auto" w:fill="auto"/>
            <w:vAlign w:val="center"/>
          </w:tcPr>
          <w:p w14:paraId="3E2E6225"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0.0</w:t>
            </w:r>
          </w:p>
        </w:tc>
        <w:tc>
          <w:tcPr>
            <w:tcW w:w="660" w:type="dxa"/>
            <w:tcBorders>
              <w:top w:val="nil"/>
              <w:left w:val="nil"/>
              <w:bottom w:val="single" w:sz="4" w:space="0" w:color="000000"/>
              <w:right w:val="single" w:sz="4" w:space="0" w:color="000000"/>
            </w:tcBorders>
            <w:shd w:val="clear" w:color="auto" w:fill="auto"/>
            <w:vAlign w:val="center"/>
          </w:tcPr>
          <w:p w14:paraId="1477FF5C"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0.0</w:t>
            </w:r>
          </w:p>
        </w:tc>
        <w:tc>
          <w:tcPr>
            <w:tcW w:w="690" w:type="dxa"/>
            <w:tcBorders>
              <w:top w:val="nil"/>
              <w:left w:val="nil"/>
              <w:bottom w:val="single" w:sz="4" w:space="0" w:color="000000"/>
              <w:right w:val="single" w:sz="4" w:space="0" w:color="000000"/>
            </w:tcBorders>
            <w:shd w:val="clear" w:color="auto" w:fill="auto"/>
            <w:vAlign w:val="center"/>
          </w:tcPr>
          <w:p w14:paraId="5A8C1EB3"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0.1</w:t>
            </w:r>
          </w:p>
        </w:tc>
        <w:tc>
          <w:tcPr>
            <w:tcW w:w="660" w:type="dxa"/>
            <w:tcBorders>
              <w:top w:val="nil"/>
              <w:left w:val="nil"/>
              <w:bottom w:val="single" w:sz="4" w:space="0" w:color="000000"/>
              <w:right w:val="single" w:sz="4" w:space="0" w:color="000000"/>
            </w:tcBorders>
            <w:shd w:val="clear" w:color="auto" w:fill="auto"/>
            <w:vAlign w:val="center"/>
          </w:tcPr>
          <w:p w14:paraId="4C828E4C"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0.0</w:t>
            </w:r>
          </w:p>
        </w:tc>
        <w:tc>
          <w:tcPr>
            <w:tcW w:w="645" w:type="dxa"/>
            <w:tcBorders>
              <w:top w:val="nil"/>
              <w:left w:val="nil"/>
              <w:bottom w:val="single" w:sz="4" w:space="0" w:color="000000"/>
              <w:right w:val="single" w:sz="4" w:space="0" w:color="000000"/>
            </w:tcBorders>
            <w:shd w:val="clear" w:color="auto" w:fill="auto"/>
            <w:vAlign w:val="center"/>
          </w:tcPr>
          <w:p w14:paraId="4799C836"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0.0</w:t>
            </w:r>
          </w:p>
        </w:tc>
        <w:tc>
          <w:tcPr>
            <w:tcW w:w="2055" w:type="dxa"/>
            <w:tcBorders>
              <w:top w:val="nil"/>
              <w:left w:val="nil"/>
              <w:bottom w:val="single" w:sz="4" w:space="0" w:color="000000"/>
              <w:right w:val="single" w:sz="4" w:space="0" w:color="000000"/>
            </w:tcBorders>
            <w:shd w:val="clear" w:color="auto" w:fill="auto"/>
            <w:vAlign w:val="center"/>
          </w:tcPr>
          <w:p w14:paraId="71A287D8"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0.0</w:t>
            </w:r>
          </w:p>
        </w:tc>
      </w:tr>
      <w:tr w:rsidR="00B93C0C" w:rsidRPr="00844737" w14:paraId="2554F049" w14:textId="77777777" w:rsidTr="0000610A">
        <w:trPr>
          <w:trHeight w:val="20"/>
        </w:trPr>
        <w:tc>
          <w:tcPr>
            <w:tcW w:w="3075" w:type="dxa"/>
            <w:tcBorders>
              <w:top w:val="nil"/>
              <w:left w:val="single" w:sz="4" w:space="0" w:color="000000"/>
              <w:bottom w:val="single" w:sz="4" w:space="0" w:color="000000"/>
              <w:right w:val="single" w:sz="4" w:space="0" w:color="000000"/>
            </w:tcBorders>
            <w:shd w:val="clear" w:color="auto" w:fill="auto"/>
            <w:vAlign w:val="center"/>
          </w:tcPr>
          <w:p w14:paraId="26723682" w14:textId="77777777" w:rsidR="00B93C0C" w:rsidRPr="00844737" w:rsidRDefault="00B93C0C" w:rsidP="0000610A">
            <w:pPr>
              <w:spacing w:after="0"/>
              <w:rPr>
                <w:rFonts w:asciiTheme="minorHAnsi" w:hAnsiTheme="minorHAnsi" w:cstheme="minorHAnsi"/>
                <w:sz w:val="20"/>
                <w:szCs w:val="20"/>
              </w:rPr>
            </w:pPr>
            <w:r w:rsidRPr="00844737">
              <w:rPr>
                <w:rFonts w:asciiTheme="minorHAnsi" w:hAnsiTheme="minorHAnsi" w:cstheme="minorHAnsi"/>
                <w:sz w:val="20"/>
                <w:szCs w:val="20"/>
              </w:rPr>
              <w:t>Espuma, jalea, óvulos</w:t>
            </w:r>
          </w:p>
        </w:tc>
        <w:tc>
          <w:tcPr>
            <w:tcW w:w="735" w:type="dxa"/>
            <w:tcBorders>
              <w:top w:val="nil"/>
              <w:left w:val="nil"/>
              <w:bottom w:val="single" w:sz="4" w:space="0" w:color="000000"/>
              <w:right w:val="single" w:sz="4" w:space="0" w:color="000000"/>
            </w:tcBorders>
            <w:shd w:val="clear" w:color="auto" w:fill="auto"/>
            <w:vAlign w:val="center"/>
          </w:tcPr>
          <w:p w14:paraId="06A1E31D"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0.0</w:t>
            </w:r>
          </w:p>
        </w:tc>
        <w:tc>
          <w:tcPr>
            <w:tcW w:w="660" w:type="dxa"/>
            <w:tcBorders>
              <w:top w:val="nil"/>
              <w:left w:val="nil"/>
              <w:bottom w:val="single" w:sz="4" w:space="0" w:color="000000"/>
              <w:right w:val="single" w:sz="4" w:space="0" w:color="000000"/>
            </w:tcBorders>
            <w:shd w:val="clear" w:color="auto" w:fill="auto"/>
            <w:vAlign w:val="center"/>
          </w:tcPr>
          <w:p w14:paraId="0B927767"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0.1</w:t>
            </w:r>
          </w:p>
        </w:tc>
        <w:tc>
          <w:tcPr>
            <w:tcW w:w="690" w:type="dxa"/>
            <w:tcBorders>
              <w:top w:val="nil"/>
              <w:left w:val="nil"/>
              <w:bottom w:val="single" w:sz="4" w:space="0" w:color="000000"/>
              <w:right w:val="single" w:sz="4" w:space="0" w:color="000000"/>
            </w:tcBorders>
            <w:shd w:val="clear" w:color="auto" w:fill="auto"/>
            <w:vAlign w:val="center"/>
          </w:tcPr>
          <w:p w14:paraId="0CFB4FD0"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0.0</w:t>
            </w:r>
          </w:p>
        </w:tc>
        <w:tc>
          <w:tcPr>
            <w:tcW w:w="660" w:type="dxa"/>
            <w:tcBorders>
              <w:top w:val="nil"/>
              <w:left w:val="nil"/>
              <w:bottom w:val="single" w:sz="4" w:space="0" w:color="000000"/>
              <w:right w:val="single" w:sz="4" w:space="0" w:color="000000"/>
            </w:tcBorders>
            <w:shd w:val="clear" w:color="auto" w:fill="auto"/>
            <w:vAlign w:val="center"/>
          </w:tcPr>
          <w:p w14:paraId="2031842E"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0.0</w:t>
            </w:r>
          </w:p>
        </w:tc>
        <w:tc>
          <w:tcPr>
            <w:tcW w:w="645" w:type="dxa"/>
            <w:tcBorders>
              <w:top w:val="nil"/>
              <w:left w:val="nil"/>
              <w:bottom w:val="single" w:sz="4" w:space="0" w:color="000000"/>
              <w:right w:val="single" w:sz="4" w:space="0" w:color="000000"/>
            </w:tcBorders>
            <w:shd w:val="clear" w:color="auto" w:fill="auto"/>
            <w:vAlign w:val="center"/>
          </w:tcPr>
          <w:p w14:paraId="26A8933B"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0.0</w:t>
            </w:r>
          </w:p>
        </w:tc>
        <w:tc>
          <w:tcPr>
            <w:tcW w:w="2055" w:type="dxa"/>
            <w:tcBorders>
              <w:top w:val="nil"/>
              <w:left w:val="nil"/>
              <w:bottom w:val="single" w:sz="4" w:space="0" w:color="000000"/>
              <w:right w:val="single" w:sz="4" w:space="0" w:color="000000"/>
            </w:tcBorders>
            <w:shd w:val="clear" w:color="auto" w:fill="auto"/>
            <w:vAlign w:val="center"/>
          </w:tcPr>
          <w:p w14:paraId="2C2512F4"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0.0</w:t>
            </w:r>
          </w:p>
        </w:tc>
      </w:tr>
      <w:tr w:rsidR="00B93C0C" w:rsidRPr="00844737" w14:paraId="297D5961" w14:textId="77777777" w:rsidTr="0000610A">
        <w:trPr>
          <w:trHeight w:val="20"/>
        </w:trPr>
        <w:tc>
          <w:tcPr>
            <w:tcW w:w="3075" w:type="dxa"/>
            <w:tcBorders>
              <w:top w:val="nil"/>
              <w:left w:val="single" w:sz="4" w:space="0" w:color="000000"/>
              <w:bottom w:val="single" w:sz="4" w:space="0" w:color="000000"/>
              <w:right w:val="single" w:sz="4" w:space="0" w:color="000000"/>
            </w:tcBorders>
            <w:shd w:val="clear" w:color="auto" w:fill="auto"/>
            <w:vAlign w:val="center"/>
          </w:tcPr>
          <w:p w14:paraId="4692EB99" w14:textId="77777777" w:rsidR="00B93C0C" w:rsidRPr="00844737" w:rsidRDefault="00B93C0C" w:rsidP="0000610A">
            <w:pPr>
              <w:spacing w:after="0"/>
              <w:rPr>
                <w:rFonts w:asciiTheme="minorHAnsi" w:hAnsiTheme="minorHAnsi" w:cstheme="minorHAnsi"/>
                <w:sz w:val="20"/>
                <w:szCs w:val="20"/>
              </w:rPr>
            </w:pPr>
            <w:r w:rsidRPr="00844737">
              <w:rPr>
                <w:rFonts w:asciiTheme="minorHAnsi" w:hAnsiTheme="minorHAnsi" w:cstheme="minorHAnsi"/>
                <w:sz w:val="20"/>
                <w:szCs w:val="20"/>
              </w:rPr>
              <w:t>Condón femenino</w:t>
            </w:r>
          </w:p>
        </w:tc>
        <w:tc>
          <w:tcPr>
            <w:tcW w:w="735" w:type="dxa"/>
            <w:tcBorders>
              <w:top w:val="nil"/>
              <w:left w:val="nil"/>
              <w:bottom w:val="single" w:sz="4" w:space="0" w:color="000000"/>
              <w:right w:val="single" w:sz="4" w:space="0" w:color="000000"/>
            </w:tcBorders>
            <w:shd w:val="clear" w:color="auto" w:fill="auto"/>
            <w:vAlign w:val="center"/>
          </w:tcPr>
          <w:p w14:paraId="0D652693"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w:t>
            </w:r>
          </w:p>
        </w:tc>
        <w:tc>
          <w:tcPr>
            <w:tcW w:w="660" w:type="dxa"/>
            <w:tcBorders>
              <w:top w:val="nil"/>
              <w:left w:val="nil"/>
              <w:bottom w:val="single" w:sz="4" w:space="0" w:color="000000"/>
              <w:right w:val="single" w:sz="4" w:space="0" w:color="000000"/>
            </w:tcBorders>
            <w:shd w:val="clear" w:color="auto" w:fill="auto"/>
            <w:vAlign w:val="center"/>
          </w:tcPr>
          <w:p w14:paraId="7C858EA5"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0.0</w:t>
            </w:r>
          </w:p>
        </w:tc>
        <w:tc>
          <w:tcPr>
            <w:tcW w:w="690" w:type="dxa"/>
            <w:tcBorders>
              <w:top w:val="nil"/>
              <w:left w:val="nil"/>
              <w:bottom w:val="single" w:sz="4" w:space="0" w:color="000000"/>
              <w:right w:val="single" w:sz="4" w:space="0" w:color="000000"/>
            </w:tcBorders>
            <w:shd w:val="clear" w:color="auto" w:fill="auto"/>
            <w:vAlign w:val="center"/>
          </w:tcPr>
          <w:p w14:paraId="2ABE4774"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0.0</w:t>
            </w:r>
          </w:p>
        </w:tc>
        <w:tc>
          <w:tcPr>
            <w:tcW w:w="660" w:type="dxa"/>
            <w:tcBorders>
              <w:top w:val="nil"/>
              <w:left w:val="nil"/>
              <w:bottom w:val="single" w:sz="4" w:space="0" w:color="000000"/>
              <w:right w:val="single" w:sz="4" w:space="0" w:color="000000"/>
            </w:tcBorders>
            <w:shd w:val="clear" w:color="auto" w:fill="auto"/>
            <w:vAlign w:val="center"/>
          </w:tcPr>
          <w:p w14:paraId="60C7FC30"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w:t>
            </w:r>
          </w:p>
        </w:tc>
        <w:tc>
          <w:tcPr>
            <w:tcW w:w="645" w:type="dxa"/>
            <w:tcBorders>
              <w:top w:val="nil"/>
              <w:left w:val="nil"/>
              <w:bottom w:val="single" w:sz="4" w:space="0" w:color="000000"/>
              <w:right w:val="single" w:sz="4" w:space="0" w:color="000000"/>
            </w:tcBorders>
            <w:shd w:val="clear" w:color="auto" w:fill="auto"/>
            <w:vAlign w:val="center"/>
          </w:tcPr>
          <w:p w14:paraId="7322AF7A"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w:t>
            </w:r>
          </w:p>
        </w:tc>
        <w:tc>
          <w:tcPr>
            <w:tcW w:w="2055" w:type="dxa"/>
            <w:tcBorders>
              <w:top w:val="nil"/>
              <w:left w:val="nil"/>
              <w:bottom w:val="single" w:sz="4" w:space="0" w:color="000000"/>
              <w:right w:val="single" w:sz="4" w:space="0" w:color="000000"/>
            </w:tcBorders>
            <w:shd w:val="clear" w:color="auto" w:fill="auto"/>
            <w:vAlign w:val="center"/>
          </w:tcPr>
          <w:p w14:paraId="14B2C6B2" w14:textId="77777777" w:rsidR="00B93C0C" w:rsidRPr="00844737" w:rsidRDefault="00B93C0C" w:rsidP="0000610A">
            <w:pPr>
              <w:spacing w:after="0"/>
              <w:jc w:val="center"/>
              <w:rPr>
                <w:rFonts w:asciiTheme="minorHAnsi" w:hAnsiTheme="minorHAnsi" w:cstheme="minorHAnsi"/>
                <w:sz w:val="20"/>
                <w:szCs w:val="20"/>
              </w:rPr>
            </w:pPr>
            <w:r w:rsidRPr="00844737">
              <w:rPr>
                <w:rFonts w:asciiTheme="minorHAnsi" w:hAnsiTheme="minorHAnsi" w:cstheme="minorHAnsi"/>
                <w:sz w:val="20"/>
                <w:szCs w:val="20"/>
              </w:rPr>
              <w:t>0.0</w:t>
            </w:r>
          </w:p>
        </w:tc>
      </w:tr>
      <w:tr w:rsidR="00B93C0C" w:rsidRPr="00844737" w14:paraId="102C671D" w14:textId="77777777" w:rsidTr="0000610A">
        <w:trPr>
          <w:trHeight w:val="20"/>
        </w:trPr>
        <w:tc>
          <w:tcPr>
            <w:tcW w:w="3075" w:type="dxa"/>
            <w:tcBorders>
              <w:top w:val="nil"/>
              <w:left w:val="single" w:sz="4" w:space="0" w:color="000000"/>
              <w:bottom w:val="single" w:sz="4" w:space="0" w:color="000000"/>
              <w:right w:val="single" w:sz="4" w:space="0" w:color="000000"/>
            </w:tcBorders>
            <w:shd w:val="clear" w:color="auto" w:fill="auto"/>
            <w:vAlign w:val="center"/>
          </w:tcPr>
          <w:p w14:paraId="48DAB95A" w14:textId="77777777" w:rsidR="00B93C0C" w:rsidRPr="00844737" w:rsidRDefault="00B93C0C" w:rsidP="0000610A">
            <w:pPr>
              <w:spacing w:after="0"/>
              <w:rPr>
                <w:rFonts w:asciiTheme="minorHAnsi" w:hAnsiTheme="minorHAnsi" w:cstheme="minorHAnsi"/>
                <w:b/>
                <w:sz w:val="20"/>
                <w:szCs w:val="20"/>
              </w:rPr>
            </w:pPr>
            <w:r w:rsidRPr="00844737">
              <w:rPr>
                <w:rFonts w:asciiTheme="minorHAnsi" w:hAnsiTheme="minorHAnsi" w:cstheme="minorHAnsi"/>
                <w:b/>
                <w:sz w:val="20"/>
                <w:szCs w:val="20"/>
              </w:rPr>
              <w:t>No usando</w:t>
            </w:r>
          </w:p>
        </w:tc>
        <w:tc>
          <w:tcPr>
            <w:tcW w:w="735" w:type="dxa"/>
            <w:tcBorders>
              <w:top w:val="nil"/>
              <w:left w:val="nil"/>
              <w:bottom w:val="single" w:sz="4" w:space="0" w:color="000000"/>
              <w:right w:val="single" w:sz="4" w:space="0" w:color="000000"/>
            </w:tcBorders>
            <w:shd w:val="clear" w:color="auto" w:fill="auto"/>
            <w:vAlign w:val="center"/>
          </w:tcPr>
          <w:p w14:paraId="0A0586BE" w14:textId="77777777" w:rsidR="00B93C0C" w:rsidRPr="00844737" w:rsidRDefault="00B93C0C" w:rsidP="0000610A">
            <w:pPr>
              <w:spacing w:after="0"/>
              <w:jc w:val="center"/>
              <w:rPr>
                <w:rFonts w:asciiTheme="minorHAnsi" w:hAnsiTheme="minorHAnsi" w:cstheme="minorHAnsi"/>
                <w:b/>
                <w:sz w:val="20"/>
                <w:szCs w:val="20"/>
              </w:rPr>
            </w:pPr>
            <w:r w:rsidRPr="00844737">
              <w:rPr>
                <w:rFonts w:asciiTheme="minorHAnsi" w:hAnsiTheme="minorHAnsi" w:cstheme="minorHAnsi"/>
                <w:b/>
                <w:sz w:val="20"/>
                <w:szCs w:val="20"/>
              </w:rPr>
              <w:t>42.9</w:t>
            </w:r>
          </w:p>
        </w:tc>
        <w:tc>
          <w:tcPr>
            <w:tcW w:w="660" w:type="dxa"/>
            <w:tcBorders>
              <w:top w:val="nil"/>
              <w:left w:val="nil"/>
              <w:bottom w:val="single" w:sz="4" w:space="0" w:color="000000"/>
              <w:right w:val="single" w:sz="4" w:space="0" w:color="000000"/>
            </w:tcBorders>
            <w:shd w:val="clear" w:color="auto" w:fill="auto"/>
            <w:vAlign w:val="center"/>
          </w:tcPr>
          <w:p w14:paraId="110EE0B9" w14:textId="77777777" w:rsidR="00B93C0C" w:rsidRPr="00844737" w:rsidRDefault="00B93C0C" w:rsidP="0000610A">
            <w:pPr>
              <w:spacing w:after="0"/>
              <w:jc w:val="center"/>
              <w:rPr>
                <w:rFonts w:asciiTheme="minorHAnsi" w:hAnsiTheme="minorHAnsi" w:cstheme="minorHAnsi"/>
                <w:b/>
                <w:sz w:val="20"/>
                <w:szCs w:val="20"/>
              </w:rPr>
            </w:pPr>
            <w:r w:rsidRPr="00844737">
              <w:rPr>
                <w:rFonts w:asciiTheme="minorHAnsi" w:hAnsiTheme="minorHAnsi" w:cstheme="minorHAnsi"/>
                <w:b/>
                <w:sz w:val="20"/>
                <w:szCs w:val="20"/>
              </w:rPr>
              <w:t>40.4</w:t>
            </w:r>
          </w:p>
        </w:tc>
        <w:tc>
          <w:tcPr>
            <w:tcW w:w="690" w:type="dxa"/>
            <w:tcBorders>
              <w:top w:val="nil"/>
              <w:left w:val="nil"/>
              <w:bottom w:val="single" w:sz="4" w:space="0" w:color="000000"/>
              <w:right w:val="single" w:sz="4" w:space="0" w:color="000000"/>
            </w:tcBorders>
            <w:shd w:val="clear" w:color="auto" w:fill="auto"/>
            <w:vAlign w:val="center"/>
          </w:tcPr>
          <w:p w14:paraId="02CFC771" w14:textId="77777777" w:rsidR="00B93C0C" w:rsidRPr="00844737" w:rsidRDefault="00B93C0C" w:rsidP="0000610A">
            <w:pPr>
              <w:spacing w:after="0"/>
              <w:jc w:val="center"/>
              <w:rPr>
                <w:rFonts w:asciiTheme="minorHAnsi" w:hAnsiTheme="minorHAnsi" w:cstheme="minorHAnsi"/>
                <w:b/>
                <w:sz w:val="20"/>
                <w:szCs w:val="20"/>
              </w:rPr>
            </w:pPr>
            <w:r w:rsidRPr="00844737">
              <w:rPr>
                <w:rFonts w:asciiTheme="minorHAnsi" w:hAnsiTheme="minorHAnsi" w:cstheme="minorHAnsi"/>
                <w:b/>
                <w:sz w:val="20"/>
                <w:szCs w:val="20"/>
              </w:rPr>
              <w:t>40.8</w:t>
            </w:r>
          </w:p>
        </w:tc>
        <w:tc>
          <w:tcPr>
            <w:tcW w:w="660" w:type="dxa"/>
            <w:tcBorders>
              <w:top w:val="nil"/>
              <w:left w:val="nil"/>
              <w:bottom w:val="single" w:sz="4" w:space="0" w:color="000000"/>
              <w:right w:val="single" w:sz="4" w:space="0" w:color="000000"/>
            </w:tcBorders>
            <w:shd w:val="clear" w:color="auto" w:fill="auto"/>
            <w:vAlign w:val="center"/>
          </w:tcPr>
          <w:p w14:paraId="7822F04C" w14:textId="77777777" w:rsidR="00B93C0C" w:rsidRPr="00844737" w:rsidRDefault="00B93C0C" w:rsidP="0000610A">
            <w:pPr>
              <w:spacing w:after="0"/>
              <w:jc w:val="center"/>
              <w:rPr>
                <w:rFonts w:asciiTheme="minorHAnsi" w:hAnsiTheme="minorHAnsi" w:cstheme="minorHAnsi"/>
                <w:b/>
                <w:sz w:val="20"/>
                <w:szCs w:val="20"/>
              </w:rPr>
            </w:pPr>
            <w:r w:rsidRPr="00844737">
              <w:rPr>
                <w:rFonts w:asciiTheme="minorHAnsi" w:hAnsiTheme="minorHAnsi" w:cstheme="minorHAnsi"/>
                <w:b/>
                <w:sz w:val="20"/>
                <w:szCs w:val="20"/>
              </w:rPr>
              <w:t>42.5</w:t>
            </w:r>
          </w:p>
        </w:tc>
        <w:tc>
          <w:tcPr>
            <w:tcW w:w="645" w:type="dxa"/>
            <w:tcBorders>
              <w:top w:val="nil"/>
              <w:left w:val="nil"/>
              <w:bottom w:val="single" w:sz="4" w:space="0" w:color="000000"/>
              <w:right w:val="single" w:sz="4" w:space="0" w:color="000000"/>
            </w:tcBorders>
            <w:shd w:val="clear" w:color="auto" w:fill="auto"/>
            <w:vAlign w:val="center"/>
          </w:tcPr>
          <w:p w14:paraId="6F6980EE" w14:textId="77777777" w:rsidR="00B93C0C" w:rsidRPr="00844737" w:rsidRDefault="00B93C0C" w:rsidP="0000610A">
            <w:pPr>
              <w:spacing w:after="0"/>
              <w:jc w:val="center"/>
              <w:rPr>
                <w:rFonts w:asciiTheme="minorHAnsi" w:hAnsiTheme="minorHAnsi" w:cstheme="minorHAnsi"/>
                <w:b/>
                <w:sz w:val="20"/>
                <w:szCs w:val="20"/>
              </w:rPr>
            </w:pPr>
            <w:r w:rsidRPr="00844737">
              <w:rPr>
                <w:rFonts w:asciiTheme="minorHAnsi" w:hAnsiTheme="minorHAnsi" w:cstheme="minorHAnsi"/>
                <w:b/>
                <w:sz w:val="20"/>
                <w:szCs w:val="20"/>
              </w:rPr>
              <w:t>44.6</w:t>
            </w:r>
          </w:p>
        </w:tc>
        <w:tc>
          <w:tcPr>
            <w:tcW w:w="2055" w:type="dxa"/>
            <w:tcBorders>
              <w:top w:val="nil"/>
              <w:left w:val="nil"/>
              <w:bottom w:val="single" w:sz="4" w:space="0" w:color="000000"/>
              <w:right w:val="single" w:sz="4" w:space="0" w:color="000000"/>
            </w:tcBorders>
            <w:shd w:val="clear" w:color="auto" w:fill="auto"/>
            <w:vAlign w:val="center"/>
          </w:tcPr>
          <w:p w14:paraId="3D841BD4" w14:textId="77777777" w:rsidR="00B93C0C" w:rsidRPr="00844737" w:rsidRDefault="00B93C0C" w:rsidP="0000610A">
            <w:pPr>
              <w:spacing w:after="0"/>
              <w:jc w:val="center"/>
              <w:rPr>
                <w:rFonts w:asciiTheme="minorHAnsi" w:hAnsiTheme="minorHAnsi" w:cstheme="minorHAnsi"/>
                <w:b/>
                <w:sz w:val="20"/>
                <w:szCs w:val="20"/>
              </w:rPr>
            </w:pPr>
            <w:r w:rsidRPr="00844737">
              <w:rPr>
                <w:rFonts w:asciiTheme="minorHAnsi" w:hAnsiTheme="minorHAnsi" w:cstheme="minorHAnsi"/>
                <w:b/>
                <w:sz w:val="20"/>
                <w:szCs w:val="20"/>
              </w:rPr>
              <w:t>42.2</w:t>
            </w:r>
          </w:p>
        </w:tc>
      </w:tr>
    </w:tbl>
    <w:p w14:paraId="127C87DF" w14:textId="77777777" w:rsidR="00B93C0C" w:rsidRPr="00844737" w:rsidRDefault="00B93C0C" w:rsidP="00844737">
      <w:pPr>
        <w:spacing w:after="120" w:line="276" w:lineRule="auto"/>
        <w:jc w:val="both"/>
        <w:rPr>
          <w:sz w:val="18"/>
          <w:szCs w:val="18"/>
        </w:rPr>
      </w:pPr>
      <w:r w:rsidRPr="00844737">
        <w:rPr>
          <w:sz w:val="18"/>
          <w:szCs w:val="18"/>
        </w:rPr>
        <w:t>Fuente: INEI - ENDES. Elaboración: Ministerio de Cultura - DGPI.</w:t>
      </w:r>
      <w:bookmarkStart w:id="509" w:name="_heading=h.q1uuosjzp451" w:colFirst="0" w:colLast="0"/>
      <w:bookmarkEnd w:id="509"/>
    </w:p>
    <w:p w14:paraId="4E7542AA" w14:textId="77777777" w:rsidR="00B93C0C" w:rsidRPr="00D45DC2" w:rsidRDefault="00B93C0C" w:rsidP="00B93C0C">
      <w:pPr>
        <w:spacing w:before="120" w:after="120" w:line="276" w:lineRule="auto"/>
        <w:jc w:val="both"/>
        <w:rPr>
          <w:rFonts w:asciiTheme="minorHAnsi" w:hAnsiTheme="minorHAnsi" w:cstheme="minorHAnsi"/>
        </w:rPr>
      </w:pPr>
      <w:r w:rsidRPr="00D45DC2">
        <w:rPr>
          <w:rFonts w:asciiTheme="minorHAnsi" w:hAnsiTheme="minorHAnsi" w:cstheme="minorHAnsi"/>
        </w:rPr>
        <w:t>Por otro lado, la Organización Mundial de la Salud, sostiene que todas las mujeres tienen derecho a recibir el más alto nivel de cuidados en salud, que incluye el derecho a una atención digna y respetuosa en el embarazo y en el parto, y el derecho a no sufrir violencia ni discriminación. El maltrato, la negligencia o la falta de respeto durante la atención de las gestantes constituirse en una violación de los derechos humanos fundamentales de las mujeres, descritos en las normas y los principios internacionales de derechos humanos.</w:t>
      </w:r>
    </w:p>
    <w:p w14:paraId="038B46A2" w14:textId="77777777" w:rsidR="00B93C0C" w:rsidRPr="00D45DC2" w:rsidRDefault="00B93C0C" w:rsidP="00B93C0C">
      <w:pPr>
        <w:spacing w:before="120" w:after="120" w:line="276" w:lineRule="auto"/>
        <w:jc w:val="both"/>
        <w:rPr>
          <w:rFonts w:asciiTheme="minorHAnsi" w:hAnsiTheme="minorHAnsi" w:cstheme="minorHAnsi"/>
        </w:rPr>
      </w:pPr>
      <w:r w:rsidRPr="00D45DC2">
        <w:rPr>
          <w:rFonts w:asciiTheme="minorHAnsi" w:hAnsiTheme="minorHAnsi" w:cstheme="minorHAnsi"/>
        </w:rPr>
        <w:t>Es así que la violencia obstétrica se define de la siguiente manera: “Comprende todos los actos de violencia por parte del personal de salud con relación a los procesos reproductivos y que se expresa en un trato deshumanizador, abuso de medicalización y patologización de los procesos naturales, que impacta negativamente en la calidad de vida de las mujeres”</w:t>
      </w:r>
      <w:r>
        <w:rPr>
          <w:rStyle w:val="Refdenotaalpie"/>
          <w:rFonts w:asciiTheme="minorHAnsi" w:hAnsiTheme="minorHAnsi" w:cstheme="minorHAnsi"/>
        </w:rPr>
        <w:footnoteReference w:id="81"/>
      </w:r>
    </w:p>
    <w:p w14:paraId="06B111A1" w14:textId="1876B227" w:rsidR="00252774" w:rsidRPr="00844737" w:rsidRDefault="00B93C0C" w:rsidP="00BB1F9C">
      <w:pPr>
        <w:spacing w:before="120" w:after="120" w:line="276" w:lineRule="auto"/>
        <w:jc w:val="both"/>
        <w:rPr>
          <w:rFonts w:asciiTheme="minorHAnsi" w:hAnsiTheme="minorHAnsi" w:cstheme="minorHAnsi"/>
        </w:rPr>
      </w:pPr>
      <w:r w:rsidRPr="00D45DC2">
        <w:rPr>
          <w:rFonts w:asciiTheme="minorHAnsi" w:hAnsiTheme="minorHAnsi" w:cstheme="minorHAnsi"/>
        </w:rPr>
        <w:t>Si bien es cierto se cuenta con testimonios de este tipo de violencia por parte de las mujeres indígenas, es necesario empezar a registrar estas prácticas de violencia obstétrica, para poder tomar acciones correctivas</w:t>
      </w:r>
      <w:r>
        <w:rPr>
          <w:rFonts w:asciiTheme="minorHAnsi" w:hAnsiTheme="minorHAnsi" w:cstheme="minorHAnsi"/>
        </w:rPr>
        <w:t xml:space="preserve"> </w:t>
      </w:r>
      <w:r w:rsidRPr="00D45DC2">
        <w:rPr>
          <w:rFonts w:asciiTheme="minorHAnsi" w:hAnsiTheme="minorHAnsi" w:cstheme="minorHAnsi"/>
        </w:rPr>
        <w:t>y realizar los estudios de investigación correspondientes, involucrando a todos los trabajadores de salud, para que tomen conciencia de la importancia que tienen en su rol de prestadores en la prevención de la violencia obstétrica</w:t>
      </w:r>
      <w:r>
        <w:rPr>
          <w:rFonts w:asciiTheme="minorHAnsi" w:hAnsiTheme="minorHAnsi" w:cstheme="minorHAnsi"/>
        </w:rPr>
        <w:t xml:space="preserve"> (Guevara, 2021).</w:t>
      </w:r>
    </w:p>
    <w:p w14:paraId="0000100D" w14:textId="39C24D03" w:rsidR="009D0D6F" w:rsidRPr="00844737" w:rsidRDefault="0094762E" w:rsidP="00844737">
      <w:pPr>
        <w:pStyle w:val="Ttulo5"/>
        <w:spacing w:after="240"/>
        <w:jc w:val="both"/>
        <w:rPr>
          <w:color w:val="44546A" w:themeColor="text2"/>
        </w:rPr>
      </w:pPr>
      <w:bookmarkStart w:id="510" w:name="_Toc137231223"/>
      <w:bookmarkStart w:id="511" w:name="_Toc143624292"/>
      <w:r w:rsidRPr="000E1FAB">
        <w:rPr>
          <w:color w:val="44546A" w:themeColor="text2"/>
        </w:rPr>
        <w:t>2.</w:t>
      </w:r>
      <w:r w:rsidR="00186987">
        <w:rPr>
          <w:color w:val="44546A" w:themeColor="text2"/>
        </w:rPr>
        <w:t>5</w:t>
      </w:r>
      <w:r w:rsidRPr="000E1FAB">
        <w:rPr>
          <w:color w:val="44546A" w:themeColor="text2"/>
        </w:rPr>
        <w:t xml:space="preserve">.2.6.2. </w:t>
      </w:r>
      <w:bookmarkEnd w:id="510"/>
      <w:r w:rsidR="004746D7" w:rsidRPr="001732BD">
        <w:rPr>
          <w:caps w:val="0"/>
          <w:color w:val="44546A" w:themeColor="text2"/>
        </w:rPr>
        <w:t xml:space="preserve">Reducida autonomía, espacios de capacitación, oportunidades y empoderamiento económico de las mujeres indígenas u originarias, respetando </w:t>
      </w:r>
      <w:r w:rsidR="004746D7">
        <w:rPr>
          <w:caps w:val="0"/>
          <w:color w:val="44546A" w:themeColor="text2"/>
        </w:rPr>
        <w:t>su</w:t>
      </w:r>
      <w:r w:rsidR="004746D7" w:rsidRPr="001732BD">
        <w:rPr>
          <w:caps w:val="0"/>
          <w:color w:val="44546A" w:themeColor="text2"/>
        </w:rPr>
        <w:t xml:space="preserve"> autonomía y formas propias de organización</w:t>
      </w:r>
      <w:bookmarkEnd w:id="511"/>
    </w:p>
    <w:p w14:paraId="621A32ED" w14:textId="77777777" w:rsidR="000858E4" w:rsidRDefault="000858E4" w:rsidP="000858E4">
      <w:pPr>
        <w:spacing w:before="120" w:after="120" w:line="276" w:lineRule="auto"/>
        <w:jc w:val="both"/>
      </w:pPr>
      <w:bookmarkStart w:id="512" w:name="_Toc137231224"/>
      <w:r>
        <w:t>Las comunidades son la estructura económica, social y política en torno a la cual se organiza la vida de cientos de miles de indígenas en el Perú. Ello incluye la vida económica productiva de las mujeres, así como sus diferentes roles (OIT, 2015, p.83).</w:t>
      </w:r>
    </w:p>
    <w:p w14:paraId="22209D71" w14:textId="1B2F867E" w:rsidR="000858E4" w:rsidRDefault="000858E4" w:rsidP="000858E4">
      <w:pPr>
        <w:spacing w:before="120" w:after="120" w:line="276" w:lineRule="auto"/>
        <w:jc w:val="both"/>
      </w:pPr>
      <w:r>
        <w:t>Las mujeres indígenas enfrentan situaciones de baja autonomía económica donde muchas veces dependen de los ingresos de su pareja para sostener sus familias. Por tanto, autonomía económica es aquella capacidad de las mujeres de acceder y controlar recursos como los ingresos y recursos propios. Las diferentes interseccionalidades que explican la discriminación como falta de acceso a la educación superior, reducida inserción en el mercado laboral, falta acceso a la tierra, escasa participación de programas y proyectos productivos</w:t>
      </w:r>
      <w:r w:rsidR="00844737">
        <w:t xml:space="preserve">, y </w:t>
      </w:r>
      <w:r>
        <w:t xml:space="preserve">la falta de respeto a sus derechos </w:t>
      </w:r>
      <w:r w:rsidR="00844737">
        <w:t>culturales</w:t>
      </w:r>
      <w:r>
        <w:t xml:space="preserve"> eleva su probabilidad de entrar en situación de pobreza y exclusión social que las afecta.</w:t>
      </w:r>
    </w:p>
    <w:p w14:paraId="5844CEBE" w14:textId="77777777" w:rsidR="000858E4" w:rsidRDefault="000858E4" w:rsidP="000858E4">
      <w:pPr>
        <w:spacing w:before="120" w:after="120" w:line="276" w:lineRule="auto"/>
        <w:jc w:val="both"/>
      </w:pPr>
      <w:r>
        <w:t>Con respecto a los derechos económicos, sociales y culturales, que la discriminación contra las mujeres, y especialmente contra las mujeres indígenas, sigue reflejándose en el mercado laboral, en el acceso limitado al sistema de seguridad social, las altas tasas de analfabetismo, y la grave situación de pobreza y exclusión social que las afecta (CEPAL, 2013, p. 128).</w:t>
      </w:r>
    </w:p>
    <w:p w14:paraId="62BC2EEE" w14:textId="77777777" w:rsidR="000858E4" w:rsidRDefault="000858E4" w:rsidP="000858E4">
      <w:pPr>
        <w:spacing w:before="120" w:after="120" w:line="276" w:lineRule="auto"/>
        <w:jc w:val="both"/>
      </w:pPr>
      <w:commentRangeStart w:id="513"/>
      <w:r>
        <w:t>Según un informe de la OIT (2019a), a nivel mundial las personas indígenas tienen casi tres veces más probabilidades de encontrarse en situación de pobreza extrema que sus homólogos no indígenas. Estas cifras están profundamente vinculadas a las desigualdades en el mundo del trabajo tanto para las mujeres como para los hombres indígenas.</w:t>
      </w:r>
      <w:commentRangeEnd w:id="513"/>
      <w:r w:rsidR="00C05B85">
        <w:rPr>
          <w:rStyle w:val="Refdecomentario"/>
          <w:rFonts w:eastAsiaTheme="minorHAnsi"/>
        </w:rPr>
        <w:commentReference w:id="513"/>
      </w:r>
    </w:p>
    <w:p w14:paraId="68614D7B" w14:textId="77777777" w:rsidR="000858E4" w:rsidRDefault="000858E4" w:rsidP="000858E4">
      <w:pPr>
        <w:spacing w:before="120" w:after="120" w:line="276" w:lineRule="auto"/>
        <w:jc w:val="both"/>
      </w:pPr>
      <w:r>
        <w:t>Esta discriminación genera una baja e incluso inexistente autonomía económica de las mujeres indígenas. Al respecto, es importante señalar que se entiende autonomía económica como la capacidad de generar ingresos a partir del acceso al trabajo remunerado y decidir sobre su destino (ONU, 2020). Para alcanzar la autonomía económica, las mujeres necesitan ejercer control sobre los bienes materiales y los recursos naturales, intelectuales y culturales (MIMP, 2019).</w:t>
      </w:r>
    </w:p>
    <w:p w14:paraId="77E64C89" w14:textId="77777777" w:rsidR="000858E4" w:rsidRDefault="000858E4" w:rsidP="000858E4">
      <w:pPr>
        <w:spacing w:before="120" w:after="120" w:line="276" w:lineRule="auto"/>
        <w:jc w:val="both"/>
      </w:pPr>
      <w:r>
        <w:t>Los pueblos indígenas de las Américas presentan niveles más bajos de desarrollo económico y social que la población no indígena. Por lo general, las mujeres indígenas son las más afectadas, ya que suelen tener menos acceso a la educación y al empleo que los hombres indígenas (CEPAL, 2013, p. 144).</w:t>
      </w:r>
    </w:p>
    <w:p w14:paraId="59131057" w14:textId="77777777" w:rsidR="000858E4" w:rsidRDefault="000858E4" w:rsidP="000858E4">
      <w:pPr>
        <w:spacing w:before="120" w:after="120" w:line="276" w:lineRule="auto"/>
        <w:jc w:val="both"/>
      </w:pPr>
      <w:r>
        <w:t>Uno de los principales impedimentos para que las mujeres indígenas logren su autonomía económica es el acceso a la educación y la inserción en el mercado, son condiciones fundamentales para progresar en igualdad de género, sin embargo, aún persisten brechas que afectan a las niñas, jóvenes y mujeres indígenas. A las dificultades en el acceso y permanencia educativa, se suma la ausencia de iniciativas de educación intercultural bilingüe de calidad, lo que contribuye a la reproducción de las desigualdades (CEPAL, 2014, p. 30).</w:t>
      </w:r>
    </w:p>
    <w:p w14:paraId="3F2420E5" w14:textId="18A1610E" w:rsidR="000858E4" w:rsidRPr="00844737" w:rsidRDefault="000858E4" w:rsidP="000858E4">
      <w:pPr>
        <w:spacing w:before="120" w:after="120" w:line="276" w:lineRule="auto"/>
        <w:jc w:val="both"/>
      </w:pPr>
      <w:r>
        <w:t xml:space="preserve">El promedio de año de estudios de las mujeres indígenas según lengua materna es de 7.7 años y entre las mujeres sin lengua materna indígena es de 11.4 años. Lo que demuestra que la mayoría de </w:t>
      </w:r>
      <w:r w:rsidR="00A60DC5">
        <w:t>las mujeres</w:t>
      </w:r>
      <w:r>
        <w:t xml:space="preserve"> indígenas no acceden a estudios superiores.</w:t>
      </w:r>
    </w:p>
    <w:p w14:paraId="680ECC3A" w14:textId="6CD31BCA" w:rsidR="000858E4" w:rsidRPr="00844737" w:rsidRDefault="00844737" w:rsidP="00844737">
      <w:pPr>
        <w:pStyle w:val="Descripcin"/>
        <w:rPr>
          <w:b w:val="0"/>
        </w:rPr>
      </w:pPr>
      <w:bookmarkStart w:id="514" w:name="_Toc143624365"/>
      <w:r w:rsidRPr="00844737">
        <w:t xml:space="preserve">Tabla </w:t>
      </w:r>
      <w:r w:rsidR="00000000">
        <w:fldChar w:fldCharType="begin"/>
      </w:r>
      <w:r w:rsidR="00000000">
        <w:instrText xml:space="preserve"> SEQ Tabla \* ARABIC </w:instrText>
      </w:r>
      <w:r w:rsidR="00000000">
        <w:fldChar w:fldCharType="separate"/>
      </w:r>
      <w:r w:rsidR="00740F56">
        <w:rPr>
          <w:noProof/>
        </w:rPr>
        <w:t>41</w:t>
      </w:r>
      <w:r w:rsidR="00000000">
        <w:rPr>
          <w:noProof/>
        </w:rPr>
        <w:fldChar w:fldCharType="end"/>
      </w:r>
      <w:r w:rsidRPr="00844737">
        <w:t>. Mediana de años de estudio de las mujeres en edad fértil 25-49 años según lengua materna, 2018-2022</w:t>
      </w:r>
      <w:bookmarkEnd w:id="514"/>
    </w:p>
    <w:tbl>
      <w:tblPr>
        <w:tblW w:w="8580" w:type="dxa"/>
        <w:tblInd w:w="-15" w:type="dxa"/>
        <w:tblLayout w:type="fixed"/>
        <w:tblLook w:val="0400" w:firstRow="0" w:lastRow="0" w:firstColumn="0" w:lastColumn="0" w:noHBand="0" w:noVBand="1"/>
      </w:tblPr>
      <w:tblGrid>
        <w:gridCol w:w="2940"/>
        <w:gridCol w:w="720"/>
        <w:gridCol w:w="645"/>
        <w:gridCol w:w="720"/>
        <w:gridCol w:w="720"/>
        <w:gridCol w:w="750"/>
        <w:gridCol w:w="2085"/>
      </w:tblGrid>
      <w:tr w:rsidR="000858E4" w:rsidRPr="00F5563F" w14:paraId="6E3D9138" w14:textId="77777777" w:rsidTr="0000610A">
        <w:trPr>
          <w:trHeight w:val="20"/>
        </w:trPr>
        <w:tc>
          <w:tcPr>
            <w:tcW w:w="2940"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1ABDC183" w14:textId="77777777" w:rsidR="000858E4" w:rsidRPr="00F5563F" w:rsidRDefault="000858E4" w:rsidP="0000610A">
            <w:pPr>
              <w:spacing w:after="0"/>
              <w:jc w:val="center"/>
              <w:rPr>
                <w:b/>
                <w:color w:val="FFFFFF"/>
                <w:sz w:val="20"/>
                <w:szCs w:val="20"/>
              </w:rPr>
            </w:pPr>
            <w:r w:rsidRPr="00F5563F">
              <w:rPr>
                <w:b/>
                <w:color w:val="FFFFFF"/>
                <w:sz w:val="20"/>
                <w:szCs w:val="20"/>
              </w:rPr>
              <w:t>Lengua materna</w:t>
            </w:r>
          </w:p>
        </w:tc>
        <w:tc>
          <w:tcPr>
            <w:tcW w:w="720" w:type="dxa"/>
            <w:tcBorders>
              <w:top w:val="single" w:sz="4" w:space="0" w:color="000000"/>
              <w:left w:val="nil"/>
              <w:bottom w:val="single" w:sz="4" w:space="0" w:color="000000"/>
              <w:right w:val="single" w:sz="4" w:space="0" w:color="000000"/>
            </w:tcBorders>
            <w:shd w:val="clear" w:color="auto" w:fill="006666"/>
            <w:vAlign w:val="center"/>
          </w:tcPr>
          <w:p w14:paraId="7CB57C67" w14:textId="77777777" w:rsidR="000858E4" w:rsidRPr="00F5563F" w:rsidRDefault="000858E4" w:rsidP="0000610A">
            <w:pPr>
              <w:spacing w:after="0"/>
              <w:jc w:val="center"/>
              <w:rPr>
                <w:b/>
                <w:color w:val="FFFFFF"/>
                <w:sz w:val="20"/>
                <w:szCs w:val="20"/>
              </w:rPr>
            </w:pPr>
            <w:r w:rsidRPr="00F5563F">
              <w:rPr>
                <w:b/>
                <w:color w:val="FFFFFF"/>
                <w:sz w:val="20"/>
                <w:szCs w:val="20"/>
              </w:rPr>
              <w:t>2018</w:t>
            </w:r>
          </w:p>
        </w:tc>
        <w:tc>
          <w:tcPr>
            <w:tcW w:w="645" w:type="dxa"/>
            <w:tcBorders>
              <w:top w:val="single" w:sz="4" w:space="0" w:color="000000"/>
              <w:left w:val="nil"/>
              <w:bottom w:val="single" w:sz="4" w:space="0" w:color="000000"/>
              <w:right w:val="single" w:sz="4" w:space="0" w:color="000000"/>
            </w:tcBorders>
            <w:shd w:val="clear" w:color="auto" w:fill="006666"/>
            <w:vAlign w:val="center"/>
          </w:tcPr>
          <w:p w14:paraId="59727600" w14:textId="77777777" w:rsidR="000858E4" w:rsidRPr="00F5563F" w:rsidRDefault="000858E4" w:rsidP="0000610A">
            <w:pPr>
              <w:spacing w:after="0"/>
              <w:jc w:val="center"/>
              <w:rPr>
                <w:b/>
                <w:color w:val="FFFFFF"/>
                <w:sz w:val="20"/>
                <w:szCs w:val="20"/>
              </w:rPr>
            </w:pPr>
            <w:r w:rsidRPr="00F5563F">
              <w:rPr>
                <w:b/>
                <w:color w:val="FFFFFF"/>
                <w:sz w:val="20"/>
                <w:szCs w:val="20"/>
              </w:rPr>
              <w:t>2019</w:t>
            </w:r>
          </w:p>
        </w:tc>
        <w:tc>
          <w:tcPr>
            <w:tcW w:w="720" w:type="dxa"/>
            <w:tcBorders>
              <w:top w:val="single" w:sz="4" w:space="0" w:color="000000"/>
              <w:left w:val="nil"/>
              <w:bottom w:val="single" w:sz="4" w:space="0" w:color="000000"/>
              <w:right w:val="single" w:sz="4" w:space="0" w:color="000000"/>
            </w:tcBorders>
            <w:shd w:val="clear" w:color="auto" w:fill="006666"/>
            <w:vAlign w:val="center"/>
          </w:tcPr>
          <w:p w14:paraId="1725BE23" w14:textId="77777777" w:rsidR="000858E4" w:rsidRPr="00F5563F" w:rsidRDefault="000858E4" w:rsidP="0000610A">
            <w:pPr>
              <w:spacing w:after="0"/>
              <w:jc w:val="center"/>
              <w:rPr>
                <w:b/>
                <w:color w:val="FFFFFF"/>
                <w:sz w:val="20"/>
                <w:szCs w:val="20"/>
              </w:rPr>
            </w:pPr>
            <w:r w:rsidRPr="00F5563F">
              <w:rPr>
                <w:b/>
                <w:color w:val="FFFFFF"/>
                <w:sz w:val="20"/>
                <w:szCs w:val="20"/>
              </w:rPr>
              <w:t>2020</w:t>
            </w:r>
          </w:p>
        </w:tc>
        <w:tc>
          <w:tcPr>
            <w:tcW w:w="720" w:type="dxa"/>
            <w:tcBorders>
              <w:top w:val="single" w:sz="4" w:space="0" w:color="000000"/>
              <w:left w:val="nil"/>
              <w:bottom w:val="single" w:sz="4" w:space="0" w:color="000000"/>
              <w:right w:val="single" w:sz="4" w:space="0" w:color="000000"/>
            </w:tcBorders>
            <w:shd w:val="clear" w:color="auto" w:fill="006666"/>
            <w:vAlign w:val="center"/>
          </w:tcPr>
          <w:p w14:paraId="1DFBF9EB" w14:textId="77777777" w:rsidR="000858E4" w:rsidRPr="00F5563F" w:rsidRDefault="000858E4" w:rsidP="0000610A">
            <w:pPr>
              <w:spacing w:after="0"/>
              <w:jc w:val="center"/>
              <w:rPr>
                <w:b/>
                <w:color w:val="FFFFFF"/>
                <w:sz w:val="20"/>
                <w:szCs w:val="20"/>
              </w:rPr>
            </w:pPr>
            <w:r w:rsidRPr="00F5563F">
              <w:rPr>
                <w:b/>
                <w:color w:val="FFFFFF"/>
                <w:sz w:val="20"/>
                <w:szCs w:val="20"/>
              </w:rPr>
              <w:t>2021</w:t>
            </w:r>
          </w:p>
        </w:tc>
        <w:tc>
          <w:tcPr>
            <w:tcW w:w="750" w:type="dxa"/>
            <w:tcBorders>
              <w:top w:val="single" w:sz="4" w:space="0" w:color="000000"/>
              <w:left w:val="nil"/>
              <w:bottom w:val="single" w:sz="4" w:space="0" w:color="000000"/>
              <w:right w:val="single" w:sz="4" w:space="0" w:color="000000"/>
            </w:tcBorders>
            <w:shd w:val="clear" w:color="auto" w:fill="006666"/>
            <w:vAlign w:val="center"/>
          </w:tcPr>
          <w:p w14:paraId="66AF5E7F" w14:textId="77777777" w:rsidR="000858E4" w:rsidRPr="00F5563F" w:rsidRDefault="000858E4" w:rsidP="0000610A">
            <w:pPr>
              <w:spacing w:after="0"/>
              <w:jc w:val="center"/>
              <w:rPr>
                <w:b/>
                <w:color w:val="FFFFFF"/>
                <w:sz w:val="20"/>
                <w:szCs w:val="20"/>
              </w:rPr>
            </w:pPr>
            <w:r w:rsidRPr="00F5563F">
              <w:rPr>
                <w:b/>
                <w:color w:val="FFFFFF"/>
                <w:sz w:val="20"/>
                <w:szCs w:val="20"/>
              </w:rPr>
              <w:t>2022</w:t>
            </w:r>
          </w:p>
        </w:tc>
        <w:tc>
          <w:tcPr>
            <w:tcW w:w="2085" w:type="dxa"/>
            <w:tcBorders>
              <w:top w:val="single" w:sz="4" w:space="0" w:color="000000"/>
              <w:left w:val="nil"/>
              <w:bottom w:val="single" w:sz="4" w:space="0" w:color="000000"/>
              <w:right w:val="single" w:sz="4" w:space="0" w:color="000000"/>
            </w:tcBorders>
            <w:shd w:val="clear" w:color="auto" w:fill="006666"/>
            <w:vAlign w:val="center"/>
          </w:tcPr>
          <w:p w14:paraId="70C91BD4" w14:textId="77777777" w:rsidR="000858E4" w:rsidRPr="00F5563F" w:rsidRDefault="000858E4" w:rsidP="0000610A">
            <w:pPr>
              <w:spacing w:after="0"/>
              <w:jc w:val="center"/>
              <w:rPr>
                <w:b/>
                <w:color w:val="FFFFFF"/>
                <w:sz w:val="20"/>
                <w:szCs w:val="20"/>
              </w:rPr>
            </w:pPr>
            <w:r w:rsidRPr="00F5563F">
              <w:rPr>
                <w:b/>
                <w:color w:val="FFFFFF"/>
                <w:sz w:val="20"/>
                <w:szCs w:val="20"/>
              </w:rPr>
              <w:t xml:space="preserve">Promedio </w:t>
            </w:r>
          </w:p>
        </w:tc>
      </w:tr>
      <w:tr w:rsidR="000858E4" w:rsidRPr="00F5563F" w14:paraId="7EECC0CE" w14:textId="77777777" w:rsidTr="0000610A">
        <w:trPr>
          <w:trHeight w:val="20"/>
        </w:trPr>
        <w:tc>
          <w:tcPr>
            <w:tcW w:w="2940" w:type="dxa"/>
            <w:tcBorders>
              <w:top w:val="nil"/>
              <w:left w:val="single" w:sz="4" w:space="0" w:color="000000"/>
              <w:bottom w:val="single" w:sz="4" w:space="0" w:color="000000"/>
              <w:right w:val="single" w:sz="4" w:space="0" w:color="000000"/>
            </w:tcBorders>
            <w:shd w:val="clear" w:color="auto" w:fill="E2EFD9" w:themeFill="accent6" w:themeFillTint="33"/>
            <w:vAlign w:val="center"/>
          </w:tcPr>
          <w:p w14:paraId="4AF8FF43" w14:textId="77777777" w:rsidR="000858E4" w:rsidRPr="00F5563F" w:rsidRDefault="000858E4" w:rsidP="0000610A">
            <w:pPr>
              <w:spacing w:after="0"/>
              <w:jc w:val="center"/>
              <w:rPr>
                <w:b/>
                <w:sz w:val="20"/>
                <w:szCs w:val="20"/>
              </w:rPr>
            </w:pPr>
            <w:r w:rsidRPr="00F5563F">
              <w:rPr>
                <w:b/>
                <w:sz w:val="20"/>
                <w:szCs w:val="20"/>
              </w:rPr>
              <w:t>Promedio Nacional</w:t>
            </w:r>
          </w:p>
        </w:tc>
        <w:tc>
          <w:tcPr>
            <w:tcW w:w="720" w:type="dxa"/>
            <w:tcBorders>
              <w:top w:val="nil"/>
              <w:left w:val="nil"/>
              <w:bottom w:val="single" w:sz="4" w:space="0" w:color="000000"/>
              <w:right w:val="single" w:sz="4" w:space="0" w:color="000000"/>
            </w:tcBorders>
            <w:shd w:val="clear" w:color="auto" w:fill="E2EFD9" w:themeFill="accent6" w:themeFillTint="33"/>
            <w:vAlign w:val="center"/>
          </w:tcPr>
          <w:p w14:paraId="4D659929" w14:textId="77777777" w:rsidR="000858E4" w:rsidRPr="00F5563F" w:rsidRDefault="000858E4" w:rsidP="0000610A">
            <w:pPr>
              <w:spacing w:after="0"/>
              <w:jc w:val="center"/>
              <w:rPr>
                <w:b/>
                <w:sz w:val="20"/>
                <w:szCs w:val="20"/>
              </w:rPr>
            </w:pPr>
            <w:r w:rsidRPr="00F5563F">
              <w:rPr>
                <w:b/>
                <w:sz w:val="20"/>
                <w:szCs w:val="20"/>
              </w:rPr>
              <w:t>9.3</w:t>
            </w:r>
          </w:p>
        </w:tc>
        <w:tc>
          <w:tcPr>
            <w:tcW w:w="645" w:type="dxa"/>
            <w:tcBorders>
              <w:top w:val="nil"/>
              <w:left w:val="nil"/>
              <w:bottom w:val="single" w:sz="4" w:space="0" w:color="000000"/>
              <w:right w:val="single" w:sz="4" w:space="0" w:color="000000"/>
            </w:tcBorders>
            <w:shd w:val="clear" w:color="auto" w:fill="E2EFD9" w:themeFill="accent6" w:themeFillTint="33"/>
            <w:vAlign w:val="center"/>
          </w:tcPr>
          <w:p w14:paraId="4DB1A258" w14:textId="77777777" w:rsidR="000858E4" w:rsidRPr="00F5563F" w:rsidRDefault="000858E4" w:rsidP="0000610A">
            <w:pPr>
              <w:spacing w:after="0"/>
              <w:jc w:val="center"/>
              <w:rPr>
                <w:b/>
                <w:sz w:val="20"/>
                <w:szCs w:val="20"/>
              </w:rPr>
            </w:pPr>
            <w:r w:rsidRPr="00F5563F">
              <w:rPr>
                <w:b/>
                <w:sz w:val="20"/>
                <w:szCs w:val="20"/>
              </w:rPr>
              <w:t>9.5</w:t>
            </w:r>
          </w:p>
        </w:tc>
        <w:tc>
          <w:tcPr>
            <w:tcW w:w="720" w:type="dxa"/>
            <w:tcBorders>
              <w:top w:val="nil"/>
              <w:left w:val="nil"/>
              <w:bottom w:val="single" w:sz="4" w:space="0" w:color="000000"/>
              <w:right w:val="single" w:sz="4" w:space="0" w:color="000000"/>
            </w:tcBorders>
            <w:shd w:val="clear" w:color="auto" w:fill="E2EFD9" w:themeFill="accent6" w:themeFillTint="33"/>
            <w:vAlign w:val="center"/>
          </w:tcPr>
          <w:p w14:paraId="32ADEBC0" w14:textId="77777777" w:rsidR="000858E4" w:rsidRPr="00F5563F" w:rsidRDefault="000858E4" w:rsidP="0000610A">
            <w:pPr>
              <w:spacing w:after="0"/>
              <w:jc w:val="center"/>
              <w:rPr>
                <w:b/>
                <w:sz w:val="20"/>
                <w:szCs w:val="20"/>
              </w:rPr>
            </w:pPr>
            <w:r w:rsidRPr="00F5563F">
              <w:rPr>
                <w:b/>
                <w:sz w:val="20"/>
                <w:szCs w:val="20"/>
              </w:rPr>
              <w:t>9.6</w:t>
            </w:r>
          </w:p>
        </w:tc>
        <w:tc>
          <w:tcPr>
            <w:tcW w:w="720" w:type="dxa"/>
            <w:tcBorders>
              <w:top w:val="nil"/>
              <w:left w:val="nil"/>
              <w:bottom w:val="single" w:sz="4" w:space="0" w:color="000000"/>
              <w:right w:val="single" w:sz="4" w:space="0" w:color="000000"/>
            </w:tcBorders>
            <w:shd w:val="clear" w:color="auto" w:fill="E2EFD9" w:themeFill="accent6" w:themeFillTint="33"/>
            <w:vAlign w:val="center"/>
          </w:tcPr>
          <w:p w14:paraId="553A0029" w14:textId="77777777" w:rsidR="000858E4" w:rsidRPr="00F5563F" w:rsidRDefault="000858E4" w:rsidP="0000610A">
            <w:pPr>
              <w:spacing w:after="0"/>
              <w:jc w:val="center"/>
              <w:rPr>
                <w:b/>
                <w:sz w:val="20"/>
                <w:szCs w:val="20"/>
              </w:rPr>
            </w:pPr>
            <w:r w:rsidRPr="00F5563F">
              <w:rPr>
                <w:b/>
                <w:sz w:val="20"/>
                <w:szCs w:val="20"/>
              </w:rPr>
              <w:t>9.6</w:t>
            </w:r>
          </w:p>
        </w:tc>
        <w:tc>
          <w:tcPr>
            <w:tcW w:w="750" w:type="dxa"/>
            <w:tcBorders>
              <w:top w:val="nil"/>
              <w:left w:val="nil"/>
              <w:bottom w:val="single" w:sz="4" w:space="0" w:color="000000"/>
              <w:right w:val="single" w:sz="4" w:space="0" w:color="000000"/>
            </w:tcBorders>
            <w:shd w:val="clear" w:color="auto" w:fill="E2EFD9" w:themeFill="accent6" w:themeFillTint="33"/>
            <w:vAlign w:val="center"/>
          </w:tcPr>
          <w:p w14:paraId="2D2515D0" w14:textId="77777777" w:rsidR="000858E4" w:rsidRPr="00F5563F" w:rsidRDefault="000858E4" w:rsidP="0000610A">
            <w:pPr>
              <w:spacing w:after="0"/>
              <w:jc w:val="center"/>
              <w:rPr>
                <w:b/>
                <w:sz w:val="20"/>
                <w:szCs w:val="20"/>
              </w:rPr>
            </w:pPr>
            <w:r w:rsidRPr="00F5563F">
              <w:rPr>
                <w:b/>
                <w:sz w:val="20"/>
                <w:szCs w:val="20"/>
              </w:rPr>
              <w:t>9.7</w:t>
            </w:r>
          </w:p>
        </w:tc>
        <w:tc>
          <w:tcPr>
            <w:tcW w:w="2085" w:type="dxa"/>
            <w:tcBorders>
              <w:top w:val="nil"/>
              <w:left w:val="nil"/>
              <w:bottom w:val="single" w:sz="4" w:space="0" w:color="000000"/>
              <w:right w:val="single" w:sz="4" w:space="0" w:color="000000"/>
            </w:tcBorders>
            <w:shd w:val="clear" w:color="auto" w:fill="E2EFD9" w:themeFill="accent6" w:themeFillTint="33"/>
            <w:vAlign w:val="center"/>
          </w:tcPr>
          <w:p w14:paraId="02C29C24" w14:textId="77777777" w:rsidR="000858E4" w:rsidRPr="00F5563F" w:rsidRDefault="000858E4" w:rsidP="0000610A">
            <w:pPr>
              <w:spacing w:after="0"/>
              <w:jc w:val="center"/>
              <w:rPr>
                <w:b/>
                <w:sz w:val="20"/>
                <w:szCs w:val="20"/>
              </w:rPr>
            </w:pPr>
            <w:r w:rsidRPr="00F5563F">
              <w:rPr>
                <w:b/>
                <w:sz w:val="20"/>
                <w:szCs w:val="20"/>
              </w:rPr>
              <w:t>9.6</w:t>
            </w:r>
          </w:p>
        </w:tc>
      </w:tr>
      <w:tr w:rsidR="000858E4" w:rsidRPr="00F5563F" w14:paraId="60FA7F69" w14:textId="77777777" w:rsidTr="0000610A">
        <w:trPr>
          <w:trHeight w:val="20"/>
        </w:trPr>
        <w:tc>
          <w:tcPr>
            <w:tcW w:w="2940" w:type="dxa"/>
            <w:tcBorders>
              <w:top w:val="nil"/>
              <w:left w:val="single" w:sz="4" w:space="0" w:color="000000"/>
              <w:bottom w:val="single" w:sz="4" w:space="0" w:color="000000"/>
              <w:right w:val="single" w:sz="4" w:space="0" w:color="000000"/>
            </w:tcBorders>
            <w:shd w:val="clear" w:color="auto" w:fill="auto"/>
            <w:vAlign w:val="center"/>
          </w:tcPr>
          <w:p w14:paraId="5BAD93BA" w14:textId="77777777" w:rsidR="000858E4" w:rsidRPr="00F5563F" w:rsidRDefault="000858E4" w:rsidP="0000610A">
            <w:pPr>
              <w:spacing w:after="0"/>
              <w:jc w:val="center"/>
              <w:rPr>
                <w:sz w:val="20"/>
                <w:szCs w:val="20"/>
              </w:rPr>
            </w:pPr>
            <w:r w:rsidRPr="00F5563F">
              <w:rPr>
                <w:sz w:val="20"/>
                <w:szCs w:val="20"/>
              </w:rPr>
              <w:t>Lengua indígena u originaria</w:t>
            </w:r>
          </w:p>
        </w:tc>
        <w:tc>
          <w:tcPr>
            <w:tcW w:w="720" w:type="dxa"/>
            <w:tcBorders>
              <w:top w:val="nil"/>
              <w:left w:val="nil"/>
              <w:bottom w:val="single" w:sz="4" w:space="0" w:color="000000"/>
              <w:right w:val="single" w:sz="4" w:space="0" w:color="000000"/>
            </w:tcBorders>
            <w:shd w:val="clear" w:color="auto" w:fill="auto"/>
            <w:vAlign w:val="center"/>
          </w:tcPr>
          <w:p w14:paraId="2D091EEA" w14:textId="77777777" w:rsidR="000858E4" w:rsidRPr="00F5563F" w:rsidRDefault="000858E4" w:rsidP="0000610A">
            <w:pPr>
              <w:spacing w:after="0"/>
              <w:jc w:val="center"/>
              <w:rPr>
                <w:sz w:val="20"/>
                <w:szCs w:val="20"/>
              </w:rPr>
            </w:pPr>
            <w:r w:rsidRPr="00F5563F">
              <w:rPr>
                <w:sz w:val="20"/>
                <w:szCs w:val="20"/>
              </w:rPr>
              <w:t>7.3</w:t>
            </w:r>
          </w:p>
        </w:tc>
        <w:tc>
          <w:tcPr>
            <w:tcW w:w="645" w:type="dxa"/>
            <w:tcBorders>
              <w:top w:val="nil"/>
              <w:left w:val="nil"/>
              <w:bottom w:val="single" w:sz="4" w:space="0" w:color="000000"/>
              <w:right w:val="single" w:sz="4" w:space="0" w:color="000000"/>
            </w:tcBorders>
            <w:shd w:val="clear" w:color="auto" w:fill="auto"/>
            <w:vAlign w:val="center"/>
          </w:tcPr>
          <w:p w14:paraId="51F3B067" w14:textId="77777777" w:rsidR="000858E4" w:rsidRPr="00F5563F" w:rsidRDefault="000858E4" w:rsidP="0000610A">
            <w:pPr>
              <w:spacing w:after="0"/>
              <w:jc w:val="center"/>
              <w:rPr>
                <w:sz w:val="20"/>
                <w:szCs w:val="20"/>
              </w:rPr>
            </w:pPr>
            <w:r w:rsidRPr="00F5563F">
              <w:rPr>
                <w:sz w:val="20"/>
                <w:szCs w:val="20"/>
              </w:rPr>
              <w:t>7.6</w:t>
            </w:r>
          </w:p>
        </w:tc>
        <w:tc>
          <w:tcPr>
            <w:tcW w:w="720" w:type="dxa"/>
            <w:tcBorders>
              <w:top w:val="nil"/>
              <w:left w:val="nil"/>
              <w:bottom w:val="single" w:sz="4" w:space="0" w:color="000000"/>
              <w:right w:val="single" w:sz="4" w:space="0" w:color="000000"/>
            </w:tcBorders>
            <w:shd w:val="clear" w:color="auto" w:fill="auto"/>
            <w:vAlign w:val="center"/>
          </w:tcPr>
          <w:p w14:paraId="0CC33E81" w14:textId="77777777" w:rsidR="000858E4" w:rsidRPr="00F5563F" w:rsidRDefault="000858E4" w:rsidP="0000610A">
            <w:pPr>
              <w:spacing w:after="0"/>
              <w:jc w:val="center"/>
              <w:rPr>
                <w:sz w:val="20"/>
                <w:szCs w:val="20"/>
              </w:rPr>
            </w:pPr>
            <w:r w:rsidRPr="00F5563F">
              <w:rPr>
                <w:sz w:val="20"/>
                <w:szCs w:val="20"/>
              </w:rPr>
              <w:t>7.8</w:t>
            </w:r>
          </w:p>
        </w:tc>
        <w:tc>
          <w:tcPr>
            <w:tcW w:w="720" w:type="dxa"/>
            <w:tcBorders>
              <w:top w:val="nil"/>
              <w:left w:val="nil"/>
              <w:bottom w:val="single" w:sz="4" w:space="0" w:color="000000"/>
              <w:right w:val="single" w:sz="4" w:space="0" w:color="000000"/>
            </w:tcBorders>
            <w:shd w:val="clear" w:color="auto" w:fill="auto"/>
            <w:vAlign w:val="center"/>
          </w:tcPr>
          <w:p w14:paraId="3941A199" w14:textId="77777777" w:rsidR="000858E4" w:rsidRPr="00F5563F" w:rsidRDefault="000858E4" w:rsidP="0000610A">
            <w:pPr>
              <w:spacing w:after="0"/>
              <w:jc w:val="center"/>
              <w:rPr>
                <w:sz w:val="20"/>
                <w:szCs w:val="20"/>
              </w:rPr>
            </w:pPr>
            <w:r w:rsidRPr="00F5563F">
              <w:rPr>
                <w:sz w:val="20"/>
                <w:szCs w:val="20"/>
              </w:rPr>
              <w:t>7.9</w:t>
            </w:r>
          </w:p>
        </w:tc>
        <w:tc>
          <w:tcPr>
            <w:tcW w:w="750" w:type="dxa"/>
            <w:tcBorders>
              <w:top w:val="nil"/>
              <w:left w:val="nil"/>
              <w:bottom w:val="single" w:sz="4" w:space="0" w:color="000000"/>
              <w:right w:val="single" w:sz="4" w:space="0" w:color="000000"/>
            </w:tcBorders>
            <w:shd w:val="clear" w:color="auto" w:fill="auto"/>
            <w:vAlign w:val="center"/>
          </w:tcPr>
          <w:p w14:paraId="25E1300B" w14:textId="77777777" w:rsidR="000858E4" w:rsidRPr="00F5563F" w:rsidRDefault="000858E4" w:rsidP="0000610A">
            <w:pPr>
              <w:spacing w:after="0"/>
              <w:jc w:val="center"/>
              <w:rPr>
                <w:sz w:val="20"/>
                <w:szCs w:val="20"/>
              </w:rPr>
            </w:pPr>
            <w:r w:rsidRPr="00F5563F">
              <w:rPr>
                <w:sz w:val="20"/>
                <w:szCs w:val="20"/>
              </w:rPr>
              <w:t>8.0</w:t>
            </w:r>
          </w:p>
        </w:tc>
        <w:tc>
          <w:tcPr>
            <w:tcW w:w="2085" w:type="dxa"/>
            <w:tcBorders>
              <w:top w:val="nil"/>
              <w:left w:val="nil"/>
              <w:bottom w:val="single" w:sz="4" w:space="0" w:color="000000"/>
              <w:right w:val="single" w:sz="4" w:space="0" w:color="000000"/>
            </w:tcBorders>
            <w:shd w:val="clear" w:color="auto" w:fill="E2EFD9" w:themeFill="accent6" w:themeFillTint="33"/>
            <w:vAlign w:val="center"/>
          </w:tcPr>
          <w:p w14:paraId="4AFCD815" w14:textId="77777777" w:rsidR="000858E4" w:rsidRPr="00F5563F" w:rsidRDefault="000858E4" w:rsidP="0000610A">
            <w:pPr>
              <w:spacing w:after="0"/>
              <w:jc w:val="center"/>
              <w:rPr>
                <w:b/>
                <w:sz w:val="20"/>
                <w:szCs w:val="20"/>
              </w:rPr>
            </w:pPr>
            <w:r w:rsidRPr="00F5563F">
              <w:rPr>
                <w:b/>
                <w:sz w:val="20"/>
                <w:szCs w:val="20"/>
              </w:rPr>
              <w:t>7.7</w:t>
            </w:r>
          </w:p>
        </w:tc>
      </w:tr>
      <w:tr w:rsidR="000858E4" w:rsidRPr="00F5563F" w14:paraId="678C4D76" w14:textId="77777777" w:rsidTr="0000610A">
        <w:trPr>
          <w:trHeight w:val="20"/>
        </w:trPr>
        <w:tc>
          <w:tcPr>
            <w:tcW w:w="2940" w:type="dxa"/>
            <w:tcBorders>
              <w:top w:val="nil"/>
              <w:left w:val="single" w:sz="4" w:space="0" w:color="000000"/>
              <w:bottom w:val="single" w:sz="4" w:space="0" w:color="000000"/>
              <w:right w:val="single" w:sz="4" w:space="0" w:color="000000"/>
            </w:tcBorders>
            <w:shd w:val="clear" w:color="auto" w:fill="auto"/>
            <w:vAlign w:val="center"/>
          </w:tcPr>
          <w:p w14:paraId="04F6BA90" w14:textId="77777777" w:rsidR="000858E4" w:rsidRPr="00F5563F" w:rsidRDefault="000858E4" w:rsidP="0000610A">
            <w:pPr>
              <w:spacing w:after="0"/>
              <w:jc w:val="center"/>
              <w:rPr>
                <w:sz w:val="20"/>
                <w:szCs w:val="20"/>
              </w:rPr>
            </w:pPr>
            <w:r w:rsidRPr="00F5563F">
              <w:rPr>
                <w:sz w:val="20"/>
                <w:szCs w:val="20"/>
              </w:rPr>
              <w:t>Lengua no indígena u originaria</w:t>
            </w:r>
          </w:p>
        </w:tc>
        <w:tc>
          <w:tcPr>
            <w:tcW w:w="720" w:type="dxa"/>
            <w:tcBorders>
              <w:top w:val="nil"/>
              <w:left w:val="nil"/>
              <w:bottom w:val="single" w:sz="4" w:space="0" w:color="000000"/>
              <w:right w:val="single" w:sz="4" w:space="0" w:color="000000"/>
            </w:tcBorders>
            <w:shd w:val="clear" w:color="auto" w:fill="auto"/>
            <w:vAlign w:val="center"/>
          </w:tcPr>
          <w:p w14:paraId="085FCA82" w14:textId="77777777" w:rsidR="000858E4" w:rsidRPr="00F5563F" w:rsidRDefault="000858E4" w:rsidP="0000610A">
            <w:pPr>
              <w:spacing w:after="0"/>
              <w:jc w:val="center"/>
              <w:rPr>
                <w:sz w:val="20"/>
                <w:szCs w:val="20"/>
              </w:rPr>
            </w:pPr>
            <w:r w:rsidRPr="00F5563F">
              <w:rPr>
                <w:sz w:val="20"/>
                <w:szCs w:val="20"/>
              </w:rPr>
              <w:t>11.4</w:t>
            </w:r>
          </w:p>
        </w:tc>
        <w:tc>
          <w:tcPr>
            <w:tcW w:w="645" w:type="dxa"/>
            <w:tcBorders>
              <w:top w:val="nil"/>
              <w:left w:val="nil"/>
              <w:bottom w:val="single" w:sz="4" w:space="0" w:color="000000"/>
              <w:right w:val="single" w:sz="4" w:space="0" w:color="000000"/>
            </w:tcBorders>
            <w:shd w:val="clear" w:color="auto" w:fill="auto"/>
            <w:vAlign w:val="center"/>
          </w:tcPr>
          <w:p w14:paraId="5DE88670" w14:textId="77777777" w:rsidR="000858E4" w:rsidRPr="00F5563F" w:rsidRDefault="000858E4" w:rsidP="0000610A">
            <w:pPr>
              <w:spacing w:after="0"/>
              <w:jc w:val="center"/>
              <w:rPr>
                <w:sz w:val="20"/>
                <w:szCs w:val="20"/>
              </w:rPr>
            </w:pPr>
            <w:r w:rsidRPr="00F5563F">
              <w:rPr>
                <w:sz w:val="20"/>
                <w:szCs w:val="20"/>
              </w:rPr>
              <w:t>11.5</w:t>
            </w:r>
          </w:p>
        </w:tc>
        <w:tc>
          <w:tcPr>
            <w:tcW w:w="720" w:type="dxa"/>
            <w:tcBorders>
              <w:top w:val="nil"/>
              <w:left w:val="nil"/>
              <w:bottom w:val="single" w:sz="4" w:space="0" w:color="000000"/>
              <w:right w:val="single" w:sz="4" w:space="0" w:color="000000"/>
            </w:tcBorders>
            <w:shd w:val="clear" w:color="auto" w:fill="auto"/>
            <w:vAlign w:val="center"/>
          </w:tcPr>
          <w:p w14:paraId="3C7A4CC8" w14:textId="77777777" w:rsidR="000858E4" w:rsidRPr="00F5563F" w:rsidRDefault="000858E4" w:rsidP="0000610A">
            <w:pPr>
              <w:spacing w:after="0"/>
              <w:jc w:val="center"/>
              <w:rPr>
                <w:sz w:val="20"/>
                <w:szCs w:val="20"/>
              </w:rPr>
            </w:pPr>
            <w:r w:rsidRPr="00F5563F">
              <w:rPr>
                <w:sz w:val="20"/>
                <w:szCs w:val="20"/>
              </w:rPr>
              <w:t>11.4</w:t>
            </w:r>
          </w:p>
        </w:tc>
        <w:tc>
          <w:tcPr>
            <w:tcW w:w="720" w:type="dxa"/>
            <w:tcBorders>
              <w:top w:val="nil"/>
              <w:left w:val="nil"/>
              <w:bottom w:val="single" w:sz="4" w:space="0" w:color="000000"/>
              <w:right w:val="single" w:sz="4" w:space="0" w:color="000000"/>
            </w:tcBorders>
            <w:shd w:val="clear" w:color="auto" w:fill="auto"/>
            <w:vAlign w:val="center"/>
          </w:tcPr>
          <w:p w14:paraId="3AE0632F" w14:textId="77777777" w:rsidR="000858E4" w:rsidRPr="00F5563F" w:rsidRDefault="000858E4" w:rsidP="0000610A">
            <w:pPr>
              <w:spacing w:after="0"/>
              <w:jc w:val="center"/>
              <w:rPr>
                <w:sz w:val="20"/>
                <w:szCs w:val="20"/>
              </w:rPr>
            </w:pPr>
            <w:r w:rsidRPr="00F5563F">
              <w:rPr>
                <w:sz w:val="20"/>
                <w:szCs w:val="20"/>
              </w:rPr>
              <w:t>11.3</w:t>
            </w:r>
          </w:p>
        </w:tc>
        <w:tc>
          <w:tcPr>
            <w:tcW w:w="750" w:type="dxa"/>
            <w:tcBorders>
              <w:top w:val="nil"/>
              <w:left w:val="nil"/>
              <w:bottom w:val="single" w:sz="4" w:space="0" w:color="000000"/>
              <w:right w:val="single" w:sz="4" w:space="0" w:color="000000"/>
            </w:tcBorders>
            <w:shd w:val="clear" w:color="auto" w:fill="auto"/>
            <w:vAlign w:val="center"/>
          </w:tcPr>
          <w:p w14:paraId="4D49C356" w14:textId="77777777" w:rsidR="000858E4" w:rsidRPr="00F5563F" w:rsidRDefault="000858E4" w:rsidP="0000610A">
            <w:pPr>
              <w:spacing w:after="0"/>
              <w:jc w:val="center"/>
              <w:rPr>
                <w:sz w:val="20"/>
                <w:szCs w:val="20"/>
              </w:rPr>
            </w:pPr>
            <w:r w:rsidRPr="00F5563F">
              <w:rPr>
                <w:sz w:val="20"/>
                <w:szCs w:val="20"/>
              </w:rPr>
              <w:t>11.4</w:t>
            </w:r>
          </w:p>
        </w:tc>
        <w:tc>
          <w:tcPr>
            <w:tcW w:w="2085" w:type="dxa"/>
            <w:tcBorders>
              <w:top w:val="nil"/>
              <w:left w:val="nil"/>
              <w:bottom w:val="single" w:sz="4" w:space="0" w:color="000000"/>
              <w:right w:val="single" w:sz="4" w:space="0" w:color="000000"/>
            </w:tcBorders>
            <w:shd w:val="clear" w:color="auto" w:fill="E2EFD9" w:themeFill="accent6" w:themeFillTint="33"/>
            <w:vAlign w:val="center"/>
          </w:tcPr>
          <w:p w14:paraId="21D79C1A" w14:textId="77777777" w:rsidR="000858E4" w:rsidRPr="00F5563F" w:rsidRDefault="000858E4" w:rsidP="0000610A">
            <w:pPr>
              <w:spacing w:after="0"/>
              <w:jc w:val="center"/>
              <w:rPr>
                <w:b/>
                <w:sz w:val="20"/>
                <w:szCs w:val="20"/>
              </w:rPr>
            </w:pPr>
            <w:r w:rsidRPr="00F5563F">
              <w:rPr>
                <w:b/>
                <w:sz w:val="20"/>
                <w:szCs w:val="20"/>
              </w:rPr>
              <w:t>11.4</w:t>
            </w:r>
          </w:p>
        </w:tc>
      </w:tr>
    </w:tbl>
    <w:p w14:paraId="121B1C5A" w14:textId="77777777" w:rsidR="006C2EF9" w:rsidRDefault="000858E4" w:rsidP="006C2EF9">
      <w:pPr>
        <w:spacing w:after="120" w:line="276" w:lineRule="auto"/>
        <w:jc w:val="both"/>
        <w:rPr>
          <w:sz w:val="18"/>
          <w:szCs w:val="18"/>
        </w:rPr>
      </w:pPr>
      <w:r w:rsidRPr="00844737">
        <w:rPr>
          <w:sz w:val="18"/>
          <w:szCs w:val="18"/>
        </w:rPr>
        <w:t>Fuente: INEI - ENDES. Elaboración</w:t>
      </w:r>
      <w:r w:rsidR="006C2EF9">
        <w:rPr>
          <w:sz w:val="18"/>
          <w:szCs w:val="18"/>
        </w:rPr>
        <w:t>: Ministerio de Cultura - DGPI.</w:t>
      </w:r>
    </w:p>
    <w:p w14:paraId="4842AB53" w14:textId="7A7672AB" w:rsidR="000858E4" w:rsidRPr="006C2EF9" w:rsidRDefault="000858E4" w:rsidP="006C2EF9">
      <w:pPr>
        <w:spacing w:after="120" w:line="276" w:lineRule="auto"/>
        <w:jc w:val="both"/>
        <w:rPr>
          <w:sz w:val="18"/>
          <w:szCs w:val="18"/>
        </w:rPr>
      </w:pPr>
      <w:r>
        <w:t xml:space="preserve">La CEPAL ha observado que las mujeres indígenas y no indígenas tienden a estar empleadas principalmente en el sector terciario, el cual abarca el comercio y los servicios. </w:t>
      </w:r>
    </w:p>
    <w:p w14:paraId="40B36F6F" w14:textId="77777777" w:rsidR="000858E4" w:rsidRDefault="000858E4" w:rsidP="000858E4">
      <w:pPr>
        <w:jc w:val="both"/>
      </w:pPr>
      <w:r>
        <w:t>Especialmente, muchas mujeres indígenas se encuadran en la categoría de trabajadores no remunerados, en mayor proporción no solo que las mujeres no indígenas, sino también más que los hombres indígenas. En las zonas urbanas, muchas mujeres indígenas trabajan como empleadas domésticas, por lo general sin prestaciones de seguridad social, con días de trabajo largos en un medio en el cual sufren discriminación, entre otras condiciones difíciles (CIDH, 2017, p. 144).</w:t>
      </w:r>
    </w:p>
    <w:p w14:paraId="3EC6DED3" w14:textId="77777777" w:rsidR="000858E4" w:rsidRDefault="000858E4" w:rsidP="000858E4">
      <w:pPr>
        <w:spacing w:line="276" w:lineRule="auto"/>
        <w:jc w:val="both"/>
      </w:pPr>
      <w:r>
        <w:t>Esta situación de desigualdad se manifiesta en menor oportunidad para generar desarrollo económico, así como en menor oportunidad de ingresar al mercado laboral. Este hecho manifiesta una situación en la cual “las mujeres trabajan en total más que los hombres, pero su reconocimiento es menor en términos sociales y monetarios” (Peña y Uribe, 2013, p.15). En este sentido, la situación de las mujeres indígenas se ve afectada aún más debido a que las variables culturales se encuentran mayormente marcadas en los roles de cuidado atribuidos a las mujeres, frente a las labores de producción económicas en los hombres.</w:t>
      </w:r>
    </w:p>
    <w:p w14:paraId="490FABA7" w14:textId="168269F9" w:rsidR="006C2EF9" w:rsidRDefault="000858E4" w:rsidP="000858E4">
      <w:pPr>
        <w:spacing w:line="276" w:lineRule="auto"/>
        <w:jc w:val="both"/>
      </w:pPr>
      <w:r>
        <w:t>En el Perú, se confirma que el acceso al mercado laboral que tienen las mujeres indígenas es complicado, donde un pequeño porcentaje accede a empleos formales, dignos y seguros. En el siguiente cuadro se puede ver qué en promedio en referencia a los años 2018-2022 solo el 8.1% del total de mujeres indígenas acceden a un empleo formal y frente al 24.7% de mujeres de lengua materna no indígena que acceden a trabajos formales.</w:t>
      </w:r>
    </w:p>
    <w:p w14:paraId="50B1AA00" w14:textId="3C54F1DA" w:rsidR="000858E4" w:rsidRPr="00844737" w:rsidRDefault="00844737" w:rsidP="00844737">
      <w:pPr>
        <w:pStyle w:val="Descripcin"/>
        <w:rPr>
          <w:b w:val="0"/>
        </w:rPr>
      </w:pPr>
      <w:bookmarkStart w:id="515" w:name="_Toc143624366"/>
      <w:r>
        <w:t xml:space="preserve">Tabla </w:t>
      </w:r>
      <w:r w:rsidR="00000000">
        <w:fldChar w:fldCharType="begin"/>
      </w:r>
      <w:r w:rsidR="00000000">
        <w:instrText xml:space="preserve"> SEQ Tabla \* ARABIC </w:instrText>
      </w:r>
      <w:r w:rsidR="00000000">
        <w:fldChar w:fldCharType="separate"/>
      </w:r>
      <w:r w:rsidR="00740F56">
        <w:rPr>
          <w:noProof/>
        </w:rPr>
        <w:t>42</w:t>
      </w:r>
      <w:r w:rsidR="00000000">
        <w:rPr>
          <w:noProof/>
        </w:rPr>
        <w:fldChar w:fldCharType="end"/>
      </w:r>
      <w:r w:rsidRPr="00844737">
        <w:t>. Tasa de empleo formal de la población femenina según lengua materna, 2018-2022</w:t>
      </w:r>
      <w:bookmarkEnd w:id="515"/>
    </w:p>
    <w:tbl>
      <w:tblPr>
        <w:tblW w:w="8134" w:type="dxa"/>
        <w:tblInd w:w="650" w:type="dxa"/>
        <w:tblLayout w:type="fixed"/>
        <w:tblLook w:val="0400" w:firstRow="0" w:lastRow="0" w:firstColumn="0" w:lastColumn="0" w:noHBand="0" w:noVBand="1"/>
      </w:tblPr>
      <w:tblGrid>
        <w:gridCol w:w="3173"/>
        <w:gridCol w:w="992"/>
        <w:gridCol w:w="850"/>
        <w:gridCol w:w="993"/>
        <w:gridCol w:w="1134"/>
        <w:gridCol w:w="992"/>
      </w:tblGrid>
      <w:tr w:rsidR="000858E4" w:rsidRPr="00F5563F" w14:paraId="3D1EBBCD" w14:textId="77777777" w:rsidTr="0000610A">
        <w:trPr>
          <w:trHeight w:val="20"/>
        </w:trPr>
        <w:tc>
          <w:tcPr>
            <w:tcW w:w="3173" w:type="dxa"/>
            <w:tcBorders>
              <w:top w:val="single" w:sz="4" w:space="0" w:color="000000"/>
              <w:left w:val="single" w:sz="4" w:space="0" w:color="000000"/>
              <w:bottom w:val="nil"/>
              <w:right w:val="single" w:sz="4" w:space="0" w:color="000000"/>
            </w:tcBorders>
            <w:shd w:val="clear" w:color="auto" w:fill="006666"/>
            <w:vAlign w:val="center"/>
          </w:tcPr>
          <w:p w14:paraId="4AD391F3" w14:textId="77777777" w:rsidR="000858E4" w:rsidRPr="00F5563F" w:rsidRDefault="000858E4" w:rsidP="0000610A">
            <w:pPr>
              <w:spacing w:after="0"/>
              <w:jc w:val="center"/>
              <w:rPr>
                <w:b/>
                <w:color w:val="FFFFFF"/>
                <w:sz w:val="20"/>
                <w:szCs w:val="20"/>
              </w:rPr>
            </w:pPr>
            <w:r w:rsidRPr="00F5563F">
              <w:rPr>
                <w:b/>
                <w:color w:val="FFFFFF"/>
                <w:sz w:val="20"/>
                <w:szCs w:val="20"/>
              </w:rPr>
              <w:t>Lengua materna</w:t>
            </w:r>
          </w:p>
        </w:tc>
        <w:tc>
          <w:tcPr>
            <w:tcW w:w="992" w:type="dxa"/>
            <w:tcBorders>
              <w:top w:val="single" w:sz="4" w:space="0" w:color="000000"/>
              <w:left w:val="nil"/>
              <w:bottom w:val="nil"/>
              <w:right w:val="single" w:sz="4" w:space="0" w:color="000000"/>
            </w:tcBorders>
            <w:shd w:val="clear" w:color="auto" w:fill="006666"/>
            <w:vAlign w:val="center"/>
          </w:tcPr>
          <w:p w14:paraId="3192E9D9" w14:textId="77777777" w:rsidR="000858E4" w:rsidRPr="00F5563F" w:rsidRDefault="000858E4" w:rsidP="0000610A">
            <w:pPr>
              <w:spacing w:after="0"/>
              <w:jc w:val="center"/>
              <w:rPr>
                <w:b/>
                <w:color w:val="FFFFFF"/>
                <w:sz w:val="20"/>
                <w:szCs w:val="20"/>
              </w:rPr>
            </w:pPr>
            <w:r w:rsidRPr="00F5563F">
              <w:rPr>
                <w:b/>
                <w:color w:val="FFFFFF"/>
                <w:sz w:val="20"/>
                <w:szCs w:val="20"/>
              </w:rPr>
              <w:t>2018</w:t>
            </w:r>
          </w:p>
        </w:tc>
        <w:tc>
          <w:tcPr>
            <w:tcW w:w="850" w:type="dxa"/>
            <w:tcBorders>
              <w:top w:val="single" w:sz="4" w:space="0" w:color="000000"/>
              <w:left w:val="nil"/>
              <w:bottom w:val="nil"/>
              <w:right w:val="single" w:sz="4" w:space="0" w:color="000000"/>
            </w:tcBorders>
            <w:shd w:val="clear" w:color="auto" w:fill="006666"/>
            <w:vAlign w:val="center"/>
          </w:tcPr>
          <w:p w14:paraId="6C220A1D" w14:textId="77777777" w:rsidR="000858E4" w:rsidRPr="00F5563F" w:rsidRDefault="000858E4" w:rsidP="0000610A">
            <w:pPr>
              <w:spacing w:after="0"/>
              <w:jc w:val="center"/>
              <w:rPr>
                <w:b/>
                <w:color w:val="FFFFFF"/>
                <w:sz w:val="20"/>
                <w:szCs w:val="20"/>
              </w:rPr>
            </w:pPr>
            <w:r w:rsidRPr="00F5563F">
              <w:rPr>
                <w:b/>
                <w:color w:val="FFFFFF"/>
                <w:sz w:val="20"/>
                <w:szCs w:val="20"/>
              </w:rPr>
              <w:t>2019</w:t>
            </w:r>
          </w:p>
        </w:tc>
        <w:tc>
          <w:tcPr>
            <w:tcW w:w="993" w:type="dxa"/>
            <w:tcBorders>
              <w:top w:val="single" w:sz="4" w:space="0" w:color="000000"/>
              <w:left w:val="nil"/>
              <w:bottom w:val="nil"/>
              <w:right w:val="single" w:sz="4" w:space="0" w:color="000000"/>
            </w:tcBorders>
            <w:shd w:val="clear" w:color="auto" w:fill="006666"/>
            <w:vAlign w:val="center"/>
          </w:tcPr>
          <w:p w14:paraId="70EAE408" w14:textId="77777777" w:rsidR="000858E4" w:rsidRPr="00F5563F" w:rsidRDefault="000858E4" w:rsidP="0000610A">
            <w:pPr>
              <w:spacing w:after="0"/>
              <w:jc w:val="center"/>
              <w:rPr>
                <w:b/>
                <w:color w:val="FFFFFF"/>
                <w:sz w:val="20"/>
                <w:szCs w:val="20"/>
              </w:rPr>
            </w:pPr>
            <w:r w:rsidRPr="00F5563F">
              <w:rPr>
                <w:b/>
                <w:color w:val="FFFFFF"/>
                <w:sz w:val="20"/>
                <w:szCs w:val="20"/>
              </w:rPr>
              <w:t>2020</w:t>
            </w:r>
          </w:p>
        </w:tc>
        <w:tc>
          <w:tcPr>
            <w:tcW w:w="1134" w:type="dxa"/>
            <w:tcBorders>
              <w:top w:val="single" w:sz="4" w:space="0" w:color="000000"/>
              <w:left w:val="nil"/>
              <w:bottom w:val="nil"/>
              <w:right w:val="single" w:sz="4" w:space="0" w:color="000000"/>
            </w:tcBorders>
            <w:shd w:val="clear" w:color="auto" w:fill="006666"/>
            <w:vAlign w:val="center"/>
          </w:tcPr>
          <w:p w14:paraId="7E3AFD84" w14:textId="77777777" w:rsidR="000858E4" w:rsidRPr="00F5563F" w:rsidRDefault="000858E4" w:rsidP="0000610A">
            <w:pPr>
              <w:spacing w:after="0"/>
              <w:jc w:val="center"/>
              <w:rPr>
                <w:b/>
                <w:color w:val="FFFFFF"/>
                <w:sz w:val="20"/>
                <w:szCs w:val="20"/>
              </w:rPr>
            </w:pPr>
            <w:r w:rsidRPr="00F5563F">
              <w:rPr>
                <w:b/>
                <w:color w:val="FFFFFF"/>
                <w:sz w:val="20"/>
                <w:szCs w:val="20"/>
              </w:rPr>
              <w:t>2021</w:t>
            </w:r>
          </w:p>
        </w:tc>
        <w:tc>
          <w:tcPr>
            <w:tcW w:w="992" w:type="dxa"/>
            <w:tcBorders>
              <w:top w:val="single" w:sz="4" w:space="0" w:color="000000"/>
              <w:left w:val="nil"/>
              <w:bottom w:val="nil"/>
              <w:right w:val="single" w:sz="4" w:space="0" w:color="000000"/>
            </w:tcBorders>
            <w:shd w:val="clear" w:color="auto" w:fill="006666"/>
            <w:vAlign w:val="center"/>
          </w:tcPr>
          <w:p w14:paraId="381C9F79" w14:textId="77777777" w:rsidR="000858E4" w:rsidRPr="00F5563F" w:rsidRDefault="000858E4" w:rsidP="0000610A">
            <w:pPr>
              <w:spacing w:after="0"/>
              <w:jc w:val="center"/>
              <w:rPr>
                <w:b/>
                <w:color w:val="FFFFFF"/>
                <w:sz w:val="20"/>
                <w:szCs w:val="20"/>
              </w:rPr>
            </w:pPr>
            <w:r w:rsidRPr="00F5563F">
              <w:rPr>
                <w:b/>
                <w:color w:val="FFFFFF"/>
                <w:sz w:val="20"/>
                <w:szCs w:val="20"/>
              </w:rPr>
              <w:t>2022</w:t>
            </w:r>
          </w:p>
        </w:tc>
      </w:tr>
      <w:tr w:rsidR="000858E4" w:rsidRPr="00F5563F" w14:paraId="31E3C338" w14:textId="77777777" w:rsidTr="0000610A">
        <w:trPr>
          <w:trHeight w:val="20"/>
        </w:trPr>
        <w:tc>
          <w:tcPr>
            <w:tcW w:w="317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F176EF4" w14:textId="77777777" w:rsidR="000858E4" w:rsidRPr="00F5563F" w:rsidRDefault="000858E4" w:rsidP="0000610A">
            <w:pPr>
              <w:spacing w:after="0"/>
              <w:rPr>
                <w:sz w:val="20"/>
                <w:szCs w:val="20"/>
              </w:rPr>
            </w:pPr>
            <w:r w:rsidRPr="00F5563F">
              <w:rPr>
                <w:sz w:val="20"/>
                <w:szCs w:val="20"/>
              </w:rPr>
              <w:t>Lengua indígena u originaria</w:t>
            </w:r>
          </w:p>
        </w:tc>
        <w:tc>
          <w:tcPr>
            <w:tcW w:w="992" w:type="dxa"/>
            <w:tcBorders>
              <w:top w:val="single" w:sz="4" w:space="0" w:color="000000"/>
              <w:left w:val="nil"/>
              <w:bottom w:val="single" w:sz="4" w:space="0" w:color="000000"/>
              <w:right w:val="single" w:sz="4" w:space="0" w:color="000000"/>
            </w:tcBorders>
            <w:shd w:val="clear" w:color="auto" w:fill="auto"/>
            <w:vAlign w:val="center"/>
          </w:tcPr>
          <w:p w14:paraId="21086B6C" w14:textId="77777777" w:rsidR="000858E4" w:rsidRPr="00F5563F" w:rsidRDefault="000858E4" w:rsidP="0000610A">
            <w:pPr>
              <w:spacing w:after="0"/>
              <w:jc w:val="center"/>
              <w:rPr>
                <w:sz w:val="20"/>
                <w:szCs w:val="20"/>
              </w:rPr>
            </w:pPr>
            <w:r w:rsidRPr="00F5563F">
              <w:rPr>
                <w:sz w:val="20"/>
                <w:szCs w:val="20"/>
              </w:rPr>
              <w:t>8.7</w:t>
            </w:r>
          </w:p>
        </w:tc>
        <w:tc>
          <w:tcPr>
            <w:tcW w:w="850" w:type="dxa"/>
            <w:tcBorders>
              <w:top w:val="single" w:sz="4" w:space="0" w:color="000000"/>
              <w:left w:val="nil"/>
              <w:bottom w:val="single" w:sz="4" w:space="0" w:color="000000"/>
              <w:right w:val="single" w:sz="4" w:space="0" w:color="000000"/>
            </w:tcBorders>
            <w:shd w:val="clear" w:color="auto" w:fill="auto"/>
            <w:vAlign w:val="center"/>
          </w:tcPr>
          <w:p w14:paraId="5B0DCD79" w14:textId="77777777" w:rsidR="000858E4" w:rsidRPr="00F5563F" w:rsidRDefault="000858E4" w:rsidP="0000610A">
            <w:pPr>
              <w:spacing w:after="0"/>
              <w:jc w:val="center"/>
              <w:rPr>
                <w:sz w:val="20"/>
                <w:szCs w:val="20"/>
              </w:rPr>
            </w:pPr>
            <w:r w:rsidRPr="00F5563F">
              <w:rPr>
                <w:sz w:val="20"/>
                <w:szCs w:val="20"/>
              </w:rPr>
              <w:t>8.4</w:t>
            </w:r>
          </w:p>
        </w:tc>
        <w:tc>
          <w:tcPr>
            <w:tcW w:w="993" w:type="dxa"/>
            <w:tcBorders>
              <w:top w:val="single" w:sz="4" w:space="0" w:color="000000"/>
              <w:left w:val="nil"/>
              <w:bottom w:val="single" w:sz="4" w:space="0" w:color="000000"/>
              <w:right w:val="single" w:sz="4" w:space="0" w:color="000000"/>
            </w:tcBorders>
            <w:shd w:val="clear" w:color="auto" w:fill="auto"/>
            <w:vAlign w:val="center"/>
          </w:tcPr>
          <w:p w14:paraId="3B90807C" w14:textId="77777777" w:rsidR="000858E4" w:rsidRPr="00F5563F" w:rsidRDefault="000858E4" w:rsidP="0000610A">
            <w:pPr>
              <w:spacing w:after="0"/>
              <w:jc w:val="center"/>
              <w:rPr>
                <w:sz w:val="20"/>
                <w:szCs w:val="20"/>
              </w:rPr>
            </w:pPr>
            <w:r w:rsidRPr="00F5563F">
              <w:rPr>
                <w:sz w:val="20"/>
                <w:szCs w:val="20"/>
              </w:rPr>
              <w:t>8.0</w:t>
            </w:r>
          </w:p>
        </w:tc>
        <w:tc>
          <w:tcPr>
            <w:tcW w:w="1134" w:type="dxa"/>
            <w:tcBorders>
              <w:top w:val="single" w:sz="4" w:space="0" w:color="000000"/>
              <w:left w:val="nil"/>
              <w:bottom w:val="single" w:sz="4" w:space="0" w:color="000000"/>
              <w:right w:val="single" w:sz="4" w:space="0" w:color="000000"/>
            </w:tcBorders>
            <w:shd w:val="clear" w:color="auto" w:fill="auto"/>
            <w:vAlign w:val="center"/>
          </w:tcPr>
          <w:p w14:paraId="319DF39C" w14:textId="77777777" w:rsidR="000858E4" w:rsidRPr="00F5563F" w:rsidRDefault="000858E4" w:rsidP="0000610A">
            <w:pPr>
              <w:spacing w:after="0"/>
              <w:jc w:val="center"/>
              <w:rPr>
                <w:sz w:val="20"/>
                <w:szCs w:val="20"/>
              </w:rPr>
            </w:pPr>
            <w:r w:rsidRPr="00F5563F">
              <w:rPr>
                <w:sz w:val="20"/>
                <w:szCs w:val="20"/>
              </w:rPr>
              <w:t>7.8</w:t>
            </w:r>
          </w:p>
        </w:tc>
        <w:tc>
          <w:tcPr>
            <w:tcW w:w="992" w:type="dxa"/>
            <w:tcBorders>
              <w:top w:val="single" w:sz="4" w:space="0" w:color="000000"/>
              <w:left w:val="nil"/>
              <w:bottom w:val="single" w:sz="4" w:space="0" w:color="000000"/>
              <w:right w:val="single" w:sz="4" w:space="0" w:color="000000"/>
            </w:tcBorders>
            <w:shd w:val="clear" w:color="auto" w:fill="auto"/>
            <w:vAlign w:val="center"/>
          </w:tcPr>
          <w:p w14:paraId="139763FE" w14:textId="77777777" w:rsidR="000858E4" w:rsidRPr="00F5563F" w:rsidRDefault="000858E4" w:rsidP="0000610A">
            <w:pPr>
              <w:spacing w:after="0"/>
              <w:jc w:val="center"/>
              <w:rPr>
                <w:sz w:val="20"/>
                <w:szCs w:val="20"/>
              </w:rPr>
            </w:pPr>
            <w:r w:rsidRPr="00F5563F">
              <w:rPr>
                <w:sz w:val="20"/>
                <w:szCs w:val="20"/>
              </w:rPr>
              <w:t>7.63</w:t>
            </w:r>
          </w:p>
        </w:tc>
      </w:tr>
      <w:tr w:rsidR="000858E4" w:rsidRPr="00F5563F" w14:paraId="7A2B139D" w14:textId="77777777" w:rsidTr="0000610A">
        <w:trPr>
          <w:trHeight w:val="20"/>
        </w:trPr>
        <w:tc>
          <w:tcPr>
            <w:tcW w:w="3173" w:type="dxa"/>
            <w:tcBorders>
              <w:top w:val="nil"/>
              <w:left w:val="single" w:sz="4" w:space="0" w:color="000000"/>
              <w:bottom w:val="single" w:sz="4" w:space="0" w:color="000000"/>
              <w:right w:val="single" w:sz="4" w:space="0" w:color="000000"/>
            </w:tcBorders>
            <w:shd w:val="clear" w:color="auto" w:fill="auto"/>
            <w:vAlign w:val="bottom"/>
          </w:tcPr>
          <w:p w14:paraId="09C4FAD0" w14:textId="77777777" w:rsidR="000858E4" w:rsidRPr="00F5563F" w:rsidRDefault="000858E4" w:rsidP="0000610A">
            <w:pPr>
              <w:spacing w:after="0"/>
              <w:rPr>
                <w:sz w:val="20"/>
                <w:szCs w:val="20"/>
              </w:rPr>
            </w:pPr>
            <w:r w:rsidRPr="00F5563F">
              <w:rPr>
                <w:sz w:val="20"/>
                <w:szCs w:val="20"/>
              </w:rPr>
              <w:t>Lengua no indígena u originaria</w:t>
            </w:r>
          </w:p>
        </w:tc>
        <w:tc>
          <w:tcPr>
            <w:tcW w:w="992" w:type="dxa"/>
            <w:tcBorders>
              <w:top w:val="nil"/>
              <w:left w:val="nil"/>
              <w:bottom w:val="single" w:sz="4" w:space="0" w:color="000000"/>
              <w:right w:val="single" w:sz="4" w:space="0" w:color="000000"/>
            </w:tcBorders>
            <w:shd w:val="clear" w:color="auto" w:fill="auto"/>
            <w:vAlign w:val="center"/>
          </w:tcPr>
          <w:p w14:paraId="64D6AB44" w14:textId="77777777" w:rsidR="000858E4" w:rsidRPr="00F5563F" w:rsidRDefault="000858E4" w:rsidP="0000610A">
            <w:pPr>
              <w:spacing w:after="0"/>
              <w:jc w:val="center"/>
              <w:rPr>
                <w:sz w:val="20"/>
                <w:szCs w:val="20"/>
              </w:rPr>
            </w:pPr>
            <w:r w:rsidRPr="00F5563F">
              <w:rPr>
                <w:sz w:val="20"/>
                <w:szCs w:val="20"/>
              </w:rPr>
              <w:t>25.4</w:t>
            </w:r>
          </w:p>
        </w:tc>
        <w:tc>
          <w:tcPr>
            <w:tcW w:w="850" w:type="dxa"/>
            <w:tcBorders>
              <w:top w:val="nil"/>
              <w:left w:val="nil"/>
              <w:bottom w:val="single" w:sz="4" w:space="0" w:color="000000"/>
              <w:right w:val="single" w:sz="4" w:space="0" w:color="000000"/>
            </w:tcBorders>
            <w:shd w:val="clear" w:color="auto" w:fill="auto"/>
            <w:vAlign w:val="center"/>
          </w:tcPr>
          <w:p w14:paraId="1A754844" w14:textId="77777777" w:rsidR="000858E4" w:rsidRPr="00F5563F" w:rsidRDefault="000858E4" w:rsidP="0000610A">
            <w:pPr>
              <w:spacing w:after="0"/>
              <w:jc w:val="center"/>
              <w:rPr>
                <w:sz w:val="20"/>
                <w:szCs w:val="20"/>
              </w:rPr>
            </w:pPr>
            <w:r w:rsidRPr="00F5563F">
              <w:rPr>
                <w:sz w:val="20"/>
                <w:szCs w:val="20"/>
              </w:rPr>
              <w:t>26.8</w:t>
            </w:r>
          </w:p>
        </w:tc>
        <w:tc>
          <w:tcPr>
            <w:tcW w:w="993" w:type="dxa"/>
            <w:tcBorders>
              <w:top w:val="nil"/>
              <w:left w:val="nil"/>
              <w:bottom w:val="single" w:sz="4" w:space="0" w:color="000000"/>
              <w:right w:val="single" w:sz="4" w:space="0" w:color="000000"/>
            </w:tcBorders>
            <w:shd w:val="clear" w:color="auto" w:fill="auto"/>
            <w:vAlign w:val="center"/>
          </w:tcPr>
          <w:p w14:paraId="20621626" w14:textId="77777777" w:rsidR="000858E4" w:rsidRPr="00F5563F" w:rsidRDefault="000858E4" w:rsidP="0000610A">
            <w:pPr>
              <w:spacing w:after="0"/>
              <w:jc w:val="center"/>
              <w:rPr>
                <w:sz w:val="20"/>
                <w:szCs w:val="20"/>
              </w:rPr>
            </w:pPr>
            <w:r w:rsidRPr="00F5563F">
              <w:rPr>
                <w:sz w:val="20"/>
                <w:szCs w:val="20"/>
              </w:rPr>
              <w:t>24.7</w:t>
            </w:r>
          </w:p>
        </w:tc>
        <w:tc>
          <w:tcPr>
            <w:tcW w:w="1134" w:type="dxa"/>
            <w:tcBorders>
              <w:top w:val="nil"/>
              <w:left w:val="nil"/>
              <w:bottom w:val="single" w:sz="4" w:space="0" w:color="000000"/>
              <w:right w:val="single" w:sz="4" w:space="0" w:color="000000"/>
            </w:tcBorders>
            <w:shd w:val="clear" w:color="auto" w:fill="auto"/>
            <w:vAlign w:val="center"/>
          </w:tcPr>
          <w:p w14:paraId="6DF8612E" w14:textId="77777777" w:rsidR="000858E4" w:rsidRPr="00F5563F" w:rsidRDefault="000858E4" w:rsidP="0000610A">
            <w:pPr>
              <w:spacing w:after="0"/>
              <w:jc w:val="center"/>
              <w:rPr>
                <w:sz w:val="20"/>
                <w:szCs w:val="20"/>
              </w:rPr>
            </w:pPr>
            <w:r w:rsidRPr="00F5563F">
              <w:rPr>
                <w:sz w:val="20"/>
                <w:szCs w:val="20"/>
              </w:rPr>
              <w:t>23.1</w:t>
            </w:r>
          </w:p>
        </w:tc>
        <w:tc>
          <w:tcPr>
            <w:tcW w:w="992" w:type="dxa"/>
            <w:tcBorders>
              <w:top w:val="nil"/>
              <w:left w:val="nil"/>
              <w:bottom w:val="single" w:sz="4" w:space="0" w:color="000000"/>
              <w:right w:val="single" w:sz="4" w:space="0" w:color="000000"/>
            </w:tcBorders>
            <w:shd w:val="clear" w:color="auto" w:fill="auto"/>
            <w:vAlign w:val="center"/>
          </w:tcPr>
          <w:p w14:paraId="6CB51672" w14:textId="77777777" w:rsidR="000858E4" w:rsidRPr="00F5563F" w:rsidRDefault="000858E4" w:rsidP="0000610A">
            <w:pPr>
              <w:spacing w:after="0"/>
              <w:jc w:val="center"/>
              <w:rPr>
                <w:sz w:val="20"/>
                <w:szCs w:val="20"/>
              </w:rPr>
            </w:pPr>
            <w:r w:rsidRPr="00F5563F">
              <w:rPr>
                <w:sz w:val="20"/>
                <w:szCs w:val="20"/>
              </w:rPr>
              <w:t>23.5</w:t>
            </w:r>
          </w:p>
        </w:tc>
      </w:tr>
    </w:tbl>
    <w:p w14:paraId="619C6625" w14:textId="77777777" w:rsidR="000858E4" w:rsidRPr="00844737" w:rsidRDefault="000858E4" w:rsidP="00844737">
      <w:pPr>
        <w:spacing w:after="200" w:line="276" w:lineRule="auto"/>
        <w:rPr>
          <w:sz w:val="18"/>
          <w:szCs w:val="18"/>
        </w:rPr>
      </w:pPr>
      <w:r w:rsidRPr="00844737">
        <w:rPr>
          <w:sz w:val="18"/>
          <w:szCs w:val="18"/>
        </w:rPr>
        <w:t>Fuente: INEI - ENAHO. Elaboración: Ministerio de Cultura - BDPI.</w:t>
      </w:r>
      <w:bookmarkStart w:id="516" w:name="_heading=h.pyt2xs2n7jpc" w:colFirst="0" w:colLast="0"/>
      <w:bookmarkEnd w:id="516"/>
    </w:p>
    <w:p w14:paraId="480779E0" w14:textId="77777777" w:rsidR="000858E4" w:rsidRDefault="000858E4" w:rsidP="000858E4">
      <w:pPr>
        <w:spacing w:before="120" w:after="120" w:line="276" w:lineRule="auto"/>
        <w:jc w:val="both"/>
      </w:pPr>
      <w:r>
        <w:t>Por lo tanto, muchas veces terminan realizando trabajos mal remunerados y trabajos no remunerados. Entre 2018-2022, de acuerdo con la ENAHO, aproximadamente cerca del 40% de mujeres indígenas se dedican a ser peones de labranza, un 18.5% se dedica a actividades agropecuarias, 10-7% a ser comerciantes, 4.3% como cocineras calificadas, como personal doméstico o limpiadores de oficina cerca de 6.5%, personal de servicios un 17%, tejedoras y/o hilanderas 2.1% y maestros de educación 1.2%.</w:t>
      </w:r>
    </w:p>
    <w:p w14:paraId="61DB5772" w14:textId="216F47D8" w:rsidR="000858E4" w:rsidRPr="00844737" w:rsidRDefault="000858E4" w:rsidP="000858E4">
      <w:pPr>
        <w:pStyle w:val="Descripcin"/>
        <w:rPr>
          <w:b w:val="0"/>
        </w:rPr>
      </w:pPr>
      <w:bookmarkStart w:id="517" w:name="_Toc137233492"/>
      <w:bookmarkStart w:id="518" w:name="_Toc143624367"/>
      <w:r w:rsidRPr="00844737">
        <w:t xml:space="preserve">Tabla </w:t>
      </w:r>
      <w:r w:rsidR="00000000">
        <w:fldChar w:fldCharType="begin"/>
      </w:r>
      <w:r w:rsidR="00000000">
        <w:instrText xml:space="preserve"> SEQ Tabla \* ARABIC </w:instrText>
      </w:r>
      <w:r w:rsidR="00000000">
        <w:fldChar w:fldCharType="separate"/>
      </w:r>
      <w:r w:rsidR="00740F56">
        <w:rPr>
          <w:noProof/>
        </w:rPr>
        <w:t>43</w:t>
      </w:r>
      <w:r w:rsidR="00000000">
        <w:rPr>
          <w:noProof/>
        </w:rPr>
        <w:fldChar w:fldCharType="end"/>
      </w:r>
      <w:r w:rsidRPr="00844737">
        <w:t>. Porcentaje de grupo de ocupación de las mujeres con lengua indígena u originaria, 2018-2022</w:t>
      </w:r>
      <w:bookmarkEnd w:id="517"/>
      <w:bookmarkEnd w:id="518"/>
    </w:p>
    <w:tbl>
      <w:tblPr>
        <w:tblW w:w="8795" w:type="dxa"/>
        <w:tblInd w:w="-70" w:type="dxa"/>
        <w:tblLayout w:type="fixed"/>
        <w:tblLook w:val="0400" w:firstRow="0" w:lastRow="0" w:firstColumn="0" w:lastColumn="0" w:noHBand="0" w:noVBand="1"/>
      </w:tblPr>
      <w:tblGrid>
        <w:gridCol w:w="3253"/>
        <w:gridCol w:w="837"/>
        <w:gridCol w:w="838"/>
        <w:gridCol w:w="838"/>
        <w:gridCol w:w="959"/>
        <w:gridCol w:w="959"/>
        <w:gridCol w:w="1111"/>
      </w:tblGrid>
      <w:tr w:rsidR="000858E4" w:rsidRPr="00F5563F" w14:paraId="3C81C3EA" w14:textId="77777777" w:rsidTr="0000610A">
        <w:trPr>
          <w:trHeight w:val="20"/>
        </w:trPr>
        <w:tc>
          <w:tcPr>
            <w:tcW w:w="3253" w:type="dxa"/>
            <w:tcBorders>
              <w:top w:val="single" w:sz="4" w:space="0" w:color="000000"/>
              <w:left w:val="single" w:sz="4" w:space="0" w:color="000000"/>
              <w:bottom w:val="single" w:sz="4" w:space="0" w:color="000000"/>
              <w:right w:val="single" w:sz="4" w:space="0" w:color="000000"/>
            </w:tcBorders>
            <w:shd w:val="clear" w:color="auto" w:fill="006666"/>
            <w:vAlign w:val="center"/>
          </w:tcPr>
          <w:p w14:paraId="36B69EC9" w14:textId="77777777" w:rsidR="000858E4" w:rsidRPr="00F5563F" w:rsidRDefault="000858E4" w:rsidP="0000610A">
            <w:pPr>
              <w:spacing w:after="0"/>
              <w:jc w:val="center"/>
              <w:rPr>
                <w:b/>
                <w:color w:val="FFFFFF"/>
                <w:sz w:val="20"/>
                <w:szCs w:val="20"/>
              </w:rPr>
            </w:pPr>
            <w:r w:rsidRPr="00F5563F">
              <w:rPr>
                <w:b/>
                <w:color w:val="FFFFFF"/>
                <w:sz w:val="20"/>
                <w:szCs w:val="20"/>
              </w:rPr>
              <w:t>Ocupación</w:t>
            </w:r>
          </w:p>
        </w:tc>
        <w:tc>
          <w:tcPr>
            <w:tcW w:w="837" w:type="dxa"/>
            <w:tcBorders>
              <w:top w:val="single" w:sz="4" w:space="0" w:color="000000"/>
              <w:left w:val="nil"/>
              <w:bottom w:val="single" w:sz="4" w:space="0" w:color="000000"/>
              <w:right w:val="single" w:sz="4" w:space="0" w:color="000000"/>
            </w:tcBorders>
            <w:shd w:val="clear" w:color="auto" w:fill="006666"/>
            <w:vAlign w:val="center"/>
          </w:tcPr>
          <w:p w14:paraId="16F64DDA" w14:textId="77777777" w:rsidR="000858E4" w:rsidRPr="00F5563F" w:rsidRDefault="000858E4" w:rsidP="0000610A">
            <w:pPr>
              <w:spacing w:after="0"/>
              <w:jc w:val="center"/>
              <w:rPr>
                <w:b/>
                <w:color w:val="FFFFFF"/>
                <w:sz w:val="20"/>
                <w:szCs w:val="20"/>
              </w:rPr>
            </w:pPr>
            <w:r w:rsidRPr="00F5563F">
              <w:rPr>
                <w:b/>
                <w:color w:val="FFFFFF"/>
                <w:sz w:val="20"/>
                <w:szCs w:val="20"/>
              </w:rPr>
              <w:t>2018</w:t>
            </w:r>
          </w:p>
        </w:tc>
        <w:tc>
          <w:tcPr>
            <w:tcW w:w="838" w:type="dxa"/>
            <w:tcBorders>
              <w:top w:val="single" w:sz="4" w:space="0" w:color="000000"/>
              <w:left w:val="nil"/>
              <w:bottom w:val="single" w:sz="4" w:space="0" w:color="000000"/>
              <w:right w:val="single" w:sz="4" w:space="0" w:color="000000"/>
            </w:tcBorders>
            <w:shd w:val="clear" w:color="auto" w:fill="006666"/>
            <w:vAlign w:val="center"/>
          </w:tcPr>
          <w:p w14:paraId="02156CF4" w14:textId="77777777" w:rsidR="000858E4" w:rsidRPr="00F5563F" w:rsidRDefault="000858E4" w:rsidP="0000610A">
            <w:pPr>
              <w:spacing w:after="0"/>
              <w:jc w:val="center"/>
              <w:rPr>
                <w:b/>
                <w:color w:val="FFFFFF"/>
                <w:sz w:val="20"/>
                <w:szCs w:val="20"/>
              </w:rPr>
            </w:pPr>
            <w:r w:rsidRPr="00F5563F">
              <w:rPr>
                <w:b/>
                <w:color w:val="FFFFFF"/>
                <w:sz w:val="20"/>
                <w:szCs w:val="20"/>
              </w:rPr>
              <w:t>2019</w:t>
            </w:r>
          </w:p>
        </w:tc>
        <w:tc>
          <w:tcPr>
            <w:tcW w:w="838" w:type="dxa"/>
            <w:tcBorders>
              <w:top w:val="single" w:sz="4" w:space="0" w:color="000000"/>
              <w:left w:val="nil"/>
              <w:bottom w:val="single" w:sz="4" w:space="0" w:color="000000"/>
              <w:right w:val="single" w:sz="4" w:space="0" w:color="000000"/>
            </w:tcBorders>
            <w:shd w:val="clear" w:color="auto" w:fill="006666"/>
            <w:vAlign w:val="center"/>
          </w:tcPr>
          <w:p w14:paraId="0B018E6E" w14:textId="77777777" w:rsidR="000858E4" w:rsidRPr="00F5563F" w:rsidRDefault="000858E4" w:rsidP="0000610A">
            <w:pPr>
              <w:spacing w:after="0"/>
              <w:jc w:val="center"/>
              <w:rPr>
                <w:b/>
                <w:color w:val="FFFFFF"/>
                <w:sz w:val="20"/>
                <w:szCs w:val="20"/>
              </w:rPr>
            </w:pPr>
            <w:r w:rsidRPr="00F5563F">
              <w:rPr>
                <w:b/>
                <w:color w:val="FFFFFF"/>
                <w:sz w:val="20"/>
                <w:szCs w:val="20"/>
              </w:rPr>
              <w:t>2020</w:t>
            </w:r>
          </w:p>
        </w:tc>
        <w:tc>
          <w:tcPr>
            <w:tcW w:w="959" w:type="dxa"/>
            <w:tcBorders>
              <w:top w:val="single" w:sz="4" w:space="0" w:color="000000"/>
              <w:left w:val="nil"/>
              <w:bottom w:val="single" w:sz="4" w:space="0" w:color="000000"/>
              <w:right w:val="single" w:sz="4" w:space="0" w:color="000000"/>
            </w:tcBorders>
            <w:shd w:val="clear" w:color="auto" w:fill="006666"/>
            <w:vAlign w:val="center"/>
          </w:tcPr>
          <w:p w14:paraId="55C1D7DF" w14:textId="77777777" w:rsidR="000858E4" w:rsidRPr="00F5563F" w:rsidRDefault="000858E4" w:rsidP="0000610A">
            <w:pPr>
              <w:spacing w:after="0"/>
              <w:jc w:val="center"/>
              <w:rPr>
                <w:b/>
                <w:color w:val="FFFFFF"/>
                <w:sz w:val="20"/>
                <w:szCs w:val="20"/>
              </w:rPr>
            </w:pPr>
            <w:r w:rsidRPr="00F5563F">
              <w:rPr>
                <w:b/>
                <w:color w:val="FFFFFF"/>
                <w:sz w:val="20"/>
                <w:szCs w:val="20"/>
              </w:rPr>
              <w:t>2021</w:t>
            </w:r>
          </w:p>
        </w:tc>
        <w:tc>
          <w:tcPr>
            <w:tcW w:w="959" w:type="dxa"/>
            <w:tcBorders>
              <w:top w:val="single" w:sz="4" w:space="0" w:color="000000"/>
              <w:left w:val="nil"/>
              <w:bottom w:val="single" w:sz="4" w:space="0" w:color="000000"/>
              <w:right w:val="single" w:sz="4" w:space="0" w:color="000000"/>
            </w:tcBorders>
            <w:shd w:val="clear" w:color="auto" w:fill="006666"/>
            <w:vAlign w:val="center"/>
          </w:tcPr>
          <w:p w14:paraId="0883628B" w14:textId="77777777" w:rsidR="000858E4" w:rsidRPr="00F5563F" w:rsidRDefault="000858E4" w:rsidP="0000610A">
            <w:pPr>
              <w:spacing w:after="0"/>
              <w:jc w:val="center"/>
              <w:rPr>
                <w:b/>
                <w:color w:val="FFFFFF"/>
                <w:sz w:val="20"/>
                <w:szCs w:val="20"/>
              </w:rPr>
            </w:pPr>
            <w:r w:rsidRPr="00F5563F">
              <w:rPr>
                <w:b/>
                <w:color w:val="FFFFFF"/>
                <w:sz w:val="20"/>
                <w:szCs w:val="20"/>
              </w:rPr>
              <w:t>2022</w:t>
            </w:r>
          </w:p>
        </w:tc>
        <w:tc>
          <w:tcPr>
            <w:tcW w:w="1111" w:type="dxa"/>
            <w:tcBorders>
              <w:top w:val="single" w:sz="4" w:space="0" w:color="000000"/>
              <w:left w:val="nil"/>
              <w:bottom w:val="single" w:sz="4" w:space="0" w:color="000000"/>
              <w:right w:val="single" w:sz="4" w:space="0" w:color="000000"/>
            </w:tcBorders>
            <w:shd w:val="clear" w:color="auto" w:fill="006666"/>
            <w:vAlign w:val="center"/>
          </w:tcPr>
          <w:p w14:paraId="33681F33" w14:textId="77777777" w:rsidR="000858E4" w:rsidRPr="00F5563F" w:rsidRDefault="000858E4" w:rsidP="0000610A">
            <w:pPr>
              <w:spacing w:after="0"/>
              <w:jc w:val="center"/>
              <w:rPr>
                <w:b/>
                <w:color w:val="FFFFFF"/>
                <w:sz w:val="20"/>
                <w:szCs w:val="20"/>
              </w:rPr>
            </w:pPr>
            <w:r w:rsidRPr="00F5563F">
              <w:rPr>
                <w:b/>
                <w:color w:val="FFFFFF"/>
                <w:sz w:val="20"/>
                <w:szCs w:val="20"/>
              </w:rPr>
              <w:t>Promedio</w:t>
            </w:r>
          </w:p>
        </w:tc>
      </w:tr>
      <w:tr w:rsidR="000858E4" w:rsidRPr="00F5563F" w14:paraId="4ED135AB" w14:textId="77777777" w:rsidTr="0000610A">
        <w:trPr>
          <w:trHeight w:val="20"/>
        </w:trPr>
        <w:tc>
          <w:tcPr>
            <w:tcW w:w="3253" w:type="dxa"/>
            <w:tcBorders>
              <w:top w:val="nil"/>
              <w:left w:val="single" w:sz="4" w:space="0" w:color="000000"/>
              <w:bottom w:val="single" w:sz="4" w:space="0" w:color="000000"/>
              <w:right w:val="single" w:sz="4" w:space="0" w:color="000000"/>
            </w:tcBorders>
            <w:shd w:val="clear" w:color="auto" w:fill="auto"/>
            <w:vAlign w:val="center"/>
          </w:tcPr>
          <w:p w14:paraId="5945C06C" w14:textId="77777777" w:rsidR="000858E4" w:rsidRPr="00F5563F" w:rsidRDefault="000858E4" w:rsidP="0000610A">
            <w:pPr>
              <w:spacing w:after="0"/>
              <w:rPr>
                <w:sz w:val="20"/>
                <w:szCs w:val="20"/>
              </w:rPr>
            </w:pPr>
            <w:r w:rsidRPr="00F5563F">
              <w:rPr>
                <w:sz w:val="20"/>
                <w:szCs w:val="20"/>
              </w:rPr>
              <w:t xml:space="preserve">Peones de labranza </w:t>
            </w:r>
          </w:p>
        </w:tc>
        <w:tc>
          <w:tcPr>
            <w:tcW w:w="837" w:type="dxa"/>
            <w:tcBorders>
              <w:top w:val="nil"/>
              <w:left w:val="nil"/>
              <w:bottom w:val="single" w:sz="4" w:space="0" w:color="000000"/>
              <w:right w:val="single" w:sz="4" w:space="0" w:color="000000"/>
            </w:tcBorders>
            <w:shd w:val="clear" w:color="auto" w:fill="auto"/>
            <w:vAlign w:val="center"/>
          </w:tcPr>
          <w:p w14:paraId="63F3D5F6" w14:textId="77777777" w:rsidR="000858E4" w:rsidRPr="00F5563F" w:rsidRDefault="000858E4" w:rsidP="0000610A">
            <w:pPr>
              <w:spacing w:after="0"/>
              <w:jc w:val="center"/>
              <w:rPr>
                <w:sz w:val="20"/>
                <w:szCs w:val="20"/>
              </w:rPr>
            </w:pPr>
            <w:r w:rsidRPr="00F5563F">
              <w:rPr>
                <w:sz w:val="20"/>
                <w:szCs w:val="20"/>
              </w:rPr>
              <w:t>33.8</w:t>
            </w:r>
          </w:p>
        </w:tc>
        <w:tc>
          <w:tcPr>
            <w:tcW w:w="838" w:type="dxa"/>
            <w:tcBorders>
              <w:top w:val="nil"/>
              <w:left w:val="nil"/>
              <w:bottom w:val="single" w:sz="4" w:space="0" w:color="000000"/>
              <w:right w:val="single" w:sz="4" w:space="0" w:color="000000"/>
            </w:tcBorders>
            <w:shd w:val="clear" w:color="auto" w:fill="auto"/>
            <w:vAlign w:val="center"/>
          </w:tcPr>
          <w:p w14:paraId="1C641955" w14:textId="77777777" w:rsidR="000858E4" w:rsidRPr="00F5563F" w:rsidRDefault="000858E4" w:rsidP="0000610A">
            <w:pPr>
              <w:spacing w:after="0"/>
              <w:jc w:val="center"/>
              <w:rPr>
                <w:sz w:val="20"/>
                <w:szCs w:val="20"/>
              </w:rPr>
            </w:pPr>
            <w:r w:rsidRPr="00F5563F">
              <w:rPr>
                <w:sz w:val="20"/>
                <w:szCs w:val="20"/>
              </w:rPr>
              <w:t>37.3</w:t>
            </w:r>
          </w:p>
        </w:tc>
        <w:tc>
          <w:tcPr>
            <w:tcW w:w="838" w:type="dxa"/>
            <w:tcBorders>
              <w:top w:val="nil"/>
              <w:left w:val="nil"/>
              <w:bottom w:val="single" w:sz="4" w:space="0" w:color="000000"/>
              <w:right w:val="single" w:sz="4" w:space="0" w:color="000000"/>
            </w:tcBorders>
            <w:shd w:val="clear" w:color="auto" w:fill="auto"/>
            <w:vAlign w:val="center"/>
          </w:tcPr>
          <w:p w14:paraId="472C98FC" w14:textId="77777777" w:rsidR="000858E4" w:rsidRPr="00F5563F" w:rsidRDefault="000858E4" w:rsidP="0000610A">
            <w:pPr>
              <w:spacing w:after="0"/>
              <w:jc w:val="center"/>
              <w:rPr>
                <w:sz w:val="20"/>
                <w:szCs w:val="20"/>
              </w:rPr>
            </w:pPr>
            <w:r w:rsidRPr="00F5563F">
              <w:rPr>
                <w:sz w:val="20"/>
                <w:szCs w:val="20"/>
              </w:rPr>
              <w:t>43.8</w:t>
            </w:r>
          </w:p>
        </w:tc>
        <w:tc>
          <w:tcPr>
            <w:tcW w:w="959" w:type="dxa"/>
            <w:tcBorders>
              <w:top w:val="nil"/>
              <w:left w:val="nil"/>
              <w:bottom w:val="single" w:sz="4" w:space="0" w:color="000000"/>
              <w:right w:val="single" w:sz="4" w:space="0" w:color="000000"/>
            </w:tcBorders>
            <w:shd w:val="clear" w:color="auto" w:fill="auto"/>
            <w:vAlign w:val="center"/>
          </w:tcPr>
          <w:p w14:paraId="14F5E3DA" w14:textId="77777777" w:rsidR="000858E4" w:rsidRPr="00F5563F" w:rsidRDefault="000858E4" w:rsidP="0000610A">
            <w:pPr>
              <w:spacing w:after="0"/>
              <w:jc w:val="center"/>
              <w:rPr>
                <w:sz w:val="20"/>
                <w:szCs w:val="20"/>
              </w:rPr>
            </w:pPr>
            <w:r w:rsidRPr="00F5563F">
              <w:rPr>
                <w:sz w:val="20"/>
                <w:szCs w:val="20"/>
              </w:rPr>
              <w:t>35.2</w:t>
            </w:r>
          </w:p>
        </w:tc>
        <w:tc>
          <w:tcPr>
            <w:tcW w:w="959" w:type="dxa"/>
            <w:tcBorders>
              <w:top w:val="nil"/>
              <w:left w:val="nil"/>
              <w:bottom w:val="single" w:sz="4" w:space="0" w:color="000000"/>
              <w:right w:val="single" w:sz="4" w:space="0" w:color="000000"/>
            </w:tcBorders>
            <w:shd w:val="clear" w:color="auto" w:fill="auto"/>
            <w:vAlign w:val="center"/>
          </w:tcPr>
          <w:p w14:paraId="3832CFAD" w14:textId="77777777" w:rsidR="000858E4" w:rsidRPr="00F5563F" w:rsidRDefault="000858E4" w:rsidP="0000610A">
            <w:pPr>
              <w:spacing w:after="0"/>
              <w:jc w:val="center"/>
              <w:rPr>
                <w:sz w:val="20"/>
                <w:szCs w:val="20"/>
              </w:rPr>
            </w:pPr>
            <w:r w:rsidRPr="00F5563F">
              <w:rPr>
                <w:sz w:val="20"/>
                <w:szCs w:val="20"/>
              </w:rPr>
              <w:t>35.7</w:t>
            </w:r>
          </w:p>
        </w:tc>
        <w:tc>
          <w:tcPr>
            <w:tcW w:w="1111" w:type="dxa"/>
            <w:tcBorders>
              <w:top w:val="nil"/>
              <w:left w:val="nil"/>
              <w:bottom w:val="single" w:sz="4" w:space="0" w:color="000000"/>
              <w:right w:val="single" w:sz="4" w:space="0" w:color="000000"/>
            </w:tcBorders>
            <w:shd w:val="clear" w:color="auto" w:fill="auto"/>
            <w:vAlign w:val="center"/>
          </w:tcPr>
          <w:p w14:paraId="10560381" w14:textId="77777777" w:rsidR="000858E4" w:rsidRPr="00F5563F" w:rsidRDefault="000858E4" w:rsidP="0000610A">
            <w:pPr>
              <w:spacing w:after="0"/>
              <w:jc w:val="center"/>
              <w:rPr>
                <w:b/>
                <w:sz w:val="20"/>
                <w:szCs w:val="20"/>
              </w:rPr>
            </w:pPr>
            <w:r w:rsidRPr="00F5563F">
              <w:rPr>
                <w:b/>
                <w:sz w:val="20"/>
                <w:szCs w:val="20"/>
              </w:rPr>
              <w:t>37.1</w:t>
            </w:r>
          </w:p>
        </w:tc>
      </w:tr>
      <w:tr w:rsidR="000858E4" w:rsidRPr="00F5563F" w14:paraId="55A13272" w14:textId="77777777" w:rsidTr="0000610A">
        <w:trPr>
          <w:trHeight w:val="20"/>
        </w:trPr>
        <w:tc>
          <w:tcPr>
            <w:tcW w:w="3253" w:type="dxa"/>
            <w:tcBorders>
              <w:top w:val="nil"/>
              <w:left w:val="single" w:sz="4" w:space="0" w:color="000000"/>
              <w:bottom w:val="single" w:sz="4" w:space="0" w:color="000000"/>
              <w:right w:val="single" w:sz="4" w:space="0" w:color="000000"/>
            </w:tcBorders>
            <w:shd w:val="clear" w:color="auto" w:fill="auto"/>
            <w:vAlign w:val="center"/>
          </w:tcPr>
          <w:p w14:paraId="4B04B7BD" w14:textId="77777777" w:rsidR="000858E4" w:rsidRPr="00F5563F" w:rsidRDefault="000858E4" w:rsidP="0000610A">
            <w:pPr>
              <w:spacing w:after="0"/>
              <w:rPr>
                <w:sz w:val="20"/>
                <w:szCs w:val="20"/>
              </w:rPr>
            </w:pPr>
            <w:r w:rsidRPr="00F5563F">
              <w:rPr>
                <w:sz w:val="20"/>
                <w:szCs w:val="20"/>
              </w:rPr>
              <w:t>Agricultores, ganaderos y avicultores</w:t>
            </w:r>
          </w:p>
        </w:tc>
        <w:tc>
          <w:tcPr>
            <w:tcW w:w="837" w:type="dxa"/>
            <w:tcBorders>
              <w:top w:val="nil"/>
              <w:left w:val="nil"/>
              <w:bottom w:val="single" w:sz="4" w:space="0" w:color="000000"/>
              <w:right w:val="single" w:sz="4" w:space="0" w:color="000000"/>
            </w:tcBorders>
            <w:shd w:val="clear" w:color="auto" w:fill="auto"/>
            <w:vAlign w:val="center"/>
          </w:tcPr>
          <w:p w14:paraId="0F09A69A" w14:textId="77777777" w:rsidR="000858E4" w:rsidRPr="00F5563F" w:rsidRDefault="000858E4" w:rsidP="0000610A">
            <w:pPr>
              <w:spacing w:after="0"/>
              <w:jc w:val="center"/>
              <w:rPr>
                <w:sz w:val="20"/>
                <w:szCs w:val="20"/>
              </w:rPr>
            </w:pPr>
            <w:r w:rsidRPr="00F5563F">
              <w:rPr>
                <w:sz w:val="20"/>
                <w:szCs w:val="20"/>
              </w:rPr>
              <w:t>20.2</w:t>
            </w:r>
          </w:p>
        </w:tc>
        <w:tc>
          <w:tcPr>
            <w:tcW w:w="838" w:type="dxa"/>
            <w:tcBorders>
              <w:top w:val="nil"/>
              <w:left w:val="nil"/>
              <w:bottom w:val="single" w:sz="4" w:space="0" w:color="000000"/>
              <w:right w:val="single" w:sz="4" w:space="0" w:color="000000"/>
            </w:tcBorders>
            <w:shd w:val="clear" w:color="auto" w:fill="auto"/>
            <w:vAlign w:val="center"/>
          </w:tcPr>
          <w:p w14:paraId="00492CBA" w14:textId="77777777" w:rsidR="000858E4" w:rsidRPr="00F5563F" w:rsidRDefault="000858E4" w:rsidP="0000610A">
            <w:pPr>
              <w:spacing w:after="0"/>
              <w:jc w:val="center"/>
              <w:rPr>
                <w:sz w:val="20"/>
                <w:szCs w:val="20"/>
              </w:rPr>
            </w:pPr>
            <w:r w:rsidRPr="00F5563F">
              <w:rPr>
                <w:sz w:val="20"/>
                <w:szCs w:val="20"/>
              </w:rPr>
              <w:t>20.8</w:t>
            </w:r>
          </w:p>
        </w:tc>
        <w:tc>
          <w:tcPr>
            <w:tcW w:w="838" w:type="dxa"/>
            <w:tcBorders>
              <w:top w:val="nil"/>
              <w:left w:val="nil"/>
              <w:bottom w:val="single" w:sz="4" w:space="0" w:color="000000"/>
              <w:right w:val="single" w:sz="4" w:space="0" w:color="000000"/>
            </w:tcBorders>
            <w:shd w:val="clear" w:color="auto" w:fill="auto"/>
            <w:vAlign w:val="center"/>
          </w:tcPr>
          <w:p w14:paraId="124599B0" w14:textId="77777777" w:rsidR="000858E4" w:rsidRPr="00F5563F" w:rsidRDefault="000858E4" w:rsidP="0000610A">
            <w:pPr>
              <w:spacing w:after="0"/>
              <w:jc w:val="center"/>
              <w:rPr>
                <w:sz w:val="20"/>
                <w:szCs w:val="20"/>
              </w:rPr>
            </w:pPr>
            <w:r w:rsidRPr="00F5563F">
              <w:rPr>
                <w:sz w:val="20"/>
                <w:szCs w:val="20"/>
              </w:rPr>
              <w:t>18.3</w:t>
            </w:r>
          </w:p>
        </w:tc>
        <w:tc>
          <w:tcPr>
            <w:tcW w:w="959" w:type="dxa"/>
            <w:tcBorders>
              <w:top w:val="nil"/>
              <w:left w:val="nil"/>
              <w:bottom w:val="single" w:sz="4" w:space="0" w:color="000000"/>
              <w:right w:val="single" w:sz="4" w:space="0" w:color="000000"/>
            </w:tcBorders>
            <w:shd w:val="clear" w:color="auto" w:fill="auto"/>
            <w:vAlign w:val="center"/>
          </w:tcPr>
          <w:p w14:paraId="1325BEAC" w14:textId="77777777" w:rsidR="000858E4" w:rsidRPr="00F5563F" w:rsidRDefault="000858E4" w:rsidP="0000610A">
            <w:pPr>
              <w:spacing w:after="0"/>
              <w:jc w:val="center"/>
              <w:rPr>
                <w:sz w:val="20"/>
                <w:szCs w:val="20"/>
              </w:rPr>
            </w:pPr>
            <w:r w:rsidRPr="00F5563F">
              <w:rPr>
                <w:sz w:val="20"/>
                <w:szCs w:val="20"/>
              </w:rPr>
              <w:t>17.1</w:t>
            </w:r>
          </w:p>
        </w:tc>
        <w:tc>
          <w:tcPr>
            <w:tcW w:w="959" w:type="dxa"/>
            <w:tcBorders>
              <w:top w:val="nil"/>
              <w:left w:val="nil"/>
              <w:bottom w:val="single" w:sz="4" w:space="0" w:color="000000"/>
              <w:right w:val="single" w:sz="4" w:space="0" w:color="000000"/>
            </w:tcBorders>
            <w:shd w:val="clear" w:color="auto" w:fill="auto"/>
            <w:vAlign w:val="center"/>
          </w:tcPr>
          <w:p w14:paraId="2A108424" w14:textId="77777777" w:rsidR="000858E4" w:rsidRPr="00F5563F" w:rsidRDefault="000858E4" w:rsidP="0000610A">
            <w:pPr>
              <w:spacing w:after="0"/>
              <w:jc w:val="center"/>
              <w:rPr>
                <w:sz w:val="20"/>
                <w:szCs w:val="20"/>
              </w:rPr>
            </w:pPr>
            <w:r w:rsidRPr="00F5563F">
              <w:rPr>
                <w:sz w:val="20"/>
                <w:szCs w:val="20"/>
              </w:rPr>
              <w:t>16.3</w:t>
            </w:r>
          </w:p>
        </w:tc>
        <w:tc>
          <w:tcPr>
            <w:tcW w:w="1111" w:type="dxa"/>
            <w:tcBorders>
              <w:top w:val="nil"/>
              <w:left w:val="nil"/>
              <w:bottom w:val="single" w:sz="4" w:space="0" w:color="000000"/>
              <w:right w:val="single" w:sz="4" w:space="0" w:color="000000"/>
            </w:tcBorders>
            <w:shd w:val="clear" w:color="auto" w:fill="auto"/>
            <w:vAlign w:val="center"/>
          </w:tcPr>
          <w:p w14:paraId="56AA12D4" w14:textId="77777777" w:rsidR="000858E4" w:rsidRPr="00F5563F" w:rsidRDefault="000858E4" w:rsidP="0000610A">
            <w:pPr>
              <w:spacing w:after="0"/>
              <w:jc w:val="center"/>
              <w:rPr>
                <w:b/>
                <w:sz w:val="20"/>
                <w:szCs w:val="20"/>
              </w:rPr>
            </w:pPr>
            <w:r w:rsidRPr="00F5563F">
              <w:rPr>
                <w:b/>
                <w:sz w:val="20"/>
                <w:szCs w:val="20"/>
              </w:rPr>
              <w:t>18.5</w:t>
            </w:r>
          </w:p>
        </w:tc>
      </w:tr>
      <w:tr w:rsidR="000858E4" w:rsidRPr="00F5563F" w14:paraId="12896D8D" w14:textId="77777777" w:rsidTr="0000610A">
        <w:trPr>
          <w:trHeight w:val="20"/>
        </w:trPr>
        <w:tc>
          <w:tcPr>
            <w:tcW w:w="3253" w:type="dxa"/>
            <w:tcBorders>
              <w:top w:val="nil"/>
              <w:left w:val="single" w:sz="4" w:space="0" w:color="000000"/>
              <w:bottom w:val="single" w:sz="4" w:space="0" w:color="000000"/>
              <w:right w:val="single" w:sz="4" w:space="0" w:color="000000"/>
            </w:tcBorders>
            <w:shd w:val="clear" w:color="auto" w:fill="auto"/>
            <w:vAlign w:val="center"/>
          </w:tcPr>
          <w:p w14:paraId="24191AAE" w14:textId="77777777" w:rsidR="000858E4" w:rsidRPr="00F5563F" w:rsidRDefault="000858E4" w:rsidP="0000610A">
            <w:pPr>
              <w:spacing w:after="0"/>
              <w:rPr>
                <w:sz w:val="20"/>
                <w:szCs w:val="20"/>
              </w:rPr>
            </w:pPr>
            <w:r w:rsidRPr="00F5563F">
              <w:rPr>
                <w:sz w:val="20"/>
                <w:szCs w:val="20"/>
              </w:rPr>
              <w:t>Comerciante</w:t>
            </w:r>
          </w:p>
        </w:tc>
        <w:tc>
          <w:tcPr>
            <w:tcW w:w="837" w:type="dxa"/>
            <w:tcBorders>
              <w:top w:val="nil"/>
              <w:left w:val="nil"/>
              <w:bottom w:val="single" w:sz="4" w:space="0" w:color="000000"/>
              <w:right w:val="single" w:sz="4" w:space="0" w:color="000000"/>
            </w:tcBorders>
            <w:shd w:val="clear" w:color="auto" w:fill="auto"/>
            <w:vAlign w:val="center"/>
          </w:tcPr>
          <w:p w14:paraId="722141D3" w14:textId="77777777" w:rsidR="000858E4" w:rsidRPr="00F5563F" w:rsidRDefault="000858E4" w:rsidP="0000610A">
            <w:pPr>
              <w:spacing w:after="0"/>
              <w:jc w:val="center"/>
              <w:rPr>
                <w:sz w:val="20"/>
                <w:szCs w:val="20"/>
              </w:rPr>
            </w:pPr>
            <w:r w:rsidRPr="00F5563F">
              <w:rPr>
                <w:sz w:val="20"/>
                <w:szCs w:val="20"/>
              </w:rPr>
              <w:t>10.6</w:t>
            </w:r>
          </w:p>
        </w:tc>
        <w:tc>
          <w:tcPr>
            <w:tcW w:w="838" w:type="dxa"/>
            <w:tcBorders>
              <w:top w:val="nil"/>
              <w:left w:val="nil"/>
              <w:bottom w:val="single" w:sz="4" w:space="0" w:color="000000"/>
              <w:right w:val="single" w:sz="4" w:space="0" w:color="000000"/>
            </w:tcBorders>
            <w:shd w:val="clear" w:color="auto" w:fill="auto"/>
            <w:vAlign w:val="center"/>
          </w:tcPr>
          <w:p w14:paraId="00E739D6" w14:textId="77777777" w:rsidR="000858E4" w:rsidRPr="00F5563F" w:rsidRDefault="000858E4" w:rsidP="0000610A">
            <w:pPr>
              <w:spacing w:after="0"/>
              <w:jc w:val="center"/>
              <w:rPr>
                <w:sz w:val="20"/>
                <w:szCs w:val="20"/>
              </w:rPr>
            </w:pPr>
            <w:r w:rsidRPr="00F5563F">
              <w:rPr>
                <w:sz w:val="20"/>
                <w:szCs w:val="20"/>
              </w:rPr>
              <w:t>10.4</w:t>
            </w:r>
          </w:p>
        </w:tc>
        <w:tc>
          <w:tcPr>
            <w:tcW w:w="838" w:type="dxa"/>
            <w:tcBorders>
              <w:top w:val="nil"/>
              <w:left w:val="nil"/>
              <w:bottom w:val="single" w:sz="4" w:space="0" w:color="000000"/>
              <w:right w:val="single" w:sz="4" w:space="0" w:color="000000"/>
            </w:tcBorders>
            <w:shd w:val="clear" w:color="auto" w:fill="auto"/>
            <w:vAlign w:val="center"/>
          </w:tcPr>
          <w:p w14:paraId="41A275B9" w14:textId="77777777" w:rsidR="000858E4" w:rsidRPr="00F5563F" w:rsidRDefault="000858E4" w:rsidP="0000610A">
            <w:pPr>
              <w:spacing w:after="0"/>
              <w:jc w:val="center"/>
              <w:rPr>
                <w:sz w:val="20"/>
                <w:szCs w:val="20"/>
              </w:rPr>
            </w:pPr>
            <w:r w:rsidRPr="00F5563F">
              <w:rPr>
                <w:sz w:val="20"/>
                <w:szCs w:val="20"/>
              </w:rPr>
              <w:t>9.9</w:t>
            </w:r>
          </w:p>
        </w:tc>
        <w:tc>
          <w:tcPr>
            <w:tcW w:w="959" w:type="dxa"/>
            <w:tcBorders>
              <w:top w:val="nil"/>
              <w:left w:val="nil"/>
              <w:bottom w:val="single" w:sz="4" w:space="0" w:color="000000"/>
              <w:right w:val="single" w:sz="4" w:space="0" w:color="000000"/>
            </w:tcBorders>
            <w:shd w:val="clear" w:color="auto" w:fill="auto"/>
            <w:vAlign w:val="center"/>
          </w:tcPr>
          <w:p w14:paraId="108B0FC8" w14:textId="77777777" w:rsidR="000858E4" w:rsidRPr="00F5563F" w:rsidRDefault="000858E4" w:rsidP="0000610A">
            <w:pPr>
              <w:spacing w:after="0"/>
              <w:jc w:val="center"/>
              <w:rPr>
                <w:sz w:val="20"/>
                <w:szCs w:val="20"/>
              </w:rPr>
            </w:pPr>
            <w:r w:rsidRPr="00F5563F">
              <w:rPr>
                <w:sz w:val="20"/>
                <w:szCs w:val="20"/>
              </w:rPr>
              <w:t>11.7</w:t>
            </w:r>
          </w:p>
        </w:tc>
        <w:tc>
          <w:tcPr>
            <w:tcW w:w="959" w:type="dxa"/>
            <w:tcBorders>
              <w:top w:val="nil"/>
              <w:left w:val="nil"/>
              <w:bottom w:val="single" w:sz="4" w:space="0" w:color="000000"/>
              <w:right w:val="single" w:sz="4" w:space="0" w:color="000000"/>
            </w:tcBorders>
            <w:shd w:val="clear" w:color="auto" w:fill="auto"/>
            <w:vAlign w:val="center"/>
          </w:tcPr>
          <w:p w14:paraId="41E914DE" w14:textId="77777777" w:rsidR="000858E4" w:rsidRPr="00F5563F" w:rsidRDefault="000858E4" w:rsidP="0000610A">
            <w:pPr>
              <w:spacing w:after="0"/>
              <w:jc w:val="center"/>
              <w:rPr>
                <w:sz w:val="20"/>
                <w:szCs w:val="20"/>
              </w:rPr>
            </w:pPr>
            <w:r w:rsidRPr="00F5563F">
              <w:rPr>
                <w:sz w:val="20"/>
                <w:szCs w:val="20"/>
              </w:rPr>
              <w:t>10.9</w:t>
            </w:r>
          </w:p>
        </w:tc>
        <w:tc>
          <w:tcPr>
            <w:tcW w:w="1111" w:type="dxa"/>
            <w:tcBorders>
              <w:top w:val="nil"/>
              <w:left w:val="nil"/>
              <w:bottom w:val="single" w:sz="4" w:space="0" w:color="000000"/>
              <w:right w:val="single" w:sz="4" w:space="0" w:color="000000"/>
            </w:tcBorders>
            <w:shd w:val="clear" w:color="auto" w:fill="auto"/>
            <w:vAlign w:val="center"/>
          </w:tcPr>
          <w:p w14:paraId="25D25EBE" w14:textId="77777777" w:rsidR="000858E4" w:rsidRPr="00F5563F" w:rsidRDefault="000858E4" w:rsidP="0000610A">
            <w:pPr>
              <w:spacing w:after="0"/>
              <w:jc w:val="center"/>
              <w:rPr>
                <w:b/>
                <w:sz w:val="20"/>
                <w:szCs w:val="20"/>
              </w:rPr>
            </w:pPr>
            <w:r w:rsidRPr="00F5563F">
              <w:rPr>
                <w:b/>
                <w:sz w:val="20"/>
                <w:szCs w:val="20"/>
              </w:rPr>
              <w:t>10.7</w:t>
            </w:r>
          </w:p>
        </w:tc>
      </w:tr>
      <w:tr w:rsidR="000858E4" w:rsidRPr="00F5563F" w14:paraId="6BCA1DFB" w14:textId="77777777" w:rsidTr="0000610A">
        <w:trPr>
          <w:trHeight w:val="20"/>
        </w:trPr>
        <w:tc>
          <w:tcPr>
            <w:tcW w:w="3253" w:type="dxa"/>
            <w:tcBorders>
              <w:top w:val="nil"/>
              <w:left w:val="single" w:sz="4" w:space="0" w:color="000000"/>
              <w:bottom w:val="single" w:sz="4" w:space="0" w:color="000000"/>
              <w:right w:val="single" w:sz="4" w:space="0" w:color="000000"/>
            </w:tcBorders>
            <w:shd w:val="clear" w:color="auto" w:fill="auto"/>
            <w:vAlign w:val="center"/>
          </w:tcPr>
          <w:p w14:paraId="3D3C7B7C" w14:textId="77777777" w:rsidR="000858E4" w:rsidRPr="00F5563F" w:rsidRDefault="000858E4" w:rsidP="0000610A">
            <w:pPr>
              <w:spacing w:after="0"/>
              <w:rPr>
                <w:sz w:val="20"/>
                <w:szCs w:val="20"/>
              </w:rPr>
            </w:pPr>
            <w:r w:rsidRPr="00F5563F">
              <w:rPr>
                <w:sz w:val="20"/>
                <w:szCs w:val="20"/>
              </w:rPr>
              <w:t>Vendedores de kioscos</w:t>
            </w:r>
          </w:p>
        </w:tc>
        <w:tc>
          <w:tcPr>
            <w:tcW w:w="837" w:type="dxa"/>
            <w:tcBorders>
              <w:top w:val="nil"/>
              <w:left w:val="nil"/>
              <w:bottom w:val="single" w:sz="4" w:space="0" w:color="000000"/>
              <w:right w:val="single" w:sz="4" w:space="0" w:color="000000"/>
            </w:tcBorders>
            <w:shd w:val="clear" w:color="auto" w:fill="auto"/>
            <w:vAlign w:val="center"/>
          </w:tcPr>
          <w:p w14:paraId="545A25E7" w14:textId="77777777" w:rsidR="000858E4" w:rsidRPr="00F5563F" w:rsidRDefault="000858E4" w:rsidP="0000610A">
            <w:pPr>
              <w:spacing w:after="0"/>
              <w:jc w:val="center"/>
              <w:rPr>
                <w:sz w:val="20"/>
                <w:szCs w:val="20"/>
              </w:rPr>
            </w:pPr>
            <w:r w:rsidRPr="00F5563F">
              <w:rPr>
                <w:sz w:val="20"/>
                <w:szCs w:val="20"/>
              </w:rPr>
              <w:t>5.2</w:t>
            </w:r>
          </w:p>
        </w:tc>
        <w:tc>
          <w:tcPr>
            <w:tcW w:w="838" w:type="dxa"/>
            <w:tcBorders>
              <w:top w:val="nil"/>
              <w:left w:val="nil"/>
              <w:bottom w:val="single" w:sz="4" w:space="0" w:color="000000"/>
              <w:right w:val="single" w:sz="4" w:space="0" w:color="000000"/>
            </w:tcBorders>
            <w:shd w:val="clear" w:color="auto" w:fill="auto"/>
            <w:vAlign w:val="center"/>
          </w:tcPr>
          <w:p w14:paraId="216CF14D" w14:textId="77777777" w:rsidR="000858E4" w:rsidRPr="00F5563F" w:rsidRDefault="000858E4" w:rsidP="0000610A">
            <w:pPr>
              <w:spacing w:after="0"/>
              <w:jc w:val="center"/>
              <w:rPr>
                <w:sz w:val="20"/>
                <w:szCs w:val="20"/>
              </w:rPr>
            </w:pPr>
            <w:r w:rsidRPr="00F5563F">
              <w:rPr>
                <w:sz w:val="20"/>
                <w:szCs w:val="20"/>
              </w:rPr>
              <w:t>4.3</w:t>
            </w:r>
          </w:p>
        </w:tc>
        <w:tc>
          <w:tcPr>
            <w:tcW w:w="838" w:type="dxa"/>
            <w:tcBorders>
              <w:top w:val="nil"/>
              <w:left w:val="nil"/>
              <w:bottom w:val="single" w:sz="4" w:space="0" w:color="000000"/>
              <w:right w:val="single" w:sz="4" w:space="0" w:color="000000"/>
            </w:tcBorders>
            <w:shd w:val="clear" w:color="auto" w:fill="auto"/>
            <w:vAlign w:val="center"/>
          </w:tcPr>
          <w:p w14:paraId="6B71DD67" w14:textId="77777777" w:rsidR="000858E4" w:rsidRPr="00F5563F" w:rsidRDefault="000858E4" w:rsidP="0000610A">
            <w:pPr>
              <w:spacing w:after="0"/>
              <w:jc w:val="center"/>
              <w:rPr>
                <w:sz w:val="20"/>
                <w:szCs w:val="20"/>
              </w:rPr>
            </w:pPr>
            <w:r w:rsidRPr="00F5563F">
              <w:rPr>
                <w:sz w:val="20"/>
                <w:szCs w:val="20"/>
              </w:rPr>
              <w:t>3.9</w:t>
            </w:r>
          </w:p>
        </w:tc>
        <w:tc>
          <w:tcPr>
            <w:tcW w:w="959" w:type="dxa"/>
            <w:tcBorders>
              <w:top w:val="nil"/>
              <w:left w:val="nil"/>
              <w:bottom w:val="single" w:sz="4" w:space="0" w:color="000000"/>
              <w:right w:val="single" w:sz="4" w:space="0" w:color="000000"/>
            </w:tcBorders>
            <w:shd w:val="clear" w:color="auto" w:fill="auto"/>
            <w:vAlign w:val="center"/>
          </w:tcPr>
          <w:p w14:paraId="0A47AEBC" w14:textId="77777777" w:rsidR="000858E4" w:rsidRPr="00F5563F" w:rsidRDefault="000858E4" w:rsidP="0000610A">
            <w:pPr>
              <w:spacing w:after="0"/>
              <w:jc w:val="center"/>
              <w:rPr>
                <w:sz w:val="20"/>
                <w:szCs w:val="20"/>
              </w:rPr>
            </w:pPr>
            <w:r w:rsidRPr="00F5563F">
              <w:rPr>
                <w:sz w:val="20"/>
                <w:szCs w:val="20"/>
              </w:rPr>
              <w:t>5.9</w:t>
            </w:r>
          </w:p>
        </w:tc>
        <w:tc>
          <w:tcPr>
            <w:tcW w:w="959" w:type="dxa"/>
            <w:tcBorders>
              <w:top w:val="nil"/>
              <w:left w:val="nil"/>
              <w:bottom w:val="single" w:sz="4" w:space="0" w:color="000000"/>
              <w:right w:val="single" w:sz="4" w:space="0" w:color="000000"/>
            </w:tcBorders>
            <w:shd w:val="clear" w:color="auto" w:fill="auto"/>
            <w:vAlign w:val="center"/>
          </w:tcPr>
          <w:p w14:paraId="7B070E94" w14:textId="77777777" w:rsidR="000858E4" w:rsidRPr="00F5563F" w:rsidRDefault="000858E4" w:rsidP="0000610A">
            <w:pPr>
              <w:spacing w:after="0"/>
              <w:jc w:val="center"/>
              <w:rPr>
                <w:sz w:val="20"/>
                <w:szCs w:val="20"/>
              </w:rPr>
            </w:pPr>
            <w:r w:rsidRPr="00F5563F">
              <w:rPr>
                <w:sz w:val="20"/>
                <w:szCs w:val="20"/>
              </w:rPr>
              <w:t>5.5</w:t>
            </w:r>
          </w:p>
        </w:tc>
        <w:tc>
          <w:tcPr>
            <w:tcW w:w="1111" w:type="dxa"/>
            <w:tcBorders>
              <w:top w:val="nil"/>
              <w:left w:val="nil"/>
              <w:bottom w:val="single" w:sz="4" w:space="0" w:color="000000"/>
              <w:right w:val="single" w:sz="4" w:space="0" w:color="000000"/>
            </w:tcBorders>
            <w:shd w:val="clear" w:color="auto" w:fill="auto"/>
            <w:vAlign w:val="center"/>
          </w:tcPr>
          <w:p w14:paraId="58C72B04" w14:textId="77777777" w:rsidR="000858E4" w:rsidRPr="00F5563F" w:rsidRDefault="000858E4" w:rsidP="0000610A">
            <w:pPr>
              <w:spacing w:after="0"/>
              <w:jc w:val="center"/>
              <w:rPr>
                <w:b/>
                <w:sz w:val="20"/>
                <w:szCs w:val="20"/>
              </w:rPr>
            </w:pPr>
            <w:r w:rsidRPr="00F5563F">
              <w:rPr>
                <w:b/>
                <w:sz w:val="20"/>
                <w:szCs w:val="20"/>
              </w:rPr>
              <w:t>5.0</w:t>
            </w:r>
          </w:p>
        </w:tc>
      </w:tr>
      <w:tr w:rsidR="000858E4" w:rsidRPr="00F5563F" w14:paraId="04A9C51B" w14:textId="77777777" w:rsidTr="0000610A">
        <w:trPr>
          <w:trHeight w:val="20"/>
        </w:trPr>
        <w:tc>
          <w:tcPr>
            <w:tcW w:w="3253" w:type="dxa"/>
            <w:tcBorders>
              <w:top w:val="nil"/>
              <w:left w:val="single" w:sz="4" w:space="0" w:color="000000"/>
              <w:bottom w:val="single" w:sz="4" w:space="0" w:color="000000"/>
              <w:right w:val="single" w:sz="4" w:space="0" w:color="000000"/>
            </w:tcBorders>
            <w:shd w:val="clear" w:color="auto" w:fill="auto"/>
            <w:vAlign w:val="center"/>
          </w:tcPr>
          <w:p w14:paraId="43ED04BE" w14:textId="77777777" w:rsidR="000858E4" w:rsidRPr="00F5563F" w:rsidRDefault="000858E4" w:rsidP="0000610A">
            <w:pPr>
              <w:spacing w:after="0"/>
              <w:rPr>
                <w:sz w:val="20"/>
                <w:szCs w:val="20"/>
              </w:rPr>
            </w:pPr>
            <w:r w:rsidRPr="00F5563F">
              <w:rPr>
                <w:sz w:val="20"/>
                <w:szCs w:val="20"/>
              </w:rPr>
              <w:t>Cocineros calificados</w:t>
            </w:r>
          </w:p>
        </w:tc>
        <w:tc>
          <w:tcPr>
            <w:tcW w:w="837" w:type="dxa"/>
            <w:tcBorders>
              <w:top w:val="nil"/>
              <w:left w:val="nil"/>
              <w:bottom w:val="single" w:sz="4" w:space="0" w:color="000000"/>
              <w:right w:val="single" w:sz="4" w:space="0" w:color="000000"/>
            </w:tcBorders>
            <w:shd w:val="clear" w:color="auto" w:fill="auto"/>
            <w:vAlign w:val="center"/>
          </w:tcPr>
          <w:p w14:paraId="76DBCFDA" w14:textId="77777777" w:rsidR="000858E4" w:rsidRPr="00F5563F" w:rsidRDefault="000858E4" w:rsidP="0000610A">
            <w:pPr>
              <w:spacing w:after="0"/>
              <w:jc w:val="center"/>
              <w:rPr>
                <w:sz w:val="20"/>
                <w:szCs w:val="20"/>
              </w:rPr>
            </w:pPr>
            <w:r w:rsidRPr="00F5563F">
              <w:rPr>
                <w:sz w:val="20"/>
                <w:szCs w:val="20"/>
              </w:rPr>
              <w:t>4.6</w:t>
            </w:r>
          </w:p>
        </w:tc>
        <w:tc>
          <w:tcPr>
            <w:tcW w:w="838" w:type="dxa"/>
            <w:tcBorders>
              <w:top w:val="nil"/>
              <w:left w:val="nil"/>
              <w:bottom w:val="single" w:sz="4" w:space="0" w:color="000000"/>
              <w:right w:val="single" w:sz="4" w:space="0" w:color="000000"/>
            </w:tcBorders>
            <w:shd w:val="clear" w:color="auto" w:fill="auto"/>
            <w:vAlign w:val="center"/>
          </w:tcPr>
          <w:p w14:paraId="69C1CE70" w14:textId="77777777" w:rsidR="000858E4" w:rsidRPr="00F5563F" w:rsidRDefault="000858E4" w:rsidP="0000610A">
            <w:pPr>
              <w:spacing w:after="0"/>
              <w:jc w:val="center"/>
              <w:rPr>
                <w:sz w:val="20"/>
                <w:szCs w:val="20"/>
              </w:rPr>
            </w:pPr>
            <w:r w:rsidRPr="00F5563F">
              <w:rPr>
                <w:sz w:val="20"/>
                <w:szCs w:val="20"/>
              </w:rPr>
              <w:t>3.5</w:t>
            </w:r>
          </w:p>
        </w:tc>
        <w:tc>
          <w:tcPr>
            <w:tcW w:w="838" w:type="dxa"/>
            <w:tcBorders>
              <w:top w:val="nil"/>
              <w:left w:val="nil"/>
              <w:bottom w:val="single" w:sz="4" w:space="0" w:color="000000"/>
              <w:right w:val="single" w:sz="4" w:space="0" w:color="000000"/>
            </w:tcBorders>
            <w:shd w:val="clear" w:color="auto" w:fill="auto"/>
            <w:vAlign w:val="center"/>
          </w:tcPr>
          <w:p w14:paraId="4B197C6C" w14:textId="77777777" w:rsidR="000858E4" w:rsidRPr="00F5563F" w:rsidRDefault="000858E4" w:rsidP="0000610A">
            <w:pPr>
              <w:spacing w:after="0"/>
              <w:jc w:val="center"/>
              <w:rPr>
                <w:sz w:val="20"/>
                <w:szCs w:val="20"/>
              </w:rPr>
            </w:pPr>
            <w:r w:rsidRPr="00F5563F">
              <w:rPr>
                <w:sz w:val="20"/>
                <w:szCs w:val="20"/>
              </w:rPr>
              <w:t>3.8</w:t>
            </w:r>
          </w:p>
        </w:tc>
        <w:tc>
          <w:tcPr>
            <w:tcW w:w="959" w:type="dxa"/>
            <w:tcBorders>
              <w:top w:val="nil"/>
              <w:left w:val="nil"/>
              <w:bottom w:val="single" w:sz="4" w:space="0" w:color="000000"/>
              <w:right w:val="single" w:sz="4" w:space="0" w:color="000000"/>
            </w:tcBorders>
            <w:shd w:val="clear" w:color="auto" w:fill="auto"/>
            <w:vAlign w:val="center"/>
          </w:tcPr>
          <w:p w14:paraId="2BC71DFE" w14:textId="77777777" w:rsidR="000858E4" w:rsidRPr="00F5563F" w:rsidRDefault="000858E4" w:rsidP="0000610A">
            <w:pPr>
              <w:spacing w:after="0"/>
              <w:jc w:val="center"/>
              <w:rPr>
                <w:sz w:val="20"/>
                <w:szCs w:val="20"/>
              </w:rPr>
            </w:pPr>
            <w:r w:rsidRPr="00F5563F">
              <w:rPr>
                <w:sz w:val="20"/>
                <w:szCs w:val="20"/>
              </w:rPr>
              <w:t>4.6</w:t>
            </w:r>
          </w:p>
        </w:tc>
        <w:tc>
          <w:tcPr>
            <w:tcW w:w="959" w:type="dxa"/>
            <w:tcBorders>
              <w:top w:val="nil"/>
              <w:left w:val="nil"/>
              <w:bottom w:val="single" w:sz="4" w:space="0" w:color="000000"/>
              <w:right w:val="single" w:sz="4" w:space="0" w:color="000000"/>
            </w:tcBorders>
            <w:shd w:val="clear" w:color="auto" w:fill="auto"/>
            <w:vAlign w:val="center"/>
          </w:tcPr>
          <w:p w14:paraId="10D65C30" w14:textId="77777777" w:rsidR="000858E4" w:rsidRPr="00F5563F" w:rsidRDefault="000858E4" w:rsidP="0000610A">
            <w:pPr>
              <w:spacing w:after="0"/>
              <w:jc w:val="center"/>
              <w:rPr>
                <w:sz w:val="20"/>
                <w:szCs w:val="20"/>
              </w:rPr>
            </w:pPr>
            <w:r w:rsidRPr="00F5563F">
              <w:rPr>
                <w:sz w:val="20"/>
                <w:szCs w:val="20"/>
              </w:rPr>
              <w:t>4.9</w:t>
            </w:r>
          </w:p>
        </w:tc>
        <w:tc>
          <w:tcPr>
            <w:tcW w:w="1111" w:type="dxa"/>
            <w:tcBorders>
              <w:top w:val="nil"/>
              <w:left w:val="nil"/>
              <w:bottom w:val="single" w:sz="4" w:space="0" w:color="000000"/>
              <w:right w:val="single" w:sz="4" w:space="0" w:color="000000"/>
            </w:tcBorders>
            <w:shd w:val="clear" w:color="auto" w:fill="auto"/>
            <w:vAlign w:val="center"/>
          </w:tcPr>
          <w:p w14:paraId="0A9B58C9" w14:textId="77777777" w:rsidR="000858E4" w:rsidRPr="00F5563F" w:rsidRDefault="000858E4" w:rsidP="0000610A">
            <w:pPr>
              <w:spacing w:after="0"/>
              <w:jc w:val="center"/>
              <w:rPr>
                <w:b/>
                <w:sz w:val="20"/>
                <w:szCs w:val="20"/>
              </w:rPr>
            </w:pPr>
            <w:r w:rsidRPr="00F5563F">
              <w:rPr>
                <w:b/>
                <w:sz w:val="20"/>
                <w:szCs w:val="20"/>
              </w:rPr>
              <w:t>4.3</w:t>
            </w:r>
          </w:p>
        </w:tc>
      </w:tr>
      <w:tr w:rsidR="000858E4" w:rsidRPr="00F5563F" w14:paraId="3D303108" w14:textId="77777777" w:rsidTr="0000610A">
        <w:trPr>
          <w:trHeight w:val="20"/>
        </w:trPr>
        <w:tc>
          <w:tcPr>
            <w:tcW w:w="3253" w:type="dxa"/>
            <w:tcBorders>
              <w:top w:val="nil"/>
              <w:left w:val="single" w:sz="4" w:space="0" w:color="000000"/>
              <w:bottom w:val="single" w:sz="4" w:space="0" w:color="000000"/>
              <w:right w:val="single" w:sz="4" w:space="0" w:color="000000"/>
            </w:tcBorders>
            <w:shd w:val="clear" w:color="auto" w:fill="auto"/>
            <w:vAlign w:val="center"/>
          </w:tcPr>
          <w:p w14:paraId="7FFB451E" w14:textId="77777777" w:rsidR="000858E4" w:rsidRPr="00F5563F" w:rsidRDefault="000858E4" w:rsidP="0000610A">
            <w:pPr>
              <w:spacing w:after="0"/>
              <w:rPr>
                <w:sz w:val="20"/>
                <w:szCs w:val="20"/>
              </w:rPr>
            </w:pPr>
            <w:r w:rsidRPr="00F5563F">
              <w:rPr>
                <w:sz w:val="20"/>
                <w:szCs w:val="20"/>
              </w:rPr>
              <w:t>Vendedor ambulante</w:t>
            </w:r>
          </w:p>
        </w:tc>
        <w:tc>
          <w:tcPr>
            <w:tcW w:w="837" w:type="dxa"/>
            <w:tcBorders>
              <w:top w:val="nil"/>
              <w:left w:val="nil"/>
              <w:bottom w:val="single" w:sz="4" w:space="0" w:color="000000"/>
              <w:right w:val="single" w:sz="4" w:space="0" w:color="000000"/>
            </w:tcBorders>
            <w:shd w:val="clear" w:color="auto" w:fill="auto"/>
            <w:vAlign w:val="center"/>
          </w:tcPr>
          <w:p w14:paraId="65978575" w14:textId="77777777" w:rsidR="000858E4" w:rsidRPr="00F5563F" w:rsidRDefault="000858E4" w:rsidP="0000610A">
            <w:pPr>
              <w:spacing w:after="0"/>
              <w:jc w:val="center"/>
              <w:rPr>
                <w:sz w:val="20"/>
                <w:szCs w:val="20"/>
              </w:rPr>
            </w:pPr>
            <w:r w:rsidRPr="00F5563F">
              <w:rPr>
                <w:sz w:val="20"/>
                <w:szCs w:val="20"/>
              </w:rPr>
              <w:t>5.1</w:t>
            </w:r>
          </w:p>
        </w:tc>
        <w:tc>
          <w:tcPr>
            <w:tcW w:w="838" w:type="dxa"/>
            <w:tcBorders>
              <w:top w:val="nil"/>
              <w:left w:val="nil"/>
              <w:bottom w:val="single" w:sz="4" w:space="0" w:color="000000"/>
              <w:right w:val="single" w:sz="4" w:space="0" w:color="000000"/>
            </w:tcBorders>
            <w:shd w:val="clear" w:color="auto" w:fill="auto"/>
            <w:vAlign w:val="center"/>
          </w:tcPr>
          <w:p w14:paraId="00E7D98F" w14:textId="77777777" w:rsidR="000858E4" w:rsidRPr="00F5563F" w:rsidRDefault="000858E4" w:rsidP="0000610A">
            <w:pPr>
              <w:spacing w:after="0"/>
              <w:jc w:val="center"/>
              <w:rPr>
                <w:sz w:val="20"/>
                <w:szCs w:val="20"/>
              </w:rPr>
            </w:pPr>
            <w:r w:rsidRPr="00F5563F">
              <w:rPr>
                <w:sz w:val="20"/>
                <w:szCs w:val="20"/>
              </w:rPr>
              <w:t>4.6</w:t>
            </w:r>
          </w:p>
        </w:tc>
        <w:tc>
          <w:tcPr>
            <w:tcW w:w="838" w:type="dxa"/>
            <w:tcBorders>
              <w:top w:val="nil"/>
              <w:left w:val="nil"/>
              <w:bottom w:val="single" w:sz="4" w:space="0" w:color="000000"/>
              <w:right w:val="single" w:sz="4" w:space="0" w:color="000000"/>
            </w:tcBorders>
            <w:shd w:val="clear" w:color="auto" w:fill="auto"/>
            <w:vAlign w:val="center"/>
          </w:tcPr>
          <w:p w14:paraId="599206AF" w14:textId="77777777" w:rsidR="000858E4" w:rsidRPr="00F5563F" w:rsidRDefault="000858E4" w:rsidP="0000610A">
            <w:pPr>
              <w:spacing w:after="0"/>
              <w:jc w:val="center"/>
              <w:rPr>
                <w:sz w:val="20"/>
                <w:szCs w:val="20"/>
              </w:rPr>
            </w:pPr>
            <w:r w:rsidRPr="00F5563F">
              <w:rPr>
                <w:sz w:val="20"/>
                <w:szCs w:val="20"/>
              </w:rPr>
              <w:t>3.2</w:t>
            </w:r>
          </w:p>
        </w:tc>
        <w:tc>
          <w:tcPr>
            <w:tcW w:w="959" w:type="dxa"/>
            <w:tcBorders>
              <w:top w:val="nil"/>
              <w:left w:val="nil"/>
              <w:bottom w:val="single" w:sz="4" w:space="0" w:color="000000"/>
              <w:right w:val="single" w:sz="4" w:space="0" w:color="000000"/>
            </w:tcBorders>
            <w:shd w:val="clear" w:color="auto" w:fill="auto"/>
            <w:vAlign w:val="center"/>
          </w:tcPr>
          <w:p w14:paraId="52174935" w14:textId="77777777" w:rsidR="000858E4" w:rsidRPr="00F5563F" w:rsidRDefault="000858E4" w:rsidP="0000610A">
            <w:pPr>
              <w:spacing w:after="0"/>
              <w:jc w:val="center"/>
              <w:rPr>
                <w:sz w:val="20"/>
                <w:szCs w:val="20"/>
              </w:rPr>
            </w:pPr>
            <w:r w:rsidRPr="00F5563F">
              <w:rPr>
                <w:sz w:val="20"/>
                <w:szCs w:val="20"/>
              </w:rPr>
              <w:t>4.3</w:t>
            </w:r>
          </w:p>
        </w:tc>
        <w:tc>
          <w:tcPr>
            <w:tcW w:w="959" w:type="dxa"/>
            <w:tcBorders>
              <w:top w:val="nil"/>
              <w:left w:val="nil"/>
              <w:bottom w:val="single" w:sz="4" w:space="0" w:color="000000"/>
              <w:right w:val="single" w:sz="4" w:space="0" w:color="000000"/>
            </w:tcBorders>
            <w:shd w:val="clear" w:color="auto" w:fill="auto"/>
            <w:vAlign w:val="center"/>
          </w:tcPr>
          <w:p w14:paraId="62604F31" w14:textId="77777777" w:rsidR="000858E4" w:rsidRPr="00F5563F" w:rsidRDefault="000858E4" w:rsidP="0000610A">
            <w:pPr>
              <w:spacing w:after="0"/>
              <w:jc w:val="center"/>
              <w:rPr>
                <w:sz w:val="20"/>
                <w:szCs w:val="20"/>
              </w:rPr>
            </w:pPr>
            <w:r w:rsidRPr="00F5563F">
              <w:rPr>
                <w:sz w:val="20"/>
                <w:szCs w:val="20"/>
              </w:rPr>
              <w:t>5.6</w:t>
            </w:r>
          </w:p>
        </w:tc>
        <w:tc>
          <w:tcPr>
            <w:tcW w:w="1111" w:type="dxa"/>
            <w:tcBorders>
              <w:top w:val="nil"/>
              <w:left w:val="nil"/>
              <w:bottom w:val="single" w:sz="4" w:space="0" w:color="000000"/>
              <w:right w:val="single" w:sz="4" w:space="0" w:color="000000"/>
            </w:tcBorders>
            <w:shd w:val="clear" w:color="auto" w:fill="auto"/>
            <w:vAlign w:val="center"/>
          </w:tcPr>
          <w:p w14:paraId="23CAFBF2" w14:textId="77777777" w:rsidR="000858E4" w:rsidRPr="00F5563F" w:rsidRDefault="000858E4" w:rsidP="0000610A">
            <w:pPr>
              <w:spacing w:after="0"/>
              <w:jc w:val="center"/>
              <w:rPr>
                <w:b/>
                <w:sz w:val="20"/>
                <w:szCs w:val="20"/>
              </w:rPr>
            </w:pPr>
            <w:r w:rsidRPr="00F5563F">
              <w:rPr>
                <w:b/>
                <w:sz w:val="20"/>
                <w:szCs w:val="20"/>
              </w:rPr>
              <w:t>4.6</w:t>
            </w:r>
          </w:p>
        </w:tc>
      </w:tr>
      <w:tr w:rsidR="000858E4" w:rsidRPr="00F5563F" w14:paraId="38B24D46" w14:textId="77777777" w:rsidTr="0000610A">
        <w:trPr>
          <w:trHeight w:val="20"/>
        </w:trPr>
        <w:tc>
          <w:tcPr>
            <w:tcW w:w="3253" w:type="dxa"/>
            <w:tcBorders>
              <w:top w:val="nil"/>
              <w:left w:val="single" w:sz="4" w:space="0" w:color="000000"/>
              <w:bottom w:val="single" w:sz="4" w:space="0" w:color="000000"/>
              <w:right w:val="single" w:sz="4" w:space="0" w:color="000000"/>
            </w:tcBorders>
            <w:shd w:val="clear" w:color="auto" w:fill="auto"/>
            <w:vAlign w:val="center"/>
          </w:tcPr>
          <w:p w14:paraId="7CD5C9A2" w14:textId="77777777" w:rsidR="000858E4" w:rsidRPr="00F5563F" w:rsidRDefault="000858E4" w:rsidP="0000610A">
            <w:pPr>
              <w:spacing w:after="0"/>
              <w:rPr>
                <w:sz w:val="20"/>
                <w:szCs w:val="20"/>
              </w:rPr>
            </w:pPr>
            <w:r w:rsidRPr="00F5563F">
              <w:rPr>
                <w:sz w:val="20"/>
                <w:szCs w:val="20"/>
              </w:rPr>
              <w:t>Limpiadores de oficina</w:t>
            </w:r>
          </w:p>
        </w:tc>
        <w:tc>
          <w:tcPr>
            <w:tcW w:w="837" w:type="dxa"/>
            <w:tcBorders>
              <w:top w:val="nil"/>
              <w:left w:val="nil"/>
              <w:bottom w:val="single" w:sz="4" w:space="0" w:color="000000"/>
              <w:right w:val="single" w:sz="4" w:space="0" w:color="000000"/>
            </w:tcBorders>
            <w:shd w:val="clear" w:color="auto" w:fill="auto"/>
            <w:vAlign w:val="center"/>
          </w:tcPr>
          <w:p w14:paraId="30A541DD" w14:textId="77777777" w:rsidR="000858E4" w:rsidRPr="00F5563F" w:rsidRDefault="000858E4" w:rsidP="0000610A">
            <w:pPr>
              <w:spacing w:after="0"/>
              <w:jc w:val="center"/>
              <w:rPr>
                <w:sz w:val="20"/>
                <w:szCs w:val="20"/>
              </w:rPr>
            </w:pPr>
            <w:r w:rsidRPr="00F5563F">
              <w:rPr>
                <w:sz w:val="20"/>
                <w:szCs w:val="20"/>
              </w:rPr>
              <w:t>4.2</w:t>
            </w:r>
          </w:p>
        </w:tc>
        <w:tc>
          <w:tcPr>
            <w:tcW w:w="838" w:type="dxa"/>
            <w:tcBorders>
              <w:top w:val="nil"/>
              <w:left w:val="nil"/>
              <w:bottom w:val="single" w:sz="4" w:space="0" w:color="000000"/>
              <w:right w:val="single" w:sz="4" w:space="0" w:color="000000"/>
            </w:tcBorders>
            <w:shd w:val="clear" w:color="auto" w:fill="auto"/>
            <w:vAlign w:val="center"/>
          </w:tcPr>
          <w:p w14:paraId="4EDC986C" w14:textId="77777777" w:rsidR="000858E4" w:rsidRPr="00F5563F" w:rsidRDefault="000858E4" w:rsidP="0000610A">
            <w:pPr>
              <w:spacing w:after="0"/>
              <w:jc w:val="center"/>
              <w:rPr>
                <w:sz w:val="20"/>
                <w:szCs w:val="20"/>
              </w:rPr>
            </w:pPr>
            <w:r w:rsidRPr="00F5563F">
              <w:rPr>
                <w:sz w:val="20"/>
                <w:szCs w:val="20"/>
              </w:rPr>
              <w:t>3.3</w:t>
            </w:r>
          </w:p>
        </w:tc>
        <w:tc>
          <w:tcPr>
            <w:tcW w:w="838" w:type="dxa"/>
            <w:tcBorders>
              <w:top w:val="nil"/>
              <w:left w:val="nil"/>
              <w:bottom w:val="single" w:sz="4" w:space="0" w:color="000000"/>
              <w:right w:val="single" w:sz="4" w:space="0" w:color="000000"/>
            </w:tcBorders>
            <w:shd w:val="clear" w:color="auto" w:fill="auto"/>
            <w:vAlign w:val="center"/>
          </w:tcPr>
          <w:p w14:paraId="7FD0389A" w14:textId="77777777" w:rsidR="000858E4" w:rsidRPr="00F5563F" w:rsidRDefault="000858E4" w:rsidP="0000610A">
            <w:pPr>
              <w:spacing w:after="0"/>
              <w:jc w:val="center"/>
              <w:rPr>
                <w:sz w:val="20"/>
                <w:szCs w:val="20"/>
              </w:rPr>
            </w:pPr>
            <w:r w:rsidRPr="00F5563F">
              <w:rPr>
                <w:sz w:val="20"/>
                <w:szCs w:val="20"/>
              </w:rPr>
              <w:t>3.2</w:t>
            </w:r>
          </w:p>
        </w:tc>
        <w:tc>
          <w:tcPr>
            <w:tcW w:w="959" w:type="dxa"/>
            <w:tcBorders>
              <w:top w:val="nil"/>
              <w:left w:val="nil"/>
              <w:bottom w:val="single" w:sz="4" w:space="0" w:color="000000"/>
              <w:right w:val="single" w:sz="4" w:space="0" w:color="000000"/>
            </w:tcBorders>
            <w:shd w:val="clear" w:color="auto" w:fill="auto"/>
            <w:vAlign w:val="center"/>
          </w:tcPr>
          <w:p w14:paraId="7218762F" w14:textId="77777777" w:rsidR="000858E4" w:rsidRPr="00F5563F" w:rsidRDefault="000858E4" w:rsidP="0000610A">
            <w:pPr>
              <w:spacing w:after="0"/>
              <w:jc w:val="center"/>
              <w:rPr>
                <w:sz w:val="20"/>
                <w:szCs w:val="20"/>
              </w:rPr>
            </w:pPr>
            <w:r w:rsidRPr="00F5563F">
              <w:rPr>
                <w:sz w:val="20"/>
                <w:szCs w:val="20"/>
              </w:rPr>
              <w:t>4.3</w:t>
            </w:r>
          </w:p>
        </w:tc>
        <w:tc>
          <w:tcPr>
            <w:tcW w:w="959" w:type="dxa"/>
            <w:tcBorders>
              <w:top w:val="nil"/>
              <w:left w:val="nil"/>
              <w:bottom w:val="single" w:sz="4" w:space="0" w:color="000000"/>
              <w:right w:val="single" w:sz="4" w:space="0" w:color="000000"/>
            </w:tcBorders>
            <w:shd w:val="clear" w:color="auto" w:fill="auto"/>
            <w:vAlign w:val="center"/>
          </w:tcPr>
          <w:p w14:paraId="2F7AEE39" w14:textId="77777777" w:rsidR="000858E4" w:rsidRPr="00F5563F" w:rsidRDefault="000858E4" w:rsidP="0000610A">
            <w:pPr>
              <w:spacing w:after="0"/>
              <w:jc w:val="center"/>
              <w:rPr>
                <w:sz w:val="20"/>
                <w:szCs w:val="20"/>
              </w:rPr>
            </w:pPr>
            <w:r w:rsidRPr="00F5563F">
              <w:rPr>
                <w:sz w:val="20"/>
                <w:szCs w:val="20"/>
              </w:rPr>
              <w:t>4.1</w:t>
            </w:r>
          </w:p>
        </w:tc>
        <w:tc>
          <w:tcPr>
            <w:tcW w:w="1111" w:type="dxa"/>
            <w:tcBorders>
              <w:top w:val="nil"/>
              <w:left w:val="nil"/>
              <w:bottom w:val="single" w:sz="4" w:space="0" w:color="000000"/>
              <w:right w:val="single" w:sz="4" w:space="0" w:color="000000"/>
            </w:tcBorders>
            <w:shd w:val="clear" w:color="auto" w:fill="auto"/>
            <w:vAlign w:val="center"/>
          </w:tcPr>
          <w:p w14:paraId="1A11D202" w14:textId="77777777" w:rsidR="000858E4" w:rsidRPr="00F5563F" w:rsidRDefault="000858E4" w:rsidP="0000610A">
            <w:pPr>
              <w:spacing w:after="0"/>
              <w:jc w:val="center"/>
              <w:rPr>
                <w:b/>
                <w:sz w:val="20"/>
                <w:szCs w:val="20"/>
              </w:rPr>
            </w:pPr>
            <w:r w:rsidRPr="00F5563F">
              <w:rPr>
                <w:b/>
                <w:sz w:val="20"/>
                <w:szCs w:val="20"/>
              </w:rPr>
              <w:t>3.8</w:t>
            </w:r>
          </w:p>
        </w:tc>
      </w:tr>
      <w:tr w:rsidR="000858E4" w:rsidRPr="00F5563F" w14:paraId="720286BA" w14:textId="77777777" w:rsidTr="0000610A">
        <w:trPr>
          <w:trHeight w:val="20"/>
        </w:trPr>
        <w:tc>
          <w:tcPr>
            <w:tcW w:w="3253" w:type="dxa"/>
            <w:tcBorders>
              <w:top w:val="nil"/>
              <w:left w:val="single" w:sz="4" w:space="0" w:color="000000"/>
              <w:bottom w:val="single" w:sz="4" w:space="0" w:color="000000"/>
              <w:right w:val="single" w:sz="4" w:space="0" w:color="000000"/>
            </w:tcBorders>
            <w:shd w:val="clear" w:color="auto" w:fill="auto"/>
            <w:vAlign w:val="center"/>
          </w:tcPr>
          <w:p w14:paraId="2B4B5943" w14:textId="77777777" w:rsidR="000858E4" w:rsidRPr="00F5563F" w:rsidRDefault="000858E4" w:rsidP="0000610A">
            <w:pPr>
              <w:spacing w:after="0"/>
              <w:rPr>
                <w:sz w:val="20"/>
                <w:szCs w:val="20"/>
              </w:rPr>
            </w:pPr>
            <w:r w:rsidRPr="00F5563F">
              <w:rPr>
                <w:sz w:val="20"/>
                <w:szCs w:val="20"/>
              </w:rPr>
              <w:t>Personal domestico</w:t>
            </w:r>
          </w:p>
        </w:tc>
        <w:tc>
          <w:tcPr>
            <w:tcW w:w="837" w:type="dxa"/>
            <w:tcBorders>
              <w:top w:val="nil"/>
              <w:left w:val="nil"/>
              <w:bottom w:val="single" w:sz="4" w:space="0" w:color="000000"/>
              <w:right w:val="single" w:sz="4" w:space="0" w:color="000000"/>
            </w:tcBorders>
            <w:shd w:val="clear" w:color="auto" w:fill="auto"/>
            <w:vAlign w:val="center"/>
          </w:tcPr>
          <w:p w14:paraId="04AC2939" w14:textId="77777777" w:rsidR="000858E4" w:rsidRPr="00F5563F" w:rsidRDefault="000858E4" w:rsidP="0000610A">
            <w:pPr>
              <w:spacing w:after="0"/>
              <w:jc w:val="center"/>
              <w:rPr>
                <w:sz w:val="20"/>
                <w:szCs w:val="20"/>
              </w:rPr>
            </w:pPr>
            <w:r w:rsidRPr="00F5563F">
              <w:rPr>
                <w:sz w:val="20"/>
                <w:szCs w:val="20"/>
              </w:rPr>
              <w:t>2.9</w:t>
            </w:r>
          </w:p>
        </w:tc>
        <w:tc>
          <w:tcPr>
            <w:tcW w:w="838" w:type="dxa"/>
            <w:tcBorders>
              <w:top w:val="nil"/>
              <w:left w:val="nil"/>
              <w:bottom w:val="single" w:sz="4" w:space="0" w:color="000000"/>
              <w:right w:val="single" w:sz="4" w:space="0" w:color="000000"/>
            </w:tcBorders>
            <w:shd w:val="clear" w:color="auto" w:fill="auto"/>
            <w:vAlign w:val="center"/>
          </w:tcPr>
          <w:p w14:paraId="5BB626EE" w14:textId="77777777" w:rsidR="000858E4" w:rsidRPr="00F5563F" w:rsidRDefault="000858E4" w:rsidP="0000610A">
            <w:pPr>
              <w:spacing w:after="0"/>
              <w:jc w:val="center"/>
              <w:rPr>
                <w:sz w:val="20"/>
                <w:szCs w:val="20"/>
              </w:rPr>
            </w:pPr>
            <w:r w:rsidRPr="00F5563F">
              <w:rPr>
                <w:sz w:val="20"/>
                <w:szCs w:val="20"/>
              </w:rPr>
              <w:t>2.7</w:t>
            </w:r>
          </w:p>
        </w:tc>
        <w:tc>
          <w:tcPr>
            <w:tcW w:w="838" w:type="dxa"/>
            <w:tcBorders>
              <w:top w:val="nil"/>
              <w:left w:val="nil"/>
              <w:bottom w:val="single" w:sz="4" w:space="0" w:color="000000"/>
              <w:right w:val="single" w:sz="4" w:space="0" w:color="000000"/>
            </w:tcBorders>
            <w:shd w:val="clear" w:color="auto" w:fill="auto"/>
            <w:vAlign w:val="center"/>
          </w:tcPr>
          <w:p w14:paraId="76004D47" w14:textId="77777777" w:rsidR="000858E4" w:rsidRPr="00F5563F" w:rsidRDefault="000858E4" w:rsidP="0000610A">
            <w:pPr>
              <w:spacing w:after="0"/>
              <w:jc w:val="center"/>
              <w:rPr>
                <w:sz w:val="20"/>
                <w:szCs w:val="20"/>
              </w:rPr>
            </w:pPr>
            <w:r w:rsidRPr="00F5563F">
              <w:rPr>
                <w:sz w:val="20"/>
                <w:szCs w:val="20"/>
              </w:rPr>
              <w:t>1.9</w:t>
            </w:r>
          </w:p>
        </w:tc>
        <w:tc>
          <w:tcPr>
            <w:tcW w:w="959" w:type="dxa"/>
            <w:tcBorders>
              <w:top w:val="nil"/>
              <w:left w:val="nil"/>
              <w:bottom w:val="single" w:sz="4" w:space="0" w:color="000000"/>
              <w:right w:val="single" w:sz="4" w:space="0" w:color="000000"/>
            </w:tcBorders>
            <w:shd w:val="clear" w:color="auto" w:fill="auto"/>
            <w:vAlign w:val="center"/>
          </w:tcPr>
          <w:p w14:paraId="04A18E50" w14:textId="77777777" w:rsidR="000858E4" w:rsidRPr="00F5563F" w:rsidRDefault="000858E4" w:rsidP="0000610A">
            <w:pPr>
              <w:spacing w:after="0"/>
              <w:jc w:val="center"/>
              <w:rPr>
                <w:sz w:val="20"/>
                <w:szCs w:val="20"/>
              </w:rPr>
            </w:pPr>
            <w:r w:rsidRPr="00F5563F">
              <w:rPr>
                <w:sz w:val="20"/>
                <w:szCs w:val="20"/>
              </w:rPr>
              <w:t>3.0</w:t>
            </w:r>
          </w:p>
        </w:tc>
        <w:tc>
          <w:tcPr>
            <w:tcW w:w="959" w:type="dxa"/>
            <w:tcBorders>
              <w:top w:val="nil"/>
              <w:left w:val="nil"/>
              <w:bottom w:val="single" w:sz="4" w:space="0" w:color="000000"/>
              <w:right w:val="single" w:sz="4" w:space="0" w:color="000000"/>
            </w:tcBorders>
            <w:shd w:val="clear" w:color="auto" w:fill="auto"/>
            <w:vAlign w:val="center"/>
          </w:tcPr>
          <w:p w14:paraId="44DD4DBB" w14:textId="77777777" w:rsidR="000858E4" w:rsidRPr="00F5563F" w:rsidRDefault="000858E4" w:rsidP="0000610A">
            <w:pPr>
              <w:spacing w:after="0"/>
              <w:jc w:val="center"/>
              <w:rPr>
                <w:sz w:val="20"/>
                <w:szCs w:val="20"/>
              </w:rPr>
            </w:pPr>
            <w:r w:rsidRPr="00F5563F">
              <w:rPr>
                <w:sz w:val="20"/>
                <w:szCs w:val="20"/>
              </w:rPr>
              <w:t>2.9</w:t>
            </w:r>
          </w:p>
        </w:tc>
        <w:tc>
          <w:tcPr>
            <w:tcW w:w="1111" w:type="dxa"/>
            <w:tcBorders>
              <w:top w:val="nil"/>
              <w:left w:val="nil"/>
              <w:bottom w:val="single" w:sz="4" w:space="0" w:color="000000"/>
              <w:right w:val="single" w:sz="4" w:space="0" w:color="000000"/>
            </w:tcBorders>
            <w:shd w:val="clear" w:color="auto" w:fill="auto"/>
            <w:vAlign w:val="center"/>
          </w:tcPr>
          <w:p w14:paraId="78FBE163" w14:textId="77777777" w:rsidR="000858E4" w:rsidRPr="00F5563F" w:rsidRDefault="000858E4" w:rsidP="0000610A">
            <w:pPr>
              <w:spacing w:after="0"/>
              <w:jc w:val="center"/>
              <w:rPr>
                <w:b/>
                <w:sz w:val="20"/>
                <w:szCs w:val="20"/>
              </w:rPr>
            </w:pPr>
            <w:r w:rsidRPr="00F5563F">
              <w:rPr>
                <w:b/>
                <w:sz w:val="20"/>
                <w:szCs w:val="20"/>
              </w:rPr>
              <w:t>2.7</w:t>
            </w:r>
          </w:p>
        </w:tc>
      </w:tr>
      <w:tr w:rsidR="000858E4" w:rsidRPr="00F5563F" w14:paraId="26B0051B" w14:textId="77777777" w:rsidTr="0000610A">
        <w:trPr>
          <w:trHeight w:val="20"/>
        </w:trPr>
        <w:tc>
          <w:tcPr>
            <w:tcW w:w="3253" w:type="dxa"/>
            <w:tcBorders>
              <w:top w:val="nil"/>
              <w:left w:val="single" w:sz="4" w:space="0" w:color="000000"/>
              <w:bottom w:val="single" w:sz="4" w:space="0" w:color="000000"/>
              <w:right w:val="single" w:sz="4" w:space="0" w:color="000000"/>
            </w:tcBorders>
            <w:shd w:val="clear" w:color="auto" w:fill="auto"/>
            <w:vAlign w:val="center"/>
          </w:tcPr>
          <w:p w14:paraId="65F77FD5" w14:textId="77777777" w:rsidR="000858E4" w:rsidRPr="00F5563F" w:rsidRDefault="000858E4" w:rsidP="0000610A">
            <w:pPr>
              <w:spacing w:after="0"/>
              <w:rPr>
                <w:sz w:val="20"/>
                <w:szCs w:val="20"/>
              </w:rPr>
            </w:pPr>
            <w:r w:rsidRPr="00F5563F">
              <w:rPr>
                <w:sz w:val="20"/>
                <w:szCs w:val="20"/>
              </w:rPr>
              <w:t>Tejedores y/o hilanderos</w:t>
            </w:r>
          </w:p>
        </w:tc>
        <w:tc>
          <w:tcPr>
            <w:tcW w:w="837" w:type="dxa"/>
            <w:tcBorders>
              <w:top w:val="nil"/>
              <w:left w:val="nil"/>
              <w:bottom w:val="single" w:sz="4" w:space="0" w:color="000000"/>
              <w:right w:val="single" w:sz="4" w:space="0" w:color="000000"/>
            </w:tcBorders>
            <w:shd w:val="clear" w:color="auto" w:fill="auto"/>
            <w:vAlign w:val="center"/>
          </w:tcPr>
          <w:p w14:paraId="62F00EBB" w14:textId="77777777" w:rsidR="000858E4" w:rsidRPr="00F5563F" w:rsidRDefault="000858E4" w:rsidP="0000610A">
            <w:pPr>
              <w:spacing w:after="0"/>
              <w:jc w:val="center"/>
              <w:rPr>
                <w:sz w:val="20"/>
                <w:szCs w:val="20"/>
              </w:rPr>
            </w:pPr>
            <w:r w:rsidRPr="00F5563F">
              <w:rPr>
                <w:sz w:val="20"/>
                <w:szCs w:val="20"/>
              </w:rPr>
              <w:t>1.9</w:t>
            </w:r>
          </w:p>
        </w:tc>
        <w:tc>
          <w:tcPr>
            <w:tcW w:w="838" w:type="dxa"/>
            <w:tcBorders>
              <w:top w:val="nil"/>
              <w:left w:val="nil"/>
              <w:bottom w:val="single" w:sz="4" w:space="0" w:color="000000"/>
              <w:right w:val="single" w:sz="4" w:space="0" w:color="000000"/>
            </w:tcBorders>
            <w:shd w:val="clear" w:color="auto" w:fill="auto"/>
            <w:vAlign w:val="center"/>
          </w:tcPr>
          <w:p w14:paraId="2E71FB8B" w14:textId="77777777" w:rsidR="000858E4" w:rsidRPr="00F5563F" w:rsidRDefault="000858E4" w:rsidP="0000610A">
            <w:pPr>
              <w:spacing w:after="0"/>
              <w:jc w:val="center"/>
              <w:rPr>
                <w:sz w:val="20"/>
                <w:szCs w:val="20"/>
              </w:rPr>
            </w:pPr>
            <w:r w:rsidRPr="00F5563F">
              <w:rPr>
                <w:sz w:val="20"/>
                <w:szCs w:val="20"/>
              </w:rPr>
              <w:t>2.1</w:t>
            </w:r>
          </w:p>
        </w:tc>
        <w:tc>
          <w:tcPr>
            <w:tcW w:w="838" w:type="dxa"/>
            <w:tcBorders>
              <w:top w:val="nil"/>
              <w:left w:val="nil"/>
              <w:bottom w:val="single" w:sz="4" w:space="0" w:color="000000"/>
              <w:right w:val="single" w:sz="4" w:space="0" w:color="000000"/>
            </w:tcBorders>
            <w:shd w:val="clear" w:color="auto" w:fill="auto"/>
            <w:vAlign w:val="center"/>
          </w:tcPr>
          <w:p w14:paraId="65CBD4A4" w14:textId="77777777" w:rsidR="000858E4" w:rsidRPr="00F5563F" w:rsidRDefault="000858E4" w:rsidP="0000610A">
            <w:pPr>
              <w:spacing w:after="0"/>
              <w:jc w:val="center"/>
              <w:rPr>
                <w:sz w:val="20"/>
                <w:szCs w:val="20"/>
              </w:rPr>
            </w:pPr>
            <w:r w:rsidRPr="00F5563F">
              <w:rPr>
                <w:sz w:val="20"/>
                <w:szCs w:val="20"/>
              </w:rPr>
              <w:t>1.8</w:t>
            </w:r>
          </w:p>
        </w:tc>
        <w:tc>
          <w:tcPr>
            <w:tcW w:w="959" w:type="dxa"/>
            <w:tcBorders>
              <w:top w:val="nil"/>
              <w:left w:val="nil"/>
              <w:bottom w:val="single" w:sz="4" w:space="0" w:color="000000"/>
              <w:right w:val="single" w:sz="4" w:space="0" w:color="000000"/>
            </w:tcBorders>
            <w:shd w:val="clear" w:color="auto" w:fill="auto"/>
            <w:vAlign w:val="center"/>
          </w:tcPr>
          <w:p w14:paraId="57A98CEA" w14:textId="77777777" w:rsidR="000858E4" w:rsidRPr="00F5563F" w:rsidRDefault="000858E4" w:rsidP="0000610A">
            <w:pPr>
              <w:spacing w:after="0"/>
              <w:jc w:val="center"/>
              <w:rPr>
                <w:sz w:val="20"/>
                <w:szCs w:val="20"/>
              </w:rPr>
            </w:pPr>
            <w:r w:rsidRPr="00F5563F">
              <w:rPr>
                <w:sz w:val="20"/>
                <w:szCs w:val="20"/>
              </w:rPr>
              <w:t>1.9</w:t>
            </w:r>
          </w:p>
        </w:tc>
        <w:tc>
          <w:tcPr>
            <w:tcW w:w="959" w:type="dxa"/>
            <w:tcBorders>
              <w:top w:val="nil"/>
              <w:left w:val="nil"/>
              <w:bottom w:val="single" w:sz="4" w:space="0" w:color="000000"/>
              <w:right w:val="single" w:sz="4" w:space="0" w:color="000000"/>
            </w:tcBorders>
            <w:shd w:val="clear" w:color="auto" w:fill="auto"/>
            <w:vAlign w:val="center"/>
          </w:tcPr>
          <w:p w14:paraId="1E8FD815" w14:textId="77777777" w:rsidR="000858E4" w:rsidRPr="00F5563F" w:rsidRDefault="000858E4" w:rsidP="0000610A">
            <w:pPr>
              <w:spacing w:after="0"/>
              <w:jc w:val="center"/>
              <w:rPr>
                <w:sz w:val="20"/>
                <w:szCs w:val="20"/>
              </w:rPr>
            </w:pPr>
            <w:r w:rsidRPr="00F5563F">
              <w:rPr>
                <w:sz w:val="20"/>
                <w:szCs w:val="20"/>
              </w:rPr>
              <w:t>2.7</w:t>
            </w:r>
          </w:p>
        </w:tc>
        <w:tc>
          <w:tcPr>
            <w:tcW w:w="1111" w:type="dxa"/>
            <w:tcBorders>
              <w:top w:val="nil"/>
              <w:left w:val="nil"/>
              <w:bottom w:val="single" w:sz="4" w:space="0" w:color="000000"/>
              <w:right w:val="single" w:sz="4" w:space="0" w:color="000000"/>
            </w:tcBorders>
            <w:shd w:val="clear" w:color="auto" w:fill="auto"/>
            <w:vAlign w:val="center"/>
          </w:tcPr>
          <w:p w14:paraId="0F6166C3" w14:textId="77777777" w:rsidR="000858E4" w:rsidRPr="00F5563F" w:rsidRDefault="000858E4" w:rsidP="0000610A">
            <w:pPr>
              <w:spacing w:after="0"/>
              <w:jc w:val="center"/>
              <w:rPr>
                <w:b/>
                <w:sz w:val="20"/>
                <w:szCs w:val="20"/>
              </w:rPr>
            </w:pPr>
            <w:r w:rsidRPr="00F5563F">
              <w:rPr>
                <w:b/>
                <w:sz w:val="20"/>
                <w:szCs w:val="20"/>
              </w:rPr>
              <w:t>2.1</w:t>
            </w:r>
          </w:p>
        </w:tc>
      </w:tr>
      <w:tr w:rsidR="000858E4" w:rsidRPr="00F5563F" w14:paraId="4A74AE6F" w14:textId="77777777" w:rsidTr="0000610A">
        <w:trPr>
          <w:trHeight w:val="20"/>
        </w:trPr>
        <w:tc>
          <w:tcPr>
            <w:tcW w:w="3253" w:type="dxa"/>
            <w:tcBorders>
              <w:top w:val="nil"/>
              <w:left w:val="single" w:sz="4" w:space="0" w:color="000000"/>
              <w:bottom w:val="single" w:sz="4" w:space="0" w:color="000000"/>
              <w:right w:val="single" w:sz="4" w:space="0" w:color="000000"/>
            </w:tcBorders>
            <w:shd w:val="clear" w:color="auto" w:fill="auto"/>
            <w:vAlign w:val="center"/>
          </w:tcPr>
          <w:p w14:paraId="49C0B479" w14:textId="77777777" w:rsidR="000858E4" w:rsidRPr="00F5563F" w:rsidRDefault="000858E4" w:rsidP="0000610A">
            <w:pPr>
              <w:spacing w:after="0"/>
              <w:rPr>
                <w:sz w:val="20"/>
                <w:szCs w:val="20"/>
              </w:rPr>
            </w:pPr>
            <w:r w:rsidRPr="00F5563F">
              <w:rPr>
                <w:sz w:val="20"/>
                <w:szCs w:val="20"/>
              </w:rPr>
              <w:t>Personal de servicios</w:t>
            </w:r>
          </w:p>
        </w:tc>
        <w:tc>
          <w:tcPr>
            <w:tcW w:w="837" w:type="dxa"/>
            <w:tcBorders>
              <w:top w:val="nil"/>
              <w:left w:val="nil"/>
              <w:bottom w:val="single" w:sz="4" w:space="0" w:color="000000"/>
              <w:right w:val="single" w:sz="4" w:space="0" w:color="000000"/>
            </w:tcBorders>
            <w:shd w:val="clear" w:color="auto" w:fill="auto"/>
            <w:vAlign w:val="center"/>
          </w:tcPr>
          <w:p w14:paraId="00D873BB" w14:textId="77777777" w:rsidR="000858E4" w:rsidRPr="00F5563F" w:rsidRDefault="000858E4" w:rsidP="0000610A">
            <w:pPr>
              <w:spacing w:after="0"/>
              <w:jc w:val="center"/>
              <w:rPr>
                <w:sz w:val="20"/>
                <w:szCs w:val="20"/>
              </w:rPr>
            </w:pPr>
            <w:r w:rsidRPr="00F5563F">
              <w:rPr>
                <w:sz w:val="20"/>
                <w:szCs w:val="20"/>
              </w:rPr>
              <w:t>1.8</w:t>
            </w:r>
          </w:p>
        </w:tc>
        <w:tc>
          <w:tcPr>
            <w:tcW w:w="838" w:type="dxa"/>
            <w:tcBorders>
              <w:top w:val="nil"/>
              <w:left w:val="nil"/>
              <w:bottom w:val="single" w:sz="4" w:space="0" w:color="000000"/>
              <w:right w:val="single" w:sz="4" w:space="0" w:color="000000"/>
            </w:tcBorders>
            <w:shd w:val="clear" w:color="auto" w:fill="auto"/>
            <w:vAlign w:val="center"/>
          </w:tcPr>
          <w:p w14:paraId="0ADC8462" w14:textId="77777777" w:rsidR="000858E4" w:rsidRPr="00F5563F" w:rsidRDefault="000858E4" w:rsidP="0000610A">
            <w:pPr>
              <w:spacing w:after="0"/>
              <w:jc w:val="center"/>
              <w:rPr>
                <w:sz w:val="20"/>
                <w:szCs w:val="20"/>
              </w:rPr>
            </w:pPr>
            <w:r w:rsidRPr="00F5563F">
              <w:rPr>
                <w:sz w:val="20"/>
                <w:szCs w:val="20"/>
              </w:rPr>
              <w:t>1.6</w:t>
            </w:r>
          </w:p>
        </w:tc>
        <w:tc>
          <w:tcPr>
            <w:tcW w:w="838" w:type="dxa"/>
            <w:tcBorders>
              <w:top w:val="nil"/>
              <w:left w:val="nil"/>
              <w:bottom w:val="single" w:sz="4" w:space="0" w:color="000000"/>
              <w:right w:val="single" w:sz="4" w:space="0" w:color="000000"/>
            </w:tcBorders>
            <w:shd w:val="clear" w:color="auto" w:fill="auto"/>
            <w:vAlign w:val="center"/>
          </w:tcPr>
          <w:p w14:paraId="48CF66F7" w14:textId="77777777" w:rsidR="000858E4" w:rsidRPr="00F5563F" w:rsidRDefault="000858E4" w:rsidP="0000610A">
            <w:pPr>
              <w:spacing w:after="0"/>
              <w:jc w:val="center"/>
              <w:rPr>
                <w:sz w:val="20"/>
                <w:szCs w:val="20"/>
              </w:rPr>
            </w:pPr>
            <w:r w:rsidRPr="00F5563F">
              <w:rPr>
                <w:sz w:val="20"/>
                <w:szCs w:val="20"/>
              </w:rPr>
              <w:t>1.2</w:t>
            </w:r>
          </w:p>
        </w:tc>
        <w:tc>
          <w:tcPr>
            <w:tcW w:w="959" w:type="dxa"/>
            <w:tcBorders>
              <w:top w:val="nil"/>
              <w:left w:val="nil"/>
              <w:bottom w:val="single" w:sz="4" w:space="0" w:color="000000"/>
              <w:right w:val="single" w:sz="4" w:space="0" w:color="000000"/>
            </w:tcBorders>
            <w:shd w:val="clear" w:color="auto" w:fill="auto"/>
            <w:vAlign w:val="center"/>
          </w:tcPr>
          <w:p w14:paraId="57ADDC05" w14:textId="77777777" w:rsidR="000858E4" w:rsidRPr="00F5563F" w:rsidRDefault="000858E4" w:rsidP="0000610A">
            <w:pPr>
              <w:spacing w:after="0"/>
              <w:jc w:val="center"/>
              <w:rPr>
                <w:sz w:val="20"/>
                <w:szCs w:val="20"/>
              </w:rPr>
            </w:pPr>
            <w:r w:rsidRPr="00F5563F">
              <w:rPr>
                <w:sz w:val="20"/>
                <w:szCs w:val="20"/>
              </w:rPr>
              <w:t>2.0</w:t>
            </w:r>
          </w:p>
        </w:tc>
        <w:tc>
          <w:tcPr>
            <w:tcW w:w="959" w:type="dxa"/>
            <w:tcBorders>
              <w:top w:val="nil"/>
              <w:left w:val="nil"/>
              <w:bottom w:val="single" w:sz="4" w:space="0" w:color="000000"/>
              <w:right w:val="single" w:sz="4" w:space="0" w:color="000000"/>
            </w:tcBorders>
            <w:shd w:val="clear" w:color="auto" w:fill="auto"/>
            <w:vAlign w:val="center"/>
          </w:tcPr>
          <w:p w14:paraId="43DE9C82" w14:textId="77777777" w:rsidR="000858E4" w:rsidRPr="00F5563F" w:rsidRDefault="000858E4" w:rsidP="0000610A">
            <w:pPr>
              <w:spacing w:after="0"/>
              <w:jc w:val="center"/>
              <w:rPr>
                <w:sz w:val="20"/>
                <w:szCs w:val="20"/>
              </w:rPr>
            </w:pPr>
            <w:r w:rsidRPr="00F5563F">
              <w:rPr>
                <w:sz w:val="20"/>
                <w:szCs w:val="20"/>
              </w:rPr>
              <w:t>1.6</w:t>
            </w:r>
          </w:p>
        </w:tc>
        <w:tc>
          <w:tcPr>
            <w:tcW w:w="1111" w:type="dxa"/>
            <w:tcBorders>
              <w:top w:val="nil"/>
              <w:left w:val="nil"/>
              <w:bottom w:val="single" w:sz="4" w:space="0" w:color="000000"/>
              <w:right w:val="single" w:sz="4" w:space="0" w:color="000000"/>
            </w:tcBorders>
            <w:shd w:val="clear" w:color="auto" w:fill="auto"/>
            <w:vAlign w:val="center"/>
          </w:tcPr>
          <w:p w14:paraId="4E270842" w14:textId="77777777" w:rsidR="000858E4" w:rsidRPr="00F5563F" w:rsidRDefault="000858E4" w:rsidP="0000610A">
            <w:pPr>
              <w:spacing w:after="0"/>
              <w:jc w:val="center"/>
              <w:rPr>
                <w:b/>
                <w:sz w:val="20"/>
                <w:szCs w:val="20"/>
              </w:rPr>
            </w:pPr>
            <w:r w:rsidRPr="00F5563F">
              <w:rPr>
                <w:b/>
                <w:sz w:val="20"/>
                <w:szCs w:val="20"/>
              </w:rPr>
              <w:t>1.7</w:t>
            </w:r>
          </w:p>
        </w:tc>
      </w:tr>
      <w:tr w:rsidR="000858E4" w:rsidRPr="00F5563F" w14:paraId="13B39F9E" w14:textId="77777777" w:rsidTr="0000610A">
        <w:trPr>
          <w:trHeight w:val="20"/>
        </w:trPr>
        <w:tc>
          <w:tcPr>
            <w:tcW w:w="3253" w:type="dxa"/>
            <w:tcBorders>
              <w:top w:val="nil"/>
              <w:left w:val="single" w:sz="4" w:space="0" w:color="000000"/>
              <w:bottom w:val="single" w:sz="4" w:space="0" w:color="000000"/>
              <w:right w:val="single" w:sz="4" w:space="0" w:color="000000"/>
            </w:tcBorders>
            <w:shd w:val="clear" w:color="auto" w:fill="auto"/>
            <w:vAlign w:val="center"/>
          </w:tcPr>
          <w:p w14:paraId="7954A5B9" w14:textId="77777777" w:rsidR="000858E4" w:rsidRPr="00F5563F" w:rsidRDefault="000858E4" w:rsidP="0000610A">
            <w:pPr>
              <w:spacing w:after="0"/>
              <w:rPr>
                <w:sz w:val="20"/>
                <w:szCs w:val="20"/>
              </w:rPr>
            </w:pPr>
            <w:r w:rsidRPr="00F5563F">
              <w:rPr>
                <w:sz w:val="20"/>
                <w:szCs w:val="20"/>
              </w:rPr>
              <w:t>Sastres, peleteros</w:t>
            </w:r>
          </w:p>
        </w:tc>
        <w:tc>
          <w:tcPr>
            <w:tcW w:w="837" w:type="dxa"/>
            <w:tcBorders>
              <w:top w:val="nil"/>
              <w:left w:val="nil"/>
              <w:bottom w:val="single" w:sz="4" w:space="0" w:color="000000"/>
              <w:right w:val="single" w:sz="4" w:space="0" w:color="000000"/>
            </w:tcBorders>
            <w:shd w:val="clear" w:color="auto" w:fill="auto"/>
            <w:vAlign w:val="center"/>
          </w:tcPr>
          <w:p w14:paraId="3F669C66" w14:textId="77777777" w:rsidR="000858E4" w:rsidRPr="00F5563F" w:rsidRDefault="000858E4" w:rsidP="0000610A">
            <w:pPr>
              <w:spacing w:after="0"/>
              <w:jc w:val="center"/>
              <w:rPr>
                <w:sz w:val="20"/>
                <w:szCs w:val="20"/>
              </w:rPr>
            </w:pPr>
            <w:r w:rsidRPr="00F5563F">
              <w:rPr>
                <w:sz w:val="20"/>
                <w:szCs w:val="20"/>
              </w:rPr>
              <w:t>1.3</w:t>
            </w:r>
          </w:p>
        </w:tc>
        <w:tc>
          <w:tcPr>
            <w:tcW w:w="838" w:type="dxa"/>
            <w:tcBorders>
              <w:top w:val="nil"/>
              <w:left w:val="nil"/>
              <w:bottom w:val="single" w:sz="4" w:space="0" w:color="000000"/>
              <w:right w:val="single" w:sz="4" w:space="0" w:color="000000"/>
            </w:tcBorders>
            <w:shd w:val="clear" w:color="auto" w:fill="auto"/>
            <w:vAlign w:val="center"/>
          </w:tcPr>
          <w:p w14:paraId="5E8AC800" w14:textId="77777777" w:rsidR="000858E4" w:rsidRPr="00F5563F" w:rsidRDefault="000858E4" w:rsidP="0000610A">
            <w:pPr>
              <w:spacing w:after="0"/>
              <w:jc w:val="center"/>
              <w:rPr>
                <w:sz w:val="20"/>
                <w:szCs w:val="20"/>
              </w:rPr>
            </w:pPr>
            <w:r w:rsidRPr="00F5563F">
              <w:rPr>
                <w:sz w:val="20"/>
                <w:szCs w:val="20"/>
              </w:rPr>
              <w:t>1.1</w:t>
            </w:r>
          </w:p>
        </w:tc>
        <w:tc>
          <w:tcPr>
            <w:tcW w:w="838" w:type="dxa"/>
            <w:tcBorders>
              <w:top w:val="nil"/>
              <w:left w:val="nil"/>
              <w:bottom w:val="single" w:sz="4" w:space="0" w:color="000000"/>
              <w:right w:val="single" w:sz="4" w:space="0" w:color="000000"/>
            </w:tcBorders>
            <w:shd w:val="clear" w:color="auto" w:fill="auto"/>
            <w:vAlign w:val="center"/>
          </w:tcPr>
          <w:p w14:paraId="0D2784C4" w14:textId="77777777" w:rsidR="000858E4" w:rsidRPr="00F5563F" w:rsidRDefault="000858E4" w:rsidP="0000610A">
            <w:pPr>
              <w:spacing w:after="0"/>
              <w:jc w:val="center"/>
              <w:rPr>
                <w:sz w:val="20"/>
                <w:szCs w:val="20"/>
              </w:rPr>
            </w:pPr>
            <w:r w:rsidRPr="00F5563F">
              <w:rPr>
                <w:sz w:val="20"/>
                <w:szCs w:val="20"/>
              </w:rPr>
              <w:t>1.3</w:t>
            </w:r>
          </w:p>
        </w:tc>
        <w:tc>
          <w:tcPr>
            <w:tcW w:w="959" w:type="dxa"/>
            <w:tcBorders>
              <w:top w:val="nil"/>
              <w:left w:val="nil"/>
              <w:bottom w:val="single" w:sz="4" w:space="0" w:color="000000"/>
              <w:right w:val="single" w:sz="4" w:space="0" w:color="000000"/>
            </w:tcBorders>
            <w:shd w:val="clear" w:color="auto" w:fill="auto"/>
            <w:vAlign w:val="center"/>
          </w:tcPr>
          <w:p w14:paraId="401D01BC" w14:textId="77777777" w:rsidR="000858E4" w:rsidRPr="00F5563F" w:rsidRDefault="000858E4" w:rsidP="0000610A">
            <w:pPr>
              <w:spacing w:after="0"/>
              <w:jc w:val="center"/>
              <w:rPr>
                <w:sz w:val="20"/>
                <w:szCs w:val="20"/>
              </w:rPr>
            </w:pPr>
            <w:r w:rsidRPr="00F5563F">
              <w:rPr>
                <w:sz w:val="20"/>
                <w:szCs w:val="20"/>
              </w:rPr>
              <w:t>1.0</w:t>
            </w:r>
          </w:p>
        </w:tc>
        <w:tc>
          <w:tcPr>
            <w:tcW w:w="959" w:type="dxa"/>
            <w:tcBorders>
              <w:top w:val="nil"/>
              <w:left w:val="nil"/>
              <w:bottom w:val="single" w:sz="4" w:space="0" w:color="000000"/>
              <w:right w:val="single" w:sz="4" w:space="0" w:color="000000"/>
            </w:tcBorders>
            <w:shd w:val="clear" w:color="auto" w:fill="auto"/>
            <w:vAlign w:val="center"/>
          </w:tcPr>
          <w:p w14:paraId="33D85B6B" w14:textId="77777777" w:rsidR="000858E4" w:rsidRPr="00F5563F" w:rsidRDefault="000858E4" w:rsidP="0000610A">
            <w:pPr>
              <w:spacing w:after="0"/>
              <w:jc w:val="center"/>
              <w:rPr>
                <w:sz w:val="20"/>
                <w:szCs w:val="20"/>
              </w:rPr>
            </w:pPr>
            <w:r w:rsidRPr="00F5563F">
              <w:rPr>
                <w:sz w:val="20"/>
                <w:szCs w:val="20"/>
              </w:rPr>
              <w:t>1.3</w:t>
            </w:r>
          </w:p>
        </w:tc>
        <w:tc>
          <w:tcPr>
            <w:tcW w:w="1111" w:type="dxa"/>
            <w:tcBorders>
              <w:top w:val="nil"/>
              <w:left w:val="nil"/>
              <w:bottom w:val="single" w:sz="4" w:space="0" w:color="000000"/>
              <w:right w:val="single" w:sz="4" w:space="0" w:color="000000"/>
            </w:tcBorders>
            <w:shd w:val="clear" w:color="auto" w:fill="auto"/>
            <w:vAlign w:val="center"/>
          </w:tcPr>
          <w:p w14:paraId="0E37F4B6" w14:textId="77777777" w:rsidR="000858E4" w:rsidRPr="00F5563F" w:rsidRDefault="000858E4" w:rsidP="0000610A">
            <w:pPr>
              <w:spacing w:after="0"/>
              <w:jc w:val="center"/>
              <w:rPr>
                <w:b/>
                <w:sz w:val="20"/>
                <w:szCs w:val="20"/>
              </w:rPr>
            </w:pPr>
            <w:r w:rsidRPr="00F5563F">
              <w:rPr>
                <w:b/>
                <w:sz w:val="20"/>
                <w:szCs w:val="20"/>
              </w:rPr>
              <w:t>1.2</w:t>
            </w:r>
          </w:p>
        </w:tc>
      </w:tr>
      <w:tr w:rsidR="000858E4" w:rsidRPr="00F5563F" w14:paraId="10E3C774" w14:textId="77777777" w:rsidTr="0000610A">
        <w:trPr>
          <w:trHeight w:val="20"/>
        </w:trPr>
        <w:tc>
          <w:tcPr>
            <w:tcW w:w="3253" w:type="dxa"/>
            <w:tcBorders>
              <w:top w:val="nil"/>
              <w:left w:val="single" w:sz="4" w:space="0" w:color="000000"/>
              <w:bottom w:val="single" w:sz="4" w:space="0" w:color="000000"/>
              <w:right w:val="single" w:sz="4" w:space="0" w:color="000000"/>
            </w:tcBorders>
            <w:shd w:val="clear" w:color="auto" w:fill="auto"/>
            <w:vAlign w:val="center"/>
          </w:tcPr>
          <w:p w14:paraId="6CFF3E65" w14:textId="77777777" w:rsidR="000858E4" w:rsidRPr="00F5563F" w:rsidRDefault="000858E4" w:rsidP="0000610A">
            <w:pPr>
              <w:spacing w:after="0"/>
              <w:rPr>
                <w:sz w:val="20"/>
                <w:szCs w:val="20"/>
              </w:rPr>
            </w:pPr>
            <w:r w:rsidRPr="00F5563F">
              <w:rPr>
                <w:sz w:val="20"/>
                <w:szCs w:val="20"/>
              </w:rPr>
              <w:t>Profesores de educación y/o maestros</w:t>
            </w:r>
          </w:p>
        </w:tc>
        <w:tc>
          <w:tcPr>
            <w:tcW w:w="837" w:type="dxa"/>
            <w:tcBorders>
              <w:top w:val="nil"/>
              <w:left w:val="nil"/>
              <w:bottom w:val="single" w:sz="4" w:space="0" w:color="000000"/>
              <w:right w:val="single" w:sz="4" w:space="0" w:color="000000"/>
            </w:tcBorders>
            <w:shd w:val="clear" w:color="auto" w:fill="auto"/>
            <w:vAlign w:val="center"/>
          </w:tcPr>
          <w:p w14:paraId="1709AC45" w14:textId="77777777" w:rsidR="000858E4" w:rsidRPr="00F5563F" w:rsidRDefault="000858E4" w:rsidP="0000610A">
            <w:pPr>
              <w:spacing w:after="0"/>
              <w:jc w:val="center"/>
              <w:rPr>
                <w:sz w:val="20"/>
                <w:szCs w:val="20"/>
              </w:rPr>
            </w:pPr>
            <w:r w:rsidRPr="00F5563F">
              <w:rPr>
                <w:sz w:val="20"/>
                <w:szCs w:val="20"/>
              </w:rPr>
              <w:t>1.1</w:t>
            </w:r>
          </w:p>
        </w:tc>
        <w:tc>
          <w:tcPr>
            <w:tcW w:w="838" w:type="dxa"/>
            <w:tcBorders>
              <w:top w:val="nil"/>
              <w:left w:val="nil"/>
              <w:bottom w:val="single" w:sz="4" w:space="0" w:color="000000"/>
              <w:right w:val="single" w:sz="4" w:space="0" w:color="000000"/>
            </w:tcBorders>
            <w:shd w:val="clear" w:color="auto" w:fill="auto"/>
            <w:vAlign w:val="center"/>
          </w:tcPr>
          <w:p w14:paraId="6922850B" w14:textId="77777777" w:rsidR="000858E4" w:rsidRPr="00F5563F" w:rsidRDefault="000858E4" w:rsidP="0000610A">
            <w:pPr>
              <w:spacing w:after="0"/>
              <w:jc w:val="center"/>
              <w:rPr>
                <w:sz w:val="20"/>
                <w:szCs w:val="20"/>
              </w:rPr>
            </w:pPr>
            <w:r w:rsidRPr="00F5563F">
              <w:rPr>
                <w:sz w:val="20"/>
                <w:szCs w:val="20"/>
              </w:rPr>
              <w:t>1.2</w:t>
            </w:r>
          </w:p>
        </w:tc>
        <w:tc>
          <w:tcPr>
            <w:tcW w:w="838" w:type="dxa"/>
            <w:tcBorders>
              <w:top w:val="nil"/>
              <w:left w:val="nil"/>
              <w:bottom w:val="single" w:sz="4" w:space="0" w:color="000000"/>
              <w:right w:val="single" w:sz="4" w:space="0" w:color="000000"/>
            </w:tcBorders>
            <w:shd w:val="clear" w:color="auto" w:fill="auto"/>
            <w:vAlign w:val="center"/>
          </w:tcPr>
          <w:p w14:paraId="6C56D6C1" w14:textId="77777777" w:rsidR="000858E4" w:rsidRPr="00F5563F" w:rsidRDefault="000858E4" w:rsidP="0000610A">
            <w:pPr>
              <w:spacing w:after="0"/>
              <w:jc w:val="center"/>
              <w:rPr>
                <w:sz w:val="20"/>
                <w:szCs w:val="20"/>
              </w:rPr>
            </w:pPr>
            <w:r w:rsidRPr="00F5563F">
              <w:rPr>
                <w:sz w:val="20"/>
                <w:szCs w:val="20"/>
              </w:rPr>
              <w:t>1.5</w:t>
            </w:r>
          </w:p>
        </w:tc>
        <w:tc>
          <w:tcPr>
            <w:tcW w:w="959" w:type="dxa"/>
            <w:tcBorders>
              <w:top w:val="nil"/>
              <w:left w:val="nil"/>
              <w:bottom w:val="single" w:sz="4" w:space="0" w:color="000000"/>
              <w:right w:val="single" w:sz="4" w:space="0" w:color="000000"/>
            </w:tcBorders>
            <w:shd w:val="clear" w:color="auto" w:fill="auto"/>
            <w:vAlign w:val="center"/>
          </w:tcPr>
          <w:p w14:paraId="5A798932" w14:textId="77777777" w:rsidR="000858E4" w:rsidRPr="00F5563F" w:rsidRDefault="000858E4" w:rsidP="0000610A">
            <w:pPr>
              <w:spacing w:after="0"/>
              <w:jc w:val="center"/>
              <w:rPr>
                <w:sz w:val="20"/>
                <w:szCs w:val="20"/>
              </w:rPr>
            </w:pPr>
            <w:r w:rsidRPr="00F5563F">
              <w:rPr>
                <w:sz w:val="20"/>
                <w:szCs w:val="20"/>
              </w:rPr>
              <w:t>1.3</w:t>
            </w:r>
          </w:p>
        </w:tc>
        <w:tc>
          <w:tcPr>
            <w:tcW w:w="959" w:type="dxa"/>
            <w:tcBorders>
              <w:top w:val="nil"/>
              <w:left w:val="nil"/>
              <w:bottom w:val="single" w:sz="4" w:space="0" w:color="000000"/>
              <w:right w:val="single" w:sz="4" w:space="0" w:color="000000"/>
            </w:tcBorders>
            <w:shd w:val="clear" w:color="auto" w:fill="auto"/>
            <w:vAlign w:val="center"/>
          </w:tcPr>
          <w:p w14:paraId="03913057" w14:textId="77777777" w:rsidR="000858E4" w:rsidRPr="00F5563F" w:rsidRDefault="000858E4" w:rsidP="0000610A">
            <w:pPr>
              <w:spacing w:after="0"/>
              <w:jc w:val="center"/>
              <w:rPr>
                <w:sz w:val="20"/>
                <w:szCs w:val="20"/>
              </w:rPr>
            </w:pPr>
            <w:r w:rsidRPr="00F5563F">
              <w:rPr>
                <w:sz w:val="20"/>
                <w:szCs w:val="20"/>
              </w:rPr>
              <w:t>1.0</w:t>
            </w:r>
          </w:p>
        </w:tc>
        <w:tc>
          <w:tcPr>
            <w:tcW w:w="1111" w:type="dxa"/>
            <w:tcBorders>
              <w:top w:val="nil"/>
              <w:left w:val="nil"/>
              <w:bottom w:val="single" w:sz="4" w:space="0" w:color="000000"/>
              <w:right w:val="single" w:sz="4" w:space="0" w:color="000000"/>
            </w:tcBorders>
            <w:shd w:val="clear" w:color="auto" w:fill="auto"/>
            <w:vAlign w:val="center"/>
          </w:tcPr>
          <w:p w14:paraId="73F81FAB" w14:textId="77777777" w:rsidR="000858E4" w:rsidRPr="00F5563F" w:rsidRDefault="000858E4" w:rsidP="0000610A">
            <w:pPr>
              <w:spacing w:after="0"/>
              <w:jc w:val="center"/>
              <w:rPr>
                <w:b/>
                <w:sz w:val="20"/>
                <w:szCs w:val="20"/>
              </w:rPr>
            </w:pPr>
            <w:r w:rsidRPr="00F5563F">
              <w:rPr>
                <w:b/>
                <w:sz w:val="20"/>
                <w:szCs w:val="20"/>
              </w:rPr>
              <w:t>1.2</w:t>
            </w:r>
          </w:p>
        </w:tc>
      </w:tr>
      <w:tr w:rsidR="000858E4" w:rsidRPr="00F5563F" w14:paraId="4E1783C1" w14:textId="77777777" w:rsidTr="0000610A">
        <w:trPr>
          <w:trHeight w:val="20"/>
        </w:trPr>
        <w:tc>
          <w:tcPr>
            <w:tcW w:w="3253" w:type="dxa"/>
            <w:tcBorders>
              <w:top w:val="nil"/>
              <w:left w:val="single" w:sz="4" w:space="0" w:color="000000"/>
              <w:bottom w:val="single" w:sz="4" w:space="0" w:color="000000"/>
              <w:right w:val="single" w:sz="4" w:space="0" w:color="000000"/>
            </w:tcBorders>
            <w:shd w:val="clear" w:color="auto" w:fill="auto"/>
            <w:vAlign w:val="center"/>
          </w:tcPr>
          <w:p w14:paraId="0D676903" w14:textId="77777777" w:rsidR="000858E4" w:rsidRPr="00F5563F" w:rsidRDefault="000858E4" w:rsidP="0000610A">
            <w:pPr>
              <w:spacing w:after="0"/>
              <w:rPr>
                <w:sz w:val="20"/>
                <w:szCs w:val="20"/>
              </w:rPr>
            </w:pPr>
            <w:r w:rsidRPr="00F5563F">
              <w:rPr>
                <w:sz w:val="20"/>
                <w:szCs w:val="20"/>
              </w:rPr>
              <w:t>Otros</w:t>
            </w:r>
          </w:p>
        </w:tc>
        <w:tc>
          <w:tcPr>
            <w:tcW w:w="837" w:type="dxa"/>
            <w:tcBorders>
              <w:top w:val="nil"/>
              <w:left w:val="nil"/>
              <w:bottom w:val="single" w:sz="4" w:space="0" w:color="000000"/>
              <w:right w:val="single" w:sz="4" w:space="0" w:color="000000"/>
            </w:tcBorders>
            <w:shd w:val="clear" w:color="auto" w:fill="auto"/>
            <w:vAlign w:val="center"/>
          </w:tcPr>
          <w:p w14:paraId="53345096" w14:textId="77777777" w:rsidR="000858E4" w:rsidRPr="00F5563F" w:rsidRDefault="000858E4" w:rsidP="0000610A">
            <w:pPr>
              <w:spacing w:after="0"/>
              <w:jc w:val="center"/>
              <w:rPr>
                <w:sz w:val="20"/>
                <w:szCs w:val="20"/>
              </w:rPr>
            </w:pPr>
            <w:r w:rsidRPr="00F5563F">
              <w:rPr>
                <w:sz w:val="20"/>
                <w:szCs w:val="20"/>
              </w:rPr>
              <w:t>7.3</w:t>
            </w:r>
          </w:p>
        </w:tc>
        <w:tc>
          <w:tcPr>
            <w:tcW w:w="838" w:type="dxa"/>
            <w:tcBorders>
              <w:top w:val="nil"/>
              <w:left w:val="nil"/>
              <w:bottom w:val="single" w:sz="4" w:space="0" w:color="000000"/>
              <w:right w:val="single" w:sz="4" w:space="0" w:color="000000"/>
            </w:tcBorders>
            <w:shd w:val="clear" w:color="auto" w:fill="auto"/>
            <w:vAlign w:val="center"/>
          </w:tcPr>
          <w:p w14:paraId="190462AF" w14:textId="77777777" w:rsidR="000858E4" w:rsidRPr="00F5563F" w:rsidRDefault="000858E4" w:rsidP="0000610A">
            <w:pPr>
              <w:spacing w:after="0"/>
              <w:jc w:val="center"/>
              <w:rPr>
                <w:sz w:val="20"/>
                <w:szCs w:val="20"/>
              </w:rPr>
            </w:pPr>
            <w:r w:rsidRPr="00F5563F">
              <w:rPr>
                <w:sz w:val="20"/>
                <w:szCs w:val="20"/>
              </w:rPr>
              <w:t>7.2</w:t>
            </w:r>
          </w:p>
        </w:tc>
        <w:tc>
          <w:tcPr>
            <w:tcW w:w="838" w:type="dxa"/>
            <w:tcBorders>
              <w:top w:val="nil"/>
              <w:left w:val="nil"/>
              <w:bottom w:val="single" w:sz="4" w:space="0" w:color="000000"/>
              <w:right w:val="single" w:sz="4" w:space="0" w:color="000000"/>
            </w:tcBorders>
            <w:shd w:val="clear" w:color="auto" w:fill="auto"/>
            <w:vAlign w:val="center"/>
          </w:tcPr>
          <w:p w14:paraId="584AA565" w14:textId="77777777" w:rsidR="000858E4" w:rsidRPr="00F5563F" w:rsidRDefault="000858E4" w:rsidP="0000610A">
            <w:pPr>
              <w:spacing w:after="0"/>
              <w:jc w:val="center"/>
              <w:rPr>
                <w:sz w:val="20"/>
                <w:szCs w:val="20"/>
              </w:rPr>
            </w:pPr>
            <w:r w:rsidRPr="00F5563F">
              <w:rPr>
                <w:sz w:val="20"/>
                <w:szCs w:val="20"/>
              </w:rPr>
              <w:t>6.2</w:t>
            </w:r>
          </w:p>
        </w:tc>
        <w:tc>
          <w:tcPr>
            <w:tcW w:w="959" w:type="dxa"/>
            <w:tcBorders>
              <w:top w:val="nil"/>
              <w:left w:val="nil"/>
              <w:bottom w:val="single" w:sz="4" w:space="0" w:color="000000"/>
              <w:right w:val="single" w:sz="4" w:space="0" w:color="000000"/>
            </w:tcBorders>
            <w:shd w:val="clear" w:color="auto" w:fill="auto"/>
            <w:vAlign w:val="center"/>
          </w:tcPr>
          <w:p w14:paraId="42B7FB05" w14:textId="77777777" w:rsidR="000858E4" w:rsidRPr="00F5563F" w:rsidRDefault="000858E4" w:rsidP="0000610A">
            <w:pPr>
              <w:spacing w:after="0"/>
              <w:jc w:val="center"/>
              <w:rPr>
                <w:sz w:val="20"/>
                <w:szCs w:val="20"/>
              </w:rPr>
            </w:pPr>
            <w:r w:rsidRPr="00F5563F">
              <w:rPr>
                <w:sz w:val="20"/>
                <w:szCs w:val="20"/>
              </w:rPr>
              <w:t>7.8</w:t>
            </w:r>
          </w:p>
        </w:tc>
        <w:tc>
          <w:tcPr>
            <w:tcW w:w="959" w:type="dxa"/>
            <w:tcBorders>
              <w:top w:val="nil"/>
              <w:left w:val="nil"/>
              <w:bottom w:val="single" w:sz="4" w:space="0" w:color="000000"/>
              <w:right w:val="single" w:sz="4" w:space="0" w:color="000000"/>
            </w:tcBorders>
            <w:shd w:val="clear" w:color="auto" w:fill="auto"/>
            <w:vAlign w:val="center"/>
          </w:tcPr>
          <w:p w14:paraId="2725B4CD" w14:textId="77777777" w:rsidR="000858E4" w:rsidRPr="00F5563F" w:rsidRDefault="000858E4" w:rsidP="0000610A">
            <w:pPr>
              <w:spacing w:after="0"/>
              <w:jc w:val="center"/>
              <w:rPr>
                <w:sz w:val="20"/>
                <w:szCs w:val="20"/>
              </w:rPr>
            </w:pPr>
            <w:r w:rsidRPr="00F5563F">
              <w:rPr>
                <w:sz w:val="20"/>
                <w:szCs w:val="20"/>
              </w:rPr>
              <w:t>7.5</w:t>
            </w:r>
          </w:p>
        </w:tc>
        <w:tc>
          <w:tcPr>
            <w:tcW w:w="1111" w:type="dxa"/>
            <w:tcBorders>
              <w:top w:val="nil"/>
              <w:left w:val="nil"/>
              <w:bottom w:val="single" w:sz="4" w:space="0" w:color="000000"/>
              <w:right w:val="single" w:sz="4" w:space="0" w:color="000000"/>
            </w:tcBorders>
            <w:shd w:val="clear" w:color="auto" w:fill="auto"/>
            <w:vAlign w:val="center"/>
          </w:tcPr>
          <w:p w14:paraId="6C95E8F9" w14:textId="77777777" w:rsidR="000858E4" w:rsidRPr="00F5563F" w:rsidRDefault="000858E4" w:rsidP="0000610A">
            <w:pPr>
              <w:spacing w:after="0"/>
              <w:jc w:val="center"/>
              <w:rPr>
                <w:b/>
                <w:sz w:val="20"/>
                <w:szCs w:val="20"/>
              </w:rPr>
            </w:pPr>
            <w:r w:rsidRPr="00F5563F">
              <w:rPr>
                <w:b/>
                <w:sz w:val="20"/>
                <w:szCs w:val="20"/>
              </w:rPr>
              <w:t>7.2</w:t>
            </w:r>
          </w:p>
        </w:tc>
      </w:tr>
    </w:tbl>
    <w:p w14:paraId="77266125" w14:textId="77777777" w:rsidR="000858E4" w:rsidRPr="00844737" w:rsidRDefault="000858E4" w:rsidP="00844737">
      <w:pPr>
        <w:spacing w:after="200" w:line="276" w:lineRule="auto"/>
        <w:rPr>
          <w:sz w:val="18"/>
          <w:szCs w:val="18"/>
        </w:rPr>
      </w:pPr>
      <w:r w:rsidRPr="00844737">
        <w:rPr>
          <w:sz w:val="18"/>
          <w:szCs w:val="18"/>
        </w:rPr>
        <w:t>Fuente: INEI - ENAHO. Elaboración: Ministerio de Cultura - DGPI.</w:t>
      </w:r>
    </w:p>
    <w:p w14:paraId="1669C713" w14:textId="77777777" w:rsidR="000858E4" w:rsidRDefault="000858E4" w:rsidP="000858E4">
      <w:pPr>
        <w:spacing w:before="120" w:after="120" w:line="276" w:lineRule="auto"/>
        <w:jc w:val="both"/>
      </w:pPr>
      <w:r>
        <w:t>Por otro lado, es importante recalcar que es evidente la relación entre las actividades de las mujeres y la tierra. De acuerdo con la FAO (2021), en el Perú la proporción de mujeres propietarias de tierras oscila entre 30,8%. Por lo que es relevante incorporar la perspectiva de género con enfoque intercultural en programas y proyectos agropecuarios que busquen reducir las brechas en términos económicos. Ante la discriminación histórica y estructural que sufren las mujeres rurales, el logro de la igualdad demanda una protección y promoción de desarrollo diferenciada. Con respecto a la protección, países como Argentina, Brasil, Bolivia, Nicaragua y Colombia poseen normativas que buscan la igualdad en el acceso a la tierra de las mujeres (FAO, 2021).</w:t>
      </w:r>
    </w:p>
    <w:p w14:paraId="7306D67A" w14:textId="539442E9" w:rsidR="000858E4" w:rsidRDefault="000858E4" w:rsidP="000858E4">
      <w:pPr>
        <w:spacing w:before="120" w:after="120" w:line="276" w:lineRule="auto"/>
        <w:jc w:val="both"/>
      </w:pPr>
      <w:r>
        <w:t xml:space="preserve">Asimismo, se señala que la Ley </w:t>
      </w:r>
      <w:proofErr w:type="spellStart"/>
      <w:r>
        <w:t>N</w:t>
      </w:r>
      <w:r w:rsidR="00513B67">
        <w:t>°</w:t>
      </w:r>
      <w:proofErr w:type="spellEnd"/>
      <w:r>
        <w:t xml:space="preserve"> 31168, Ley que Promueve el empoderamiento de las Mujeres Rurales e Indígenas, promulgada el 14 de abril de 2021, busca fortalecer, a través de acciones afirmativas, el empoderamiento, la igualdad de oportunidades y el desarrollo integral de las mujeres rurales e indígenas, potenciando su autonomía económica, cultural, social, a través de la capacitación y el financiamiento productivo (Artículo 1). En la disposición complementaria final, se declara la necesidad pública y el interés nacional para la creación del Fondo de Emprendimiento de la Mujer Rural e Indígena a cargo del MIDAGRI, orientado a financiar emprendimientos productivos desarrollados por mujeres rurales e indígenas.</w:t>
      </w:r>
    </w:p>
    <w:p w14:paraId="685EF776" w14:textId="77777777" w:rsidR="000858E4" w:rsidRDefault="000858E4" w:rsidP="000858E4">
      <w:pPr>
        <w:spacing w:before="120" w:after="120" w:line="276" w:lineRule="auto"/>
        <w:jc w:val="both"/>
      </w:pPr>
      <w:r>
        <w:t>Por otro lado, está el tema del trabajo no remunerado. Peña y Uribe (2013) señalan lo siguiente: “Gran parte de este trabajo no remunerado se remite a las tareas relacionadas del hogar. Las cuales no se desarrollan necesariamente a partir de una decisión libre y propia de las mujeres, sino que más bien se encuentra sesgada por factores sociales, económicos, laborales y políticos, sujetos por la división sexual del trabajo que reproducen los roles entre hombres y mujeres. Situación que desagrega una serie de desigualdades perjudicando a las mujeres” (p. 13).</w:t>
      </w:r>
      <w:bookmarkStart w:id="519" w:name="_heading=h.9b5s1ntt31hk" w:colFirst="0" w:colLast="0"/>
      <w:bookmarkEnd w:id="519"/>
    </w:p>
    <w:tbl>
      <w:tblPr>
        <w:tblStyle w:val="Tablaconcuadrcula"/>
        <w:tblW w:w="0" w:type="auto"/>
        <w:tblLook w:val="04A0" w:firstRow="1" w:lastRow="0" w:firstColumn="1" w:lastColumn="0" w:noHBand="0" w:noVBand="1"/>
      </w:tblPr>
      <w:tblGrid>
        <w:gridCol w:w="8494"/>
      </w:tblGrid>
      <w:tr w:rsidR="000858E4" w:rsidRPr="0000610A" w14:paraId="702A8D9A" w14:textId="77777777" w:rsidTr="004D4C92">
        <w:tc>
          <w:tcPr>
            <w:tcW w:w="8494" w:type="dxa"/>
          </w:tcPr>
          <w:p w14:paraId="1E484E80" w14:textId="7DB3C198" w:rsidR="000858E4" w:rsidRPr="0000610A" w:rsidRDefault="000F731D" w:rsidP="000F731D">
            <w:pPr>
              <w:pStyle w:val="Descripcin"/>
              <w:rPr>
                <w:color w:val="auto"/>
                <w:sz w:val="20"/>
                <w:szCs w:val="20"/>
              </w:rPr>
            </w:pPr>
            <w:bookmarkStart w:id="520" w:name="_Toc143203069"/>
            <w:r w:rsidRPr="0000610A">
              <w:rPr>
                <w:color w:val="auto"/>
                <w:sz w:val="20"/>
                <w:szCs w:val="20"/>
              </w:rPr>
              <w:t xml:space="preserve">Cuadro </w:t>
            </w:r>
            <w:r w:rsidR="00632568" w:rsidRPr="0000610A">
              <w:rPr>
                <w:color w:val="auto"/>
                <w:sz w:val="20"/>
                <w:szCs w:val="20"/>
              </w:rPr>
              <w:fldChar w:fldCharType="begin"/>
            </w:r>
            <w:r w:rsidR="00632568" w:rsidRPr="0000610A">
              <w:rPr>
                <w:color w:val="auto"/>
                <w:sz w:val="20"/>
                <w:szCs w:val="20"/>
              </w:rPr>
              <w:instrText xml:space="preserve"> SEQ Cuadro \* ARABIC </w:instrText>
            </w:r>
            <w:r w:rsidR="00632568" w:rsidRPr="0000610A">
              <w:rPr>
                <w:color w:val="auto"/>
                <w:sz w:val="20"/>
                <w:szCs w:val="20"/>
              </w:rPr>
              <w:fldChar w:fldCharType="separate"/>
            </w:r>
            <w:r w:rsidR="00740F56">
              <w:rPr>
                <w:noProof/>
                <w:color w:val="auto"/>
                <w:sz w:val="20"/>
                <w:szCs w:val="20"/>
              </w:rPr>
              <w:t>1</w:t>
            </w:r>
            <w:r w:rsidR="00632568" w:rsidRPr="0000610A">
              <w:rPr>
                <w:color w:val="auto"/>
                <w:sz w:val="20"/>
                <w:szCs w:val="20"/>
              </w:rPr>
              <w:fldChar w:fldCharType="end"/>
            </w:r>
            <w:r w:rsidRPr="0000610A">
              <w:rPr>
                <w:color w:val="auto"/>
                <w:sz w:val="20"/>
                <w:szCs w:val="20"/>
              </w:rPr>
              <w:t>. Estructura organizacional del rol del trabajo en la agricultura familiar en los Andes</w:t>
            </w:r>
            <w:bookmarkEnd w:id="520"/>
          </w:p>
          <w:p w14:paraId="56F835CD" w14:textId="77777777" w:rsidR="000858E4" w:rsidRPr="0000610A" w:rsidRDefault="000858E4" w:rsidP="004D4C92">
            <w:pPr>
              <w:spacing w:before="120" w:after="120" w:line="276" w:lineRule="auto"/>
              <w:jc w:val="both"/>
              <w:rPr>
                <w:sz w:val="20"/>
                <w:szCs w:val="20"/>
              </w:rPr>
            </w:pPr>
            <w:r w:rsidRPr="0000610A">
              <w:rPr>
                <w:sz w:val="20"/>
                <w:szCs w:val="20"/>
              </w:rPr>
              <w:t>La agricultura familiar es la base del trabajo agrícola y de la soberanía y la seguridad alimentaria en América Latina y a la vez sostiene el mantenimiento ecológico y cultural (</w:t>
            </w:r>
            <w:proofErr w:type="spellStart"/>
            <w:r w:rsidRPr="0000610A">
              <w:rPr>
                <w:sz w:val="20"/>
                <w:szCs w:val="20"/>
              </w:rPr>
              <w:t>Buitron</w:t>
            </w:r>
            <w:proofErr w:type="spellEnd"/>
            <w:r w:rsidRPr="0000610A">
              <w:rPr>
                <w:sz w:val="20"/>
                <w:szCs w:val="20"/>
              </w:rPr>
              <w:t xml:space="preserve"> y Lopez, 2019). La agricultura familiar muchas veces se caracteriza por la subsistencia para cubrir las necesidades internas de alimentación del hogar, sin embargo, incorpora dentro su ritmo la producción para el mercado, por lo que combina estrategias domésticas de producción, tanto mercantiles y no mercantiles. La división sexual del trabajo es variable, dependiendo de regiones o actividades. Esta división es observable a través de las prácticas agrícolas que permiten identificar concretamente las relaciones sociales entre el género. Las mujeres se concentran, sobre todo, en el trabajo reproductivo, pero también realizan actividades productivas; ambas, como trabajo no remunerado. La atribución de tareas se relaciona con modos específicos de producción y edictos culturales específicos.</w:t>
            </w:r>
          </w:p>
          <w:p w14:paraId="0B34E73F" w14:textId="77777777" w:rsidR="000858E4" w:rsidRPr="0000610A" w:rsidRDefault="000858E4" w:rsidP="004D4C92">
            <w:pPr>
              <w:spacing w:before="120" w:after="120" w:line="276" w:lineRule="auto"/>
              <w:jc w:val="both"/>
              <w:rPr>
                <w:sz w:val="20"/>
                <w:szCs w:val="20"/>
              </w:rPr>
            </w:pPr>
            <w:r w:rsidRPr="0000610A">
              <w:rPr>
                <w:sz w:val="20"/>
                <w:szCs w:val="20"/>
              </w:rPr>
              <w:t xml:space="preserve">La familia campesina constituye una forma especial de organización económica: las actividades de producción, consumo e inversión son el resultado de decisiones familiares simultáneas. De acuerdo con </w:t>
            </w:r>
            <w:bookmarkStart w:id="521" w:name="_Hlk140078109"/>
            <w:proofErr w:type="spellStart"/>
            <w:r w:rsidRPr="0000610A">
              <w:rPr>
                <w:sz w:val="20"/>
                <w:szCs w:val="20"/>
              </w:rPr>
              <w:t>Cotlear</w:t>
            </w:r>
            <w:proofErr w:type="spellEnd"/>
            <w:r w:rsidRPr="0000610A">
              <w:rPr>
                <w:sz w:val="20"/>
                <w:szCs w:val="20"/>
              </w:rPr>
              <w:t xml:space="preserve"> (1989) </w:t>
            </w:r>
            <w:bookmarkEnd w:id="521"/>
            <w:r w:rsidRPr="0000610A">
              <w:rPr>
                <w:sz w:val="20"/>
                <w:szCs w:val="20"/>
              </w:rPr>
              <w:t xml:space="preserve">la producción depende de la división comunal de la tierra: </w:t>
            </w:r>
          </w:p>
          <w:p w14:paraId="07981356" w14:textId="4ED7DBEB" w:rsidR="000858E4" w:rsidRPr="0000610A" w:rsidRDefault="000858E4" w:rsidP="000F731D">
            <w:pPr>
              <w:keepNext/>
              <w:spacing w:before="120" w:after="120" w:line="276" w:lineRule="auto"/>
              <w:jc w:val="both"/>
              <w:rPr>
                <w:sz w:val="20"/>
                <w:szCs w:val="20"/>
              </w:rPr>
            </w:pPr>
            <w:r w:rsidRPr="0000610A">
              <w:rPr>
                <w:sz w:val="20"/>
                <w:szCs w:val="20"/>
              </w:rPr>
              <w:t>La tierra puede dividirse en tres círculos concéntricos que rodean el poblado. La zona más cercana a éste se trabaja en forma intensiva, el cultivo se realiza casi todos los años, con períodos de descanso estacionales. En estos lotes se realiza una cantidad relativamente grande de trabajo en actividades de mejoramiento de la tierra tales como abonamiento, reparación de cercas o nivelación del terreno, en comparación con la pequeña cantidad de trabajo que se invierte en estas mismas actividades en parcelas situadas a mayores distancias. Las tierras del segundo círculo están situadas, por lo general, a una o dos horas de camino a pie desde el pueblo, ubicándose principalmente en las faldas de los cerros que rodean el poblado. Por lo general existen accidentes topográficos tales como quebradas, u hondonadas que originan divisiones en este círculo y, en algunos casos, las divisiones naturales. son complementadas por cercos de piedra construidos por los comuneros. Las zonas divididas suelen ser de un tamaño similar y comprenden una gran área. Sin embargo, cuando se cultivan, se puede distinguir un gran número de parcelas independientes. La comunidad regula cuáles serán las divisiones para la labor productiva o en descanso regulado, reconociendo el sistema del segundo círculo como descanso regulado comunalmente (DRC). Existe una tendencia a la expansión del círculo interno hacia las tierras del círculo intermedio. El tercer círculo está mucho más alejado del poblado y se usa exclusivamente para el pastoreo (p. 64).</w:t>
            </w:r>
          </w:p>
        </w:tc>
      </w:tr>
    </w:tbl>
    <w:p w14:paraId="4CA3F7D4" w14:textId="77777777" w:rsidR="000970F8" w:rsidRDefault="000970F8" w:rsidP="005B61E5">
      <w:pPr>
        <w:pStyle w:val="Ttulo5"/>
        <w:jc w:val="both"/>
        <w:rPr>
          <w:color w:val="44546A" w:themeColor="text2"/>
        </w:rPr>
      </w:pPr>
    </w:p>
    <w:p w14:paraId="000010B7" w14:textId="63C9B7FB" w:rsidR="009D0D6F" w:rsidRDefault="0094762E" w:rsidP="005B61E5">
      <w:pPr>
        <w:pStyle w:val="Ttulo5"/>
        <w:jc w:val="both"/>
        <w:rPr>
          <w:color w:val="44546A" w:themeColor="text2"/>
        </w:rPr>
      </w:pPr>
      <w:bookmarkStart w:id="522" w:name="_Toc143624293"/>
      <w:r w:rsidRPr="000E1FAB">
        <w:rPr>
          <w:color w:val="44546A" w:themeColor="text2"/>
        </w:rPr>
        <w:t>2</w:t>
      </w:r>
      <w:r w:rsidR="00186987">
        <w:rPr>
          <w:color w:val="44546A" w:themeColor="text2"/>
        </w:rPr>
        <w:t>.5</w:t>
      </w:r>
      <w:r w:rsidRPr="000E1FAB">
        <w:rPr>
          <w:color w:val="44546A" w:themeColor="text2"/>
        </w:rPr>
        <w:t xml:space="preserve">.2.6.3. </w:t>
      </w:r>
      <w:bookmarkEnd w:id="512"/>
      <w:r w:rsidR="004746D7" w:rsidRPr="00A81742">
        <w:rPr>
          <w:caps w:val="0"/>
          <w:color w:val="44546A" w:themeColor="text2"/>
        </w:rPr>
        <w:t xml:space="preserve">Limitada participación comunitaria, política y ciudadana de las mujeres indígenas y originarias en espacios </w:t>
      </w:r>
      <w:r w:rsidR="004746D7">
        <w:rPr>
          <w:caps w:val="0"/>
          <w:color w:val="44546A" w:themeColor="text2"/>
        </w:rPr>
        <w:t>de</w:t>
      </w:r>
      <w:r w:rsidR="004746D7" w:rsidRPr="00A81742">
        <w:rPr>
          <w:caps w:val="0"/>
          <w:color w:val="44546A" w:themeColor="text2"/>
        </w:rPr>
        <w:t xml:space="preserve"> toma de decisiones</w:t>
      </w:r>
      <w:bookmarkEnd w:id="522"/>
    </w:p>
    <w:p w14:paraId="6F5DE8CC" w14:textId="54F5F471" w:rsidR="003A749E" w:rsidRPr="00507338" w:rsidRDefault="003A749E" w:rsidP="003A749E">
      <w:pPr>
        <w:spacing w:before="120" w:after="120" w:line="276" w:lineRule="auto"/>
        <w:ind w:right="-142"/>
        <w:jc w:val="both"/>
      </w:pPr>
      <w:r w:rsidRPr="00A05389">
        <w:t>Para hablar de democracia social, en pleno sentido de la palabra, no solo han de cumplirse</w:t>
      </w:r>
      <w:r>
        <w:t xml:space="preserve"> </w:t>
      </w:r>
      <w:r w:rsidRPr="00A05389">
        <w:t>los criterios de voto individualizado, diversidad de partidos y periodos electorales, también</w:t>
      </w:r>
      <w:r>
        <w:t xml:space="preserve"> </w:t>
      </w:r>
      <w:r w:rsidRPr="00A05389">
        <w:t>ha de hablarse de una representación plena del pueblo, incluyendo, sin lugar a dudas a la</w:t>
      </w:r>
      <w:r>
        <w:t xml:space="preserve"> </w:t>
      </w:r>
      <w:r w:rsidRPr="00A05389">
        <w:t>población femenina</w:t>
      </w:r>
      <w:r>
        <w:t xml:space="preserve"> </w:t>
      </w:r>
      <w:r w:rsidRPr="00A05389">
        <w:t>(Lux,</w:t>
      </w:r>
      <w:r w:rsidR="000970F8" w:rsidRPr="00A05389">
        <w:t>2011, p.</w:t>
      </w:r>
      <w:r w:rsidRPr="00A05389">
        <w:t>249).</w:t>
      </w:r>
    </w:p>
    <w:p w14:paraId="00B8C3EA" w14:textId="77777777" w:rsidR="003A749E" w:rsidRDefault="003A749E" w:rsidP="003A749E">
      <w:pPr>
        <w:spacing w:before="120" w:after="120" w:line="276" w:lineRule="auto"/>
        <w:jc w:val="both"/>
      </w:pPr>
      <w:r>
        <w:t>La participación de las mujeres indígenas en las decisiones implica el respeto para el acceso y participación efectiva de las mujeres en la esfera política de su comunidad como de la sociedad en general.  Sobre lo primero, los patrones de relacionamiento de las comunidades aún limitan el ejercicio de la participación de la mujer de manera libre, ya que como se señaló en el factor anterior, se tiende a una asignación desigual de roles, que infravalora lo femenino en comparación con lo masculino. Por otro lado, sobre lo segundo y relacionado con lo anterior, la situación de las mujeres indígenas refleja limitantes para lograr acceder a espacios de 0participación política, por la ausencia de condiciones básicas como la falta de acceso a documentos de identidad o las exigencias de experiencia en asuntos de política, educación, entre otros limitantes (MIMP, 2019).</w:t>
      </w:r>
    </w:p>
    <w:p w14:paraId="4B408767" w14:textId="0160F3EF" w:rsidR="003A749E" w:rsidRDefault="003A749E" w:rsidP="003A749E">
      <w:pPr>
        <w:spacing w:before="120" w:after="120" w:line="276" w:lineRule="auto"/>
        <w:jc w:val="both"/>
      </w:pPr>
      <w:r>
        <w:t>El voto femenino fue reconocido en 1955 en el Perú y se ejerció por primera vez en las elecciones de 1963. En 1979, la Asamblea Constituyente declaró el “voto universal” que permitía que incluso las personas analfabetas ejerzan su derecho al sufragio, por lo que la mayoría de mujeres indígenas recién pudieron votar en las elecciones nacionales de 1980 (</w:t>
      </w:r>
      <w:proofErr w:type="spellStart"/>
      <w:r>
        <w:t>Meentzen</w:t>
      </w:r>
      <w:proofErr w:type="spellEnd"/>
      <w:r>
        <w:t xml:space="preserve">, s.f.). En el 2006, la cuota indígena estableció la obligatoriedad de incluir en sus listas de candidatos a los gobiernos regionales y municipalidades provinciales un mínimo de 15 % de candidatas indígenas o campesinas. En el 2018, el Tribunal Constitucional estableció que los porcentajes mínimos para hacer accesible la representación de género se encuentra establecido en la Constitución Política, en su artículo 191 (Yasser </w:t>
      </w:r>
      <w:proofErr w:type="spellStart"/>
      <w:r>
        <w:t>Vichir</w:t>
      </w:r>
      <w:proofErr w:type="spellEnd"/>
      <w:r>
        <w:t xml:space="preserve">, 2019). En junio de 2020, se aprobó la Ley </w:t>
      </w:r>
      <w:proofErr w:type="spellStart"/>
      <w:r>
        <w:t>N</w:t>
      </w:r>
      <w:r w:rsidR="00513B67">
        <w:t>°</w:t>
      </w:r>
      <w:proofErr w:type="spellEnd"/>
      <w:r>
        <w:t xml:space="preserve"> 31030, que busca garantizar paridad y alternancia de género en las listas de candidatos. </w:t>
      </w:r>
    </w:p>
    <w:p w14:paraId="05975862" w14:textId="77777777" w:rsidR="003A749E" w:rsidRDefault="003A749E" w:rsidP="003A749E">
      <w:pPr>
        <w:spacing w:before="120" w:after="120" w:line="276" w:lineRule="auto"/>
        <w:jc w:val="both"/>
      </w:pPr>
      <w:r>
        <w:t>Las mujeres indígenas, en comparación con el resto de las mujeres, se encuentran notoriamente subrepresentadas en las instancias de decisión, siendo que “en la esfera política, solo un minúsculo número de mujeres indígenas y afrodescendientes ha logrado obtener posiciones de poder” (</w:t>
      </w:r>
      <w:proofErr w:type="spellStart"/>
      <w:r>
        <w:t>Buvinic</w:t>
      </w:r>
      <w:proofErr w:type="spellEnd"/>
      <w:r>
        <w:t xml:space="preserve"> y Roza, 2004).</w:t>
      </w:r>
    </w:p>
    <w:p w14:paraId="1A265E01" w14:textId="23E4A583" w:rsidR="003A749E" w:rsidRDefault="003A749E" w:rsidP="003A749E">
      <w:pPr>
        <w:spacing w:before="120" w:after="120" w:line="276" w:lineRule="auto"/>
        <w:jc w:val="both"/>
      </w:pPr>
      <w:r>
        <w:t xml:space="preserve">De acuerdo con un estudio del Banco Interamericano de Desarrollo sobre mujeres ministras, las mujeres indígenas y afrodescendientes han sido particularmente excluidas de este ámbito, a pesar de que forman parte de las mayorías en varios países de la región (BID, 2008, p. 13).  Sin embargo, en países como Bolivia, Guatemala, Ecuador y Venezuela se han nombrado mujeres indígenas para dirigir Ministerios. De igual forma, únicamente en Colombia y Brasil, dos mujeres afrodescendientes han ocupado los Ministerios de Desarrollo Social y Cultura, respectivamente entre 2003 y 2007. En el caso peruano cabe resaltar que desde el 2002 la Ley </w:t>
      </w:r>
      <w:proofErr w:type="spellStart"/>
      <w:r>
        <w:t>N</w:t>
      </w:r>
      <w:r w:rsidR="00513B67">
        <w:t>°</w:t>
      </w:r>
      <w:proofErr w:type="spellEnd"/>
      <w:r>
        <w:t xml:space="preserve"> 27683 determinó la aplicación de cuotas indígenas para la inscripción de listas de candidaturas a elecciones regionales y municipales. Esta cuota exige que por lo menos el 15% de candidatos y candidatas sean representantes de comunidades campesinas, nativas y de pueblos originarios.</w:t>
      </w:r>
    </w:p>
    <w:p w14:paraId="4CF0FAE5" w14:textId="77777777" w:rsidR="003A749E" w:rsidRDefault="003A749E" w:rsidP="003A749E">
      <w:pPr>
        <w:spacing w:before="120" w:after="120" w:line="276" w:lineRule="auto"/>
        <w:jc w:val="both"/>
      </w:pPr>
      <w:r>
        <w:t xml:space="preserve">Para el caso particular de las mujeres indígenas, entre el 2006 y el 2018, las personas que postularon por la cuota indígena representaron el 14.9% del total de las candidaturas a los consejos regionales y el 7.1% de los concejos regionales. En dicho periodo, las mujeres han representado entre el 40% y el 54% de las candidaturas. </w:t>
      </w:r>
    </w:p>
    <w:p w14:paraId="53D5F550" w14:textId="5FF0D505" w:rsidR="003A749E" w:rsidRDefault="00844737" w:rsidP="00844737">
      <w:pPr>
        <w:pStyle w:val="Descripcin"/>
        <w:rPr>
          <w:b w:val="0"/>
          <w:sz w:val="20"/>
          <w:szCs w:val="20"/>
        </w:rPr>
      </w:pPr>
      <w:bookmarkStart w:id="523" w:name="_Toc143202960"/>
      <w:r>
        <w:t xml:space="preserve">Gráfico </w:t>
      </w:r>
      <w:r w:rsidR="00000000">
        <w:fldChar w:fldCharType="begin"/>
      </w:r>
      <w:r w:rsidR="00000000">
        <w:instrText xml:space="preserve"> SEQ Gráfico \* ARABIC </w:instrText>
      </w:r>
      <w:r w:rsidR="00000000">
        <w:fldChar w:fldCharType="separate"/>
      </w:r>
      <w:r w:rsidR="00740F56">
        <w:rPr>
          <w:noProof/>
        </w:rPr>
        <w:t>11</w:t>
      </w:r>
      <w:r w:rsidR="00000000">
        <w:rPr>
          <w:noProof/>
        </w:rPr>
        <w:fldChar w:fldCharType="end"/>
      </w:r>
      <w:r>
        <w:t xml:space="preserve">. </w:t>
      </w:r>
      <w:r w:rsidRPr="00EE0504">
        <w:t>Porcentaje de candidaturas indígenas a consejos regionales 2006-2018, según sexo</w:t>
      </w:r>
      <w:bookmarkEnd w:id="523"/>
    </w:p>
    <w:p w14:paraId="50F614B0" w14:textId="47539161" w:rsidR="00C14F54" w:rsidRDefault="00C14F54" w:rsidP="00C14F54">
      <w:pPr>
        <w:spacing w:after="0"/>
        <w:jc w:val="center"/>
        <w:rPr>
          <w:sz w:val="18"/>
          <w:szCs w:val="18"/>
        </w:rPr>
      </w:pPr>
      <w:r>
        <w:rPr>
          <w:noProof/>
        </w:rPr>
        <w:drawing>
          <wp:inline distT="0" distB="0" distL="0" distR="0" wp14:anchorId="6BFD1E16" wp14:editId="687828C0">
            <wp:extent cx="4577715" cy="2750820"/>
            <wp:effectExtent l="0" t="0" r="13335" b="11430"/>
            <wp:docPr id="2145571035" name="Gráfico 1">
              <a:extLst xmlns:a="http://schemas.openxmlformats.org/drawingml/2006/main">
                <a:ext uri="{FF2B5EF4-FFF2-40B4-BE49-F238E27FC236}">
                  <a16:creationId xmlns:a16="http://schemas.microsoft.com/office/drawing/2014/main" id="{B381CD4C-D433-CAAD-98E0-7C5C4A4931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230DAE6" w14:textId="76CDD1C9" w:rsidR="003A749E" w:rsidRPr="00844737" w:rsidRDefault="003A749E" w:rsidP="003A749E">
      <w:pPr>
        <w:spacing w:after="0"/>
        <w:jc w:val="both"/>
        <w:rPr>
          <w:sz w:val="18"/>
          <w:szCs w:val="18"/>
        </w:rPr>
      </w:pPr>
      <w:r w:rsidRPr="00844737">
        <w:rPr>
          <w:sz w:val="18"/>
          <w:szCs w:val="18"/>
        </w:rPr>
        <w:t xml:space="preserve">Fuente: </w:t>
      </w:r>
      <w:proofErr w:type="spellStart"/>
      <w:r w:rsidRPr="00844737">
        <w:rPr>
          <w:sz w:val="18"/>
          <w:szCs w:val="18"/>
        </w:rPr>
        <w:t>INFOgob</w:t>
      </w:r>
      <w:proofErr w:type="spellEnd"/>
      <w:r w:rsidRPr="00844737">
        <w:rPr>
          <w:sz w:val="18"/>
          <w:szCs w:val="18"/>
        </w:rPr>
        <w:t xml:space="preserve"> - Jurado Nacional de Elecciones (JNE) . Elaboración: Observa Igualdad, JNE.</w:t>
      </w:r>
    </w:p>
    <w:p w14:paraId="40ED27DF" w14:textId="77777777" w:rsidR="003A749E" w:rsidRDefault="003A749E" w:rsidP="003A749E">
      <w:pPr>
        <w:spacing w:after="0"/>
        <w:jc w:val="both"/>
        <w:rPr>
          <w:sz w:val="20"/>
          <w:szCs w:val="20"/>
        </w:rPr>
      </w:pPr>
    </w:p>
    <w:p w14:paraId="651F7338" w14:textId="27805DB7" w:rsidR="003A749E" w:rsidRDefault="00844737" w:rsidP="00844737">
      <w:pPr>
        <w:pStyle w:val="Descripcin"/>
        <w:rPr>
          <w:b w:val="0"/>
          <w:sz w:val="20"/>
          <w:szCs w:val="20"/>
        </w:rPr>
      </w:pPr>
      <w:bookmarkStart w:id="524" w:name="_Toc143202961"/>
      <w:r>
        <w:t xml:space="preserve">Gráfico </w:t>
      </w:r>
      <w:r w:rsidR="00000000">
        <w:fldChar w:fldCharType="begin"/>
      </w:r>
      <w:r w:rsidR="00000000">
        <w:instrText xml:space="preserve"> SEQ Gráfico \* ARABIC </w:instrText>
      </w:r>
      <w:r w:rsidR="00000000">
        <w:fldChar w:fldCharType="separate"/>
      </w:r>
      <w:r w:rsidR="00740F56">
        <w:rPr>
          <w:noProof/>
        </w:rPr>
        <w:t>12</w:t>
      </w:r>
      <w:r w:rsidR="00000000">
        <w:rPr>
          <w:noProof/>
        </w:rPr>
        <w:fldChar w:fldCharType="end"/>
      </w:r>
      <w:r>
        <w:t xml:space="preserve">. </w:t>
      </w:r>
      <w:r w:rsidRPr="007A1769">
        <w:t>Candidaturas indígenas a consejos provinciales, según sexo (en porcentajes)</w:t>
      </w:r>
      <w:bookmarkEnd w:id="524"/>
    </w:p>
    <w:p w14:paraId="76BE05FD" w14:textId="77777777" w:rsidR="00C14F54" w:rsidRDefault="00C14F54" w:rsidP="00C14F54">
      <w:pPr>
        <w:spacing w:after="0" w:line="240" w:lineRule="auto"/>
        <w:jc w:val="center"/>
        <w:rPr>
          <w:b/>
          <w:sz w:val="20"/>
          <w:szCs w:val="20"/>
        </w:rPr>
      </w:pPr>
      <w:bookmarkStart w:id="525" w:name="_heading=h.q9fhm3htqmc9" w:colFirst="0" w:colLast="0"/>
      <w:bookmarkEnd w:id="525"/>
      <w:r>
        <w:rPr>
          <w:noProof/>
        </w:rPr>
        <w:drawing>
          <wp:inline distT="0" distB="0" distL="0" distR="0" wp14:anchorId="474C8A45" wp14:editId="5E614890">
            <wp:extent cx="4577715" cy="2750820"/>
            <wp:effectExtent l="0" t="0" r="13335" b="11430"/>
            <wp:docPr id="1066742465" name="Gráfico 1">
              <a:extLst xmlns:a="http://schemas.openxmlformats.org/drawingml/2006/main">
                <a:ext uri="{FF2B5EF4-FFF2-40B4-BE49-F238E27FC236}">
                  <a16:creationId xmlns:a16="http://schemas.microsoft.com/office/drawing/2014/main" id="{9DCD6290-92C2-2AE3-E19B-AE3D0BB7CE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B53BA01" w14:textId="5EFEF9B2" w:rsidR="003A749E" w:rsidRPr="00C14F54" w:rsidRDefault="003A749E" w:rsidP="00C14F54">
      <w:pPr>
        <w:spacing w:after="200" w:line="240" w:lineRule="auto"/>
        <w:rPr>
          <w:b/>
          <w:sz w:val="20"/>
          <w:szCs w:val="20"/>
        </w:rPr>
      </w:pPr>
      <w:r w:rsidRPr="00844737">
        <w:rPr>
          <w:sz w:val="18"/>
          <w:szCs w:val="18"/>
        </w:rPr>
        <w:t xml:space="preserve">Fuente:  </w:t>
      </w:r>
      <w:proofErr w:type="spellStart"/>
      <w:r w:rsidRPr="00844737">
        <w:rPr>
          <w:sz w:val="18"/>
          <w:szCs w:val="18"/>
        </w:rPr>
        <w:t>INFOgob</w:t>
      </w:r>
      <w:proofErr w:type="spellEnd"/>
      <w:r w:rsidRPr="00844737">
        <w:rPr>
          <w:sz w:val="18"/>
          <w:szCs w:val="18"/>
        </w:rPr>
        <w:t xml:space="preserve"> - JNE. Elaboración: Observa Igualdad, JNE.</w:t>
      </w:r>
    </w:p>
    <w:p w14:paraId="07136F9E" w14:textId="77777777" w:rsidR="003A749E" w:rsidRDefault="003A749E" w:rsidP="003A749E">
      <w:pPr>
        <w:spacing w:before="120" w:after="120" w:line="276" w:lineRule="auto"/>
        <w:jc w:val="both"/>
      </w:pPr>
      <w:r>
        <w:t>Asimismo, entre los procesos electorales del 2010-2018, las mujeres indígenas han representado más del 80% de las candidaturas de jóvenes indígenas. Esto puede explicarse por la triple concurrencia de cuotas (es decir, que a una misma persona se le asignan las tres cualidades de las cuotas: género, joven e indígena).</w:t>
      </w:r>
    </w:p>
    <w:p w14:paraId="0FADC75C" w14:textId="77777777" w:rsidR="003A749E" w:rsidRDefault="003A749E" w:rsidP="003A749E">
      <w:pPr>
        <w:spacing w:after="120" w:line="276" w:lineRule="auto"/>
        <w:jc w:val="both"/>
      </w:pPr>
      <w:r>
        <w:t>Si bien las candidaturas indígenas se han incrementado en cada proceso electoral (con mayor participación de mujeres indígenas en comparación con sus pares hombres), esto no se ha reflejado en las autoridades indígenas electas.</w:t>
      </w:r>
    </w:p>
    <w:p w14:paraId="18C5C86D" w14:textId="77777777" w:rsidR="003A749E" w:rsidRDefault="003A749E" w:rsidP="003A749E">
      <w:pPr>
        <w:spacing w:after="120" w:line="276" w:lineRule="auto"/>
        <w:jc w:val="both"/>
      </w:pPr>
      <w:r>
        <w:t>En el referido proceso electoral Elecciones Regionales y Municipales 2018, las mujeres representaron solo el 17% y 15% de las autoridades indígenas elegidas al Consejo Regional y Concejo Provincial, respectivamente. Asimismo, a nivel histórico, las mujeres han representado menos del 50% de las autoridades que fueron elegidas mediante la cuota indígena.</w:t>
      </w:r>
    </w:p>
    <w:p w14:paraId="76A6B351" w14:textId="6D4CB4C9" w:rsidR="003A749E" w:rsidRDefault="00844737" w:rsidP="00844737">
      <w:pPr>
        <w:pStyle w:val="Descripcin"/>
        <w:rPr>
          <w:b w:val="0"/>
          <w:sz w:val="20"/>
          <w:szCs w:val="20"/>
        </w:rPr>
      </w:pPr>
      <w:bookmarkStart w:id="526" w:name="_Toc143202962"/>
      <w:r>
        <w:t xml:space="preserve">Gráfico </w:t>
      </w:r>
      <w:r w:rsidR="00000000">
        <w:fldChar w:fldCharType="begin"/>
      </w:r>
      <w:r w:rsidR="00000000">
        <w:instrText xml:space="preserve"> SEQ Gráfico \* ARABIC </w:instrText>
      </w:r>
      <w:r w:rsidR="00000000">
        <w:fldChar w:fldCharType="separate"/>
      </w:r>
      <w:r w:rsidR="00740F56">
        <w:rPr>
          <w:noProof/>
        </w:rPr>
        <w:t>13</w:t>
      </w:r>
      <w:r w:rsidR="00000000">
        <w:rPr>
          <w:noProof/>
        </w:rPr>
        <w:fldChar w:fldCharType="end"/>
      </w:r>
      <w:r>
        <w:t xml:space="preserve">. </w:t>
      </w:r>
      <w:r w:rsidRPr="001560BB">
        <w:t>Candidaturas indígenas a consejos regionales, según sexo (en porcentajes)</w:t>
      </w:r>
      <w:bookmarkEnd w:id="526"/>
    </w:p>
    <w:p w14:paraId="642F98B8" w14:textId="1DA99AB2" w:rsidR="004C4FF9" w:rsidRDefault="004C4FF9" w:rsidP="004C4FF9">
      <w:pPr>
        <w:spacing w:after="0"/>
        <w:jc w:val="center"/>
        <w:rPr>
          <w:sz w:val="18"/>
          <w:szCs w:val="18"/>
        </w:rPr>
      </w:pPr>
      <w:r>
        <w:rPr>
          <w:noProof/>
        </w:rPr>
        <w:drawing>
          <wp:inline distT="0" distB="0" distL="0" distR="0" wp14:anchorId="0EA06CAB" wp14:editId="4E3FB42A">
            <wp:extent cx="3625516" cy="2064084"/>
            <wp:effectExtent l="0" t="0" r="13335" b="12700"/>
            <wp:docPr id="911842821" name="Gráfico 1">
              <a:extLst xmlns:a="http://schemas.openxmlformats.org/drawingml/2006/main">
                <a:ext uri="{FF2B5EF4-FFF2-40B4-BE49-F238E27FC236}">
                  <a16:creationId xmlns:a16="http://schemas.microsoft.com/office/drawing/2014/main" id="{15300350-0691-0E9A-32BF-628B4569AF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77DE0482" w14:textId="29635E91" w:rsidR="003A749E" w:rsidRPr="00844737" w:rsidRDefault="003A749E" w:rsidP="00844737">
      <w:pPr>
        <w:spacing w:after="0"/>
        <w:jc w:val="both"/>
        <w:rPr>
          <w:sz w:val="18"/>
          <w:szCs w:val="18"/>
        </w:rPr>
      </w:pPr>
      <w:r w:rsidRPr="00844737">
        <w:rPr>
          <w:sz w:val="18"/>
          <w:szCs w:val="18"/>
        </w:rPr>
        <w:t xml:space="preserve">Fuente:  </w:t>
      </w:r>
      <w:proofErr w:type="spellStart"/>
      <w:r w:rsidRPr="00844737">
        <w:rPr>
          <w:sz w:val="18"/>
          <w:szCs w:val="18"/>
        </w:rPr>
        <w:t>INFOgob</w:t>
      </w:r>
      <w:proofErr w:type="spellEnd"/>
      <w:r w:rsidRPr="00844737">
        <w:rPr>
          <w:sz w:val="18"/>
          <w:szCs w:val="18"/>
        </w:rPr>
        <w:t xml:space="preserve"> - JNE. Elaboración: Observa Igualdad, JNE.</w:t>
      </w:r>
      <w:bookmarkStart w:id="527" w:name="_heading=h.ad2bat5dvhqk" w:colFirst="0" w:colLast="0"/>
      <w:bookmarkEnd w:id="527"/>
    </w:p>
    <w:p w14:paraId="1B5FEF22" w14:textId="0DD38687" w:rsidR="003A749E" w:rsidRDefault="003A749E" w:rsidP="00844737">
      <w:pPr>
        <w:pStyle w:val="Descripcin"/>
        <w:spacing w:before="240"/>
        <w:rPr>
          <w:b w:val="0"/>
          <w:sz w:val="20"/>
          <w:szCs w:val="20"/>
        </w:rPr>
      </w:pPr>
      <w:bookmarkStart w:id="528" w:name="_Toc137233409"/>
      <w:bookmarkStart w:id="529" w:name="_Toc143202963"/>
      <w:r>
        <w:t xml:space="preserve">Gráfico </w:t>
      </w:r>
      <w:r w:rsidR="00000000">
        <w:fldChar w:fldCharType="begin"/>
      </w:r>
      <w:r w:rsidR="00000000">
        <w:instrText xml:space="preserve"> SEQ Gráfico \* ARABIC </w:instrText>
      </w:r>
      <w:r w:rsidR="00000000">
        <w:fldChar w:fldCharType="separate"/>
      </w:r>
      <w:r w:rsidR="00740F56">
        <w:rPr>
          <w:noProof/>
        </w:rPr>
        <w:t>14</w:t>
      </w:r>
      <w:r w:rsidR="00000000">
        <w:rPr>
          <w:noProof/>
        </w:rPr>
        <w:fldChar w:fldCharType="end"/>
      </w:r>
      <w:r>
        <w:t xml:space="preserve">. </w:t>
      </w:r>
      <w:r w:rsidRPr="00704323">
        <w:t>Autoridades indígenas en regidurías, según sexo (</w:t>
      </w:r>
      <w:r w:rsidR="00347FAD">
        <w:t>Número</w:t>
      </w:r>
      <w:r w:rsidRPr="00704323">
        <w:t>)</w:t>
      </w:r>
      <w:bookmarkEnd w:id="528"/>
      <w:bookmarkEnd w:id="529"/>
    </w:p>
    <w:p w14:paraId="769C71F1" w14:textId="3E0412C8" w:rsidR="00347FAD" w:rsidRDefault="00347FAD" w:rsidP="00347FAD">
      <w:pPr>
        <w:widowControl w:val="0"/>
        <w:spacing w:before="120" w:after="120" w:line="276" w:lineRule="auto"/>
        <w:jc w:val="center"/>
        <w:rPr>
          <w:sz w:val="18"/>
          <w:szCs w:val="18"/>
        </w:rPr>
      </w:pPr>
      <w:bookmarkStart w:id="530" w:name="_heading=h.ryd4siqwyv5q" w:colFirst="0" w:colLast="0"/>
      <w:bookmarkEnd w:id="530"/>
      <w:r>
        <w:rPr>
          <w:noProof/>
        </w:rPr>
        <w:drawing>
          <wp:inline distT="0" distB="0" distL="0" distR="0" wp14:anchorId="3D5156CD" wp14:editId="18E56992">
            <wp:extent cx="3625215" cy="2427705"/>
            <wp:effectExtent l="0" t="0" r="13335" b="10795"/>
            <wp:docPr id="214184806" name="Gráfico 1">
              <a:extLst xmlns:a="http://schemas.openxmlformats.org/drawingml/2006/main">
                <a:ext uri="{FF2B5EF4-FFF2-40B4-BE49-F238E27FC236}">
                  <a16:creationId xmlns:a16="http://schemas.microsoft.com/office/drawing/2014/main" id="{52AF0B54-3700-FF59-FBC5-36866DB372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A65A13A" w14:textId="578DD11F" w:rsidR="003A749E" w:rsidRPr="00844737" w:rsidRDefault="003A749E" w:rsidP="003A749E">
      <w:pPr>
        <w:widowControl w:val="0"/>
        <w:spacing w:before="120" w:after="120" w:line="276" w:lineRule="auto"/>
        <w:rPr>
          <w:sz w:val="18"/>
          <w:szCs w:val="18"/>
        </w:rPr>
      </w:pPr>
      <w:r w:rsidRPr="00844737">
        <w:rPr>
          <w:sz w:val="18"/>
          <w:szCs w:val="18"/>
        </w:rPr>
        <w:t xml:space="preserve">Fuente:  </w:t>
      </w:r>
      <w:proofErr w:type="spellStart"/>
      <w:r w:rsidRPr="00844737">
        <w:rPr>
          <w:sz w:val="18"/>
          <w:szCs w:val="18"/>
        </w:rPr>
        <w:t>INFOgob</w:t>
      </w:r>
      <w:proofErr w:type="spellEnd"/>
      <w:r w:rsidRPr="00844737">
        <w:rPr>
          <w:sz w:val="18"/>
          <w:szCs w:val="18"/>
        </w:rPr>
        <w:t xml:space="preserve"> - JNE. Elaboración: Observa Igualdad, JNE.</w:t>
      </w:r>
    </w:p>
    <w:p w14:paraId="37E6F88D" w14:textId="1C022B36" w:rsidR="003A749E" w:rsidRDefault="003A749E" w:rsidP="003A749E">
      <w:pPr>
        <w:spacing w:after="0" w:line="276" w:lineRule="auto"/>
        <w:jc w:val="both"/>
      </w:pPr>
    </w:p>
    <w:p w14:paraId="000010D4" w14:textId="1CCB3762" w:rsidR="009D0D6F" w:rsidRDefault="003A749E" w:rsidP="000970F8">
      <w:pPr>
        <w:spacing w:after="0" w:line="276" w:lineRule="auto"/>
        <w:jc w:val="both"/>
        <w:rPr>
          <w:ins w:id="531" w:author="Carmen del Rosario Bahamonde Quinteros" w:date="2023-09-05T09:34:00Z"/>
        </w:rPr>
      </w:pPr>
      <w:r>
        <w:t>Si bien la implementación de las cuotas electorales desde el 2002 ha significado un evidente incremento en la participación de representantes de los pueblos indígenas en las listas de candidaturas a las provincias y consejerías regionales; su eficiencia para lograr una plena representación no presenta los resultados esperados, más aún si se considera la situación de las mujeres indígenas, pues si bien participan de manera activa en las candidaturas, no son elegidas ni ocupan los cargos de mayor responsabilidad y decisión.</w:t>
      </w:r>
    </w:p>
    <w:p w14:paraId="754B7A31" w14:textId="77777777" w:rsidR="0005057B" w:rsidRDefault="0005057B" w:rsidP="000970F8">
      <w:pPr>
        <w:spacing w:after="0" w:line="276" w:lineRule="auto"/>
        <w:jc w:val="both"/>
        <w:rPr>
          <w:ins w:id="532" w:author="Carmen del Rosario Bahamonde Quinteros" w:date="2023-09-12T15:20:00Z"/>
        </w:rPr>
      </w:pPr>
    </w:p>
    <w:p w14:paraId="58E7ACAB" w14:textId="65677EC2" w:rsidR="00A81742" w:rsidRDefault="0094762E">
      <w:pPr>
        <w:pStyle w:val="Ttulo5"/>
        <w:jc w:val="both"/>
        <w:rPr>
          <w:caps w:val="0"/>
          <w:color w:val="44546A" w:themeColor="text2"/>
        </w:rPr>
      </w:pPr>
      <w:bookmarkStart w:id="533" w:name="_Toc143624294"/>
      <w:bookmarkStart w:id="534" w:name="_Toc137231225"/>
      <w:r w:rsidRPr="000E1FAB">
        <w:rPr>
          <w:color w:val="44546A" w:themeColor="text2"/>
        </w:rPr>
        <w:t>2.</w:t>
      </w:r>
      <w:r w:rsidR="0020067E">
        <w:rPr>
          <w:color w:val="44546A" w:themeColor="text2"/>
        </w:rPr>
        <w:t>5</w:t>
      </w:r>
      <w:r w:rsidRPr="000E1FAB">
        <w:rPr>
          <w:color w:val="44546A" w:themeColor="text2"/>
        </w:rPr>
        <w:t xml:space="preserve">.2.6.4. </w:t>
      </w:r>
      <w:r w:rsidR="004746D7" w:rsidRPr="00A81742">
        <w:rPr>
          <w:caps w:val="0"/>
          <w:color w:val="44546A" w:themeColor="text2"/>
        </w:rPr>
        <w:t>Deficiente acceso a la justicia de las mujeres indígenas frente a las múltiples violencias que enfrentan</w:t>
      </w:r>
      <w:bookmarkEnd w:id="533"/>
    </w:p>
    <w:p w14:paraId="3699E943" w14:textId="77777777" w:rsidR="006A4DE7" w:rsidRPr="006A4DE7" w:rsidRDefault="006A4DE7" w:rsidP="006A4DE7">
      <w:pPr>
        <w:rPr>
          <w:del w:id="535" w:author="Carmen del Rosario Bahamonde Quinteros" w:date="2023-09-05T09:35:00Z"/>
        </w:rPr>
      </w:pPr>
    </w:p>
    <w:p w14:paraId="7F7B4BDD" w14:textId="77777777" w:rsidR="003A749E" w:rsidRDefault="003A749E" w:rsidP="003A749E">
      <w:pPr>
        <w:jc w:val="both"/>
      </w:pPr>
      <w:r>
        <w:t>E</w:t>
      </w:r>
      <w:r w:rsidRPr="00F84FB9">
        <w:t xml:space="preserve">l acceso a la justicia </w:t>
      </w:r>
      <w:r>
        <w:t>es uno de los principales problemas de las mujeres que sufren violencia (CLADEM, 2015).  Existen dos vías de acceso a la justicia, la primera es la justicia indígena conocida también como el fuero comunal o justicia consuetudinaria y la segunda, es la justicia ordinaria brindada por el aparato estatal. La forma de justicia que plantea la interrelación de ambas es la justicia intercultural, la cual, d</w:t>
      </w:r>
      <w:r w:rsidRPr="0090754E">
        <w:t>ebe ser promovida por el Estado incentivando el dialogo entre el sistema de justicia estatal y los sistemas de justicia indígenas</w:t>
      </w:r>
      <w:r>
        <w:t xml:space="preserve"> (</w:t>
      </w:r>
      <w:bookmarkStart w:id="536" w:name="_Hlk140055450"/>
      <w:r>
        <w:t>Peña, s/f)</w:t>
      </w:r>
      <w:r w:rsidRPr="0090754E">
        <w:t>.</w:t>
      </w:r>
      <w:bookmarkEnd w:id="536"/>
    </w:p>
    <w:p w14:paraId="381A5300" w14:textId="77777777" w:rsidR="003A749E" w:rsidRDefault="003A749E" w:rsidP="003A749E">
      <w:pPr>
        <w:jc w:val="both"/>
      </w:pPr>
      <w:r>
        <w:t xml:space="preserve">Para el 2019, </w:t>
      </w:r>
      <w:del w:id="537" w:author="Carmen del Rosario Bahamonde Quinteros" w:date="2023-09-05T09:36:00Z">
        <w:r>
          <w:delText>La</w:delText>
        </w:r>
        <w:r w:rsidDel="0005057B">
          <w:delText xml:space="preserve"> </w:delText>
        </w:r>
      </w:del>
      <w:ins w:id="538" w:author="Carmen del Rosario Bahamonde Quinteros" w:date="2023-09-05T09:36:00Z">
        <w:r w:rsidR="0005057B">
          <w:t>la</w:t>
        </w:r>
        <w:r>
          <w:t xml:space="preserve"> </w:t>
        </w:r>
      </w:ins>
      <w:r>
        <w:t xml:space="preserve">Defensoría del Pueblo reconoce que el fuero comunal suele ser el espacio para resolver y sancionar los casos de violaciones a menores de edad, </w:t>
      </w:r>
      <w:del w:id="539" w:author="Carmen del Rosario Bahamonde Quinteros" w:date="2023-09-05T09:36:00Z">
        <w:r>
          <w:delText xml:space="preserve">por ejemplo, </w:delText>
        </w:r>
      </w:del>
      <w:bookmarkStart w:id="540" w:name="_Hlk140055774"/>
      <w:r>
        <w:t xml:space="preserve">(Defensoría del Pueblo, 2019 f).  </w:t>
      </w:r>
      <w:bookmarkEnd w:id="540"/>
      <w:r>
        <w:t>Las víctimas y los familiares evalúan a discrecionalidad cuál es la vía más pertinente para ellos para la denuncia del acto de violencia sexual. En el fuero, los arreglos intrafamiliares y la compensación económica aún son los principales mecanismos de sanción. L</w:t>
      </w:r>
      <w:r w:rsidRPr="007C404F">
        <w:t xml:space="preserve">a prevalencia de la elección </w:t>
      </w:r>
      <w:r>
        <w:t>d</w:t>
      </w:r>
      <w:r w:rsidRPr="007C404F">
        <w:t>el fuero comunal</w:t>
      </w:r>
      <w:r>
        <w:t xml:space="preserve"> frente a la justicia ordinaria</w:t>
      </w:r>
      <w:r w:rsidRPr="007C404F">
        <w:t xml:space="preserve"> ocurre no sólo por falta de accesibilidad a los operadores de justicia, sino también por las estructuras culturales de los pueblos indígenas</w:t>
      </w:r>
      <w:r>
        <w:t xml:space="preserve"> donde la asamblea comunal representa el sistema de administración de la justicia más próximo. Cabe resaltar que las sanciones del fuero ordinario e indígena no garantiza el derecho a una vida libre de violencia (Defensoría del Pueblo, 2019f,76).</w:t>
      </w:r>
    </w:p>
    <w:p w14:paraId="64EEE843" w14:textId="77777777" w:rsidR="003A749E" w:rsidRDefault="003A749E" w:rsidP="003A749E">
      <w:pPr>
        <w:jc w:val="both"/>
      </w:pPr>
      <w:r>
        <w:t xml:space="preserve">Respecto a la justicia intercultural, a partir del año 2009 el Poder Judicial comenzó un proceso importante de reformas para darle mayor reconocimiento y validez a la administración de justicia comunal y la justicia de paz. Se trata de dos ejes vitales para el acceso a la justicia en el Perú, sobre todo para la población indígena y de menos recursos. Desde el 2010, el Consejo Ejecutivo del Poder Judicial realizó Congresos Internacionales sobre Justicia Intercultural. A la par, se implementaron Escuelas de Interculturalidad en diversas Cortes Superiores </w:t>
      </w:r>
      <w:bookmarkStart w:id="541" w:name="_Hlk140076211"/>
      <w:r>
        <w:t>(Red Andina de Justicia de Paz y Comunitaria, 2013)</w:t>
      </w:r>
      <w:bookmarkEnd w:id="541"/>
      <w:r>
        <w:t xml:space="preserve">. En el 2022 se realizó </w:t>
      </w:r>
      <w:r w:rsidRPr="00A05389">
        <w:t>XI Congreso Internacional de Justicia Intercultural</w:t>
      </w:r>
      <w:r>
        <w:t>.</w:t>
      </w:r>
    </w:p>
    <w:p w14:paraId="3C513432" w14:textId="77777777" w:rsidR="003A749E" w:rsidRPr="007C404F" w:rsidRDefault="003A749E" w:rsidP="003A749E">
      <w:pPr>
        <w:rPr>
          <w:b/>
          <w:bCs/>
          <w:i/>
          <w:iCs/>
        </w:rPr>
      </w:pPr>
      <w:r w:rsidRPr="007C404F">
        <w:rPr>
          <w:b/>
          <w:bCs/>
          <w:i/>
          <w:iCs/>
        </w:rPr>
        <w:t>Acceso a justicia ordinaria</w:t>
      </w:r>
    </w:p>
    <w:p w14:paraId="124C448C" w14:textId="77777777" w:rsidR="003A749E" w:rsidRDefault="003A749E" w:rsidP="003A749E">
      <w:pPr>
        <w:jc w:val="both"/>
      </w:pPr>
      <w:r>
        <w:t xml:space="preserve">El acceso a la justicia ordinaria no sólo depende del nivel de institucionalización de las instancias que forman parte del </w:t>
      </w:r>
      <w:r w:rsidRPr="00253049">
        <w:t>circuito</w:t>
      </w:r>
      <w:r>
        <w:t xml:space="preserve"> crítico</w:t>
      </w:r>
      <w:r w:rsidRPr="00253049">
        <w:t xml:space="preserve"> de atención del Estado</w:t>
      </w:r>
      <w:r>
        <w:t xml:space="preserve">, sino de cómo se garantiza que éstas lleguen a la población no solo en términos geográficos sino cultural y socialmente pertinentes (CLADEM, 2015). </w:t>
      </w:r>
    </w:p>
    <w:p w14:paraId="12EE754C" w14:textId="77777777" w:rsidR="003A749E" w:rsidRDefault="003A749E" w:rsidP="003A749E">
      <w:pPr>
        <w:jc w:val="both"/>
      </w:pPr>
      <w:r>
        <w:t>Las mujeres campesinas e indígenas andinas y amazónicas se sienten excluidas por las barreras lingüísticas y culturales. Según la ENDES 2018,</w:t>
      </w:r>
      <w:r w:rsidRPr="00253049">
        <w:t xml:space="preserve"> </w:t>
      </w:r>
      <w:r>
        <w:t>a</w:t>
      </w:r>
      <w:r w:rsidRPr="00253049">
        <w:t>lrededor del 19% de mujeres que habla una lengua indígena señal</w:t>
      </w:r>
      <w:r>
        <w:t>ó</w:t>
      </w:r>
      <w:r w:rsidRPr="00253049">
        <w:t xml:space="preserve"> no haber denunciado agresiones físicas</w:t>
      </w:r>
      <w:r>
        <w:t xml:space="preserve"> por no saber la ruta de cómo hacerlo</w:t>
      </w:r>
      <w:r w:rsidRPr="00253049">
        <w:t>, comparado al 10% de sus pares castellanohablantes. Otra razón</w:t>
      </w:r>
      <w:r>
        <w:t xml:space="preserve"> que evita la denuncia</w:t>
      </w:r>
      <w:r w:rsidRPr="00253049">
        <w:t xml:space="preserve"> es el miedo a que el agresor vuelva a agredir a la víctima o a algún miembro de su familia, lo cual ocurre entre el 11% de mujeres que hablan una lengua indígena, frente a cerca del 7% de casos en mujeres hablantes del castellano</w:t>
      </w:r>
      <w:r>
        <w:t xml:space="preserve"> </w:t>
      </w:r>
      <w:r w:rsidRPr="00253049">
        <w:t>(Defensoría del Pueblo, 2019f</w:t>
      </w:r>
      <w:r>
        <w:t>)</w:t>
      </w:r>
      <w:r w:rsidRPr="00253049">
        <w:t>.</w:t>
      </w:r>
      <w:r>
        <w:t xml:space="preserve"> Por tanto, las</w:t>
      </w:r>
      <w:r w:rsidRPr="00253049">
        <w:t xml:space="preserve"> dificultades para iniciar denuncias ante los servicios de justicia, la carencia de información y asistencia socioemocional oportuna para la atención de los casos</w:t>
      </w:r>
      <w:r>
        <w:t xml:space="preserve"> y, sobre todo, la falta de implementación de servicios adaptados interculturalmente en el país para atender la violencia son los obstáculos más grandes que enfrentan las mujeres indígenas víctimas de violencia.</w:t>
      </w:r>
    </w:p>
    <w:p w14:paraId="59116978" w14:textId="340FD803" w:rsidR="00273458" w:rsidRDefault="003A749E" w:rsidP="003A749E">
      <w:pPr>
        <w:jc w:val="both"/>
      </w:pPr>
      <w:r>
        <w:t>En el Perú existen tres espacios para denunciar situaciones de violencia: las comisarías, las fiscalías y los juzgados (CLADEM, 2015). L</w:t>
      </w:r>
      <w:r w:rsidRPr="00710589">
        <w:t xml:space="preserve">a Ley </w:t>
      </w:r>
      <w:proofErr w:type="spellStart"/>
      <w:r w:rsidRPr="00710589">
        <w:t>N°</w:t>
      </w:r>
      <w:proofErr w:type="spellEnd"/>
      <w:r w:rsidRPr="00710589">
        <w:t xml:space="preserve"> 30364, Ley para prevenir, sancionar y erradicar la violencia contra las mujeres y los integrantes del grupo familiar, estableció mecanismos, medidas y políticas integrales de prevención, atención y protección de las víctimas, así como reparación del daño causado.</w:t>
      </w:r>
      <w:r>
        <w:t xml:space="preserve"> Uno de los mecanismos fue establecer rutas específicas de atención a través del Protocolo Base de Actuación Conjunta (PBAC), donde se explicita las acciones de todas las entidades involucradas en los casos de violencia contra la mujer o integrantes del grupo familiar.</w:t>
      </w:r>
    </w:p>
    <w:p w14:paraId="11380945" w14:textId="0B8000DB" w:rsidR="003A749E" w:rsidRDefault="00844737" w:rsidP="00844737">
      <w:pPr>
        <w:pStyle w:val="Descripcin"/>
      </w:pPr>
      <w:bookmarkStart w:id="542" w:name="_Toc143202992"/>
      <w:r>
        <w:t xml:space="preserve">Ilustración </w:t>
      </w:r>
      <w:r w:rsidR="00000000">
        <w:fldChar w:fldCharType="begin"/>
      </w:r>
      <w:r w:rsidR="00000000">
        <w:instrText xml:space="preserve"> SEQ Ilustración \* ARABIC </w:instrText>
      </w:r>
      <w:r w:rsidR="00000000">
        <w:fldChar w:fldCharType="separate"/>
      </w:r>
      <w:r w:rsidR="00740F56">
        <w:rPr>
          <w:noProof/>
        </w:rPr>
        <w:t>9</w:t>
      </w:r>
      <w:r w:rsidR="00000000">
        <w:rPr>
          <w:noProof/>
        </w:rPr>
        <w:fldChar w:fldCharType="end"/>
      </w:r>
      <w:r>
        <w:t>. Ruta de Atención en casos de violencia</w:t>
      </w:r>
      <w:bookmarkEnd w:id="542"/>
      <w:r>
        <w:t xml:space="preserve"> </w:t>
      </w:r>
    </w:p>
    <w:p w14:paraId="773069B8" w14:textId="77777777" w:rsidR="003A749E" w:rsidRDefault="003A749E" w:rsidP="003A749E">
      <w:pPr>
        <w:jc w:val="both"/>
      </w:pPr>
      <w:r>
        <w:rPr>
          <w:noProof/>
          <w14:ligatures w14:val="standardContextual"/>
        </w:rPr>
        <w:drawing>
          <wp:inline distT="0" distB="0" distL="0" distR="0" wp14:anchorId="55EE1824" wp14:editId="2A210049">
            <wp:extent cx="5400040" cy="3183255"/>
            <wp:effectExtent l="0" t="0" r="0" b="0"/>
            <wp:docPr id="1390451437" name="Imagen 139045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51437" name="Imagen 1390451437"/>
                    <pic:cNvPicPr/>
                  </pic:nvPicPr>
                  <pic:blipFill>
                    <a:blip r:embed="rId63">
                      <a:extLst>
                        <a:ext uri="{28A0092B-C50C-407E-A947-70E740481C1C}">
                          <a14:useLocalDpi xmlns:a14="http://schemas.microsoft.com/office/drawing/2010/main" val="0"/>
                        </a:ext>
                      </a:extLst>
                    </a:blip>
                    <a:stretch>
                      <a:fillRect/>
                    </a:stretch>
                  </pic:blipFill>
                  <pic:spPr>
                    <a:xfrm>
                      <a:off x="0" y="0"/>
                      <a:ext cx="5400040" cy="3183255"/>
                    </a:xfrm>
                    <a:prstGeom prst="rect">
                      <a:avLst/>
                    </a:prstGeom>
                  </pic:spPr>
                </pic:pic>
              </a:graphicData>
            </a:graphic>
          </wp:inline>
        </w:drawing>
      </w:r>
    </w:p>
    <w:p w14:paraId="26A44770" w14:textId="77777777" w:rsidR="003A749E" w:rsidRPr="00844737" w:rsidRDefault="003A749E" w:rsidP="003A749E">
      <w:pPr>
        <w:jc w:val="both"/>
        <w:rPr>
          <w:rFonts w:asciiTheme="minorHAnsi" w:hAnsiTheme="minorHAnsi" w:cstheme="minorHAnsi"/>
          <w:sz w:val="18"/>
          <w:szCs w:val="18"/>
        </w:rPr>
      </w:pPr>
      <w:r w:rsidRPr="00844737">
        <w:rPr>
          <w:rFonts w:asciiTheme="minorHAnsi" w:hAnsiTheme="minorHAnsi" w:cstheme="minorHAnsi"/>
          <w:sz w:val="18"/>
          <w:szCs w:val="18"/>
        </w:rPr>
        <w:t xml:space="preserve">Fuente: </w:t>
      </w:r>
      <w:bookmarkStart w:id="543" w:name="_Hlk140060071"/>
      <w:r w:rsidRPr="00844737">
        <w:rPr>
          <w:rFonts w:asciiTheme="minorHAnsi" w:hAnsiTheme="minorHAnsi" w:cstheme="minorHAnsi"/>
          <w:sz w:val="18"/>
          <w:szCs w:val="18"/>
        </w:rPr>
        <w:t>MIMP-UNFPA (2019)</w:t>
      </w:r>
      <w:bookmarkEnd w:id="543"/>
    </w:p>
    <w:p w14:paraId="07555CD2" w14:textId="77777777" w:rsidR="003A749E" w:rsidRDefault="003A749E" w:rsidP="003A749E">
      <w:pPr>
        <w:jc w:val="both"/>
      </w:pPr>
      <w:commentRangeStart w:id="544"/>
      <w:r>
        <w:t xml:space="preserve">Además, se especifica que para la atención de población indígena debe realizarse las siguientes disposiciones específicas (MIMP-UNFPA, 2019): </w:t>
      </w:r>
    </w:p>
    <w:p w14:paraId="70D6A28D" w14:textId="77777777" w:rsidR="003A749E" w:rsidRDefault="003A749E" w:rsidP="003A41C1">
      <w:pPr>
        <w:pStyle w:val="Prrafodelista"/>
        <w:numPr>
          <w:ilvl w:val="0"/>
          <w:numId w:val="25"/>
        </w:numPr>
        <w:jc w:val="both"/>
      </w:pPr>
      <w:r>
        <w:t>Aplicar el diálogo intercultural.</w:t>
      </w:r>
    </w:p>
    <w:p w14:paraId="7526F940" w14:textId="77777777" w:rsidR="003A749E" w:rsidRDefault="003A749E" w:rsidP="003A41C1">
      <w:pPr>
        <w:pStyle w:val="Prrafodelista"/>
        <w:numPr>
          <w:ilvl w:val="0"/>
          <w:numId w:val="25"/>
        </w:numPr>
        <w:jc w:val="both"/>
      </w:pPr>
      <w:r>
        <w:t>Tiene derecho a la atención por personal bilingüe o gestionar un intérprete/traductor/a.</w:t>
      </w:r>
    </w:p>
    <w:p w14:paraId="7334FA2B" w14:textId="77777777" w:rsidR="003A749E" w:rsidRDefault="003A749E" w:rsidP="003A41C1">
      <w:pPr>
        <w:pStyle w:val="Prrafodelista"/>
        <w:numPr>
          <w:ilvl w:val="0"/>
          <w:numId w:val="25"/>
        </w:numPr>
        <w:jc w:val="both"/>
      </w:pPr>
      <w:r>
        <w:t>Dialogar con autoridades comunales, organizaciones indígenas y de población afroperuana, para la coordinación entre los sistemas de justicia (especial y ordinaria).</w:t>
      </w:r>
    </w:p>
    <w:p w14:paraId="681EEA93" w14:textId="1F98A419" w:rsidR="003A749E" w:rsidRDefault="003A749E" w:rsidP="003A41C1">
      <w:pPr>
        <w:pStyle w:val="Prrafodelista"/>
        <w:numPr>
          <w:ilvl w:val="0"/>
          <w:numId w:val="25"/>
        </w:numPr>
        <w:jc w:val="both"/>
      </w:pPr>
      <w:r>
        <w:t>Utilizar la variable étnica en los registros administrativos.</w:t>
      </w:r>
    </w:p>
    <w:p w14:paraId="59074B34" w14:textId="77777777" w:rsidR="00581806" w:rsidRDefault="003A749E" w:rsidP="003A749E">
      <w:pPr>
        <w:jc w:val="both"/>
      </w:pPr>
      <w:r>
        <w:t>Asimismo, e</w:t>
      </w:r>
      <w:r w:rsidRPr="00E9751E">
        <w:t>l Ministerio de la Mujer y Poblaciones Vulnerables (MIMP) y el Ministerio del Interior (MININTER), han elaborado el Protocolo de actuación conjunta de los Centros Emergencia Mujer y Comisarías o Comisarías Especializadas en Materia de Protección contra la Violencia Familiar de la Policía Nacional del Perú</w:t>
      </w:r>
      <w:r>
        <w:t xml:space="preserve"> (D.S.</w:t>
      </w:r>
      <w:r w:rsidRPr="00E9751E">
        <w:t xml:space="preserve"> </w:t>
      </w:r>
      <w:proofErr w:type="spellStart"/>
      <w:r>
        <w:t>N</w:t>
      </w:r>
      <w:r w:rsidRPr="00E9751E">
        <w:t>°</w:t>
      </w:r>
      <w:proofErr w:type="spellEnd"/>
      <w:r w:rsidRPr="00E9751E">
        <w:t xml:space="preserve"> 006-2018-MIMP</w:t>
      </w:r>
      <w:r>
        <w:t>).</w:t>
      </w:r>
      <w:r w:rsidRPr="00B0682B">
        <w:t xml:space="preserve"> </w:t>
      </w:r>
      <w:r>
        <w:t xml:space="preserve"> </w:t>
      </w:r>
    </w:p>
    <w:p w14:paraId="0519F228" w14:textId="550FC50C" w:rsidR="003A749E" w:rsidRDefault="003A749E" w:rsidP="003A749E">
      <w:pPr>
        <w:jc w:val="both"/>
      </w:pPr>
      <w:r>
        <w:t>Existen dos tipos de comisarías: las básicas y las especializadas de familia (CEF). Las Comisarías Especializadas de Familia CEF son de naturaleza urbana. Para el 2018, solo existían 35 Comisarías Especializadas de Familia (CEF) (Defensoría del Pueblo, 2018 h).</w:t>
      </w:r>
      <w:r w:rsidRPr="00521C7B">
        <w:t xml:space="preserve"> </w:t>
      </w:r>
      <w:r>
        <w:t xml:space="preserve">A inicios del 2019, los servicios del CEM en comisarías empezaron a brindar atención </w:t>
      </w:r>
      <w:r w:rsidR="00602EFE">
        <w:t xml:space="preserve">las 24 horas, 7 días a la semana. </w:t>
      </w:r>
      <w:commentRangeEnd w:id="544"/>
      <w:r w:rsidR="00C05B85">
        <w:rPr>
          <w:rStyle w:val="Refdecomentario"/>
          <w:rFonts w:eastAsiaTheme="minorHAnsi"/>
        </w:rPr>
        <w:commentReference w:id="544"/>
      </w:r>
    </w:p>
    <w:p w14:paraId="4F6B9975" w14:textId="10C36E7D" w:rsidR="003A749E" w:rsidRDefault="003A749E" w:rsidP="003A749E">
      <w:pPr>
        <w:jc w:val="both"/>
      </w:pPr>
      <w:r>
        <w:t>Respecto a la brecha de la denuncia, en el 2019 el 80 % de víctimas accedió a patrocinio legal y en el 57 % de los casos se llegó a solicitar medidas de protección. Asimismo, se identificó que el 69 % de usuarias había denunciado los hechos de violencia a través de la intervención del CEM. Para ese año la Defensoría en su supervisión a la atención brindada por los CEM recalca que tam</w:t>
      </w:r>
      <w:r w:rsidRPr="00AA1FAB">
        <w:t>bién el 58 % de CEM atiende a poblaciones originarias en su idioma</w:t>
      </w:r>
      <w:r>
        <w:t xml:space="preserve"> (Defensoría del Pueblo 2022a, 23)</w:t>
      </w:r>
      <w:r w:rsidRPr="00AA1FAB">
        <w:t>.</w:t>
      </w:r>
    </w:p>
    <w:p w14:paraId="6DEB0ECB" w14:textId="4489416A" w:rsidR="003A749E" w:rsidRDefault="003A749E" w:rsidP="003A749E">
      <w:pPr>
        <w:jc w:val="both"/>
      </w:pPr>
      <w:r>
        <w:t xml:space="preserve">Sobre el asesoramiento legal a las víctimas, además de los CEM, se cuenta con los servicios de la Defensa Pública del Ministerio de Justicia y Derechos Humanos. Los </w:t>
      </w:r>
      <w:r w:rsidR="00481DCD">
        <w:t>cuáles</w:t>
      </w:r>
      <w:r>
        <w:t xml:space="preserve"> deberían contar </w:t>
      </w:r>
      <w:r w:rsidRPr="00932C0C">
        <w:t>como mínimo con un Defensor/a Público/Especializado/a en violencia contra las mujeres que trabaje de forma presencial</w:t>
      </w:r>
      <w:r>
        <w:t xml:space="preserve"> </w:t>
      </w:r>
      <w:r w:rsidR="00844737">
        <w:t>de acuerdo con</w:t>
      </w:r>
      <w:r>
        <w:t xml:space="preserve"> la </w:t>
      </w:r>
      <w:bookmarkStart w:id="545" w:name="_Hlk140066191"/>
      <w:r>
        <w:t xml:space="preserve">Defensoría del Pueblo (2022a) </w:t>
      </w:r>
      <w:bookmarkEnd w:id="545"/>
      <w:r>
        <w:t>y trabajar bajos los estándares mínimos propuestos por el PBAC hacia población Indígena u Originaria.</w:t>
      </w:r>
    </w:p>
    <w:p w14:paraId="6DA37429" w14:textId="77777777" w:rsidR="003A749E" w:rsidRDefault="003A749E" w:rsidP="003A749E">
      <w:pPr>
        <w:jc w:val="both"/>
      </w:pPr>
      <w:r>
        <w:t>En el 2021, las Comisarías de la PNP y Juzgados del Poder Judicial se interconectaron para agilizar atención de violencia familiar a través de un Sistema de interoperabilidad que acelera el proceso de compartir información sobre denuncias y otorgar de inmediato medidas de protección a víctimas (</w:t>
      </w:r>
      <w:bookmarkStart w:id="546" w:name="_Hlk140068363"/>
      <w:r>
        <w:t>El peruano, 2021).</w:t>
      </w:r>
      <w:bookmarkEnd w:id="546"/>
    </w:p>
    <w:p w14:paraId="32AC30D2" w14:textId="77777777" w:rsidR="003A749E" w:rsidRDefault="003A749E" w:rsidP="003A749E">
      <w:pPr>
        <w:jc w:val="both"/>
      </w:pPr>
      <w:r>
        <w:t xml:space="preserve">El </w:t>
      </w:r>
      <w:commentRangeStart w:id="547"/>
      <w:r w:rsidRPr="00223ACB">
        <w:t>Registro Único de Víctimas y Personas Agresoras</w:t>
      </w:r>
      <w:r>
        <w:t>-RUVA, otorgando la responsabilidad de su implementación al Ministerio Público fue establecido por l</w:t>
      </w:r>
      <w:r w:rsidRPr="00732E1E">
        <w:t>a Ley N°30364 (2015) y su reglamento (2016)</w:t>
      </w:r>
      <w:r>
        <w:t>. Este instrumento tiene como objetivo implementar un sistema intersectorial de anotación de casos de violencia, a fin de facilitar información confiable, oportuna y útil para la adopción de medidas de protección adecuadas, el monitoreo y seguimiento de los casos. La Defensoría del Pueblo en el 2022 identificó los siguientes obstáculos en la implementación:</w:t>
      </w:r>
    </w:p>
    <w:p w14:paraId="12D9BFBC" w14:textId="77777777" w:rsidR="003A749E" w:rsidRDefault="003A749E" w:rsidP="003A41C1">
      <w:pPr>
        <w:pStyle w:val="Prrafodelista"/>
        <w:numPr>
          <w:ilvl w:val="0"/>
          <w:numId w:val="26"/>
        </w:numPr>
        <w:jc w:val="both"/>
      </w:pPr>
      <w:r>
        <w:t>Limitaciones presupuestales para la implementación</w:t>
      </w:r>
    </w:p>
    <w:p w14:paraId="469D41CC" w14:textId="77777777" w:rsidR="003A749E" w:rsidRDefault="003A749E" w:rsidP="003A41C1">
      <w:pPr>
        <w:pStyle w:val="Prrafodelista"/>
        <w:numPr>
          <w:ilvl w:val="0"/>
          <w:numId w:val="26"/>
        </w:numPr>
        <w:jc w:val="both"/>
      </w:pPr>
      <w:r>
        <w:t>Desarticulación de los sistemas de información internos.</w:t>
      </w:r>
    </w:p>
    <w:p w14:paraId="19F21949" w14:textId="77777777" w:rsidR="003A749E" w:rsidRDefault="003A749E" w:rsidP="003A41C1">
      <w:pPr>
        <w:pStyle w:val="Prrafodelista"/>
        <w:numPr>
          <w:ilvl w:val="0"/>
          <w:numId w:val="26"/>
        </w:numPr>
        <w:jc w:val="both"/>
      </w:pPr>
      <w:r w:rsidRPr="009B7580">
        <w:t>Adaptación de procesos internos.</w:t>
      </w:r>
    </w:p>
    <w:p w14:paraId="77C0C7C1" w14:textId="77777777" w:rsidR="003A749E" w:rsidRDefault="003A749E" w:rsidP="003A41C1">
      <w:pPr>
        <w:pStyle w:val="Prrafodelista"/>
        <w:numPr>
          <w:ilvl w:val="0"/>
          <w:numId w:val="26"/>
        </w:numPr>
        <w:jc w:val="both"/>
      </w:pPr>
      <w:r w:rsidRPr="00732E1E">
        <w:t>Rotación de recursos humanos constante.</w:t>
      </w:r>
      <w:commentRangeEnd w:id="547"/>
      <w:r w:rsidR="00C05B85">
        <w:rPr>
          <w:rStyle w:val="Refdecomentario"/>
          <w:rFonts w:eastAsiaTheme="minorHAnsi"/>
        </w:rPr>
        <w:commentReference w:id="547"/>
      </w:r>
    </w:p>
    <w:p w14:paraId="39BC26D5" w14:textId="77777777" w:rsidR="003A749E" w:rsidRDefault="003A749E" w:rsidP="003A749E">
      <w:pPr>
        <w:jc w:val="both"/>
      </w:pPr>
      <w:r>
        <w:t>El Reglamento de la Ley N°30364 ha establecido que el Ministerio Público que ante barreras de lenguaje con la víctima o testigo debe consultar el Registro Nacional de Interpretes y Traductores de Lenguas Indígenas u Originarias del Ministerio de Cultura para gestionar y coordinar la participación de la persona intérprete o traductora, u otra que facilite la comunicación.</w:t>
      </w:r>
    </w:p>
    <w:p w14:paraId="022A8CA1" w14:textId="77777777" w:rsidR="003A749E" w:rsidRDefault="003A749E" w:rsidP="003A749E">
      <w:pPr>
        <w:jc w:val="both"/>
      </w:pPr>
      <w:r>
        <w:t>Respecto a la supervisión del servicio que brinda las fiscalías provinciales especializadas en violencia contra las mujeres y los integrantes del grupo familiar, se identificó que la consulta a intérpretes es reducida. De acuerdo a supervisión de la Defensoría para ese año, se identificó que solo 22 de 108 despachos fiscales supervisados señalan haber recibido casos cuyas partes tenían una lengua materna diferente al castellano. En 17 de ellos, se lograron comunicar directamente con las partes y solo en 5 se consultó con el Registro Nacional de Intérpretes y Traductores (</w:t>
      </w:r>
      <w:bookmarkStart w:id="548" w:name="_Hlk140072295"/>
      <w:r>
        <w:t>Defensoría del Pueblo, 2020a).</w:t>
      </w:r>
    </w:p>
    <w:p w14:paraId="3561A866" w14:textId="77777777" w:rsidR="003A749E" w:rsidRDefault="003A749E" w:rsidP="003A749E">
      <w:pPr>
        <w:jc w:val="both"/>
      </w:pPr>
      <w:r>
        <w:t xml:space="preserve">En marzo del 2023, la Defensoría alertó </w:t>
      </w:r>
      <w:r w:rsidRPr="00EC7040">
        <w:t>que los derechos de las mujeres se encuentran en emergencia</w:t>
      </w:r>
      <w:r>
        <w:t xml:space="preserve"> debido al i</w:t>
      </w:r>
      <w:r w:rsidRPr="00EC7040">
        <w:t>ncremento de casos</w:t>
      </w:r>
      <w:r>
        <w:t xml:space="preserve"> de violencia</w:t>
      </w:r>
      <w:r w:rsidRPr="00EC7040">
        <w:t xml:space="preserve"> e inoperancia del Estado</w:t>
      </w:r>
      <w:r>
        <w:t xml:space="preserve">. </w:t>
      </w:r>
      <w:bookmarkEnd w:id="548"/>
      <w:r>
        <w:t xml:space="preserve"> Para ese entonces, se ha estado impulsando la implementación del Sistema Nacional Especializado de Justicia (SNEJ) </w:t>
      </w:r>
      <w:r w:rsidRPr="00D7692E">
        <w:t xml:space="preserve">aplicando los principios y enfoques de la Ley </w:t>
      </w:r>
      <w:proofErr w:type="spellStart"/>
      <w:r w:rsidRPr="00D7692E">
        <w:t>N°</w:t>
      </w:r>
      <w:proofErr w:type="spellEnd"/>
      <w:r w:rsidRPr="00D7692E">
        <w:t xml:space="preserve"> 30364</w:t>
      </w:r>
      <w:r>
        <w:t>, en el que, a la fecha, solo se cuenta con 8 distritos judiciales especializados de los 34 proyectados para diciembre de 2022 (</w:t>
      </w:r>
      <w:bookmarkStart w:id="549" w:name="_Hlk140075118"/>
      <w:r>
        <w:t>Defensoría del Pueblo, 2023</w:t>
      </w:r>
      <w:bookmarkEnd w:id="549"/>
      <w:r>
        <w:t>). S</w:t>
      </w:r>
      <w:r w:rsidRPr="00D7692E">
        <w:t>e reconoce que los servicios especializados que brinda el SNEJ involucra, de un lado, la asistencia jurídica y social, a través del Centro Emergencia Mujer – Aurora y defensa pública de MINJUSDH, y, de otro lado, la activación del proceso especial para la protección y sanción, con la intervención de la Policía Nacional del Perú, Ministerio Público y Poder Judicial</w:t>
      </w:r>
      <w:r>
        <w:t xml:space="preserve"> </w:t>
      </w:r>
      <w:bookmarkStart w:id="550" w:name="_Hlk140075820"/>
      <w:r>
        <w:t>(Observatorio de la Violencia Contra las Mujeres y los Integrantes del Grupo Familiar, s/f)</w:t>
      </w:r>
      <w:r w:rsidRPr="00D7692E">
        <w:t>.</w:t>
      </w:r>
      <w:bookmarkEnd w:id="550"/>
    </w:p>
    <w:p w14:paraId="7E861577" w14:textId="77777777" w:rsidR="003A749E" w:rsidRDefault="003A749E" w:rsidP="003A749E">
      <w:pPr>
        <w:jc w:val="both"/>
      </w:pPr>
      <w:r>
        <w:t xml:space="preserve">Cabe añadir, que para el tema </w:t>
      </w:r>
      <w:r w:rsidRPr="00A13D91">
        <w:t>niñas, niños, adolescentes y mujeres indígenas u originarias</w:t>
      </w:r>
      <w:r>
        <w:t xml:space="preserve"> existe el </w:t>
      </w:r>
      <w:r w:rsidRPr="00A13D91">
        <w:t>Decreto Supremo</w:t>
      </w:r>
      <w:r>
        <w:t xml:space="preserve"> </w:t>
      </w:r>
      <w:proofErr w:type="spellStart"/>
      <w:r w:rsidRPr="00A13D91">
        <w:t>N°</w:t>
      </w:r>
      <w:proofErr w:type="spellEnd"/>
      <w:r w:rsidRPr="00A13D91">
        <w:t xml:space="preserve"> 009-2019-MC que aprueba los lineamientos para incorporar el enfoque intercultural en la prevención, atención y protección frente a la violencia sexua</w:t>
      </w:r>
      <w:r>
        <w:t>l. La Defensoría del Pueblo, también, en marzo del 2023 alertó la importancia de enfrentar la problemática de las mujeres víctimas de violación sexual –que en su mayoría son niñas y adolescentes- y la necesidad de distribuir inmediatamente el anticonceptivo oral de emergencia para prevenir embarazos y riesgo a su salud y vida, evitando de la misma forma la revictimización por parte del Estado.</w:t>
      </w:r>
    </w:p>
    <w:p w14:paraId="78F260DA" w14:textId="77777777" w:rsidR="003A749E" w:rsidRPr="008B69FD" w:rsidRDefault="003A749E" w:rsidP="003A749E">
      <w:pPr>
        <w:jc w:val="both"/>
        <w:rPr>
          <w:b/>
          <w:bCs/>
          <w:i/>
          <w:iCs/>
        </w:rPr>
      </w:pPr>
      <w:r w:rsidRPr="008B69FD">
        <w:rPr>
          <w:b/>
          <w:bCs/>
          <w:i/>
          <w:iCs/>
        </w:rPr>
        <w:t>Retos</w:t>
      </w:r>
    </w:p>
    <w:p w14:paraId="057A7752" w14:textId="77777777" w:rsidR="003A749E" w:rsidRDefault="003A749E" w:rsidP="003A749E">
      <w:pPr>
        <w:jc w:val="both"/>
      </w:pPr>
      <w:commentRangeStart w:id="551"/>
      <w:r w:rsidRPr="00A13D91">
        <w:t xml:space="preserve">Si bien </w:t>
      </w:r>
      <w:r>
        <w:t>l</w:t>
      </w:r>
      <w:r w:rsidRPr="00A13D91">
        <w:t>a atención frente a la violencia ha mejorado desde la impl</w:t>
      </w:r>
      <w:r>
        <w:t>emen</w:t>
      </w:r>
      <w:r w:rsidRPr="00A13D91">
        <w:t xml:space="preserve">tación de la Ley 30364, </w:t>
      </w:r>
      <w:r>
        <w:t xml:space="preserve">se debe evaluar si efectivamente hubo una </w:t>
      </w:r>
      <w:r w:rsidRPr="00A13D91">
        <w:t>reducción de</w:t>
      </w:r>
      <w:r>
        <w:t xml:space="preserve"> tiempo y esfuerzo en</w:t>
      </w:r>
      <w:r w:rsidRPr="00A13D91">
        <w:t xml:space="preserve"> los procesos judiciales</w:t>
      </w:r>
      <w:r>
        <w:t>. Además, es importante contrastar si las sanciones están de acuerdo a</w:t>
      </w:r>
      <w:r w:rsidRPr="00A13D91">
        <w:t xml:space="preserve"> los parámetros internacionales para promover sentencias justas para las mujeres,</w:t>
      </w:r>
      <w:r>
        <w:t xml:space="preserve"> debido a que a pesar de haber accedido a la justicia queda una </w:t>
      </w:r>
      <w:r w:rsidRPr="00A13D91">
        <w:t>sensación de impunidad permanente</w:t>
      </w:r>
      <w:r>
        <w:t xml:space="preserve"> en las mujeres (CLADEM, 2015). Es importante seguir fomentando las capacitaciones que sensibilicen sobre</w:t>
      </w:r>
      <w:r w:rsidRPr="00A13D91">
        <w:t xml:space="preserve"> estereotipos de género en todos los niveles de atención, los cuales finalmente obstaculizan la debida diligencia</w:t>
      </w:r>
      <w:r>
        <w:t>.</w:t>
      </w:r>
    </w:p>
    <w:p w14:paraId="46403C76" w14:textId="73F5534B" w:rsidR="003A749E" w:rsidRDefault="003A749E" w:rsidP="003A749E">
      <w:pPr>
        <w:jc w:val="both"/>
      </w:pPr>
      <w:r>
        <w:t xml:space="preserve">A nivel territorial, es sumamente importante articular el trabajo de los </w:t>
      </w:r>
      <w:proofErr w:type="spellStart"/>
      <w:r>
        <w:t>CEM´s</w:t>
      </w:r>
      <w:proofErr w:type="spellEnd"/>
      <w:r>
        <w:t xml:space="preserve">, las </w:t>
      </w:r>
      <w:proofErr w:type="spellStart"/>
      <w:r>
        <w:t>Demuna</w:t>
      </w:r>
      <w:proofErr w:type="spellEnd"/>
      <w:r>
        <w:t xml:space="preserve"> y las Unidades de Protección Especial (UPE) con gobiernos regionales y locales, a través del fortalecimiento de las instancias de concertación, reconociendo que son parte del Sistema Nacional para la Prevención, Sanción y Erradicación de la Violencia Contra Las Mujeres y los Integrantes del Grupo Familiar (Ley 30364), es importante resaltar que ellos son claves para la creación y funcionamiento de los hogares de refugio temporal. Estos permiten que las mujeres luego de la denuncia puedan ser protegidas efectivamente sin volver a convivir en el corto tiempo con su agresor.</w:t>
      </w:r>
    </w:p>
    <w:p w14:paraId="5A955250" w14:textId="587D13FE" w:rsidR="003A749E" w:rsidRPr="00A81742" w:rsidRDefault="003A749E" w:rsidP="002546A8">
      <w:pPr>
        <w:jc w:val="both"/>
      </w:pPr>
      <w:r>
        <w:t>En ese marco, también es necesaria la emisión de una política nacional contra la violencia basada en el género, con presupuesto específico y que comprenda una estrategia nacional de prevención que incluya acciones concretas, metas e indicadores en todos los niveles del Estado, teniendo en cuenta la diversidad de las mujeres (Defensoría del Pueblo, 2023).</w:t>
      </w:r>
      <w:commentRangeEnd w:id="551"/>
      <w:r w:rsidR="00C05B85">
        <w:rPr>
          <w:rStyle w:val="Refdecomentario"/>
          <w:rFonts w:eastAsiaTheme="minorHAnsi"/>
        </w:rPr>
        <w:commentReference w:id="551"/>
      </w:r>
    </w:p>
    <w:p w14:paraId="000010D6" w14:textId="57875B2B" w:rsidR="009D0D6F" w:rsidRPr="002546A8" w:rsidRDefault="00A81742" w:rsidP="002546A8">
      <w:pPr>
        <w:pStyle w:val="Ttulo5"/>
        <w:spacing w:after="240"/>
        <w:jc w:val="both"/>
        <w:rPr>
          <w:color w:val="44546A" w:themeColor="text2"/>
        </w:rPr>
      </w:pPr>
      <w:bookmarkStart w:id="552" w:name="_Toc143624295"/>
      <w:r w:rsidRPr="000E1FAB">
        <w:rPr>
          <w:color w:val="44546A" w:themeColor="text2"/>
        </w:rPr>
        <w:t>2.</w:t>
      </w:r>
      <w:r w:rsidR="0020067E">
        <w:rPr>
          <w:color w:val="44546A" w:themeColor="text2"/>
        </w:rPr>
        <w:t>5</w:t>
      </w:r>
      <w:r w:rsidRPr="000E1FAB">
        <w:rPr>
          <w:color w:val="44546A" w:themeColor="text2"/>
        </w:rPr>
        <w:t>.2.6.</w:t>
      </w:r>
      <w:r>
        <w:rPr>
          <w:color w:val="44546A" w:themeColor="text2"/>
        </w:rPr>
        <w:t>5</w:t>
      </w:r>
      <w:r w:rsidRPr="000E1FAB">
        <w:rPr>
          <w:color w:val="44546A" w:themeColor="text2"/>
        </w:rPr>
        <w:t xml:space="preserve">. </w:t>
      </w:r>
      <w:r w:rsidR="004746D7" w:rsidRPr="000E1FAB">
        <w:rPr>
          <w:caps w:val="0"/>
          <w:color w:val="44546A" w:themeColor="text2"/>
        </w:rPr>
        <w:t xml:space="preserve">Esfuerzos realizados desde el </w:t>
      </w:r>
      <w:ins w:id="553" w:author="Carmen del Rosario Bahamonde Quinteros" w:date="2023-09-05T09:38:00Z">
        <w:r w:rsidR="0005057B">
          <w:rPr>
            <w:caps w:val="0"/>
            <w:color w:val="44546A" w:themeColor="text2"/>
          </w:rPr>
          <w:t>E</w:t>
        </w:r>
      </w:ins>
      <w:del w:id="554" w:author="Carmen del Rosario Bahamonde Quinteros" w:date="2023-09-05T09:38:00Z">
        <w:r w:rsidR="004746D7" w:rsidRPr="000E1FAB">
          <w:rPr>
            <w:caps w:val="0"/>
            <w:color w:val="44546A" w:themeColor="text2"/>
          </w:rPr>
          <w:delText>e</w:delText>
        </w:r>
      </w:del>
      <w:r w:rsidR="004746D7" w:rsidRPr="000E1FAB">
        <w:rPr>
          <w:caps w:val="0"/>
          <w:color w:val="44546A" w:themeColor="text2"/>
        </w:rPr>
        <w:t xml:space="preserve">stado en relación con el </w:t>
      </w:r>
      <w:hyperlink w:anchor="_heading=h.2fk6b3p">
        <w:r w:rsidR="004746D7" w:rsidRPr="000E1FAB">
          <w:rPr>
            <w:caps w:val="0"/>
            <w:color w:val="44546A" w:themeColor="text2"/>
          </w:rPr>
          <w:t>ejercicio de los derechos de las mujeres indígenas u originarias</w:t>
        </w:r>
        <w:bookmarkEnd w:id="534"/>
        <w:bookmarkEnd w:id="552"/>
      </w:hyperlink>
    </w:p>
    <w:p w14:paraId="608558F2" w14:textId="5098DE25" w:rsidR="003A749E" w:rsidRDefault="003A749E" w:rsidP="003A749E">
      <w:pPr>
        <w:spacing w:before="120" w:after="120" w:line="276" w:lineRule="auto"/>
        <w:jc w:val="both"/>
      </w:pPr>
      <w:commentRangeStart w:id="555"/>
      <w:r>
        <w:t>Las mujeres indígenas autoidentificadas corresponden al 10% (3 078 666) de la población nacional del Perú</w:t>
      </w:r>
      <w:commentRangeEnd w:id="555"/>
      <w:r w:rsidR="00F621C3">
        <w:rPr>
          <w:rStyle w:val="Refdecomentario"/>
          <w:rFonts w:eastAsiaTheme="minorHAnsi"/>
        </w:rPr>
        <w:commentReference w:id="555"/>
      </w:r>
      <w:r>
        <w:t xml:space="preserve">. De este grupo, el 87% corresponde a mujeres quechuas, seguido del 9% de mujeres </w:t>
      </w:r>
      <w:proofErr w:type="spellStart"/>
      <w:r w:rsidR="008655D8">
        <w:t>Aymara</w:t>
      </w:r>
      <w:proofErr w:type="spellEnd"/>
      <w:r>
        <w:t xml:space="preserve"> y el 3% de mujeres de la Amazonía peruana.</w:t>
      </w:r>
    </w:p>
    <w:p w14:paraId="76B22EA0" w14:textId="77777777" w:rsidR="003A749E" w:rsidRDefault="003A749E" w:rsidP="003A749E">
      <w:pPr>
        <w:spacing w:before="120" w:after="120" w:line="276" w:lineRule="auto"/>
        <w:jc w:val="both"/>
      </w:pPr>
      <w:r>
        <w:t>En cuanto a reconocimiento de derechos, podemos identificar algunas acciones que ha venido adoptando el estado para lograr este objetivo. Por ejemplo, en cuanto a documentos de identidad, el RENIEC, a través del “Plan Nacional Perú Libre de Indocumentación 2017-2021”, reconoce a los pueblos indígenas como grupos vulnerables. El mismo documento plantea el uso del enfoque intercultural, señalando que el reconocimiento de la identidad de cada grupo humano debe traducirse en acciones concretas que impidan diversas formas de discriminación y exclusión. Como indica la Defensoría del Pueblo en su informe de adjuntía “el RENIEC adoptó acciones orientadas a reducir la brecha de indocumentación a nivel nacional. Si bien alcanzaron importantes logros, la brecha aún persiste en las poblaciones indígenas, colocando a las mujeres indígenas en una condición de especial vulnerabilidad” (Defensoría del Pueblo, 2019, p.36).</w:t>
      </w:r>
    </w:p>
    <w:p w14:paraId="2CB3B3DA" w14:textId="77777777" w:rsidR="003A749E" w:rsidRDefault="003A749E" w:rsidP="003A749E">
      <w:pPr>
        <w:spacing w:before="120" w:after="120" w:line="276" w:lineRule="auto"/>
        <w:jc w:val="both"/>
      </w:pPr>
      <w:r>
        <w:t>Asimismo, respecto del acceso a la educación, la Defensoría indica que los porcentajes de mujeres que hablan una lengua indígena y no saben leer ni escribir se han reducido. De acuerdo con el Censo 2007, el 31% (645,497) del total de mujeres indígenas no sabe leer ni escribir. Mientras que en el Censo 2017, las mujeres indígenas que no saben leer ni escribir representan el 24% (564,423) del total de mujeres. Es decir, que de 10 mujeres que hablan una lengua indígena, 2 de ella no saben leer ni escribir, mientras que, de 10 varones indígenas, 1 está en la misma condición.</w:t>
      </w:r>
    </w:p>
    <w:p w14:paraId="05077243" w14:textId="77777777" w:rsidR="003A749E" w:rsidRDefault="003A749E" w:rsidP="003A749E">
      <w:pPr>
        <w:spacing w:before="120" w:after="120" w:line="276" w:lineRule="auto"/>
        <w:jc w:val="both"/>
      </w:pPr>
      <w:r>
        <w:t>A pesar de los avances en educación, existen algunos factores que estarían impidiendo que las mujeres indígenas puedan alcanzar mayores niveles educativos. Estos factores van desde la asignación de roles domésticos a las mujeres indígenas, las uniones a temprana edad, el riesgo a sufrir violencia sexual en los largos trayectos para llegar a la escuela, la disponibilidad de instituciones educativas, medios de transportes, entre otros. Como indica la Defensoría, estos “factores estarían poniendo en desventaja a las mujeres indígenas y acrecentando la brecha de acceso a nivel educativo entre mujeres y hombres” (Defensoría del Pueblo, 2019, p. 54).</w:t>
      </w:r>
    </w:p>
    <w:p w14:paraId="09B7336F" w14:textId="5B8EB727" w:rsidR="003A749E" w:rsidRDefault="003A749E" w:rsidP="003A749E">
      <w:pPr>
        <w:spacing w:before="120" w:after="120" w:line="276" w:lineRule="auto"/>
        <w:jc w:val="both"/>
      </w:pPr>
      <w:r>
        <w:t xml:space="preserve">Respecto del aspecto económico, se han venido impulsando diversas iniciativas que promuevan la autonomía económica de las mujeres indígenas, como es el caso de la Ley </w:t>
      </w:r>
      <w:proofErr w:type="spellStart"/>
      <w:r>
        <w:t>N</w:t>
      </w:r>
      <w:r w:rsidR="00513B67">
        <w:t>°</w:t>
      </w:r>
      <w:proofErr w:type="spellEnd"/>
      <w:r>
        <w:t xml:space="preserve"> 31168 que promueve el empoderamiento de las mujeres rurales e indígenas. Esta ley indica que se elaborarán programas dirigidos específicamente a las mujeres rurales e indígenas en materia de (i) planes de negocio, proyectos productivos, asistencia técnica y manejo de tecnologías agrícolas; y, (</w:t>
      </w:r>
      <w:proofErr w:type="spellStart"/>
      <w:r>
        <w:t>ii</w:t>
      </w:r>
      <w:proofErr w:type="spellEnd"/>
      <w:r>
        <w:t>) financiamiento y acceso a créditos.</w:t>
      </w:r>
    </w:p>
    <w:p w14:paraId="543CDA8D" w14:textId="77777777" w:rsidR="003A749E" w:rsidRDefault="003A749E" w:rsidP="003A749E">
      <w:pPr>
        <w:spacing w:before="120" w:after="120" w:line="276" w:lineRule="auto"/>
        <w:jc w:val="both"/>
      </w:pPr>
      <w:r>
        <w:t>Por otro lado, es importante resaltar el crecimiento de la participación política de la mujer indígena, “a lo largo de los años se ha producido una consolidación del movimiento de mujeres indígenas, en este contexto sus actoras han desarrollado habilidades organizativas, de comunicación, articulación de redes y movilización de recursos” (CEPAL, 2014, p.25).</w:t>
      </w:r>
    </w:p>
    <w:p w14:paraId="3D993A06" w14:textId="77777777" w:rsidR="003A749E" w:rsidRDefault="003A749E" w:rsidP="003A749E">
      <w:pPr>
        <w:spacing w:before="120" w:after="120" w:line="276" w:lineRule="auto"/>
        <w:jc w:val="both"/>
      </w:pPr>
      <w:r>
        <w:t>Cabe resaltar que la ley de cuotas ha fomentado el aumento de las candidaturas femeninas entre los pueblos indígenas. Sin embargo, la aplicación de la misma muchas veces se resume a “un formalismo para cumplir con un requisito, que en algunos casos se vuelve una fuente de presión sobre las mujeres, no exento de marginalización, dado que las listas electorales las colocan en posiciones excluyentes y no para ganar” (CIDH, 2017, p. 151).</w:t>
      </w:r>
    </w:p>
    <w:p w14:paraId="3A53DA1D" w14:textId="77777777" w:rsidR="003A749E" w:rsidRDefault="003A749E" w:rsidP="003A749E">
      <w:pPr>
        <w:spacing w:after="0" w:line="276" w:lineRule="auto"/>
        <w:jc w:val="both"/>
      </w:pPr>
      <w:r>
        <w:t>Esto se refleja en el número de candidatas electas en gobiernos locales, regionales o en el ámbito nacional, el cual continúa siendo bajo o en algunos casos inexistente.</w:t>
      </w:r>
    </w:p>
    <w:p w14:paraId="29336518" w14:textId="07DCEEAC" w:rsidR="00273458" w:rsidRDefault="003A749E" w:rsidP="003A749E">
      <w:pPr>
        <w:spacing w:before="240" w:after="0" w:line="276" w:lineRule="auto"/>
        <w:jc w:val="both"/>
      </w:pPr>
      <w:r>
        <w:t xml:space="preserve">Finalmente, respecto al tema de patrones culturales, se ve que por el lado de salud sexual reproductiva existen los siguientes programas y/o proyectos, de los que resaltan las políticas multisectoriales, Programa Presupuestal Salud Materno Neonatal, el cual, busca reducir los índices de muerte materna y neonatal y el Multisectorial para la Prevención del Embarazo en Adolescentes 2013 – 2021 junto con la Ley </w:t>
      </w:r>
      <w:proofErr w:type="spellStart"/>
      <w:r>
        <w:t>N</w:t>
      </w:r>
      <w:r w:rsidR="00513B67">
        <w:t>°</w:t>
      </w:r>
      <w:proofErr w:type="spellEnd"/>
      <w:r>
        <w:t xml:space="preserve"> 29600 Ley que fomenta la reinserción escolar por embarazo.  Ambos cuál hacen énfasis en los mecanismos de reinserción de la adolescente; sin embargo, no especifican el mecanismo en caso de escuelas rurales. Asimismo, la prevención está contemplada desde el Programa Presupuestal Salud Materno Neonatal, desde la planeación de intervenciones conjuntas entre MINSA y gobierno local o regional, así como, desde la promoción de educación sexual integral que debería tener pertinencia cultural desde el MINEDU. </w:t>
      </w:r>
    </w:p>
    <w:p w14:paraId="3BB3319F" w14:textId="77777777" w:rsidR="0000610A" w:rsidRDefault="0000610A" w:rsidP="002546A8">
      <w:pPr>
        <w:pStyle w:val="Descripcin"/>
      </w:pPr>
      <w:bookmarkStart w:id="556" w:name="_Toc143624368"/>
    </w:p>
    <w:p w14:paraId="5421CFFE" w14:textId="27C1C88F" w:rsidR="003A749E" w:rsidRPr="002546A8" w:rsidRDefault="002546A8" w:rsidP="002546A8">
      <w:pPr>
        <w:pStyle w:val="Descripcin"/>
        <w:rPr>
          <w:b w:val="0"/>
        </w:rPr>
      </w:pPr>
      <w:commentRangeStart w:id="557"/>
      <w:r>
        <w:t xml:space="preserve">Tabla </w:t>
      </w:r>
      <w:r w:rsidR="00000000">
        <w:fldChar w:fldCharType="begin"/>
      </w:r>
      <w:r w:rsidR="00000000">
        <w:instrText xml:space="preserve"> SEQ Tabla \* ARABIC </w:instrText>
      </w:r>
      <w:r w:rsidR="00000000">
        <w:fldChar w:fldCharType="separate"/>
      </w:r>
      <w:r w:rsidR="00740F56">
        <w:rPr>
          <w:noProof/>
        </w:rPr>
        <w:t>44</w:t>
      </w:r>
      <w:r w:rsidR="00000000">
        <w:rPr>
          <w:noProof/>
        </w:rPr>
        <w:fldChar w:fldCharType="end"/>
      </w:r>
      <w:r w:rsidRPr="002546A8">
        <w:rPr>
          <w:noProof/>
        </w:rPr>
        <w:t>. Políticas, normas, comisiones, planes y programas sobre salud sexual y reproductiva realizados por los diferentes Ministerios.</w:t>
      </w:r>
      <w:bookmarkEnd w:id="556"/>
      <w:commentRangeEnd w:id="557"/>
      <w:r w:rsidR="00C05B85">
        <w:rPr>
          <w:rStyle w:val="Refdecomentario"/>
          <w:rFonts w:eastAsiaTheme="minorHAnsi"/>
          <w:b w:val="0"/>
          <w:bCs w:val="0"/>
          <w:smallCaps w:val="0"/>
          <w:color w:val="auto"/>
        </w:rPr>
        <w:commentReference w:id="557"/>
      </w:r>
    </w:p>
    <w:tbl>
      <w:tblPr>
        <w:tblW w:w="8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201"/>
        <w:gridCol w:w="6302"/>
      </w:tblGrid>
      <w:tr w:rsidR="003A749E" w:rsidRPr="005D7EFD" w14:paraId="7ABB4987" w14:textId="77777777" w:rsidTr="0000610A">
        <w:trPr>
          <w:trHeight w:val="20"/>
        </w:trPr>
        <w:tc>
          <w:tcPr>
            <w:tcW w:w="2201" w:type="dxa"/>
            <w:shd w:val="clear" w:color="auto" w:fill="006666"/>
            <w:tcMar>
              <w:top w:w="100" w:type="dxa"/>
              <w:left w:w="100" w:type="dxa"/>
              <w:bottom w:w="100" w:type="dxa"/>
              <w:right w:w="100" w:type="dxa"/>
            </w:tcMar>
          </w:tcPr>
          <w:p w14:paraId="30351399" w14:textId="77777777" w:rsidR="003A749E" w:rsidRPr="005D7EFD" w:rsidRDefault="003A749E" w:rsidP="0000610A">
            <w:pPr>
              <w:spacing w:after="0" w:line="276" w:lineRule="auto"/>
              <w:rPr>
                <w:b/>
                <w:color w:val="FFFFFF" w:themeColor="background1"/>
                <w:sz w:val="20"/>
                <w:szCs w:val="20"/>
              </w:rPr>
            </w:pPr>
            <w:r w:rsidRPr="005D7EFD">
              <w:rPr>
                <w:b/>
                <w:color w:val="FFFFFF" w:themeColor="background1"/>
                <w:sz w:val="20"/>
                <w:szCs w:val="20"/>
              </w:rPr>
              <w:t>Sector</w:t>
            </w:r>
          </w:p>
        </w:tc>
        <w:tc>
          <w:tcPr>
            <w:tcW w:w="6302" w:type="dxa"/>
            <w:shd w:val="clear" w:color="auto" w:fill="006666"/>
            <w:tcMar>
              <w:top w:w="100" w:type="dxa"/>
              <w:left w:w="100" w:type="dxa"/>
              <w:bottom w:w="100" w:type="dxa"/>
              <w:right w:w="100" w:type="dxa"/>
            </w:tcMar>
          </w:tcPr>
          <w:p w14:paraId="7F3DA3A1" w14:textId="77777777" w:rsidR="003A749E" w:rsidRPr="005D7EFD" w:rsidRDefault="003A749E" w:rsidP="0000610A">
            <w:pPr>
              <w:spacing w:after="0" w:line="276" w:lineRule="auto"/>
              <w:rPr>
                <w:b/>
                <w:color w:val="FFFFFF" w:themeColor="background1"/>
                <w:sz w:val="20"/>
                <w:szCs w:val="20"/>
              </w:rPr>
            </w:pPr>
            <w:r w:rsidRPr="005D7EFD">
              <w:rPr>
                <w:b/>
                <w:color w:val="FFFFFF" w:themeColor="background1"/>
                <w:sz w:val="20"/>
                <w:szCs w:val="20"/>
              </w:rPr>
              <w:t>Políticas realizadas</w:t>
            </w:r>
          </w:p>
        </w:tc>
      </w:tr>
      <w:tr w:rsidR="003A749E" w:rsidRPr="005D7EFD" w14:paraId="4AC83E3F" w14:textId="77777777" w:rsidTr="0000610A">
        <w:trPr>
          <w:trHeight w:val="20"/>
        </w:trPr>
        <w:tc>
          <w:tcPr>
            <w:tcW w:w="2201" w:type="dxa"/>
            <w:tcMar>
              <w:top w:w="100" w:type="dxa"/>
              <w:left w:w="100" w:type="dxa"/>
              <w:bottom w:w="100" w:type="dxa"/>
              <w:right w:w="100" w:type="dxa"/>
            </w:tcMar>
          </w:tcPr>
          <w:p w14:paraId="7E00AB90" w14:textId="77777777" w:rsidR="003A749E" w:rsidRPr="005D7EFD" w:rsidRDefault="003A749E" w:rsidP="0000610A">
            <w:pPr>
              <w:spacing w:after="0"/>
              <w:rPr>
                <w:sz w:val="20"/>
                <w:szCs w:val="20"/>
              </w:rPr>
            </w:pPr>
            <w:r w:rsidRPr="005D7EFD">
              <w:rPr>
                <w:sz w:val="20"/>
                <w:szCs w:val="20"/>
              </w:rPr>
              <w:t>Ministerio de Salud- MINSA</w:t>
            </w:r>
          </w:p>
        </w:tc>
        <w:tc>
          <w:tcPr>
            <w:tcW w:w="6302" w:type="dxa"/>
            <w:tcMar>
              <w:top w:w="100" w:type="dxa"/>
              <w:left w:w="100" w:type="dxa"/>
              <w:bottom w:w="100" w:type="dxa"/>
              <w:right w:w="100" w:type="dxa"/>
            </w:tcMar>
          </w:tcPr>
          <w:p w14:paraId="7AC2A653" w14:textId="77777777" w:rsidR="003A749E" w:rsidRPr="005D7EFD" w:rsidRDefault="003A749E" w:rsidP="003A41C1">
            <w:pPr>
              <w:numPr>
                <w:ilvl w:val="0"/>
                <w:numId w:val="20"/>
              </w:numPr>
              <w:spacing w:after="0" w:line="240" w:lineRule="auto"/>
              <w:jc w:val="both"/>
              <w:rPr>
                <w:sz w:val="20"/>
                <w:szCs w:val="20"/>
              </w:rPr>
            </w:pPr>
            <w:r w:rsidRPr="005D7EFD">
              <w:rPr>
                <w:sz w:val="20"/>
                <w:szCs w:val="20"/>
              </w:rPr>
              <w:t>Norma Técnica de Planificación Familiar</w:t>
            </w:r>
          </w:p>
          <w:p w14:paraId="1873B777" w14:textId="77777777" w:rsidR="003A749E" w:rsidRPr="005D7EFD" w:rsidRDefault="003A749E" w:rsidP="003A41C1">
            <w:pPr>
              <w:numPr>
                <w:ilvl w:val="0"/>
                <w:numId w:val="20"/>
              </w:numPr>
              <w:spacing w:after="0" w:line="240" w:lineRule="auto"/>
              <w:jc w:val="both"/>
              <w:rPr>
                <w:sz w:val="20"/>
                <w:szCs w:val="20"/>
              </w:rPr>
            </w:pPr>
            <w:r w:rsidRPr="005D7EFD">
              <w:rPr>
                <w:sz w:val="20"/>
                <w:szCs w:val="20"/>
              </w:rPr>
              <w:t>Norma Técnica de Salud para la Atención Integral de Salud de Adolescentes</w:t>
            </w:r>
          </w:p>
          <w:p w14:paraId="2A5206B4" w14:textId="77777777" w:rsidR="003A749E" w:rsidRPr="005D7EFD" w:rsidRDefault="003A749E" w:rsidP="003A41C1">
            <w:pPr>
              <w:numPr>
                <w:ilvl w:val="0"/>
                <w:numId w:val="20"/>
              </w:numPr>
              <w:spacing w:after="0" w:line="240" w:lineRule="auto"/>
              <w:jc w:val="both"/>
              <w:rPr>
                <w:sz w:val="20"/>
                <w:szCs w:val="20"/>
              </w:rPr>
            </w:pPr>
            <w:r w:rsidRPr="005D7EFD">
              <w:rPr>
                <w:sz w:val="20"/>
                <w:szCs w:val="20"/>
              </w:rPr>
              <w:t>Norma Técnica de salud para la atención del parto vertical en el marco de los derechos humanos con pertinencia intercultural</w:t>
            </w:r>
          </w:p>
          <w:p w14:paraId="27D80341" w14:textId="77777777" w:rsidR="003A749E" w:rsidRPr="005D7EFD" w:rsidRDefault="003A749E" w:rsidP="003A41C1">
            <w:pPr>
              <w:numPr>
                <w:ilvl w:val="0"/>
                <w:numId w:val="20"/>
              </w:numPr>
              <w:spacing w:after="0" w:line="240" w:lineRule="auto"/>
              <w:jc w:val="both"/>
              <w:rPr>
                <w:sz w:val="20"/>
                <w:szCs w:val="20"/>
              </w:rPr>
            </w:pPr>
            <w:r w:rsidRPr="005D7EFD">
              <w:rPr>
                <w:sz w:val="20"/>
                <w:szCs w:val="20"/>
              </w:rPr>
              <w:t>Directiva Administrativa “Adecuación de los Servicios de Salud con Pertinencia Cultural en el primer nivel de Atención”</w:t>
            </w:r>
          </w:p>
          <w:p w14:paraId="2501A29E" w14:textId="77777777" w:rsidR="003A749E" w:rsidRPr="005D7EFD" w:rsidRDefault="003A749E" w:rsidP="003A41C1">
            <w:pPr>
              <w:numPr>
                <w:ilvl w:val="0"/>
                <w:numId w:val="20"/>
              </w:numPr>
              <w:spacing w:after="0" w:line="240" w:lineRule="auto"/>
              <w:jc w:val="both"/>
              <w:rPr>
                <w:sz w:val="20"/>
                <w:szCs w:val="20"/>
              </w:rPr>
            </w:pPr>
            <w:r w:rsidRPr="005D7EFD">
              <w:rPr>
                <w:sz w:val="20"/>
                <w:szCs w:val="20"/>
              </w:rPr>
              <w:t>Documento Técnico “Adecuación Cultural de la Orientación/ Consejería en Salud Sexual y Reproductiva”</w:t>
            </w:r>
          </w:p>
        </w:tc>
      </w:tr>
      <w:tr w:rsidR="003A749E" w:rsidRPr="005D7EFD" w14:paraId="68D52F79" w14:textId="77777777" w:rsidTr="0000610A">
        <w:trPr>
          <w:trHeight w:val="20"/>
        </w:trPr>
        <w:tc>
          <w:tcPr>
            <w:tcW w:w="2201" w:type="dxa"/>
            <w:tcMar>
              <w:top w:w="100" w:type="dxa"/>
              <w:left w:w="100" w:type="dxa"/>
              <w:bottom w:w="100" w:type="dxa"/>
              <w:right w:w="100" w:type="dxa"/>
            </w:tcMar>
          </w:tcPr>
          <w:p w14:paraId="7F08CF39" w14:textId="77777777" w:rsidR="003A749E" w:rsidRPr="005D7EFD" w:rsidRDefault="003A749E" w:rsidP="0000610A">
            <w:pPr>
              <w:spacing w:after="0"/>
              <w:rPr>
                <w:sz w:val="20"/>
                <w:szCs w:val="20"/>
              </w:rPr>
            </w:pPr>
            <w:r w:rsidRPr="005D7EFD">
              <w:rPr>
                <w:sz w:val="20"/>
                <w:szCs w:val="20"/>
              </w:rPr>
              <w:t>Ministerio de Educación- MINEDU</w:t>
            </w:r>
          </w:p>
          <w:p w14:paraId="1002C3D5" w14:textId="77777777" w:rsidR="003A749E" w:rsidRPr="005D7EFD" w:rsidRDefault="003A749E" w:rsidP="0000610A">
            <w:pPr>
              <w:spacing w:after="0"/>
              <w:rPr>
                <w:rFonts w:ascii="Times New Roman" w:eastAsia="Times New Roman" w:hAnsi="Times New Roman" w:cs="Times New Roman"/>
                <w:sz w:val="20"/>
                <w:szCs w:val="20"/>
              </w:rPr>
            </w:pPr>
            <w:r w:rsidRPr="005D7EFD">
              <w:rPr>
                <w:rFonts w:ascii="Times New Roman" w:eastAsia="Times New Roman" w:hAnsi="Times New Roman" w:cs="Times New Roman"/>
                <w:sz w:val="20"/>
                <w:szCs w:val="20"/>
              </w:rPr>
              <w:t xml:space="preserve"> </w:t>
            </w:r>
          </w:p>
        </w:tc>
        <w:tc>
          <w:tcPr>
            <w:tcW w:w="6302" w:type="dxa"/>
            <w:tcMar>
              <w:top w:w="100" w:type="dxa"/>
              <w:left w:w="100" w:type="dxa"/>
              <w:bottom w:w="100" w:type="dxa"/>
              <w:right w:w="100" w:type="dxa"/>
            </w:tcMar>
          </w:tcPr>
          <w:p w14:paraId="551F7B40" w14:textId="77777777" w:rsidR="003A749E" w:rsidRPr="005D7EFD" w:rsidRDefault="003A749E" w:rsidP="003A41C1">
            <w:pPr>
              <w:numPr>
                <w:ilvl w:val="0"/>
                <w:numId w:val="19"/>
              </w:numPr>
              <w:spacing w:after="0" w:line="240" w:lineRule="auto"/>
              <w:jc w:val="both"/>
              <w:rPr>
                <w:sz w:val="20"/>
                <w:szCs w:val="20"/>
              </w:rPr>
            </w:pPr>
            <w:r w:rsidRPr="005D7EFD">
              <w:rPr>
                <w:sz w:val="20"/>
                <w:szCs w:val="20"/>
              </w:rPr>
              <w:t xml:space="preserve">Ley </w:t>
            </w:r>
            <w:proofErr w:type="spellStart"/>
            <w:r w:rsidRPr="005D7EFD">
              <w:rPr>
                <w:sz w:val="20"/>
                <w:szCs w:val="20"/>
              </w:rPr>
              <w:t>N°</w:t>
            </w:r>
            <w:proofErr w:type="spellEnd"/>
            <w:r w:rsidRPr="005D7EFD">
              <w:rPr>
                <w:sz w:val="20"/>
                <w:szCs w:val="20"/>
              </w:rPr>
              <w:t xml:space="preserve"> 29600 Ley que fomenta la reinserción escolar por embarazo.</w:t>
            </w:r>
          </w:p>
          <w:p w14:paraId="33C81AEC" w14:textId="77777777" w:rsidR="003A749E" w:rsidRPr="005D7EFD" w:rsidRDefault="003A749E" w:rsidP="003A41C1">
            <w:pPr>
              <w:numPr>
                <w:ilvl w:val="0"/>
                <w:numId w:val="19"/>
              </w:numPr>
              <w:spacing w:after="0" w:line="240" w:lineRule="auto"/>
              <w:jc w:val="both"/>
              <w:rPr>
                <w:sz w:val="20"/>
                <w:szCs w:val="20"/>
              </w:rPr>
            </w:pPr>
            <w:r w:rsidRPr="005D7EFD">
              <w:rPr>
                <w:sz w:val="20"/>
                <w:szCs w:val="20"/>
              </w:rPr>
              <w:t>Lineamientos de Educación Sexual Integral para la Educación Básica</w:t>
            </w:r>
          </w:p>
          <w:p w14:paraId="1EBD8CF4" w14:textId="77777777" w:rsidR="003A749E" w:rsidRPr="005D7EFD" w:rsidRDefault="003A749E" w:rsidP="003A41C1">
            <w:pPr>
              <w:numPr>
                <w:ilvl w:val="0"/>
                <w:numId w:val="19"/>
              </w:numPr>
              <w:spacing w:after="0" w:line="240" w:lineRule="auto"/>
              <w:jc w:val="both"/>
              <w:rPr>
                <w:sz w:val="20"/>
                <w:szCs w:val="20"/>
              </w:rPr>
            </w:pPr>
            <w:r w:rsidRPr="005D7EFD">
              <w:rPr>
                <w:sz w:val="20"/>
                <w:szCs w:val="20"/>
              </w:rPr>
              <w:t>Comisión Multisectorial de Fomento de la Educación de las Niñas y Adolescentes Rurales</w:t>
            </w:r>
          </w:p>
        </w:tc>
      </w:tr>
      <w:tr w:rsidR="003A749E" w:rsidRPr="005D7EFD" w14:paraId="30E28B1B" w14:textId="77777777" w:rsidTr="0000610A">
        <w:trPr>
          <w:trHeight w:val="20"/>
        </w:trPr>
        <w:tc>
          <w:tcPr>
            <w:tcW w:w="2201" w:type="dxa"/>
            <w:tcMar>
              <w:top w:w="100" w:type="dxa"/>
              <w:left w:w="100" w:type="dxa"/>
              <w:bottom w:w="100" w:type="dxa"/>
              <w:right w:w="100" w:type="dxa"/>
            </w:tcMar>
          </w:tcPr>
          <w:p w14:paraId="558B360F" w14:textId="77777777" w:rsidR="003A749E" w:rsidRPr="005D7EFD" w:rsidRDefault="003A749E" w:rsidP="0000610A">
            <w:pPr>
              <w:spacing w:after="0"/>
              <w:rPr>
                <w:sz w:val="20"/>
                <w:szCs w:val="20"/>
              </w:rPr>
            </w:pPr>
            <w:r w:rsidRPr="005D7EFD">
              <w:rPr>
                <w:sz w:val="20"/>
                <w:szCs w:val="20"/>
              </w:rPr>
              <w:t>Políticas multisectoriales</w:t>
            </w:r>
          </w:p>
        </w:tc>
        <w:tc>
          <w:tcPr>
            <w:tcW w:w="6302" w:type="dxa"/>
            <w:tcMar>
              <w:top w:w="100" w:type="dxa"/>
              <w:left w:w="100" w:type="dxa"/>
              <w:bottom w:w="100" w:type="dxa"/>
              <w:right w:w="100" w:type="dxa"/>
            </w:tcMar>
          </w:tcPr>
          <w:p w14:paraId="58A5B603" w14:textId="77777777" w:rsidR="003A749E" w:rsidRPr="005D7EFD" w:rsidRDefault="003A749E" w:rsidP="003A41C1">
            <w:pPr>
              <w:numPr>
                <w:ilvl w:val="0"/>
                <w:numId w:val="21"/>
              </w:numPr>
              <w:spacing w:after="0" w:line="240" w:lineRule="auto"/>
              <w:jc w:val="both"/>
              <w:rPr>
                <w:sz w:val="20"/>
                <w:szCs w:val="20"/>
              </w:rPr>
            </w:pPr>
            <w:r w:rsidRPr="005D7EFD">
              <w:rPr>
                <w:sz w:val="20"/>
                <w:szCs w:val="20"/>
              </w:rPr>
              <w:t>Programa Presupuestal Salud Materno Neonatal – PPSMN</w:t>
            </w:r>
          </w:p>
          <w:p w14:paraId="684485C0" w14:textId="77777777" w:rsidR="003A749E" w:rsidRPr="005D7EFD" w:rsidRDefault="003A749E" w:rsidP="003A41C1">
            <w:pPr>
              <w:numPr>
                <w:ilvl w:val="0"/>
                <w:numId w:val="21"/>
              </w:numPr>
              <w:spacing w:after="0" w:line="240" w:lineRule="auto"/>
              <w:jc w:val="both"/>
              <w:rPr>
                <w:sz w:val="20"/>
                <w:szCs w:val="20"/>
              </w:rPr>
            </w:pPr>
            <w:r w:rsidRPr="005D7EFD">
              <w:rPr>
                <w:sz w:val="20"/>
                <w:szCs w:val="20"/>
              </w:rPr>
              <w:t>Plan Multisectorial para la Prevención del Embarazo en Adolescentes 2013 - 2021</w:t>
            </w:r>
          </w:p>
          <w:p w14:paraId="27CC0FD6" w14:textId="77777777" w:rsidR="003A749E" w:rsidRPr="005D7EFD" w:rsidRDefault="003A749E" w:rsidP="003A41C1">
            <w:pPr>
              <w:numPr>
                <w:ilvl w:val="0"/>
                <w:numId w:val="21"/>
              </w:numPr>
              <w:spacing w:after="0" w:line="240" w:lineRule="auto"/>
              <w:jc w:val="both"/>
              <w:rPr>
                <w:sz w:val="20"/>
                <w:szCs w:val="20"/>
              </w:rPr>
            </w:pPr>
            <w:r w:rsidRPr="005D7EFD">
              <w:rPr>
                <w:sz w:val="20"/>
                <w:szCs w:val="20"/>
              </w:rPr>
              <w:t>Plan Nacional de Acción por la Infancia y la Adolescencia, PNAIA 2012 - 2021</w:t>
            </w:r>
          </w:p>
          <w:p w14:paraId="5A884C99" w14:textId="77777777" w:rsidR="003A749E" w:rsidRPr="005D7EFD" w:rsidRDefault="003A749E" w:rsidP="003A41C1">
            <w:pPr>
              <w:numPr>
                <w:ilvl w:val="0"/>
                <w:numId w:val="21"/>
              </w:numPr>
              <w:spacing w:after="0" w:line="240" w:lineRule="auto"/>
              <w:jc w:val="both"/>
              <w:rPr>
                <w:sz w:val="20"/>
                <w:szCs w:val="20"/>
              </w:rPr>
            </w:pPr>
            <w:r w:rsidRPr="005D7EFD">
              <w:rPr>
                <w:sz w:val="20"/>
                <w:szCs w:val="20"/>
              </w:rPr>
              <w:t>Política Nacional Multisectorial para las Niñas, Niños y Adolescentes al 2030</w:t>
            </w:r>
          </w:p>
          <w:p w14:paraId="39EF6AD7" w14:textId="77777777" w:rsidR="003A749E" w:rsidRPr="005D7EFD" w:rsidRDefault="003A749E" w:rsidP="003A41C1">
            <w:pPr>
              <w:numPr>
                <w:ilvl w:val="0"/>
                <w:numId w:val="21"/>
              </w:numPr>
              <w:spacing w:after="0" w:line="240" w:lineRule="auto"/>
              <w:jc w:val="both"/>
              <w:rPr>
                <w:sz w:val="20"/>
                <w:szCs w:val="20"/>
              </w:rPr>
            </w:pPr>
            <w:r w:rsidRPr="005D7EFD">
              <w:rPr>
                <w:sz w:val="20"/>
                <w:szCs w:val="20"/>
              </w:rPr>
              <w:t>Plan de Acción con acciones concertadas para garantizar la maternidad saludable y la planificación familiar desde los Gobiernos regionales durante la emergencia por el COVID-19</w:t>
            </w:r>
          </w:p>
        </w:tc>
      </w:tr>
    </w:tbl>
    <w:p w14:paraId="7DFF4BD8" w14:textId="77777777" w:rsidR="003A749E" w:rsidRPr="002546A8" w:rsidRDefault="003A749E" w:rsidP="002546A8">
      <w:pPr>
        <w:spacing w:after="0" w:line="276" w:lineRule="auto"/>
        <w:jc w:val="both"/>
        <w:rPr>
          <w:bCs/>
          <w:sz w:val="18"/>
          <w:szCs w:val="18"/>
        </w:rPr>
      </w:pPr>
      <w:r w:rsidRPr="002546A8">
        <w:rPr>
          <w:bCs/>
          <w:sz w:val="18"/>
          <w:szCs w:val="18"/>
        </w:rPr>
        <w:t>Fuente: Ministerio de Cultura -DGPI</w:t>
      </w:r>
    </w:p>
    <w:p w14:paraId="07414A75" w14:textId="50A60BE8" w:rsidR="00273458" w:rsidRDefault="003A749E" w:rsidP="003A749E">
      <w:pPr>
        <w:spacing w:before="240" w:after="0" w:line="276" w:lineRule="auto"/>
        <w:jc w:val="both"/>
      </w:pPr>
      <w:r>
        <w:t xml:space="preserve">En el tema de violencia se han realizado los siguientes planes y programas que abarcan la violencia de género a nivel </w:t>
      </w:r>
      <w:commentRangeStart w:id="558"/>
      <w:r>
        <w:t>nacional. Recalcar la importancia de estrategia Rural que busca llegar a las zonas rurales en las regiones, así como la inversión de los G</w:t>
      </w:r>
      <w:r w:rsidR="00481DCD">
        <w:t>obiernos regionales</w:t>
      </w:r>
      <w:r>
        <w:t xml:space="preserve"> y G</w:t>
      </w:r>
      <w:r w:rsidR="00481DCD">
        <w:t>obiernos locales</w:t>
      </w:r>
      <w:r>
        <w:t xml:space="preserve"> en el ser parte del Sistema Nacional para prevenir y Erradicar la Violencia de Género Ley 30364.</w:t>
      </w:r>
    </w:p>
    <w:p w14:paraId="31ACF8CB" w14:textId="2F05F59F" w:rsidR="0000610A" w:rsidRDefault="0000610A" w:rsidP="002546A8">
      <w:pPr>
        <w:pStyle w:val="Descripcin"/>
      </w:pPr>
      <w:bookmarkStart w:id="559" w:name="_Toc143624369"/>
    </w:p>
    <w:p w14:paraId="12ACAEC1" w14:textId="5176D88D" w:rsidR="0000610A" w:rsidRDefault="0000610A" w:rsidP="0000610A">
      <w:pPr>
        <w:rPr>
          <w:del w:id="560" w:author="Carmen del Rosario Bahamonde Quinteros" w:date="2023-09-05T09:41:00Z"/>
        </w:rPr>
      </w:pPr>
    </w:p>
    <w:p w14:paraId="575E7409" w14:textId="481E76DA" w:rsidR="0000610A" w:rsidRDefault="0000610A" w:rsidP="0000610A">
      <w:pPr>
        <w:rPr>
          <w:del w:id="561" w:author="Carmen del Rosario Bahamonde Quinteros" w:date="2023-09-05T09:41:00Z"/>
        </w:rPr>
      </w:pPr>
    </w:p>
    <w:p w14:paraId="1178377A" w14:textId="0069B8D1" w:rsidR="003A749E" w:rsidRDefault="002546A8" w:rsidP="002546A8">
      <w:pPr>
        <w:pStyle w:val="Descripcin"/>
        <w:rPr>
          <w:b w:val="0"/>
        </w:rPr>
      </w:pPr>
      <w:r>
        <w:t xml:space="preserve">Tabla </w:t>
      </w:r>
      <w:r w:rsidR="00000000">
        <w:fldChar w:fldCharType="begin"/>
      </w:r>
      <w:r w:rsidR="00000000">
        <w:instrText xml:space="preserve"> SEQ Tabla \* ARABIC </w:instrText>
      </w:r>
      <w:r w:rsidR="00000000">
        <w:fldChar w:fldCharType="separate"/>
      </w:r>
      <w:r w:rsidR="00740F56">
        <w:rPr>
          <w:noProof/>
        </w:rPr>
        <w:t>45</w:t>
      </w:r>
      <w:r w:rsidR="00000000">
        <w:rPr>
          <w:noProof/>
        </w:rPr>
        <w:fldChar w:fldCharType="end"/>
      </w:r>
      <w:r>
        <w:t xml:space="preserve">. </w:t>
      </w:r>
      <w:r w:rsidRPr="00C33BFA">
        <w:t>Programas, planes y sistemas y leyes sobre violencia de género realizadas por el MIMP</w:t>
      </w:r>
      <w:bookmarkEnd w:id="559"/>
    </w:p>
    <w:tbl>
      <w:tblPr>
        <w:tblW w:w="8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330"/>
        <w:gridCol w:w="6173"/>
      </w:tblGrid>
      <w:tr w:rsidR="003A749E" w14:paraId="069DD8DC" w14:textId="77777777" w:rsidTr="0000610A">
        <w:trPr>
          <w:trHeight w:val="20"/>
        </w:trPr>
        <w:tc>
          <w:tcPr>
            <w:tcW w:w="2330" w:type="dxa"/>
            <w:shd w:val="clear" w:color="auto" w:fill="006666"/>
            <w:tcMar>
              <w:top w:w="100" w:type="dxa"/>
              <w:left w:w="100" w:type="dxa"/>
              <w:bottom w:w="100" w:type="dxa"/>
              <w:right w:w="100" w:type="dxa"/>
            </w:tcMar>
          </w:tcPr>
          <w:p w14:paraId="4BF50F99" w14:textId="77777777" w:rsidR="003A749E" w:rsidRPr="0074442A" w:rsidRDefault="003A749E" w:rsidP="0000610A">
            <w:pPr>
              <w:spacing w:after="0"/>
              <w:rPr>
                <w:b/>
                <w:color w:val="FFFFFF" w:themeColor="background1"/>
                <w:sz w:val="20"/>
                <w:szCs w:val="20"/>
              </w:rPr>
            </w:pPr>
            <w:r w:rsidRPr="0074442A">
              <w:rPr>
                <w:b/>
                <w:color w:val="FFFFFF" w:themeColor="background1"/>
                <w:sz w:val="20"/>
                <w:szCs w:val="20"/>
              </w:rPr>
              <w:t>Área</w:t>
            </w:r>
          </w:p>
        </w:tc>
        <w:tc>
          <w:tcPr>
            <w:tcW w:w="6172" w:type="dxa"/>
            <w:shd w:val="clear" w:color="auto" w:fill="006666"/>
            <w:tcMar>
              <w:top w:w="100" w:type="dxa"/>
              <w:left w:w="100" w:type="dxa"/>
              <w:bottom w:w="100" w:type="dxa"/>
              <w:right w:w="100" w:type="dxa"/>
            </w:tcMar>
          </w:tcPr>
          <w:p w14:paraId="136436FA" w14:textId="77777777" w:rsidR="003A749E" w:rsidRPr="0074442A" w:rsidRDefault="003A749E" w:rsidP="0000610A">
            <w:pPr>
              <w:spacing w:after="0"/>
              <w:rPr>
                <w:b/>
                <w:color w:val="FFFFFF" w:themeColor="background1"/>
                <w:sz w:val="20"/>
                <w:szCs w:val="20"/>
              </w:rPr>
            </w:pPr>
            <w:r w:rsidRPr="0074442A">
              <w:rPr>
                <w:b/>
                <w:color w:val="FFFFFF" w:themeColor="background1"/>
                <w:sz w:val="20"/>
                <w:szCs w:val="20"/>
              </w:rPr>
              <w:t>Plan/ Programa</w:t>
            </w:r>
          </w:p>
        </w:tc>
      </w:tr>
      <w:tr w:rsidR="003A749E" w14:paraId="67CDDAFE" w14:textId="77777777" w:rsidTr="0000610A">
        <w:trPr>
          <w:trHeight w:val="20"/>
        </w:trPr>
        <w:tc>
          <w:tcPr>
            <w:tcW w:w="2330" w:type="dxa"/>
            <w:tcMar>
              <w:top w:w="100" w:type="dxa"/>
              <w:left w:w="100" w:type="dxa"/>
              <w:bottom w:w="100" w:type="dxa"/>
              <w:right w:w="100" w:type="dxa"/>
            </w:tcMar>
          </w:tcPr>
          <w:p w14:paraId="709520B3" w14:textId="77777777" w:rsidR="003A749E" w:rsidRDefault="003A749E" w:rsidP="0000610A">
            <w:pPr>
              <w:spacing w:after="0"/>
              <w:rPr>
                <w:sz w:val="20"/>
                <w:szCs w:val="20"/>
              </w:rPr>
            </w:pPr>
            <w:r>
              <w:rPr>
                <w:sz w:val="20"/>
                <w:szCs w:val="20"/>
              </w:rPr>
              <w:t xml:space="preserve"> </w:t>
            </w:r>
          </w:p>
          <w:p w14:paraId="24145662" w14:textId="77777777" w:rsidR="003A749E" w:rsidRDefault="003A749E" w:rsidP="0000610A">
            <w:pPr>
              <w:spacing w:after="0"/>
              <w:rPr>
                <w:sz w:val="20"/>
                <w:szCs w:val="20"/>
              </w:rPr>
            </w:pPr>
            <w:r>
              <w:rPr>
                <w:sz w:val="20"/>
                <w:szCs w:val="20"/>
              </w:rPr>
              <w:t>Ministerio de la Mujer y</w:t>
            </w:r>
          </w:p>
          <w:p w14:paraId="3B42C20C" w14:textId="77777777" w:rsidR="003A749E" w:rsidRDefault="003A749E" w:rsidP="0000610A">
            <w:pPr>
              <w:spacing w:after="0"/>
              <w:rPr>
                <w:sz w:val="20"/>
                <w:szCs w:val="20"/>
              </w:rPr>
            </w:pPr>
            <w:r>
              <w:rPr>
                <w:sz w:val="20"/>
                <w:szCs w:val="20"/>
              </w:rPr>
              <w:t>Poblaciones</w:t>
            </w:r>
          </w:p>
          <w:p w14:paraId="0B1B150A" w14:textId="77777777" w:rsidR="003A749E" w:rsidRDefault="003A749E" w:rsidP="0000610A">
            <w:pPr>
              <w:spacing w:after="0"/>
              <w:rPr>
                <w:sz w:val="20"/>
                <w:szCs w:val="20"/>
              </w:rPr>
            </w:pPr>
            <w:r>
              <w:rPr>
                <w:sz w:val="20"/>
                <w:szCs w:val="20"/>
              </w:rPr>
              <w:t>Vulnerables- MIMP</w:t>
            </w:r>
          </w:p>
          <w:p w14:paraId="2902C978" w14:textId="77777777" w:rsidR="003A749E" w:rsidRDefault="003A749E" w:rsidP="0000610A">
            <w:pPr>
              <w:spacing w:after="0"/>
              <w:rPr>
                <w:sz w:val="20"/>
                <w:szCs w:val="20"/>
              </w:rPr>
            </w:pPr>
            <w:r>
              <w:rPr>
                <w:sz w:val="20"/>
                <w:szCs w:val="20"/>
              </w:rPr>
              <w:t xml:space="preserve"> </w:t>
            </w:r>
          </w:p>
          <w:p w14:paraId="6AF7DA35" w14:textId="77777777" w:rsidR="003A749E" w:rsidRDefault="003A749E" w:rsidP="0000610A">
            <w:pPr>
              <w:spacing w:after="0"/>
              <w:rPr>
                <w:sz w:val="20"/>
                <w:szCs w:val="20"/>
              </w:rPr>
            </w:pPr>
            <w:r>
              <w:rPr>
                <w:sz w:val="20"/>
                <w:szCs w:val="20"/>
              </w:rPr>
              <w:t xml:space="preserve"> </w:t>
            </w:r>
          </w:p>
        </w:tc>
        <w:tc>
          <w:tcPr>
            <w:tcW w:w="6172" w:type="dxa"/>
            <w:tcMar>
              <w:top w:w="100" w:type="dxa"/>
              <w:left w:w="100" w:type="dxa"/>
              <w:bottom w:w="100" w:type="dxa"/>
              <w:right w:w="100" w:type="dxa"/>
            </w:tcMar>
          </w:tcPr>
          <w:p w14:paraId="417B0662" w14:textId="77777777" w:rsidR="003A749E" w:rsidRDefault="003A749E" w:rsidP="003A41C1">
            <w:pPr>
              <w:numPr>
                <w:ilvl w:val="0"/>
                <w:numId w:val="22"/>
              </w:numPr>
              <w:spacing w:after="0" w:line="240" w:lineRule="auto"/>
              <w:jc w:val="both"/>
              <w:rPr>
                <w:sz w:val="20"/>
                <w:szCs w:val="20"/>
              </w:rPr>
            </w:pPr>
            <w:r>
              <w:rPr>
                <w:sz w:val="20"/>
                <w:szCs w:val="20"/>
              </w:rPr>
              <w:t>Programa Nacional para la Prevención y Erradicación de la Violencia Contra las Mujeres e Integrantes del Grupo Familiar (AURORA)</w:t>
            </w:r>
          </w:p>
          <w:p w14:paraId="27B0C36E" w14:textId="77777777" w:rsidR="003A749E" w:rsidRDefault="003A749E" w:rsidP="003A41C1">
            <w:pPr>
              <w:numPr>
                <w:ilvl w:val="1"/>
                <w:numId w:val="22"/>
              </w:numPr>
              <w:spacing w:after="0" w:line="240" w:lineRule="auto"/>
              <w:jc w:val="both"/>
              <w:rPr>
                <w:sz w:val="20"/>
                <w:szCs w:val="20"/>
              </w:rPr>
            </w:pPr>
            <w:r>
              <w:rPr>
                <w:sz w:val="20"/>
                <w:szCs w:val="20"/>
              </w:rPr>
              <w:t>Estrategia Rural</w:t>
            </w:r>
          </w:p>
          <w:p w14:paraId="43462708" w14:textId="77777777" w:rsidR="003A749E" w:rsidRDefault="003A749E" w:rsidP="003A41C1">
            <w:pPr>
              <w:numPr>
                <w:ilvl w:val="1"/>
                <w:numId w:val="22"/>
              </w:numPr>
              <w:spacing w:after="0" w:line="240" w:lineRule="auto"/>
              <w:jc w:val="both"/>
              <w:rPr>
                <w:sz w:val="20"/>
                <w:szCs w:val="20"/>
              </w:rPr>
            </w:pPr>
            <w:r>
              <w:rPr>
                <w:sz w:val="20"/>
                <w:szCs w:val="20"/>
              </w:rPr>
              <w:t>CEM</w:t>
            </w:r>
          </w:p>
          <w:p w14:paraId="7554301A" w14:textId="77777777" w:rsidR="003A749E" w:rsidRDefault="003A749E" w:rsidP="003A41C1">
            <w:pPr>
              <w:numPr>
                <w:ilvl w:val="1"/>
                <w:numId w:val="22"/>
              </w:numPr>
              <w:spacing w:after="0" w:line="240" w:lineRule="auto"/>
              <w:jc w:val="both"/>
              <w:rPr>
                <w:sz w:val="20"/>
                <w:szCs w:val="20"/>
              </w:rPr>
            </w:pPr>
            <w:r>
              <w:rPr>
                <w:sz w:val="20"/>
                <w:szCs w:val="20"/>
              </w:rPr>
              <w:t>Línea 100</w:t>
            </w:r>
          </w:p>
          <w:p w14:paraId="39C63940" w14:textId="77777777" w:rsidR="003A749E" w:rsidRDefault="003A749E" w:rsidP="003A41C1">
            <w:pPr>
              <w:numPr>
                <w:ilvl w:val="0"/>
                <w:numId w:val="22"/>
              </w:numPr>
              <w:spacing w:after="0" w:line="240" w:lineRule="auto"/>
              <w:jc w:val="both"/>
              <w:rPr>
                <w:sz w:val="20"/>
                <w:szCs w:val="20"/>
              </w:rPr>
            </w:pPr>
            <w:r>
              <w:rPr>
                <w:sz w:val="20"/>
                <w:szCs w:val="20"/>
              </w:rPr>
              <w:t>Plan Nacional Contra la Violencia de Género 2016- 2021</w:t>
            </w:r>
          </w:p>
          <w:p w14:paraId="048F23FF" w14:textId="77777777" w:rsidR="003A749E" w:rsidRDefault="003A749E" w:rsidP="003A41C1">
            <w:pPr>
              <w:numPr>
                <w:ilvl w:val="0"/>
                <w:numId w:val="22"/>
              </w:numPr>
              <w:spacing w:after="0" w:line="240" w:lineRule="auto"/>
              <w:jc w:val="both"/>
              <w:rPr>
                <w:sz w:val="20"/>
                <w:szCs w:val="20"/>
              </w:rPr>
            </w:pPr>
            <w:r>
              <w:rPr>
                <w:sz w:val="20"/>
                <w:szCs w:val="20"/>
              </w:rPr>
              <w:t>Sistema Nacional para prevenir y Erradicar la Violencia de Género</w:t>
            </w:r>
          </w:p>
          <w:p w14:paraId="026495A7" w14:textId="77777777" w:rsidR="003A749E" w:rsidRDefault="003A749E" w:rsidP="003A41C1">
            <w:pPr>
              <w:numPr>
                <w:ilvl w:val="0"/>
                <w:numId w:val="22"/>
              </w:numPr>
              <w:spacing w:after="0" w:line="240" w:lineRule="auto"/>
              <w:jc w:val="both"/>
              <w:rPr>
                <w:sz w:val="20"/>
                <w:szCs w:val="20"/>
              </w:rPr>
            </w:pPr>
            <w:r>
              <w:rPr>
                <w:sz w:val="20"/>
                <w:szCs w:val="20"/>
              </w:rPr>
              <w:t>LEY 30364</w:t>
            </w:r>
          </w:p>
        </w:tc>
      </w:tr>
    </w:tbl>
    <w:p w14:paraId="4800A329" w14:textId="3DFD180A" w:rsidR="00E96226" w:rsidRPr="002546A8" w:rsidRDefault="003A749E" w:rsidP="002546A8">
      <w:pPr>
        <w:rPr>
          <w:bCs/>
          <w:sz w:val="18"/>
          <w:szCs w:val="18"/>
        </w:rPr>
      </w:pPr>
      <w:r w:rsidRPr="002546A8">
        <w:rPr>
          <w:bCs/>
          <w:sz w:val="18"/>
          <w:szCs w:val="18"/>
        </w:rPr>
        <w:t>Fuente: Ministerio de Cultura -DGPI</w:t>
      </w:r>
      <w:commentRangeEnd w:id="558"/>
      <w:r w:rsidR="00C05B85">
        <w:rPr>
          <w:rStyle w:val="Refdecomentario"/>
          <w:rFonts w:eastAsiaTheme="minorHAnsi"/>
        </w:rPr>
        <w:commentReference w:id="558"/>
      </w:r>
    </w:p>
    <w:p w14:paraId="000010E0" w14:textId="73C2CBAD" w:rsidR="009D0D6F" w:rsidRPr="00BB1F9C" w:rsidRDefault="0094762E" w:rsidP="002546A8">
      <w:pPr>
        <w:pStyle w:val="Ttulo4"/>
        <w:spacing w:after="240"/>
        <w:jc w:val="both"/>
        <w:rPr>
          <w:color w:val="44546A" w:themeColor="text2"/>
        </w:rPr>
      </w:pPr>
      <w:bookmarkStart w:id="562" w:name="_Toc137231226"/>
      <w:bookmarkStart w:id="563" w:name="_Toc143624296"/>
      <w:r w:rsidRPr="00BB1F9C">
        <w:rPr>
          <w:color w:val="44546A" w:themeColor="text2"/>
        </w:rPr>
        <w:t>2.</w:t>
      </w:r>
      <w:r w:rsidR="0020067E">
        <w:rPr>
          <w:color w:val="44546A" w:themeColor="text2"/>
        </w:rPr>
        <w:t>5</w:t>
      </w:r>
      <w:r w:rsidRPr="00BB1F9C">
        <w:rPr>
          <w:color w:val="44546A" w:themeColor="text2"/>
        </w:rPr>
        <w:t xml:space="preserve">.2.7. </w:t>
      </w:r>
      <w:bookmarkEnd w:id="562"/>
      <w:r w:rsidR="004746D7" w:rsidRPr="00017552">
        <w:rPr>
          <w:color w:val="44546A" w:themeColor="text2"/>
        </w:rPr>
        <w:t xml:space="preserve">INSUFICIENTES CONDICIONES PARA EL DESARROLLO SOCIAL DE LOS </w:t>
      </w:r>
      <w:r w:rsidR="004746D7">
        <w:rPr>
          <w:color w:val="44546A" w:themeColor="text2"/>
        </w:rPr>
        <w:t xml:space="preserve">PUEBLOS INDÍGENAS U ORIGINARIOS </w:t>
      </w:r>
      <w:r w:rsidR="004746D7" w:rsidRPr="00017552">
        <w:rPr>
          <w:color w:val="44546A" w:themeColor="text2"/>
        </w:rPr>
        <w:t xml:space="preserve">EN </w:t>
      </w:r>
      <w:r w:rsidR="004746D7">
        <w:rPr>
          <w:color w:val="44546A" w:themeColor="text2"/>
        </w:rPr>
        <w:t>SU</w:t>
      </w:r>
      <w:r w:rsidR="004746D7" w:rsidRPr="00017552">
        <w:rPr>
          <w:color w:val="44546A" w:themeColor="text2"/>
        </w:rPr>
        <w:t xml:space="preserve"> LIBRE DETERMINACIÓN</w:t>
      </w:r>
      <w:bookmarkEnd w:id="563"/>
      <w:r w:rsidR="004746D7" w:rsidRPr="00017552">
        <w:rPr>
          <w:color w:val="44546A" w:themeColor="text2"/>
        </w:rPr>
        <w:t xml:space="preserve"> </w:t>
      </w:r>
    </w:p>
    <w:p w14:paraId="4B0D25FF" w14:textId="1D112C8C" w:rsidR="00E25F3C" w:rsidRDefault="00E25F3C" w:rsidP="00E25F3C">
      <w:pPr>
        <w:spacing w:before="120" w:after="120" w:line="276" w:lineRule="auto"/>
        <w:jc w:val="both"/>
      </w:pPr>
      <w:r>
        <w:t xml:space="preserve">Según la Política Nacional de Desarrollo e Inclusión Social (MIDIS, 2022), la exclusión social se produce por la persistencia de múltiples barreras que interactúan entre sí de forma sistemática y continua. Algunos de los ámbitos de estas barreras son la educación, salud o la justicia. Así, cuando una persona se ve restringida en el acceso a servicios fundamentales, de manera conjunta, continua y sistemática, se produce exclusión social y pobreza.  En ese sentido, garantizar estos servicios constituye una prioridad de atención al ser la base del desarrollo de la población. Sin embargo, la exclusión de los pueblos indígenas es más que la pobreza material o la falta de oportunidades, esto también guarda relación con la incomprensión de sus realidades y cosmovisión (BID, 2018). En ese sentido, la presente causa aborda el estado de las condiciones para lograr el desarrollo social de los pueblos </w:t>
      </w:r>
      <w:del w:id="564" w:author="Franco Gustavo Arroyo Gonzales" w:date="2023-09-12T15:20:00Z">
        <w:r>
          <w:delText>indígena</w:delText>
        </w:r>
      </w:del>
      <w:ins w:id="565" w:author="Franco Gustavo Arroyo Gonzales" w:date="2023-09-12T15:20:00Z">
        <w:r>
          <w:t>indígena</w:t>
        </w:r>
      </w:ins>
      <w:ins w:id="566" w:author="Franco Gustavo Arroyo Gonzales" w:date="2023-09-11T20:36:00Z">
        <w:r w:rsidR="00B64FCD">
          <w:t>s</w:t>
        </w:r>
      </w:ins>
      <w:r>
        <w:t xml:space="preserve">. Esto en el marco del respeto a sus modos de vida y, de esa forma, el respeto a su derecho a la libre determinación para decidir sus prioridades de desarrollo. </w:t>
      </w:r>
    </w:p>
    <w:p w14:paraId="52778DEA" w14:textId="77777777" w:rsidR="00E25F3C" w:rsidRDefault="00E25F3C" w:rsidP="00E25F3C">
      <w:pPr>
        <w:spacing w:before="120" w:after="120" w:line="276" w:lineRule="auto"/>
        <w:jc w:val="both"/>
      </w:pPr>
      <w:r>
        <w:t>Existen diversas maneras para contar con una aproximación a la pobreza. El INEI brinda un acercamiento con su medición de la pobreza monetaria. Al 2022, el 33.5% de la población con lengua materna indígena u originaria se encontraban en situación de pobreza</w:t>
      </w:r>
      <w:r>
        <w:rPr>
          <w:vertAlign w:val="superscript"/>
        </w:rPr>
        <w:footnoteReference w:id="82"/>
      </w:r>
      <w:r>
        <w:t xml:space="preserve">, mientras que para la población de lengua no indígena u originaria fue de 25.6%, es decir, 10.9 puntos porcentuales menos. Para el caso de la pobreza extrema, el porcentaje de población con lengua materna indígena u originaria fue de 8.5%, mientras que este porcentaje para la población con lengua materna no indígena u originaria fue de 4.1%. </w:t>
      </w:r>
    </w:p>
    <w:p w14:paraId="4F8C2186" w14:textId="77777777" w:rsidR="00E25F3C" w:rsidRDefault="00E25F3C" w:rsidP="00E25F3C">
      <w:pPr>
        <w:spacing w:before="120" w:after="120" w:line="276" w:lineRule="auto"/>
        <w:jc w:val="both"/>
      </w:pPr>
      <w:r>
        <w:t xml:space="preserve">Los datos antes presentados brindan un acercamiento al estado de vulneración en el que se encuentra la población indígena u originaria, donde 1 de cada 3 de la población indígena u originaria se encuentran en situación de pobreza. Como se verá más adelante, a esta condición, la antecede una serie de limitadas condiciones que la perpetúan. </w:t>
      </w:r>
      <w:r w:rsidRPr="008076B7">
        <w:rPr>
          <w:color w:val="000000" w:themeColor="text1"/>
        </w:rPr>
        <w:t xml:space="preserve">Si bien existen múltiples causas que explican esta situación, el proceso de revisión bibliográfica, así como la consulta con expertos y miembros de organizaciones indígenas en el marco de talleres macrorregionales desarrollados durante el 2022 permitieron plantear las causas indirectas como los efectos </w:t>
      </w:r>
      <w:r>
        <w:rPr>
          <w:color w:val="000000" w:themeColor="text1"/>
        </w:rPr>
        <w:t>para</w:t>
      </w:r>
      <w:r w:rsidRPr="008076B7">
        <w:rPr>
          <w:color w:val="000000" w:themeColor="text1"/>
        </w:rPr>
        <w:t xml:space="preserve"> la PNP</w:t>
      </w:r>
      <w:r>
        <w:rPr>
          <w:color w:val="000000" w:themeColor="text1"/>
        </w:rPr>
        <w:t xml:space="preserve">I. </w:t>
      </w:r>
      <w:r>
        <w:t>Así, se abordan brechas sociales existentes que recaen sobre esta población respecto a acceso a servicios básicos, educación, salud, alimentación, justicia y visión de desarrollo indígena.</w:t>
      </w:r>
    </w:p>
    <w:p w14:paraId="7D9D943C" w14:textId="1F2A8136" w:rsidR="00E25F3C" w:rsidRPr="004659A5" w:rsidRDefault="002546A8" w:rsidP="002546A8">
      <w:pPr>
        <w:pStyle w:val="Descripcin"/>
      </w:pPr>
      <w:bookmarkStart w:id="567" w:name="_Toc143202993"/>
      <w:r>
        <w:t xml:space="preserve">Ilustración </w:t>
      </w:r>
      <w:r w:rsidR="00000000">
        <w:fldChar w:fldCharType="begin"/>
      </w:r>
      <w:r w:rsidR="00000000">
        <w:instrText xml:space="preserve"> SEQ Ilustración \* ARABIC </w:instrText>
      </w:r>
      <w:r w:rsidR="00000000">
        <w:fldChar w:fldCharType="separate"/>
      </w:r>
      <w:r w:rsidR="00740F56">
        <w:rPr>
          <w:noProof/>
        </w:rPr>
        <w:t>10</w:t>
      </w:r>
      <w:r w:rsidR="00000000">
        <w:rPr>
          <w:noProof/>
        </w:rPr>
        <w:fldChar w:fldCharType="end"/>
      </w:r>
      <w:r>
        <w:t xml:space="preserve">. </w:t>
      </w:r>
      <w:r w:rsidRPr="002D67BB">
        <w:t>MODELO DEL PROBLEMA PÚBLICO: CAUSA DIRECTA 7 Y CAUSAS INDIRECTAS</w:t>
      </w:r>
      <w:bookmarkEnd w:id="567"/>
    </w:p>
    <w:p w14:paraId="214CCAC5" w14:textId="77777777" w:rsidR="00E25F3C" w:rsidRDefault="00E25F3C" w:rsidP="00E25F3C">
      <w:pPr>
        <w:spacing w:before="120" w:after="120" w:line="276" w:lineRule="auto"/>
        <w:jc w:val="center"/>
      </w:pPr>
      <w:r>
        <w:rPr>
          <w:noProof/>
          <w14:ligatures w14:val="standardContextual"/>
        </w:rPr>
        <w:drawing>
          <wp:inline distT="0" distB="0" distL="0" distR="0" wp14:anchorId="55B66727" wp14:editId="243D5C67">
            <wp:extent cx="5281684" cy="4271719"/>
            <wp:effectExtent l="0" t="0" r="0" b="0"/>
            <wp:docPr id="1370195239" name="Imagen 137019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95239" name="Imagen 1370195239"/>
                    <pic:cNvPicPr/>
                  </pic:nvPicPr>
                  <pic:blipFill rotWithShape="1">
                    <a:blip r:embed="rId64">
                      <a:extLst>
                        <a:ext uri="{28A0092B-C50C-407E-A947-70E740481C1C}">
                          <a14:useLocalDpi xmlns:a14="http://schemas.microsoft.com/office/drawing/2010/main" val="0"/>
                        </a:ext>
                      </a:extLst>
                    </a:blip>
                    <a:srcRect l="17521" r="12843"/>
                    <a:stretch/>
                  </pic:blipFill>
                  <pic:spPr bwMode="auto">
                    <a:xfrm>
                      <a:off x="0" y="0"/>
                      <a:ext cx="5299966" cy="4286505"/>
                    </a:xfrm>
                    <a:prstGeom prst="rect">
                      <a:avLst/>
                    </a:prstGeom>
                    <a:ln>
                      <a:noFill/>
                    </a:ln>
                    <a:extLst>
                      <a:ext uri="{53640926-AAD7-44D8-BBD7-CCE9431645EC}">
                        <a14:shadowObscured xmlns:a14="http://schemas.microsoft.com/office/drawing/2010/main"/>
                      </a:ext>
                    </a:extLst>
                  </pic:spPr>
                </pic:pic>
              </a:graphicData>
            </a:graphic>
          </wp:inline>
        </w:drawing>
      </w:r>
    </w:p>
    <w:p w14:paraId="0A300EF7" w14:textId="03AA4DD9" w:rsidR="00561931" w:rsidRPr="002546A8" w:rsidRDefault="00E25F3C" w:rsidP="00E25F3C">
      <w:pPr>
        <w:jc w:val="both"/>
        <w:rPr>
          <w:sz w:val="18"/>
          <w:szCs w:val="18"/>
        </w:rPr>
      </w:pPr>
      <w:r w:rsidRPr="002546A8">
        <w:rPr>
          <w:sz w:val="18"/>
          <w:szCs w:val="18"/>
        </w:rPr>
        <w:t>Elaboración: Ministerio de Cultura - DGPI.</w:t>
      </w:r>
    </w:p>
    <w:p w14:paraId="4A814415" w14:textId="1555D8F1" w:rsidR="00E25F3C" w:rsidRDefault="00E25F3C" w:rsidP="00E25F3C">
      <w:pPr>
        <w:pStyle w:val="Ttulo5"/>
        <w:spacing w:after="240"/>
        <w:jc w:val="both"/>
        <w:rPr>
          <w:color w:val="205768"/>
        </w:rPr>
      </w:pPr>
      <w:bookmarkStart w:id="568" w:name="_Toc137231227"/>
      <w:bookmarkStart w:id="569" w:name="_Toc137491094"/>
      <w:bookmarkStart w:id="570" w:name="_Toc143624297"/>
      <w:r>
        <w:rPr>
          <w:color w:val="205768"/>
        </w:rPr>
        <w:t>2.</w:t>
      </w:r>
      <w:r w:rsidR="00E6242D">
        <w:rPr>
          <w:color w:val="205768"/>
        </w:rPr>
        <w:t>5</w:t>
      </w:r>
      <w:r>
        <w:rPr>
          <w:color w:val="205768"/>
        </w:rPr>
        <w:t xml:space="preserve">.2.7.1. </w:t>
      </w:r>
      <w:bookmarkEnd w:id="568"/>
      <w:bookmarkEnd w:id="569"/>
      <w:r w:rsidR="004746D7" w:rsidRPr="00EB25B1">
        <w:rPr>
          <w:caps w:val="0"/>
          <w:color w:val="205768"/>
        </w:rPr>
        <w:t>Limitadas condiciones para la adecuada implementación de la educación básica, técnica, superior intercultural y bilingüe de los pueblos indígenas u originarios, acorde a sus realidades y contextos culturales</w:t>
      </w:r>
      <w:r w:rsidRPr="00EB25B1">
        <w:rPr>
          <w:color w:val="205768"/>
        </w:rPr>
        <w:t>.</w:t>
      </w:r>
      <w:bookmarkEnd w:id="570"/>
    </w:p>
    <w:p w14:paraId="2AD544E3" w14:textId="77777777" w:rsidR="00544FA4" w:rsidRDefault="00544FA4" w:rsidP="00544FA4">
      <w:pPr>
        <w:spacing w:before="120" w:after="120" w:line="276" w:lineRule="auto"/>
        <w:jc w:val="both"/>
      </w:pPr>
      <w:r>
        <w:t xml:space="preserve">La Ley N°27818, Ley para la Educación Bilingüe Intercultural, establece que el Estado peruano reconoce y valora la diversidad cultural peruana; es por ello por lo que fomenta la educación bilingüe intercultural en todos los niveles y modalidades de la educación nacional de las regiones donde habitan los pueblos indígenas u originarios. En ese sentido, el MINEDU, con la participación efectiva de los pueblos indígenas, tuvo la responsabilidad de elaborar el Plan Nacional de Educación Bilingüe Intercultural. A pesar de contar con este marco normativo, actualmente, se evidencian diversas limitaciones para la implementación de la educación intercultural y bilingüe. La presente causa indirecta aborda el estado de la educación intercultural y bilingüe, así como sus principales limitantes. </w:t>
      </w:r>
    </w:p>
    <w:p w14:paraId="52C088DD" w14:textId="77777777" w:rsidR="00544FA4" w:rsidRDefault="00544FA4" w:rsidP="00544FA4">
      <w:pPr>
        <w:spacing w:before="120" w:after="120" w:line="276" w:lineRule="auto"/>
        <w:jc w:val="both"/>
      </w:pPr>
      <w:r w:rsidRPr="00324C77">
        <w:t>La EIB</w:t>
      </w:r>
      <w:r>
        <w:t xml:space="preserve"> resulta importante, ya que busca revertir los niveles bajos de escolarización de la población indígena u originaria. No solo procurando una educación en la lengua indígena u originaria, sino que “como política pública busca garantizar un servicio educativo de calidad que permita que la totalidad de estudiantes del Perú tengan la oportunidad de construirse como personas y ciudadanos desde sus propias raíces y herencia cultural” (MINEDU, 2016). Sin embargo, como se verá más adelante, la mayor parte de los esfuerzos en EIB se han dado para la educación básica. La educación técnica y superior intercultural y bilingüe constituyen una deuda del estado peruano con los pueblos indígenas. De esa manera, aún es un reto plantear el desarrollo de una educación técnica y superior que permita que jóvenes y adultos de los pueblos indígenas u originarios continúen su formación en un contexto que permita su desarrollo en pleno respeto de sus culturas. </w:t>
      </w:r>
    </w:p>
    <w:p w14:paraId="2BFA847D" w14:textId="0E105FDE" w:rsidR="00544FA4" w:rsidRDefault="00544FA4" w:rsidP="00544FA4">
      <w:pPr>
        <w:spacing w:after="0" w:line="276" w:lineRule="auto"/>
        <w:jc w:val="both"/>
      </w:pPr>
      <w:r>
        <w:t xml:space="preserve">A partir de la Resolución Ministerial </w:t>
      </w:r>
      <w:proofErr w:type="spellStart"/>
      <w:r>
        <w:t>N°</w:t>
      </w:r>
      <w:proofErr w:type="spellEnd"/>
      <w:r>
        <w:t xml:space="preserve"> 646-2018-MINEDU, se crea el Registro Nacional de Instituciones Educativas que brindan el Servicio de Educación Intercultural Bilingüe (RNIIEE-EIB). Este registro contiene los datos de las Instituciones Educativas de educación Básica (II.EE.), de los Centros Técnicos Productivos (CETPRO) y del Programa No escolarizado de Educación Inicial (PRONOEI). Según datos del 2022 del RNIEE-EIB</w:t>
      </w:r>
      <w:r>
        <w:rPr>
          <w:rStyle w:val="Refdenotaalpie"/>
        </w:rPr>
        <w:footnoteReference w:id="83"/>
      </w:r>
      <w:r>
        <w:t xml:space="preserve">, se registraron 26, 900 instituciones educativas con educación intercultural bilingüe. Los datos reflejan una cantidad alta de instituciones educativas de nivel Inicial y Primaria, mientras que las instituciones de educación básica alternativa y especial, así como la técnica productiva son mínimas. Actualmente, la EIB se imparte en 43 de las 48 lenguas indígenas existentes. Las cinco lenguas faltantes son Iñapari, </w:t>
      </w:r>
      <w:proofErr w:type="spellStart"/>
      <w:r>
        <w:t>Iskonawa</w:t>
      </w:r>
      <w:proofErr w:type="spellEnd"/>
      <w:r>
        <w:t xml:space="preserve">, </w:t>
      </w:r>
      <w:proofErr w:type="spellStart"/>
      <w:r>
        <w:t>Munichi</w:t>
      </w:r>
      <w:proofErr w:type="spellEnd"/>
      <w:r>
        <w:t xml:space="preserve">, Resígaro y </w:t>
      </w:r>
      <w:proofErr w:type="spellStart"/>
      <w:r>
        <w:t>Taushiro</w:t>
      </w:r>
      <w:proofErr w:type="spellEnd"/>
      <w:r>
        <w:t>, todas lenguas indígenas u originarias del ámbito amazónico.</w:t>
      </w:r>
    </w:p>
    <w:p w14:paraId="44B98AE6" w14:textId="695A6CA8" w:rsidR="00544FA4" w:rsidRDefault="00347FAD" w:rsidP="00347FAD">
      <w:pPr>
        <w:pStyle w:val="Descripcin"/>
      </w:pPr>
      <w:bookmarkStart w:id="571" w:name="_Toc143202964"/>
      <w:r>
        <w:t xml:space="preserve">Gráfico </w:t>
      </w:r>
      <w:r w:rsidR="00000000">
        <w:fldChar w:fldCharType="begin"/>
      </w:r>
      <w:r w:rsidR="00000000">
        <w:instrText xml:space="preserve"> SEQ Gráfico \* ARABIC </w:instrText>
      </w:r>
      <w:r w:rsidR="00000000">
        <w:fldChar w:fldCharType="separate"/>
      </w:r>
      <w:r w:rsidR="00740F56">
        <w:rPr>
          <w:noProof/>
        </w:rPr>
        <w:t>15</w:t>
      </w:r>
      <w:r w:rsidR="00000000">
        <w:rPr>
          <w:noProof/>
        </w:rPr>
        <w:fldChar w:fldCharType="end"/>
      </w:r>
      <w:r>
        <w:t xml:space="preserve">. </w:t>
      </w:r>
      <w:r w:rsidRPr="00C41013">
        <w:t>Estudiantes de instituciones educativas con educación intercultural bilingüe según nivel de estudios, 2022</w:t>
      </w:r>
      <w:bookmarkEnd w:id="571"/>
    </w:p>
    <w:p w14:paraId="1D126B14" w14:textId="77777777" w:rsidR="00544FA4" w:rsidRDefault="00544FA4" w:rsidP="00544FA4">
      <w:pPr>
        <w:spacing w:after="0" w:line="276" w:lineRule="auto"/>
        <w:jc w:val="center"/>
      </w:pPr>
      <w:r>
        <w:rPr>
          <w:noProof/>
          <w14:ligatures w14:val="standardContextual"/>
        </w:rPr>
        <w:drawing>
          <wp:inline distT="0" distB="0" distL="0" distR="0" wp14:anchorId="146973A8" wp14:editId="2C86B166">
            <wp:extent cx="4800600" cy="2476500"/>
            <wp:effectExtent l="0" t="0" r="0" b="0"/>
            <wp:docPr id="2059877111" name="Gráfico 1">
              <a:extLst xmlns:a="http://schemas.openxmlformats.org/drawingml/2006/main">
                <a:ext uri="{FF2B5EF4-FFF2-40B4-BE49-F238E27FC236}">
                  <a16:creationId xmlns:a16="http://schemas.microsoft.com/office/drawing/2014/main" id="{B51D512C-B514-5FB0-2A35-41ADC9BA54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6A2A9B7" w14:textId="77777777" w:rsidR="00544FA4" w:rsidRDefault="00544FA4" w:rsidP="00544FA4">
      <w:pPr>
        <w:spacing w:after="0" w:line="240" w:lineRule="auto"/>
        <w:rPr>
          <w:b/>
        </w:rPr>
      </w:pPr>
      <w:r w:rsidRPr="002546A8">
        <w:rPr>
          <w:sz w:val="18"/>
          <w:szCs w:val="18"/>
        </w:rPr>
        <w:t>Fuente:</w:t>
      </w:r>
      <w:r>
        <w:rPr>
          <w:sz w:val="18"/>
          <w:szCs w:val="18"/>
        </w:rPr>
        <w:t xml:space="preserve"> RNIIEE EIB</w:t>
      </w:r>
      <w:r w:rsidRPr="002546A8">
        <w:rPr>
          <w:sz w:val="18"/>
          <w:szCs w:val="18"/>
        </w:rPr>
        <w:t xml:space="preserve"> </w:t>
      </w:r>
      <w:r w:rsidRPr="00DD68BE">
        <w:rPr>
          <w:sz w:val="18"/>
          <w:szCs w:val="18"/>
        </w:rPr>
        <w:t>RVM 158-2022-</w:t>
      </w:r>
      <w:r w:rsidRPr="002546A8">
        <w:rPr>
          <w:sz w:val="18"/>
          <w:szCs w:val="18"/>
        </w:rPr>
        <w:t>MINEDU. Elaboración: Ministerio de Cultura - DGPI.</w:t>
      </w:r>
    </w:p>
    <w:p w14:paraId="0955CE51" w14:textId="77777777" w:rsidR="00544FA4" w:rsidRDefault="00544FA4" w:rsidP="00544FA4">
      <w:pPr>
        <w:spacing w:after="0" w:line="276" w:lineRule="auto"/>
        <w:jc w:val="both"/>
      </w:pPr>
    </w:p>
    <w:p w14:paraId="3BD89E11" w14:textId="77777777" w:rsidR="00544FA4" w:rsidRDefault="00544FA4" w:rsidP="00544FA4">
      <w:pPr>
        <w:spacing w:after="0" w:line="276" w:lineRule="auto"/>
        <w:jc w:val="both"/>
      </w:pPr>
      <w:r>
        <w:t xml:space="preserve">En específico, para los niveles educativos inicial, primaria y secundaria, se han identificado 1,281,353 estudiantes en instituciones educativas con EIB. De este total, el 19.4% corresponde a estudiantes del nivel inicial, el 47.8% a nivel primaria y el 32.8% a nivel de secundaria. Las lenguas indígenas con más alumnado son la quechua (1,220,646). Le siguen el </w:t>
      </w:r>
      <w:proofErr w:type="spellStart"/>
      <w:r>
        <w:t>Aymara</w:t>
      </w:r>
      <w:proofErr w:type="spellEnd"/>
      <w:r>
        <w:t xml:space="preserve"> con 82,628 estudiantes y el </w:t>
      </w:r>
      <w:proofErr w:type="spellStart"/>
      <w:r>
        <w:t>ashaninka</w:t>
      </w:r>
      <w:proofErr w:type="spellEnd"/>
      <w:r>
        <w:t xml:space="preserve"> con 50,009 estudiantes.</w:t>
      </w:r>
    </w:p>
    <w:p w14:paraId="0034C533" w14:textId="77777777" w:rsidR="00544FA4" w:rsidRDefault="00544FA4" w:rsidP="00544FA4">
      <w:pPr>
        <w:spacing w:after="0" w:line="276" w:lineRule="auto"/>
        <w:jc w:val="both"/>
      </w:pPr>
    </w:p>
    <w:p w14:paraId="037DF2E6" w14:textId="28D031D9" w:rsidR="00544FA4" w:rsidRDefault="00544FA4" w:rsidP="00544FA4">
      <w:pPr>
        <w:pStyle w:val="Descripcin"/>
      </w:pPr>
      <w:bookmarkStart w:id="572" w:name="_heading=h.3dy6vkm" w:colFirst="0" w:colLast="0"/>
      <w:bookmarkStart w:id="573" w:name="_Toc143202965"/>
      <w:bookmarkEnd w:id="572"/>
      <w:r>
        <w:t xml:space="preserve">Gráfico </w:t>
      </w:r>
      <w:r w:rsidR="00000000">
        <w:fldChar w:fldCharType="begin"/>
      </w:r>
      <w:r w:rsidR="00000000">
        <w:instrText xml:space="preserve"> SEQ Gráfico \* ARABIC </w:instrText>
      </w:r>
      <w:r w:rsidR="00000000">
        <w:fldChar w:fldCharType="separate"/>
      </w:r>
      <w:r w:rsidR="00740F56">
        <w:rPr>
          <w:noProof/>
        </w:rPr>
        <w:t>16</w:t>
      </w:r>
      <w:r w:rsidR="00000000">
        <w:rPr>
          <w:noProof/>
        </w:rPr>
        <w:fldChar w:fldCharType="end"/>
      </w:r>
      <w:r>
        <w:t xml:space="preserve">. </w:t>
      </w:r>
      <w:r w:rsidRPr="00C41013">
        <w:t>Estudiantes de instituciones educativas con educación intercultural bilingüe según nivel de estudios, 2022</w:t>
      </w:r>
      <w:bookmarkEnd w:id="573"/>
    </w:p>
    <w:p w14:paraId="11DC0BF8" w14:textId="77777777" w:rsidR="00544FA4" w:rsidRDefault="00544FA4" w:rsidP="00544FA4">
      <w:pPr>
        <w:jc w:val="center"/>
      </w:pPr>
      <w:r>
        <w:rPr>
          <w:noProof/>
          <w14:ligatures w14:val="standardContextual"/>
        </w:rPr>
        <w:drawing>
          <wp:inline distT="0" distB="0" distL="0" distR="0" wp14:anchorId="465066D4" wp14:editId="1585A584">
            <wp:extent cx="4019550" cy="2400300"/>
            <wp:effectExtent l="0" t="0" r="0" b="0"/>
            <wp:docPr id="2080011389" name="Gráfico 1">
              <a:extLst xmlns:a="http://schemas.openxmlformats.org/drawingml/2006/main">
                <a:ext uri="{FF2B5EF4-FFF2-40B4-BE49-F238E27FC236}">
                  <a16:creationId xmlns:a16="http://schemas.microsoft.com/office/drawing/2014/main" id="{29706D09-BDF7-097A-2748-236E9A8EC6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bookmarkStart w:id="574" w:name="_heading=h.2jxsxqh" w:colFirst="0" w:colLast="0"/>
      <w:bookmarkEnd w:id="574"/>
    </w:p>
    <w:p w14:paraId="41C3E399" w14:textId="77777777" w:rsidR="00544FA4" w:rsidRPr="00217281" w:rsidRDefault="00544FA4" w:rsidP="00544FA4">
      <w:r w:rsidRPr="002546A8">
        <w:rPr>
          <w:sz w:val="18"/>
          <w:szCs w:val="18"/>
        </w:rPr>
        <w:t>Fuente:</w:t>
      </w:r>
      <w:r>
        <w:rPr>
          <w:sz w:val="18"/>
          <w:szCs w:val="18"/>
        </w:rPr>
        <w:t xml:space="preserve"> RNIIEE EIB</w:t>
      </w:r>
      <w:r w:rsidRPr="002546A8">
        <w:rPr>
          <w:sz w:val="18"/>
          <w:szCs w:val="18"/>
        </w:rPr>
        <w:t xml:space="preserve"> </w:t>
      </w:r>
      <w:r w:rsidRPr="00DD68BE">
        <w:rPr>
          <w:sz w:val="18"/>
          <w:szCs w:val="18"/>
        </w:rPr>
        <w:t>RVM 158-2022-</w:t>
      </w:r>
      <w:r w:rsidRPr="002546A8">
        <w:rPr>
          <w:sz w:val="18"/>
          <w:szCs w:val="18"/>
        </w:rPr>
        <w:t>MINEDU. Elaboración: Ministerio de Cultura - DGPI.</w:t>
      </w:r>
    </w:p>
    <w:p w14:paraId="12FF4894" w14:textId="77777777" w:rsidR="00544FA4" w:rsidRDefault="00544FA4" w:rsidP="00544FA4">
      <w:pPr>
        <w:spacing w:after="0" w:line="276" w:lineRule="auto"/>
        <w:jc w:val="both"/>
      </w:pPr>
      <w:commentRangeStart w:id="575"/>
      <w:r>
        <w:t xml:space="preserve">Actualmente, a nivel básico, para las instituciones educativas de educación básica y para el Programa No escolarizado de Educación Inicial (PRONOEI), se cuenta con el Modelo de Servicio Educativo Intercultural Bilingüe (MSEIB). Acorde con la Resolución Ministerial </w:t>
      </w:r>
      <w:proofErr w:type="spellStart"/>
      <w:r>
        <w:t>N°</w:t>
      </w:r>
      <w:proofErr w:type="spellEnd"/>
      <w:r>
        <w:t xml:space="preserve"> 519-2018-MINEDU, este es un instrumento que busca brindar un servicio educativo de calidad, con pertinencia cultural y lingüística. Además, es un servicio que brinda una atención diversificada que responde a los diversos escenarios socioculturales y lingüísticos del país con el fin de mejorar el logro de aprendizajes de los estudiantes de los pueblos indígenas u originarios.  En ese sentido, el MSEIB comprende tres formas de atención pedagógica: EIB de Fortalecimiento cultural y lingüístico, EIB de Revitalización cultural y lingüístico y EIB en ámbitos urbanos. Estos responden a cinco escenarios socioculturales y lingüísticos.</w:t>
      </w:r>
      <w:commentRangeEnd w:id="575"/>
      <w:r w:rsidR="00B45F68">
        <w:rPr>
          <w:rStyle w:val="Refdecomentario"/>
          <w:rFonts w:eastAsiaTheme="minorHAnsi"/>
        </w:rPr>
        <w:commentReference w:id="575"/>
      </w:r>
    </w:p>
    <w:p w14:paraId="6690056B" w14:textId="77777777" w:rsidR="00544FA4" w:rsidRDefault="00544FA4" w:rsidP="00544FA4">
      <w:pPr>
        <w:spacing w:after="0" w:line="276" w:lineRule="auto"/>
        <w:jc w:val="both"/>
      </w:pPr>
    </w:p>
    <w:p w14:paraId="3E2CC7CB" w14:textId="15CB9E68" w:rsidR="00544FA4" w:rsidRDefault="00347FAD" w:rsidP="00347FAD">
      <w:pPr>
        <w:pStyle w:val="Descripcin"/>
        <w:rPr>
          <w:b w:val="0"/>
          <w:sz w:val="20"/>
          <w:szCs w:val="20"/>
        </w:rPr>
      </w:pPr>
      <w:bookmarkStart w:id="576" w:name="_Toc143624370"/>
      <w:r>
        <w:t xml:space="preserve">Tabla </w:t>
      </w:r>
      <w:r w:rsidR="00000000">
        <w:fldChar w:fldCharType="begin"/>
      </w:r>
      <w:r w:rsidR="00000000">
        <w:instrText xml:space="preserve"> SEQ Tabla \* ARABIC </w:instrText>
      </w:r>
      <w:r w:rsidR="00000000">
        <w:fldChar w:fldCharType="separate"/>
      </w:r>
      <w:r w:rsidR="00740F56">
        <w:rPr>
          <w:noProof/>
        </w:rPr>
        <w:t>46</w:t>
      </w:r>
      <w:r w:rsidR="00000000">
        <w:rPr>
          <w:noProof/>
        </w:rPr>
        <w:fldChar w:fldCharType="end"/>
      </w:r>
      <w:r>
        <w:t>. Formas de atención pedagógica y escenarios socioculturales y lingüísticos del MSEIB</w:t>
      </w:r>
      <w:bookmarkEnd w:id="576"/>
    </w:p>
    <w:tbl>
      <w:tblPr>
        <w:tblStyle w:val="Tablaconcuadrcula"/>
        <w:tblW w:w="0" w:type="auto"/>
        <w:tblLook w:val="04A0" w:firstRow="1" w:lastRow="0" w:firstColumn="1" w:lastColumn="0" w:noHBand="0" w:noVBand="1"/>
      </w:tblPr>
      <w:tblGrid>
        <w:gridCol w:w="2283"/>
        <w:gridCol w:w="412"/>
        <w:gridCol w:w="5799"/>
      </w:tblGrid>
      <w:tr w:rsidR="00544FA4" w14:paraId="3142B72D" w14:textId="77777777" w:rsidTr="0000610A">
        <w:trPr>
          <w:trHeight w:val="397"/>
        </w:trPr>
        <w:tc>
          <w:tcPr>
            <w:tcW w:w="2283" w:type="dxa"/>
            <w:shd w:val="clear" w:color="auto" w:fill="006666"/>
          </w:tcPr>
          <w:p w14:paraId="56F97C21" w14:textId="77777777" w:rsidR="00544FA4" w:rsidRPr="00390030" w:rsidRDefault="00544FA4" w:rsidP="004D4C92">
            <w:pPr>
              <w:spacing w:line="276" w:lineRule="auto"/>
              <w:rPr>
                <w:b/>
                <w:bCs/>
                <w:color w:val="FFFFFF" w:themeColor="background1"/>
                <w:sz w:val="20"/>
                <w:szCs w:val="20"/>
              </w:rPr>
            </w:pPr>
            <w:r w:rsidRPr="00390030">
              <w:rPr>
                <w:b/>
                <w:bCs/>
                <w:color w:val="FFFFFF" w:themeColor="background1"/>
                <w:sz w:val="20"/>
                <w:szCs w:val="20"/>
              </w:rPr>
              <w:t>Formas de Atención Pedagógica</w:t>
            </w:r>
          </w:p>
        </w:tc>
        <w:tc>
          <w:tcPr>
            <w:tcW w:w="6211" w:type="dxa"/>
            <w:gridSpan w:val="2"/>
            <w:shd w:val="clear" w:color="auto" w:fill="006666"/>
          </w:tcPr>
          <w:p w14:paraId="3C1BDF78" w14:textId="77777777" w:rsidR="00544FA4" w:rsidRPr="00390030" w:rsidRDefault="00544FA4" w:rsidP="004D4C92">
            <w:pPr>
              <w:spacing w:line="276" w:lineRule="auto"/>
              <w:rPr>
                <w:b/>
                <w:bCs/>
                <w:color w:val="FFFFFF" w:themeColor="background1"/>
                <w:sz w:val="20"/>
                <w:szCs w:val="20"/>
              </w:rPr>
            </w:pPr>
            <w:r w:rsidRPr="00390030">
              <w:rPr>
                <w:b/>
                <w:bCs/>
                <w:color w:val="FFFFFF" w:themeColor="background1"/>
                <w:sz w:val="20"/>
                <w:szCs w:val="20"/>
              </w:rPr>
              <w:t>Escenario sociocultural y lingüístico</w:t>
            </w:r>
          </w:p>
          <w:p w14:paraId="1458E480" w14:textId="77777777" w:rsidR="00544FA4" w:rsidRPr="00390030" w:rsidRDefault="00544FA4" w:rsidP="004D4C92">
            <w:pPr>
              <w:spacing w:line="276" w:lineRule="auto"/>
              <w:rPr>
                <w:b/>
                <w:bCs/>
                <w:color w:val="FFFFFF" w:themeColor="background1"/>
                <w:sz w:val="20"/>
                <w:szCs w:val="20"/>
              </w:rPr>
            </w:pPr>
          </w:p>
        </w:tc>
      </w:tr>
      <w:tr w:rsidR="00544FA4" w14:paraId="454FEBB4" w14:textId="77777777" w:rsidTr="0000610A">
        <w:trPr>
          <w:trHeight w:val="397"/>
        </w:trPr>
        <w:tc>
          <w:tcPr>
            <w:tcW w:w="2283" w:type="dxa"/>
            <w:vMerge w:val="restart"/>
          </w:tcPr>
          <w:p w14:paraId="677A076C" w14:textId="77777777" w:rsidR="00544FA4" w:rsidRPr="00390030" w:rsidRDefault="00544FA4" w:rsidP="004D4C92">
            <w:pPr>
              <w:spacing w:line="276" w:lineRule="auto"/>
              <w:jc w:val="both"/>
              <w:rPr>
                <w:sz w:val="20"/>
                <w:szCs w:val="20"/>
              </w:rPr>
            </w:pPr>
            <w:r w:rsidRPr="00390030">
              <w:rPr>
                <w:sz w:val="20"/>
                <w:szCs w:val="20"/>
              </w:rPr>
              <w:t>EIB de Fortalecimiento cultural y lingüístico</w:t>
            </w:r>
          </w:p>
        </w:tc>
        <w:tc>
          <w:tcPr>
            <w:tcW w:w="412" w:type="dxa"/>
          </w:tcPr>
          <w:p w14:paraId="4F7B9E6A" w14:textId="77777777" w:rsidR="00544FA4" w:rsidRPr="00390030" w:rsidRDefault="00544FA4" w:rsidP="004D4C92">
            <w:pPr>
              <w:spacing w:line="276" w:lineRule="auto"/>
              <w:jc w:val="both"/>
              <w:rPr>
                <w:sz w:val="20"/>
                <w:szCs w:val="20"/>
              </w:rPr>
            </w:pPr>
            <w:r w:rsidRPr="00390030">
              <w:rPr>
                <w:sz w:val="20"/>
                <w:szCs w:val="20"/>
              </w:rPr>
              <w:t>1</w:t>
            </w:r>
          </w:p>
        </w:tc>
        <w:tc>
          <w:tcPr>
            <w:tcW w:w="5799" w:type="dxa"/>
          </w:tcPr>
          <w:p w14:paraId="54791CBA" w14:textId="77777777" w:rsidR="00544FA4" w:rsidRPr="00390030" w:rsidRDefault="00544FA4" w:rsidP="004D4C92">
            <w:pPr>
              <w:spacing w:line="276" w:lineRule="auto"/>
              <w:jc w:val="both"/>
              <w:rPr>
                <w:sz w:val="20"/>
                <w:szCs w:val="20"/>
              </w:rPr>
            </w:pPr>
            <w:r w:rsidRPr="00390030">
              <w:rPr>
                <w:sz w:val="20"/>
                <w:szCs w:val="20"/>
              </w:rPr>
              <w:t xml:space="preserve">La mayoría de los estudiantes de la institución educativa, ubicada en área rural, comprenden y hablan fluidamente una lengua originaria y su uso es predominante en el aula y la comunidad. En este escenario, los estudiantes han adquirido la lengua originaria en sus tres primeros años de vida, razón por la cual se le denomina lengua materna o lengua de cuna. Son pocos los estudiantes que hablan castellano y, los que lo hacen, dominan más la lengua originaria que el castellano. </w:t>
            </w:r>
          </w:p>
        </w:tc>
      </w:tr>
      <w:tr w:rsidR="00544FA4" w14:paraId="4242836B" w14:textId="77777777" w:rsidTr="0000610A">
        <w:trPr>
          <w:trHeight w:val="397"/>
        </w:trPr>
        <w:tc>
          <w:tcPr>
            <w:tcW w:w="2283" w:type="dxa"/>
            <w:vMerge/>
          </w:tcPr>
          <w:p w14:paraId="261233F4" w14:textId="77777777" w:rsidR="00544FA4" w:rsidRPr="00390030" w:rsidRDefault="00544FA4" w:rsidP="004D4C92">
            <w:pPr>
              <w:spacing w:line="276" w:lineRule="auto"/>
              <w:jc w:val="both"/>
              <w:rPr>
                <w:sz w:val="20"/>
                <w:szCs w:val="20"/>
              </w:rPr>
            </w:pPr>
          </w:p>
        </w:tc>
        <w:tc>
          <w:tcPr>
            <w:tcW w:w="412" w:type="dxa"/>
          </w:tcPr>
          <w:p w14:paraId="235FF022" w14:textId="77777777" w:rsidR="00544FA4" w:rsidRPr="00390030" w:rsidRDefault="00544FA4" w:rsidP="004D4C92">
            <w:pPr>
              <w:spacing w:line="276" w:lineRule="auto"/>
              <w:jc w:val="both"/>
              <w:rPr>
                <w:sz w:val="20"/>
                <w:szCs w:val="20"/>
              </w:rPr>
            </w:pPr>
            <w:r w:rsidRPr="00390030">
              <w:rPr>
                <w:sz w:val="20"/>
                <w:szCs w:val="20"/>
              </w:rPr>
              <w:t>2</w:t>
            </w:r>
          </w:p>
        </w:tc>
        <w:tc>
          <w:tcPr>
            <w:tcW w:w="5799" w:type="dxa"/>
          </w:tcPr>
          <w:p w14:paraId="328C0FAF" w14:textId="77777777" w:rsidR="00544FA4" w:rsidRPr="00390030" w:rsidRDefault="00544FA4" w:rsidP="004D4C92">
            <w:pPr>
              <w:spacing w:line="276" w:lineRule="auto"/>
              <w:jc w:val="both"/>
              <w:rPr>
                <w:sz w:val="20"/>
                <w:szCs w:val="20"/>
              </w:rPr>
            </w:pPr>
            <w:r w:rsidRPr="00390030">
              <w:rPr>
                <w:sz w:val="20"/>
                <w:szCs w:val="20"/>
              </w:rPr>
              <w:t xml:space="preserve">La mayoría de los estudiantes de la institución educativa, ubicada en área rural, comprenden y hablan ambas lenguas (originaria y castellano). Algunos estudiantes son bilingües de cuna con predominancia comunicativa en la lengua originaria y muestran menos dominio en castellano. Los estudiantes logran usar las dos lenguas de forma indistinta o en situaciones diferenciadas. </w:t>
            </w:r>
          </w:p>
        </w:tc>
      </w:tr>
      <w:tr w:rsidR="00544FA4" w14:paraId="65D70A7A" w14:textId="77777777" w:rsidTr="0000610A">
        <w:trPr>
          <w:trHeight w:val="397"/>
        </w:trPr>
        <w:tc>
          <w:tcPr>
            <w:tcW w:w="2283" w:type="dxa"/>
            <w:vMerge w:val="restart"/>
          </w:tcPr>
          <w:p w14:paraId="0CB8675B" w14:textId="77777777" w:rsidR="00544FA4" w:rsidRPr="00390030" w:rsidRDefault="00544FA4" w:rsidP="004D4C92">
            <w:pPr>
              <w:spacing w:line="276" w:lineRule="auto"/>
              <w:jc w:val="both"/>
              <w:rPr>
                <w:sz w:val="20"/>
                <w:szCs w:val="20"/>
              </w:rPr>
            </w:pPr>
            <w:r w:rsidRPr="00390030">
              <w:rPr>
                <w:sz w:val="20"/>
                <w:szCs w:val="20"/>
              </w:rPr>
              <w:t>EIB de Revitalización cultural y lingüístico</w:t>
            </w:r>
          </w:p>
        </w:tc>
        <w:tc>
          <w:tcPr>
            <w:tcW w:w="412" w:type="dxa"/>
          </w:tcPr>
          <w:p w14:paraId="1961CC7A" w14:textId="77777777" w:rsidR="00544FA4" w:rsidRPr="00390030" w:rsidRDefault="00544FA4" w:rsidP="004D4C92">
            <w:pPr>
              <w:spacing w:line="276" w:lineRule="auto"/>
              <w:jc w:val="both"/>
              <w:rPr>
                <w:sz w:val="20"/>
                <w:szCs w:val="20"/>
              </w:rPr>
            </w:pPr>
            <w:r w:rsidRPr="00390030">
              <w:rPr>
                <w:sz w:val="20"/>
                <w:szCs w:val="20"/>
              </w:rPr>
              <w:t>3</w:t>
            </w:r>
          </w:p>
        </w:tc>
        <w:tc>
          <w:tcPr>
            <w:tcW w:w="5799" w:type="dxa"/>
          </w:tcPr>
          <w:p w14:paraId="57EE238F" w14:textId="77777777" w:rsidR="00544FA4" w:rsidRPr="00390030" w:rsidRDefault="00544FA4" w:rsidP="004D4C92">
            <w:pPr>
              <w:spacing w:line="276" w:lineRule="auto"/>
              <w:jc w:val="both"/>
              <w:rPr>
                <w:sz w:val="20"/>
                <w:szCs w:val="20"/>
              </w:rPr>
            </w:pPr>
            <w:r w:rsidRPr="00390030">
              <w:rPr>
                <w:sz w:val="20"/>
                <w:szCs w:val="20"/>
              </w:rPr>
              <w:t xml:space="preserve">La mayoría de los estudiantes de la institución educativa, ubicada en área rural, comprenden y hablan fluidamente castellano o son bilingües, pero comprenden limitadamente la lengua originaria. En este contexto, la lengua originaria es hablada por los adultos y adultos mayores de la comunidad en sus interacciones de comunicación, pero los menores muchas veces solo usan el castellano aun cuando pueden entender en la lengua originaria. </w:t>
            </w:r>
          </w:p>
        </w:tc>
      </w:tr>
      <w:tr w:rsidR="00544FA4" w14:paraId="7DA0D52C" w14:textId="77777777" w:rsidTr="0000610A">
        <w:trPr>
          <w:trHeight w:val="397"/>
        </w:trPr>
        <w:tc>
          <w:tcPr>
            <w:tcW w:w="2283" w:type="dxa"/>
            <w:vMerge/>
          </w:tcPr>
          <w:p w14:paraId="05B9C8E2" w14:textId="77777777" w:rsidR="00544FA4" w:rsidRPr="00390030" w:rsidRDefault="00544FA4" w:rsidP="004D4C92">
            <w:pPr>
              <w:spacing w:line="276" w:lineRule="auto"/>
              <w:jc w:val="both"/>
              <w:rPr>
                <w:sz w:val="20"/>
                <w:szCs w:val="20"/>
              </w:rPr>
            </w:pPr>
          </w:p>
        </w:tc>
        <w:tc>
          <w:tcPr>
            <w:tcW w:w="412" w:type="dxa"/>
          </w:tcPr>
          <w:p w14:paraId="435C426B" w14:textId="77777777" w:rsidR="00544FA4" w:rsidRPr="00390030" w:rsidRDefault="00544FA4" w:rsidP="004D4C92">
            <w:pPr>
              <w:spacing w:line="276" w:lineRule="auto"/>
              <w:jc w:val="both"/>
              <w:rPr>
                <w:sz w:val="20"/>
                <w:szCs w:val="20"/>
              </w:rPr>
            </w:pPr>
            <w:r w:rsidRPr="00390030">
              <w:rPr>
                <w:sz w:val="20"/>
                <w:szCs w:val="20"/>
              </w:rPr>
              <w:t>4</w:t>
            </w:r>
          </w:p>
        </w:tc>
        <w:tc>
          <w:tcPr>
            <w:tcW w:w="5799" w:type="dxa"/>
          </w:tcPr>
          <w:p w14:paraId="456CE52D" w14:textId="77777777" w:rsidR="00544FA4" w:rsidRPr="00390030" w:rsidRDefault="00544FA4" w:rsidP="004D4C92">
            <w:pPr>
              <w:spacing w:line="276" w:lineRule="auto"/>
              <w:jc w:val="both"/>
              <w:rPr>
                <w:sz w:val="20"/>
                <w:szCs w:val="20"/>
              </w:rPr>
            </w:pPr>
            <w:r w:rsidRPr="00390030">
              <w:rPr>
                <w:sz w:val="20"/>
                <w:szCs w:val="20"/>
              </w:rPr>
              <w:t xml:space="preserve">La mayoría de estudiantes comprenden y se expresan fluidamente en castellano. Conocen expresiones cotidianas en la lengua originaria. En la comunidad, la lengua originaria ya no es usada, inclusive los adultos o adultos mayores se comunican de manera poco frecuente o no hablan en esta lengua, aun cuando en la comunidad se comparte prácticas culturales propias del pueblos indígena u originario. </w:t>
            </w:r>
          </w:p>
        </w:tc>
      </w:tr>
      <w:tr w:rsidR="00544FA4" w14:paraId="209E4DB5" w14:textId="77777777" w:rsidTr="0000610A">
        <w:trPr>
          <w:trHeight w:val="397"/>
        </w:trPr>
        <w:tc>
          <w:tcPr>
            <w:tcW w:w="2283" w:type="dxa"/>
          </w:tcPr>
          <w:p w14:paraId="1E1EF36B" w14:textId="77777777" w:rsidR="00544FA4" w:rsidRPr="00390030" w:rsidRDefault="00544FA4" w:rsidP="004D4C92">
            <w:pPr>
              <w:spacing w:line="276" w:lineRule="auto"/>
              <w:jc w:val="both"/>
              <w:rPr>
                <w:sz w:val="20"/>
                <w:szCs w:val="20"/>
              </w:rPr>
            </w:pPr>
            <w:r w:rsidRPr="00390030">
              <w:rPr>
                <w:sz w:val="20"/>
                <w:szCs w:val="20"/>
              </w:rPr>
              <w:t>EIB en ámbitos urbanos</w:t>
            </w:r>
          </w:p>
        </w:tc>
        <w:tc>
          <w:tcPr>
            <w:tcW w:w="412" w:type="dxa"/>
          </w:tcPr>
          <w:p w14:paraId="246D2238" w14:textId="77777777" w:rsidR="00544FA4" w:rsidRPr="00390030" w:rsidRDefault="00544FA4" w:rsidP="004D4C92">
            <w:pPr>
              <w:spacing w:line="276" w:lineRule="auto"/>
              <w:jc w:val="both"/>
              <w:rPr>
                <w:sz w:val="20"/>
                <w:szCs w:val="20"/>
              </w:rPr>
            </w:pPr>
            <w:r w:rsidRPr="00390030">
              <w:rPr>
                <w:sz w:val="20"/>
                <w:szCs w:val="20"/>
              </w:rPr>
              <w:t>5</w:t>
            </w:r>
          </w:p>
        </w:tc>
        <w:tc>
          <w:tcPr>
            <w:tcW w:w="5799" w:type="dxa"/>
          </w:tcPr>
          <w:p w14:paraId="09C689BA" w14:textId="77777777" w:rsidR="00544FA4" w:rsidRPr="00390030" w:rsidRDefault="00544FA4" w:rsidP="004D4C92">
            <w:pPr>
              <w:spacing w:line="276" w:lineRule="auto"/>
              <w:jc w:val="both"/>
              <w:rPr>
                <w:sz w:val="20"/>
                <w:szCs w:val="20"/>
              </w:rPr>
            </w:pPr>
            <w:r w:rsidRPr="00390030">
              <w:rPr>
                <w:sz w:val="20"/>
                <w:szCs w:val="20"/>
              </w:rPr>
              <w:t xml:space="preserve">La institución educativa se encuentra ubicada en el área urbana o periurbana, donde los contextos de interacción social son básicamente en castellano, pero confluyen estudiantes que provienen de diferentes pueblos originarios y que hablan diferentes lenguas (contexto de multilingüismo). Asimismo, los estudiantes presentan distintos niveles de bilingüismo (lengua originaria y castellano). </w:t>
            </w:r>
          </w:p>
        </w:tc>
      </w:tr>
    </w:tbl>
    <w:p w14:paraId="7417E7E0" w14:textId="77777777" w:rsidR="00544FA4" w:rsidRPr="00390030" w:rsidRDefault="00544FA4" w:rsidP="00544FA4">
      <w:pPr>
        <w:spacing w:after="0" w:line="276" w:lineRule="auto"/>
        <w:jc w:val="both"/>
        <w:rPr>
          <w:sz w:val="18"/>
          <w:szCs w:val="18"/>
        </w:rPr>
      </w:pPr>
      <w:r w:rsidRPr="00390030">
        <w:rPr>
          <w:sz w:val="18"/>
          <w:szCs w:val="18"/>
        </w:rPr>
        <w:t>Elaboración: Ministerio de Cultura – DGPI. Fuente: Modelo de Servicio Educativo Intercultural Bilingüe (MSEIB) - MINEDU</w:t>
      </w:r>
    </w:p>
    <w:p w14:paraId="54277562" w14:textId="77777777" w:rsidR="00544FA4" w:rsidRDefault="00544FA4" w:rsidP="00544FA4">
      <w:pPr>
        <w:spacing w:before="240" w:after="0" w:line="276" w:lineRule="auto"/>
        <w:jc w:val="both"/>
      </w:pPr>
      <w:r>
        <w:t>Del total de instituciones educativas con EIB que implementan el MSEIB, el 50.6% corresponde a IIEE con EIB de fortalecimiento, el 40.6% con EIB de revitalización y el 8.8% con EIB en ámbitos urbanos. Sin embargo, la mayor cantidad de alumnado de las instituciones educativas con EIB que implementan el MSEIB cuentan con una atención pedagógica de EIB en ámbitos urbanos (471, 431 estudiantes), le sigue la EIB de fortalecimiento (453, 076 estudiantes) y, finalmente, la EIB de revitalización (356, 846 estudiantes).</w:t>
      </w:r>
    </w:p>
    <w:p w14:paraId="52171071" w14:textId="77777777" w:rsidR="000F4591" w:rsidRDefault="000F4591" w:rsidP="00544FA4">
      <w:pPr>
        <w:pStyle w:val="Descripcin"/>
      </w:pPr>
      <w:bookmarkStart w:id="577" w:name="_Toc143202966"/>
    </w:p>
    <w:p w14:paraId="08CF17EE" w14:textId="7530401C" w:rsidR="00544FA4" w:rsidRDefault="00544FA4" w:rsidP="000F4591">
      <w:pPr>
        <w:pStyle w:val="Descripcin"/>
        <w:jc w:val="both"/>
      </w:pPr>
      <w:r>
        <w:t xml:space="preserve">Gráfico </w:t>
      </w:r>
      <w:r w:rsidR="00000000">
        <w:fldChar w:fldCharType="begin"/>
      </w:r>
      <w:r w:rsidR="00000000">
        <w:instrText xml:space="preserve"> SEQ Gráfico \* ARABIC </w:instrText>
      </w:r>
      <w:r w:rsidR="00000000">
        <w:fldChar w:fldCharType="separate"/>
      </w:r>
      <w:r w:rsidR="00740F56">
        <w:rPr>
          <w:noProof/>
        </w:rPr>
        <w:t>17</w:t>
      </w:r>
      <w:r w:rsidR="00000000">
        <w:rPr>
          <w:noProof/>
        </w:rPr>
        <w:fldChar w:fldCharType="end"/>
      </w:r>
      <w:r>
        <w:t>. Instituciones Educativas que implementan el MSEIB, Según forma de atención pedagógica</w:t>
      </w:r>
      <w:r w:rsidRPr="00C41013">
        <w:t>, 2022</w:t>
      </w:r>
      <w:bookmarkEnd w:id="577"/>
    </w:p>
    <w:p w14:paraId="0BD5CB73" w14:textId="77777777" w:rsidR="00544FA4" w:rsidRDefault="00544FA4" w:rsidP="00544FA4">
      <w:pPr>
        <w:spacing w:before="240" w:after="0" w:line="276" w:lineRule="auto"/>
        <w:jc w:val="center"/>
      </w:pPr>
      <w:r>
        <w:rPr>
          <w:noProof/>
          <w14:ligatures w14:val="standardContextual"/>
        </w:rPr>
        <w:drawing>
          <wp:inline distT="0" distB="0" distL="0" distR="0" wp14:anchorId="432B6BE8" wp14:editId="3D3DEC35">
            <wp:extent cx="4448175" cy="2181225"/>
            <wp:effectExtent l="0" t="0" r="9525" b="9525"/>
            <wp:docPr id="1397577449" name="Gráfico 1">
              <a:extLst xmlns:a="http://schemas.openxmlformats.org/drawingml/2006/main">
                <a:ext uri="{FF2B5EF4-FFF2-40B4-BE49-F238E27FC236}">
                  <a16:creationId xmlns:a16="http://schemas.microsoft.com/office/drawing/2014/main" id="{8BB4B05E-5054-5829-000D-A570E706D2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23EAA0EB" w14:textId="77777777" w:rsidR="00544FA4" w:rsidRDefault="00544FA4" w:rsidP="00544FA4">
      <w:pPr>
        <w:spacing w:after="0" w:line="276" w:lineRule="auto"/>
      </w:pPr>
      <w:r w:rsidRPr="002546A8">
        <w:rPr>
          <w:sz w:val="18"/>
          <w:szCs w:val="18"/>
        </w:rPr>
        <w:t>Fuente:</w:t>
      </w:r>
      <w:r>
        <w:rPr>
          <w:sz w:val="18"/>
          <w:szCs w:val="18"/>
        </w:rPr>
        <w:t xml:space="preserve"> RNIIEE EIB</w:t>
      </w:r>
      <w:r w:rsidRPr="002546A8">
        <w:rPr>
          <w:sz w:val="18"/>
          <w:szCs w:val="18"/>
        </w:rPr>
        <w:t xml:space="preserve"> </w:t>
      </w:r>
      <w:r w:rsidRPr="00DD68BE">
        <w:rPr>
          <w:sz w:val="18"/>
          <w:szCs w:val="18"/>
        </w:rPr>
        <w:t>RVM 158-2022-</w:t>
      </w:r>
      <w:r w:rsidRPr="002546A8">
        <w:rPr>
          <w:sz w:val="18"/>
          <w:szCs w:val="18"/>
        </w:rPr>
        <w:t>MINEDU. Elaboración: Ministerio de Cultura - DGPI.</w:t>
      </w:r>
    </w:p>
    <w:p w14:paraId="7B2C1C4D" w14:textId="77777777" w:rsidR="00544FA4" w:rsidRDefault="00544FA4" w:rsidP="00544FA4">
      <w:pPr>
        <w:spacing w:before="240" w:after="0" w:line="276" w:lineRule="auto"/>
        <w:jc w:val="both"/>
      </w:pPr>
      <w:r>
        <w:t>Cabe destacar que, las instituciones educativas con EIB que implementan el MSEIB se encuentran predominantemente en el centro/sur del país. Además, la diferencia cuantitativa con el oriente es amplia, encontrándose mayor cantidad en el centro/sur. También, se encuentra que es característico de las instituciones educativas con EIB del oriente que se encuentren cercanas a ríos.</w:t>
      </w:r>
      <w:bookmarkStart w:id="578" w:name="_Toc137233448"/>
    </w:p>
    <w:bookmarkEnd w:id="578"/>
    <w:p w14:paraId="6646BA5E" w14:textId="77777777" w:rsidR="00544FA4" w:rsidRPr="00575512" w:rsidRDefault="00544FA4" w:rsidP="00544FA4"/>
    <w:p w14:paraId="2CCAD1A1" w14:textId="778F3C0E" w:rsidR="00544FA4" w:rsidRDefault="00544FA4" w:rsidP="00544FA4">
      <w:pPr>
        <w:pStyle w:val="Descripcin"/>
        <w:rPr>
          <w:b w:val="0"/>
          <w:sz w:val="20"/>
          <w:szCs w:val="20"/>
        </w:rPr>
      </w:pPr>
      <w:bookmarkStart w:id="579" w:name="_Toc143203009"/>
      <w:r>
        <w:t xml:space="preserve">Mapa </w:t>
      </w:r>
      <w:r w:rsidR="00000000">
        <w:fldChar w:fldCharType="begin"/>
      </w:r>
      <w:r w:rsidR="00000000">
        <w:instrText xml:space="preserve"> SEQ Mapa \* ARABIC </w:instrText>
      </w:r>
      <w:r w:rsidR="00000000">
        <w:fldChar w:fldCharType="separate"/>
      </w:r>
      <w:r w:rsidR="00740F56">
        <w:rPr>
          <w:noProof/>
        </w:rPr>
        <w:t>14</w:t>
      </w:r>
      <w:r w:rsidR="00000000">
        <w:rPr>
          <w:noProof/>
        </w:rPr>
        <w:fldChar w:fldCharType="end"/>
      </w:r>
      <w:r>
        <w:t xml:space="preserve">. </w:t>
      </w:r>
      <w:r w:rsidRPr="00C467B0">
        <w:t>Mapa de Instituciones Educativas con EIB en el Perú, 2023</w:t>
      </w:r>
      <w:bookmarkEnd w:id="579"/>
    </w:p>
    <w:p w14:paraId="7BD8DC16" w14:textId="77777777" w:rsidR="00544FA4" w:rsidRDefault="00544FA4" w:rsidP="00544FA4">
      <w:pPr>
        <w:spacing w:after="0" w:line="276" w:lineRule="auto"/>
        <w:ind w:left="709"/>
        <w:jc w:val="center"/>
        <w:rPr>
          <w:rFonts w:ascii="Times New Roman" w:eastAsia="Times New Roman" w:hAnsi="Times New Roman" w:cs="Times New Roman"/>
        </w:rPr>
      </w:pPr>
      <w:r>
        <w:rPr>
          <w:rFonts w:ascii="Times New Roman" w:eastAsia="Times New Roman" w:hAnsi="Times New Roman" w:cs="Times New Roman"/>
          <w:noProof/>
          <w14:ligatures w14:val="standardContextual"/>
        </w:rPr>
        <w:drawing>
          <wp:inline distT="0" distB="0" distL="0" distR="0" wp14:anchorId="2A1F0002" wp14:editId="2513EA25">
            <wp:extent cx="4716582" cy="6832594"/>
            <wp:effectExtent l="0" t="0" r="8255" b="6985"/>
            <wp:docPr id="479673900" name="Imagen 479673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3900" name="Imagen 479673900"/>
                    <pic:cNvPicPr/>
                  </pic:nvPicPr>
                  <pic:blipFill rotWithShape="1">
                    <a:blip r:embed="rId68" cstate="hqprint">
                      <a:extLst>
                        <a:ext uri="{28A0092B-C50C-407E-A947-70E740481C1C}">
                          <a14:useLocalDpi xmlns:a14="http://schemas.microsoft.com/office/drawing/2010/main" val="0"/>
                        </a:ext>
                      </a:extLst>
                    </a:blip>
                    <a:srcRect l="3524" t="2281" r="3098" b="2200"/>
                    <a:stretch/>
                  </pic:blipFill>
                  <pic:spPr bwMode="auto">
                    <a:xfrm>
                      <a:off x="0" y="0"/>
                      <a:ext cx="4735206" cy="6859573"/>
                    </a:xfrm>
                    <a:prstGeom prst="rect">
                      <a:avLst/>
                    </a:prstGeom>
                    <a:ln>
                      <a:noFill/>
                    </a:ln>
                    <a:extLst>
                      <a:ext uri="{53640926-AAD7-44D8-BBD7-CCE9431645EC}">
                        <a14:shadowObscured xmlns:a14="http://schemas.microsoft.com/office/drawing/2010/main"/>
                      </a:ext>
                    </a:extLst>
                  </pic:spPr>
                </pic:pic>
              </a:graphicData>
            </a:graphic>
          </wp:inline>
        </w:drawing>
      </w:r>
    </w:p>
    <w:p w14:paraId="5455263A" w14:textId="77777777" w:rsidR="00544FA4" w:rsidRDefault="00544FA4" w:rsidP="00544FA4">
      <w:pPr>
        <w:spacing w:after="0" w:line="276" w:lineRule="auto"/>
        <w:jc w:val="both"/>
        <w:rPr>
          <w:sz w:val="20"/>
          <w:szCs w:val="20"/>
        </w:rPr>
      </w:pPr>
      <w:r w:rsidRPr="002546A8">
        <w:rPr>
          <w:sz w:val="18"/>
          <w:szCs w:val="18"/>
        </w:rPr>
        <w:t>Fuente: BDPI, ANA, IGN, INEI, SDOT-PCM, MINEDU. Elaboración: BDPI</w:t>
      </w:r>
    </w:p>
    <w:p w14:paraId="61A861D3" w14:textId="77777777" w:rsidR="00544FA4" w:rsidRPr="00217281" w:rsidRDefault="00544FA4" w:rsidP="00544FA4">
      <w:pPr>
        <w:spacing w:before="240" w:after="0" w:line="276" w:lineRule="auto"/>
        <w:jc w:val="both"/>
        <w:rPr>
          <w:sz w:val="20"/>
          <w:szCs w:val="20"/>
        </w:rPr>
      </w:pPr>
      <w:r>
        <w:t xml:space="preserve">Desafortunadamente, la EIB dista de funcionar adecuadamente por diversas barreras. Principalmente, se </w:t>
      </w:r>
      <w:r w:rsidRPr="00C132A5">
        <w:t>encuentran dos limitantes: la brecha docente y la continua reducción de presupuesto</w:t>
      </w:r>
      <w:r>
        <w:t xml:space="preserve">. Estos condicionantes estarían contraviniendo al funcionamiento de la EIB en el Perú y, sobre todo, afectando a niños y niñas indígenas u originarios quienes no pueden ejercer plenamente su derecho a una educación acorde a sus lenguas y culturas. </w:t>
      </w:r>
    </w:p>
    <w:p w14:paraId="13BDC4EE" w14:textId="77777777" w:rsidR="00544FA4" w:rsidRDefault="00544FA4" w:rsidP="00544FA4">
      <w:pPr>
        <w:spacing w:before="120" w:after="120" w:line="276" w:lineRule="auto"/>
        <w:jc w:val="both"/>
      </w:pPr>
      <w:r>
        <w:t xml:space="preserve">Por un lado, se ha identificado que existe un total de 103,198 docentes en las instituciones educativas EIB. Paradójicamente, no todos estos docentes de EIB son bilingües. Según </w:t>
      </w:r>
      <w:proofErr w:type="spellStart"/>
      <w:r>
        <w:t>Trapnell</w:t>
      </w:r>
      <w:proofErr w:type="spellEnd"/>
      <w:r>
        <w:t xml:space="preserve"> (2021), al 2020 se encontraba que el 61% de los docentes de las escuelas EIB eran monolingües. En la misma línea, la Defensoría del Pueblo indicó que para el 2022 hacían falta 25,796 docentes a nivel nacional bilingües y con formación en EIB, siendo el 18% (4,691) correspondiente a inicial, el 37% (9,523) a primaria y el 45% (11,582) a secundaria (Defensoría del Pueblo, 2022). Dentro de las razones de esta brecha, se encuentran predominantemente problemas relacionados al proceso de contratación, el cuerpo directivo y docente actual, y la formación docente. </w:t>
      </w:r>
    </w:p>
    <w:p w14:paraId="723899CD" w14:textId="77777777" w:rsidR="00544FA4" w:rsidRDefault="00544FA4" w:rsidP="00544FA4">
      <w:pPr>
        <w:spacing w:before="120" w:after="120" w:line="276" w:lineRule="auto"/>
        <w:jc w:val="both"/>
      </w:pPr>
      <w:r>
        <w:t>Con respecto al proceso de contratación docente de EIB, los criterios actuales de personal docente en IIEE EIB son planteados según la forma de atención pedagógica y el nivel de educación. Al respecto se puede evidenciar que, tan solo en la educación inicial y primaria de EIB de fortalecimiento, se trata de garantizar el 100% de docentes EIB, mientras que este porcentaje se reduce en las formas de EIB de revitalización y de ámbitos urbanos. Sin embargo, a diferencia es más amplia a nivel de Secundaria. Incluso en la forma de EIB de fortalecimiento de dicho nivel, solo se garantiza la presencia de docentes EIB en determinadas áreas como lo son Comunicación y Ciencias Sociales. Cabe destacar que, esta es una preocupación de las organizaciones indígenas que se ha solicitado evaluar</w:t>
      </w:r>
      <w:r>
        <w:rPr>
          <w:rStyle w:val="Refdenotaalpie"/>
        </w:rPr>
        <w:footnoteReference w:id="84"/>
      </w:r>
      <w:r>
        <w:t>.</w:t>
      </w:r>
    </w:p>
    <w:p w14:paraId="00714849" w14:textId="220DA596" w:rsidR="00544FA4" w:rsidRDefault="00544FA4" w:rsidP="00544FA4">
      <w:pPr>
        <w:pStyle w:val="Descripcin"/>
        <w:jc w:val="both"/>
      </w:pPr>
      <w:bookmarkStart w:id="580" w:name="_Toc143624371"/>
      <w:r>
        <w:t xml:space="preserve">Tabla </w:t>
      </w:r>
      <w:r w:rsidR="00000000">
        <w:fldChar w:fldCharType="begin"/>
      </w:r>
      <w:r w:rsidR="00000000">
        <w:instrText xml:space="preserve"> SEQ Tabla \* ARABIC </w:instrText>
      </w:r>
      <w:r w:rsidR="00000000">
        <w:fldChar w:fldCharType="separate"/>
      </w:r>
      <w:r w:rsidR="00740F56">
        <w:rPr>
          <w:noProof/>
        </w:rPr>
        <w:t>47</w:t>
      </w:r>
      <w:r w:rsidR="00000000">
        <w:rPr>
          <w:noProof/>
        </w:rPr>
        <w:fldChar w:fldCharType="end"/>
      </w:r>
      <w:r>
        <w:t xml:space="preserve">. Porcentaje de plazas vacantes de docentes </w:t>
      </w:r>
      <w:proofErr w:type="spellStart"/>
      <w:r>
        <w:t>eib</w:t>
      </w:r>
      <w:proofErr w:type="spellEnd"/>
      <w:r>
        <w:t xml:space="preserve"> según forma de atención pedagógica y nivel educativo</w:t>
      </w:r>
      <w:bookmarkEnd w:id="580"/>
    </w:p>
    <w:tbl>
      <w:tblPr>
        <w:tblStyle w:val="Tablaconcuadrcula"/>
        <w:tblW w:w="8545" w:type="dxa"/>
        <w:tblLook w:val="04A0" w:firstRow="1" w:lastRow="0" w:firstColumn="1" w:lastColumn="0" w:noHBand="0" w:noVBand="1"/>
      </w:tblPr>
      <w:tblGrid>
        <w:gridCol w:w="2831"/>
        <w:gridCol w:w="2831"/>
        <w:gridCol w:w="2883"/>
      </w:tblGrid>
      <w:tr w:rsidR="00544FA4" w14:paraId="7EFE4DB7" w14:textId="77777777" w:rsidTr="000F4591">
        <w:trPr>
          <w:trHeight w:val="20"/>
        </w:trPr>
        <w:tc>
          <w:tcPr>
            <w:tcW w:w="2831" w:type="dxa"/>
            <w:shd w:val="clear" w:color="auto" w:fill="006666"/>
          </w:tcPr>
          <w:p w14:paraId="14EEC0E9" w14:textId="77777777" w:rsidR="00544FA4" w:rsidRPr="00957D30" w:rsidRDefault="00544FA4" w:rsidP="000F4591">
            <w:pPr>
              <w:spacing w:line="276" w:lineRule="auto"/>
              <w:jc w:val="both"/>
              <w:rPr>
                <w:b/>
                <w:bCs/>
                <w:color w:val="FFFFFF" w:themeColor="background1"/>
                <w:sz w:val="20"/>
                <w:szCs w:val="20"/>
              </w:rPr>
            </w:pPr>
            <w:r w:rsidRPr="00957D30">
              <w:rPr>
                <w:b/>
                <w:bCs/>
                <w:color w:val="FFFFFF" w:themeColor="background1"/>
                <w:sz w:val="20"/>
                <w:szCs w:val="20"/>
              </w:rPr>
              <w:t>Forma de atención pedagógica</w:t>
            </w:r>
          </w:p>
        </w:tc>
        <w:tc>
          <w:tcPr>
            <w:tcW w:w="2831" w:type="dxa"/>
            <w:shd w:val="clear" w:color="auto" w:fill="006666"/>
          </w:tcPr>
          <w:p w14:paraId="266B5A74" w14:textId="77777777" w:rsidR="00544FA4" w:rsidRPr="00957D30" w:rsidRDefault="00544FA4" w:rsidP="000F4591">
            <w:pPr>
              <w:spacing w:line="276" w:lineRule="auto"/>
              <w:jc w:val="both"/>
              <w:rPr>
                <w:b/>
                <w:bCs/>
                <w:color w:val="FFFFFF" w:themeColor="background1"/>
                <w:sz w:val="20"/>
                <w:szCs w:val="20"/>
              </w:rPr>
            </w:pPr>
            <w:r w:rsidRPr="00957D30">
              <w:rPr>
                <w:b/>
                <w:bCs/>
                <w:color w:val="FFFFFF" w:themeColor="background1"/>
                <w:sz w:val="20"/>
                <w:szCs w:val="20"/>
              </w:rPr>
              <w:t>Inicial y Primaria</w:t>
            </w:r>
          </w:p>
        </w:tc>
        <w:tc>
          <w:tcPr>
            <w:tcW w:w="2883" w:type="dxa"/>
            <w:shd w:val="clear" w:color="auto" w:fill="006666"/>
          </w:tcPr>
          <w:p w14:paraId="7F79CEC5" w14:textId="77777777" w:rsidR="00544FA4" w:rsidRPr="00957D30" w:rsidRDefault="00544FA4" w:rsidP="000F4591">
            <w:pPr>
              <w:spacing w:line="276" w:lineRule="auto"/>
              <w:jc w:val="both"/>
              <w:rPr>
                <w:b/>
                <w:bCs/>
                <w:color w:val="FFFFFF" w:themeColor="background1"/>
                <w:sz w:val="20"/>
                <w:szCs w:val="20"/>
              </w:rPr>
            </w:pPr>
            <w:r w:rsidRPr="00957D30">
              <w:rPr>
                <w:b/>
                <w:bCs/>
                <w:color w:val="FFFFFF" w:themeColor="background1"/>
                <w:sz w:val="20"/>
                <w:szCs w:val="20"/>
              </w:rPr>
              <w:t>Secundaria</w:t>
            </w:r>
          </w:p>
        </w:tc>
      </w:tr>
      <w:tr w:rsidR="00544FA4" w14:paraId="4D2B31B5" w14:textId="77777777" w:rsidTr="000F4591">
        <w:trPr>
          <w:trHeight w:val="20"/>
        </w:trPr>
        <w:tc>
          <w:tcPr>
            <w:tcW w:w="2831" w:type="dxa"/>
          </w:tcPr>
          <w:p w14:paraId="7CF86E85" w14:textId="77777777" w:rsidR="00544FA4" w:rsidRPr="00957D30" w:rsidRDefault="00544FA4" w:rsidP="000F4591">
            <w:pPr>
              <w:spacing w:line="276" w:lineRule="auto"/>
              <w:jc w:val="both"/>
              <w:rPr>
                <w:b/>
                <w:bCs/>
                <w:sz w:val="20"/>
                <w:szCs w:val="20"/>
              </w:rPr>
            </w:pPr>
            <w:r w:rsidRPr="00957D30">
              <w:rPr>
                <w:b/>
                <w:bCs/>
                <w:sz w:val="20"/>
                <w:szCs w:val="20"/>
              </w:rPr>
              <w:t>EIB de Fortalecimiento cultural y lingüístico</w:t>
            </w:r>
          </w:p>
        </w:tc>
        <w:tc>
          <w:tcPr>
            <w:tcW w:w="2831" w:type="dxa"/>
          </w:tcPr>
          <w:p w14:paraId="61B4ED0F" w14:textId="77777777" w:rsidR="00544FA4" w:rsidRPr="00957D30" w:rsidRDefault="00544FA4" w:rsidP="000F4591">
            <w:pPr>
              <w:spacing w:line="276" w:lineRule="auto"/>
              <w:jc w:val="both"/>
              <w:rPr>
                <w:sz w:val="20"/>
                <w:szCs w:val="20"/>
              </w:rPr>
            </w:pPr>
            <w:r w:rsidRPr="00957D30">
              <w:rPr>
                <w:sz w:val="20"/>
                <w:szCs w:val="20"/>
              </w:rPr>
              <w:t>El 100% de las plazas vacantes</w:t>
            </w:r>
          </w:p>
        </w:tc>
        <w:tc>
          <w:tcPr>
            <w:tcW w:w="2883" w:type="dxa"/>
          </w:tcPr>
          <w:p w14:paraId="74F74551" w14:textId="77777777" w:rsidR="00544FA4" w:rsidRPr="00957D30" w:rsidRDefault="00544FA4" w:rsidP="000F4591">
            <w:pPr>
              <w:spacing w:line="276" w:lineRule="auto"/>
              <w:jc w:val="both"/>
              <w:rPr>
                <w:sz w:val="20"/>
                <w:szCs w:val="20"/>
              </w:rPr>
            </w:pPr>
            <w:r w:rsidRPr="00957D30">
              <w:rPr>
                <w:sz w:val="20"/>
                <w:szCs w:val="20"/>
              </w:rPr>
              <w:t>El 100% de las plazas vacantes para las áreas curriculares de comunicación y Ciencias Sociales</w:t>
            </w:r>
          </w:p>
        </w:tc>
      </w:tr>
      <w:tr w:rsidR="00544FA4" w14:paraId="7CE63DD2" w14:textId="77777777" w:rsidTr="000F4591">
        <w:trPr>
          <w:trHeight w:val="20"/>
        </w:trPr>
        <w:tc>
          <w:tcPr>
            <w:tcW w:w="2831" w:type="dxa"/>
          </w:tcPr>
          <w:p w14:paraId="0D1EBB35" w14:textId="77777777" w:rsidR="00544FA4" w:rsidRPr="00957D30" w:rsidRDefault="00544FA4" w:rsidP="000F4591">
            <w:pPr>
              <w:spacing w:line="276" w:lineRule="auto"/>
              <w:jc w:val="both"/>
              <w:rPr>
                <w:b/>
                <w:bCs/>
                <w:sz w:val="20"/>
                <w:szCs w:val="20"/>
              </w:rPr>
            </w:pPr>
            <w:r w:rsidRPr="00957D30">
              <w:rPr>
                <w:b/>
                <w:bCs/>
                <w:sz w:val="20"/>
                <w:szCs w:val="20"/>
              </w:rPr>
              <w:t>EIB de Revitalización cultural y lingüístico</w:t>
            </w:r>
          </w:p>
        </w:tc>
        <w:tc>
          <w:tcPr>
            <w:tcW w:w="2831" w:type="dxa"/>
          </w:tcPr>
          <w:p w14:paraId="6F009A8C" w14:textId="77777777" w:rsidR="00544FA4" w:rsidRPr="00957D30" w:rsidRDefault="00544FA4" w:rsidP="000F4591">
            <w:pPr>
              <w:spacing w:line="276" w:lineRule="auto"/>
              <w:jc w:val="both"/>
              <w:rPr>
                <w:sz w:val="20"/>
                <w:szCs w:val="20"/>
              </w:rPr>
            </w:pPr>
            <w:r w:rsidRPr="00957D30">
              <w:rPr>
                <w:sz w:val="20"/>
                <w:szCs w:val="20"/>
              </w:rPr>
              <w:t>El 75% del total de plazas vacantes</w:t>
            </w:r>
          </w:p>
        </w:tc>
        <w:tc>
          <w:tcPr>
            <w:tcW w:w="2883" w:type="dxa"/>
          </w:tcPr>
          <w:p w14:paraId="0535D2D7" w14:textId="77777777" w:rsidR="00544FA4" w:rsidRPr="00957D30" w:rsidRDefault="00544FA4" w:rsidP="000F4591">
            <w:pPr>
              <w:spacing w:line="276" w:lineRule="auto"/>
              <w:jc w:val="both"/>
              <w:rPr>
                <w:sz w:val="20"/>
                <w:szCs w:val="20"/>
              </w:rPr>
            </w:pPr>
            <w:r w:rsidRPr="00957D30">
              <w:rPr>
                <w:sz w:val="20"/>
                <w:szCs w:val="20"/>
              </w:rPr>
              <w:t>El 75% del total de plazas vacantes para las áreas curriculares de comunicación y Ciencias Sociales</w:t>
            </w:r>
          </w:p>
        </w:tc>
      </w:tr>
      <w:tr w:rsidR="00544FA4" w14:paraId="06118AF0" w14:textId="77777777" w:rsidTr="000F4591">
        <w:trPr>
          <w:trHeight w:val="20"/>
        </w:trPr>
        <w:tc>
          <w:tcPr>
            <w:tcW w:w="2831" w:type="dxa"/>
          </w:tcPr>
          <w:p w14:paraId="27DE9894" w14:textId="77777777" w:rsidR="00544FA4" w:rsidRPr="00957D30" w:rsidRDefault="00544FA4" w:rsidP="000F4591">
            <w:pPr>
              <w:spacing w:line="276" w:lineRule="auto"/>
              <w:jc w:val="both"/>
              <w:rPr>
                <w:b/>
                <w:bCs/>
                <w:sz w:val="20"/>
                <w:szCs w:val="20"/>
              </w:rPr>
            </w:pPr>
            <w:r w:rsidRPr="00957D30">
              <w:rPr>
                <w:b/>
                <w:bCs/>
                <w:sz w:val="20"/>
                <w:szCs w:val="20"/>
              </w:rPr>
              <w:t>EIB en ámbitos urbanos</w:t>
            </w:r>
          </w:p>
        </w:tc>
        <w:tc>
          <w:tcPr>
            <w:tcW w:w="2831" w:type="dxa"/>
          </w:tcPr>
          <w:p w14:paraId="21901FD6" w14:textId="77777777" w:rsidR="00544FA4" w:rsidRPr="00957D30" w:rsidRDefault="00544FA4" w:rsidP="000F4591">
            <w:pPr>
              <w:spacing w:line="276" w:lineRule="auto"/>
              <w:jc w:val="both"/>
              <w:rPr>
                <w:sz w:val="20"/>
                <w:szCs w:val="20"/>
              </w:rPr>
            </w:pPr>
            <w:r w:rsidRPr="00957D30">
              <w:rPr>
                <w:sz w:val="20"/>
                <w:szCs w:val="20"/>
              </w:rPr>
              <w:t>El 33% del total de plazas vacantes</w:t>
            </w:r>
          </w:p>
        </w:tc>
        <w:tc>
          <w:tcPr>
            <w:tcW w:w="2883" w:type="dxa"/>
          </w:tcPr>
          <w:p w14:paraId="312225D1" w14:textId="77777777" w:rsidR="00544FA4" w:rsidRPr="00957D30" w:rsidRDefault="00544FA4" w:rsidP="000F4591">
            <w:pPr>
              <w:spacing w:line="276" w:lineRule="auto"/>
              <w:jc w:val="both"/>
              <w:rPr>
                <w:sz w:val="20"/>
                <w:szCs w:val="20"/>
              </w:rPr>
            </w:pPr>
            <w:r w:rsidRPr="00957D30">
              <w:rPr>
                <w:sz w:val="20"/>
                <w:szCs w:val="20"/>
              </w:rPr>
              <w:t>El 33% del total de plazas vacantes para las áreas curriculares de comunicación y Ciencias Sociales</w:t>
            </w:r>
          </w:p>
        </w:tc>
      </w:tr>
    </w:tbl>
    <w:p w14:paraId="6A0BBBA7" w14:textId="77777777" w:rsidR="00544FA4" w:rsidRPr="00620563" w:rsidRDefault="00544FA4" w:rsidP="00544FA4">
      <w:pPr>
        <w:spacing w:after="120" w:line="276" w:lineRule="auto"/>
        <w:jc w:val="both"/>
        <w:rPr>
          <w:sz w:val="18"/>
          <w:szCs w:val="18"/>
        </w:rPr>
      </w:pPr>
      <w:r w:rsidRPr="00620563">
        <w:rPr>
          <w:sz w:val="18"/>
          <w:szCs w:val="18"/>
        </w:rPr>
        <w:t>Fuente: Decreto Supremo N°001-2023-MINEDU. Elaboración: Ministerio de Cultura – DGPI.</w:t>
      </w:r>
    </w:p>
    <w:p w14:paraId="0B97DB2C" w14:textId="77777777" w:rsidR="00544FA4" w:rsidRDefault="00544FA4" w:rsidP="00544FA4">
      <w:pPr>
        <w:spacing w:before="120" w:after="120" w:line="276" w:lineRule="auto"/>
        <w:jc w:val="both"/>
      </w:pPr>
      <w:r>
        <w:t>Asimismo, existe una preocupación con respecto al hecho de que maestros monolingües accedan a plazas bilingües. Como se mencionó, aproximadamente, 6 de cada 10 docentes de IIEE EIB son monolingües. En ese sentido, se requiere de un estricto monitoreo en las UGEL para identificar la situación de contratación, así como la revisión del RNDBLO para garantizar la correcta certificación del dominio de oral y escrito de lenguas indígenas u originarias de los docentes EIB. De igual forma, las organizaciones indígenas han planteado la necesidad de reubicar a aquellos maestros nombrados y directores que no manejen la lengua indígena u originaria de la comunidad en la que se encuentran laborando</w:t>
      </w:r>
      <w:r>
        <w:rPr>
          <w:rStyle w:val="Refdenotaalpie"/>
        </w:rPr>
        <w:footnoteReference w:id="85"/>
      </w:r>
      <w:r>
        <w:t xml:space="preserve">. </w:t>
      </w:r>
    </w:p>
    <w:p w14:paraId="5BBFECE4" w14:textId="77777777" w:rsidR="00544FA4" w:rsidRDefault="00544FA4" w:rsidP="00544FA4">
      <w:pPr>
        <w:spacing w:before="120" w:after="120" w:line="276" w:lineRule="auto"/>
        <w:jc w:val="both"/>
      </w:pPr>
      <w:r>
        <w:t>Adicionado a ello, se encuentra una escaza oferta en formación EIB. Según datos de la Dirección de Formación Inicial Docente</w:t>
      </w:r>
      <w:r>
        <w:rPr>
          <w:rStyle w:val="Refdenotaalpie"/>
        </w:rPr>
        <w:footnoteReference w:id="86"/>
      </w:r>
      <w:r>
        <w:t xml:space="preserve"> sobre IESP y EESP activas y con carreras revalidades, actualmente existen 27 IFID de EIB a nivel inicial y 26 IFID de EIB a nivel primaria en todo el Perú. La región con mayor oferta de IFID es Cusco, donde 7 IFID ofrecen EIB a nivel inicial y 4 IFID ofrecen EIB a nivel primaria. Cabe destacar la existencia de FORMABIAP, programa para la formación de docentes con más de 30 años. Este es un programa instruido en el Instituto de Educación Superior Pedagógico Público Loreto que forma maestros en especialidad de educación EIB. Sin embargo, la mayor parte de regiones donde se encuentra esta formación cuentan con entre 1 o 2 opciones. </w:t>
      </w:r>
    </w:p>
    <w:p w14:paraId="6CEFD2B9" w14:textId="0E0D6D5C" w:rsidR="00544FA4" w:rsidRDefault="00544FA4" w:rsidP="00544FA4">
      <w:pPr>
        <w:pStyle w:val="Descripcin"/>
        <w:jc w:val="both"/>
      </w:pPr>
      <w:bookmarkStart w:id="581" w:name="_Toc143624372"/>
      <w:r>
        <w:t xml:space="preserve">Tabla </w:t>
      </w:r>
      <w:r w:rsidR="00000000">
        <w:fldChar w:fldCharType="begin"/>
      </w:r>
      <w:r w:rsidR="00000000">
        <w:instrText xml:space="preserve"> SEQ Tabla \* ARABIC </w:instrText>
      </w:r>
      <w:r w:rsidR="00000000">
        <w:fldChar w:fldCharType="separate"/>
      </w:r>
      <w:r w:rsidR="00740F56">
        <w:rPr>
          <w:noProof/>
        </w:rPr>
        <w:t>48</w:t>
      </w:r>
      <w:r w:rsidR="00000000">
        <w:rPr>
          <w:noProof/>
        </w:rPr>
        <w:fldChar w:fldCharType="end"/>
      </w:r>
      <w:r>
        <w:t>. Número de IFID con programas EIB, según nivel educativo y región, 2022</w:t>
      </w:r>
      <w:bookmarkEnd w:id="581"/>
    </w:p>
    <w:tbl>
      <w:tblPr>
        <w:tblW w:w="4000" w:type="dxa"/>
        <w:jc w:val="center"/>
        <w:tblCellMar>
          <w:left w:w="70" w:type="dxa"/>
          <w:right w:w="70" w:type="dxa"/>
        </w:tblCellMar>
        <w:tblLook w:val="04A0" w:firstRow="1" w:lastRow="0" w:firstColumn="1" w:lastColumn="0" w:noHBand="0" w:noVBand="1"/>
      </w:tblPr>
      <w:tblGrid>
        <w:gridCol w:w="1520"/>
        <w:gridCol w:w="1240"/>
        <w:gridCol w:w="1240"/>
      </w:tblGrid>
      <w:tr w:rsidR="00544FA4" w:rsidRPr="0073485B" w14:paraId="25269120" w14:textId="77777777" w:rsidTr="000F4591">
        <w:trPr>
          <w:trHeight w:val="57"/>
          <w:jc w:val="center"/>
        </w:trPr>
        <w:tc>
          <w:tcPr>
            <w:tcW w:w="1520" w:type="dxa"/>
            <w:tcBorders>
              <w:top w:val="single" w:sz="4" w:space="0" w:color="auto"/>
              <w:left w:val="single" w:sz="4" w:space="0" w:color="auto"/>
              <w:bottom w:val="single" w:sz="4" w:space="0" w:color="auto"/>
              <w:right w:val="single" w:sz="4" w:space="0" w:color="auto"/>
            </w:tcBorders>
            <w:shd w:val="clear" w:color="auto" w:fill="006666"/>
            <w:noWrap/>
            <w:vAlign w:val="bottom"/>
            <w:hideMark/>
          </w:tcPr>
          <w:p w14:paraId="4773F2A0" w14:textId="77777777" w:rsidR="00544FA4" w:rsidRPr="0073485B" w:rsidRDefault="00544FA4" w:rsidP="004D4C92">
            <w:pPr>
              <w:spacing w:after="0" w:line="240" w:lineRule="auto"/>
              <w:rPr>
                <w:rFonts w:asciiTheme="minorHAnsi" w:eastAsia="Times New Roman" w:hAnsiTheme="minorHAnsi" w:cstheme="minorHAnsi"/>
                <w:b/>
                <w:bCs/>
                <w:color w:val="FFFFFF" w:themeColor="background1"/>
                <w:sz w:val="20"/>
                <w:szCs w:val="20"/>
              </w:rPr>
            </w:pPr>
            <w:r w:rsidRPr="0073485B">
              <w:rPr>
                <w:rFonts w:asciiTheme="minorHAnsi" w:eastAsia="Times New Roman" w:hAnsiTheme="minorHAnsi" w:cstheme="minorHAnsi"/>
                <w:b/>
                <w:bCs/>
                <w:color w:val="FFFFFF" w:themeColor="background1"/>
                <w:sz w:val="20"/>
                <w:szCs w:val="20"/>
              </w:rPr>
              <w:t> Región</w:t>
            </w:r>
          </w:p>
        </w:tc>
        <w:tc>
          <w:tcPr>
            <w:tcW w:w="1240" w:type="dxa"/>
            <w:tcBorders>
              <w:top w:val="single" w:sz="4" w:space="0" w:color="auto"/>
              <w:left w:val="nil"/>
              <w:bottom w:val="single" w:sz="4" w:space="0" w:color="auto"/>
              <w:right w:val="single" w:sz="4" w:space="0" w:color="auto"/>
            </w:tcBorders>
            <w:shd w:val="clear" w:color="auto" w:fill="006666"/>
            <w:noWrap/>
            <w:vAlign w:val="bottom"/>
            <w:hideMark/>
          </w:tcPr>
          <w:p w14:paraId="462FC1DC" w14:textId="77777777" w:rsidR="00544FA4" w:rsidRPr="0073485B" w:rsidRDefault="00544FA4" w:rsidP="004D4C92">
            <w:pPr>
              <w:spacing w:after="0" w:line="240" w:lineRule="auto"/>
              <w:rPr>
                <w:rFonts w:asciiTheme="minorHAnsi" w:eastAsia="Times New Roman" w:hAnsiTheme="minorHAnsi" w:cstheme="minorHAnsi"/>
                <w:b/>
                <w:bCs/>
                <w:color w:val="FFFFFF" w:themeColor="background1"/>
                <w:sz w:val="20"/>
                <w:szCs w:val="20"/>
              </w:rPr>
            </w:pPr>
            <w:r w:rsidRPr="0073485B">
              <w:rPr>
                <w:rFonts w:asciiTheme="minorHAnsi" w:eastAsia="Times New Roman" w:hAnsiTheme="minorHAnsi" w:cstheme="minorHAnsi"/>
                <w:b/>
                <w:bCs/>
                <w:color w:val="FFFFFF" w:themeColor="background1"/>
                <w:sz w:val="20"/>
                <w:szCs w:val="20"/>
              </w:rPr>
              <w:t>Inicial</w:t>
            </w:r>
          </w:p>
        </w:tc>
        <w:tc>
          <w:tcPr>
            <w:tcW w:w="1240" w:type="dxa"/>
            <w:tcBorders>
              <w:top w:val="single" w:sz="4" w:space="0" w:color="auto"/>
              <w:left w:val="nil"/>
              <w:bottom w:val="single" w:sz="4" w:space="0" w:color="auto"/>
              <w:right w:val="single" w:sz="4" w:space="0" w:color="auto"/>
            </w:tcBorders>
            <w:shd w:val="clear" w:color="auto" w:fill="006666"/>
            <w:noWrap/>
            <w:vAlign w:val="bottom"/>
            <w:hideMark/>
          </w:tcPr>
          <w:p w14:paraId="312CF7AE" w14:textId="77777777" w:rsidR="00544FA4" w:rsidRPr="0073485B" w:rsidRDefault="00544FA4" w:rsidP="004D4C92">
            <w:pPr>
              <w:spacing w:after="0" w:line="240" w:lineRule="auto"/>
              <w:rPr>
                <w:rFonts w:asciiTheme="minorHAnsi" w:eastAsia="Times New Roman" w:hAnsiTheme="minorHAnsi" w:cstheme="minorHAnsi"/>
                <w:b/>
                <w:bCs/>
                <w:color w:val="FFFFFF" w:themeColor="background1"/>
                <w:sz w:val="20"/>
                <w:szCs w:val="20"/>
              </w:rPr>
            </w:pPr>
            <w:r w:rsidRPr="0073485B">
              <w:rPr>
                <w:rFonts w:asciiTheme="minorHAnsi" w:eastAsia="Times New Roman" w:hAnsiTheme="minorHAnsi" w:cstheme="minorHAnsi"/>
                <w:b/>
                <w:bCs/>
                <w:color w:val="FFFFFF" w:themeColor="background1"/>
                <w:sz w:val="20"/>
                <w:szCs w:val="20"/>
              </w:rPr>
              <w:t xml:space="preserve">Primaria </w:t>
            </w:r>
          </w:p>
        </w:tc>
      </w:tr>
      <w:tr w:rsidR="00544FA4" w:rsidRPr="0073485B" w14:paraId="565F4D66" w14:textId="77777777" w:rsidTr="000F4591">
        <w:trPr>
          <w:trHeight w:val="57"/>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539A33F8" w14:textId="77777777" w:rsidR="00544FA4" w:rsidRPr="0073485B" w:rsidRDefault="00544FA4" w:rsidP="004D4C92">
            <w:pPr>
              <w:spacing w:after="0" w:line="240" w:lineRule="auto"/>
              <w:rPr>
                <w:rFonts w:asciiTheme="minorHAnsi" w:eastAsia="Times New Roman" w:hAnsiTheme="minorHAnsi" w:cstheme="minorHAnsi"/>
                <w:b/>
                <w:bCs/>
                <w:sz w:val="20"/>
                <w:szCs w:val="20"/>
              </w:rPr>
            </w:pPr>
            <w:r w:rsidRPr="0073485B">
              <w:rPr>
                <w:rFonts w:asciiTheme="minorHAnsi" w:eastAsia="Times New Roman" w:hAnsiTheme="minorHAnsi" w:cstheme="minorHAnsi"/>
                <w:b/>
                <w:bCs/>
                <w:sz w:val="20"/>
                <w:szCs w:val="20"/>
              </w:rPr>
              <w:t xml:space="preserve"> Amazonas</w:t>
            </w:r>
          </w:p>
        </w:tc>
        <w:tc>
          <w:tcPr>
            <w:tcW w:w="1240" w:type="dxa"/>
            <w:tcBorders>
              <w:top w:val="nil"/>
              <w:left w:val="nil"/>
              <w:bottom w:val="single" w:sz="4" w:space="0" w:color="auto"/>
              <w:right w:val="single" w:sz="4" w:space="0" w:color="auto"/>
            </w:tcBorders>
            <w:shd w:val="clear" w:color="auto" w:fill="auto"/>
            <w:noWrap/>
            <w:vAlign w:val="bottom"/>
            <w:hideMark/>
          </w:tcPr>
          <w:p w14:paraId="5DC88589"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1</w:t>
            </w:r>
          </w:p>
        </w:tc>
        <w:tc>
          <w:tcPr>
            <w:tcW w:w="1240" w:type="dxa"/>
            <w:tcBorders>
              <w:top w:val="nil"/>
              <w:left w:val="nil"/>
              <w:bottom w:val="single" w:sz="4" w:space="0" w:color="auto"/>
              <w:right w:val="single" w:sz="4" w:space="0" w:color="auto"/>
            </w:tcBorders>
            <w:shd w:val="clear" w:color="auto" w:fill="auto"/>
            <w:noWrap/>
            <w:vAlign w:val="bottom"/>
            <w:hideMark/>
          </w:tcPr>
          <w:p w14:paraId="70B7CDCE"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1</w:t>
            </w:r>
          </w:p>
        </w:tc>
      </w:tr>
      <w:tr w:rsidR="00544FA4" w:rsidRPr="0073485B" w14:paraId="4CEC0EAB" w14:textId="77777777" w:rsidTr="000F4591">
        <w:trPr>
          <w:trHeight w:val="57"/>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21291BBF" w14:textId="77777777" w:rsidR="00544FA4" w:rsidRPr="0073485B" w:rsidRDefault="00544FA4" w:rsidP="004D4C92">
            <w:pPr>
              <w:spacing w:after="0" w:line="240" w:lineRule="auto"/>
              <w:rPr>
                <w:rFonts w:asciiTheme="minorHAnsi" w:eastAsia="Times New Roman" w:hAnsiTheme="minorHAnsi" w:cstheme="minorHAnsi"/>
                <w:b/>
                <w:bCs/>
                <w:sz w:val="20"/>
                <w:szCs w:val="20"/>
              </w:rPr>
            </w:pPr>
            <w:r w:rsidRPr="0073485B">
              <w:rPr>
                <w:rFonts w:asciiTheme="minorHAnsi" w:eastAsia="Times New Roman" w:hAnsiTheme="minorHAnsi" w:cstheme="minorHAnsi"/>
                <w:b/>
                <w:bCs/>
                <w:sz w:val="20"/>
                <w:szCs w:val="20"/>
              </w:rPr>
              <w:t xml:space="preserve"> Ancash</w:t>
            </w:r>
          </w:p>
        </w:tc>
        <w:tc>
          <w:tcPr>
            <w:tcW w:w="1240" w:type="dxa"/>
            <w:tcBorders>
              <w:top w:val="nil"/>
              <w:left w:val="nil"/>
              <w:bottom w:val="single" w:sz="4" w:space="0" w:color="auto"/>
              <w:right w:val="single" w:sz="4" w:space="0" w:color="auto"/>
            </w:tcBorders>
            <w:shd w:val="clear" w:color="auto" w:fill="auto"/>
            <w:noWrap/>
            <w:vAlign w:val="bottom"/>
            <w:hideMark/>
          </w:tcPr>
          <w:p w14:paraId="411A321F"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2</w:t>
            </w:r>
          </w:p>
        </w:tc>
        <w:tc>
          <w:tcPr>
            <w:tcW w:w="1240" w:type="dxa"/>
            <w:tcBorders>
              <w:top w:val="nil"/>
              <w:left w:val="nil"/>
              <w:bottom w:val="single" w:sz="4" w:space="0" w:color="auto"/>
              <w:right w:val="single" w:sz="4" w:space="0" w:color="auto"/>
            </w:tcBorders>
            <w:shd w:val="clear" w:color="auto" w:fill="auto"/>
            <w:noWrap/>
            <w:vAlign w:val="bottom"/>
            <w:hideMark/>
          </w:tcPr>
          <w:p w14:paraId="2501B0E5"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1</w:t>
            </w:r>
          </w:p>
        </w:tc>
      </w:tr>
      <w:tr w:rsidR="00544FA4" w:rsidRPr="0073485B" w14:paraId="4B4BC858" w14:textId="77777777" w:rsidTr="000F4591">
        <w:trPr>
          <w:trHeight w:val="57"/>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6FB88EB" w14:textId="77777777" w:rsidR="00544FA4" w:rsidRPr="0073485B" w:rsidRDefault="00544FA4" w:rsidP="004D4C92">
            <w:pPr>
              <w:spacing w:after="0" w:line="240" w:lineRule="auto"/>
              <w:rPr>
                <w:rFonts w:asciiTheme="minorHAnsi" w:eastAsia="Times New Roman" w:hAnsiTheme="minorHAnsi" w:cstheme="minorHAnsi"/>
                <w:b/>
                <w:bCs/>
                <w:sz w:val="20"/>
                <w:szCs w:val="20"/>
              </w:rPr>
            </w:pPr>
            <w:r w:rsidRPr="0073485B">
              <w:rPr>
                <w:rFonts w:asciiTheme="minorHAnsi" w:eastAsia="Times New Roman" w:hAnsiTheme="minorHAnsi" w:cstheme="minorHAnsi"/>
                <w:b/>
                <w:bCs/>
                <w:sz w:val="20"/>
                <w:szCs w:val="20"/>
              </w:rPr>
              <w:t xml:space="preserve"> Apurímac</w:t>
            </w:r>
          </w:p>
        </w:tc>
        <w:tc>
          <w:tcPr>
            <w:tcW w:w="1240" w:type="dxa"/>
            <w:tcBorders>
              <w:top w:val="nil"/>
              <w:left w:val="nil"/>
              <w:bottom w:val="single" w:sz="4" w:space="0" w:color="auto"/>
              <w:right w:val="single" w:sz="4" w:space="0" w:color="auto"/>
            </w:tcBorders>
            <w:shd w:val="clear" w:color="auto" w:fill="auto"/>
            <w:noWrap/>
            <w:vAlign w:val="bottom"/>
            <w:hideMark/>
          </w:tcPr>
          <w:p w14:paraId="4AC06E32"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3</w:t>
            </w:r>
          </w:p>
        </w:tc>
        <w:tc>
          <w:tcPr>
            <w:tcW w:w="1240" w:type="dxa"/>
            <w:tcBorders>
              <w:top w:val="nil"/>
              <w:left w:val="nil"/>
              <w:bottom w:val="single" w:sz="4" w:space="0" w:color="auto"/>
              <w:right w:val="single" w:sz="4" w:space="0" w:color="auto"/>
            </w:tcBorders>
            <w:shd w:val="clear" w:color="auto" w:fill="auto"/>
            <w:noWrap/>
            <w:vAlign w:val="bottom"/>
            <w:hideMark/>
          </w:tcPr>
          <w:p w14:paraId="5350514D"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2</w:t>
            </w:r>
          </w:p>
        </w:tc>
      </w:tr>
      <w:tr w:rsidR="00544FA4" w:rsidRPr="0073485B" w14:paraId="2F3E67D1" w14:textId="77777777" w:rsidTr="000F4591">
        <w:trPr>
          <w:trHeight w:val="57"/>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3551BBD9" w14:textId="77777777" w:rsidR="00544FA4" w:rsidRPr="0073485B" w:rsidRDefault="00544FA4" w:rsidP="004D4C92">
            <w:pPr>
              <w:spacing w:after="0" w:line="240" w:lineRule="auto"/>
              <w:rPr>
                <w:rFonts w:asciiTheme="minorHAnsi" w:eastAsia="Times New Roman" w:hAnsiTheme="minorHAnsi" w:cstheme="minorHAnsi"/>
                <w:b/>
                <w:bCs/>
                <w:sz w:val="20"/>
                <w:szCs w:val="20"/>
              </w:rPr>
            </w:pPr>
            <w:r w:rsidRPr="0073485B">
              <w:rPr>
                <w:rFonts w:asciiTheme="minorHAnsi" w:eastAsia="Times New Roman" w:hAnsiTheme="minorHAnsi" w:cstheme="minorHAnsi"/>
                <w:b/>
                <w:bCs/>
                <w:sz w:val="20"/>
                <w:szCs w:val="20"/>
              </w:rPr>
              <w:t xml:space="preserve"> Ayacucho</w:t>
            </w:r>
          </w:p>
        </w:tc>
        <w:tc>
          <w:tcPr>
            <w:tcW w:w="1240" w:type="dxa"/>
            <w:tcBorders>
              <w:top w:val="nil"/>
              <w:left w:val="nil"/>
              <w:bottom w:val="single" w:sz="4" w:space="0" w:color="auto"/>
              <w:right w:val="single" w:sz="4" w:space="0" w:color="auto"/>
            </w:tcBorders>
            <w:shd w:val="clear" w:color="auto" w:fill="auto"/>
            <w:noWrap/>
            <w:vAlign w:val="bottom"/>
            <w:hideMark/>
          </w:tcPr>
          <w:p w14:paraId="1BA0528B"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3</w:t>
            </w:r>
          </w:p>
        </w:tc>
        <w:tc>
          <w:tcPr>
            <w:tcW w:w="1240" w:type="dxa"/>
            <w:tcBorders>
              <w:top w:val="nil"/>
              <w:left w:val="nil"/>
              <w:bottom w:val="single" w:sz="4" w:space="0" w:color="auto"/>
              <w:right w:val="single" w:sz="4" w:space="0" w:color="auto"/>
            </w:tcBorders>
            <w:shd w:val="clear" w:color="auto" w:fill="auto"/>
            <w:noWrap/>
            <w:vAlign w:val="bottom"/>
            <w:hideMark/>
          </w:tcPr>
          <w:p w14:paraId="708B68BF"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4</w:t>
            </w:r>
          </w:p>
        </w:tc>
      </w:tr>
      <w:tr w:rsidR="00544FA4" w:rsidRPr="0073485B" w14:paraId="4ECFC87D" w14:textId="77777777" w:rsidTr="000F4591">
        <w:trPr>
          <w:trHeight w:val="57"/>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08217D4B" w14:textId="77777777" w:rsidR="00544FA4" w:rsidRPr="0073485B" w:rsidRDefault="00544FA4" w:rsidP="004D4C92">
            <w:pPr>
              <w:spacing w:after="0" w:line="240" w:lineRule="auto"/>
              <w:rPr>
                <w:rFonts w:asciiTheme="minorHAnsi" w:eastAsia="Times New Roman" w:hAnsiTheme="minorHAnsi" w:cstheme="minorHAnsi"/>
                <w:b/>
                <w:bCs/>
                <w:sz w:val="20"/>
                <w:szCs w:val="20"/>
              </w:rPr>
            </w:pPr>
            <w:r w:rsidRPr="0073485B">
              <w:rPr>
                <w:rFonts w:asciiTheme="minorHAnsi" w:eastAsia="Times New Roman" w:hAnsiTheme="minorHAnsi" w:cstheme="minorHAnsi"/>
                <w:b/>
                <w:bCs/>
                <w:sz w:val="20"/>
                <w:szCs w:val="20"/>
              </w:rPr>
              <w:t xml:space="preserve"> Cajamarca</w:t>
            </w:r>
          </w:p>
        </w:tc>
        <w:tc>
          <w:tcPr>
            <w:tcW w:w="1240" w:type="dxa"/>
            <w:tcBorders>
              <w:top w:val="nil"/>
              <w:left w:val="nil"/>
              <w:bottom w:val="single" w:sz="4" w:space="0" w:color="auto"/>
              <w:right w:val="single" w:sz="4" w:space="0" w:color="auto"/>
            </w:tcBorders>
            <w:shd w:val="clear" w:color="auto" w:fill="auto"/>
            <w:noWrap/>
            <w:vAlign w:val="bottom"/>
            <w:hideMark/>
          </w:tcPr>
          <w:p w14:paraId="07D05AD9"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1</w:t>
            </w:r>
          </w:p>
        </w:tc>
        <w:tc>
          <w:tcPr>
            <w:tcW w:w="1240" w:type="dxa"/>
            <w:tcBorders>
              <w:top w:val="nil"/>
              <w:left w:val="nil"/>
              <w:bottom w:val="single" w:sz="4" w:space="0" w:color="auto"/>
              <w:right w:val="single" w:sz="4" w:space="0" w:color="auto"/>
            </w:tcBorders>
            <w:shd w:val="clear" w:color="auto" w:fill="auto"/>
            <w:noWrap/>
            <w:vAlign w:val="bottom"/>
            <w:hideMark/>
          </w:tcPr>
          <w:p w14:paraId="5F39FDF0"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1</w:t>
            </w:r>
          </w:p>
        </w:tc>
      </w:tr>
      <w:tr w:rsidR="00544FA4" w:rsidRPr="0073485B" w14:paraId="77665DA0" w14:textId="77777777" w:rsidTr="000F4591">
        <w:trPr>
          <w:trHeight w:val="57"/>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44B3742" w14:textId="77777777" w:rsidR="00544FA4" w:rsidRPr="0073485B" w:rsidRDefault="00544FA4" w:rsidP="004D4C92">
            <w:pPr>
              <w:spacing w:after="0" w:line="240" w:lineRule="auto"/>
              <w:rPr>
                <w:rFonts w:asciiTheme="minorHAnsi" w:eastAsia="Times New Roman" w:hAnsiTheme="minorHAnsi" w:cstheme="minorHAnsi"/>
                <w:b/>
                <w:bCs/>
                <w:sz w:val="20"/>
                <w:szCs w:val="20"/>
              </w:rPr>
            </w:pPr>
            <w:r w:rsidRPr="0073485B">
              <w:rPr>
                <w:rFonts w:asciiTheme="minorHAnsi" w:eastAsia="Times New Roman" w:hAnsiTheme="minorHAnsi" w:cstheme="minorHAnsi"/>
                <w:b/>
                <w:bCs/>
                <w:sz w:val="20"/>
                <w:szCs w:val="20"/>
              </w:rPr>
              <w:t xml:space="preserve"> Cusco</w:t>
            </w:r>
          </w:p>
        </w:tc>
        <w:tc>
          <w:tcPr>
            <w:tcW w:w="1240" w:type="dxa"/>
            <w:tcBorders>
              <w:top w:val="nil"/>
              <w:left w:val="nil"/>
              <w:bottom w:val="single" w:sz="4" w:space="0" w:color="auto"/>
              <w:right w:val="single" w:sz="4" w:space="0" w:color="auto"/>
            </w:tcBorders>
            <w:shd w:val="clear" w:color="auto" w:fill="auto"/>
            <w:noWrap/>
            <w:vAlign w:val="bottom"/>
            <w:hideMark/>
          </w:tcPr>
          <w:p w14:paraId="24939C45"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7</w:t>
            </w:r>
          </w:p>
        </w:tc>
        <w:tc>
          <w:tcPr>
            <w:tcW w:w="1240" w:type="dxa"/>
            <w:tcBorders>
              <w:top w:val="nil"/>
              <w:left w:val="nil"/>
              <w:bottom w:val="single" w:sz="4" w:space="0" w:color="auto"/>
              <w:right w:val="single" w:sz="4" w:space="0" w:color="auto"/>
            </w:tcBorders>
            <w:shd w:val="clear" w:color="auto" w:fill="auto"/>
            <w:noWrap/>
            <w:vAlign w:val="bottom"/>
            <w:hideMark/>
          </w:tcPr>
          <w:p w14:paraId="4DDECCDF"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4</w:t>
            </w:r>
          </w:p>
        </w:tc>
      </w:tr>
      <w:tr w:rsidR="00544FA4" w:rsidRPr="0073485B" w14:paraId="156353B3" w14:textId="77777777" w:rsidTr="000F4591">
        <w:trPr>
          <w:trHeight w:val="57"/>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2D22C26E" w14:textId="77777777" w:rsidR="00544FA4" w:rsidRPr="0073485B" w:rsidRDefault="00544FA4" w:rsidP="004D4C92">
            <w:pPr>
              <w:spacing w:after="0" w:line="240" w:lineRule="auto"/>
              <w:rPr>
                <w:rFonts w:asciiTheme="minorHAnsi" w:eastAsia="Times New Roman" w:hAnsiTheme="minorHAnsi" w:cstheme="minorHAnsi"/>
                <w:b/>
                <w:bCs/>
                <w:sz w:val="20"/>
                <w:szCs w:val="20"/>
              </w:rPr>
            </w:pPr>
            <w:r w:rsidRPr="0073485B">
              <w:rPr>
                <w:rFonts w:asciiTheme="minorHAnsi" w:eastAsia="Times New Roman" w:hAnsiTheme="minorHAnsi" w:cstheme="minorHAnsi"/>
                <w:b/>
                <w:bCs/>
                <w:sz w:val="20"/>
                <w:szCs w:val="20"/>
              </w:rPr>
              <w:t xml:space="preserve"> Huancavelica</w:t>
            </w:r>
          </w:p>
        </w:tc>
        <w:tc>
          <w:tcPr>
            <w:tcW w:w="1240" w:type="dxa"/>
            <w:tcBorders>
              <w:top w:val="nil"/>
              <w:left w:val="nil"/>
              <w:bottom w:val="single" w:sz="4" w:space="0" w:color="auto"/>
              <w:right w:val="single" w:sz="4" w:space="0" w:color="auto"/>
            </w:tcBorders>
            <w:shd w:val="clear" w:color="auto" w:fill="auto"/>
            <w:noWrap/>
            <w:vAlign w:val="bottom"/>
            <w:hideMark/>
          </w:tcPr>
          <w:p w14:paraId="2989C0D1"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1</w:t>
            </w:r>
          </w:p>
        </w:tc>
        <w:tc>
          <w:tcPr>
            <w:tcW w:w="1240" w:type="dxa"/>
            <w:tcBorders>
              <w:top w:val="nil"/>
              <w:left w:val="nil"/>
              <w:bottom w:val="single" w:sz="4" w:space="0" w:color="auto"/>
              <w:right w:val="single" w:sz="4" w:space="0" w:color="auto"/>
            </w:tcBorders>
            <w:shd w:val="clear" w:color="auto" w:fill="auto"/>
            <w:noWrap/>
            <w:vAlign w:val="bottom"/>
            <w:hideMark/>
          </w:tcPr>
          <w:p w14:paraId="24B6D703"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1</w:t>
            </w:r>
          </w:p>
        </w:tc>
      </w:tr>
      <w:tr w:rsidR="00544FA4" w:rsidRPr="0073485B" w14:paraId="5C69C45F" w14:textId="77777777" w:rsidTr="000F4591">
        <w:trPr>
          <w:trHeight w:val="57"/>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E8ECA0E" w14:textId="77777777" w:rsidR="00544FA4" w:rsidRPr="0073485B" w:rsidRDefault="00544FA4" w:rsidP="004D4C92">
            <w:pPr>
              <w:spacing w:after="0" w:line="240" w:lineRule="auto"/>
              <w:rPr>
                <w:rFonts w:asciiTheme="minorHAnsi" w:eastAsia="Times New Roman" w:hAnsiTheme="minorHAnsi" w:cstheme="minorHAnsi"/>
                <w:b/>
                <w:bCs/>
                <w:sz w:val="20"/>
                <w:szCs w:val="20"/>
              </w:rPr>
            </w:pPr>
            <w:r w:rsidRPr="0073485B">
              <w:rPr>
                <w:rFonts w:asciiTheme="minorHAnsi" w:eastAsia="Times New Roman" w:hAnsiTheme="minorHAnsi" w:cstheme="minorHAnsi"/>
                <w:b/>
                <w:bCs/>
                <w:sz w:val="20"/>
                <w:szCs w:val="20"/>
              </w:rPr>
              <w:t xml:space="preserve"> Junín</w:t>
            </w:r>
          </w:p>
        </w:tc>
        <w:tc>
          <w:tcPr>
            <w:tcW w:w="1240" w:type="dxa"/>
            <w:tcBorders>
              <w:top w:val="nil"/>
              <w:left w:val="nil"/>
              <w:bottom w:val="single" w:sz="4" w:space="0" w:color="auto"/>
              <w:right w:val="single" w:sz="4" w:space="0" w:color="auto"/>
            </w:tcBorders>
            <w:shd w:val="clear" w:color="auto" w:fill="auto"/>
            <w:noWrap/>
            <w:vAlign w:val="bottom"/>
            <w:hideMark/>
          </w:tcPr>
          <w:p w14:paraId="66EA2E43" w14:textId="77777777" w:rsidR="00544FA4" w:rsidRPr="0073485B" w:rsidRDefault="00544FA4" w:rsidP="004D4C92">
            <w:pPr>
              <w:spacing w:after="0" w:line="240" w:lineRule="auto"/>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 </w:t>
            </w:r>
          </w:p>
        </w:tc>
        <w:tc>
          <w:tcPr>
            <w:tcW w:w="1240" w:type="dxa"/>
            <w:tcBorders>
              <w:top w:val="nil"/>
              <w:left w:val="nil"/>
              <w:bottom w:val="single" w:sz="4" w:space="0" w:color="auto"/>
              <w:right w:val="single" w:sz="4" w:space="0" w:color="auto"/>
            </w:tcBorders>
            <w:shd w:val="clear" w:color="auto" w:fill="auto"/>
            <w:noWrap/>
            <w:vAlign w:val="bottom"/>
            <w:hideMark/>
          </w:tcPr>
          <w:p w14:paraId="40FD9C80"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1</w:t>
            </w:r>
          </w:p>
        </w:tc>
      </w:tr>
      <w:tr w:rsidR="00544FA4" w:rsidRPr="0073485B" w14:paraId="030393B2" w14:textId="77777777" w:rsidTr="000F4591">
        <w:trPr>
          <w:trHeight w:val="57"/>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609F639A" w14:textId="77777777" w:rsidR="00544FA4" w:rsidRPr="0073485B" w:rsidRDefault="00544FA4" w:rsidP="004D4C92">
            <w:pPr>
              <w:spacing w:after="0" w:line="240" w:lineRule="auto"/>
              <w:rPr>
                <w:rFonts w:asciiTheme="minorHAnsi" w:eastAsia="Times New Roman" w:hAnsiTheme="minorHAnsi" w:cstheme="minorHAnsi"/>
                <w:b/>
                <w:bCs/>
                <w:sz w:val="20"/>
                <w:szCs w:val="20"/>
              </w:rPr>
            </w:pPr>
            <w:r w:rsidRPr="0073485B">
              <w:rPr>
                <w:rFonts w:asciiTheme="minorHAnsi" w:eastAsia="Times New Roman" w:hAnsiTheme="minorHAnsi" w:cstheme="minorHAnsi"/>
                <w:b/>
                <w:bCs/>
                <w:sz w:val="20"/>
                <w:szCs w:val="20"/>
              </w:rPr>
              <w:t xml:space="preserve"> Lambayeque</w:t>
            </w:r>
          </w:p>
        </w:tc>
        <w:tc>
          <w:tcPr>
            <w:tcW w:w="1240" w:type="dxa"/>
            <w:tcBorders>
              <w:top w:val="nil"/>
              <w:left w:val="nil"/>
              <w:bottom w:val="single" w:sz="4" w:space="0" w:color="auto"/>
              <w:right w:val="single" w:sz="4" w:space="0" w:color="auto"/>
            </w:tcBorders>
            <w:shd w:val="clear" w:color="auto" w:fill="auto"/>
            <w:noWrap/>
            <w:vAlign w:val="bottom"/>
            <w:hideMark/>
          </w:tcPr>
          <w:p w14:paraId="5DBCE4C8" w14:textId="77777777" w:rsidR="00544FA4" w:rsidRPr="0073485B" w:rsidRDefault="00544FA4" w:rsidP="004D4C92">
            <w:pPr>
              <w:spacing w:after="0" w:line="240" w:lineRule="auto"/>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 </w:t>
            </w:r>
          </w:p>
        </w:tc>
        <w:tc>
          <w:tcPr>
            <w:tcW w:w="1240" w:type="dxa"/>
            <w:tcBorders>
              <w:top w:val="nil"/>
              <w:left w:val="nil"/>
              <w:bottom w:val="single" w:sz="4" w:space="0" w:color="auto"/>
              <w:right w:val="single" w:sz="4" w:space="0" w:color="auto"/>
            </w:tcBorders>
            <w:shd w:val="clear" w:color="auto" w:fill="auto"/>
            <w:noWrap/>
            <w:vAlign w:val="bottom"/>
            <w:hideMark/>
          </w:tcPr>
          <w:p w14:paraId="32A1C4B1"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1</w:t>
            </w:r>
          </w:p>
        </w:tc>
      </w:tr>
      <w:tr w:rsidR="00544FA4" w:rsidRPr="0073485B" w14:paraId="5908283F" w14:textId="77777777" w:rsidTr="000F4591">
        <w:trPr>
          <w:trHeight w:val="57"/>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3B45BB87" w14:textId="77777777" w:rsidR="00544FA4" w:rsidRPr="0073485B" w:rsidRDefault="00544FA4" w:rsidP="004D4C92">
            <w:pPr>
              <w:spacing w:after="0" w:line="240" w:lineRule="auto"/>
              <w:rPr>
                <w:rFonts w:asciiTheme="minorHAnsi" w:eastAsia="Times New Roman" w:hAnsiTheme="minorHAnsi" w:cstheme="minorHAnsi"/>
                <w:b/>
                <w:bCs/>
                <w:sz w:val="20"/>
                <w:szCs w:val="20"/>
              </w:rPr>
            </w:pPr>
            <w:r w:rsidRPr="0073485B">
              <w:rPr>
                <w:rFonts w:asciiTheme="minorHAnsi" w:eastAsia="Times New Roman" w:hAnsiTheme="minorHAnsi" w:cstheme="minorHAnsi"/>
                <w:b/>
                <w:bCs/>
                <w:sz w:val="20"/>
                <w:szCs w:val="20"/>
              </w:rPr>
              <w:t xml:space="preserve"> Loreto</w:t>
            </w:r>
          </w:p>
        </w:tc>
        <w:tc>
          <w:tcPr>
            <w:tcW w:w="1240" w:type="dxa"/>
            <w:tcBorders>
              <w:top w:val="nil"/>
              <w:left w:val="nil"/>
              <w:bottom w:val="single" w:sz="4" w:space="0" w:color="auto"/>
              <w:right w:val="single" w:sz="4" w:space="0" w:color="auto"/>
            </w:tcBorders>
            <w:shd w:val="clear" w:color="auto" w:fill="auto"/>
            <w:noWrap/>
            <w:vAlign w:val="bottom"/>
            <w:hideMark/>
          </w:tcPr>
          <w:p w14:paraId="7D37F5CB"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2</w:t>
            </w:r>
          </w:p>
        </w:tc>
        <w:tc>
          <w:tcPr>
            <w:tcW w:w="1240" w:type="dxa"/>
            <w:tcBorders>
              <w:top w:val="nil"/>
              <w:left w:val="nil"/>
              <w:bottom w:val="single" w:sz="4" w:space="0" w:color="auto"/>
              <w:right w:val="single" w:sz="4" w:space="0" w:color="auto"/>
            </w:tcBorders>
            <w:shd w:val="clear" w:color="auto" w:fill="auto"/>
            <w:noWrap/>
            <w:vAlign w:val="bottom"/>
            <w:hideMark/>
          </w:tcPr>
          <w:p w14:paraId="66DD7616"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2</w:t>
            </w:r>
          </w:p>
        </w:tc>
      </w:tr>
      <w:tr w:rsidR="00544FA4" w:rsidRPr="0073485B" w14:paraId="7BE2FFEC" w14:textId="77777777" w:rsidTr="000F4591">
        <w:trPr>
          <w:trHeight w:val="57"/>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28FCD533" w14:textId="77777777" w:rsidR="00544FA4" w:rsidRPr="0073485B" w:rsidRDefault="00544FA4" w:rsidP="004D4C92">
            <w:pPr>
              <w:spacing w:after="0" w:line="240" w:lineRule="auto"/>
              <w:rPr>
                <w:rFonts w:asciiTheme="minorHAnsi" w:eastAsia="Times New Roman" w:hAnsiTheme="minorHAnsi" w:cstheme="minorHAnsi"/>
                <w:b/>
                <w:bCs/>
                <w:sz w:val="20"/>
                <w:szCs w:val="20"/>
              </w:rPr>
            </w:pPr>
            <w:r w:rsidRPr="0073485B">
              <w:rPr>
                <w:rFonts w:asciiTheme="minorHAnsi" w:eastAsia="Times New Roman" w:hAnsiTheme="minorHAnsi" w:cstheme="minorHAnsi"/>
                <w:b/>
                <w:bCs/>
                <w:sz w:val="20"/>
                <w:szCs w:val="20"/>
              </w:rPr>
              <w:t>Madre de Dios</w:t>
            </w:r>
          </w:p>
        </w:tc>
        <w:tc>
          <w:tcPr>
            <w:tcW w:w="1240" w:type="dxa"/>
            <w:tcBorders>
              <w:top w:val="nil"/>
              <w:left w:val="nil"/>
              <w:bottom w:val="single" w:sz="4" w:space="0" w:color="auto"/>
              <w:right w:val="single" w:sz="4" w:space="0" w:color="auto"/>
            </w:tcBorders>
            <w:shd w:val="clear" w:color="auto" w:fill="auto"/>
            <w:noWrap/>
            <w:vAlign w:val="bottom"/>
            <w:hideMark/>
          </w:tcPr>
          <w:p w14:paraId="068BD6FA" w14:textId="77777777" w:rsidR="00544FA4" w:rsidRPr="0073485B" w:rsidRDefault="00544FA4" w:rsidP="004D4C92">
            <w:pPr>
              <w:spacing w:after="0" w:line="240" w:lineRule="auto"/>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 </w:t>
            </w:r>
          </w:p>
        </w:tc>
        <w:tc>
          <w:tcPr>
            <w:tcW w:w="1240" w:type="dxa"/>
            <w:tcBorders>
              <w:top w:val="nil"/>
              <w:left w:val="nil"/>
              <w:bottom w:val="single" w:sz="4" w:space="0" w:color="auto"/>
              <w:right w:val="single" w:sz="4" w:space="0" w:color="auto"/>
            </w:tcBorders>
            <w:shd w:val="clear" w:color="auto" w:fill="auto"/>
            <w:noWrap/>
            <w:vAlign w:val="bottom"/>
            <w:hideMark/>
          </w:tcPr>
          <w:p w14:paraId="3DC2F94E"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1</w:t>
            </w:r>
          </w:p>
        </w:tc>
      </w:tr>
      <w:tr w:rsidR="00544FA4" w:rsidRPr="0073485B" w14:paraId="0FBA2721" w14:textId="77777777" w:rsidTr="000F4591">
        <w:trPr>
          <w:trHeight w:val="57"/>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4E80F1BA" w14:textId="77777777" w:rsidR="00544FA4" w:rsidRPr="0073485B" w:rsidRDefault="00544FA4" w:rsidP="004D4C92">
            <w:pPr>
              <w:spacing w:after="0" w:line="240" w:lineRule="auto"/>
              <w:rPr>
                <w:rFonts w:asciiTheme="minorHAnsi" w:eastAsia="Times New Roman" w:hAnsiTheme="minorHAnsi" w:cstheme="minorHAnsi"/>
                <w:b/>
                <w:bCs/>
                <w:sz w:val="20"/>
                <w:szCs w:val="20"/>
              </w:rPr>
            </w:pPr>
            <w:r w:rsidRPr="0073485B">
              <w:rPr>
                <w:rFonts w:asciiTheme="minorHAnsi" w:eastAsia="Times New Roman" w:hAnsiTheme="minorHAnsi" w:cstheme="minorHAnsi"/>
                <w:b/>
                <w:bCs/>
                <w:sz w:val="20"/>
                <w:szCs w:val="20"/>
              </w:rPr>
              <w:t xml:space="preserve"> Moquegua</w:t>
            </w:r>
          </w:p>
        </w:tc>
        <w:tc>
          <w:tcPr>
            <w:tcW w:w="1240" w:type="dxa"/>
            <w:tcBorders>
              <w:top w:val="nil"/>
              <w:left w:val="nil"/>
              <w:bottom w:val="single" w:sz="4" w:space="0" w:color="auto"/>
              <w:right w:val="single" w:sz="4" w:space="0" w:color="auto"/>
            </w:tcBorders>
            <w:shd w:val="clear" w:color="auto" w:fill="auto"/>
            <w:noWrap/>
            <w:vAlign w:val="bottom"/>
            <w:hideMark/>
          </w:tcPr>
          <w:p w14:paraId="43C6431D"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2</w:t>
            </w:r>
          </w:p>
        </w:tc>
        <w:tc>
          <w:tcPr>
            <w:tcW w:w="1240" w:type="dxa"/>
            <w:tcBorders>
              <w:top w:val="nil"/>
              <w:left w:val="nil"/>
              <w:bottom w:val="single" w:sz="4" w:space="0" w:color="auto"/>
              <w:right w:val="single" w:sz="4" w:space="0" w:color="auto"/>
            </w:tcBorders>
            <w:shd w:val="clear" w:color="auto" w:fill="auto"/>
            <w:noWrap/>
            <w:vAlign w:val="bottom"/>
            <w:hideMark/>
          </w:tcPr>
          <w:p w14:paraId="28098182"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1</w:t>
            </w:r>
          </w:p>
        </w:tc>
      </w:tr>
      <w:tr w:rsidR="00544FA4" w:rsidRPr="0073485B" w14:paraId="7C6411A5" w14:textId="77777777" w:rsidTr="000F4591">
        <w:trPr>
          <w:trHeight w:val="57"/>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737BDABA" w14:textId="77777777" w:rsidR="00544FA4" w:rsidRPr="0073485B" w:rsidRDefault="00544FA4" w:rsidP="004D4C92">
            <w:pPr>
              <w:spacing w:after="0" w:line="240" w:lineRule="auto"/>
              <w:rPr>
                <w:rFonts w:asciiTheme="minorHAnsi" w:eastAsia="Times New Roman" w:hAnsiTheme="minorHAnsi" w:cstheme="minorHAnsi"/>
                <w:b/>
                <w:bCs/>
                <w:sz w:val="20"/>
                <w:szCs w:val="20"/>
              </w:rPr>
            </w:pPr>
            <w:r w:rsidRPr="0073485B">
              <w:rPr>
                <w:rFonts w:asciiTheme="minorHAnsi" w:eastAsia="Times New Roman" w:hAnsiTheme="minorHAnsi" w:cstheme="minorHAnsi"/>
                <w:b/>
                <w:bCs/>
                <w:sz w:val="20"/>
                <w:szCs w:val="20"/>
              </w:rPr>
              <w:t xml:space="preserve"> Pasco</w:t>
            </w:r>
          </w:p>
        </w:tc>
        <w:tc>
          <w:tcPr>
            <w:tcW w:w="1240" w:type="dxa"/>
            <w:tcBorders>
              <w:top w:val="nil"/>
              <w:left w:val="nil"/>
              <w:bottom w:val="single" w:sz="4" w:space="0" w:color="auto"/>
              <w:right w:val="single" w:sz="4" w:space="0" w:color="auto"/>
            </w:tcBorders>
            <w:shd w:val="clear" w:color="auto" w:fill="auto"/>
            <w:noWrap/>
            <w:vAlign w:val="bottom"/>
            <w:hideMark/>
          </w:tcPr>
          <w:p w14:paraId="7183052F"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1</w:t>
            </w:r>
          </w:p>
        </w:tc>
        <w:tc>
          <w:tcPr>
            <w:tcW w:w="1240" w:type="dxa"/>
            <w:tcBorders>
              <w:top w:val="nil"/>
              <w:left w:val="nil"/>
              <w:bottom w:val="single" w:sz="4" w:space="0" w:color="auto"/>
              <w:right w:val="single" w:sz="4" w:space="0" w:color="auto"/>
            </w:tcBorders>
            <w:shd w:val="clear" w:color="auto" w:fill="auto"/>
            <w:noWrap/>
            <w:vAlign w:val="bottom"/>
            <w:hideMark/>
          </w:tcPr>
          <w:p w14:paraId="4A6AC067"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2</w:t>
            </w:r>
          </w:p>
        </w:tc>
      </w:tr>
      <w:tr w:rsidR="00544FA4" w:rsidRPr="0073485B" w14:paraId="29E478B1" w14:textId="77777777" w:rsidTr="000F4591">
        <w:trPr>
          <w:trHeight w:val="57"/>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2605EC2A" w14:textId="77777777" w:rsidR="00544FA4" w:rsidRPr="0073485B" w:rsidRDefault="00544FA4" w:rsidP="004D4C92">
            <w:pPr>
              <w:spacing w:after="0" w:line="240" w:lineRule="auto"/>
              <w:rPr>
                <w:rFonts w:asciiTheme="minorHAnsi" w:eastAsia="Times New Roman" w:hAnsiTheme="minorHAnsi" w:cstheme="minorHAnsi"/>
                <w:b/>
                <w:bCs/>
                <w:sz w:val="20"/>
                <w:szCs w:val="20"/>
              </w:rPr>
            </w:pPr>
            <w:r w:rsidRPr="0073485B">
              <w:rPr>
                <w:rFonts w:asciiTheme="minorHAnsi" w:eastAsia="Times New Roman" w:hAnsiTheme="minorHAnsi" w:cstheme="minorHAnsi"/>
                <w:b/>
                <w:bCs/>
                <w:sz w:val="20"/>
                <w:szCs w:val="20"/>
              </w:rPr>
              <w:t xml:space="preserve"> Puno</w:t>
            </w:r>
          </w:p>
        </w:tc>
        <w:tc>
          <w:tcPr>
            <w:tcW w:w="1240" w:type="dxa"/>
            <w:tcBorders>
              <w:top w:val="nil"/>
              <w:left w:val="nil"/>
              <w:bottom w:val="single" w:sz="4" w:space="0" w:color="auto"/>
              <w:right w:val="single" w:sz="4" w:space="0" w:color="auto"/>
            </w:tcBorders>
            <w:shd w:val="clear" w:color="auto" w:fill="auto"/>
            <w:noWrap/>
            <w:vAlign w:val="bottom"/>
            <w:hideMark/>
          </w:tcPr>
          <w:p w14:paraId="4C41DF99"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2</w:t>
            </w:r>
          </w:p>
        </w:tc>
        <w:tc>
          <w:tcPr>
            <w:tcW w:w="1240" w:type="dxa"/>
            <w:tcBorders>
              <w:top w:val="nil"/>
              <w:left w:val="nil"/>
              <w:bottom w:val="single" w:sz="4" w:space="0" w:color="auto"/>
              <w:right w:val="single" w:sz="4" w:space="0" w:color="auto"/>
            </w:tcBorders>
            <w:shd w:val="clear" w:color="auto" w:fill="auto"/>
            <w:noWrap/>
            <w:vAlign w:val="bottom"/>
            <w:hideMark/>
          </w:tcPr>
          <w:p w14:paraId="162BD058"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2</w:t>
            </w:r>
          </w:p>
        </w:tc>
      </w:tr>
      <w:tr w:rsidR="00544FA4" w:rsidRPr="0073485B" w14:paraId="65845099" w14:textId="77777777" w:rsidTr="000F4591">
        <w:trPr>
          <w:trHeight w:val="57"/>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3CF6E509" w14:textId="77777777" w:rsidR="00544FA4" w:rsidRPr="0073485B" w:rsidRDefault="00544FA4" w:rsidP="004D4C92">
            <w:pPr>
              <w:spacing w:after="0" w:line="240" w:lineRule="auto"/>
              <w:rPr>
                <w:rFonts w:asciiTheme="minorHAnsi" w:eastAsia="Times New Roman" w:hAnsiTheme="minorHAnsi" w:cstheme="minorHAnsi"/>
                <w:b/>
                <w:bCs/>
                <w:sz w:val="20"/>
                <w:szCs w:val="20"/>
              </w:rPr>
            </w:pPr>
            <w:r w:rsidRPr="0073485B">
              <w:rPr>
                <w:rFonts w:asciiTheme="minorHAnsi" w:eastAsia="Times New Roman" w:hAnsiTheme="minorHAnsi" w:cstheme="minorHAnsi"/>
                <w:b/>
                <w:bCs/>
                <w:sz w:val="20"/>
                <w:szCs w:val="20"/>
              </w:rPr>
              <w:t xml:space="preserve"> San Martin</w:t>
            </w:r>
          </w:p>
        </w:tc>
        <w:tc>
          <w:tcPr>
            <w:tcW w:w="1240" w:type="dxa"/>
            <w:tcBorders>
              <w:top w:val="nil"/>
              <w:left w:val="nil"/>
              <w:bottom w:val="single" w:sz="4" w:space="0" w:color="auto"/>
              <w:right w:val="single" w:sz="4" w:space="0" w:color="auto"/>
            </w:tcBorders>
            <w:shd w:val="clear" w:color="auto" w:fill="auto"/>
            <w:noWrap/>
            <w:vAlign w:val="bottom"/>
            <w:hideMark/>
          </w:tcPr>
          <w:p w14:paraId="66BD4FBA"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1</w:t>
            </w:r>
          </w:p>
        </w:tc>
        <w:tc>
          <w:tcPr>
            <w:tcW w:w="1240" w:type="dxa"/>
            <w:tcBorders>
              <w:top w:val="nil"/>
              <w:left w:val="nil"/>
              <w:bottom w:val="single" w:sz="4" w:space="0" w:color="auto"/>
              <w:right w:val="single" w:sz="4" w:space="0" w:color="auto"/>
            </w:tcBorders>
            <w:shd w:val="clear" w:color="auto" w:fill="auto"/>
            <w:noWrap/>
            <w:vAlign w:val="bottom"/>
            <w:hideMark/>
          </w:tcPr>
          <w:p w14:paraId="07A87B06"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1</w:t>
            </w:r>
          </w:p>
        </w:tc>
      </w:tr>
      <w:tr w:rsidR="00544FA4" w:rsidRPr="0073485B" w14:paraId="222864F8" w14:textId="77777777" w:rsidTr="000F4591">
        <w:trPr>
          <w:trHeight w:val="57"/>
          <w:jc w:val="center"/>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2014D8FF" w14:textId="77777777" w:rsidR="00544FA4" w:rsidRPr="0073485B" w:rsidRDefault="00544FA4" w:rsidP="004D4C92">
            <w:pPr>
              <w:spacing w:after="0" w:line="240" w:lineRule="auto"/>
              <w:rPr>
                <w:rFonts w:asciiTheme="minorHAnsi" w:eastAsia="Times New Roman" w:hAnsiTheme="minorHAnsi" w:cstheme="minorHAnsi"/>
                <w:b/>
                <w:bCs/>
                <w:sz w:val="20"/>
                <w:szCs w:val="20"/>
              </w:rPr>
            </w:pPr>
            <w:r w:rsidRPr="0073485B">
              <w:rPr>
                <w:rFonts w:asciiTheme="minorHAnsi" w:eastAsia="Times New Roman" w:hAnsiTheme="minorHAnsi" w:cstheme="minorHAnsi"/>
                <w:b/>
                <w:bCs/>
                <w:sz w:val="20"/>
                <w:szCs w:val="20"/>
              </w:rPr>
              <w:t xml:space="preserve"> Ucayali</w:t>
            </w:r>
          </w:p>
        </w:tc>
        <w:tc>
          <w:tcPr>
            <w:tcW w:w="1240" w:type="dxa"/>
            <w:tcBorders>
              <w:top w:val="nil"/>
              <w:left w:val="nil"/>
              <w:bottom w:val="single" w:sz="4" w:space="0" w:color="auto"/>
              <w:right w:val="single" w:sz="4" w:space="0" w:color="auto"/>
            </w:tcBorders>
            <w:shd w:val="clear" w:color="auto" w:fill="auto"/>
            <w:noWrap/>
            <w:vAlign w:val="bottom"/>
            <w:hideMark/>
          </w:tcPr>
          <w:p w14:paraId="5AD57930"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1</w:t>
            </w:r>
          </w:p>
        </w:tc>
        <w:tc>
          <w:tcPr>
            <w:tcW w:w="1240" w:type="dxa"/>
            <w:tcBorders>
              <w:top w:val="nil"/>
              <w:left w:val="nil"/>
              <w:bottom w:val="single" w:sz="4" w:space="0" w:color="auto"/>
              <w:right w:val="single" w:sz="4" w:space="0" w:color="auto"/>
            </w:tcBorders>
            <w:shd w:val="clear" w:color="auto" w:fill="auto"/>
            <w:noWrap/>
            <w:vAlign w:val="bottom"/>
            <w:hideMark/>
          </w:tcPr>
          <w:p w14:paraId="4A971C60" w14:textId="77777777" w:rsidR="00544FA4" w:rsidRPr="0073485B" w:rsidRDefault="00544FA4" w:rsidP="004D4C92">
            <w:pPr>
              <w:spacing w:after="0" w:line="240" w:lineRule="auto"/>
              <w:jc w:val="right"/>
              <w:rPr>
                <w:rFonts w:asciiTheme="minorHAnsi" w:eastAsia="Times New Roman" w:hAnsiTheme="minorHAnsi" w:cstheme="minorHAnsi"/>
                <w:sz w:val="20"/>
                <w:szCs w:val="20"/>
              </w:rPr>
            </w:pPr>
            <w:r w:rsidRPr="0073485B">
              <w:rPr>
                <w:rFonts w:asciiTheme="minorHAnsi" w:eastAsia="Times New Roman" w:hAnsiTheme="minorHAnsi" w:cstheme="minorHAnsi"/>
                <w:sz w:val="20"/>
                <w:szCs w:val="20"/>
              </w:rPr>
              <w:t>1</w:t>
            </w:r>
          </w:p>
        </w:tc>
      </w:tr>
    </w:tbl>
    <w:p w14:paraId="02B64C9F" w14:textId="77777777" w:rsidR="00544FA4" w:rsidRPr="009C260D" w:rsidRDefault="00544FA4" w:rsidP="00544FA4">
      <w:pPr>
        <w:spacing w:before="120" w:after="120" w:line="276" w:lineRule="auto"/>
        <w:jc w:val="both"/>
        <w:rPr>
          <w:sz w:val="18"/>
          <w:szCs w:val="18"/>
        </w:rPr>
      </w:pPr>
      <w:r w:rsidRPr="009C260D">
        <w:rPr>
          <w:sz w:val="18"/>
          <w:szCs w:val="18"/>
        </w:rPr>
        <w:t>Fuente: Dirección de Formación Inicial Docente – MINEDU. Elaboración: Ministerio de Cultura - DGPI</w:t>
      </w:r>
    </w:p>
    <w:p w14:paraId="26A63107" w14:textId="77777777" w:rsidR="00544FA4" w:rsidRDefault="00544FA4" w:rsidP="00544FA4">
      <w:pPr>
        <w:spacing w:before="120" w:after="120" w:line="276" w:lineRule="auto"/>
        <w:jc w:val="both"/>
      </w:pPr>
      <w:r>
        <w:t xml:space="preserve">Por otro lado, la EIB ha sufrido una reducción de presupuesto que la Defensoría del Pueblo ha catalogado como perjudicial para la implementación de esta y, por lo tanto, perjudicial para la educación de niños y niñas indígenas. Así, mediante el OFICIO </w:t>
      </w:r>
      <w:proofErr w:type="spellStart"/>
      <w:r>
        <w:t>Nº</w:t>
      </w:r>
      <w:proofErr w:type="spellEnd"/>
      <w:r>
        <w:t xml:space="preserve"> 0329-2021-DP enviado al ministro de Educación, la Defensoría del Pueblo da cuenta de su preocupación de que el presupuesto en el 2016 y 2017 para la DEIB fuese de más de 23 millones de soles, mientras que, a partir del año 2018, el presupuesto se redujo a 16 y 15 millones de soles. Cabe destacar que, esta reducción de presupuesto está directamente relacionado con el limitante antes mencionado. Esto debido a que perjudica las acciones para reducir la brecha de docentes EIB capacitados.  Asimismo, la falta de una asignación presupuestal suficiente no permite la producción y entrega de materiales necesarios para el proceso formativo de los niños y niñas indígenas, así como la garantía de condiciones básicas en las instalaciones de las IIEE EIB para el desarrollo de los servicios educativos</w:t>
      </w:r>
      <w:r>
        <w:rPr>
          <w:rStyle w:val="Refdenotaalpie"/>
        </w:rPr>
        <w:footnoteReference w:id="87"/>
      </w:r>
      <w:r>
        <w:t>.</w:t>
      </w:r>
    </w:p>
    <w:p w14:paraId="53CED2DC" w14:textId="50B3950A" w:rsidR="003922C4" w:rsidRPr="00F75487" w:rsidRDefault="00544FA4" w:rsidP="00544FA4">
      <w:pPr>
        <w:spacing w:before="120" w:after="120" w:line="276" w:lineRule="auto"/>
        <w:jc w:val="both"/>
      </w:pPr>
      <w:r>
        <w:t xml:space="preserve">Cabe destacar que, la pandemia también acentúo la problemática de la EIB. Este periodo de aislamiento causado por la COVID-19 evidenció las carencias sistémicas que sufre la educación peruana y, en mayor medida, la EIB (SPDA, 2021). Los pueblos indígenas u originarios no contaban con conectividad, electricidad y aparatos electrónicos ideales para la aplicación de la estrategia “Aprendo en Casa” que el MINEDU implementó para la continuidad de la educación frente al contexto de medidas de distanciamiento. </w:t>
      </w:r>
      <w:r w:rsidR="00E25F3C">
        <w:t xml:space="preserve"> </w:t>
      </w:r>
    </w:p>
    <w:p w14:paraId="1A9F6377" w14:textId="75AF397C" w:rsidR="00E25F3C" w:rsidRPr="00D40D8D" w:rsidRDefault="00E25F3C" w:rsidP="00E25F3C">
      <w:pPr>
        <w:pStyle w:val="Ttulo5"/>
        <w:spacing w:after="240"/>
        <w:jc w:val="both"/>
        <w:rPr>
          <w:color w:val="205768"/>
        </w:rPr>
      </w:pPr>
      <w:bookmarkStart w:id="582" w:name="_Toc137231228"/>
      <w:bookmarkStart w:id="583" w:name="_Toc137491095"/>
      <w:bookmarkStart w:id="584" w:name="_Toc143624298"/>
      <w:r>
        <w:rPr>
          <w:color w:val="205768"/>
        </w:rPr>
        <w:t>2.</w:t>
      </w:r>
      <w:r w:rsidR="005A0A93">
        <w:rPr>
          <w:color w:val="205768"/>
        </w:rPr>
        <w:t>5</w:t>
      </w:r>
      <w:r>
        <w:rPr>
          <w:color w:val="205768"/>
        </w:rPr>
        <w:t xml:space="preserve">.2.7.2. </w:t>
      </w:r>
      <w:bookmarkEnd w:id="582"/>
      <w:bookmarkEnd w:id="583"/>
      <w:r w:rsidR="004746D7" w:rsidRPr="00EB25B1">
        <w:rPr>
          <w:caps w:val="0"/>
          <w:color w:val="205768"/>
        </w:rPr>
        <w:t>Escasas condiciones para el acceso y la conclusión oportuna y de calidad de la educación básica, técnica y superior de los pueblos indígenas u originarios, acorde a sus realidades y contextos culturales.</w:t>
      </w:r>
      <w:bookmarkEnd w:id="584"/>
    </w:p>
    <w:p w14:paraId="6FB79941" w14:textId="5307E5D1" w:rsidR="00E25F3C" w:rsidRDefault="00E25F3C" w:rsidP="00E25F3C">
      <w:pPr>
        <w:spacing w:before="120" w:after="120" w:line="276" w:lineRule="auto"/>
        <w:jc w:val="both"/>
      </w:pPr>
      <w:r>
        <w:t xml:space="preserve">La presente causa indirecta aborda la situación de la educación en los pueblos indígenas u originarios. Por un lado, se describe la situación preocupante de un sector de la población indígena u originaria que no logra alcanzar ningún nivel educativo y, además, son analfabetas. Por otro lado, se aborda la situación de los </w:t>
      </w:r>
      <w:r w:rsidR="003357A3">
        <w:t>pueblos indígenas u originarios</w:t>
      </w:r>
      <w:r w:rsidR="004D24D4">
        <w:t xml:space="preserve"> </w:t>
      </w:r>
      <w:r>
        <w:t xml:space="preserve">con respecto al nivel educativo alcanzado, en función de los niveles educativos primaria, secundaria y superior. </w:t>
      </w:r>
    </w:p>
    <w:p w14:paraId="717F4853" w14:textId="77777777" w:rsidR="00E25F3C" w:rsidRDefault="00E25F3C" w:rsidP="00E25F3C">
      <w:pPr>
        <w:spacing w:before="120" w:after="120" w:line="276" w:lineRule="auto"/>
        <w:jc w:val="both"/>
      </w:pPr>
      <w:r>
        <w:t xml:space="preserve">Al analizar el nivel educativo alcanzado de la población por lengua materna indígena y no indígena al 2022, se encontró que el 14.1% de la población con lengua materna indígena no alcanzó algún nivel educativo, mientras que este porcentaje fue de 3.5% para la población con lengua materna no indígena. Esto indica que hay una proporción mayor de población con lengua materna indígena sin un nivel educativo alcanzado a comparación de la población con lengua materna no indígena. </w:t>
      </w:r>
    </w:p>
    <w:p w14:paraId="3B067FC7" w14:textId="11D77577" w:rsidR="00E25F3C" w:rsidRPr="005454F7" w:rsidRDefault="002546A8" w:rsidP="002546A8">
      <w:pPr>
        <w:pStyle w:val="Descripcin"/>
        <w:rPr>
          <w:b w:val="0"/>
          <w:sz w:val="20"/>
          <w:szCs w:val="20"/>
        </w:rPr>
      </w:pPr>
      <w:bookmarkStart w:id="585" w:name="_Toc143202967"/>
      <w:r>
        <w:t xml:space="preserve">Gráfico </w:t>
      </w:r>
      <w:r w:rsidR="00000000">
        <w:fldChar w:fldCharType="begin"/>
      </w:r>
      <w:r w:rsidR="00000000">
        <w:instrText xml:space="preserve"> SEQ Gráfico \* ARABIC </w:instrText>
      </w:r>
      <w:r w:rsidR="00000000">
        <w:fldChar w:fldCharType="separate"/>
      </w:r>
      <w:r w:rsidR="00740F56">
        <w:rPr>
          <w:noProof/>
        </w:rPr>
        <w:t>18</w:t>
      </w:r>
      <w:r w:rsidR="00000000">
        <w:rPr>
          <w:noProof/>
        </w:rPr>
        <w:fldChar w:fldCharType="end"/>
      </w:r>
      <w:r>
        <w:t>. Población sin ningún nivel educativo alcanzado</w:t>
      </w:r>
      <w:r w:rsidRPr="00D338B2">
        <w:t>,</w:t>
      </w:r>
      <w:r>
        <w:t xml:space="preserve"> según lengua materna, </w:t>
      </w:r>
      <w:r w:rsidRPr="00D338B2">
        <w:t>202</w:t>
      </w:r>
      <w:r>
        <w:t>2</w:t>
      </w:r>
      <w:bookmarkEnd w:id="585"/>
    </w:p>
    <w:p w14:paraId="0360D73A" w14:textId="77777777" w:rsidR="00E25F3C" w:rsidRDefault="00E25F3C" w:rsidP="00E25F3C">
      <w:pPr>
        <w:spacing w:before="120" w:after="120" w:line="276" w:lineRule="auto"/>
        <w:jc w:val="center"/>
      </w:pPr>
      <w:r>
        <w:rPr>
          <w:noProof/>
          <w14:ligatures w14:val="standardContextual"/>
        </w:rPr>
        <w:drawing>
          <wp:inline distT="0" distB="0" distL="0" distR="0" wp14:anchorId="0E309981" wp14:editId="797DA966">
            <wp:extent cx="4572000" cy="2743200"/>
            <wp:effectExtent l="0" t="0" r="0" b="0"/>
            <wp:docPr id="295964234" name="Gráfico 1">
              <a:extLst xmlns:a="http://schemas.openxmlformats.org/drawingml/2006/main">
                <a:ext uri="{FF2B5EF4-FFF2-40B4-BE49-F238E27FC236}">
                  <a16:creationId xmlns:a16="http://schemas.microsoft.com/office/drawing/2014/main" id="{799B4ED4-5523-93E8-2E12-EA90B9C397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352D8F0F" w14:textId="77777777" w:rsidR="00E25F3C" w:rsidRPr="002546A8" w:rsidRDefault="00E25F3C" w:rsidP="00E25F3C">
      <w:pPr>
        <w:spacing w:before="120" w:after="120" w:line="276" w:lineRule="auto"/>
        <w:jc w:val="both"/>
        <w:rPr>
          <w:sz w:val="18"/>
          <w:szCs w:val="18"/>
        </w:rPr>
      </w:pPr>
      <w:r w:rsidRPr="002546A8">
        <w:rPr>
          <w:sz w:val="18"/>
          <w:szCs w:val="18"/>
        </w:rPr>
        <w:t>Fuente: INEI - ENAHO. Elaboración: Ministerio de Cultura - DGPI.</w:t>
      </w:r>
    </w:p>
    <w:p w14:paraId="064264EF" w14:textId="2C383C2B" w:rsidR="00273458" w:rsidRDefault="00E25F3C" w:rsidP="00E25F3C">
      <w:pPr>
        <w:spacing w:before="120" w:after="120" w:line="276" w:lineRule="auto"/>
        <w:jc w:val="both"/>
      </w:pPr>
      <w:r>
        <w:t>Asimismo,</w:t>
      </w:r>
      <w:r>
        <w:rPr>
          <w:b/>
        </w:rPr>
        <w:t xml:space="preserve"> </w:t>
      </w:r>
      <w:r>
        <w:t xml:space="preserve">las cifras sobre analfabetismo demuestran esta problemática como latente en las poblaciones con lengua materna indígena. Para el año 2022, el porcentaje de población analfabeta con lengua materna indígena fue de 18.1%, mientras que en el caso de la población con lengua materna no indígena el porcentaje fue de 3.9%. Cabe destacar que, a comparación del 2021, las cifras más recientes muestran un aumento en el porcentaje de población analfabeta con lengua materna indígena u originaria. </w:t>
      </w:r>
    </w:p>
    <w:p w14:paraId="3E1BAD2A" w14:textId="7ACD2794" w:rsidR="00E25F3C" w:rsidRPr="005454F7" w:rsidRDefault="00E25F3C" w:rsidP="00E25F3C">
      <w:pPr>
        <w:pStyle w:val="Descripcin"/>
        <w:rPr>
          <w:b w:val="0"/>
          <w:sz w:val="20"/>
          <w:szCs w:val="20"/>
        </w:rPr>
      </w:pPr>
      <w:bookmarkStart w:id="586" w:name="_Toc143202968"/>
      <w:r>
        <w:t xml:space="preserve">Gráfico </w:t>
      </w:r>
      <w:r w:rsidR="00000000">
        <w:fldChar w:fldCharType="begin"/>
      </w:r>
      <w:r w:rsidR="00000000">
        <w:instrText xml:space="preserve"> SEQ Gráfico \* ARABIC </w:instrText>
      </w:r>
      <w:r w:rsidR="00000000">
        <w:fldChar w:fldCharType="separate"/>
      </w:r>
      <w:r w:rsidR="00740F56">
        <w:rPr>
          <w:noProof/>
        </w:rPr>
        <w:t>19</w:t>
      </w:r>
      <w:r w:rsidR="00000000">
        <w:rPr>
          <w:noProof/>
        </w:rPr>
        <w:fldChar w:fldCharType="end"/>
      </w:r>
      <w:r>
        <w:t>. Población analfabeta</w:t>
      </w:r>
      <w:r w:rsidRPr="00D338B2">
        <w:t>,</w:t>
      </w:r>
      <w:r>
        <w:t xml:space="preserve"> según lengua materna, </w:t>
      </w:r>
      <w:r w:rsidRPr="00D338B2">
        <w:t>202</w:t>
      </w:r>
      <w:r>
        <w:t>2</w:t>
      </w:r>
      <w:bookmarkEnd w:id="586"/>
      <w:r w:rsidRPr="00D338B2">
        <w:t xml:space="preserve"> </w:t>
      </w:r>
    </w:p>
    <w:p w14:paraId="46CEF34F" w14:textId="77777777" w:rsidR="00E25F3C" w:rsidRDefault="00E25F3C" w:rsidP="00E25F3C">
      <w:pPr>
        <w:spacing w:before="120" w:after="120" w:line="276" w:lineRule="auto"/>
        <w:jc w:val="center"/>
      </w:pPr>
      <w:r>
        <w:rPr>
          <w:noProof/>
          <w14:ligatures w14:val="standardContextual"/>
        </w:rPr>
        <w:drawing>
          <wp:inline distT="0" distB="0" distL="0" distR="0" wp14:anchorId="64D8AF74" wp14:editId="67CFE9A7">
            <wp:extent cx="4572000" cy="2743200"/>
            <wp:effectExtent l="0" t="0" r="0" b="0"/>
            <wp:docPr id="1410254731" name="Gráfico 1">
              <a:extLst xmlns:a="http://schemas.openxmlformats.org/drawingml/2006/main">
                <a:ext uri="{FF2B5EF4-FFF2-40B4-BE49-F238E27FC236}">
                  <a16:creationId xmlns:a16="http://schemas.microsoft.com/office/drawing/2014/main" id="{A2C3476C-E3CC-D903-1E84-43F229475A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0C58E961" w14:textId="77777777" w:rsidR="00E25F3C" w:rsidRPr="002546A8" w:rsidRDefault="00E25F3C" w:rsidP="00E25F3C">
      <w:pPr>
        <w:spacing w:before="120" w:after="120" w:line="276" w:lineRule="auto"/>
        <w:jc w:val="both"/>
        <w:rPr>
          <w:sz w:val="18"/>
          <w:szCs w:val="18"/>
        </w:rPr>
      </w:pPr>
      <w:r w:rsidRPr="002546A8">
        <w:rPr>
          <w:sz w:val="18"/>
          <w:szCs w:val="18"/>
        </w:rPr>
        <w:t>Fuente: INEI - ENAHO. Elaboración: Ministerio de Cultura - DGPI.</w:t>
      </w:r>
    </w:p>
    <w:p w14:paraId="01A002BD" w14:textId="23C44C4C" w:rsidR="009236F4" w:rsidRDefault="00E25F3C" w:rsidP="00E25F3C">
      <w:pPr>
        <w:spacing w:before="120" w:after="120" w:line="276" w:lineRule="auto"/>
        <w:jc w:val="both"/>
      </w:pPr>
      <w:r>
        <w:t xml:space="preserve">En el caso de los niveles de educación básica alcanzados para el mismo año, la mayoría de la población con lengua materna indígena alcanzó la primaria (42.4%), mientras que en el caso de la población que no tienen una lengua indígena materna la mayoría concluyó la secundaria (41.1%). En otras palabras, la mayor parte de la población con lengua materna indígena no culmina la educación básica y solo llega hasta la educación primaria, mientras que en el caso de la población con lengua materna no indígena la mayoría </w:t>
      </w:r>
      <w:r w:rsidR="002546A8">
        <w:t>alcanza a</w:t>
      </w:r>
      <w:r>
        <w:t xml:space="preserve"> culminar con la educación básica.  </w:t>
      </w:r>
    </w:p>
    <w:p w14:paraId="3CAFC704" w14:textId="4D124CE0" w:rsidR="009236F4" w:rsidRDefault="009236F4" w:rsidP="00E25F3C">
      <w:pPr>
        <w:spacing w:before="120" w:after="120" w:line="276" w:lineRule="auto"/>
        <w:jc w:val="both"/>
      </w:pPr>
    </w:p>
    <w:p w14:paraId="521C1C7E" w14:textId="266F405B" w:rsidR="009236F4" w:rsidRDefault="009236F4" w:rsidP="00E25F3C">
      <w:pPr>
        <w:spacing w:before="120" w:after="120" w:line="276" w:lineRule="auto"/>
        <w:jc w:val="both"/>
      </w:pPr>
    </w:p>
    <w:p w14:paraId="150498A3" w14:textId="24BBA91C" w:rsidR="009236F4" w:rsidRDefault="009236F4" w:rsidP="00E25F3C">
      <w:pPr>
        <w:spacing w:before="120" w:after="120" w:line="276" w:lineRule="auto"/>
        <w:jc w:val="both"/>
      </w:pPr>
    </w:p>
    <w:p w14:paraId="4E536027" w14:textId="496A42E9" w:rsidR="009236F4" w:rsidRDefault="009236F4" w:rsidP="00E25F3C">
      <w:pPr>
        <w:spacing w:before="120" w:after="120" w:line="276" w:lineRule="auto"/>
        <w:jc w:val="both"/>
      </w:pPr>
    </w:p>
    <w:p w14:paraId="0C95C980" w14:textId="5B8571CF" w:rsidR="009236F4" w:rsidRDefault="009236F4" w:rsidP="00E25F3C">
      <w:pPr>
        <w:spacing w:before="120" w:after="120" w:line="276" w:lineRule="auto"/>
        <w:jc w:val="both"/>
      </w:pPr>
    </w:p>
    <w:p w14:paraId="296BF841" w14:textId="359865C3" w:rsidR="009236F4" w:rsidRDefault="009236F4" w:rsidP="00E25F3C">
      <w:pPr>
        <w:spacing w:before="120" w:after="120" w:line="276" w:lineRule="auto"/>
        <w:jc w:val="both"/>
      </w:pPr>
    </w:p>
    <w:p w14:paraId="3284C541" w14:textId="5CE201F7" w:rsidR="009236F4" w:rsidRDefault="009236F4" w:rsidP="00E25F3C">
      <w:pPr>
        <w:spacing w:before="120" w:after="120" w:line="276" w:lineRule="auto"/>
        <w:jc w:val="both"/>
      </w:pPr>
    </w:p>
    <w:p w14:paraId="13B9544B" w14:textId="111F823D" w:rsidR="009236F4" w:rsidRDefault="009236F4" w:rsidP="00E25F3C">
      <w:pPr>
        <w:spacing w:before="120" w:after="120" w:line="276" w:lineRule="auto"/>
        <w:jc w:val="both"/>
      </w:pPr>
    </w:p>
    <w:p w14:paraId="00D40D98" w14:textId="77777777" w:rsidR="009236F4" w:rsidRDefault="009236F4" w:rsidP="00E25F3C">
      <w:pPr>
        <w:spacing w:before="120" w:after="120" w:line="276" w:lineRule="auto"/>
        <w:jc w:val="both"/>
      </w:pPr>
    </w:p>
    <w:p w14:paraId="2E699CE4" w14:textId="03644FF3" w:rsidR="00E25F3C" w:rsidRDefault="002546A8" w:rsidP="002546A8">
      <w:pPr>
        <w:pStyle w:val="Descripcin"/>
        <w:rPr>
          <w:b w:val="0"/>
          <w:sz w:val="20"/>
          <w:szCs w:val="20"/>
        </w:rPr>
      </w:pPr>
      <w:bookmarkStart w:id="587" w:name="_heading=h.3znysh7" w:colFirst="0" w:colLast="0"/>
      <w:bookmarkStart w:id="588" w:name="_Toc143202969"/>
      <w:bookmarkEnd w:id="587"/>
      <w:r>
        <w:t xml:space="preserve">Gráfico </w:t>
      </w:r>
      <w:r w:rsidR="00000000">
        <w:fldChar w:fldCharType="begin"/>
      </w:r>
      <w:r w:rsidR="00000000">
        <w:instrText xml:space="preserve"> SEQ Gráfico \* ARABIC </w:instrText>
      </w:r>
      <w:r w:rsidR="00000000">
        <w:fldChar w:fldCharType="separate"/>
      </w:r>
      <w:r w:rsidR="00740F56">
        <w:rPr>
          <w:noProof/>
        </w:rPr>
        <w:t>20</w:t>
      </w:r>
      <w:r w:rsidR="00000000">
        <w:rPr>
          <w:noProof/>
        </w:rPr>
        <w:fldChar w:fldCharType="end"/>
      </w:r>
      <w:r>
        <w:t xml:space="preserve">. </w:t>
      </w:r>
      <w:r w:rsidRPr="00D338B2">
        <w:t>Nivel educativo básico alcanzado de población mayor a 24 años</w:t>
      </w:r>
      <w:r>
        <w:t xml:space="preserve">, </w:t>
      </w:r>
      <w:r w:rsidRPr="00D338B2">
        <w:t xml:space="preserve">según lengua materna, </w:t>
      </w:r>
      <w:r>
        <w:t>2022</w:t>
      </w:r>
      <w:bookmarkEnd w:id="588"/>
    </w:p>
    <w:p w14:paraId="24B4AAF9" w14:textId="77777777" w:rsidR="00E25F3C" w:rsidRDefault="00E25F3C" w:rsidP="00E25F3C">
      <w:pPr>
        <w:spacing w:after="0" w:line="240" w:lineRule="auto"/>
        <w:ind w:left="709"/>
        <w:jc w:val="center"/>
        <w:rPr>
          <w:sz w:val="20"/>
          <w:szCs w:val="20"/>
        </w:rPr>
      </w:pPr>
      <w:r>
        <w:rPr>
          <w:noProof/>
          <w14:ligatures w14:val="standardContextual"/>
        </w:rPr>
        <w:drawing>
          <wp:inline distT="0" distB="0" distL="0" distR="0" wp14:anchorId="2E4396D1" wp14:editId="71FDA005">
            <wp:extent cx="3900055" cy="2500745"/>
            <wp:effectExtent l="0" t="0" r="5715" b="13970"/>
            <wp:docPr id="840909250" name="Gráfico 1">
              <a:extLst xmlns:a="http://schemas.openxmlformats.org/drawingml/2006/main">
                <a:ext uri="{FF2B5EF4-FFF2-40B4-BE49-F238E27FC236}">
                  <a16:creationId xmlns:a16="http://schemas.microsoft.com/office/drawing/2014/main" id="{2E22A414-1088-8608-BF3A-BA3BF18564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20FEB9F" w14:textId="77777777" w:rsidR="00E25F3C" w:rsidRPr="002546A8" w:rsidRDefault="00E25F3C" w:rsidP="00E25F3C">
      <w:pPr>
        <w:spacing w:before="120" w:after="120" w:line="276" w:lineRule="auto"/>
        <w:jc w:val="both"/>
        <w:rPr>
          <w:sz w:val="18"/>
          <w:szCs w:val="18"/>
        </w:rPr>
      </w:pPr>
      <w:r w:rsidRPr="002546A8">
        <w:rPr>
          <w:sz w:val="18"/>
          <w:szCs w:val="18"/>
        </w:rPr>
        <w:t>Fuente: INEI - ENAHO. Elaboración: Ministerio de Cultura - DGPI.</w:t>
      </w:r>
    </w:p>
    <w:p w14:paraId="77CF1271" w14:textId="77777777" w:rsidR="00E25F3C" w:rsidRDefault="00E25F3C" w:rsidP="00E25F3C">
      <w:pPr>
        <w:spacing w:before="120" w:after="120" w:line="276" w:lineRule="auto"/>
        <w:jc w:val="both"/>
      </w:pPr>
      <w:r>
        <w:t xml:space="preserve">La situación de la educación de la población indígena u originaria es aún más preocupante para la educación superior. Según la ENAHO 2022, solo un 10.8% de la población con lengua materna indígena logran culminar una educación superior, ya sea universitaria o no universitaria. Cabe destacar que, esta cifra para el caso de la población con lengua materna no indígena es de 33.7%, es decir, aproximadamente 22.9 puntos porcentuales más. </w:t>
      </w:r>
    </w:p>
    <w:p w14:paraId="5E037787" w14:textId="0FDB1B3A" w:rsidR="00E25F3C" w:rsidRDefault="00E25F3C" w:rsidP="00E25F3C">
      <w:pPr>
        <w:pStyle w:val="Descripcin"/>
        <w:rPr>
          <w:b w:val="0"/>
          <w:sz w:val="20"/>
          <w:szCs w:val="20"/>
        </w:rPr>
      </w:pPr>
      <w:bookmarkStart w:id="589" w:name="_Toc143202970"/>
      <w:r>
        <w:t xml:space="preserve">Gráfico </w:t>
      </w:r>
      <w:r w:rsidR="00000000">
        <w:fldChar w:fldCharType="begin"/>
      </w:r>
      <w:r w:rsidR="00000000">
        <w:instrText xml:space="preserve"> SEQ Gráfico \* ARABIC </w:instrText>
      </w:r>
      <w:r w:rsidR="00000000">
        <w:fldChar w:fldCharType="separate"/>
      </w:r>
      <w:r w:rsidR="00740F56">
        <w:rPr>
          <w:noProof/>
        </w:rPr>
        <w:t>21</w:t>
      </w:r>
      <w:r w:rsidR="00000000">
        <w:rPr>
          <w:noProof/>
        </w:rPr>
        <w:fldChar w:fldCharType="end"/>
      </w:r>
      <w:r>
        <w:t xml:space="preserve">. </w:t>
      </w:r>
      <w:r w:rsidRPr="00D338B2">
        <w:t>Nivel educativo</w:t>
      </w:r>
      <w:r>
        <w:t xml:space="preserve"> superior</w:t>
      </w:r>
      <w:r w:rsidRPr="00D338B2">
        <w:t xml:space="preserve"> alcanzado de población mayor a 24 años</w:t>
      </w:r>
      <w:r>
        <w:t xml:space="preserve">, </w:t>
      </w:r>
      <w:r w:rsidRPr="00D338B2">
        <w:t xml:space="preserve">según lengua materna, </w:t>
      </w:r>
      <w:r>
        <w:t>2022</w:t>
      </w:r>
      <w:bookmarkEnd w:id="589"/>
    </w:p>
    <w:p w14:paraId="460D6742" w14:textId="37920026" w:rsidR="00E25F3C" w:rsidRDefault="00E25F3C" w:rsidP="003922C4">
      <w:pPr>
        <w:spacing w:after="0" w:line="240" w:lineRule="auto"/>
        <w:ind w:left="709"/>
        <w:jc w:val="center"/>
        <w:rPr>
          <w:sz w:val="20"/>
          <w:szCs w:val="20"/>
        </w:rPr>
      </w:pPr>
      <w:r>
        <w:rPr>
          <w:noProof/>
          <w14:ligatures w14:val="standardContextual"/>
        </w:rPr>
        <w:drawing>
          <wp:inline distT="0" distB="0" distL="0" distR="0" wp14:anchorId="29F0E6B0" wp14:editId="19CEC5FB">
            <wp:extent cx="3740728" cy="2209800"/>
            <wp:effectExtent l="0" t="0" r="12700" b="0"/>
            <wp:docPr id="393855837" name="Gráfico 1">
              <a:extLst xmlns:a="http://schemas.openxmlformats.org/drawingml/2006/main">
                <a:ext uri="{FF2B5EF4-FFF2-40B4-BE49-F238E27FC236}">
                  <a16:creationId xmlns:a16="http://schemas.microsoft.com/office/drawing/2014/main" id="{BA783315-BC43-1DBB-735E-FE69D2654D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0B3F3A6D" w14:textId="77777777" w:rsidR="00E25F3C" w:rsidRPr="002546A8" w:rsidRDefault="00E25F3C" w:rsidP="00E25F3C">
      <w:pPr>
        <w:spacing w:before="240" w:after="0" w:line="240" w:lineRule="auto"/>
        <w:rPr>
          <w:sz w:val="18"/>
          <w:szCs w:val="18"/>
        </w:rPr>
      </w:pPr>
      <w:r w:rsidRPr="002546A8">
        <w:rPr>
          <w:sz w:val="18"/>
          <w:szCs w:val="18"/>
        </w:rPr>
        <w:t>Fuente: INEI - ENAHO. Elaboración: Ministerio de Cultura - DGPI</w:t>
      </w:r>
    </w:p>
    <w:p w14:paraId="13B12D36" w14:textId="66E5CC20" w:rsidR="00E25F3C" w:rsidRDefault="00E25F3C" w:rsidP="00E25F3C">
      <w:pPr>
        <w:spacing w:before="120" w:after="120" w:line="276" w:lineRule="auto"/>
        <w:jc w:val="both"/>
      </w:pPr>
      <w:r>
        <w:t xml:space="preserve">Al analizar las posibles causas de esta problemática, se encuentra que existe una limitada oferta de universidades o instituciones de educación superior que diseñen y ofrezcan carreras y planes de estudio con pertinencia cultural. De hecho, la posibilidad de encontrar oportunidades de formación relevantes para las necesidades y demandas de pueblos indígenas es escasa (Mato, 2020). Sin embargo, además de la oferta, los y las jóvenes indígenas encuentran limitaciones en la educación superior tanto para acceder como para permanecer.  </w:t>
      </w:r>
    </w:p>
    <w:p w14:paraId="0F201A48" w14:textId="77777777" w:rsidR="00E25F3C" w:rsidRDefault="00E25F3C" w:rsidP="00E25F3C">
      <w:pPr>
        <w:spacing w:before="120" w:after="120" w:line="276" w:lineRule="auto"/>
        <w:jc w:val="both"/>
      </w:pPr>
      <w:commentRangeStart w:id="590"/>
      <w:r>
        <w:t xml:space="preserve">En ese sentido, Espinosa (2007) identifica que existen tres principales grupos de desafíos a los que se enfrenta esta población: desafíos académicos, económicos y socioculturales. En el caso de los desafíos académicos, estos están relacionados con la educación básica que recibieron. La educación superior requiere de cierta base académica que la educación básica brinda de manera deficiente. Esta base limita tanto el ingreso a las universidades al no poder superar los exámenes de admisión, así como para mantenerse debido a las dificultades para entender lo que estudian, lo que se traduce en bajo rendimiento y frustraciones constantes (Espinoza, 2007). </w:t>
      </w:r>
    </w:p>
    <w:p w14:paraId="5D9CEF55" w14:textId="77777777" w:rsidR="00E25F3C" w:rsidRDefault="00E25F3C" w:rsidP="00E25F3C">
      <w:pPr>
        <w:tabs>
          <w:tab w:val="left" w:pos="993"/>
        </w:tabs>
        <w:spacing w:before="120" w:after="120" w:line="276" w:lineRule="auto"/>
        <w:jc w:val="both"/>
      </w:pPr>
      <w:r>
        <w:t xml:space="preserve">En el caso de los desafíos económicos, Espinosa (2007) precisa que están, principalmente, relacionados con los altos costos de la educación superior y la falta de recursos para costearlos. Aun si se trata de universidad pública, existen gastos relacionados que limitan la decisión de optar por una carrera universitaria. </w:t>
      </w:r>
      <w:commentRangeEnd w:id="590"/>
      <w:r w:rsidR="00B64FCD">
        <w:rPr>
          <w:rStyle w:val="Refdecomentario"/>
          <w:rFonts w:eastAsiaTheme="minorHAnsi"/>
        </w:rPr>
        <w:commentReference w:id="590"/>
      </w:r>
    </w:p>
    <w:p w14:paraId="68966C0A" w14:textId="77777777" w:rsidR="00E25F3C" w:rsidRPr="001F6E5C" w:rsidRDefault="00E25F3C" w:rsidP="00E25F3C">
      <w:pPr>
        <w:tabs>
          <w:tab w:val="left" w:pos="993"/>
        </w:tabs>
        <w:spacing w:before="120" w:after="120" w:line="276" w:lineRule="auto"/>
        <w:jc w:val="both"/>
      </w:pPr>
      <w:r>
        <w:t>Finalmente, los desafíos socioculturales son los que constituyen una de las principales razones por las que los y las jóvenes indígenas no concluyen estudios superiores. En general, el desarraigo cultural y el marcado racismo que experimentan condicionan su estabilidad mental. De hecho, los que logran quedarse sufren una asimilación a la cultura a la que llegan. Ejemplo de esto son los becarios de Beca 18, quienes acceden a educación superior a través de la migración. Sin embargo, esto distando de la oportunidad de estudiar, se lleva consigo a su cultura ya que el programa no contempla estrategias interculturales que les permita reproducir y mantener su cultura (Anselmo, 2021).</w:t>
      </w:r>
      <w:bookmarkStart w:id="591" w:name="_heading=h.pvqay1o6u5lj" w:colFirst="0" w:colLast="0"/>
      <w:bookmarkEnd w:id="591"/>
    </w:p>
    <w:p w14:paraId="6DBBA581" w14:textId="6B4D613E" w:rsidR="00E25F3C" w:rsidRDefault="00E25F3C" w:rsidP="00E25F3C">
      <w:pPr>
        <w:pStyle w:val="Ttulo5"/>
        <w:spacing w:after="240"/>
        <w:jc w:val="both"/>
        <w:rPr>
          <w:color w:val="205768"/>
        </w:rPr>
      </w:pPr>
      <w:bookmarkStart w:id="592" w:name="_Toc137231229"/>
      <w:bookmarkStart w:id="593" w:name="_Toc137491096"/>
      <w:bookmarkStart w:id="594" w:name="_Toc143624299"/>
      <w:r>
        <w:rPr>
          <w:color w:val="205768"/>
        </w:rPr>
        <w:t>2.</w:t>
      </w:r>
      <w:r w:rsidR="005A0A93">
        <w:rPr>
          <w:color w:val="205768"/>
        </w:rPr>
        <w:t>5</w:t>
      </w:r>
      <w:r>
        <w:rPr>
          <w:color w:val="205768"/>
        </w:rPr>
        <w:t xml:space="preserve">.2.7.3. </w:t>
      </w:r>
      <w:r w:rsidR="004746D7">
        <w:rPr>
          <w:caps w:val="0"/>
          <w:color w:val="205768"/>
        </w:rPr>
        <w:t>Altos niveles de mortalidad y morbilidad de los pueblos indígenas u originarios</w:t>
      </w:r>
      <w:bookmarkEnd w:id="592"/>
      <w:bookmarkEnd w:id="593"/>
      <w:bookmarkEnd w:id="594"/>
    </w:p>
    <w:p w14:paraId="0C9AC27C" w14:textId="6101DF5E" w:rsidR="00E25F3C" w:rsidRDefault="00E25F3C" w:rsidP="008655D8">
      <w:pPr>
        <w:spacing w:after="0" w:line="276" w:lineRule="auto"/>
        <w:jc w:val="both"/>
      </w:pPr>
      <w:r>
        <w:t>La presente causa indirecta aborda la situación de la morbilidad y mortalidad de los pueblos indígenas. En ese sentido, se contextualiza respecto a las enfermedades y principales características de la mortalidad en este grupo. Para tener una aproximación a datos de enfermedades, la Dirección de Pueblos Indígenas del Minsa cuenta con un tablero de control público</w:t>
      </w:r>
      <w:r>
        <w:rPr>
          <w:vertAlign w:val="superscript"/>
        </w:rPr>
        <w:footnoteReference w:id="88"/>
      </w:r>
      <w:r>
        <w:t xml:space="preserve">, el cual permite evidenciar datos referentes a los casos de enfermedades identificadas para población indígena u originaria del Perú. Así, a mayo 2023, se encuentran registrados 809,738 casos de enfermedades en personas identificadas como pertenecientes a algún pueblo indígena u originario, aproximadamente el 2.8% del total de casos identificados por el Minsa según el REUNIS. Cabe destacar que, se cuenta con un mayor número de casos para los grupos étnicos </w:t>
      </w:r>
      <w:r w:rsidR="003922C4">
        <w:t>Quechua</w:t>
      </w:r>
      <w:r>
        <w:t xml:space="preserve">, </w:t>
      </w:r>
      <w:proofErr w:type="spellStart"/>
      <w:r>
        <w:t>Awajún</w:t>
      </w:r>
      <w:proofErr w:type="spellEnd"/>
      <w:r>
        <w:t xml:space="preserve"> y </w:t>
      </w:r>
      <w:proofErr w:type="spellStart"/>
      <w:r w:rsidR="002919DA">
        <w:t>Aymara</w:t>
      </w:r>
      <w:proofErr w:type="spellEnd"/>
      <w:r>
        <w:t xml:space="preserve">. </w:t>
      </w:r>
      <w:bookmarkStart w:id="595" w:name="_heading=h.17dp8vu" w:colFirst="0" w:colLast="0"/>
      <w:bookmarkStart w:id="596" w:name="_Toc137233495"/>
      <w:bookmarkEnd w:id="595"/>
    </w:p>
    <w:p w14:paraId="4AB8C521" w14:textId="01411719" w:rsidR="000970F8" w:rsidRDefault="000970F8" w:rsidP="008655D8">
      <w:pPr>
        <w:spacing w:after="0" w:line="276" w:lineRule="auto"/>
        <w:jc w:val="both"/>
      </w:pPr>
    </w:p>
    <w:p w14:paraId="2823BA5B" w14:textId="12C6EDC4" w:rsidR="00E25F3C" w:rsidRDefault="002546A8" w:rsidP="002546A8">
      <w:pPr>
        <w:pStyle w:val="Descripcin"/>
        <w:rPr>
          <w:b w:val="0"/>
          <w:sz w:val="20"/>
          <w:szCs w:val="20"/>
        </w:rPr>
      </w:pPr>
      <w:bookmarkStart w:id="597" w:name="_Toc143624373"/>
      <w:bookmarkEnd w:id="596"/>
      <w:r>
        <w:t xml:space="preserve">Tabla </w:t>
      </w:r>
      <w:r w:rsidR="00000000">
        <w:fldChar w:fldCharType="begin"/>
      </w:r>
      <w:r w:rsidR="00000000">
        <w:instrText xml:space="preserve"> SEQ Tabla \* ARABIC </w:instrText>
      </w:r>
      <w:r w:rsidR="00000000">
        <w:fldChar w:fldCharType="separate"/>
      </w:r>
      <w:r w:rsidR="00740F56">
        <w:rPr>
          <w:noProof/>
        </w:rPr>
        <w:t>49</w:t>
      </w:r>
      <w:r w:rsidR="00000000">
        <w:rPr>
          <w:noProof/>
        </w:rPr>
        <w:fldChar w:fldCharType="end"/>
      </w:r>
      <w:r>
        <w:t xml:space="preserve">. Grupos étnicos con mayor número de casos de </w:t>
      </w:r>
      <w:r w:rsidRPr="000A5D0B">
        <w:t>Enfermedades identificadas por el Minsa, 2023</w:t>
      </w:r>
      <w:bookmarkEnd w:id="597"/>
    </w:p>
    <w:tbl>
      <w:tblPr>
        <w:tblStyle w:val="Tablaconcuadrcula"/>
        <w:tblW w:w="0" w:type="auto"/>
        <w:jc w:val="center"/>
        <w:tblLook w:val="04A0" w:firstRow="1" w:lastRow="0" w:firstColumn="1" w:lastColumn="0" w:noHBand="0" w:noVBand="1"/>
      </w:tblPr>
      <w:tblGrid>
        <w:gridCol w:w="2238"/>
        <w:gridCol w:w="2733"/>
      </w:tblGrid>
      <w:tr w:rsidR="00E25F3C" w:rsidRPr="009236F4" w14:paraId="43CC921E" w14:textId="77777777" w:rsidTr="000F4591">
        <w:trPr>
          <w:trHeight w:val="20"/>
          <w:jc w:val="center"/>
        </w:trPr>
        <w:tc>
          <w:tcPr>
            <w:tcW w:w="2238" w:type="dxa"/>
            <w:shd w:val="clear" w:color="auto" w:fill="006666"/>
            <w:noWrap/>
            <w:vAlign w:val="center"/>
            <w:hideMark/>
          </w:tcPr>
          <w:p w14:paraId="7DB10E72" w14:textId="77777777" w:rsidR="00E25F3C" w:rsidRPr="009236F4" w:rsidRDefault="00E25F3C" w:rsidP="000F4591">
            <w:pPr>
              <w:jc w:val="center"/>
              <w:rPr>
                <w:b/>
                <w:bCs/>
                <w:color w:val="FFFFFF" w:themeColor="background1"/>
                <w:sz w:val="20"/>
                <w:szCs w:val="20"/>
              </w:rPr>
            </w:pPr>
            <w:r w:rsidRPr="009236F4">
              <w:rPr>
                <w:b/>
                <w:bCs/>
                <w:color w:val="FFFFFF" w:themeColor="background1"/>
                <w:sz w:val="20"/>
                <w:szCs w:val="20"/>
              </w:rPr>
              <w:t>Grupo étnico</w:t>
            </w:r>
          </w:p>
        </w:tc>
        <w:tc>
          <w:tcPr>
            <w:tcW w:w="2733" w:type="dxa"/>
            <w:shd w:val="clear" w:color="auto" w:fill="006666"/>
            <w:noWrap/>
            <w:vAlign w:val="center"/>
            <w:hideMark/>
          </w:tcPr>
          <w:p w14:paraId="0C842002" w14:textId="77777777" w:rsidR="00E25F3C" w:rsidRPr="009236F4" w:rsidRDefault="00E25F3C" w:rsidP="000F4591">
            <w:pPr>
              <w:jc w:val="center"/>
              <w:rPr>
                <w:b/>
                <w:bCs/>
                <w:color w:val="FFFFFF" w:themeColor="background1"/>
                <w:sz w:val="20"/>
                <w:szCs w:val="20"/>
              </w:rPr>
            </w:pPr>
            <w:proofErr w:type="spellStart"/>
            <w:r w:rsidRPr="009236F4">
              <w:rPr>
                <w:b/>
                <w:bCs/>
                <w:color w:val="FFFFFF" w:themeColor="background1"/>
                <w:sz w:val="20"/>
                <w:szCs w:val="20"/>
              </w:rPr>
              <w:t>N°</w:t>
            </w:r>
            <w:proofErr w:type="spellEnd"/>
            <w:r w:rsidRPr="009236F4">
              <w:rPr>
                <w:b/>
                <w:bCs/>
                <w:color w:val="FFFFFF" w:themeColor="background1"/>
                <w:sz w:val="20"/>
                <w:szCs w:val="20"/>
              </w:rPr>
              <w:t xml:space="preserve"> de casos </w:t>
            </w:r>
          </w:p>
        </w:tc>
      </w:tr>
      <w:tr w:rsidR="00E25F3C" w:rsidRPr="009236F4" w14:paraId="15261680" w14:textId="77777777" w:rsidTr="000F4591">
        <w:trPr>
          <w:trHeight w:val="20"/>
          <w:jc w:val="center"/>
        </w:trPr>
        <w:tc>
          <w:tcPr>
            <w:tcW w:w="2238" w:type="dxa"/>
            <w:noWrap/>
            <w:hideMark/>
          </w:tcPr>
          <w:p w14:paraId="1A0E54E1" w14:textId="77777777" w:rsidR="00E25F3C" w:rsidRPr="009236F4" w:rsidRDefault="00E25F3C" w:rsidP="000F4591">
            <w:pPr>
              <w:rPr>
                <w:sz w:val="20"/>
                <w:szCs w:val="20"/>
              </w:rPr>
            </w:pPr>
            <w:r w:rsidRPr="009236F4">
              <w:rPr>
                <w:sz w:val="20"/>
                <w:szCs w:val="20"/>
              </w:rPr>
              <w:t>Quechua</w:t>
            </w:r>
          </w:p>
        </w:tc>
        <w:tc>
          <w:tcPr>
            <w:tcW w:w="2733" w:type="dxa"/>
            <w:noWrap/>
            <w:hideMark/>
          </w:tcPr>
          <w:p w14:paraId="32DAF642" w14:textId="77777777" w:rsidR="00E25F3C" w:rsidRPr="009236F4" w:rsidRDefault="00E25F3C" w:rsidP="000F4591">
            <w:pPr>
              <w:rPr>
                <w:sz w:val="20"/>
                <w:szCs w:val="20"/>
              </w:rPr>
            </w:pPr>
            <w:r w:rsidRPr="009236F4">
              <w:rPr>
                <w:sz w:val="20"/>
                <w:szCs w:val="20"/>
              </w:rPr>
              <w:t>383,690</w:t>
            </w:r>
          </w:p>
        </w:tc>
      </w:tr>
      <w:tr w:rsidR="00E25F3C" w:rsidRPr="009236F4" w14:paraId="54BFD06F" w14:textId="77777777" w:rsidTr="000F4591">
        <w:trPr>
          <w:trHeight w:val="20"/>
          <w:jc w:val="center"/>
        </w:trPr>
        <w:tc>
          <w:tcPr>
            <w:tcW w:w="2238" w:type="dxa"/>
            <w:noWrap/>
            <w:hideMark/>
          </w:tcPr>
          <w:p w14:paraId="7139DBC7" w14:textId="77777777" w:rsidR="00E25F3C" w:rsidRPr="009236F4" w:rsidRDefault="00E25F3C" w:rsidP="000F4591">
            <w:pPr>
              <w:rPr>
                <w:sz w:val="20"/>
                <w:szCs w:val="20"/>
              </w:rPr>
            </w:pPr>
            <w:proofErr w:type="spellStart"/>
            <w:r w:rsidRPr="009236F4">
              <w:rPr>
                <w:sz w:val="20"/>
                <w:szCs w:val="20"/>
              </w:rPr>
              <w:t>Awajún</w:t>
            </w:r>
            <w:proofErr w:type="spellEnd"/>
          </w:p>
        </w:tc>
        <w:tc>
          <w:tcPr>
            <w:tcW w:w="2733" w:type="dxa"/>
            <w:noWrap/>
            <w:hideMark/>
          </w:tcPr>
          <w:p w14:paraId="53B152BC" w14:textId="77777777" w:rsidR="00E25F3C" w:rsidRPr="009236F4" w:rsidRDefault="00E25F3C" w:rsidP="000F4591">
            <w:pPr>
              <w:rPr>
                <w:sz w:val="20"/>
                <w:szCs w:val="20"/>
              </w:rPr>
            </w:pPr>
            <w:r w:rsidRPr="009236F4">
              <w:rPr>
                <w:sz w:val="20"/>
                <w:szCs w:val="20"/>
              </w:rPr>
              <w:t>77,187</w:t>
            </w:r>
          </w:p>
        </w:tc>
      </w:tr>
      <w:tr w:rsidR="00E25F3C" w:rsidRPr="009236F4" w14:paraId="1691E519" w14:textId="77777777" w:rsidTr="000F4591">
        <w:trPr>
          <w:trHeight w:val="20"/>
          <w:jc w:val="center"/>
        </w:trPr>
        <w:tc>
          <w:tcPr>
            <w:tcW w:w="2238" w:type="dxa"/>
            <w:noWrap/>
            <w:hideMark/>
          </w:tcPr>
          <w:p w14:paraId="5DAC1FDE" w14:textId="02C4A53C" w:rsidR="00E25F3C" w:rsidRPr="009236F4" w:rsidRDefault="008655D8" w:rsidP="000F4591">
            <w:pPr>
              <w:rPr>
                <w:sz w:val="20"/>
                <w:szCs w:val="20"/>
              </w:rPr>
            </w:pPr>
            <w:proofErr w:type="spellStart"/>
            <w:r w:rsidRPr="009236F4">
              <w:rPr>
                <w:sz w:val="20"/>
                <w:szCs w:val="20"/>
              </w:rPr>
              <w:t>Aymara</w:t>
            </w:r>
            <w:proofErr w:type="spellEnd"/>
          </w:p>
        </w:tc>
        <w:tc>
          <w:tcPr>
            <w:tcW w:w="2733" w:type="dxa"/>
            <w:noWrap/>
            <w:hideMark/>
          </w:tcPr>
          <w:p w14:paraId="2F4F76EB" w14:textId="77777777" w:rsidR="00E25F3C" w:rsidRPr="009236F4" w:rsidRDefault="00E25F3C" w:rsidP="000F4591">
            <w:pPr>
              <w:rPr>
                <w:sz w:val="20"/>
                <w:szCs w:val="20"/>
              </w:rPr>
            </w:pPr>
            <w:r w:rsidRPr="009236F4">
              <w:rPr>
                <w:sz w:val="20"/>
                <w:szCs w:val="20"/>
              </w:rPr>
              <w:t>64,916</w:t>
            </w:r>
          </w:p>
        </w:tc>
      </w:tr>
      <w:tr w:rsidR="00E25F3C" w:rsidRPr="009236F4" w14:paraId="3E2CCC6F" w14:textId="77777777" w:rsidTr="000F4591">
        <w:trPr>
          <w:trHeight w:val="20"/>
          <w:jc w:val="center"/>
        </w:trPr>
        <w:tc>
          <w:tcPr>
            <w:tcW w:w="2238" w:type="dxa"/>
            <w:noWrap/>
            <w:hideMark/>
          </w:tcPr>
          <w:p w14:paraId="760EADBF" w14:textId="77777777" w:rsidR="00E25F3C" w:rsidRPr="009236F4" w:rsidRDefault="00E25F3C" w:rsidP="000F4591">
            <w:pPr>
              <w:rPr>
                <w:sz w:val="20"/>
                <w:szCs w:val="20"/>
              </w:rPr>
            </w:pPr>
            <w:proofErr w:type="spellStart"/>
            <w:r w:rsidRPr="009236F4">
              <w:rPr>
                <w:sz w:val="20"/>
                <w:szCs w:val="20"/>
              </w:rPr>
              <w:t>Ahaninka</w:t>
            </w:r>
            <w:proofErr w:type="spellEnd"/>
          </w:p>
        </w:tc>
        <w:tc>
          <w:tcPr>
            <w:tcW w:w="2733" w:type="dxa"/>
            <w:noWrap/>
            <w:hideMark/>
          </w:tcPr>
          <w:p w14:paraId="2C2C6509" w14:textId="77777777" w:rsidR="00E25F3C" w:rsidRPr="009236F4" w:rsidRDefault="00E25F3C" w:rsidP="000F4591">
            <w:pPr>
              <w:rPr>
                <w:sz w:val="20"/>
                <w:szCs w:val="20"/>
              </w:rPr>
            </w:pPr>
            <w:r w:rsidRPr="009236F4">
              <w:rPr>
                <w:sz w:val="20"/>
                <w:szCs w:val="20"/>
              </w:rPr>
              <w:t>60,116</w:t>
            </w:r>
          </w:p>
        </w:tc>
      </w:tr>
      <w:tr w:rsidR="00E25F3C" w:rsidRPr="009236F4" w14:paraId="60249012" w14:textId="77777777" w:rsidTr="000F4591">
        <w:trPr>
          <w:trHeight w:val="20"/>
          <w:jc w:val="center"/>
        </w:trPr>
        <w:tc>
          <w:tcPr>
            <w:tcW w:w="2238" w:type="dxa"/>
            <w:noWrap/>
            <w:hideMark/>
          </w:tcPr>
          <w:p w14:paraId="57AB80B6" w14:textId="77777777" w:rsidR="00E25F3C" w:rsidRPr="009236F4" w:rsidRDefault="00E25F3C" w:rsidP="000F4591">
            <w:pPr>
              <w:rPr>
                <w:sz w:val="20"/>
                <w:szCs w:val="20"/>
              </w:rPr>
            </w:pPr>
            <w:proofErr w:type="spellStart"/>
            <w:r w:rsidRPr="009236F4">
              <w:rPr>
                <w:sz w:val="20"/>
                <w:szCs w:val="20"/>
              </w:rPr>
              <w:t>Kichwa</w:t>
            </w:r>
            <w:proofErr w:type="spellEnd"/>
          </w:p>
        </w:tc>
        <w:tc>
          <w:tcPr>
            <w:tcW w:w="2733" w:type="dxa"/>
            <w:noWrap/>
            <w:hideMark/>
          </w:tcPr>
          <w:p w14:paraId="69759D68" w14:textId="77777777" w:rsidR="00E25F3C" w:rsidRPr="009236F4" w:rsidRDefault="00E25F3C" w:rsidP="000F4591">
            <w:pPr>
              <w:rPr>
                <w:sz w:val="20"/>
                <w:szCs w:val="20"/>
              </w:rPr>
            </w:pPr>
            <w:r w:rsidRPr="009236F4">
              <w:rPr>
                <w:sz w:val="20"/>
                <w:szCs w:val="20"/>
              </w:rPr>
              <w:t>45,300</w:t>
            </w:r>
          </w:p>
        </w:tc>
      </w:tr>
      <w:tr w:rsidR="00E25F3C" w:rsidRPr="009236F4" w14:paraId="1C7ADE53" w14:textId="77777777" w:rsidTr="000F4591">
        <w:trPr>
          <w:trHeight w:val="20"/>
          <w:jc w:val="center"/>
        </w:trPr>
        <w:tc>
          <w:tcPr>
            <w:tcW w:w="2238" w:type="dxa"/>
            <w:noWrap/>
            <w:hideMark/>
          </w:tcPr>
          <w:p w14:paraId="75B7F4F4" w14:textId="77777777" w:rsidR="00E25F3C" w:rsidRPr="009236F4" w:rsidRDefault="00E25F3C" w:rsidP="000F4591">
            <w:pPr>
              <w:rPr>
                <w:sz w:val="20"/>
                <w:szCs w:val="20"/>
              </w:rPr>
            </w:pPr>
            <w:proofErr w:type="spellStart"/>
            <w:r w:rsidRPr="009236F4">
              <w:rPr>
                <w:sz w:val="20"/>
                <w:szCs w:val="20"/>
              </w:rPr>
              <w:t>Shawi</w:t>
            </w:r>
            <w:proofErr w:type="spellEnd"/>
          </w:p>
        </w:tc>
        <w:tc>
          <w:tcPr>
            <w:tcW w:w="2733" w:type="dxa"/>
            <w:noWrap/>
            <w:hideMark/>
          </w:tcPr>
          <w:p w14:paraId="2D3D1C7E" w14:textId="77777777" w:rsidR="00E25F3C" w:rsidRPr="009236F4" w:rsidRDefault="00E25F3C" w:rsidP="000F4591">
            <w:pPr>
              <w:rPr>
                <w:sz w:val="20"/>
                <w:szCs w:val="20"/>
              </w:rPr>
            </w:pPr>
            <w:r w:rsidRPr="009236F4">
              <w:rPr>
                <w:sz w:val="20"/>
                <w:szCs w:val="20"/>
              </w:rPr>
              <w:t>22,690</w:t>
            </w:r>
          </w:p>
        </w:tc>
      </w:tr>
      <w:tr w:rsidR="00E25F3C" w:rsidRPr="009236F4" w14:paraId="12F69087" w14:textId="77777777" w:rsidTr="000F4591">
        <w:trPr>
          <w:trHeight w:val="20"/>
          <w:jc w:val="center"/>
        </w:trPr>
        <w:tc>
          <w:tcPr>
            <w:tcW w:w="2238" w:type="dxa"/>
            <w:noWrap/>
            <w:hideMark/>
          </w:tcPr>
          <w:p w14:paraId="30AFD3BF" w14:textId="77777777" w:rsidR="00E25F3C" w:rsidRPr="009236F4" w:rsidRDefault="00E25F3C" w:rsidP="000F4591">
            <w:pPr>
              <w:rPr>
                <w:sz w:val="20"/>
                <w:szCs w:val="20"/>
              </w:rPr>
            </w:pPr>
            <w:r w:rsidRPr="009236F4">
              <w:rPr>
                <w:sz w:val="20"/>
                <w:szCs w:val="20"/>
              </w:rPr>
              <w:t>Shipibo-</w:t>
            </w:r>
            <w:proofErr w:type="spellStart"/>
            <w:r w:rsidRPr="009236F4">
              <w:rPr>
                <w:sz w:val="20"/>
                <w:szCs w:val="20"/>
              </w:rPr>
              <w:t>Konibo</w:t>
            </w:r>
            <w:proofErr w:type="spellEnd"/>
          </w:p>
        </w:tc>
        <w:tc>
          <w:tcPr>
            <w:tcW w:w="2733" w:type="dxa"/>
            <w:noWrap/>
            <w:hideMark/>
          </w:tcPr>
          <w:p w14:paraId="645B05B3" w14:textId="77777777" w:rsidR="00E25F3C" w:rsidRPr="009236F4" w:rsidRDefault="00E25F3C" w:rsidP="000F4591">
            <w:pPr>
              <w:rPr>
                <w:sz w:val="20"/>
                <w:szCs w:val="20"/>
              </w:rPr>
            </w:pPr>
            <w:r w:rsidRPr="009236F4">
              <w:rPr>
                <w:sz w:val="20"/>
                <w:szCs w:val="20"/>
              </w:rPr>
              <w:t>22,536</w:t>
            </w:r>
          </w:p>
        </w:tc>
      </w:tr>
      <w:tr w:rsidR="00E25F3C" w:rsidRPr="009236F4" w14:paraId="2287236D" w14:textId="77777777" w:rsidTr="000F4591">
        <w:trPr>
          <w:trHeight w:val="20"/>
          <w:jc w:val="center"/>
        </w:trPr>
        <w:tc>
          <w:tcPr>
            <w:tcW w:w="2238" w:type="dxa"/>
            <w:noWrap/>
            <w:hideMark/>
          </w:tcPr>
          <w:p w14:paraId="18133F1F" w14:textId="77777777" w:rsidR="00E25F3C" w:rsidRPr="009236F4" w:rsidRDefault="00E25F3C" w:rsidP="000F4591">
            <w:pPr>
              <w:rPr>
                <w:sz w:val="20"/>
                <w:szCs w:val="20"/>
              </w:rPr>
            </w:pPr>
            <w:proofErr w:type="spellStart"/>
            <w:r w:rsidRPr="009236F4">
              <w:rPr>
                <w:sz w:val="20"/>
                <w:szCs w:val="20"/>
              </w:rPr>
              <w:t>Kukama</w:t>
            </w:r>
            <w:proofErr w:type="spellEnd"/>
            <w:r w:rsidRPr="009236F4">
              <w:rPr>
                <w:sz w:val="20"/>
                <w:szCs w:val="20"/>
              </w:rPr>
              <w:t xml:space="preserve"> </w:t>
            </w:r>
            <w:proofErr w:type="spellStart"/>
            <w:r w:rsidRPr="009236F4">
              <w:rPr>
                <w:sz w:val="20"/>
                <w:szCs w:val="20"/>
              </w:rPr>
              <w:t>Kukamiria</w:t>
            </w:r>
            <w:proofErr w:type="spellEnd"/>
          </w:p>
        </w:tc>
        <w:tc>
          <w:tcPr>
            <w:tcW w:w="2733" w:type="dxa"/>
            <w:noWrap/>
            <w:hideMark/>
          </w:tcPr>
          <w:p w14:paraId="356944F4" w14:textId="77777777" w:rsidR="00E25F3C" w:rsidRPr="009236F4" w:rsidRDefault="00E25F3C" w:rsidP="000F4591">
            <w:pPr>
              <w:rPr>
                <w:sz w:val="20"/>
                <w:szCs w:val="20"/>
              </w:rPr>
            </w:pPr>
            <w:r w:rsidRPr="009236F4">
              <w:rPr>
                <w:sz w:val="20"/>
                <w:szCs w:val="20"/>
              </w:rPr>
              <w:t>22,124</w:t>
            </w:r>
          </w:p>
        </w:tc>
      </w:tr>
      <w:tr w:rsidR="00E25F3C" w:rsidRPr="009236F4" w14:paraId="4FAE9962" w14:textId="77777777" w:rsidTr="000F4591">
        <w:trPr>
          <w:trHeight w:val="20"/>
          <w:jc w:val="center"/>
        </w:trPr>
        <w:tc>
          <w:tcPr>
            <w:tcW w:w="2238" w:type="dxa"/>
            <w:hideMark/>
          </w:tcPr>
          <w:p w14:paraId="3566DDD2" w14:textId="77777777" w:rsidR="00E25F3C" w:rsidRPr="009236F4" w:rsidRDefault="00E25F3C" w:rsidP="000F4591">
            <w:pPr>
              <w:rPr>
                <w:sz w:val="20"/>
                <w:szCs w:val="20"/>
              </w:rPr>
            </w:pPr>
            <w:r w:rsidRPr="009236F4">
              <w:rPr>
                <w:sz w:val="20"/>
                <w:szCs w:val="20"/>
              </w:rPr>
              <w:t>Achuar</w:t>
            </w:r>
          </w:p>
        </w:tc>
        <w:tc>
          <w:tcPr>
            <w:tcW w:w="2733" w:type="dxa"/>
            <w:hideMark/>
          </w:tcPr>
          <w:p w14:paraId="4658973B" w14:textId="77777777" w:rsidR="00E25F3C" w:rsidRPr="009236F4" w:rsidRDefault="00E25F3C" w:rsidP="000F4591">
            <w:pPr>
              <w:rPr>
                <w:sz w:val="20"/>
                <w:szCs w:val="20"/>
              </w:rPr>
            </w:pPr>
            <w:r w:rsidRPr="009236F4">
              <w:rPr>
                <w:sz w:val="20"/>
                <w:szCs w:val="20"/>
              </w:rPr>
              <w:t>17,118</w:t>
            </w:r>
          </w:p>
        </w:tc>
      </w:tr>
      <w:tr w:rsidR="00E25F3C" w:rsidRPr="009236F4" w14:paraId="69097C73" w14:textId="77777777" w:rsidTr="000F4591">
        <w:trPr>
          <w:trHeight w:val="20"/>
          <w:jc w:val="center"/>
        </w:trPr>
        <w:tc>
          <w:tcPr>
            <w:tcW w:w="2238" w:type="dxa"/>
            <w:noWrap/>
            <w:hideMark/>
          </w:tcPr>
          <w:p w14:paraId="783F3477" w14:textId="77777777" w:rsidR="00E25F3C" w:rsidRPr="009236F4" w:rsidRDefault="00E25F3C" w:rsidP="000F4591">
            <w:pPr>
              <w:rPr>
                <w:sz w:val="20"/>
                <w:szCs w:val="20"/>
              </w:rPr>
            </w:pPr>
            <w:proofErr w:type="spellStart"/>
            <w:r w:rsidRPr="009236F4">
              <w:rPr>
                <w:sz w:val="20"/>
                <w:szCs w:val="20"/>
              </w:rPr>
              <w:t>Matsigenka</w:t>
            </w:r>
            <w:proofErr w:type="spellEnd"/>
          </w:p>
        </w:tc>
        <w:tc>
          <w:tcPr>
            <w:tcW w:w="2733" w:type="dxa"/>
            <w:noWrap/>
            <w:hideMark/>
          </w:tcPr>
          <w:p w14:paraId="2BCCC0B4" w14:textId="77777777" w:rsidR="00E25F3C" w:rsidRPr="009236F4" w:rsidRDefault="00E25F3C" w:rsidP="000F4591">
            <w:pPr>
              <w:rPr>
                <w:sz w:val="20"/>
                <w:szCs w:val="20"/>
              </w:rPr>
            </w:pPr>
            <w:r w:rsidRPr="009236F4">
              <w:rPr>
                <w:sz w:val="20"/>
                <w:szCs w:val="20"/>
              </w:rPr>
              <w:t>11,122</w:t>
            </w:r>
          </w:p>
        </w:tc>
      </w:tr>
      <w:tr w:rsidR="00E25F3C" w:rsidRPr="009236F4" w14:paraId="1164F61D" w14:textId="77777777" w:rsidTr="000F4591">
        <w:trPr>
          <w:trHeight w:val="20"/>
          <w:jc w:val="center"/>
        </w:trPr>
        <w:tc>
          <w:tcPr>
            <w:tcW w:w="2238" w:type="dxa"/>
            <w:noWrap/>
            <w:hideMark/>
          </w:tcPr>
          <w:p w14:paraId="2BF8376C" w14:textId="77777777" w:rsidR="00E25F3C" w:rsidRPr="009236F4" w:rsidRDefault="00E25F3C" w:rsidP="000F4591">
            <w:pPr>
              <w:rPr>
                <w:sz w:val="20"/>
                <w:szCs w:val="20"/>
              </w:rPr>
            </w:pPr>
            <w:proofErr w:type="spellStart"/>
            <w:r w:rsidRPr="009236F4">
              <w:rPr>
                <w:sz w:val="20"/>
                <w:szCs w:val="20"/>
              </w:rPr>
              <w:t>Wampis</w:t>
            </w:r>
            <w:proofErr w:type="spellEnd"/>
          </w:p>
        </w:tc>
        <w:tc>
          <w:tcPr>
            <w:tcW w:w="2733" w:type="dxa"/>
            <w:noWrap/>
            <w:hideMark/>
          </w:tcPr>
          <w:p w14:paraId="6C72F66F" w14:textId="77777777" w:rsidR="00E25F3C" w:rsidRPr="009236F4" w:rsidRDefault="00E25F3C" w:rsidP="000F4591">
            <w:pPr>
              <w:rPr>
                <w:sz w:val="20"/>
                <w:szCs w:val="20"/>
              </w:rPr>
            </w:pPr>
            <w:r w:rsidRPr="009236F4">
              <w:rPr>
                <w:sz w:val="20"/>
                <w:szCs w:val="20"/>
              </w:rPr>
              <w:t>10,493</w:t>
            </w:r>
          </w:p>
        </w:tc>
      </w:tr>
    </w:tbl>
    <w:p w14:paraId="69427EB0" w14:textId="77777777" w:rsidR="00E25F3C" w:rsidRDefault="00E25F3C" w:rsidP="00E25F3C">
      <w:pPr>
        <w:spacing w:before="200" w:after="0" w:line="240" w:lineRule="auto"/>
      </w:pPr>
      <w:r w:rsidRPr="002546A8">
        <w:rPr>
          <w:sz w:val="18"/>
          <w:szCs w:val="18"/>
        </w:rPr>
        <w:t>Fuente: MINSA. Elaboración: Ministerio de Cultura -DGPI.</w:t>
      </w:r>
    </w:p>
    <w:p w14:paraId="76C5CF73" w14:textId="77777777" w:rsidR="00555FB0" w:rsidRDefault="00555FB0" w:rsidP="00E25F3C">
      <w:pPr>
        <w:spacing w:before="120" w:after="120" w:line="276" w:lineRule="auto"/>
        <w:ind w:right="-45"/>
        <w:jc w:val="both"/>
      </w:pPr>
    </w:p>
    <w:p w14:paraId="37032312" w14:textId="35F7996E" w:rsidR="00E25F3C" w:rsidRDefault="00E25F3C" w:rsidP="00E25F3C">
      <w:pPr>
        <w:spacing w:before="120" w:after="120" w:line="276" w:lineRule="auto"/>
        <w:ind w:right="-45"/>
        <w:jc w:val="both"/>
      </w:pPr>
      <w:r>
        <w:t xml:space="preserve">Asimismo, el REUNIS presenta el número de casos para cada grupo étnico según enfermedad. Por ejemplo, en el caso del pueblo indígena quechua, la mayoría de los casos están relacionados a otras enfermedades osteomusculares, otros </w:t>
      </w:r>
      <w:r w:rsidR="008655D8">
        <w:t>desórdenes</w:t>
      </w:r>
      <w:r>
        <w:t xml:space="preserve"> mentales y del comportamiento y otras enfermedades </w:t>
      </w:r>
      <w:proofErr w:type="spellStart"/>
      <w:r>
        <w:t>genito</w:t>
      </w:r>
      <w:proofErr w:type="spellEnd"/>
      <w:r>
        <w:t xml:space="preserve">-urinarias. En el caso del pueblo </w:t>
      </w:r>
      <w:proofErr w:type="spellStart"/>
      <w:r>
        <w:t>Awajún</w:t>
      </w:r>
      <w:proofErr w:type="spellEnd"/>
      <w:r>
        <w:t xml:space="preserve">, aunado a otras enfermedades osteomusculares y otras enfermedades </w:t>
      </w:r>
      <w:proofErr w:type="spellStart"/>
      <w:r>
        <w:t>genito</w:t>
      </w:r>
      <w:proofErr w:type="spellEnd"/>
      <w:r>
        <w:t xml:space="preserve">-urinarias, también presentan alta frecuencia de enfermedades de la piel y otras enfermedades del aparato digestivo; mientras que, para el caso del pueblo </w:t>
      </w:r>
      <w:proofErr w:type="spellStart"/>
      <w:r w:rsidR="002919DA">
        <w:t>Aymara</w:t>
      </w:r>
      <w:proofErr w:type="spellEnd"/>
      <w:r>
        <w:t xml:space="preserve">, se cuenta con altos casos de otras enfermedades del aparato digestivo, otras enfermedades osteomusculares y altos casos de tumores malignos en mama. </w:t>
      </w:r>
    </w:p>
    <w:p w14:paraId="0E652A0E" w14:textId="49E460CC" w:rsidR="00E25F3C" w:rsidRDefault="00E25F3C" w:rsidP="00E25F3C">
      <w:pPr>
        <w:spacing w:after="0" w:line="276" w:lineRule="auto"/>
        <w:jc w:val="both"/>
      </w:pPr>
      <w:r>
        <w:t>Otra fuente de consulta para aproximar el entendimiento sobre morbilidad es la ENDES. Al 2022, se encuentra que el 14.2% de personas mayores de 15 años que tienen como lengua materna indígena u originaria sufren de presión arterial alta, mientras que esta cifra tiende a ser mayor en aquellas que aprendieron castellano en su niñez (16.6%). Asimismo, se encuentra que hay una reducción porcentual en los últimos años, siendo los niveles de 2022 parecidos a los reportados en el 2019 (</w:t>
      </w:r>
      <w:r w:rsidR="002546A8">
        <w:t>prepandemia</w:t>
      </w:r>
      <w:r>
        <w:t xml:space="preserve">). </w:t>
      </w:r>
    </w:p>
    <w:p w14:paraId="31086FD8" w14:textId="1C497B33" w:rsidR="00347FAD" w:rsidRPr="00347FAD" w:rsidRDefault="00347FAD" w:rsidP="00E25F3C">
      <w:pPr>
        <w:pStyle w:val="Descripcin"/>
        <w:spacing w:before="240"/>
        <w:jc w:val="both"/>
        <w:rPr>
          <w:b w:val="0"/>
          <w:sz w:val="20"/>
          <w:szCs w:val="20"/>
        </w:rPr>
      </w:pPr>
      <w:bookmarkStart w:id="598" w:name="_Toc143202971"/>
      <w:r>
        <w:t xml:space="preserve">Gráfico </w:t>
      </w:r>
      <w:r w:rsidR="00000000">
        <w:fldChar w:fldCharType="begin"/>
      </w:r>
      <w:r w:rsidR="00000000">
        <w:instrText xml:space="preserve"> SEQ Gráfico \* ARABIC </w:instrText>
      </w:r>
      <w:r w:rsidR="00000000">
        <w:fldChar w:fldCharType="separate"/>
      </w:r>
      <w:r w:rsidR="00740F56">
        <w:rPr>
          <w:noProof/>
        </w:rPr>
        <w:t>22</w:t>
      </w:r>
      <w:r w:rsidR="00000000">
        <w:rPr>
          <w:noProof/>
        </w:rPr>
        <w:fldChar w:fldCharType="end"/>
      </w:r>
      <w:r>
        <w:t>.</w:t>
      </w:r>
      <w:r w:rsidRPr="00347FAD">
        <w:t xml:space="preserve"> </w:t>
      </w:r>
      <w:r>
        <w:t>Personas de 15 a más años de edad con presión arterial alta de acuerdo a medición efectuada según lengua materna, 2019-2022</w:t>
      </w:r>
      <w:bookmarkEnd w:id="598"/>
      <w:r w:rsidRPr="000A5D0B">
        <w:t xml:space="preserve"> </w:t>
      </w:r>
    </w:p>
    <w:p w14:paraId="777C41FD" w14:textId="77777777" w:rsidR="00E25F3C" w:rsidRDefault="00E25F3C" w:rsidP="00E25F3C">
      <w:pPr>
        <w:spacing w:after="0" w:line="276" w:lineRule="auto"/>
        <w:jc w:val="center"/>
      </w:pPr>
      <w:r>
        <w:rPr>
          <w:noProof/>
          <w14:ligatures w14:val="standardContextual"/>
        </w:rPr>
        <w:drawing>
          <wp:inline distT="0" distB="0" distL="0" distR="0" wp14:anchorId="2C8DF212" wp14:editId="0D61735E">
            <wp:extent cx="3871495" cy="2021305"/>
            <wp:effectExtent l="0" t="0" r="15240" b="17145"/>
            <wp:docPr id="1506432459" name="Gráfico 1">
              <a:extLst xmlns:a="http://schemas.openxmlformats.org/drawingml/2006/main">
                <a:ext uri="{FF2B5EF4-FFF2-40B4-BE49-F238E27FC236}">
                  <a16:creationId xmlns:a16="http://schemas.microsoft.com/office/drawing/2014/main" id="{85C87EE3-E937-7A01-8105-FAEC93290D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74FC6FF5" w14:textId="77777777" w:rsidR="00E25F3C" w:rsidRPr="002546A8" w:rsidRDefault="00E25F3C" w:rsidP="00E25F3C">
      <w:pPr>
        <w:spacing w:after="0" w:line="276" w:lineRule="auto"/>
        <w:rPr>
          <w:sz w:val="18"/>
          <w:szCs w:val="18"/>
        </w:rPr>
      </w:pPr>
      <w:r w:rsidRPr="002546A8">
        <w:rPr>
          <w:sz w:val="18"/>
          <w:szCs w:val="18"/>
        </w:rPr>
        <w:t>Fuente: INEI-ENDES. Elaboración: Ministerio de Cultura -DGPI.</w:t>
      </w:r>
    </w:p>
    <w:p w14:paraId="135FFD52" w14:textId="77777777" w:rsidR="00E25F3C" w:rsidRDefault="00E25F3C" w:rsidP="00E25F3C">
      <w:pPr>
        <w:spacing w:after="0" w:line="276" w:lineRule="auto"/>
        <w:jc w:val="both"/>
      </w:pPr>
    </w:p>
    <w:p w14:paraId="4962C053" w14:textId="6E9394BE" w:rsidR="006C09DC" w:rsidRDefault="00E25F3C" w:rsidP="00E25F3C">
      <w:pPr>
        <w:spacing w:after="0" w:line="276" w:lineRule="auto"/>
        <w:jc w:val="both"/>
      </w:pPr>
      <w:r>
        <w:t xml:space="preserve">En el caso de la hipertensión, el 12.3% de personas mayores de 15 años que son indígenas sufren de hipertensión y esta tiende a ser menor en aquellas que aprendieron castellano en su niñez (10.6%). Sin embargo, de este grupo solo el 50.8% recibió atención en los últimos 12 meses, a diferencia de los que tienen como lengua materna el castellano, donde el 64.6% recibió atención. </w:t>
      </w:r>
    </w:p>
    <w:p w14:paraId="2B2474BD" w14:textId="4C69515D" w:rsidR="000970F8" w:rsidRDefault="000970F8" w:rsidP="00347FAD">
      <w:pPr>
        <w:pStyle w:val="Descripcin"/>
      </w:pPr>
    </w:p>
    <w:p w14:paraId="7F6345C2" w14:textId="446DDCF1" w:rsidR="009236F4" w:rsidRDefault="009236F4" w:rsidP="009236F4"/>
    <w:p w14:paraId="45C1EF9A" w14:textId="5FED8255" w:rsidR="009236F4" w:rsidRDefault="009236F4" w:rsidP="009236F4"/>
    <w:p w14:paraId="5B6907EB" w14:textId="22D7DA7E" w:rsidR="00E25F3C" w:rsidRPr="00347FAD" w:rsidRDefault="00347FAD" w:rsidP="00347FAD">
      <w:pPr>
        <w:pStyle w:val="Descripcin"/>
      </w:pPr>
      <w:bookmarkStart w:id="599" w:name="_Toc143202972"/>
      <w:r>
        <w:t xml:space="preserve">Gráfico </w:t>
      </w:r>
      <w:r w:rsidR="00000000">
        <w:fldChar w:fldCharType="begin"/>
      </w:r>
      <w:r w:rsidR="00000000">
        <w:instrText xml:space="preserve"> SEQ Gráfico \* ARABIC </w:instrText>
      </w:r>
      <w:r w:rsidR="00000000">
        <w:fldChar w:fldCharType="separate"/>
      </w:r>
      <w:r w:rsidR="00740F56">
        <w:rPr>
          <w:noProof/>
        </w:rPr>
        <w:t>23</w:t>
      </w:r>
      <w:r w:rsidR="00000000">
        <w:rPr>
          <w:noProof/>
        </w:rPr>
        <w:fldChar w:fldCharType="end"/>
      </w:r>
      <w:r>
        <w:t>. Personas de 15 a más años de edad con diagnóstico de hipertensión que recibieron tratamiento en los últimos 12 meses, según lengua materna, 2022</w:t>
      </w:r>
      <w:bookmarkEnd w:id="599"/>
    </w:p>
    <w:p w14:paraId="6761A01B" w14:textId="77777777" w:rsidR="00E25F3C" w:rsidRDefault="00E25F3C" w:rsidP="00E25F3C">
      <w:pPr>
        <w:spacing w:after="0" w:line="276" w:lineRule="auto"/>
        <w:jc w:val="center"/>
      </w:pPr>
      <w:r>
        <w:rPr>
          <w:noProof/>
          <w14:ligatures w14:val="standardContextual"/>
        </w:rPr>
        <w:drawing>
          <wp:inline distT="0" distB="0" distL="0" distR="0" wp14:anchorId="112815A0" wp14:editId="2BA48D6F">
            <wp:extent cx="4128168" cy="2112210"/>
            <wp:effectExtent l="0" t="0" r="5715" b="2540"/>
            <wp:docPr id="1217890485" name="Gráfico 1">
              <a:extLst xmlns:a="http://schemas.openxmlformats.org/drawingml/2006/main">
                <a:ext uri="{FF2B5EF4-FFF2-40B4-BE49-F238E27FC236}">
                  <a16:creationId xmlns:a16="http://schemas.microsoft.com/office/drawing/2014/main" id="{D3A7169A-7ACB-2E66-5BCA-B3AA630D38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27480E91" w14:textId="77777777" w:rsidR="00E25F3C" w:rsidRPr="002546A8" w:rsidRDefault="00E25F3C" w:rsidP="00E25F3C">
      <w:pPr>
        <w:spacing w:after="0" w:line="276" w:lineRule="auto"/>
        <w:rPr>
          <w:sz w:val="18"/>
          <w:szCs w:val="18"/>
        </w:rPr>
      </w:pPr>
      <w:r w:rsidRPr="002546A8">
        <w:rPr>
          <w:sz w:val="18"/>
          <w:szCs w:val="18"/>
        </w:rPr>
        <w:t>Fuente: INEI-ENDES. Elaboración: Ministerio de Cultura -DGPI.</w:t>
      </w:r>
    </w:p>
    <w:p w14:paraId="12639397" w14:textId="77777777" w:rsidR="00E25F3C" w:rsidRDefault="00E25F3C" w:rsidP="00E25F3C">
      <w:pPr>
        <w:spacing w:after="0" w:line="276" w:lineRule="auto"/>
        <w:jc w:val="both"/>
      </w:pPr>
    </w:p>
    <w:p w14:paraId="1121C334" w14:textId="452A376D" w:rsidR="00E25F3C" w:rsidRDefault="00E25F3C" w:rsidP="00E25F3C">
      <w:pPr>
        <w:spacing w:after="0" w:line="276" w:lineRule="auto"/>
        <w:jc w:val="both"/>
      </w:pPr>
      <w:r>
        <w:t xml:space="preserve">En el caso de la Diabetes Mellitus, el 5.3% de personas mayores de 15 años que tienen una lengua indígena u originaria cuentan con diagnóstico, siendo esta cifra similar en aquellas que aprendieron castellano en su niñez (5.1%). Sin embargo, la población que accedió a medicamentos para tratar la enfermedad es distinta porcentualmente según lengua materna. El 59.7% de indígenas con esta condición logró recibir tratamientos en los últimos 12 meses, mientras que esta cifra fue de 71.3% para aquellos con castellano como lengua materna. </w:t>
      </w:r>
    </w:p>
    <w:p w14:paraId="7F9D39DE" w14:textId="77777777" w:rsidR="00BE53FE" w:rsidRDefault="00BE53FE" w:rsidP="00E25F3C">
      <w:pPr>
        <w:spacing w:after="0" w:line="276" w:lineRule="auto"/>
        <w:jc w:val="both"/>
      </w:pPr>
    </w:p>
    <w:p w14:paraId="574A4FF8" w14:textId="4C4241F4" w:rsidR="00E25F3C" w:rsidRPr="00347FAD" w:rsidRDefault="00347FAD" w:rsidP="002546A8">
      <w:pPr>
        <w:pStyle w:val="Descripcin"/>
      </w:pPr>
      <w:bookmarkStart w:id="600" w:name="_Toc143202973"/>
      <w:r>
        <w:t xml:space="preserve">Gráfico </w:t>
      </w:r>
      <w:r w:rsidR="00000000">
        <w:fldChar w:fldCharType="begin"/>
      </w:r>
      <w:r w:rsidR="00000000">
        <w:instrText xml:space="preserve"> SEQ Gráfico \* ARABIC </w:instrText>
      </w:r>
      <w:r w:rsidR="00000000">
        <w:fldChar w:fldCharType="separate"/>
      </w:r>
      <w:r w:rsidR="00740F56">
        <w:rPr>
          <w:noProof/>
        </w:rPr>
        <w:t>24</w:t>
      </w:r>
      <w:r w:rsidR="00000000">
        <w:rPr>
          <w:noProof/>
        </w:rPr>
        <w:fldChar w:fldCharType="end"/>
      </w:r>
      <w:r>
        <w:t>. Personas de 15 a más años de edad con diagnóstico de diabetes mellitus que recibieron tratamiento en los últimos 12 meses, según lengua materna, 2022</w:t>
      </w:r>
      <w:bookmarkEnd w:id="600"/>
    </w:p>
    <w:p w14:paraId="58EAD221" w14:textId="77777777" w:rsidR="00E25F3C" w:rsidRDefault="00E25F3C" w:rsidP="00E25F3C">
      <w:pPr>
        <w:spacing w:after="0" w:line="276" w:lineRule="auto"/>
        <w:jc w:val="center"/>
      </w:pPr>
      <w:r>
        <w:rPr>
          <w:noProof/>
          <w14:ligatures w14:val="standardContextual"/>
        </w:rPr>
        <w:drawing>
          <wp:inline distT="0" distB="0" distL="0" distR="0" wp14:anchorId="232CC67C" wp14:editId="2F4804B5">
            <wp:extent cx="4010526" cy="2069431"/>
            <wp:effectExtent l="0" t="0" r="9525" b="7620"/>
            <wp:docPr id="556722289" name="Gráfico 1">
              <a:extLst xmlns:a="http://schemas.openxmlformats.org/drawingml/2006/main">
                <a:ext uri="{FF2B5EF4-FFF2-40B4-BE49-F238E27FC236}">
                  <a16:creationId xmlns:a16="http://schemas.microsoft.com/office/drawing/2014/main" id="{2E0759C6-8C9D-B5E0-AEEA-6EC2455D52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438C318D" w14:textId="77777777" w:rsidR="00E25F3C" w:rsidRPr="002546A8" w:rsidRDefault="00E25F3C" w:rsidP="00E25F3C">
      <w:pPr>
        <w:spacing w:after="0" w:line="276" w:lineRule="auto"/>
        <w:rPr>
          <w:sz w:val="18"/>
          <w:szCs w:val="18"/>
        </w:rPr>
      </w:pPr>
      <w:r w:rsidRPr="002546A8">
        <w:rPr>
          <w:sz w:val="18"/>
          <w:szCs w:val="18"/>
        </w:rPr>
        <w:t>Fuente: INEI-ENDES. Elaboración: Ministerio de Cultura -DGPI.</w:t>
      </w:r>
    </w:p>
    <w:p w14:paraId="19E03FE0" w14:textId="6D26484F" w:rsidR="00E25F3C" w:rsidRDefault="00E25F3C" w:rsidP="00E25F3C">
      <w:pPr>
        <w:spacing w:before="120" w:after="120" w:line="276" w:lineRule="auto"/>
        <w:ind w:right="-45"/>
        <w:jc w:val="both"/>
      </w:pPr>
      <w:r>
        <w:t xml:space="preserve">Otra aproximación se encuentra en el Análisis de la Situación de Salud de los Pueblos Indígenas de la Amazonía, viviendo en el ámbito de las Cuatro Cuencas y Río Chambira. Este ámbito de la región Loreto es de fuerte presencia indígena Achuar, quechua, </w:t>
      </w:r>
      <w:proofErr w:type="spellStart"/>
      <w:r>
        <w:t>Kichwa</w:t>
      </w:r>
      <w:proofErr w:type="spellEnd"/>
      <w:r>
        <w:t xml:space="preserve">, </w:t>
      </w:r>
      <w:proofErr w:type="spellStart"/>
      <w:r>
        <w:t>Kukama</w:t>
      </w:r>
      <w:proofErr w:type="spellEnd"/>
      <w:r>
        <w:t xml:space="preserve"> y </w:t>
      </w:r>
      <w:proofErr w:type="spellStart"/>
      <w:r>
        <w:t>Ura</w:t>
      </w:r>
      <w:r w:rsidR="0029664B">
        <w:t>r</w:t>
      </w:r>
      <w:r>
        <w:t>ina</w:t>
      </w:r>
      <w:proofErr w:type="spellEnd"/>
      <w:r>
        <w:t xml:space="preserve">. Acorde a este documento, las principales causas de morbilidad para este ámbito fueron las enfermedades infecciosas y parasitaria, enfermedades de la piel, sistema osteomuscular y tejido conjuntivo, y las enfermedades genitourinarias (CDC, 2020). </w:t>
      </w:r>
    </w:p>
    <w:p w14:paraId="4AFF33D7" w14:textId="77777777" w:rsidR="00E25F3C" w:rsidRDefault="00E25F3C" w:rsidP="00E25F3C">
      <w:pPr>
        <w:spacing w:before="120" w:after="120" w:line="276" w:lineRule="auto"/>
        <w:ind w:right="-45"/>
        <w:jc w:val="both"/>
      </w:pPr>
      <w:r>
        <w:t xml:space="preserve">También, el III Censo de Comunidades Nativas del 2017 aborda la situación de la salud de los pueblos indígenas u originarios. En primer lugar, referente a las principales enfermedades de las 2,703 comunidades censadas, 1,539 presentó en los últimos 12 meses anteriores al censo, diarreas y vómitos, 1,124 casos de uta, malaria, paludismo, fiebre amarilla o dengue, 1,016 registró desnutrición y 973 parasitosis. </w:t>
      </w:r>
    </w:p>
    <w:p w14:paraId="3B74932D" w14:textId="77777777" w:rsidR="00E25F3C" w:rsidRDefault="00E25F3C" w:rsidP="00E25F3C">
      <w:pPr>
        <w:spacing w:before="120" w:after="0" w:line="276" w:lineRule="auto"/>
        <w:ind w:right="-45"/>
        <w:jc w:val="both"/>
      </w:pPr>
      <w:r>
        <w:t xml:space="preserve">Cabe destacar que, aunque los índices de morbilidad y el perfil epidemiológico de los indígenas sean similares a otros grupos vulnerables, su situación se agrava debido a los prejuicios y discriminación de origen étnica ejercida, incluso, por el propio personal de salud (Ministerio de Salud, 2019). </w:t>
      </w:r>
    </w:p>
    <w:p w14:paraId="023EF78C" w14:textId="77777777" w:rsidR="00E25F3C" w:rsidRDefault="00E25F3C" w:rsidP="00E25F3C">
      <w:pPr>
        <w:spacing w:before="120" w:after="0" w:line="276" w:lineRule="auto"/>
        <w:ind w:right="-45"/>
        <w:jc w:val="both"/>
      </w:pPr>
      <w:r>
        <w:t>En el caso de la mortalidad, además de las enfermedades que se han mencionado, es preocupante lo concerniente con la mortalidad materna. Según una publicación del INS (2022), desde el 2014 hasta julio del 2021, la mortalidad materna de mujeres amazónicas se observa que, en 11 años, registro una variación entre 6% y 8%. En el caso de las mujeres andinas, esto ha variado de un 0.6% a un 3%. Es decir, se presenta un aumento en general en las mujeres de pueblos indígenas. Asimismo, se encuentra que el momento de la muerte materna se da mayormente en el puerperio, que son las seis semanas posteriores al parto.</w:t>
      </w:r>
    </w:p>
    <w:p w14:paraId="487E89FD" w14:textId="0D0C6CCD" w:rsidR="000970F8" w:rsidRDefault="000970F8" w:rsidP="00E25F3C">
      <w:pPr>
        <w:spacing w:before="120" w:after="0" w:line="276" w:lineRule="auto"/>
        <w:ind w:right="-45"/>
        <w:jc w:val="both"/>
      </w:pPr>
    </w:p>
    <w:p w14:paraId="007328B8" w14:textId="0CF338BE" w:rsidR="00E25F3C" w:rsidRDefault="00E25F3C" w:rsidP="00E25F3C">
      <w:pPr>
        <w:pStyle w:val="Ttulo5"/>
        <w:spacing w:after="240"/>
        <w:jc w:val="both"/>
        <w:rPr>
          <w:color w:val="205768"/>
        </w:rPr>
      </w:pPr>
      <w:bookmarkStart w:id="601" w:name="_Toc137231230"/>
      <w:bookmarkStart w:id="602" w:name="_Toc137491097"/>
      <w:bookmarkStart w:id="603" w:name="_Toc143624300"/>
      <w:commentRangeStart w:id="604"/>
      <w:r>
        <w:rPr>
          <w:color w:val="205768"/>
        </w:rPr>
        <w:t>2.</w:t>
      </w:r>
      <w:r w:rsidR="005A0A93">
        <w:rPr>
          <w:color w:val="205768"/>
        </w:rPr>
        <w:t>5</w:t>
      </w:r>
      <w:r>
        <w:rPr>
          <w:color w:val="205768"/>
        </w:rPr>
        <w:t xml:space="preserve">.2.7.4. </w:t>
      </w:r>
      <w:bookmarkEnd w:id="601"/>
      <w:bookmarkEnd w:id="602"/>
      <w:r w:rsidR="004746D7" w:rsidRPr="00607254">
        <w:rPr>
          <w:caps w:val="0"/>
          <w:color w:val="205768"/>
        </w:rPr>
        <w:t>Limitado acceso a servicios de salud con pertinencia cultural y deficiente implementación de la salud intercultural que incorpora conocimientos tradicionales, saberes y medicinas ancestrales de los pueblos indígenas u originario</w:t>
      </w:r>
      <w:bookmarkEnd w:id="603"/>
      <w:commentRangeEnd w:id="604"/>
      <w:r w:rsidR="00B64FCD">
        <w:rPr>
          <w:rStyle w:val="Refdecomentario"/>
          <w:rFonts w:ascii="Calibri" w:eastAsiaTheme="minorHAnsi" w:hAnsi="Calibri" w:cs="Calibri"/>
          <w:caps w:val="0"/>
          <w:color w:val="auto"/>
        </w:rPr>
        <w:commentReference w:id="604"/>
      </w:r>
    </w:p>
    <w:p w14:paraId="5CEDD9DB" w14:textId="77777777" w:rsidR="00E25F3C" w:rsidRDefault="00E25F3C" w:rsidP="00E25F3C">
      <w:pPr>
        <w:spacing w:after="0" w:line="276" w:lineRule="auto"/>
        <w:jc w:val="both"/>
      </w:pPr>
      <w:commentRangeStart w:id="605"/>
      <w:r>
        <w:t>La presente causa indirecta aborda lo concerniente a el acceso a los servicios de salud. Por un lado, se aborda el acceso al servicio de salud general, así como la necesidad de que este servicio tenga pertinencia cultural. Por otro lado, se profundiza en la implementación de la salud intercultural que permita la incorporación de los conocimientos tradicionales, saberes y medicinas ancestrales de los pueblos indígenas u originarios</w:t>
      </w:r>
      <w:commentRangeEnd w:id="605"/>
      <w:r w:rsidR="00B64FCD">
        <w:rPr>
          <w:rStyle w:val="Refdecomentario"/>
          <w:rFonts w:eastAsiaTheme="minorHAnsi"/>
        </w:rPr>
        <w:commentReference w:id="605"/>
      </w:r>
      <w:r>
        <w:t xml:space="preserve">. </w:t>
      </w:r>
    </w:p>
    <w:p w14:paraId="1B464B1A" w14:textId="0DB639FB" w:rsidR="00347FAD" w:rsidRDefault="00E25F3C" w:rsidP="00E25F3C">
      <w:pPr>
        <w:spacing w:before="120" w:after="120" w:line="276" w:lineRule="auto"/>
        <w:jc w:val="both"/>
      </w:pPr>
      <w:r>
        <w:t>Uno de los puntos relacionados al acceso de salud es la falta de establecimientos adecuados en los territorios donde se encuentran los pueblos indígenas u originarios. Para contar con un acercamiento a ello, el III Censo de Comunidades Nativas 2017 muestra que, del total de comunidades censadas, el 67% no contaban con establecimiento de salud. Además, de aquellas que sí cuentan con establecimiento de salud, el 92.3% contaban puestos/postas de salud, el 5% con centros de salud sin internamiento y solo un 1.7% dispone de cent</w:t>
      </w:r>
      <w:r w:rsidR="000970F8">
        <w:t>ros de salud con internamiento.</w:t>
      </w:r>
    </w:p>
    <w:p w14:paraId="22DB0B95" w14:textId="3FFE7EEB" w:rsidR="009236F4" w:rsidRDefault="009236F4" w:rsidP="00E25F3C">
      <w:pPr>
        <w:spacing w:before="120" w:after="120" w:line="276" w:lineRule="auto"/>
        <w:jc w:val="both"/>
      </w:pPr>
    </w:p>
    <w:p w14:paraId="2157C8FA" w14:textId="7E8831C5" w:rsidR="009236F4" w:rsidRDefault="009236F4" w:rsidP="00E25F3C">
      <w:pPr>
        <w:spacing w:before="120" w:after="120" w:line="276" w:lineRule="auto"/>
        <w:jc w:val="both"/>
      </w:pPr>
    </w:p>
    <w:p w14:paraId="49EA4F2C" w14:textId="1A6D8D3F" w:rsidR="009236F4" w:rsidRDefault="009236F4" w:rsidP="00E25F3C">
      <w:pPr>
        <w:spacing w:before="120" w:after="120" w:line="276" w:lineRule="auto"/>
        <w:jc w:val="both"/>
      </w:pPr>
    </w:p>
    <w:p w14:paraId="77D068F9" w14:textId="252E9DB3" w:rsidR="009236F4" w:rsidRDefault="009236F4" w:rsidP="00E25F3C">
      <w:pPr>
        <w:spacing w:before="120" w:after="120" w:line="276" w:lineRule="auto"/>
        <w:jc w:val="both"/>
      </w:pPr>
    </w:p>
    <w:p w14:paraId="0864A6BC" w14:textId="725A906D" w:rsidR="009236F4" w:rsidRDefault="009236F4" w:rsidP="00E25F3C">
      <w:pPr>
        <w:spacing w:before="120" w:after="120" w:line="276" w:lineRule="auto"/>
        <w:jc w:val="both"/>
      </w:pPr>
    </w:p>
    <w:p w14:paraId="17638BBA" w14:textId="77777777" w:rsidR="009236F4" w:rsidRDefault="009236F4" w:rsidP="00E25F3C">
      <w:pPr>
        <w:spacing w:before="120" w:after="120" w:line="276" w:lineRule="auto"/>
        <w:jc w:val="both"/>
      </w:pPr>
    </w:p>
    <w:p w14:paraId="3D67D3E2" w14:textId="22D51AFF" w:rsidR="00E25F3C" w:rsidRPr="00347FAD" w:rsidRDefault="00347FAD" w:rsidP="002546A8">
      <w:pPr>
        <w:pStyle w:val="Descripcin"/>
      </w:pPr>
      <w:bookmarkStart w:id="606" w:name="_Toc143202974"/>
      <w:r>
        <w:t xml:space="preserve">Gráfico </w:t>
      </w:r>
      <w:r w:rsidR="00000000">
        <w:fldChar w:fldCharType="begin"/>
      </w:r>
      <w:r w:rsidR="00000000">
        <w:instrText xml:space="preserve"> SEQ Gráfico \* ARABIC </w:instrText>
      </w:r>
      <w:r w:rsidR="00000000">
        <w:fldChar w:fldCharType="separate"/>
      </w:r>
      <w:r w:rsidR="00740F56">
        <w:rPr>
          <w:noProof/>
        </w:rPr>
        <w:t>25</w:t>
      </w:r>
      <w:r w:rsidR="00000000">
        <w:rPr>
          <w:noProof/>
        </w:rPr>
        <w:fldChar w:fldCharType="end"/>
      </w:r>
      <w:r>
        <w:t xml:space="preserve">. </w:t>
      </w:r>
      <w:r w:rsidR="002546A8" w:rsidRPr="005A14CE">
        <w:t xml:space="preserve">Comunidades </w:t>
      </w:r>
      <w:r w:rsidR="002546A8">
        <w:t xml:space="preserve">nativas </w:t>
      </w:r>
      <w:r w:rsidR="002546A8" w:rsidRPr="005A14CE">
        <w:t xml:space="preserve">censadas </w:t>
      </w:r>
      <w:r w:rsidR="002546A8">
        <w:t>con establecimientos de salud, según tipo de establecimiento de salud, 2017</w:t>
      </w:r>
      <w:r w:rsidR="002546A8">
        <w:rPr>
          <w:rStyle w:val="Refdenotaalpie"/>
        </w:rPr>
        <w:footnoteReference w:id="89"/>
      </w:r>
      <w:bookmarkEnd w:id="606"/>
    </w:p>
    <w:p w14:paraId="53385EA4" w14:textId="77777777" w:rsidR="00E25F3C" w:rsidRDefault="00E25F3C" w:rsidP="00E25F3C">
      <w:pPr>
        <w:spacing w:before="120" w:after="120" w:line="276" w:lineRule="auto"/>
        <w:jc w:val="center"/>
      </w:pPr>
      <w:r>
        <w:rPr>
          <w:noProof/>
          <w14:ligatures w14:val="standardContextual"/>
        </w:rPr>
        <w:drawing>
          <wp:inline distT="0" distB="0" distL="0" distR="0" wp14:anchorId="0094C394" wp14:editId="661FC56D">
            <wp:extent cx="4604657" cy="1937657"/>
            <wp:effectExtent l="0" t="0" r="5715" b="5715"/>
            <wp:docPr id="1362172708" name="Gráfico 1">
              <a:extLst xmlns:a="http://schemas.openxmlformats.org/drawingml/2006/main">
                <a:ext uri="{FF2B5EF4-FFF2-40B4-BE49-F238E27FC236}">
                  <a16:creationId xmlns:a16="http://schemas.microsoft.com/office/drawing/2014/main" id="{12E1EA15-7D17-BE89-0FBD-5F9ACF4AA3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349395BE" w14:textId="77777777" w:rsidR="00E25F3C" w:rsidRPr="002546A8" w:rsidRDefault="00E25F3C" w:rsidP="00E25F3C">
      <w:pPr>
        <w:spacing w:line="240" w:lineRule="auto"/>
        <w:rPr>
          <w:sz w:val="18"/>
          <w:szCs w:val="18"/>
        </w:rPr>
      </w:pPr>
      <w:r w:rsidRPr="002546A8">
        <w:rPr>
          <w:sz w:val="18"/>
          <w:szCs w:val="18"/>
        </w:rPr>
        <w:t>Fuente: INEI - III Censo Nacional de Comunidades Nativas 2017. Elaboración: Ministerio de Cultura - DGPI.</w:t>
      </w:r>
    </w:p>
    <w:p w14:paraId="2AEDD08B" w14:textId="77777777" w:rsidR="000970F8" w:rsidRDefault="000970F8" w:rsidP="00E25F3C">
      <w:pPr>
        <w:spacing w:before="120" w:after="120" w:line="276" w:lineRule="auto"/>
        <w:ind w:right="-45"/>
        <w:jc w:val="both"/>
      </w:pPr>
    </w:p>
    <w:p w14:paraId="1CE45D89" w14:textId="4FE1F7D7" w:rsidR="00E25F3C" w:rsidRDefault="00E25F3C" w:rsidP="00E25F3C">
      <w:pPr>
        <w:spacing w:before="120" w:after="120" w:line="276" w:lineRule="auto"/>
        <w:ind w:right="-45"/>
        <w:jc w:val="both"/>
      </w:pPr>
      <w:r>
        <w:t>Asimismo, según el III Censo de Comunidades Nativas del 2017, los resultados sugieren que las comunidades censadas suelen acudir en casos de enfermedad o accidente a enfermeros/as, al promotor/a de salud/sanitario o ellos mismos se curan. Sin embargo, como se evidenció en la anterior tabla, la mayor parte de los establecimientos de salud son apenas de un primer nivel de atención.</w:t>
      </w:r>
    </w:p>
    <w:p w14:paraId="7FE51D7E" w14:textId="55CCC6E0" w:rsidR="00E25F3C" w:rsidRDefault="00347FAD" w:rsidP="00347FAD">
      <w:pPr>
        <w:pStyle w:val="Descripcin"/>
        <w:rPr>
          <w:b w:val="0"/>
          <w:sz w:val="20"/>
          <w:szCs w:val="20"/>
        </w:rPr>
      </w:pPr>
      <w:bookmarkStart w:id="607" w:name="_heading=h.3rdcrjn" w:colFirst="0" w:colLast="0"/>
      <w:bookmarkStart w:id="608" w:name="_Toc143624374"/>
      <w:bookmarkEnd w:id="607"/>
      <w:r>
        <w:t xml:space="preserve">Tabla </w:t>
      </w:r>
      <w:r w:rsidR="00000000">
        <w:fldChar w:fldCharType="begin"/>
      </w:r>
      <w:r w:rsidR="00000000">
        <w:instrText xml:space="preserve"> SEQ Tabla \* ARABIC </w:instrText>
      </w:r>
      <w:r w:rsidR="00000000">
        <w:fldChar w:fldCharType="separate"/>
      </w:r>
      <w:r w:rsidR="00740F56">
        <w:rPr>
          <w:noProof/>
        </w:rPr>
        <w:t>50</w:t>
      </w:r>
      <w:r w:rsidR="00000000">
        <w:rPr>
          <w:noProof/>
        </w:rPr>
        <w:fldChar w:fldCharType="end"/>
      </w:r>
      <w:r>
        <w:t xml:space="preserve">. </w:t>
      </w:r>
      <w:r w:rsidRPr="005A14CE">
        <w:t>Comunidades censadas según personas a quién consulta en caso de enfermedad o accidente (en número de comunidades).</w:t>
      </w:r>
      <w:bookmarkEnd w:id="608"/>
    </w:p>
    <w:tbl>
      <w:tblPr>
        <w:tblW w:w="7176" w:type="dxa"/>
        <w:tblInd w:w="704" w:type="dxa"/>
        <w:tblLayout w:type="fixed"/>
        <w:tblLook w:val="0400" w:firstRow="0" w:lastRow="0" w:firstColumn="0" w:lastColumn="0" w:noHBand="0" w:noVBand="1"/>
      </w:tblPr>
      <w:tblGrid>
        <w:gridCol w:w="5656"/>
        <w:gridCol w:w="1520"/>
      </w:tblGrid>
      <w:tr w:rsidR="00E25F3C" w:rsidRPr="009236F4" w14:paraId="0C5CFD09" w14:textId="77777777" w:rsidTr="009236F4">
        <w:trPr>
          <w:trHeight w:val="20"/>
          <w:tblHeader/>
        </w:trPr>
        <w:tc>
          <w:tcPr>
            <w:tcW w:w="5656" w:type="dxa"/>
            <w:tcBorders>
              <w:top w:val="single" w:sz="4" w:space="0" w:color="000000"/>
              <w:left w:val="single" w:sz="4" w:space="0" w:color="000000"/>
              <w:bottom w:val="single" w:sz="4" w:space="0" w:color="000000"/>
              <w:right w:val="single" w:sz="4" w:space="0" w:color="000000"/>
            </w:tcBorders>
            <w:shd w:val="clear" w:color="auto" w:fill="215868"/>
            <w:vAlign w:val="center"/>
          </w:tcPr>
          <w:p w14:paraId="13A96AFB" w14:textId="77777777" w:rsidR="00E25F3C" w:rsidRPr="009236F4" w:rsidRDefault="00E25F3C" w:rsidP="009236F4">
            <w:pPr>
              <w:spacing w:after="0"/>
              <w:jc w:val="center"/>
              <w:rPr>
                <w:b/>
                <w:color w:val="FFFFFF"/>
                <w:sz w:val="20"/>
                <w:szCs w:val="20"/>
              </w:rPr>
            </w:pPr>
            <w:r w:rsidRPr="009236F4">
              <w:rPr>
                <w:b/>
                <w:color w:val="FFFFFF"/>
                <w:sz w:val="20"/>
                <w:szCs w:val="20"/>
              </w:rPr>
              <w:t>Persona a quién consulta en caso de enfermedad o accidente</w:t>
            </w:r>
          </w:p>
        </w:tc>
        <w:tc>
          <w:tcPr>
            <w:tcW w:w="1520" w:type="dxa"/>
            <w:tcBorders>
              <w:top w:val="single" w:sz="4" w:space="0" w:color="000000"/>
              <w:left w:val="nil"/>
              <w:bottom w:val="single" w:sz="4" w:space="0" w:color="000000"/>
              <w:right w:val="single" w:sz="4" w:space="0" w:color="000000"/>
            </w:tcBorders>
            <w:shd w:val="clear" w:color="auto" w:fill="215868"/>
            <w:vAlign w:val="center"/>
          </w:tcPr>
          <w:p w14:paraId="6579CA91" w14:textId="77777777" w:rsidR="00E25F3C" w:rsidRPr="009236F4" w:rsidRDefault="00E25F3C" w:rsidP="009236F4">
            <w:pPr>
              <w:spacing w:after="0"/>
              <w:jc w:val="center"/>
              <w:rPr>
                <w:b/>
                <w:color w:val="FFFFFF"/>
                <w:sz w:val="20"/>
                <w:szCs w:val="20"/>
              </w:rPr>
            </w:pPr>
            <w:r w:rsidRPr="009236F4">
              <w:rPr>
                <w:b/>
                <w:color w:val="FFFFFF"/>
                <w:sz w:val="20"/>
                <w:szCs w:val="20"/>
              </w:rPr>
              <w:t>Cantidad de comunidades</w:t>
            </w:r>
          </w:p>
        </w:tc>
      </w:tr>
      <w:tr w:rsidR="00E25F3C" w:rsidRPr="009236F4" w14:paraId="32506DD2" w14:textId="77777777" w:rsidTr="009236F4">
        <w:trPr>
          <w:trHeight w:val="20"/>
        </w:trPr>
        <w:tc>
          <w:tcPr>
            <w:tcW w:w="5656" w:type="dxa"/>
            <w:tcBorders>
              <w:top w:val="nil"/>
              <w:left w:val="single" w:sz="4" w:space="0" w:color="000000"/>
              <w:bottom w:val="single" w:sz="4" w:space="0" w:color="000000"/>
              <w:right w:val="single" w:sz="4" w:space="0" w:color="000000"/>
            </w:tcBorders>
            <w:shd w:val="clear" w:color="auto" w:fill="auto"/>
            <w:vAlign w:val="bottom"/>
          </w:tcPr>
          <w:p w14:paraId="66640C5F" w14:textId="77777777" w:rsidR="00E25F3C" w:rsidRPr="009236F4" w:rsidRDefault="00E25F3C" w:rsidP="009236F4">
            <w:pPr>
              <w:spacing w:after="0"/>
              <w:rPr>
                <w:sz w:val="20"/>
                <w:szCs w:val="20"/>
              </w:rPr>
            </w:pPr>
            <w:r w:rsidRPr="009236F4">
              <w:rPr>
                <w:sz w:val="20"/>
                <w:szCs w:val="20"/>
              </w:rPr>
              <w:t>Enfermero/a</w:t>
            </w:r>
          </w:p>
        </w:tc>
        <w:tc>
          <w:tcPr>
            <w:tcW w:w="1520" w:type="dxa"/>
            <w:tcBorders>
              <w:top w:val="nil"/>
              <w:left w:val="nil"/>
              <w:bottom w:val="single" w:sz="4" w:space="0" w:color="000000"/>
              <w:right w:val="single" w:sz="4" w:space="0" w:color="000000"/>
            </w:tcBorders>
            <w:shd w:val="clear" w:color="auto" w:fill="auto"/>
            <w:vAlign w:val="center"/>
          </w:tcPr>
          <w:p w14:paraId="273B8B01" w14:textId="77777777" w:rsidR="00E25F3C" w:rsidRPr="009236F4" w:rsidRDefault="00E25F3C" w:rsidP="009236F4">
            <w:pPr>
              <w:spacing w:after="0"/>
              <w:jc w:val="center"/>
              <w:rPr>
                <w:sz w:val="20"/>
                <w:szCs w:val="20"/>
              </w:rPr>
            </w:pPr>
            <w:r w:rsidRPr="009236F4">
              <w:rPr>
                <w:sz w:val="20"/>
                <w:szCs w:val="20"/>
              </w:rPr>
              <w:t>743</w:t>
            </w:r>
          </w:p>
        </w:tc>
      </w:tr>
      <w:tr w:rsidR="00E25F3C" w:rsidRPr="009236F4" w14:paraId="7FD3A892" w14:textId="77777777" w:rsidTr="009236F4">
        <w:trPr>
          <w:trHeight w:val="20"/>
        </w:trPr>
        <w:tc>
          <w:tcPr>
            <w:tcW w:w="5656" w:type="dxa"/>
            <w:tcBorders>
              <w:top w:val="nil"/>
              <w:left w:val="single" w:sz="4" w:space="0" w:color="000000"/>
              <w:bottom w:val="single" w:sz="4" w:space="0" w:color="000000"/>
              <w:right w:val="single" w:sz="4" w:space="0" w:color="000000"/>
            </w:tcBorders>
            <w:shd w:val="clear" w:color="auto" w:fill="auto"/>
            <w:vAlign w:val="bottom"/>
          </w:tcPr>
          <w:p w14:paraId="5291DD91" w14:textId="77777777" w:rsidR="00E25F3C" w:rsidRPr="009236F4" w:rsidRDefault="00E25F3C" w:rsidP="009236F4">
            <w:pPr>
              <w:spacing w:after="0"/>
              <w:rPr>
                <w:sz w:val="20"/>
                <w:szCs w:val="20"/>
              </w:rPr>
            </w:pPr>
            <w:r w:rsidRPr="009236F4">
              <w:rPr>
                <w:sz w:val="20"/>
                <w:szCs w:val="20"/>
              </w:rPr>
              <w:t xml:space="preserve">Ellos mismos se curan </w:t>
            </w:r>
          </w:p>
        </w:tc>
        <w:tc>
          <w:tcPr>
            <w:tcW w:w="1520" w:type="dxa"/>
            <w:tcBorders>
              <w:top w:val="nil"/>
              <w:left w:val="nil"/>
              <w:bottom w:val="single" w:sz="4" w:space="0" w:color="000000"/>
              <w:right w:val="single" w:sz="4" w:space="0" w:color="000000"/>
            </w:tcBorders>
            <w:shd w:val="clear" w:color="auto" w:fill="auto"/>
            <w:vAlign w:val="center"/>
          </w:tcPr>
          <w:p w14:paraId="40EDDA12" w14:textId="77777777" w:rsidR="00E25F3C" w:rsidRPr="009236F4" w:rsidRDefault="00E25F3C" w:rsidP="009236F4">
            <w:pPr>
              <w:spacing w:after="0"/>
              <w:jc w:val="center"/>
              <w:rPr>
                <w:sz w:val="20"/>
                <w:szCs w:val="20"/>
              </w:rPr>
            </w:pPr>
            <w:r w:rsidRPr="009236F4">
              <w:rPr>
                <w:sz w:val="20"/>
                <w:szCs w:val="20"/>
              </w:rPr>
              <w:t>742</w:t>
            </w:r>
          </w:p>
        </w:tc>
      </w:tr>
      <w:tr w:rsidR="00E25F3C" w:rsidRPr="009236F4" w14:paraId="7842706F" w14:textId="77777777" w:rsidTr="009236F4">
        <w:trPr>
          <w:trHeight w:val="20"/>
        </w:trPr>
        <w:tc>
          <w:tcPr>
            <w:tcW w:w="5656" w:type="dxa"/>
            <w:tcBorders>
              <w:top w:val="nil"/>
              <w:left w:val="single" w:sz="4" w:space="0" w:color="000000"/>
              <w:bottom w:val="single" w:sz="4" w:space="0" w:color="000000"/>
              <w:right w:val="single" w:sz="4" w:space="0" w:color="000000"/>
            </w:tcBorders>
            <w:shd w:val="clear" w:color="auto" w:fill="auto"/>
            <w:vAlign w:val="bottom"/>
          </w:tcPr>
          <w:p w14:paraId="75F6E68A" w14:textId="77777777" w:rsidR="00E25F3C" w:rsidRPr="009236F4" w:rsidRDefault="00E25F3C" w:rsidP="009236F4">
            <w:pPr>
              <w:spacing w:after="0"/>
              <w:rPr>
                <w:sz w:val="20"/>
                <w:szCs w:val="20"/>
              </w:rPr>
            </w:pPr>
            <w:r w:rsidRPr="009236F4">
              <w:rPr>
                <w:sz w:val="20"/>
                <w:szCs w:val="20"/>
              </w:rPr>
              <w:t>Promotor/a de salud/sanitario</w:t>
            </w:r>
          </w:p>
        </w:tc>
        <w:tc>
          <w:tcPr>
            <w:tcW w:w="1520" w:type="dxa"/>
            <w:tcBorders>
              <w:top w:val="nil"/>
              <w:left w:val="nil"/>
              <w:bottom w:val="single" w:sz="4" w:space="0" w:color="000000"/>
              <w:right w:val="single" w:sz="4" w:space="0" w:color="000000"/>
            </w:tcBorders>
            <w:shd w:val="clear" w:color="auto" w:fill="auto"/>
            <w:vAlign w:val="center"/>
          </w:tcPr>
          <w:p w14:paraId="1BF745EE" w14:textId="77777777" w:rsidR="00E25F3C" w:rsidRPr="009236F4" w:rsidRDefault="00E25F3C" w:rsidP="009236F4">
            <w:pPr>
              <w:spacing w:after="0"/>
              <w:jc w:val="center"/>
              <w:rPr>
                <w:sz w:val="20"/>
                <w:szCs w:val="20"/>
              </w:rPr>
            </w:pPr>
            <w:r w:rsidRPr="009236F4">
              <w:rPr>
                <w:sz w:val="20"/>
                <w:szCs w:val="20"/>
              </w:rPr>
              <w:t>708</w:t>
            </w:r>
          </w:p>
        </w:tc>
      </w:tr>
      <w:tr w:rsidR="00E25F3C" w:rsidRPr="009236F4" w14:paraId="07F0EA17" w14:textId="77777777" w:rsidTr="009236F4">
        <w:trPr>
          <w:trHeight w:val="20"/>
        </w:trPr>
        <w:tc>
          <w:tcPr>
            <w:tcW w:w="5656" w:type="dxa"/>
            <w:tcBorders>
              <w:top w:val="nil"/>
              <w:left w:val="single" w:sz="4" w:space="0" w:color="000000"/>
              <w:bottom w:val="single" w:sz="4" w:space="0" w:color="000000"/>
              <w:right w:val="single" w:sz="4" w:space="0" w:color="000000"/>
            </w:tcBorders>
            <w:shd w:val="clear" w:color="auto" w:fill="auto"/>
            <w:vAlign w:val="bottom"/>
          </w:tcPr>
          <w:p w14:paraId="27E03C46" w14:textId="77777777" w:rsidR="00E25F3C" w:rsidRPr="009236F4" w:rsidRDefault="00E25F3C" w:rsidP="009236F4">
            <w:pPr>
              <w:spacing w:after="0"/>
              <w:rPr>
                <w:sz w:val="20"/>
                <w:szCs w:val="20"/>
              </w:rPr>
            </w:pPr>
            <w:r w:rsidRPr="009236F4">
              <w:rPr>
                <w:sz w:val="20"/>
                <w:szCs w:val="20"/>
              </w:rPr>
              <w:t>Curandero/chamán/líder religioso</w:t>
            </w:r>
          </w:p>
        </w:tc>
        <w:tc>
          <w:tcPr>
            <w:tcW w:w="1520" w:type="dxa"/>
            <w:tcBorders>
              <w:top w:val="nil"/>
              <w:left w:val="nil"/>
              <w:bottom w:val="single" w:sz="4" w:space="0" w:color="000000"/>
              <w:right w:val="single" w:sz="4" w:space="0" w:color="000000"/>
            </w:tcBorders>
            <w:shd w:val="clear" w:color="auto" w:fill="auto"/>
            <w:vAlign w:val="center"/>
          </w:tcPr>
          <w:p w14:paraId="60751D46" w14:textId="77777777" w:rsidR="00E25F3C" w:rsidRPr="009236F4" w:rsidRDefault="00E25F3C" w:rsidP="009236F4">
            <w:pPr>
              <w:spacing w:after="0"/>
              <w:jc w:val="center"/>
              <w:rPr>
                <w:sz w:val="20"/>
                <w:szCs w:val="20"/>
              </w:rPr>
            </w:pPr>
            <w:r w:rsidRPr="009236F4">
              <w:rPr>
                <w:sz w:val="20"/>
                <w:szCs w:val="20"/>
              </w:rPr>
              <w:t>552</w:t>
            </w:r>
          </w:p>
        </w:tc>
      </w:tr>
      <w:tr w:rsidR="00E25F3C" w:rsidRPr="009236F4" w14:paraId="72038F82" w14:textId="77777777" w:rsidTr="009236F4">
        <w:trPr>
          <w:trHeight w:val="20"/>
        </w:trPr>
        <w:tc>
          <w:tcPr>
            <w:tcW w:w="5656" w:type="dxa"/>
            <w:tcBorders>
              <w:top w:val="nil"/>
              <w:left w:val="single" w:sz="4" w:space="0" w:color="000000"/>
              <w:bottom w:val="single" w:sz="4" w:space="0" w:color="000000"/>
              <w:right w:val="single" w:sz="4" w:space="0" w:color="000000"/>
            </w:tcBorders>
            <w:shd w:val="clear" w:color="auto" w:fill="auto"/>
            <w:vAlign w:val="bottom"/>
          </w:tcPr>
          <w:p w14:paraId="405117CC" w14:textId="77777777" w:rsidR="00E25F3C" w:rsidRPr="009236F4" w:rsidRDefault="00E25F3C" w:rsidP="009236F4">
            <w:pPr>
              <w:spacing w:after="0"/>
              <w:rPr>
                <w:sz w:val="20"/>
                <w:szCs w:val="20"/>
              </w:rPr>
            </w:pPr>
            <w:r w:rsidRPr="009236F4">
              <w:rPr>
                <w:sz w:val="20"/>
                <w:szCs w:val="20"/>
              </w:rPr>
              <w:t>Médico</w:t>
            </w:r>
          </w:p>
        </w:tc>
        <w:tc>
          <w:tcPr>
            <w:tcW w:w="1520" w:type="dxa"/>
            <w:tcBorders>
              <w:top w:val="nil"/>
              <w:left w:val="nil"/>
              <w:bottom w:val="single" w:sz="4" w:space="0" w:color="000000"/>
              <w:right w:val="single" w:sz="4" w:space="0" w:color="000000"/>
            </w:tcBorders>
            <w:shd w:val="clear" w:color="auto" w:fill="auto"/>
            <w:vAlign w:val="center"/>
          </w:tcPr>
          <w:p w14:paraId="020AC3BB" w14:textId="77777777" w:rsidR="00E25F3C" w:rsidRPr="009236F4" w:rsidRDefault="00E25F3C" w:rsidP="009236F4">
            <w:pPr>
              <w:spacing w:after="0"/>
              <w:jc w:val="center"/>
              <w:rPr>
                <w:sz w:val="20"/>
                <w:szCs w:val="20"/>
              </w:rPr>
            </w:pPr>
            <w:r w:rsidRPr="009236F4">
              <w:rPr>
                <w:sz w:val="20"/>
                <w:szCs w:val="20"/>
              </w:rPr>
              <w:t>484</w:t>
            </w:r>
          </w:p>
        </w:tc>
      </w:tr>
      <w:tr w:rsidR="00E25F3C" w:rsidRPr="009236F4" w14:paraId="277DAB63" w14:textId="77777777" w:rsidTr="009236F4">
        <w:trPr>
          <w:trHeight w:val="20"/>
        </w:trPr>
        <w:tc>
          <w:tcPr>
            <w:tcW w:w="5656" w:type="dxa"/>
            <w:tcBorders>
              <w:top w:val="nil"/>
              <w:left w:val="single" w:sz="4" w:space="0" w:color="000000"/>
              <w:bottom w:val="single" w:sz="4" w:space="0" w:color="000000"/>
              <w:right w:val="single" w:sz="4" w:space="0" w:color="000000"/>
            </w:tcBorders>
            <w:shd w:val="clear" w:color="auto" w:fill="auto"/>
            <w:vAlign w:val="bottom"/>
          </w:tcPr>
          <w:p w14:paraId="0DA55F60" w14:textId="77777777" w:rsidR="00E25F3C" w:rsidRPr="009236F4" w:rsidRDefault="00E25F3C" w:rsidP="009236F4">
            <w:pPr>
              <w:spacing w:after="0"/>
              <w:rPr>
                <w:sz w:val="20"/>
                <w:szCs w:val="20"/>
              </w:rPr>
            </w:pPr>
            <w:r w:rsidRPr="009236F4">
              <w:rPr>
                <w:sz w:val="20"/>
                <w:szCs w:val="20"/>
              </w:rPr>
              <w:t xml:space="preserve">Yerbero, </w:t>
            </w:r>
            <w:proofErr w:type="spellStart"/>
            <w:r w:rsidRPr="009236F4">
              <w:rPr>
                <w:sz w:val="20"/>
                <w:szCs w:val="20"/>
              </w:rPr>
              <w:t>vaporadores</w:t>
            </w:r>
            <w:proofErr w:type="spellEnd"/>
            <w:r w:rsidRPr="009236F4">
              <w:rPr>
                <w:sz w:val="20"/>
                <w:szCs w:val="20"/>
              </w:rPr>
              <w:t xml:space="preserve">/as, hueseros/as, </w:t>
            </w:r>
            <w:proofErr w:type="spellStart"/>
            <w:r w:rsidRPr="009236F4">
              <w:rPr>
                <w:sz w:val="20"/>
                <w:szCs w:val="20"/>
              </w:rPr>
              <w:t>curandrores</w:t>
            </w:r>
            <w:proofErr w:type="spellEnd"/>
            <w:r w:rsidRPr="009236F4">
              <w:rPr>
                <w:sz w:val="20"/>
                <w:szCs w:val="20"/>
              </w:rPr>
              <w:t>/as y sobadores/as</w:t>
            </w:r>
          </w:p>
        </w:tc>
        <w:tc>
          <w:tcPr>
            <w:tcW w:w="1520" w:type="dxa"/>
            <w:tcBorders>
              <w:top w:val="nil"/>
              <w:left w:val="nil"/>
              <w:bottom w:val="single" w:sz="4" w:space="0" w:color="000000"/>
              <w:right w:val="single" w:sz="4" w:space="0" w:color="000000"/>
            </w:tcBorders>
            <w:shd w:val="clear" w:color="auto" w:fill="auto"/>
            <w:vAlign w:val="center"/>
          </w:tcPr>
          <w:p w14:paraId="1C4894B5" w14:textId="77777777" w:rsidR="00E25F3C" w:rsidRPr="009236F4" w:rsidRDefault="00E25F3C" w:rsidP="009236F4">
            <w:pPr>
              <w:spacing w:after="0"/>
              <w:jc w:val="center"/>
              <w:rPr>
                <w:sz w:val="20"/>
                <w:szCs w:val="20"/>
              </w:rPr>
            </w:pPr>
            <w:r w:rsidRPr="009236F4">
              <w:rPr>
                <w:sz w:val="20"/>
                <w:szCs w:val="20"/>
              </w:rPr>
              <w:t>355</w:t>
            </w:r>
          </w:p>
        </w:tc>
      </w:tr>
      <w:tr w:rsidR="00E25F3C" w:rsidRPr="009236F4" w14:paraId="1A988E4D" w14:textId="77777777" w:rsidTr="009236F4">
        <w:trPr>
          <w:trHeight w:val="20"/>
        </w:trPr>
        <w:tc>
          <w:tcPr>
            <w:tcW w:w="5656" w:type="dxa"/>
            <w:tcBorders>
              <w:top w:val="nil"/>
              <w:left w:val="single" w:sz="4" w:space="0" w:color="000000"/>
              <w:bottom w:val="single" w:sz="4" w:space="0" w:color="000000"/>
              <w:right w:val="single" w:sz="4" w:space="0" w:color="000000"/>
            </w:tcBorders>
            <w:shd w:val="clear" w:color="auto" w:fill="auto"/>
            <w:vAlign w:val="bottom"/>
          </w:tcPr>
          <w:p w14:paraId="1B24C152" w14:textId="77777777" w:rsidR="00E25F3C" w:rsidRPr="009236F4" w:rsidRDefault="00E25F3C" w:rsidP="009236F4">
            <w:pPr>
              <w:spacing w:after="0"/>
              <w:rPr>
                <w:sz w:val="20"/>
                <w:szCs w:val="20"/>
              </w:rPr>
            </w:pPr>
            <w:r w:rsidRPr="009236F4">
              <w:rPr>
                <w:sz w:val="20"/>
                <w:szCs w:val="20"/>
              </w:rPr>
              <w:t>Partero/a comadrona</w:t>
            </w:r>
          </w:p>
        </w:tc>
        <w:tc>
          <w:tcPr>
            <w:tcW w:w="1520" w:type="dxa"/>
            <w:tcBorders>
              <w:top w:val="nil"/>
              <w:left w:val="nil"/>
              <w:bottom w:val="single" w:sz="4" w:space="0" w:color="000000"/>
              <w:right w:val="single" w:sz="4" w:space="0" w:color="000000"/>
            </w:tcBorders>
            <w:shd w:val="clear" w:color="auto" w:fill="auto"/>
            <w:vAlign w:val="center"/>
          </w:tcPr>
          <w:p w14:paraId="6C191DC9" w14:textId="77777777" w:rsidR="00E25F3C" w:rsidRPr="009236F4" w:rsidRDefault="00E25F3C" w:rsidP="009236F4">
            <w:pPr>
              <w:spacing w:after="0"/>
              <w:jc w:val="center"/>
              <w:rPr>
                <w:sz w:val="20"/>
                <w:szCs w:val="20"/>
              </w:rPr>
            </w:pPr>
            <w:r w:rsidRPr="009236F4">
              <w:rPr>
                <w:sz w:val="20"/>
                <w:szCs w:val="20"/>
              </w:rPr>
              <w:t>247</w:t>
            </w:r>
          </w:p>
        </w:tc>
      </w:tr>
      <w:tr w:rsidR="00E25F3C" w:rsidRPr="009236F4" w14:paraId="6AB21072" w14:textId="77777777" w:rsidTr="009236F4">
        <w:trPr>
          <w:trHeight w:val="20"/>
        </w:trPr>
        <w:tc>
          <w:tcPr>
            <w:tcW w:w="5656" w:type="dxa"/>
            <w:tcBorders>
              <w:top w:val="nil"/>
              <w:left w:val="single" w:sz="4" w:space="0" w:color="000000"/>
              <w:bottom w:val="single" w:sz="4" w:space="0" w:color="000000"/>
              <w:right w:val="single" w:sz="4" w:space="0" w:color="000000"/>
            </w:tcBorders>
            <w:shd w:val="clear" w:color="auto" w:fill="auto"/>
            <w:vAlign w:val="bottom"/>
          </w:tcPr>
          <w:p w14:paraId="6997D133" w14:textId="77777777" w:rsidR="00E25F3C" w:rsidRPr="009236F4" w:rsidRDefault="00E25F3C" w:rsidP="009236F4">
            <w:pPr>
              <w:spacing w:after="0"/>
              <w:rPr>
                <w:sz w:val="20"/>
                <w:szCs w:val="20"/>
              </w:rPr>
            </w:pPr>
            <w:r w:rsidRPr="009236F4">
              <w:rPr>
                <w:sz w:val="20"/>
                <w:szCs w:val="20"/>
              </w:rPr>
              <w:t>Anciano/a sabio/a de la comunidad</w:t>
            </w:r>
          </w:p>
        </w:tc>
        <w:tc>
          <w:tcPr>
            <w:tcW w:w="1520" w:type="dxa"/>
            <w:tcBorders>
              <w:top w:val="nil"/>
              <w:left w:val="nil"/>
              <w:bottom w:val="single" w:sz="4" w:space="0" w:color="000000"/>
              <w:right w:val="single" w:sz="4" w:space="0" w:color="000000"/>
            </w:tcBorders>
            <w:shd w:val="clear" w:color="auto" w:fill="auto"/>
            <w:vAlign w:val="center"/>
          </w:tcPr>
          <w:p w14:paraId="00417855" w14:textId="77777777" w:rsidR="00E25F3C" w:rsidRPr="009236F4" w:rsidRDefault="00E25F3C" w:rsidP="009236F4">
            <w:pPr>
              <w:spacing w:after="0"/>
              <w:jc w:val="center"/>
              <w:rPr>
                <w:sz w:val="20"/>
                <w:szCs w:val="20"/>
              </w:rPr>
            </w:pPr>
            <w:r w:rsidRPr="009236F4">
              <w:rPr>
                <w:sz w:val="20"/>
                <w:szCs w:val="20"/>
              </w:rPr>
              <w:t>232</w:t>
            </w:r>
          </w:p>
        </w:tc>
      </w:tr>
      <w:tr w:rsidR="00E25F3C" w:rsidRPr="009236F4" w14:paraId="0F893A73" w14:textId="77777777" w:rsidTr="009236F4">
        <w:trPr>
          <w:trHeight w:val="20"/>
        </w:trPr>
        <w:tc>
          <w:tcPr>
            <w:tcW w:w="5656" w:type="dxa"/>
            <w:tcBorders>
              <w:top w:val="nil"/>
              <w:left w:val="single" w:sz="4" w:space="0" w:color="000000"/>
              <w:bottom w:val="single" w:sz="4" w:space="0" w:color="000000"/>
              <w:right w:val="single" w:sz="4" w:space="0" w:color="000000"/>
            </w:tcBorders>
            <w:shd w:val="clear" w:color="auto" w:fill="auto"/>
            <w:vAlign w:val="bottom"/>
          </w:tcPr>
          <w:p w14:paraId="4C2DCEC4" w14:textId="77777777" w:rsidR="00E25F3C" w:rsidRPr="009236F4" w:rsidRDefault="00E25F3C" w:rsidP="009236F4">
            <w:pPr>
              <w:spacing w:after="0"/>
              <w:rPr>
                <w:sz w:val="20"/>
                <w:szCs w:val="20"/>
              </w:rPr>
            </w:pPr>
            <w:r w:rsidRPr="009236F4">
              <w:rPr>
                <w:sz w:val="20"/>
                <w:szCs w:val="20"/>
              </w:rPr>
              <w:t>Tecnólogo médico</w:t>
            </w:r>
          </w:p>
        </w:tc>
        <w:tc>
          <w:tcPr>
            <w:tcW w:w="1520" w:type="dxa"/>
            <w:tcBorders>
              <w:top w:val="nil"/>
              <w:left w:val="nil"/>
              <w:bottom w:val="single" w:sz="4" w:space="0" w:color="000000"/>
              <w:right w:val="single" w:sz="4" w:space="0" w:color="000000"/>
            </w:tcBorders>
            <w:shd w:val="clear" w:color="auto" w:fill="auto"/>
            <w:vAlign w:val="center"/>
          </w:tcPr>
          <w:p w14:paraId="146205E7" w14:textId="77777777" w:rsidR="00E25F3C" w:rsidRPr="009236F4" w:rsidRDefault="00E25F3C" w:rsidP="009236F4">
            <w:pPr>
              <w:spacing w:after="0"/>
              <w:jc w:val="center"/>
              <w:rPr>
                <w:sz w:val="20"/>
                <w:szCs w:val="20"/>
              </w:rPr>
            </w:pPr>
            <w:r w:rsidRPr="009236F4">
              <w:rPr>
                <w:sz w:val="20"/>
                <w:szCs w:val="20"/>
              </w:rPr>
              <w:t>35</w:t>
            </w:r>
          </w:p>
        </w:tc>
      </w:tr>
    </w:tbl>
    <w:p w14:paraId="1E9404DA" w14:textId="77777777" w:rsidR="00E25F3C" w:rsidRPr="002546A8" w:rsidRDefault="00E25F3C" w:rsidP="00E25F3C">
      <w:pPr>
        <w:spacing w:line="240" w:lineRule="auto"/>
        <w:rPr>
          <w:sz w:val="18"/>
          <w:szCs w:val="18"/>
        </w:rPr>
      </w:pPr>
      <w:r w:rsidRPr="002546A8">
        <w:rPr>
          <w:sz w:val="18"/>
          <w:szCs w:val="18"/>
        </w:rPr>
        <w:t>Fuente: INEI - III Censo Nacional de Comunidades Nativas 2017. Elaboración: Ministerio de Cultura - DGPI.</w:t>
      </w:r>
    </w:p>
    <w:p w14:paraId="2F8AE614" w14:textId="45F3C09D" w:rsidR="00E25F3C" w:rsidRDefault="00E25F3C" w:rsidP="00E25F3C">
      <w:pPr>
        <w:spacing w:after="0" w:line="276" w:lineRule="auto"/>
        <w:jc w:val="both"/>
      </w:pPr>
      <w:r>
        <w:t>Asimismo, se encuentran avances en el acceso de la población indígena u originaria a un seguro de salud</w:t>
      </w:r>
      <w:r>
        <w:rPr>
          <w:vertAlign w:val="superscript"/>
        </w:rPr>
        <w:footnoteReference w:id="90"/>
      </w:r>
      <w:r>
        <w:t>. Según la ENAHO 2022, se halla que el 89.5% de la población con lengua materna indígena contaba con seguro de salud. No obstante,</w:t>
      </w:r>
      <w:r w:rsidRPr="00541A33">
        <w:t xml:space="preserve"> contar con </w:t>
      </w:r>
      <w:r>
        <w:t xml:space="preserve">un </w:t>
      </w:r>
      <w:r w:rsidRPr="00541A33">
        <w:t>seguro de salud no necesariamente garantiza el acceso a los servicios básicos de salud. Es importante considerar que si bien las iniciativas del sector salud por reducir las brechas en las zonas y poblaciones más alejadas del país han tenido buenos resultados; aún quedan aspectos muy importantes a considerar en el servicio</w:t>
      </w:r>
      <w:r>
        <w:t xml:space="preserve">, </w:t>
      </w:r>
      <w:r w:rsidRPr="00541A33">
        <w:t>como la pertinencia cultural, l</w:t>
      </w:r>
      <w:r>
        <w:t>o</w:t>
      </w:r>
      <w:r w:rsidRPr="00541A33">
        <w:t xml:space="preserve"> cual permitiría contar con un número mayor de beneficiarios.</w:t>
      </w:r>
    </w:p>
    <w:p w14:paraId="33311556" w14:textId="77777777" w:rsidR="00701860" w:rsidRDefault="00701860" w:rsidP="00E25F3C">
      <w:pPr>
        <w:spacing w:after="0" w:line="276" w:lineRule="auto"/>
        <w:jc w:val="both"/>
      </w:pPr>
    </w:p>
    <w:p w14:paraId="7EA960A8" w14:textId="67A24AF8" w:rsidR="00E25F3C" w:rsidRDefault="00E25F3C" w:rsidP="00E25F3C">
      <w:pPr>
        <w:spacing w:after="0" w:line="276" w:lineRule="auto"/>
        <w:jc w:val="both"/>
      </w:pPr>
      <w:r>
        <w:t xml:space="preserve">No obstante, el acceso no solo debe ser visto desde la mirada de la cobertura. En el caso de la salud ofrecida a pueblos indígena u originarios, también debe contemplar que esta sea culturalmente pertinente. Esta deficiencia en el servicio de salud para </w:t>
      </w:r>
      <w:r w:rsidR="003357A3">
        <w:t>pueblos indígenas u originarios</w:t>
      </w:r>
      <w:r w:rsidR="004D24D4">
        <w:t xml:space="preserve"> </w:t>
      </w:r>
      <w:r>
        <w:t xml:space="preserve">fue evidenciada e intensificada con la llegada de la pandemia del COVID-19. Los protocolos y medidas dictadas por el MINSA tardaron en implementarse en los </w:t>
      </w:r>
      <w:r w:rsidR="003357A3">
        <w:t>pueblos indígenas u originarios</w:t>
      </w:r>
      <w:r w:rsidR="004D24D4">
        <w:t xml:space="preserve"> </w:t>
      </w:r>
      <w:r>
        <w:t xml:space="preserve">debido a que no tomaron en cuenta el contexto estructural desfavorecido en temas de saneamiento y salud, así como no se tomaron en cuenta la inclusión de conocimientos de la medicina tradicional en la respuesta del Estado para este grupo poblacional (IDEHPUCP, 2021). </w:t>
      </w:r>
    </w:p>
    <w:p w14:paraId="42EE139A" w14:textId="5B32EFA7" w:rsidR="00E25F3C" w:rsidRDefault="00E25F3C" w:rsidP="00E25F3C">
      <w:pPr>
        <w:spacing w:before="120" w:after="120" w:line="276" w:lineRule="auto"/>
        <w:jc w:val="both"/>
      </w:pPr>
      <w:r>
        <w:t xml:space="preserve">Si bien el sistema de salud es deficiente y aún no llega a cubrir en su totalidad la atención en los territorios en lo que se encuentran los pueblos indígenas u originarios, </w:t>
      </w:r>
      <w:r w:rsidR="000970F8">
        <w:t>los propios pueblos cuentan</w:t>
      </w:r>
      <w:r>
        <w:t xml:space="preserve"> con sus medios de cuidado a través de sus sabios y sabias. Así, por ejemplo, se cuenta </w:t>
      </w:r>
      <w:commentRangeStart w:id="609"/>
      <w:r>
        <w:t>con</w:t>
      </w:r>
      <w:commentRangeEnd w:id="609"/>
      <w:r w:rsidR="00265371">
        <w:rPr>
          <w:rStyle w:val="Refdecomentario"/>
          <w:rFonts w:eastAsiaTheme="minorHAnsi"/>
        </w:rPr>
        <w:commentReference w:id="609"/>
      </w:r>
      <w:r>
        <w:t xml:space="preserve"> propias formas de parto y cuidado de los niños</w:t>
      </w:r>
      <w:r>
        <w:rPr>
          <w:vertAlign w:val="superscript"/>
        </w:rPr>
        <w:footnoteReference w:id="91"/>
      </w:r>
      <w:r>
        <w:t xml:space="preserve">. Actualmente, uno de los retos del servicio de salud peruano para </w:t>
      </w:r>
      <w:r w:rsidR="003357A3">
        <w:t>pueblos indígenas u originarios</w:t>
      </w:r>
      <w:r w:rsidR="004D24D4">
        <w:t xml:space="preserve"> </w:t>
      </w:r>
      <w:r>
        <w:t xml:space="preserve">es garantizar un diálogo entre la medicina occidental y la tradicional para así garantizar la interculturalidad en salud. Si bien es cierto, el MINSA cuenta con diversa normativa para regular este aspecto. Sin embargo, la eficacia y continuidad de las políticas en salud intercultural para el cierra de brechas depende de los prestadores de salud con contacto directo a la población indígena u originaria. En ese sentido, aún deben ser fortalecidos y capacitados (UNFPA, 2017). </w:t>
      </w:r>
    </w:p>
    <w:p w14:paraId="4272DD7A" w14:textId="367E1C83" w:rsidR="00E25F3C" w:rsidRDefault="00E25F3C" w:rsidP="00E25F3C">
      <w:pPr>
        <w:pStyle w:val="Ttulo5"/>
        <w:spacing w:after="240"/>
        <w:jc w:val="both"/>
        <w:rPr>
          <w:color w:val="205768"/>
        </w:rPr>
      </w:pPr>
      <w:bookmarkStart w:id="610" w:name="_Toc137231231"/>
      <w:bookmarkStart w:id="611" w:name="_Toc137491098"/>
      <w:bookmarkStart w:id="612" w:name="_Toc143624301"/>
      <w:r>
        <w:rPr>
          <w:color w:val="205768"/>
        </w:rPr>
        <w:t>2.</w:t>
      </w:r>
      <w:r w:rsidR="005A0A93">
        <w:rPr>
          <w:color w:val="205768"/>
        </w:rPr>
        <w:t>5</w:t>
      </w:r>
      <w:r>
        <w:rPr>
          <w:color w:val="205768"/>
        </w:rPr>
        <w:t xml:space="preserve">.2.7.5. </w:t>
      </w:r>
      <w:bookmarkEnd w:id="610"/>
      <w:bookmarkEnd w:id="611"/>
      <w:r w:rsidR="004746D7" w:rsidRPr="00607254">
        <w:rPr>
          <w:caps w:val="0"/>
          <w:color w:val="205768"/>
        </w:rPr>
        <w:t>Limitada soberanía y seguridad alimentaria y nutricional de los pueblos indígenas u originarios</w:t>
      </w:r>
      <w:bookmarkStart w:id="613" w:name="_Toc137231232"/>
      <w:bookmarkStart w:id="614" w:name="_Toc137491099"/>
      <w:bookmarkEnd w:id="612"/>
    </w:p>
    <w:p w14:paraId="4BA765B0" w14:textId="4CA40F2D" w:rsidR="00E25F3C" w:rsidRDefault="00E25F3C" w:rsidP="00E25F3C">
      <w:pPr>
        <w:spacing w:before="120" w:line="276" w:lineRule="auto"/>
        <w:jc w:val="both"/>
      </w:pPr>
      <w:r>
        <w:t xml:space="preserve">La presente causa indirecta aborda la problemática de la soberanía y seguridad alimentaria y nutricional de los </w:t>
      </w:r>
      <w:r w:rsidR="003357A3">
        <w:t>pueblos indígenas u originarios</w:t>
      </w:r>
      <w:r w:rsidR="009C46A0">
        <w:t xml:space="preserve"> </w:t>
      </w:r>
      <w:r>
        <w:t xml:space="preserve">a partir de información relacionada con la salud nutricional de los </w:t>
      </w:r>
      <w:r w:rsidR="003357A3">
        <w:t>pueblos indígenas u originarios</w:t>
      </w:r>
      <w:r w:rsidR="009C46A0">
        <w:t xml:space="preserve"> </w:t>
      </w:r>
      <w:r>
        <w:t xml:space="preserve">en los primeros años de vida. </w:t>
      </w:r>
    </w:p>
    <w:p w14:paraId="6FF4FF01" w14:textId="77777777" w:rsidR="00E25F3C" w:rsidRDefault="00E25F3C" w:rsidP="00E25F3C">
      <w:pPr>
        <w:spacing w:after="0" w:line="276" w:lineRule="auto"/>
        <w:jc w:val="both"/>
      </w:pPr>
      <w:r>
        <w:t xml:space="preserve">Según la ENDES 2022, efectuada por el INEI, la desnutrición crónica afecta al 11.7% de las niñas y niños menores de cinco años a nivel país. Cabe destacar que, los efectos de la desnutrición están relacionados con la baja estatura en la adultez, menos años de escolaridad y menor funcionamiento intelectual, y es que la desnutrición infantil tiene consecuencias irreversibles, dado que el cerebro necesita de nutrientes para su desarrollo (Palma, 2018).  Para darle un acercamiento a ese hecho en el caso de los pueblos indígenas, el 19.3% de las niñas y los niños menores de cinco años cuya madre tiene una lengua indígena como lengua materna se encuentran en estado de anemia. A diferencia de ellos, el porcentaje es de 9.7% para las de niñas y niños menores de cinco años cuya madre no tiene una lengua indígena. Esto indica que la prevalencia de desnutrición es mayor en el caso de infantes de madres indígenas. </w:t>
      </w:r>
    </w:p>
    <w:p w14:paraId="24E7C30C" w14:textId="4E65887F" w:rsidR="00E25F3C" w:rsidRDefault="00E25F3C" w:rsidP="00E25F3C">
      <w:pPr>
        <w:spacing w:after="0" w:line="276" w:lineRule="auto"/>
        <w:jc w:val="both"/>
      </w:pPr>
    </w:p>
    <w:p w14:paraId="28323D04" w14:textId="77777777" w:rsidR="009236F4" w:rsidRDefault="009236F4" w:rsidP="00E25F3C">
      <w:pPr>
        <w:spacing w:after="0" w:line="276" w:lineRule="auto"/>
        <w:jc w:val="both"/>
      </w:pPr>
    </w:p>
    <w:p w14:paraId="6A327C99" w14:textId="15AD562D" w:rsidR="00E25F3C" w:rsidRDefault="00E25F3C" w:rsidP="00E25F3C">
      <w:pPr>
        <w:pStyle w:val="Descripcin"/>
      </w:pPr>
      <w:bookmarkStart w:id="615" w:name="_Toc137233417"/>
      <w:bookmarkStart w:id="616" w:name="_Toc143202975"/>
      <w:r>
        <w:t xml:space="preserve">Gráfico </w:t>
      </w:r>
      <w:r w:rsidR="00000000">
        <w:fldChar w:fldCharType="begin"/>
      </w:r>
      <w:r w:rsidR="00000000">
        <w:instrText xml:space="preserve"> SEQ Gráfico \* ARABIC </w:instrText>
      </w:r>
      <w:r w:rsidR="00000000">
        <w:fldChar w:fldCharType="separate"/>
      </w:r>
      <w:r w:rsidR="00740F56">
        <w:rPr>
          <w:noProof/>
        </w:rPr>
        <w:t>26</w:t>
      </w:r>
      <w:r w:rsidR="00000000">
        <w:rPr>
          <w:noProof/>
        </w:rPr>
        <w:fldChar w:fldCharType="end"/>
      </w:r>
      <w:r>
        <w:t xml:space="preserve">. </w:t>
      </w:r>
      <w:r w:rsidRPr="009D1A3E">
        <w:t>Desnutrición de niños y niñas menores de cinco años</w:t>
      </w:r>
      <w:bookmarkEnd w:id="615"/>
      <w:r>
        <w:t>, según lengua materna de la madre, 2022</w:t>
      </w:r>
      <w:bookmarkEnd w:id="616"/>
    </w:p>
    <w:p w14:paraId="2DE2E03C" w14:textId="77777777" w:rsidR="00E25F3C" w:rsidRPr="009C15BF" w:rsidRDefault="00E25F3C" w:rsidP="0029664B">
      <w:pPr>
        <w:jc w:val="center"/>
      </w:pPr>
      <w:r>
        <w:rPr>
          <w:noProof/>
          <w14:ligatures w14:val="standardContextual"/>
        </w:rPr>
        <w:drawing>
          <wp:inline distT="0" distB="0" distL="0" distR="0" wp14:anchorId="6BE5DD6F" wp14:editId="5DE482D5">
            <wp:extent cx="4367284" cy="2129051"/>
            <wp:effectExtent l="0" t="0" r="14605" b="5080"/>
            <wp:docPr id="1787347556" name="Gráfico 1">
              <a:extLst xmlns:a="http://schemas.openxmlformats.org/drawingml/2006/main">
                <a:ext uri="{FF2B5EF4-FFF2-40B4-BE49-F238E27FC236}">
                  <a16:creationId xmlns:a16="http://schemas.microsoft.com/office/drawing/2014/main" id="{F6E0B239-AFAD-F5CF-9BE8-DE5C1FF940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73C131CA" w14:textId="77777777" w:rsidR="00E25F3C" w:rsidRPr="002546A8" w:rsidRDefault="00E25F3C" w:rsidP="00E25F3C">
      <w:pPr>
        <w:spacing w:before="120" w:after="120" w:line="276" w:lineRule="auto"/>
        <w:jc w:val="both"/>
        <w:rPr>
          <w:sz w:val="20"/>
          <w:szCs w:val="20"/>
        </w:rPr>
      </w:pPr>
      <w:r w:rsidRPr="002546A8">
        <w:rPr>
          <w:sz w:val="18"/>
          <w:szCs w:val="18"/>
        </w:rPr>
        <w:t>Fuente: INEI - ENDES. Elaboración: Ministerio de Cultura - DGPI.</w:t>
      </w:r>
    </w:p>
    <w:p w14:paraId="77322569" w14:textId="77777777" w:rsidR="000970F8" w:rsidRDefault="000970F8" w:rsidP="00E25F3C">
      <w:pPr>
        <w:spacing w:after="0" w:line="276" w:lineRule="auto"/>
        <w:jc w:val="both"/>
      </w:pPr>
    </w:p>
    <w:p w14:paraId="55A003F9" w14:textId="787D3A4A" w:rsidR="00E25F3C" w:rsidRDefault="00E25F3C" w:rsidP="00E25F3C">
      <w:pPr>
        <w:spacing w:after="0" w:line="276" w:lineRule="auto"/>
        <w:jc w:val="both"/>
      </w:pPr>
      <w:r>
        <w:t xml:space="preserve">El caso de la anemia es aún más grave para la población infantil indígena u originaria. La presencia de anemia es preocupante en todos los ámbitos y niveles de salud debido a que sus consecuencias repercuten negativamente en el desarrollo de niñas y niños a nivel cognitivo, motor, emocional y social (MINSA, 2017). En el Perú, la ENDES 2022 indica que el 47.0% de niñas y niños de 6 a 35 meses cuya madre tiene una lengua indígena se encuentra con anemia, frente a un porcentaje inferior de 32.1% de niñas y niños de 6 a 35 meses de lengua no indígena materna. A pesar de los niveles altos, es importante resaltar que la cifra se ha reducido en 7 puntos porcentuales para el caso de infantes indígenas u originarios con respecto a los niveles del 2021. </w:t>
      </w:r>
    </w:p>
    <w:p w14:paraId="6A0799D3" w14:textId="2C330E27" w:rsidR="00E25F3C" w:rsidRDefault="00E25F3C" w:rsidP="00B55BDE">
      <w:pPr>
        <w:pStyle w:val="Descripcin"/>
        <w:spacing w:before="240"/>
        <w:jc w:val="both"/>
        <w:rPr>
          <w:b w:val="0"/>
          <w:sz w:val="20"/>
          <w:szCs w:val="20"/>
        </w:rPr>
      </w:pPr>
      <w:bookmarkStart w:id="617" w:name="_heading=h.8g2to050epxz" w:colFirst="0" w:colLast="0"/>
      <w:bookmarkStart w:id="618" w:name="_heading=h.35nkun2" w:colFirst="0" w:colLast="0"/>
      <w:bookmarkStart w:id="619" w:name="_Toc137233418"/>
      <w:bookmarkStart w:id="620" w:name="_Toc143202976"/>
      <w:bookmarkEnd w:id="617"/>
      <w:bookmarkEnd w:id="618"/>
      <w:r>
        <w:t xml:space="preserve">Gráfico </w:t>
      </w:r>
      <w:r w:rsidR="00000000">
        <w:fldChar w:fldCharType="begin"/>
      </w:r>
      <w:r w:rsidR="00000000">
        <w:instrText xml:space="preserve"> SEQ Gráfico \* ARABIC </w:instrText>
      </w:r>
      <w:r w:rsidR="00000000">
        <w:fldChar w:fldCharType="separate"/>
      </w:r>
      <w:r w:rsidR="00740F56">
        <w:rPr>
          <w:noProof/>
        </w:rPr>
        <w:t>27</w:t>
      </w:r>
      <w:r w:rsidR="00000000">
        <w:rPr>
          <w:noProof/>
        </w:rPr>
        <w:fldChar w:fldCharType="end"/>
      </w:r>
      <w:r>
        <w:t xml:space="preserve">. </w:t>
      </w:r>
      <w:r w:rsidRPr="0008038A">
        <w:t xml:space="preserve">Anemia en niñas y niños menores de cinco años (patrón OMS), según lengua materna de la madre, </w:t>
      </w:r>
      <w:bookmarkEnd w:id="619"/>
      <w:r>
        <w:t>2022</w:t>
      </w:r>
      <w:bookmarkEnd w:id="620"/>
    </w:p>
    <w:p w14:paraId="40A51369" w14:textId="77777777" w:rsidR="00E25F3C" w:rsidRDefault="00E25F3C" w:rsidP="00E25F3C">
      <w:pPr>
        <w:spacing w:after="0" w:line="240" w:lineRule="auto"/>
        <w:ind w:left="728"/>
      </w:pPr>
      <w:r>
        <w:rPr>
          <w:noProof/>
          <w14:ligatures w14:val="standardContextual"/>
        </w:rPr>
        <w:drawing>
          <wp:inline distT="0" distB="0" distL="0" distR="0" wp14:anchorId="260534DD" wp14:editId="417DC7B3">
            <wp:extent cx="4531057" cy="2074460"/>
            <wp:effectExtent l="0" t="0" r="3175" b="2540"/>
            <wp:docPr id="350403620" name="Gráfico 1">
              <a:extLst xmlns:a="http://schemas.openxmlformats.org/drawingml/2006/main">
                <a:ext uri="{FF2B5EF4-FFF2-40B4-BE49-F238E27FC236}">
                  <a16:creationId xmlns:a16="http://schemas.microsoft.com/office/drawing/2014/main" id="{EC873A4A-E14B-DF9B-E9F2-EFF07D9468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17E6823B" w14:textId="77777777" w:rsidR="00E25F3C" w:rsidRPr="002546A8" w:rsidRDefault="00E25F3C" w:rsidP="00E25F3C">
      <w:pPr>
        <w:spacing w:before="120" w:after="120" w:line="276" w:lineRule="auto"/>
        <w:jc w:val="both"/>
        <w:rPr>
          <w:sz w:val="20"/>
          <w:szCs w:val="20"/>
        </w:rPr>
      </w:pPr>
      <w:r w:rsidRPr="002546A8">
        <w:rPr>
          <w:sz w:val="18"/>
          <w:szCs w:val="18"/>
        </w:rPr>
        <w:t>Fuente: INEI - ENDES. Elaboración: Ministerio de Cultura - DGPI.</w:t>
      </w:r>
    </w:p>
    <w:p w14:paraId="011ED82C" w14:textId="77777777" w:rsidR="00E25F3C" w:rsidRDefault="00E25F3C" w:rsidP="00E25F3C">
      <w:pPr>
        <w:spacing w:before="120" w:after="0" w:line="276" w:lineRule="auto"/>
        <w:jc w:val="both"/>
        <w:rPr>
          <w:vertAlign w:val="superscript"/>
        </w:rPr>
      </w:pPr>
      <w:r>
        <w:t xml:space="preserve">Estas situaciones son producto de un derecho a la alimentación vulnerado. De hecho, según un estudio elaborado por la FAO sobre inseguridad alimentaria publicado en el 2022, el Perú es el país con mayor inseguridad alimentaria de Sudamérica, con aproximadamente 16.6 millones de peruanos y peruanas en esta situación, donde los más vulnerables son aquellos en pobreza. Para comprender esta problemática y su relación con los pueblos indígenas u originarios, es pertinente definir este concepto, así como el de soberanía alimentaria. </w:t>
      </w:r>
    </w:p>
    <w:p w14:paraId="1757AF15" w14:textId="77777777" w:rsidR="00E25F3C" w:rsidRDefault="00E25F3C" w:rsidP="00E25F3C">
      <w:pPr>
        <w:spacing w:before="120" w:after="0" w:line="276" w:lineRule="auto"/>
        <w:jc w:val="both"/>
      </w:pPr>
      <w:r>
        <w:t xml:space="preserve">La seguridad alimentaria es la situación en la que todas las personas, en todo momento, tienen acceso físico y económico a suficientes alimentos inocuos y nutritivos para satisfacer sus necesidades alimenticias para desarrollar una vida saludable (FAO, 2006). Por su lado, la soberanía alimentaria es un concepto más amplio que pone la necesidad de la alimentación en el foco de las políticas considerando que los alimentos no son una mercancía, también este concepto sostiene el apoyo a modos de vida sostenibles, en respeto a la naturaleza y </w:t>
      </w:r>
      <w:proofErr w:type="spellStart"/>
      <w:r>
        <w:t>eel</w:t>
      </w:r>
      <w:proofErr w:type="spellEnd"/>
      <w:r>
        <w:t xml:space="preserve"> trabajo de los proveedores de alimentos. Asimismo, reduce la distancia entre los consumidores y los proveedores, protegiendo a los productores de la competencia desleal y, de hecho, empoderándolos. Finalmente, la soberanía alimentaria se basa en los conocimientos tradicionales, priorizándolos frente a tecnologías que atenten con los sistemas alimentarios locales (</w:t>
      </w:r>
      <w:proofErr w:type="spellStart"/>
      <w:r>
        <w:t>Forum</w:t>
      </w:r>
      <w:proofErr w:type="spellEnd"/>
      <w:r>
        <w:t xml:space="preserve"> </w:t>
      </w:r>
      <w:proofErr w:type="spellStart"/>
      <w:r>
        <w:t>for</w:t>
      </w:r>
      <w:proofErr w:type="spellEnd"/>
      <w:r>
        <w:t xml:space="preserve"> </w:t>
      </w:r>
      <w:proofErr w:type="spellStart"/>
      <w:r>
        <w:t>Food</w:t>
      </w:r>
      <w:proofErr w:type="spellEnd"/>
      <w:r>
        <w:t xml:space="preserve"> </w:t>
      </w:r>
      <w:proofErr w:type="spellStart"/>
      <w:r>
        <w:t>Sovereignty</w:t>
      </w:r>
      <w:proofErr w:type="spellEnd"/>
      <w:r>
        <w:t xml:space="preserve">, 2007). </w:t>
      </w:r>
    </w:p>
    <w:p w14:paraId="19E47AB8" w14:textId="77777777" w:rsidR="00E25F3C" w:rsidRDefault="00E25F3C" w:rsidP="00E25F3C">
      <w:pPr>
        <w:spacing w:before="120" w:after="0" w:line="276" w:lineRule="auto"/>
        <w:jc w:val="both"/>
      </w:pPr>
      <w:r>
        <w:t xml:space="preserve">Frente a estos dos conceptos, es importante comprender que no son antagónicos. Por el contrario, parten de la misma concepción de asegurar alimentos para responder a las demandas que surgirán en el futuro (FAO, 2013). De hecho, desde la concepción de la organización indígena nacional ONAMIAP, se considera que la seguridad alimentaria es un derecho relacionado directamente con la soberanía alimentaria, lo que significaría su derecho a decidir qué alimentos producir y consumir (ONAMIAP, 2015). </w:t>
      </w:r>
    </w:p>
    <w:p w14:paraId="6D44ABC3" w14:textId="084B170E" w:rsidR="00E25F3C" w:rsidRDefault="00E25F3C" w:rsidP="00E25F3C">
      <w:pPr>
        <w:spacing w:before="120" w:line="276" w:lineRule="auto"/>
        <w:jc w:val="both"/>
      </w:pPr>
      <w:r>
        <w:t xml:space="preserve">En este contexto, los </w:t>
      </w:r>
      <w:r w:rsidR="003357A3">
        <w:t>pueblos indígenas u originarios</w:t>
      </w:r>
      <w:r w:rsidR="001066B4">
        <w:t xml:space="preserve"> </w:t>
      </w:r>
      <w:r>
        <w:t xml:space="preserve">guardan especial relación con estos conceptos al practicar en gran medida la agricultura familiar. Sin embargo, en especial, se tiene una relación con la mujer indígena u originar. Recordar que, el acceso general de las personas a alimentos depende del trabajo de la mujer rural. Ellas son las que no solo cultivan alimentos para el consumo familiar, sino también son parte fundamental del cultivo en las parcelas familiares. Lamentablemente, es recurrente que su mano de obra agrícola se vea invisibilizada y puesta en segundo plano dentro de la familia como en la sociedad. En ese sentido, garantizar los derechos de las mujeres indígenas no solo es una obligación, sino que una estrategia fundamental para garantizar la seguridad alimentaria de todos y todas (FAO, s/f). </w:t>
      </w:r>
    </w:p>
    <w:p w14:paraId="7E7E41E6" w14:textId="67FAADD5" w:rsidR="00E25F3C" w:rsidRDefault="00E25F3C" w:rsidP="00E25F3C">
      <w:pPr>
        <w:pStyle w:val="Ttulo5"/>
        <w:spacing w:after="240"/>
        <w:jc w:val="both"/>
      </w:pPr>
      <w:bookmarkStart w:id="621" w:name="_Toc143624302"/>
      <w:r>
        <w:rPr>
          <w:color w:val="205768"/>
        </w:rPr>
        <w:t>2.</w:t>
      </w:r>
      <w:r w:rsidR="005A0A93">
        <w:rPr>
          <w:color w:val="205768"/>
        </w:rPr>
        <w:t>5</w:t>
      </w:r>
      <w:r>
        <w:rPr>
          <w:color w:val="205768"/>
        </w:rPr>
        <w:t xml:space="preserve">.2.7.6. </w:t>
      </w:r>
      <w:bookmarkEnd w:id="613"/>
      <w:bookmarkEnd w:id="614"/>
      <w:r w:rsidR="004746D7" w:rsidRPr="008B5BF6">
        <w:rPr>
          <w:caps w:val="0"/>
          <w:color w:val="205768"/>
        </w:rPr>
        <w:t>Insuficiente respeto a la jurisdicción especial indígena</w:t>
      </w:r>
      <w:bookmarkEnd w:id="621"/>
    </w:p>
    <w:p w14:paraId="4CB305EC" w14:textId="2DA7825A" w:rsidR="00E25F3C" w:rsidRDefault="00E25F3C" w:rsidP="00E25F3C">
      <w:pPr>
        <w:jc w:val="both"/>
      </w:pPr>
      <w:r>
        <w:t>La present</w:t>
      </w:r>
      <w:r w:rsidR="00544FA4">
        <w:t>e</w:t>
      </w:r>
      <w:r>
        <w:t xml:space="preserve"> causa indirecta presenta la situación de la jurisdicción especial indígena. </w:t>
      </w:r>
      <w:r w:rsidRPr="005C275E">
        <w:t>Los pueblos indígenas</w:t>
      </w:r>
      <w:r>
        <w:t xml:space="preserve"> cuentan con sus propias formas de administración de justicia dentro de sus comunidades para la resolución de conflictos. En ese sentido, la Justicia Comunal o Justicia Indígena, “se presenta como aquel valor y arte de resolver conflictos que se produce entre los miembros de una comunidad de personas (o pueblo indígena) en el que se integran por un interés común o por lazos de identidad pasados y presentes (Peña </w:t>
      </w:r>
      <w:proofErr w:type="spellStart"/>
      <w:r>
        <w:t>Jumpa</w:t>
      </w:r>
      <w:proofErr w:type="spellEnd"/>
      <w:r>
        <w:t>, 2021). En ese sentido, y en concordancia con los artículos 8 y 9 del Convenio 169 de la OIT, los Estados tienen la obligación de respetar aquellas instituciones y procurar la coexistencia con el sistema ordinario sin establecer jerarquías entre ambos (</w:t>
      </w:r>
      <w:proofErr w:type="spellStart"/>
      <w:r>
        <w:t>Bucetto</w:t>
      </w:r>
      <w:proofErr w:type="spellEnd"/>
      <w:r>
        <w:t xml:space="preserve">, 2020). </w:t>
      </w:r>
    </w:p>
    <w:p w14:paraId="0AF701D5" w14:textId="25676674" w:rsidR="00E25F3C" w:rsidRDefault="00E25F3C" w:rsidP="00E25F3C">
      <w:pPr>
        <w:jc w:val="both"/>
      </w:pPr>
      <w:r>
        <w:t>Este reconocimiento, se basa también en normativa nacional. En el artículo 149 de la constitución del Perú</w:t>
      </w:r>
      <w:ins w:id="622" w:author="Franco Gustavo Arroyo Gonzales" w:date="2023-09-11T20:45:00Z">
        <w:r w:rsidR="00B64FCD">
          <w:t xml:space="preserve"> </w:t>
        </w:r>
      </w:ins>
      <w:del w:id="623" w:author="Franco Gustavo Arroyo Gonzales" w:date="2023-09-11T20:45:00Z">
        <w:r w:rsidDel="00B64FCD">
          <w:delText xml:space="preserve">, donde </w:delText>
        </w:r>
      </w:del>
      <w:r>
        <w:t xml:space="preserve">se expresa que la jurisdicción especial es la facultad constitucional de las autoridades de las comunidades campesinas y nativas, y rondas campesinas de administrar justicia dentro de su ámbito territorial. Así, esta se da de forma autónoma e independiente, según su derecho consuetudinario y la legislación especial vigente, siempre que no viole derechos fundamentales de las personas. Asimismo, el artículo 19 de la Ley de Comunidades Nativas y de Desarrollo Agrario de las Regiones de Selva y Ceja de Selva determina que los conflictos y controversias de naturaleza de mínima cuantía que se origine entre los miembros de una Comunidad Nativa, así como las faltas que se cometan, serán resueltos o sancionados en su caso, en forma definitiva, por sus órganos de gobierno. </w:t>
      </w:r>
    </w:p>
    <w:p w14:paraId="410E0CB7" w14:textId="31CE2C41" w:rsidR="00E25F3C" w:rsidRDefault="00E25F3C" w:rsidP="00E25F3C">
      <w:pPr>
        <w:jc w:val="both"/>
      </w:pPr>
      <w:r>
        <w:t>Cabe destacar que</w:t>
      </w:r>
      <w:ins w:id="624" w:author="Franco Gustavo Arroyo Gonzales" w:date="2023-09-11T20:45:00Z">
        <w:r w:rsidR="00B64FCD">
          <w:t xml:space="preserve"> </w:t>
        </w:r>
      </w:ins>
      <w:del w:id="625" w:author="Franco Gustavo Arroyo Gonzales" w:date="2023-09-11T20:45:00Z">
        <w:r w:rsidDel="00B64FCD">
          <w:delText xml:space="preserve">, </w:delText>
        </w:r>
      </w:del>
      <w:r>
        <w:t>esto demuestra que existe un reconocimiento normativo de las funciones de justicia que realizan las autoridades indígenas de acuerdo con mandatos internacionales</w:t>
      </w:r>
      <w:r>
        <w:rPr>
          <w:vertAlign w:val="superscript"/>
        </w:rPr>
        <w:footnoteReference w:id="92"/>
      </w:r>
      <w:r>
        <w:t>. Sin embargo, más allá del marco normativo de reconocimiento de este sistema de justicia. En la práctica, se cuenta con un insuficiente respeto de la jurisdicción especial indígena. En ese sentido, las organizaciones indígenas, a través de la representación de CUNARC-P y ONAMIAP</w:t>
      </w:r>
      <w:r>
        <w:rPr>
          <w:rStyle w:val="Refdenotaalpie"/>
        </w:rPr>
        <w:footnoteReference w:id="93"/>
      </w:r>
      <w:r>
        <w:t xml:space="preserve">, han mostrado su preocupación por la criminalización de las autoridades indígenas u originarias que aplican el cumplimiento de justicia indígena. </w:t>
      </w:r>
    </w:p>
    <w:p w14:paraId="530A9522" w14:textId="77777777" w:rsidR="00E25F3C" w:rsidRPr="00C75357" w:rsidRDefault="00E25F3C" w:rsidP="00E25F3C">
      <w:pPr>
        <w:jc w:val="both"/>
        <w:rPr>
          <w:color w:val="000000"/>
          <w:sz w:val="21"/>
          <w:szCs w:val="21"/>
          <w:shd w:val="clear" w:color="auto" w:fill="FFFFFF"/>
        </w:rPr>
      </w:pPr>
      <w:r>
        <w:t xml:space="preserve">Asimismo, la falta de respeto a la jurisdicción especial no pasa solo por la criminalización del ejercicio de justicia indígena que aplican las autoridades indígenas, sino también por el desconocimiento de sus sistemas de administración de justicia. Por ejemplo, se tiene el caso en el que el GORE de Madre de Dios no reconoció el pago de pensión de viudez a una miembro de la Comunidad Nativa </w:t>
      </w:r>
      <w:proofErr w:type="spellStart"/>
      <w:r>
        <w:t>Poyentimari</w:t>
      </w:r>
      <w:proofErr w:type="spellEnd"/>
      <w:r>
        <w:t xml:space="preserve"> por no contar con un registro civil de matrimonio a pesar de que esta unión conyugal fue reconocida por la Asamblea de su Comunidad Nativa </w:t>
      </w:r>
      <w:proofErr w:type="spellStart"/>
      <w:r>
        <w:t>Poyentimari</w:t>
      </w:r>
      <w:proofErr w:type="spellEnd"/>
      <w:r>
        <w:t xml:space="preserve"> bajo el Derecho Machiguenga. Sim embargo, luego de tres años de litigio, la sentencia resultó en favor de la denunciante y ordenó al GORE de Madre de Dios reconocer las decisiones de su comunidad nativa.  </w:t>
      </w:r>
      <w:r>
        <w:rPr>
          <w:rStyle w:val="Refdenotaalpie"/>
        </w:rPr>
        <w:footnoteReference w:id="94"/>
      </w:r>
    </w:p>
    <w:p w14:paraId="58080C39" w14:textId="63839516" w:rsidR="00E25F3C" w:rsidRDefault="00E25F3C" w:rsidP="00E25F3C">
      <w:pPr>
        <w:pStyle w:val="Ttulo5"/>
        <w:spacing w:after="240"/>
        <w:jc w:val="both"/>
        <w:rPr>
          <w:caps w:val="0"/>
          <w:color w:val="205768"/>
        </w:rPr>
      </w:pPr>
      <w:bookmarkStart w:id="626" w:name="_Toc137231233"/>
      <w:bookmarkStart w:id="627" w:name="_Toc137491100"/>
      <w:bookmarkStart w:id="628" w:name="_Toc143624303"/>
      <w:r>
        <w:rPr>
          <w:color w:val="205768"/>
        </w:rPr>
        <w:t>2.</w:t>
      </w:r>
      <w:r w:rsidR="005A0A93">
        <w:rPr>
          <w:color w:val="205768"/>
        </w:rPr>
        <w:t>5</w:t>
      </w:r>
      <w:r>
        <w:rPr>
          <w:color w:val="205768"/>
        </w:rPr>
        <w:t xml:space="preserve">.2.7.7. </w:t>
      </w:r>
      <w:bookmarkEnd w:id="626"/>
      <w:bookmarkEnd w:id="627"/>
      <w:r w:rsidR="004746D7" w:rsidRPr="008B5BF6">
        <w:rPr>
          <w:caps w:val="0"/>
          <w:color w:val="205768"/>
        </w:rPr>
        <w:t>Limitado acceso de los pueblos indígenas u originarias a la justicia con pertinencia cultural y deficiente implementación de un sistema de justicia intercultural</w:t>
      </w:r>
      <w:bookmarkEnd w:id="628"/>
    </w:p>
    <w:p w14:paraId="05DF79DB" w14:textId="77777777" w:rsidR="00544FA4" w:rsidRDefault="00544FA4" w:rsidP="00544FA4">
      <w:pPr>
        <w:spacing w:before="120" w:after="120" w:line="276" w:lineRule="auto"/>
        <w:jc w:val="both"/>
      </w:pPr>
      <w:r>
        <w:t xml:space="preserve">La presente causa indirecta aborda, por un lado, el acceso de los pueblos indígenas a la justicia ordinaria. Para ello, se precisan las principales barreras o limitantes para el ejercicio de su derecho. Por otro lado, se aborda la situación de la implementación de un sistema de justicia intercultural que permita dialogar a los sistemas de justicia ordinaria e indígena, resaltando los aún deficientes mecanismos que buscan un entendimiento y coexistencia entre estos dos tipos de justicia. </w:t>
      </w:r>
    </w:p>
    <w:p w14:paraId="69528233" w14:textId="77777777" w:rsidR="00544FA4" w:rsidRDefault="00544FA4" w:rsidP="00544FA4">
      <w:pPr>
        <w:spacing w:before="120" w:after="120" w:line="276" w:lineRule="auto"/>
        <w:jc w:val="both"/>
      </w:pPr>
      <w:r>
        <w:t>Por un lado, la complejidad de acceso a la justicia ordinaria por parte de los pueblos indígenas constituye una problemática que debe abordarse. La jurisdicción ordinaria es la potestad constitucional de administrar justicia en el Perú que recae en el Poder Judicial</w:t>
      </w:r>
      <w:r>
        <w:rPr>
          <w:vertAlign w:val="superscript"/>
        </w:rPr>
        <w:footnoteReference w:id="95"/>
      </w:r>
      <w:r>
        <w:t xml:space="preserve"> a través de sus órganos jerárquicos. Aunque el Estado peruano tiene la obligación de garantizar el acceso a la justicia ordinaria de los pueblos indígenas u originarios, la realidad dista de ello. Estos aún se encuentran frente a diversas barreras o limitantes que imposibilitan el desarrollo pleno de su derecho de acceso a la justicia en igualdad de condiciones. Diversos autores identifican barreras o limitantes a las que se enfrentan los pueblos indígenas u originarios (</w:t>
      </w:r>
      <w:proofErr w:type="spellStart"/>
      <w:r>
        <w:t>Ardito</w:t>
      </w:r>
      <w:proofErr w:type="spellEnd"/>
      <w:r>
        <w:t xml:space="preserve">, 2010; Peña, 2012; CDH, 2019; Zambrano, 2017; Marquina y Román, 2022). A continuación, se señalan tres: las lingüísticas, económicas y culturales.  </w:t>
      </w:r>
    </w:p>
    <w:p w14:paraId="1D59CED9" w14:textId="77777777" w:rsidR="00544FA4" w:rsidRDefault="00544FA4" w:rsidP="00544FA4">
      <w:pPr>
        <w:spacing w:before="120" w:after="120" w:line="276" w:lineRule="auto"/>
        <w:jc w:val="both"/>
      </w:pPr>
      <w:r>
        <w:t>En primer lugar, las barreras lingüísticas que surgen debido a que las instituciones del sistema de justicia no cumplen con su deber de “atender, escuchar y emitir sus decisiones en el idioma en el que se expresa originariamente la persona usuaria del servicio” (</w:t>
      </w:r>
      <w:proofErr w:type="spellStart"/>
      <w:r>
        <w:t>Huañahui</w:t>
      </w:r>
      <w:proofErr w:type="spellEnd"/>
      <w:r>
        <w:t>, 2019). En el Perú, existen 48 lenguas indígenas u originarias reconocidas. Sin embargo, los indígenas u originarios se enfrentan a un sistema de justicia monolingüe y que adopta una posición homogeneizadora con respecto al castellano (</w:t>
      </w:r>
      <w:proofErr w:type="spellStart"/>
      <w:r>
        <w:t>Ardito</w:t>
      </w:r>
      <w:proofErr w:type="spellEnd"/>
      <w:r>
        <w:t xml:space="preserve">, 2010). Así, asumen que la población cuenta con una comprensión plena del castellano y no reconocen las diferentes lenguas presentes en territorio peruano. No tomar ello en cuenta en el sistema judicial es una vulneración directa al artículo 2 inciso 19 de la Constitución del Perú, el que precisa que cualquier peruano/a tiene derechos a usar su propio idioma ante cualquier autoridad mediante un intérprete. </w:t>
      </w:r>
    </w:p>
    <w:p w14:paraId="19611906" w14:textId="77777777" w:rsidR="00544FA4" w:rsidRDefault="00544FA4" w:rsidP="00544FA4">
      <w:pPr>
        <w:spacing w:before="120" w:after="120" w:line="276" w:lineRule="auto"/>
        <w:jc w:val="both"/>
      </w:pPr>
      <w:r>
        <w:t>Con respecto se cuenta con la sentencia del TC recaída en el expediente 00889-2017-PA/TC, en el cual se</w:t>
      </w:r>
      <w:r w:rsidRPr="00E7262A">
        <w:t xml:space="preserve"> declaró un "estado de cosas inconstitucional" en relación con la ausencia de efectiva vigencia del derecho a que el Estado se comunique oficialmente en lenguas indígenas u originarias en las zonas del país donde son predominantes, tal como lo exige el artículo 48 de la Constitución Política del Perú y el marco normativo vigente en la materia. Esta disposición y desarrollo de contenidos jurisprudencial influye en la interpretación de la norma en materia de derechos lingüístico que tiene alcance en las entidades pública involucradas en el acceso y la administración de justicia</w:t>
      </w:r>
      <w:r>
        <w:t>.</w:t>
      </w:r>
    </w:p>
    <w:p w14:paraId="3D09CBE1" w14:textId="77777777" w:rsidR="00544FA4" w:rsidRDefault="00544FA4" w:rsidP="00544FA4">
      <w:pPr>
        <w:spacing w:before="120" w:after="120" w:line="276" w:lineRule="auto"/>
        <w:jc w:val="both"/>
      </w:pPr>
      <w:r>
        <w:t>En segundo lugar, se encuentran las barreras económicas, las cuales se dividen en gastos directos e indirectos (Peña, 2012). Por un lado, los gastos directos son todos aquellos que surgen por el hecho de comparecer en el juzgado, es decir, los gastos de aranceles de la administración de justicia o la contratación de defensa legal. Sin embargo, también se cuenta con gastos indirectos. Estos son todos aquellos que derivan del desplazo y alimentación. Para las personas que viven en zonas rurales, acudir a un puesto policial o a la sede del Ministerio Público implica tiempo y recursos económicos con los que no se cuenta, puesto que estos establecimientos se encuentran lejanos al lugar donde viven. Cabe destacar que, esta situación es más compleja para las mujeres, quienes se encargan de las responsabilidades domésticas y no cuentan con recursos propios (</w:t>
      </w:r>
      <w:proofErr w:type="spellStart"/>
      <w:r>
        <w:t>Ardito</w:t>
      </w:r>
      <w:proofErr w:type="spellEnd"/>
      <w:r>
        <w:t xml:space="preserve">, 2010). Esta situación deviene en desincentivos que pueden limitar a las personas de continuar con procesos legítimos y generar en ese sentido impunidad. </w:t>
      </w:r>
    </w:p>
    <w:p w14:paraId="3BDF4244" w14:textId="77777777" w:rsidR="00544FA4" w:rsidRDefault="00544FA4" w:rsidP="00544FA4">
      <w:pPr>
        <w:spacing w:before="120" w:after="120" w:line="276" w:lineRule="auto"/>
        <w:jc w:val="both"/>
      </w:pPr>
      <w:r>
        <w:t>Finalmente, se encuentran las barreras culturales. Estas se refieren a que el Estado y, por consiguiente, la administración de justicia peruana ha seguido criterios monoculturales pasando por alto la existencia de diversas culturas en el país (</w:t>
      </w:r>
      <w:proofErr w:type="spellStart"/>
      <w:r>
        <w:t>Ardito</w:t>
      </w:r>
      <w:proofErr w:type="spellEnd"/>
      <w:r>
        <w:t xml:space="preserve"> 2010). Recurrentemente, los pueblos indígenas expresan un distanciamiento con los sistemas de justicia ordinarios debido a que les es extraño e inaccesible. La desconfianza puede deberse a larga data de impunidad, marginación, discriminación y estigmatización, además de que los procedimientos no son adaptados a sus particularidades culturales (CDH 2019). </w:t>
      </w:r>
      <w:bookmarkStart w:id="629" w:name="_heading=h.f9s1dqe346f2" w:colFirst="0" w:colLast="0"/>
      <w:bookmarkEnd w:id="629"/>
    </w:p>
    <w:p w14:paraId="7EFE0823" w14:textId="77777777" w:rsidR="00544FA4" w:rsidRDefault="00544FA4" w:rsidP="00544FA4">
      <w:pPr>
        <w:spacing w:before="120" w:after="120" w:line="276" w:lineRule="auto"/>
        <w:jc w:val="both"/>
      </w:pPr>
      <w:r>
        <w:t>Por otro lado, aunque “la jurisdicción especial planteó un cambio radical en la concepción de la justicia en el país, que no se adoptó con su sola disposición, sino que implicó, e implica, diferentes procesos de reforma judicial aún inconclusos (Justo, 2021), a mayo del 2023, aún no se cuenta con una Ley que regule la coordinación entre los sistemas de justicia. Es importante señalar que, la Corte Suprema presentó en 2011 un proyecto de ley de coordinación intercultural de la justicia ante el Congreso de la República</w:t>
      </w:r>
      <w:r>
        <w:rPr>
          <w:vertAlign w:val="superscript"/>
        </w:rPr>
        <w:footnoteReference w:id="96"/>
      </w:r>
      <w:r>
        <w:t>. Sin embargo, el dictamen no fue sometido a debate en el Pleno del Congreso</w:t>
      </w:r>
      <w:r>
        <w:rPr>
          <w:vertAlign w:val="superscript"/>
        </w:rPr>
        <w:footnoteReference w:id="97"/>
      </w:r>
      <w:r>
        <w:t xml:space="preserve">. </w:t>
      </w:r>
    </w:p>
    <w:p w14:paraId="728B13F5" w14:textId="77777777" w:rsidR="00544FA4" w:rsidRDefault="00544FA4" w:rsidP="00544FA4">
      <w:pPr>
        <w:spacing w:before="120" w:after="120" w:line="276" w:lineRule="auto"/>
        <w:jc w:val="both"/>
      </w:pPr>
      <w:r>
        <w:t xml:space="preserve">A pesar de ello, el Poder Judicial peruano ha efectuado diversos cambios institucionales con el objetivo de establecer una coordinación entre la justicia ordinaria y la justicia consuetudinaria. Por un lado, la política judicial con enfoque intercultural del PJ se ha enfocado en el fortalecimiento de la Justicia de Paz, la cual es fundamental para resolver barreras de acceso a la justicia. Por otro lado, se ha buscado institucionalizar la coordinación </w:t>
      </w:r>
      <w:proofErr w:type="spellStart"/>
      <w:r>
        <w:t>interforal</w:t>
      </w:r>
      <w:proofErr w:type="spellEnd"/>
      <w:r>
        <w:t xml:space="preserve">. Esto se evidencia a través de la elaboración de la “Hoja de Ruta del PJ en su interrelación con la justicia Indígena” la cual contiene lineamientos y acciones que permitan mejorar la relación entre la jurisdicción especial y el PJ. Asimismo, establece principios y componente para la política intercultural de justicia. </w:t>
      </w:r>
    </w:p>
    <w:p w14:paraId="5C8997E9" w14:textId="77777777" w:rsidR="00544FA4" w:rsidRDefault="00544FA4" w:rsidP="00544FA4">
      <w:pPr>
        <w:spacing w:before="120" w:after="120" w:line="276" w:lineRule="auto"/>
        <w:jc w:val="both"/>
      </w:pPr>
      <w:r>
        <w:t xml:space="preserve">Cabe destacar que, que dicha Hoja de Ruta fue elaborada por la Comisión de Trabajo sobre Justicia Indígena y Justicia de Paz con el propósito de continuar con la promoción y consolidación de un sistema de justicia intercultural, que responda a la realidad pluriétnica y cultural del país. Al respecto, se destaca la Mesa de Coordinación de Justicia Intercultural de Cusco, el cual ha sido de los pocos espacios que han establecido un nivel de diálogo entre operadores en la administración de justicia y los representantes de las comunidades y rondas campesinas. Uno de los casos de este ámbito genero la emisión de la sentencia del TC recaída en el </w:t>
      </w:r>
      <w:proofErr w:type="spellStart"/>
      <w:r>
        <w:t>Exp</w:t>
      </w:r>
      <w:proofErr w:type="spellEnd"/>
      <w:r>
        <w:t xml:space="preserve">. 03158-2018-PA/TC, la cual exhortó la publicación de la ley de coordinación entre la jurisdicción indígena y la jurisdicción ordinaria como lo establece el art. 140 de la Constitución. </w:t>
      </w:r>
    </w:p>
    <w:p w14:paraId="1D0FE561" w14:textId="74EF2E41" w:rsidR="00544FA4" w:rsidRPr="00544FA4" w:rsidRDefault="00544FA4" w:rsidP="00544FA4">
      <w:pPr>
        <w:jc w:val="both"/>
      </w:pPr>
      <w:r>
        <w:t xml:space="preserve">Adicionalmente, se ha buscado elaborar instrumentos normativos para la coordinación entre la jurisdicción ordinaria y especial. Este es el caso del Protocolo de Coordinación entre Sistemas de Justicia y el Protocolo de Actuación en Procesos Judiciales que Involucren a Comuneros y </w:t>
      </w:r>
      <w:proofErr w:type="spellStart"/>
      <w:r>
        <w:t>Ronderos</w:t>
      </w:r>
      <w:proofErr w:type="spellEnd"/>
      <w:r>
        <w:t xml:space="preserve">. Estos cambios fueron motivamos por dos hechos principalmente. Por un lado, desde el año 2007 las organizaciones de </w:t>
      </w:r>
      <w:proofErr w:type="spellStart"/>
      <w:r>
        <w:t>ronderos</w:t>
      </w:r>
      <w:proofErr w:type="spellEnd"/>
      <w:r>
        <w:t xml:space="preserve"> exigían el reconocimiento efectivo de la jurisdicción especial, exigían la libertad y el archivamiento de los procesos seguidos contra sus autoridades; y proponían mejorar las relaciones entre los sistemas de justicia especial y el ordinario. Por otro lado, el “</w:t>
      </w:r>
      <w:proofErr w:type="spellStart"/>
      <w:r>
        <w:t>Baguazo</w:t>
      </w:r>
      <w:proofErr w:type="spellEnd"/>
      <w:r>
        <w:t>”, suceso que fue crítico para el diseño de políticas interculturales para el PJ (Consejo Ejecutivo del Poder Judicial, 2014).</w:t>
      </w:r>
    </w:p>
    <w:p w14:paraId="01093D7C" w14:textId="02A53FFD" w:rsidR="00E25F3C" w:rsidRDefault="00E25F3C" w:rsidP="00E25F3C">
      <w:pPr>
        <w:pStyle w:val="Ttulo5"/>
        <w:spacing w:after="240"/>
        <w:jc w:val="both"/>
        <w:rPr>
          <w:color w:val="205768"/>
        </w:rPr>
      </w:pPr>
      <w:bookmarkStart w:id="630" w:name="_Toc143624304"/>
      <w:r>
        <w:rPr>
          <w:color w:val="205768"/>
        </w:rPr>
        <w:t>2.</w:t>
      </w:r>
      <w:r w:rsidR="005A0A93">
        <w:rPr>
          <w:color w:val="205768"/>
        </w:rPr>
        <w:t>5</w:t>
      </w:r>
      <w:r>
        <w:rPr>
          <w:color w:val="205768"/>
        </w:rPr>
        <w:t xml:space="preserve">.2.7.8. </w:t>
      </w:r>
      <w:r w:rsidR="004746D7">
        <w:rPr>
          <w:caps w:val="0"/>
          <w:color w:val="205768"/>
        </w:rPr>
        <w:t>Limitado acceso a servicios públicos básicos (agua y alcantarillado, energía eléctrica, conectividad y otros) acordes a las realidades de los pueblos indígenas u originarios</w:t>
      </w:r>
      <w:bookmarkEnd w:id="630"/>
    </w:p>
    <w:p w14:paraId="5A887EEF" w14:textId="77777777" w:rsidR="00E25F3C" w:rsidRDefault="00E25F3C" w:rsidP="00E25F3C">
      <w:pPr>
        <w:pStyle w:val="Descripcin"/>
        <w:spacing w:line="276" w:lineRule="auto"/>
        <w:jc w:val="both"/>
        <w:rPr>
          <w:b w:val="0"/>
          <w:bCs w:val="0"/>
          <w:smallCaps w:val="0"/>
          <w:color w:val="auto"/>
        </w:rPr>
      </w:pPr>
      <w:bookmarkStart w:id="631" w:name="_Toc137233424"/>
      <w:r w:rsidRPr="00D022E4">
        <w:rPr>
          <w:b w:val="0"/>
          <w:bCs w:val="0"/>
          <w:smallCaps w:val="0"/>
          <w:color w:val="auto"/>
        </w:rPr>
        <w:t xml:space="preserve">Esta causa </w:t>
      </w:r>
      <w:r>
        <w:rPr>
          <w:b w:val="0"/>
          <w:bCs w:val="0"/>
          <w:smallCaps w:val="0"/>
          <w:color w:val="auto"/>
        </w:rPr>
        <w:t xml:space="preserve">indirecta </w:t>
      </w:r>
      <w:r w:rsidRPr="00D022E4">
        <w:rPr>
          <w:b w:val="0"/>
          <w:bCs w:val="0"/>
          <w:smallCaps w:val="0"/>
          <w:color w:val="auto"/>
        </w:rPr>
        <w:t xml:space="preserve">aborda </w:t>
      </w:r>
      <w:r>
        <w:rPr>
          <w:b w:val="0"/>
          <w:bCs w:val="0"/>
          <w:smallCaps w:val="0"/>
          <w:color w:val="auto"/>
        </w:rPr>
        <w:t xml:space="preserve">el </w:t>
      </w:r>
      <w:r w:rsidRPr="00D022E4">
        <w:rPr>
          <w:b w:val="0"/>
          <w:bCs w:val="0"/>
          <w:smallCaps w:val="0"/>
          <w:color w:val="auto"/>
        </w:rPr>
        <w:t>problema estructural relacionado con el acceso a servicios públicos básicos para los pueblos indígenas y originarios. Se examina específicamente el acceso a servicios de agua, alcantarillado, alumbrado eléctrico y conectividad.</w:t>
      </w:r>
      <w:r>
        <w:rPr>
          <w:b w:val="0"/>
          <w:bCs w:val="0"/>
          <w:smallCaps w:val="0"/>
          <w:color w:val="auto"/>
        </w:rPr>
        <w:t xml:space="preserve"> </w:t>
      </w:r>
    </w:p>
    <w:p w14:paraId="417A7C34" w14:textId="77777777" w:rsidR="00E25F3C" w:rsidRPr="00325BCB" w:rsidRDefault="00E25F3C" w:rsidP="00E25F3C">
      <w:pPr>
        <w:pStyle w:val="Descripcin"/>
        <w:spacing w:after="0" w:line="276" w:lineRule="auto"/>
        <w:jc w:val="both"/>
        <w:rPr>
          <w:b w:val="0"/>
          <w:bCs w:val="0"/>
          <w:smallCaps w:val="0"/>
          <w:color w:val="auto"/>
        </w:rPr>
      </w:pPr>
      <w:r w:rsidRPr="00D022E4">
        <w:rPr>
          <w:b w:val="0"/>
          <w:bCs w:val="0"/>
          <w:smallCaps w:val="0"/>
          <w:color w:val="auto"/>
        </w:rPr>
        <w:t xml:space="preserve">En cuanto al acceso al servicio de agua, según la ENAHO 2021, el </w:t>
      </w:r>
      <w:r>
        <w:rPr>
          <w:b w:val="0"/>
          <w:bCs w:val="0"/>
          <w:smallCaps w:val="0"/>
          <w:color w:val="auto"/>
        </w:rPr>
        <w:t>80.9% de población con</w:t>
      </w:r>
      <w:r w:rsidRPr="00D022E4">
        <w:rPr>
          <w:b w:val="0"/>
          <w:bCs w:val="0"/>
          <w:smallCaps w:val="0"/>
          <w:color w:val="auto"/>
        </w:rPr>
        <w:t xml:space="preserve"> lengua materna indígena u originaria cuenta con acceso a agua</w:t>
      </w:r>
      <w:r>
        <w:rPr>
          <w:b w:val="0"/>
          <w:bCs w:val="0"/>
          <w:smallCaps w:val="0"/>
          <w:color w:val="auto"/>
        </w:rPr>
        <w:t xml:space="preserve">, mientras que este porcentaje fue ligeramente mayor para la población con lengua materna no indígena u originaria (87.5%). </w:t>
      </w:r>
      <w:r w:rsidRPr="00D022E4">
        <w:rPr>
          <w:b w:val="0"/>
          <w:bCs w:val="0"/>
          <w:smallCaps w:val="0"/>
          <w:color w:val="auto"/>
        </w:rPr>
        <w:t xml:space="preserve">Sin embargo, solo </w:t>
      </w:r>
      <w:r>
        <w:rPr>
          <w:b w:val="0"/>
          <w:bCs w:val="0"/>
          <w:smallCaps w:val="0"/>
          <w:color w:val="auto"/>
        </w:rPr>
        <w:t xml:space="preserve">al 75.9% de la población que cuenta con acceso a agua y tienen una lengua materna indígena le procede el agua de una red pública dentro del hogar. </w:t>
      </w:r>
    </w:p>
    <w:bookmarkEnd w:id="631"/>
    <w:p w14:paraId="518E23F6" w14:textId="77777777" w:rsidR="009243DC" w:rsidRDefault="009243DC" w:rsidP="002546A8">
      <w:pPr>
        <w:pStyle w:val="Descripcin"/>
      </w:pPr>
    </w:p>
    <w:p w14:paraId="12FBB2FB" w14:textId="01CA61C8" w:rsidR="00E25F3C" w:rsidRDefault="002546A8" w:rsidP="00401934">
      <w:pPr>
        <w:pStyle w:val="Descripcin"/>
        <w:jc w:val="both"/>
        <w:rPr>
          <w:b w:val="0"/>
          <w:sz w:val="20"/>
          <w:szCs w:val="20"/>
        </w:rPr>
      </w:pPr>
      <w:bookmarkStart w:id="632" w:name="_Toc143202977"/>
      <w:r>
        <w:t xml:space="preserve">Gráfico </w:t>
      </w:r>
      <w:r w:rsidR="00000000">
        <w:fldChar w:fldCharType="begin"/>
      </w:r>
      <w:r w:rsidR="00000000">
        <w:instrText xml:space="preserve"> SEQ Gráfico \* ARABIC </w:instrText>
      </w:r>
      <w:r w:rsidR="00000000">
        <w:fldChar w:fldCharType="separate"/>
      </w:r>
      <w:r w:rsidR="00740F56">
        <w:rPr>
          <w:noProof/>
        </w:rPr>
        <w:t>28</w:t>
      </w:r>
      <w:r w:rsidR="00000000">
        <w:rPr>
          <w:noProof/>
        </w:rPr>
        <w:fldChar w:fldCharType="end"/>
      </w:r>
      <w:r>
        <w:t xml:space="preserve">. </w:t>
      </w:r>
      <w:r w:rsidRPr="00853249">
        <w:t xml:space="preserve">Porcentaje de población </w:t>
      </w:r>
      <w:r>
        <w:t xml:space="preserve">con lengua materna indígena u originaria y que acceden a agua, según tipo de procedencia, </w:t>
      </w:r>
      <w:r w:rsidRPr="00853249">
        <w:t>202</w:t>
      </w:r>
      <w:r>
        <w:t>2</w:t>
      </w:r>
      <w:bookmarkEnd w:id="632"/>
    </w:p>
    <w:p w14:paraId="5D0E03B9" w14:textId="77777777" w:rsidR="00E25F3C" w:rsidRDefault="00E25F3C" w:rsidP="00E25F3C">
      <w:pPr>
        <w:spacing w:before="120" w:after="120" w:line="276" w:lineRule="auto"/>
        <w:ind w:left="709"/>
        <w:jc w:val="both"/>
        <w:rPr>
          <w:rFonts w:ascii="Times New Roman" w:eastAsia="Times New Roman" w:hAnsi="Times New Roman" w:cs="Times New Roman"/>
          <w:sz w:val="24"/>
          <w:szCs w:val="24"/>
        </w:rPr>
      </w:pPr>
      <w:r>
        <w:rPr>
          <w:noProof/>
          <w14:ligatures w14:val="standardContextual"/>
        </w:rPr>
        <w:drawing>
          <wp:inline distT="0" distB="0" distL="0" distR="0" wp14:anchorId="47A4B09D" wp14:editId="1418433E">
            <wp:extent cx="4572000" cy="2743200"/>
            <wp:effectExtent l="0" t="0" r="0" b="0"/>
            <wp:docPr id="32664571" name="Gráfico 1">
              <a:extLst xmlns:a="http://schemas.openxmlformats.org/drawingml/2006/main">
                <a:ext uri="{FF2B5EF4-FFF2-40B4-BE49-F238E27FC236}">
                  <a16:creationId xmlns:a16="http://schemas.microsoft.com/office/drawing/2014/main" id="{F74E2B48-E3D4-688C-5C3A-388A4C567C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7DB1C76A" w14:textId="77777777" w:rsidR="00E25F3C" w:rsidRDefault="00E25F3C" w:rsidP="00E25F3C">
      <w:pPr>
        <w:spacing w:before="120" w:after="120" w:line="276" w:lineRule="auto"/>
        <w:jc w:val="both"/>
        <w:rPr>
          <w:rFonts w:ascii="Times New Roman" w:eastAsia="Times New Roman" w:hAnsi="Times New Roman" w:cs="Times New Roman"/>
          <w:sz w:val="24"/>
          <w:szCs w:val="24"/>
        </w:rPr>
      </w:pPr>
      <w:r w:rsidRPr="002546A8">
        <w:rPr>
          <w:sz w:val="18"/>
          <w:szCs w:val="18"/>
        </w:rPr>
        <w:t>Fuente: INEI - ENAHO. Elaboración: Ministerio de Cultura - DGPI.</w:t>
      </w:r>
    </w:p>
    <w:p w14:paraId="283C2D56" w14:textId="5E0366EE" w:rsidR="00E25F3C" w:rsidRDefault="00E25F3C" w:rsidP="00E25F3C">
      <w:pPr>
        <w:spacing w:before="120" w:after="120" w:line="276" w:lineRule="auto"/>
        <w:jc w:val="both"/>
      </w:pPr>
      <w:bookmarkStart w:id="633" w:name="_heading=h.4i7ojhp" w:colFirst="0" w:colLast="0"/>
      <w:bookmarkEnd w:id="633"/>
      <w:r>
        <w:t xml:space="preserve">En el caso del servicio de alcantarillado, de acuerdo con la ENAHO 2022, un 55.0% de la población con lengua materna indígena u originaria accedió a un servicio de alcantarillado, mientras que esta cifra fue de 74.0% para la población no indígena. </w:t>
      </w:r>
      <w:bookmarkStart w:id="634" w:name="_heading=h.2xcytpi" w:colFirst="0" w:colLast="0"/>
      <w:bookmarkEnd w:id="634"/>
      <w:r>
        <w:t>Asimismo, para el caso del servicio de alumbrado, los resultados de la ENAHO 2022</w:t>
      </w:r>
      <w:r>
        <w:rPr>
          <w:rStyle w:val="Refdecomentario"/>
        </w:rPr>
        <w:t xml:space="preserve">, </w:t>
      </w:r>
      <w:r w:rsidRPr="00715625">
        <w:rPr>
          <w:rStyle w:val="Refdecomentario"/>
        </w:rPr>
        <w:t>mo</w:t>
      </w:r>
      <w:r w:rsidRPr="00715625">
        <w:t>straron</w:t>
      </w:r>
      <w:r>
        <w:t xml:space="preserve"> que un 9% de la población indígena u originaria no disponía de este servicio, mientras que esta cifra fue de 2.7% para la población no indígena u originaria.  </w:t>
      </w:r>
    </w:p>
    <w:p w14:paraId="687E2689" w14:textId="131DC99E" w:rsidR="00CD531D" w:rsidRDefault="00E25F3C" w:rsidP="00E25F3C">
      <w:pPr>
        <w:spacing w:before="120" w:after="120" w:line="276" w:lineRule="auto"/>
        <w:jc w:val="both"/>
      </w:pPr>
      <w:bookmarkStart w:id="635" w:name="_heading=h.1ci93xb" w:colFirst="0" w:colLast="0"/>
      <w:bookmarkEnd w:id="635"/>
      <w:r w:rsidRPr="007B2B05">
        <w:t xml:space="preserve">En cuanto al uso del servicio de internet en población de 6 a más años, solo un 38.3% con lengua materna indígena hizo uso del servicio de internet. Por el contrario, la población con lengua materna no indígena que hizo uso del servicio de internet representa un 74.7% del total de dicha población, siendo esta proporción mucho mayor en comparación con la población con lengua materna indígena. </w:t>
      </w:r>
    </w:p>
    <w:p w14:paraId="78CC6113" w14:textId="58AEABC6" w:rsidR="00726261" w:rsidRDefault="00726261" w:rsidP="00E25F3C">
      <w:pPr>
        <w:spacing w:before="120" w:after="120" w:line="276" w:lineRule="auto"/>
        <w:jc w:val="both"/>
      </w:pPr>
    </w:p>
    <w:p w14:paraId="40009FF9" w14:textId="6E90DB42" w:rsidR="00726261" w:rsidRDefault="00726261" w:rsidP="00E25F3C">
      <w:pPr>
        <w:spacing w:before="120" w:after="120" w:line="276" w:lineRule="auto"/>
        <w:jc w:val="both"/>
      </w:pPr>
    </w:p>
    <w:p w14:paraId="463875E0" w14:textId="71614C43" w:rsidR="00726261" w:rsidRDefault="00726261" w:rsidP="00E25F3C">
      <w:pPr>
        <w:spacing w:before="120" w:after="120" w:line="276" w:lineRule="auto"/>
        <w:jc w:val="both"/>
      </w:pPr>
    </w:p>
    <w:p w14:paraId="3CB79D67" w14:textId="7DF30FD9" w:rsidR="00726261" w:rsidRDefault="00726261" w:rsidP="00E25F3C">
      <w:pPr>
        <w:spacing w:before="120" w:after="120" w:line="276" w:lineRule="auto"/>
        <w:jc w:val="both"/>
      </w:pPr>
    </w:p>
    <w:p w14:paraId="70B4018C" w14:textId="03756CAC" w:rsidR="00726261" w:rsidRDefault="00726261" w:rsidP="00E25F3C">
      <w:pPr>
        <w:spacing w:before="120" w:after="120" w:line="276" w:lineRule="auto"/>
        <w:jc w:val="both"/>
      </w:pPr>
    </w:p>
    <w:p w14:paraId="5C437D0F" w14:textId="748BDDC8" w:rsidR="00E25F3C" w:rsidRPr="007B2B05" w:rsidRDefault="002546A8" w:rsidP="00401934">
      <w:pPr>
        <w:pStyle w:val="Descripcin"/>
        <w:jc w:val="both"/>
        <w:rPr>
          <w:b w:val="0"/>
          <w:sz w:val="20"/>
          <w:szCs w:val="20"/>
        </w:rPr>
      </w:pPr>
      <w:bookmarkStart w:id="636" w:name="_Toc143202978"/>
      <w:r>
        <w:t xml:space="preserve">Gráfico </w:t>
      </w:r>
      <w:r w:rsidR="00000000">
        <w:fldChar w:fldCharType="begin"/>
      </w:r>
      <w:r w:rsidR="00000000">
        <w:instrText xml:space="preserve"> SEQ Gráfico \* ARABIC </w:instrText>
      </w:r>
      <w:r w:rsidR="00000000">
        <w:fldChar w:fldCharType="separate"/>
      </w:r>
      <w:r w:rsidR="00740F56">
        <w:rPr>
          <w:noProof/>
        </w:rPr>
        <w:t>29</w:t>
      </w:r>
      <w:r w:rsidR="00000000">
        <w:rPr>
          <w:noProof/>
        </w:rPr>
        <w:fldChar w:fldCharType="end"/>
      </w:r>
      <w:r w:rsidRPr="007B2B05">
        <w:t>. Población que, en el mes anterior, hizo uso del servicio de internet (6 a más años), según lengua materna, 2021 (en porcentaje)</w:t>
      </w:r>
      <w:bookmarkEnd w:id="636"/>
    </w:p>
    <w:p w14:paraId="242192ED" w14:textId="77777777" w:rsidR="00E25F3C" w:rsidRPr="007B2B05" w:rsidRDefault="00E25F3C" w:rsidP="00E25F3C">
      <w:pPr>
        <w:spacing w:after="0" w:line="240" w:lineRule="auto"/>
        <w:ind w:left="709"/>
      </w:pPr>
      <w:r w:rsidRPr="007B2B05">
        <w:rPr>
          <w:rFonts w:ascii="Times New Roman" w:eastAsia="Times New Roman" w:hAnsi="Times New Roman" w:cs="Times New Roman"/>
          <w:noProof/>
          <w:sz w:val="24"/>
          <w:szCs w:val="24"/>
        </w:rPr>
        <w:drawing>
          <wp:inline distT="0" distB="0" distL="0" distR="0" wp14:anchorId="01D84A97" wp14:editId="61B224A5">
            <wp:extent cx="2631057" cy="1708030"/>
            <wp:effectExtent l="0" t="0" r="0" b="0"/>
            <wp:docPr id="1725869369" name="Imagen 1725869369"/>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0"/>
                    <a:srcRect/>
                    <a:stretch>
                      <a:fillRect/>
                    </a:stretch>
                  </pic:blipFill>
                  <pic:spPr>
                    <a:xfrm>
                      <a:off x="0" y="0"/>
                      <a:ext cx="2631057" cy="1708030"/>
                    </a:xfrm>
                    <a:prstGeom prst="rect">
                      <a:avLst/>
                    </a:prstGeom>
                    <a:ln/>
                  </pic:spPr>
                </pic:pic>
              </a:graphicData>
            </a:graphic>
          </wp:inline>
        </w:drawing>
      </w:r>
      <w:r w:rsidRPr="007B2B05">
        <w:rPr>
          <w:noProof/>
        </w:rPr>
        <w:drawing>
          <wp:anchor distT="0" distB="0" distL="114300" distR="114300" simplePos="0" relativeHeight="251716608" behindDoc="0" locked="0" layoutInCell="1" hidden="0" allowOverlap="1" wp14:anchorId="0A34CB14" wp14:editId="265F6F6C">
            <wp:simplePos x="0" y="0"/>
            <wp:positionH relativeFrom="column">
              <wp:posOffset>3189940</wp:posOffset>
            </wp:positionH>
            <wp:positionV relativeFrom="paragraph">
              <wp:posOffset>5931</wp:posOffset>
            </wp:positionV>
            <wp:extent cx="2596551" cy="1698888"/>
            <wp:effectExtent l="0" t="0" r="0" b="0"/>
            <wp:wrapNone/>
            <wp:docPr id="1725869377" name="Imagen 1725869377"/>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1"/>
                    <a:srcRect/>
                    <a:stretch>
                      <a:fillRect/>
                    </a:stretch>
                  </pic:blipFill>
                  <pic:spPr>
                    <a:xfrm>
                      <a:off x="0" y="0"/>
                      <a:ext cx="2596551" cy="1698888"/>
                    </a:xfrm>
                    <a:prstGeom prst="rect">
                      <a:avLst/>
                    </a:prstGeom>
                    <a:ln/>
                  </pic:spPr>
                </pic:pic>
              </a:graphicData>
            </a:graphic>
          </wp:anchor>
        </w:drawing>
      </w:r>
    </w:p>
    <w:p w14:paraId="370E45D8" w14:textId="77777777" w:rsidR="00E25F3C" w:rsidRPr="007B2B05" w:rsidRDefault="00E25F3C" w:rsidP="00E25F3C">
      <w:pPr>
        <w:spacing w:after="0" w:line="240" w:lineRule="auto"/>
        <w:ind w:left="709"/>
      </w:pPr>
    </w:p>
    <w:p w14:paraId="399A4EB4" w14:textId="77777777" w:rsidR="00E25F3C" w:rsidRPr="002546A8" w:rsidRDefault="00E25F3C" w:rsidP="002546A8">
      <w:pPr>
        <w:spacing w:after="120" w:line="276" w:lineRule="auto"/>
        <w:jc w:val="both"/>
        <w:rPr>
          <w:sz w:val="20"/>
          <w:szCs w:val="20"/>
        </w:rPr>
      </w:pPr>
      <w:r w:rsidRPr="002546A8">
        <w:rPr>
          <w:sz w:val="18"/>
          <w:szCs w:val="18"/>
        </w:rPr>
        <w:t>Fuente: INEI - ENAHO. Elaboración: Ministerio de Cultura - DGPI.</w:t>
      </w:r>
    </w:p>
    <w:p w14:paraId="6FCA240F" w14:textId="77777777" w:rsidR="00E25F3C" w:rsidRPr="007B2B05" w:rsidRDefault="00E25F3C" w:rsidP="00E25F3C">
      <w:pPr>
        <w:spacing w:after="0" w:line="240" w:lineRule="auto"/>
      </w:pPr>
    </w:p>
    <w:p w14:paraId="38D63708" w14:textId="77777777" w:rsidR="00E25F3C" w:rsidRDefault="00E25F3C" w:rsidP="00E25F3C">
      <w:pPr>
        <w:spacing w:after="0" w:line="276" w:lineRule="auto"/>
        <w:jc w:val="both"/>
      </w:pPr>
      <w:r w:rsidRPr="007B2B05">
        <w:t>El siguiente cuadro muestra tres aspectos importantes en relación con el uso del servicio de internet. Primero, el escaso uso de internet en el hogar de la población de lengua indígena (9.3%) frente a la población que tiene lengua no indígena (26.5%). Segundo, se puede notar un mayor porcentaje de uso de internet en una cabina pública (1.3%) de parte de la población de lengua indígena, frente a la población de lengua no indígena</w:t>
      </w:r>
      <w:r>
        <w:t xml:space="preserve"> que utiliza internet en una cabina pública (0.9%). Tercero, teniendo en cuenta las dos cifras anteriores, notamos que el porcentaje de acceso móvil al servicio de internet concentra el mayor porcentaje de población indígena respecto a las otras categorías. Aunque la diferencia porcentual entre la población de lengua indígena (97.6%) y no indígena (94.0%) no difiera de manera significativa entre sí, muestre una ligera mayor concentración en la población indígena que emplea internet móvil. </w:t>
      </w:r>
    </w:p>
    <w:p w14:paraId="0D09F0D2" w14:textId="77777777" w:rsidR="00E25F3C" w:rsidRDefault="00E25F3C" w:rsidP="00E25F3C">
      <w:pPr>
        <w:spacing w:after="0" w:line="276" w:lineRule="auto"/>
        <w:jc w:val="both"/>
      </w:pPr>
    </w:p>
    <w:p w14:paraId="516863A2" w14:textId="24C70974" w:rsidR="00E25F3C" w:rsidRDefault="00347FAD" w:rsidP="00347FAD">
      <w:pPr>
        <w:pStyle w:val="Descripcin"/>
        <w:rPr>
          <w:b w:val="0"/>
          <w:sz w:val="20"/>
          <w:szCs w:val="20"/>
        </w:rPr>
      </w:pPr>
      <w:bookmarkStart w:id="637" w:name="_Toc143624375"/>
      <w:r>
        <w:t xml:space="preserve">Tabla </w:t>
      </w:r>
      <w:r w:rsidR="00000000">
        <w:fldChar w:fldCharType="begin"/>
      </w:r>
      <w:r w:rsidR="00000000">
        <w:instrText xml:space="preserve"> SEQ Tabla \* ARABIC </w:instrText>
      </w:r>
      <w:r w:rsidR="00000000">
        <w:fldChar w:fldCharType="separate"/>
      </w:r>
      <w:r w:rsidR="00740F56">
        <w:rPr>
          <w:noProof/>
        </w:rPr>
        <w:t>51</w:t>
      </w:r>
      <w:r w:rsidR="00000000">
        <w:rPr>
          <w:noProof/>
        </w:rPr>
        <w:fldChar w:fldCharType="end"/>
      </w:r>
      <w:r>
        <w:t xml:space="preserve">. </w:t>
      </w:r>
      <w:r w:rsidRPr="009660FE">
        <w:t>Población que en el mes anterior hizo uso del servicio de internet, por lugares donde más lo usó, según lengua materna, 202</w:t>
      </w:r>
      <w:r>
        <w:t>2</w:t>
      </w:r>
      <w:r w:rsidRPr="009660FE">
        <w:t xml:space="preserve"> (en porcentaje)</w:t>
      </w:r>
      <w:bookmarkEnd w:id="637"/>
    </w:p>
    <w:tbl>
      <w:tblPr>
        <w:tblW w:w="7692" w:type="dxa"/>
        <w:tblInd w:w="625" w:type="dxa"/>
        <w:tblLayout w:type="fixed"/>
        <w:tblLook w:val="0400" w:firstRow="0" w:lastRow="0" w:firstColumn="0" w:lastColumn="0" w:noHBand="0" w:noVBand="1"/>
      </w:tblPr>
      <w:tblGrid>
        <w:gridCol w:w="898"/>
        <w:gridCol w:w="903"/>
        <w:gridCol w:w="898"/>
        <w:gridCol w:w="1440"/>
        <w:gridCol w:w="900"/>
        <w:gridCol w:w="811"/>
        <w:gridCol w:w="597"/>
        <w:gridCol w:w="1009"/>
        <w:gridCol w:w="236"/>
      </w:tblGrid>
      <w:tr w:rsidR="00E25F3C" w14:paraId="0222614D" w14:textId="77777777" w:rsidTr="00726261">
        <w:trPr>
          <w:gridAfter w:val="1"/>
          <w:wAfter w:w="236" w:type="dxa"/>
          <w:trHeight w:val="237"/>
        </w:trPr>
        <w:tc>
          <w:tcPr>
            <w:tcW w:w="898" w:type="dxa"/>
            <w:vMerge w:val="restart"/>
            <w:tcBorders>
              <w:top w:val="single" w:sz="4" w:space="0" w:color="000000"/>
              <w:left w:val="single" w:sz="4" w:space="0" w:color="000000"/>
              <w:bottom w:val="single" w:sz="4" w:space="0" w:color="000000"/>
              <w:right w:val="single" w:sz="4" w:space="0" w:color="000000"/>
            </w:tcBorders>
            <w:shd w:val="clear" w:color="auto" w:fill="215868"/>
            <w:vAlign w:val="center"/>
          </w:tcPr>
          <w:p w14:paraId="2CC3124C" w14:textId="77777777" w:rsidR="00E25F3C" w:rsidRDefault="00E25F3C" w:rsidP="00726261">
            <w:pPr>
              <w:spacing w:after="0"/>
              <w:rPr>
                <w:b/>
                <w:color w:val="FFFFFF"/>
                <w:sz w:val="18"/>
                <w:szCs w:val="18"/>
              </w:rPr>
            </w:pPr>
            <w:r>
              <w:rPr>
                <w:b/>
                <w:color w:val="FFFFFF"/>
                <w:sz w:val="18"/>
                <w:szCs w:val="18"/>
              </w:rPr>
              <w:t>Lengua Materna</w:t>
            </w:r>
          </w:p>
        </w:tc>
        <w:tc>
          <w:tcPr>
            <w:tcW w:w="903" w:type="dxa"/>
            <w:vMerge w:val="restart"/>
            <w:tcBorders>
              <w:top w:val="single" w:sz="4" w:space="0" w:color="000000"/>
              <w:left w:val="single" w:sz="4" w:space="0" w:color="000000"/>
              <w:bottom w:val="single" w:sz="4" w:space="0" w:color="000000"/>
              <w:right w:val="single" w:sz="4" w:space="0" w:color="000000"/>
            </w:tcBorders>
            <w:shd w:val="clear" w:color="auto" w:fill="215868"/>
            <w:vAlign w:val="center"/>
          </w:tcPr>
          <w:p w14:paraId="52A1BC49" w14:textId="77777777" w:rsidR="00E25F3C" w:rsidRDefault="00E25F3C" w:rsidP="00726261">
            <w:pPr>
              <w:spacing w:after="0"/>
              <w:jc w:val="center"/>
              <w:rPr>
                <w:b/>
                <w:color w:val="FFFFFF"/>
                <w:sz w:val="18"/>
                <w:szCs w:val="18"/>
              </w:rPr>
            </w:pPr>
            <w:r>
              <w:rPr>
                <w:b/>
                <w:color w:val="FFFFFF"/>
                <w:sz w:val="18"/>
                <w:szCs w:val="18"/>
              </w:rPr>
              <w:t>En el hogar</w:t>
            </w:r>
          </w:p>
        </w:tc>
        <w:tc>
          <w:tcPr>
            <w:tcW w:w="898" w:type="dxa"/>
            <w:vMerge w:val="restart"/>
            <w:tcBorders>
              <w:top w:val="single" w:sz="4" w:space="0" w:color="000000"/>
              <w:left w:val="single" w:sz="4" w:space="0" w:color="000000"/>
              <w:bottom w:val="single" w:sz="4" w:space="0" w:color="000000"/>
              <w:right w:val="single" w:sz="4" w:space="0" w:color="000000"/>
            </w:tcBorders>
            <w:shd w:val="clear" w:color="auto" w:fill="215868"/>
            <w:vAlign w:val="center"/>
          </w:tcPr>
          <w:p w14:paraId="21C10BB9" w14:textId="77777777" w:rsidR="00E25F3C" w:rsidRDefault="00E25F3C" w:rsidP="00726261">
            <w:pPr>
              <w:spacing w:after="0"/>
              <w:jc w:val="center"/>
              <w:rPr>
                <w:b/>
                <w:color w:val="FFFFFF"/>
                <w:sz w:val="18"/>
                <w:szCs w:val="18"/>
              </w:rPr>
            </w:pPr>
            <w:r>
              <w:rPr>
                <w:b/>
                <w:color w:val="FFFFFF"/>
                <w:sz w:val="18"/>
                <w:szCs w:val="18"/>
              </w:rPr>
              <w:t>En el trabajo</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215868"/>
            <w:vAlign w:val="center"/>
          </w:tcPr>
          <w:p w14:paraId="05EB6B76" w14:textId="77777777" w:rsidR="00E25F3C" w:rsidRDefault="00E25F3C" w:rsidP="00726261">
            <w:pPr>
              <w:spacing w:after="0"/>
              <w:jc w:val="center"/>
              <w:rPr>
                <w:b/>
                <w:color w:val="FFFFFF"/>
                <w:sz w:val="18"/>
                <w:szCs w:val="18"/>
              </w:rPr>
            </w:pPr>
            <w:r>
              <w:rPr>
                <w:b/>
                <w:color w:val="FFFFFF"/>
                <w:sz w:val="18"/>
                <w:szCs w:val="18"/>
              </w:rPr>
              <w:t>En un establecimiento educativo</w:t>
            </w:r>
          </w:p>
        </w:tc>
        <w:tc>
          <w:tcPr>
            <w:tcW w:w="900" w:type="dxa"/>
            <w:vMerge w:val="restart"/>
            <w:tcBorders>
              <w:top w:val="single" w:sz="4" w:space="0" w:color="000000"/>
              <w:left w:val="single" w:sz="4" w:space="0" w:color="000000"/>
              <w:bottom w:val="single" w:sz="4" w:space="0" w:color="000000"/>
              <w:right w:val="single" w:sz="4" w:space="0" w:color="000000"/>
            </w:tcBorders>
            <w:shd w:val="clear" w:color="auto" w:fill="215868"/>
            <w:vAlign w:val="center"/>
          </w:tcPr>
          <w:p w14:paraId="33864AA3" w14:textId="77777777" w:rsidR="00E25F3C" w:rsidRDefault="00E25F3C" w:rsidP="00726261">
            <w:pPr>
              <w:spacing w:after="0"/>
              <w:jc w:val="center"/>
              <w:rPr>
                <w:b/>
                <w:color w:val="FFFFFF"/>
                <w:sz w:val="18"/>
                <w:szCs w:val="18"/>
              </w:rPr>
            </w:pPr>
            <w:r>
              <w:rPr>
                <w:b/>
                <w:color w:val="FFFFFF"/>
                <w:sz w:val="18"/>
                <w:szCs w:val="18"/>
              </w:rPr>
              <w:t>Una cabina pública</w:t>
            </w:r>
          </w:p>
        </w:tc>
        <w:tc>
          <w:tcPr>
            <w:tcW w:w="811" w:type="dxa"/>
            <w:vMerge w:val="restart"/>
            <w:tcBorders>
              <w:top w:val="single" w:sz="4" w:space="0" w:color="000000"/>
              <w:left w:val="single" w:sz="4" w:space="0" w:color="000000"/>
              <w:bottom w:val="single" w:sz="4" w:space="0" w:color="000000"/>
              <w:right w:val="single" w:sz="4" w:space="0" w:color="000000"/>
            </w:tcBorders>
            <w:shd w:val="clear" w:color="auto" w:fill="215868"/>
            <w:vAlign w:val="center"/>
          </w:tcPr>
          <w:p w14:paraId="41EA0E9B" w14:textId="77777777" w:rsidR="00E25F3C" w:rsidRDefault="00E25F3C" w:rsidP="00726261">
            <w:pPr>
              <w:spacing w:after="0"/>
              <w:jc w:val="center"/>
              <w:rPr>
                <w:b/>
                <w:color w:val="FFFFFF"/>
                <w:sz w:val="18"/>
                <w:szCs w:val="18"/>
              </w:rPr>
            </w:pPr>
            <w:r>
              <w:rPr>
                <w:b/>
                <w:color w:val="FFFFFF"/>
                <w:sz w:val="18"/>
                <w:szCs w:val="18"/>
              </w:rPr>
              <w:t>En casa de otra persona</w:t>
            </w:r>
          </w:p>
        </w:tc>
        <w:tc>
          <w:tcPr>
            <w:tcW w:w="597" w:type="dxa"/>
            <w:vMerge w:val="restart"/>
            <w:tcBorders>
              <w:top w:val="single" w:sz="4" w:space="0" w:color="000000"/>
              <w:left w:val="single" w:sz="4" w:space="0" w:color="000000"/>
              <w:bottom w:val="single" w:sz="4" w:space="0" w:color="000000"/>
              <w:right w:val="single" w:sz="4" w:space="0" w:color="000000"/>
            </w:tcBorders>
            <w:shd w:val="clear" w:color="auto" w:fill="215868"/>
            <w:vAlign w:val="center"/>
          </w:tcPr>
          <w:p w14:paraId="4B3F1D69" w14:textId="77777777" w:rsidR="00E25F3C" w:rsidRDefault="00E25F3C" w:rsidP="00726261">
            <w:pPr>
              <w:spacing w:after="0"/>
              <w:jc w:val="center"/>
              <w:rPr>
                <w:b/>
                <w:color w:val="FFFFFF"/>
                <w:sz w:val="18"/>
                <w:szCs w:val="18"/>
              </w:rPr>
            </w:pPr>
            <w:r>
              <w:rPr>
                <w:b/>
                <w:color w:val="FFFFFF"/>
                <w:sz w:val="18"/>
                <w:szCs w:val="18"/>
              </w:rPr>
              <w:t>Otro</w:t>
            </w:r>
          </w:p>
        </w:tc>
        <w:tc>
          <w:tcPr>
            <w:tcW w:w="1009" w:type="dxa"/>
            <w:vMerge w:val="restart"/>
            <w:tcBorders>
              <w:top w:val="single" w:sz="4" w:space="0" w:color="000000"/>
              <w:left w:val="single" w:sz="4" w:space="0" w:color="000000"/>
              <w:bottom w:val="single" w:sz="4" w:space="0" w:color="000000"/>
              <w:right w:val="single" w:sz="4" w:space="0" w:color="000000"/>
            </w:tcBorders>
            <w:shd w:val="clear" w:color="auto" w:fill="215868"/>
            <w:vAlign w:val="center"/>
          </w:tcPr>
          <w:p w14:paraId="4F581B76" w14:textId="77777777" w:rsidR="00E25F3C" w:rsidRDefault="00E25F3C" w:rsidP="00726261">
            <w:pPr>
              <w:spacing w:after="0"/>
              <w:jc w:val="center"/>
              <w:rPr>
                <w:b/>
                <w:color w:val="FFFFFF"/>
                <w:sz w:val="20"/>
                <w:szCs w:val="20"/>
              </w:rPr>
            </w:pPr>
            <w:r>
              <w:rPr>
                <w:b/>
                <w:color w:val="FFFFFF"/>
                <w:sz w:val="20"/>
                <w:szCs w:val="20"/>
              </w:rPr>
              <w:t>Acceso móvil a internet</w:t>
            </w:r>
          </w:p>
        </w:tc>
      </w:tr>
      <w:tr w:rsidR="00E25F3C" w14:paraId="68722BB4" w14:textId="77777777" w:rsidTr="00726261">
        <w:trPr>
          <w:trHeight w:val="20"/>
        </w:trPr>
        <w:tc>
          <w:tcPr>
            <w:tcW w:w="898" w:type="dxa"/>
            <w:vMerge/>
            <w:tcBorders>
              <w:top w:val="single" w:sz="4" w:space="0" w:color="000000"/>
              <w:left w:val="single" w:sz="4" w:space="0" w:color="000000"/>
              <w:bottom w:val="single" w:sz="4" w:space="0" w:color="000000"/>
              <w:right w:val="single" w:sz="4" w:space="0" w:color="000000"/>
            </w:tcBorders>
            <w:shd w:val="clear" w:color="auto" w:fill="215868"/>
            <w:vAlign w:val="center"/>
          </w:tcPr>
          <w:p w14:paraId="7BFB7BDE" w14:textId="77777777" w:rsidR="00E25F3C" w:rsidRDefault="00E25F3C" w:rsidP="00726261">
            <w:pPr>
              <w:widowControl w:val="0"/>
              <w:spacing w:after="0" w:line="276" w:lineRule="auto"/>
              <w:rPr>
                <w:b/>
                <w:color w:val="FFFFFF"/>
                <w:sz w:val="20"/>
                <w:szCs w:val="20"/>
              </w:rPr>
            </w:pPr>
          </w:p>
        </w:tc>
        <w:tc>
          <w:tcPr>
            <w:tcW w:w="903" w:type="dxa"/>
            <w:vMerge/>
            <w:tcBorders>
              <w:top w:val="single" w:sz="4" w:space="0" w:color="000000"/>
              <w:left w:val="single" w:sz="4" w:space="0" w:color="000000"/>
              <w:bottom w:val="single" w:sz="4" w:space="0" w:color="000000"/>
              <w:right w:val="single" w:sz="4" w:space="0" w:color="000000"/>
            </w:tcBorders>
            <w:shd w:val="clear" w:color="auto" w:fill="215868"/>
            <w:vAlign w:val="center"/>
          </w:tcPr>
          <w:p w14:paraId="79CBFCFE" w14:textId="77777777" w:rsidR="00E25F3C" w:rsidRDefault="00E25F3C" w:rsidP="00726261">
            <w:pPr>
              <w:widowControl w:val="0"/>
              <w:spacing w:after="0" w:line="276" w:lineRule="auto"/>
              <w:rPr>
                <w:b/>
                <w:color w:val="FFFFFF"/>
                <w:sz w:val="20"/>
                <w:szCs w:val="20"/>
              </w:rPr>
            </w:pPr>
          </w:p>
        </w:tc>
        <w:tc>
          <w:tcPr>
            <w:tcW w:w="898" w:type="dxa"/>
            <w:vMerge/>
            <w:tcBorders>
              <w:top w:val="single" w:sz="4" w:space="0" w:color="000000"/>
              <w:left w:val="single" w:sz="4" w:space="0" w:color="000000"/>
              <w:bottom w:val="single" w:sz="4" w:space="0" w:color="000000"/>
              <w:right w:val="single" w:sz="4" w:space="0" w:color="000000"/>
            </w:tcBorders>
            <w:shd w:val="clear" w:color="auto" w:fill="215868"/>
            <w:vAlign w:val="center"/>
          </w:tcPr>
          <w:p w14:paraId="21B58B18" w14:textId="77777777" w:rsidR="00E25F3C" w:rsidRDefault="00E25F3C" w:rsidP="00726261">
            <w:pPr>
              <w:widowControl w:val="0"/>
              <w:spacing w:after="0" w:line="276" w:lineRule="auto"/>
              <w:rPr>
                <w:b/>
                <w:color w:val="FFFFFF"/>
                <w:sz w:val="20"/>
                <w:szCs w:val="20"/>
              </w:rPr>
            </w:pPr>
          </w:p>
        </w:tc>
        <w:tc>
          <w:tcPr>
            <w:tcW w:w="1440" w:type="dxa"/>
            <w:vMerge/>
            <w:tcBorders>
              <w:top w:val="single" w:sz="4" w:space="0" w:color="000000"/>
              <w:left w:val="single" w:sz="4" w:space="0" w:color="000000"/>
              <w:bottom w:val="single" w:sz="4" w:space="0" w:color="000000"/>
              <w:right w:val="single" w:sz="4" w:space="0" w:color="000000"/>
            </w:tcBorders>
            <w:shd w:val="clear" w:color="auto" w:fill="215868"/>
            <w:vAlign w:val="center"/>
          </w:tcPr>
          <w:p w14:paraId="4CA5E412" w14:textId="77777777" w:rsidR="00E25F3C" w:rsidRDefault="00E25F3C" w:rsidP="00726261">
            <w:pPr>
              <w:widowControl w:val="0"/>
              <w:spacing w:after="0" w:line="276" w:lineRule="auto"/>
              <w:rPr>
                <w:b/>
                <w:color w:val="FFFFFF"/>
                <w:sz w:val="20"/>
                <w:szCs w:val="20"/>
              </w:rPr>
            </w:pPr>
          </w:p>
        </w:tc>
        <w:tc>
          <w:tcPr>
            <w:tcW w:w="900" w:type="dxa"/>
            <w:vMerge/>
            <w:tcBorders>
              <w:top w:val="single" w:sz="4" w:space="0" w:color="000000"/>
              <w:left w:val="single" w:sz="4" w:space="0" w:color="000000"/>
              <w:bottom w:val="single" w:sz="4" w:space="0" w:color="000000"/>
              <w:right w:val="single" w:sz="4" w:space="0" w:color="000000"/>
            </w:tcBorders>
            <w:shd w:val="clear" w:color="auto" w:fill="215868"/>
            <w:vAlign w:val="center"/>
          </w:tcPr>
          <w:p w14:paraId="132B63E7" w14:textId="77777777" w:rsidR="00E25F3C" w:rsidRDefault="00E25F3C" w:rsidP="00726261">
            <w:pPr>
              <w:widowControl w:val="0"/>
              <w:spacing w:after="0" w:line="276" w:lineRule="auto"/>
              <w:rPr>
                <w:b/>
                <w:color w:val="FFFFFF"/>
                <w:sz w:val="20"/>
                <w:szCs w:val="20"/>
              </w:rPr>
            </w:pPr>
          </w:p>
        </w:tc>
        <w:tc>
          <w:tcPr>
            <w:tcW w:w="811" w:type="dxa"/>
            <w:vMerge/>
            <w:tcBorders>
              <w:top w:val="single" w:sz="4" w:space="0" w:color="000000"/>
              <w:left w:val="single" w:sz="4" w:space="0" w:color="000000"/>
              <w:bottom w:val="single" w:sz="4" w:space="0" w:color="000000"/>
              <w:right w:val="single" w:sz="4" w:space="0" w:color="000000"/>
            </w:tcBorders>
            <w:shd w:val="clear" w:color="auto" w:fill="215868"/>
            <w:vAlign w:val="center"/>
          </w:tcPr>
          <w:p w14:paraId="02A454D6" w14:textId="77777777" w:rsidR="00E25F3C" w:rsidRDefault="00E25F3C" w:rsidP="00726261">
            <w:pPr>
              <w:widowControl w:val="0"/>
              <w:spacing w:after="0" w:line="276" w:lineRule="auto"/>
              <w:rPr>
                <w:b/>
                <w:color w:val="FFFFFF"/>
                <w:sz w:val="20"/>
                <w:szCs w:val="20"/>
              </w:rPr>
            </w:pPr>
          </w:p>
        </w:tc>
        <w:tc>
          <w:tcPr>
            <w:tcW w:w="597" w:type="dxa"/>
            <w:vMerge/>
            <w:tcBorders>
              <w:top w:val="single" w:sz="4" w:space="0" w:color="000000"/>
              <w:left w:val="single" w:sz="4" w:space="0" w:color="000000"/>
              <w:bottom w:val="single" w:sz="4" w:space="0" w:color="000000"/>
              <w:right w:val="single" w:sz="4" w:space="0" w:color="000000"/>
            </w:tcBorders>
            <w:shd w:val="clear" w:color="auto" w:fill="215868"/>
            <w:vAlign w:val="center"/>
          </w:tcPr>
          <w:p w14:paraId="755746E4" w14:textId="77777777" w:rsidR="00E25F3C" w:rsidRDefault="00E25F3C" w:rsidP="00726261">
            <w:pPr>
              <w:widowControl w:val="0"/>
              <w:spacing w:after="0" w:line="276" w:lineRule="auto"/>
              <w:rPr>
                <w:b/>
                <w:color w:val="FFFFFF"/>
                <w:sz w:val="20"/>
                <w:szCs w:val="20"/>
              </w:rPr>
            </w:pPr>
          </w:p>
        </w:tc>
        <w:tc>
          <w:tcPr>
            <w:tcW w:w="1009" w:type="dxa"/>
            <w:vMerge/>
            <w:tcBorders>
              <w:top w:val="single" w:sz="4" w:space="0" w:color="000000"/>
              <w:left w:val="single" w:sz="4" w:space="0" w:color="000000"/>
              <w:bottom w:val="single" w:sz="4" w:space="0" w:color="000000"/>
              <w:right w:val="single" w:sz="4" w:space="0" w:color="000000"/>
            </w:tcBorders>
            <w:shd w:val="clear" w:color="auto" w:fill="215868"/>
            <w:vAlign w:val="center"/>
          </w:tcPr>
          <w:p w14:paraId="30479F07" w14:textId="77777777" w:rsidR="00E25F3C" w:rsidRDefault="00E25F3C" w:rsidP="00726261">
            <w:pPr>
              <w:widowControl w:val="0"/>
              <w:spacing w:after="0" w:line="276" w:lineRule="auto"/>
              <w:rPr>
                <w:b/>
                <w:color w:val="FFFFFF"/>
                <w:sz w:val="20"/>
                <w:szCs w:val="20"/>
              </w:rPr>
            </w:pPr>
          </w:p>
        </w:tc>
        <w:tc>
          <w:tcPr>
            <w:tcW w:w="236" w:type="dxa"/>
            <w:vAlign w:val="center"/>
          </w:tcPr>
          <w:p w14:paraId="46ACA63C" w14:textId="77777777" w:rsidR="00E25F3C" w:rsidRDefault="00E25F3C" w:rsidP="00726261">
            <w:pPr>
              <w:spacing w:after="0"/>
              <w:rPr>
                <w:b/>
                <w:color w:val="FFFFFF"/>
                <w:sz w:val="20"/>
                <w:szCs w:val="20"/>
              </w:rPr>
            </w:pPr>
          </w:p>
        </w:tc>
      </w:tr>
      <w:tr w:rsidR="00E25F3C" w14:paraId="6854F709" w14:textId="77777777" w:rsidTr="00726261">
        <w:trPr>
          <w:trHeight w:val="20"/>
        </w:trPr>
        <w:tc>
          <w:tcPr>
            <w:tcW w:w="898" w:type="dxa"/>
            <w:tcBorders>
              <w:top w:val="single" w:sz="4" w:space="0" w:color="000000"/>
              <w:left w:val="single" w:sz="4" w:space="0" w:color="000000"/>
              <w:bottom w:val="single" w:sz="4" w:space="0" w:color="000000"/>
              <w:right w:val="single" w:sz="4" w:space="0" w:color="000000"/>
            </w:tcBorders>
            <w:vAlign w:val="center"/>
          </w:tcPr>
          <w:p w14:paraId="7F038568" w14:textId="77777777" w:rsidR="00E25F3C" w:rsidRDefault="00E25F3C" w:rsidP="00726261">
            <w:pPr>
              <w:spacing w:after="0"/>
              <w:rPr>
                <w:sz w:val="18"/>
                <w:szCs w:val="18"/>
              </w:rPr>
            </w:pPr>
            <w:r>
              <w:rPr>
                <w:sz w:val="18"/>
                <w:szCs w:val="18"/>
              </w:rPr>
              <w:t>Lengua indígena</w:t>
            </w:r>
          </w:p>
        </w:tc>
        <w:tc>
          <w:tcPr>
            <w:tcW w:w="903" w:type="dxa"/>
            <w:tcBorders>
              <w:top w:val="nil"/>
              <w:left w:val="nil"/>
              <w:bottom w:val="single" w:sz="4" w:space="0" w:color="000000"/>
              <w:right w:val="single" w:sz="4" w:space="0" w:color="000000"/>
            </w:tcBorders>
            <w:shd w:val="clear" w:color="auto" w:fill="FFFFFF"/>
            <w:vAlign w:val="center"/>
          </w:tcPr>
          <w:p w14:paraId="4521F1FF" w14:textId="77777777" w:rsidR="00E25F3C" w:rsidRDefault="00E25F3C" w:rsidP="00726261">
            <w:pPr>
              <w:spacing w:after="0"/>
              <w:jc w:val="center"/>
              <w:rPr>
                <w:sz w:val="18"/>
                <w:szCs w:val="18"/>
              </w:rPr>
            </w:pPr>
            <w:r>
              <w:rPr>
                <w:sz w:val="18"/>
                <w:szCs w:val="18"/>
              </w:rPr>
              <w:t>9.3%</w:t>
            </w:r>
          </w:p>
        </w:tc>
        <w:tc>
          <w:tcPr>
            <w:tcW w:w="898" w:type="dxa"/>
            <w:tcBorders>
              <w:top w:val="nil"/>
              <w:left w:val="nil"/>
              <w:bottom w:val="single" w:sz="4" w:space="0" w:color="000000"/>
              <w:right w:val="single" w:sz="4" w:space="0" w:color="000000"/>
            </w:tcBorders>
            <w:vAlign w:val="center"/>
          </w:tcPr>
          <w:p w14:paraId="424DB05C" w14:textId="77777777" w:rsidR="00E25F3C" w:rsidRDefault="00E25F3C" w:rsidP="00726261">
            <w:pPr>
              <w:spacing w:after="0"/>
              <w:jc w:val="center"/>
              <w:rPr>
                <w:sz w:val="18"/>
                <w:szCs w:val="18"/>
              </w:rPr>
            </w:pPr>
            <w:r>
              <w:rPr>
                <w:sz w:val="18"/>
                <w:szCs w:val="18"/>
              </w:rPr>
              <w:t>2.6%</w:t>
            </w:r>
          </w:p>
        </w:tc>
        <w:tc>
          <w:tcPr>
            <w:tcW w:w="1440" w:type="dxa"/>
            <w:tcBorders>
              <w:top w:val="nil"/>
              <w:left w:val="nil"/>
              <w:bottom w:val="single" w:sz="4" w:space="0" w:color="000000"/>
              <w:right w:val="single" w:sz="4" w:space="0" w:color="000000"/>
            </w:tcBorders>
            <w:vAlign w:val="center"/>
          </w:tcPr>
          <w:p w14:paraId="39738267" w14:textId="77777777" w:rsidR="00E25F3C" w:rsidRDefault="00E25F3C" w:rsidP="00726261">
            <w:pPr>
              <w:spacing w:after="0"/>
              <w:jc w:val="center"/>
              <w:rPr>
                <w:sz w:val="18"/>
                <w:szCs w:val="18"/>
              </w:rPr>
            </w:pPr>
            <w:r>
              <w:rPr>
                <w:sz w:val="18"/>
                <w:szCs w:val="18"/>
              </w:rPr>
              <w:t>1.0%</w:t>
            </w:r>
          </w:p>
        </w:tc>
        <w:tc>
          <w:tcPr>
            <w:tcW w:w="900" w:type="dxa"/>
            <w:tcBorders>
              <w:top w:val="nil"/>
              <w:left w:val="nil"/>
              <w:bottom w:val="single" w:sz="4" w:space="0" w:color="000000"/>
              <w:right w:val="single" w:sz="4" w:space="0" w:color="000000"/>
            </w:tcBorders>
            <w:shd w:val="clear" w:color="auto" w:fill="FFFFFF"/>
            <w:vAlign w:val="center"/>
          </w:tcPr>
          <w:p w14:paraId="1F5E801D" w14:textId="77777777" w:rsidR="00E25F3C" w:rsidRDefault="00E25F3C" w:rsidP="00726261">
            <w:pPr>
              <w:spacing w:after="0"/>
              <w:jc w:val="center"/>
              <w:rPr>
                <w:sz w:val="18"/>
                <w:szCs w:val="18"/>
              </w:rPr>
            </w:pPr>
            <w:r>
              <w:rPr>
                <w:sz w:val="18"/>
                <w:szCs w:val="18"/>
              </w:rPr>
              <w:t>1.3%</w:t>
            </w:r>
          </w:p>
        </w:tc>
        <w:tc>
          <w:tcPr>
            <w:tcW w:w="811" w:type="dxa"/>
            <w:tcBorders>
              <w:top w:val="nil"/>
              <w:left w:val="nil"/>
              <w:bottom w:val="single" w:sz="4" w:space="0" w:color="000000"/>
              <w:right w:val="single" w:sz="4" w:space="0" w:color="000000"/>
            </w:tcBorders>
            <w:vAlign w:val="center"/>
          </w:tcPr>
          <w:p w14:paraId="07659215" w14:textId="77777777" w:rsidR="00E25F3C" w:rsidRDefault="00E25F3C" w:rsidP="00726261">
            <w:pPr>
              <w:spacing w:after="0"/>
              <w:jc w:val="center"/>
              <w:rPr>
                <w:sz w:val="18"/>
                <w:szCs w:val="18"/>
              </w:rPr>
            </w:pPr>
            <w:r>
              <w:rPr>
                <w:sz w:val="18"/>
                <w:szCs w:val="18"/>
              </w:rPr>
              <w:t>0.8%</w:t>
            </w:r>
          </w:p>
        </w:tc>
        <w:tc>
          <w:tcPr>
            <w:tcW w:w="597" w:type="dxa"/>
            <w:tcBorders>
              <w:top w:val="nil"/>
              <w:left w:val="nil"/>
              <w:bottom w:val="single" w:sz="4" w:space="0" w:color="000000"/>
              <w:right w:val="single" w:sz="4" w:space="0" w:color="000000"/>
            </w:tcBorders>
            <w:vAlign w:val="center"/>
          </w:tcPr>
          <w:p w14:paraId="5EA1F649" w14:textId="77777777" w:rsidR="00E25F3C" w:rsidRDefault="00E25F3C" w:rsidP="00726261">
            <w:pPr>
              <w:spacing w:after="0"/>
              <w:jc w:val="center"/>
              <w:rPr>
                <w:sz w:val="18"/>
                <w:szCs w:val="18"/>
              </w:rPr>
            </w:pPr>
            <w:r>
              <w:rPr>
                <w:sz w:val="18"/>
                <w:szCs w:val="18"/>
              </w:rPr>
              <w:t>0.4%</w:t>
            </w:r>
          </w:p>
        </w:tc>
        <w:tc>
          <w:tcPr>
            <w:tcW w:w="1009" w:type="dxa"/>
            <w:tcBorders>
              <w:top w:val="nil"/>
              <w:left w:val="nil"/>
              <w:bottom w:val="single" w:sz="4" w:space="0" w:color="000000"/>
              <w:right w:val="single" w:sz="4" w:space="0" w:color="000000"/>
            </w:tcBorders>
            <w:shd w:val="clear" w:color="auto" w:fill="FFFFFF"/>
            <w:vAlign w:val="center"/>
          </w:tcPr>
          <w:p w14:paraId="06723360" w14:textId="77777777" w:rsidR="00E25F3C" w:rsidRDefault="00E25F3C" w:rsidP="00726261">
            <w:pPr>
              <w:spacing w:after="0"/>
              <w:jc w:val="center"/>
              <w:rPr>
                <w:sz w:val="18"/>
                <w:szCs w:val="18"/>
              </w:rPr>
            </w:pPr>
            <w:r>
              <w:rPr>
                <w:sz w:val="18"/>
                <w:szCs w:val="18"/>
              </w:rPr>
              <w:t>97.6%</w:t>
            </w:r>
          </w:p>
        </w:tc>
        <w:tc>
          <w:tcPr>
            <w:tcW w:w="236" w:type="dxa"/>
            <w:vAlign w:val="center"/>
          </w:tcPr>
          <w:p w14:paraId="6629B015" w14:textId="77777777" w:rsidR="00E25F3C" w:rsidRDefault="00E25F3C" w:rsidP="00726261">
            <w:pPr>
              <w:spacing w:after="0"/>
              <w:rPr>
                <w:sz w:val="20"/>
                <w:szCs w:val="20"/>
              </w:rPr>
            </w:pPr>
          </w:p>
        </w:tc>
      </w:tr>
      <w:tr w:rsidR="00E25F3C" w14:paraId="24E37715" w14:textId="77777777" w:rsidTr="00726261">
        <w:trPr>
          <w:trHeight w:val="20"/>
        </w:trPr>
        <w:tc>
          <w:tcPr>
            <w:tcW w:w="898" w:type="dxa"/>
            <w:tcBorders>
              <w:top w:val="single" w:sz="4" w:space="0" w:color="000000"/>
              <w:left w:val="single" w:sz="4" w:space="0" w:color="000000"/>
              <w:bottom w:val="single" w:sz="4" w:space="0" w:color="000000"/>
              <w:right w:val="single" w:sz="4" w:space="0" w:color="000000"/>
            </w:tcBorders>
            <w:vAlign w:val="center"/>
          </w:tcPr>
          <w:p w14:paraId="1E95F335" w14:textId="77777777" w:rsidR="00E25F3C" w:rsidRDefault="00E25F3C" w:rsidP="00726261">
            <w:pPr>
              <w:spacing w:after="0"/>
              <w:rPr>
                <w:sz w:val="18"/>
                <w:szCs w:val="18"/>
              </w:rPr>
            </w:pPr>
            <w:r>
              <w:rPr>
                <w:sz w:val="18"/>
                <w:szCs w:val="18"/>
              </w:rPr>
              <w:t>Lengua no indígena</w:t>
            </w:r>
          </w:p>
        </w:tc>
        <w:tc>
          <w:tcPr>
            <w:tcW w:w="903" w:type="dxa"/>
            <w:tcBorders>
              <w:top w:val="nil"/>
              <w:left w:val="nil"/>
              <w:bottom w:val="single" w:sz="4" w:space="0" w:color="000000"/>
              <w:right w:val="single" w:sz="4" w:space="0" w:color="000000"/>
            </w:tcBorders>
            <w:shd w:val="clear" w:color="auto" w:fill="FFFFFF"/>
            <w:vAlign w:val="center"/>
          </w:tcPr>
          <w:p w14:paraId="799FF10C" w14:textId="77777777" w:rsidR="00E25F3C" w:rsidRDefault="00E25F3C" w:rsidP="00726261">
            <w:pPr>
              <w:spacing w:after="0"/>
              <w:jc w:val="center"/>
              <w:rPr>
                <w:sz w:val="18"/>
                <w:szCs w:val="18"/>
              </w:rPr>
            </w:pPr>
            <w:r>
              <w:rPr>
                <w:sz w:val="18"/>
                <w:szCs w:val="18"/>
              </w:rPr>
              <w:t>26.5%</w:t>
            </w:r>
          </w:p>
        </w:tc>
        <w:tc>
          <w:tcPr>
            <w:tcW w:w="898" w:type="dxa"/>
            <w:tcBorders>
              <w:top w:val="nil"/>
              <w:left w:val="nil"/>
              <w:bottom w:val="single" w:sz="4" w:space="0" w:color="000000"/>
              <w:right w:val="single" w:sz="4" w:space="0" w:color="000000"/>
            </w:tcBorders>
            <w:vAlign w:val="center"/>
          </w:tcPr>
          <w:p w14:paraId="07EF4D6D" w14:textId="77777777" w:rsidR="00E25F3C" w:rsidRDefault="00E25F3C" w:rsidP="00726261">
            <w:pPr>
              <w:spacing w:after="0"/>
              <w:jc w:val="center"/>
              <w:rPr>
                <w:sz w:val="18"/>
                <w:szCs w:val="18"/>
              </w:rPr>
            </w:pPr>
            <w:r>
              <w:rPr>
                <w:sz w:val="18"/>
                <w:szCs w:val="18"/>
              </w:rPr>
              <w:t>5.9%</w:t>
            </w:r>
          </w:p>
        </w:tc>
        <w:tc>
          <w:tcPr>
            <w:tcW w:w="1440" w:type="dxa"/>
            <w:tcBorders>
              <w:top w:val="nil"/>
              <w:left w:val="nil"/>
              <w:bottom w:val="single" w:sz="4" w:space="0" w:color="000000"/>
              <w:right w:val="single" w:sz="4" w:space="0" w:color="000000"/>
            </w:tcBorders>
            <w:vAlign w:val="center"/>
          </w:tcPr>
          <w:p w14:paraId="027A1004" w14:textId="77777777" w:rsidR="00E25F3C" w:rsidRDefault="00E25F3C" w:rsidP="00726261">
            <w:pPr>
              <w:spacing w:after="0"/>
              <w:jc w:val="center"/>
              <w:rPr>
                <w:sz w:val="18"/>
                <w:szCs w:val="18"/>
              </w:rPr>
            </w:pPr>
            <w:r>
              <w:rPr>
                <w:sz w:val="18"/>
                <w:szCs w:val="18"/>
              </w:rPr>
              <w:t>1.4%</w:t>
            </w:r>
          </w:p>
        </w:tc>
        <w:tc>
          <w:tcPr>
            <w:tcW w:w="900" w:type="dxa"/>
            <w:tcBorders>
              <w:top w:val="nil"/>
              <w:left w:val="nil"/>
              <w:bottom w:val="single" w:sz="4" w:space="0" w:color="000000"/>
              <w:right w:val="single" w:sz="4" w:space="0" w:color="000000"/>
            </w:tcBorders>
            <w:shd w:val="clear" w:color="auto" w:fill="FFFFFF"/>
            <w:vAlign w:val="center"/>
          </w:tcPr>
          <w:p w14:paraId="1FC50C86" w14:textId="77777777" w:rsidR="00E25F3C" w:rsidRDefault="00E25F3C" w:rsidP="00726261">
            <w:pPr>
              <w:spacing w:after="0"/>
              <w:jc w:val="center"/>
              <w:rPr>
                <w:sz w:val="18"/>
                <w:szCs w:val="18"/>
              </w:rPr>
            </w:pPr>
            <w:r>
              <w:rPr>
                <w:sz w:val="18"/>
                <w:szCs w:val="18"/>
              </w:rPr>
              <w:t>0.9%</w:t>
            </w:r>
          </w:p>
        </w:tc>
        <w:tc>
          <w:tcPr>
            <w:tcW w:w="811" w:type="dxa"/>
            <w:tcBorders>
              <w:top w:val="nil"/>
              <w:left w:val="nil"/>
              <w:bottom w:val="single" w:sz="4" w:space="0" w:color="000000"/>
              <w:right w:val="single" w:sz="4" w:space="0" w:color="000000"/>
            </w:tcBorders>
            <w:vAlign w:val="center"/>
          </w:tcPr>
          <w:p w14:paraId="657E2475" w14:textId="77777777" w:rsidR="00E25F3C" w:rsidRDefault="00E25F3C" w:rsidP="00726261">
            <w:pPr>
              <w:spacing w:after="0"/>
              <w:jc w:val="center"/>
              <w:rPr>
                <w:sz w:val="18"/>
                <w:szCs w:val="18"/>
              </w:rPr>
            </w:pPr>
            <w:r>
              <w:rPr>
                <w:sz w:val="18"/>
                <w:szCs w:val="18"/>
              </w:rPr>
              <w:t>1.5%</w:t>
            </w:r>
          </w:p>
        </w:tc>
        <w:tc>
          <w:tcPr>
            <w:tcW w:w="597" w:type="dxa"/>
            <w:tcBorders>
              <w:top w:val="nil"/>
              <w:left w:val="nil"/>
              <w:bottom w:val="single" w:sz="4" w:space="0" w:color="000000"/>
              <w:right w:val="single" w:sz="4" w:space="0" w:color="000000"/>
            </w:tcBorders>
            <w:vAlign w:val="center"/>
          </w:tcPr>
          <w:p w14:paraId="33497AB1" w14:textId="77777777" w:rsidR="00E25F3C" w:rsidRDefault="00E25F3C" w:rsidP="00726261">
            <w:pPr>
              <w:spacing w:after="0"/>
              <w:jc w:val="center"/>
              <w:rPr>
                <w:sz w:val="18"/>
                <w:szCs w:val="18"/>
              </w:rPr>
            </w:pPr>
            <w:r>
              <w:rPr>
                <w:sz w:val="18"/>
                <w:szCs w:val="18"/>
              </w:rPr>
              <w:t>0.6%</w:t>
            </w:r>
          </w:p>
        </w:tc>
        <w:tc>
          <w:tcPr>
            <w:tcW w:w="1009" w:type="dxa"/>
            <w:tcBorders>
              <w:top w:val="nil"/>
              <w:left w:val="nil"/>
              <w:bottom w:val="single" w:sz="4" w:space="0" w:color="000000"/>
              <w:right w:val="single" w:sz="4" w:space="0" w:color="000000"/>
            </w:tcBorders>
            <w:shd w:val="clear" w:color="auto" w:fill="FFFFFF"/>
            <w:vAlign w:val="center"/>
          </w:tcPr>
          <w:p w14:paraId="24F49824" w14:textId="77777777" w:rsidR="00E25F3C" w:rsidRDefault="00E25F3C" w:rsidP="00726261">
            <w:pPr>
              <w:spacing w:after="0"/>
              <w:jc w:val="center"/>
              <w:rPr>
                <w:sz w:val="18"/>
                <w:szCs w:val="18"/>
              </w:rPr>
            </w:pPr>
            <w:r>
              <w:rPr>
                <w:sz w:val="18"/>
                <w:szCs w:val="18"/>
              </w:rPr>
              <w:t>94.0%</w:t>
            </w:r>
          </w:p>
        </w:tc>
        <w:tc>
          <w:tcPr>
            <w:tcW w:w="236" w:type="dxa"/>
            <w:vAlign w:val="center"/>
          </w:tcPr>
          <w:p w14:paraId="567D6DA0" w14:textId="77777777" w:rsidR="00E25F3C" w:rsidRDefault="00E25F3C" w:rsidP="00726261">
            <w:pPr>
              <w:spacing w:after="0"/>
              <w:rPr>
                <w:sz w:val="20"/>
                <w:szCs w:val="20"/>
              </w:rPr>
            </w:pPr>
          </w:p>
        </w:tc>
      </w:tr>
    </w:tbl>
    <w:p w14:paraId="455C1FF1" w14:textId="77777777" w:rsidR="00E25F3C" w:rsidRPr="002546A8" w:rsidRDefault="00E25F3C" w:rsidP="00E25F3C">
      <w:pPr>
        <w:spacing w:before="120" w:after="120" w:line="276" w:lineRule="auto"/>
        <w:jc w:val="both"/>
        <w:rPr>
          <w:sz w:val="18"/>
          <w:szCs w:val="18"/>
        </w:rPr>
      </w:pPr>
      <w:r w:rsidRPr="002546A8">
        <w:rPr>
          <w:sz w:val="18"/>
          <w:szCs w:val="18"/>
        </w:rPr>
        <w:t>Fuente: INEI - ENAHO. Elaboración: Ministerio de Cultura - DGPI.</w:t>
      </w:r>
    </w:p>
    <w:p w14:paraId="7789C2DE" w14:textId="77777777" w:rsidR="00CD531D" w:rsidRDefault="00CD531D" w:rsidP="00E25F3C">
      <w:pPr>
        <w:spacing w:before="120" w:after="120" w:line="276" w:lineRule="auto"/>
        <w:jc w:val="both"/>
      </w:pPr>
    </w:p>
    <w:p w14:paraId="7A424D0B" w14:textId="513BB48F" w:rsidR="00E25F3C" w:rsidRDefault="00E25F3C" w:rsidP="00E25F3C">
      <w:pPr>
        <w:pStyle w:val="Ttulo5"/>
        <w:spacing w:after="240"/>
        <w:jc w:val="both"/>
        <w:rPr>
          <w:color w:val="205768"/>
        </w:rPr>
      </w:pPr>
      <w:bookmarkStart w:id="638" w:name="_Toc137231234"/>
      <w:bookmarkStart w:id="639" w:name="_Toc137491101"/>
      <w:bookmarkStart w:id="640" w:name="_Toc143624305"/>
      <w:r>
        <w:rPr>
          <w:color w:val="205768"/>
        </w:rPr>
        <w:t>2.</w:t>
      </w:r>
      <w:r w:rsidR="005A0A93">
        <w:rPr>
          <w:color w:val="205768"/>
        </w:rPr>
        <w:t>5</w:t>
      </w:r>
      <w:r>
        <w:rPr>
          <w:color w:val="205768"/>
        </w:rPr>
        <w:t xml:space="preserve">.2.7.9. </w:t>
      </w:r>
      <w:bookmarkEnd w:id="638"/>
      <w:bookmarkEnd w:id="639"/>
      <w:r w:rsidR="004746D7" w:rsidRPr="00E64FCF">
        <w:rPr>
          <w:caps w:val="0"/>
          <w:color w:val="205768"/>
        </w:rPr>
        <w:t>Limitada implementación de las prioridades de desarrollo (planes de vida y similares) de los pueblos indígenas u originarios</w:t>
      </w:r>
      <w:bookmarkEnd w:id="640"/>
    </w:p>
    <w:p w14:paraId="5C929FCC" w14:textId="77777777" w:rsidR="00E25F3C" w:rsidRDefault="00E25F3C" w:rsidP="00E25F3C">
      <w:pPr>
        <w:jc w:val="both"/>
      </w:pPr>
      <w:r>
        <w:t xml:space="preserve">La presente causa indirecta aborda el estado de la implementación de las prioridades de desarrollo de los pueblos indígenas en la planificación estatal de los tres niveles de gobierno. Asimismo, puntualiza las principales limitaciones para que instrumentos como los Planes de Vida sean elaborados y liderados por las diversas comunidades indígenas amazónicas y andinas. </w:t>
      </w:r>
    </w:p>
    <w:p w14:paraId="0009383E" w14:textId="77777777" w:rsidR="00E25F3C" w:rsidRDefault="00E25F3C" w:rsidP="00E25F3C">
      <w:pPr>
        <w:jc w:val="both"/>
      </w:pPr>
      <w:r>
        <w:t xml:space="preserve">Los Planes de Vida, conocidos también como Planes de Vida Plena, Planes de Calidad de Vida o Planes de Buen Vivir, son instrumentos de planificación e implementación que desarrollan la visión integral de un pueblo indígena u originario incluyendo aspectos ambientales, territoriales, sociales, económicos, políticos, culturales (MINCUL, 2016). Además, son instrumentos de autogobierno y gestión territorial que responden al derecho de la libre determinación de los pueblos indígenas u originarios. Asimismo, a través de estos se busca formalizar y fortalecer las instituciones propias de cada pueblo, su sistema de decisiones y administración, así como su capacidad para gestionar y proteger su territorio. (Unidad de Apoyo de ICAA, 2015). </w:t>
      </w:r>
    </w:p>
    <w:p w14:paraId="7CBF61E9" w14:textId="06EEFC4E" w:rsidR="00E25F3C" w:rsidRDefault="00E25F3C" w:rsidP="00E25F3C">
      <w:pPr>
        <w:jc w:val="both"/>
      </w:pPr>
      <w:r>
        <w:t>Cabe resaltar que, dichos planes resultan de vital importancia porque proveen de información e insumos a las estrategias, planes, programas y proyectos de nivel nacional, regional y local. De esa forma, lograr que estos sean culturalmente pertinentes y efectivos. Sin embargo, a la actualidad, no se cuenta con algún marco normativo uniformizado ni financiero que determine la inclusión de Planes de Vida en la planificación de los distintos niveles de gobierno. Asimismo, también hay un limitado acompañamiento para la elaboración de Planes de Vida. Uno de los escasos esfuerzos desde el Estado, por ejemplo, es el documento “PLAN DE VIDA: Guía para la Planificación Colectiva” elaborado por el Ministerio de Cultura, la Iniciativa para la Conservación en la Amazonía Andina – ICAA, AIDESEP y CONAP. Este fue creado con el objetivo de ser una herramienta que permita liderar la formulación de Planes de Vida por parte de los p</w:t>
      </w:r>
      <w:r w:rsidR="00DE3917">
        <w:t xml:space="preserve">ueblos indígenas u originarios (Ver </w:t>
      </w:r>
      <w:r w:rsidR="00DE3917" w:rsidRPr="00DE3917">
        <w:rPr>
          <w:b/>
        </w:rPr>
        <w:t>Anexo 4.</w:t>
      </w:r>
      <w:r w:rsidR="00DE3917">
        <w:t xml:space="preserve"> Identificación de planes de vida vigentes). </w:t>
      </w:r>
    </w:p>
    <w:p w14:paraId="551C1B1C" w14:textId="77777777" w:rsidR="00E25F3C" w:rsidRDefault="00E25F3C" w:rsidP="00E25F3C">
      <w:pPr>
        <w:jc w:val="both"/>
      </w:pPr>
      <w:r>
        <w:t xml:space="preserve">A pesar de este contexto, se cuenta con algunas experiencias en particular donde se han incorporado la visión indígena. Tal es el caso del Plan de Desarrollo Local Concertado en el distrito de Megantoni, provincia de La Convención, región Cusco y en el distrito de Oxapampa, provincia y región Pasco, en cuyo proceso de elaboración se recogieron las expresiones, demandas, necesidades y potencialidades de los pueblos indígenas u originarios. Asimismo, diversas comunidades nativas han realizado sus Planes de Vida. Este es el caso de las comunidades nativas </w:t>
      </w:r>
      <w:proofErr w:type="spellStart"/>
      <w:r w:rsidRPr="00AD090E">
        <w:t>Shipetiari</w:t>
      </w:r>
      <w:proofErr w:type="spellEnd"/>
      <w:r w:rsidRPr="00AD090E">
        <w:t xml:space="preserve"> (machiguenga), Queros y Puerto Azul (</w:t>
      </w:r>
      <w:proofErr w:type="spellStart"/>
      <w:r w:rsidRPr="00AD090E">
        <w:t>harakbut</w:t>
      </w:r>
      <w:proofErr w:type="spellEnd"/>
      <w:r w:rsidRPr="00AD090E">
        <w:t>)</w:t>
      </w:r>
      <w:r>
        <w:t xml:space="preserve"> o la Federación Nativa de las Comunidades </w:t>
      </w:r>
      <w:proofErr w:type="spellStart"/>
      <w:r>
        <w:t>Cacataibos</w:t>
      </w:r>
      <w:proofErr w:type="spellEnd"/>
      <w:r>
        <w:t xml:space="preserve"> (Actualidad Ambiental, 2014).  </w:t>
      </w:r>
    </w:p>
    <w:p w14:paraId="3248E534" w14:textId="59FF3CAA" w:rsidR="00E25F3C" w:rsidRDefault="00E25F3C" w:rsidP="00E25F3C">
      <w:pPr>
        <w:jc w:val="both"/>
      </w:pPr>
      <w:r>
        <w:t xml:space="preserve">Frente a esta situación es de suma importancia y necesidad atender y generar condiciones, como el acompañamiento en la elaboración o financiamiento, que permitan reconocer y valorar los modelos y prioridades de desarrollo de los diversos </w:t>
      </w:r>
      <w:r w:rsidR="003357A3">
        <w:t>pueblos indígenas u originarios</w:t>
      </w:r>
      <w:r w:rsidR="00CD531D">
        <w:t xml:space="preserve"> </w:t>
      </w:r>
      <w:r>
        <w:t>a fin de que estos sean incorporados en la planificación estatal.</w:t>
      </w:r>
    </w:p>
    <w:p w14:paraId="318DC22D" w14:textId="5703B1C1" w:rsidR="00E25F3C" w:rsidRDefault="00E25F3C" w:rsidP="00E25F3C">
      <w:pPr>
        <w:pStyle w:val="Ttulo5"/>
        <w:jc w:val="both"/>
        <w:rPr>
          <w:color w:val="205768"/>
        </w:rPr>
      </w:pPr>
      <w:bookmarkStart w:id="641" w:name="_Toc143624306"/>
      <w:r>
        <w:rPr>
          <w:color w:val="205768"/>
        </w:rPr>
        <w:t>2.</w:t>
      </w:r>
      <w:r w:rsidR="005A0A93">
        <w:rPr>
          <w:color w:val="205768"/>
        </w:rPr>
        <w:t>5</w:t>
      </w:r>
      <w:r>
        <w:rPr>
          <w:color w:val="205768"/>
        </w:rPr>
        <w:t xml:space="preserve">.2.7.10. </w:t>
      </w:r>
      <w:r w:rsidR="004746D7">
        <w:rPr>
          <w:caps w:val="0"/>
          <w:color w:val="205768"/>
        </w:rPr>
        <w:t xml:space="preserve">Esfuerzos realizados desde el </w:t>
      </w:r>
      <w:del w:id="642" w:author="Carmen del Rosario Bahamonde Quinteros" w:date="2023-09-05T10:18:00Z">
        <w:r w:rsidR="004746D7" w:rsidDel="006E0774">
          <w:rPr>
            <w:caps w:val="0"/>
            <w:color w:val="205768"/>
          </w:rPr>
          <w:delText xml:space="preserve">estado </w:delText>
        </w:r>
      </w:del>
      <w:proofErr w:type="spellStart"/>
      <w:ins w:id="643" w:author="Carmen del Rosario Bahamonde Quinteros" w:date="2023-09-05T10:18:00Z">
        <w:r w:rsidR="006E0774">
          <w:rPr>
            <w:caps w:val="0"/>
            <w:color w:val="205768"/>
          </w:rPr>
          <w:t>Estado</w:t>
        </w:r>
      </w:ins>
      <w:ins w:id="644" w:author="Franco Gustavo Arroyo Gonzales" w:date="2023-09-11T20:48:00Z">
        <w:r w:rsidR="00E67F4E">
          <w:rPr>
            <w:caps w:val="0"/>
            <w:color w:val="205768"/>
          </w:rPr>
          <w:t>E</w:t>
        </w:r>
      </w:ins>
      <w:del w:id="645" w:author="Franco Gustavo Arroyo Gonzales" w:date="2023-09-11T20:48:00Z">
        <w:r w:rsidR="004746D7" w:rsidDel="00E67F4E">
          <w:rPr>
            <w:caps w:val="0"/>
            <w:color w:val="205768"/>
          </w:rPr>
          <w:delText>e</w:delText>
        </w:r>
      </w:del>
      <w:ins w:id="646" w:author="Franco Gustavo Arroyo Gonzales" w:date="2023-09-12T15:20:00Z">
        <w:r w:rsidR="004746D7">
          <w:rPr>
            <w:caps w:val="0"/>
            <w:color w:val="205768"/>
          </w:rPr>
          <w:t>stado</w:t>
        </w:r>
      </w:ins>
      <w:proofErr w:type="spellEnd"/>
      <w:ins w:id="647" w:author="Carmen del Rosario Bahamonde Quinteros" w:date="2023-09-05T10:18:00Z">
        <w:r w:rsidR="004746D7">
          <w:rPr>
            <w:caps w:val="0"/>
            <w:color w:val="205768"/>
          </w:rPr>
          <w:t xml:space="preserve"> </w:t>
        </w:r>
      </w:ins>
      <w:r w:rsidR="004746D7">
        <w:rPr>
          <w:caps w:val="0"/>
          <w:color w:val="205768"/>
        </w:rPr>
        <w:t>en relación con las insuficientes condiciones para el desarrollo social de los pueblos indígenas u originarios</w:t>
      </w:r>
      <w:bookmarkEnd w:id="641"/>
    </w:p>
    <w:p w14:paraId="1DB57782" w14:textId="5F63F99D" w:rsidR="00E25F3C" w:rsidRDefault="00E25F3C" w:rsidP="00E25F3C">
      <w:pPr>
        <w:spacing w:after="0" w:line="276" w:lineRule="auto"/>
        <w:jc w:val="both"/>
      </w:pPr>
    </w:p>
    <w:p w14:paraId="03EBEC60" w14:textId="77777777" w:rsidR="00544FA4" w:rsidRDefault="00544FA4" w:rsidP="00544FA4">
      <w:pPr>
        <w:jc w:val="both"/>
      </w:pPr>
      <w:r>
        <w:t>En relación con el desarrollo social de los pueblos indígenas, el Estado ha implementado diversas acciones en las distintas temáticas abordadas en esta causa directa. Con respecto a la educación, d</w:t>
      </w:r>
      <w:r w:rsidRPr="00AB0215">
        <w:t>esde el Ministerio de Educación</w:t>
      </w:r>
      <w:r>
        <w:t>,</w:t>
      </w:r>
      <w:r w:rsidRPr="00AB0215">
        <w:t xml:space="preserve"> se planteó la Política Sectorial de Educación Intercultural y Educación Intercultural Bilingüe (Resolución Ministerial </w:t>
      </w:r>
      <w:proofErr w:type="spellStart"/>
      <w:r w:rsidRPr="00AB0215">
        <w:t>N°</w:t>
      </w:r>
      <w:proofErr w:type="spellEnd"/>
      <w:r w:rsidRPr="00AB0215">
        <w:t xml:space="preserve"> 357-2019-MINEDU). Este, el más reciente, busca garantizar la mejor de los aprendizajes de las personas pertenecientes a los pueblos originarios, implementando la educación intercultural bilingüe en todas las etapas, formas y modalidades del sistema educativo.</w:t>
      </w:r>
      <w:r>
        <w:t xml:space="preserve"> Es así que se cuenta con un marco normativo que, actualmente, impulsa el desarrollo de una educación en armonía con las culturas de los pueblos indígena su originarios. </w:t>
      </w:r>
    </w:p>
    <w:p w14:paraId="0CD7E41D" w14:textId="77777777" w:rsidR="00544FA4" w:rsidRDefault="00544FA4" w:rsidP="00544FA4">
      <w:pPr>
        <w:jc w:val="both"/>
      </w:pPr>
      <w:r>
        <w:t xml:space="preserve">Con respecto a la educación superior, se cuenta con la Beca Técnico-Productiva para Jóvenes de Pueblos Indígenas u Originarios en Situaciones Especiales, destinada a jóvenes pertenecientes a pueblos indígenas u originarios </w:t>
      </w:r>
      <w:r w:rsidRPr="00AB0215">
        <w:t xml:space="preserve">del ámbito petrolero de las provincias de </w:t>
      </w:r>
      <w:proofErr w:type="spellStart"/>
      <w:r w:rsidRPr="00AB0215">
        <w:t>Datem</w:t>
      </w:r>
      <w:proofErr w:type="spellEnd"/>
      <w:r w:rsidRPr="00AB0215">
        <w:t xml:space="preserve"> del Marañón, Loreto, Alto Amazonas, Requena y Maynas</w:t>
      </w:r>
      <w:r>
        <w:t xml:space="preserve"> de la región de Loreto. Esta es una beca ofrecida por PRONABEC en el marco del Plan de Cierre de Brechas para el ámbito petrolero de las provincias antes señaladas</w:t>
      </w:r>
      <w:r>
        <w:rPr>
          <w:rStyle w:val="Refdenotaalpie"/>
        </w:rPr>
        <w:footnoteReference w:id="98"/>
      </w:r>
      <w:r>
        <w:t>. Asimismo, c</w:t>
      </w:r>
      <w:r w:rsidRPr="00AB0215">
        <w:t xml:space="preserve">on respecto a la formación de superior técnica, desde la Dirección de Rondas Campesinas del MININTER, se implementó un programa piloto para involucrar a los pueblos indígenas con su inscripción a la Escuela de Suboficiales de la Policía Nacional del Perú logrando el ingreso de miembros de los pueblos indígenas </w:t>
      </w:r>
      <w:proofErr w:type="spellStart"/>
      <w:r w:rsidRPr="00AB0215">
        <w:t>yanesha</w:t>
      </w:r>
      <w:proofErr w:type="spellEnd"/>
      <w:r w:rsidRPr="00AB0215">
        <w:t xml:space="preserve">, quechua, </w:t>
      </w:r>
      <w:proofErr w:type="spellStart"/>
      <w:r w:rsidRPr="00AB0215">
        <w:t>Aymara</w:t>
      </w:r>
      <w:proofErr w:type="spellEnd"/>
      <w:r w:rsidRPr="00AB0215">
        <w:t xml:space="preserve">, cocama </w:t>
      </w:r>
      <w:proofErr w:type="spellStart"/>
      <w:r w:rsidRPr="00AB0215">
        <w:t>cocamilla</w:t>
      </w:r>
      <w:proofErr w:type="spellEnd"/>
      <w:r w:rsidRPr="00AB0215">
        <w:t xml:space="preserve">, </w:t>
      </w:r>
      <w:proofErr w:type="spellStart"/>
      <w:r w:rsidRPr="00AB0215">
        <w:t>shawi</w:t>
      </w:r>
      <w:proofErr w:type="spellEnd"/>
      <w:r w:rsidRPr="00AB0215">
        <w:t xml:space="preserve">, </w:t>
      </w:r>
      <w:proofErr w:type="spellStart"/>
      <w:r w:rsidRPr="00AB0215">
        <w:t>awajun</w:t>
      </w:r>
      <w:proofErr w:type="spellEnd"/>
      <w:r w:rsidRPr="00AB0215">
        <w:t xml:space="preserve">, </w:t>
      </w:r>
      <w:proofErr w:type="spellStart"/>
      <w:r w:rsidRPr="00AB0215">
        <w:t>kichwa</w:t>
      </w:r>
      <w:proofErr w:type="spellEnd"/>
      <w:r w:rsidRPr="00AB0215">
        <w:t xml:space="preserve"> y achuar. Posteriormente, en septiembre del 2019, con el DL que norma la formación profesional policial se incorpora una vacante para comunidades campesinas y nativas, aproximadamente 70 vacantes anuales</w:t>
      </w:r>
      <w:r>
        <w:rPr>
          <w:rStyle w:val="Refdenotaalpie"/>
        </w:rPr>
        <w:footnoteReference w:id="99"/>
      </w:r>
      <w:r>
        <w:t>. C</w:t>
      </w:r>
      <w:r w:rsidRPr="00AB0215">
        <w:t xml:space="preserve">abe destacar que, a partir del Decreto Supremo </w:t>
      </w:r>
      <w:proofErr w:type="spellStart"/>
      <w:r w:rsidRPr="00AB0215">
        <w:t>N°</w:t>
      </w:r>
      <w:proofErr w:type="spellEnd"/>
      <w:r w:rsidRPr="00AB0215">
        <w:t xml:space="preserve"> 021-2019-IN, los ingresantes provenientes de pueblos indígenas u originarios podr</w:t>
      </w:r>
      <w:r>
        <w:t>ía</w:t>
      </w:r>
      <w:r w:rsidRPr="00AB0215">
        <w:t xml:space="preserve">n ser exonerados de la obligación económica </w:t>
      </w:r>
      <w:r>
        <w:t xml:space="preserve">del proceso </w:t>
      </w:r>
      <w:r w:rsidRPr="00AB0215">
        <w:t>y dicho gasto pasaría a ser asumido por el MININTER de acuerdo con su disponibilidad presupuestal.</w:t>
      </w:r>
    </w:p>
    <w:p w14:paraId="5156D9B7" w14:textId="77777777" w:rsidR="00544FA4" w:rsidRDefault="00544FA4" w:rsidP="00544FA4">
      <w:pPr>
        <w:jc w:val="both"/>
      </w:pPr>
      <w:commentRangeStart w:id="648"/>
      <w:r>
        <w:t xml:space="preserve">En materia de salud, </w:t>
      </w:r>
      <w:r w:rsidRPr="00AB0215">
        <w:t xml:space="preserve">el Ministerio de Salud cuenta con la Política Sectorial de Salud Intercultural (Decreto Supremo </w:t>
      </w:r>
      <w:proofErr w:type="spellStart"/>
      <w:r w:rsidRPr="00AB0215">
        <w:t>N°</w:t>
      </w:r>
      <w:proofErr w:type="spellEnd"/>
      <w:r w:rsidRPr="00AB0215">
        <w:t xml:space="preserve"> 016-2016-SA). Esta política tiene entre sus objetivos el reconocimiento y valoración de conocimientos y prácticas locales de salud, así como a su incorporación dentro de los sistemas de salud convencionales, contribuyendo a la aceptabilidad de los sistemas de salud y a la consolidación de un sistema más equitativo y participativo. Esas condiciones permitirían en el proceso el ejercicio del derecho a la salud de los pueblos indígenas u originarios, andinos y amazónicos y de la población afroperuana.</w:t>
      </w:r>
      <w:commentRangeEnd w:id="648"/>
      <w:r w:rsidR="00E67F4E">
        <w:rPr>
          <w:rStyle w:val="Refdecomentario"/>
          <w:rFonts w:eastAsiaTheme="minorHAnsi"/>
        </w:rPr>
        <w:commentReference w:id="648"/>
      </w:r>
    </w:p>
    <w:p w14:paraId="148721CC" w14:textId="77777777" w:rsidR="00882A44" w:rsidRDefault="00544FA4" w:rsidP="00544FA4">
      <w:pPr>
        <w:jc w:val="both"/>
      </w:pPr>
      <w:commentRangeStart w:id="649"/>
      <w:r>
        <w:t xml:space="preserve">Relacionado a la seguridad alimentaria, existe la Ley </w:t>
      </w:r>
      <w:proofErr w:type="spellStart"/>
      <w:r>
        <w:t>N°</w:t>
      </w:r>
      <w:proofErr w:type="spellEnd"/>
      <w:r>
        <w:t xml:space="preserve"> 31315, Ley de Seguridad Alimentaria y Nutricional, la cual propone reconocer y garantizar el derecho de los peruanos a una alimentación adecuada y saludable, con énfasis en la población más pobre y vulnerable, priorizando la atención de la niñez, las mujeres gestantes o lactantes y de la población adulta mayor, definiendo las obligaciones del estado con ellas. Con ella se instauró el Sistema Nacional de Seguridad Alimentaria Nutricional. </w:t>
      </w:r>
    </w:p>
    <w:p w14:paraId="0BEB2FA1" w14:textId="6BE9D27E" w:rsidR="00544FA4" w:rsidRDefault="00882A44" w:rsidP="00544FA4">
      <w:pPr>
        <w:jc w:val="both"/>
      </w:pPr>
      <w:r>
        <w:t xml:space="preserve">Dicha </w:t>
      </w:r>
      <w:r w:rsidR="00544FA4">
        <w:t xml:space="preserve">propuesta parte de los esfuerzos previos como la Estrategia Nacional de Seguridad Alimentaria y Nutricional 2013-2021 y el Plan Nacional De Seguridad Alimentaria y Nutricional 2015-2021. Asimismo, en el 2021, se aprueban la Política Nacional Agraria 2021-2030 (Decreto Supremos </w:t>
      </w:r>
      <w:proofErr w:type="spellStart"/>
      <w:r w:rsidR="00544FA4">
        <w:t>N°</w:t>
      </w:r>
      <w:proofErr w:type="spellEnd"/>
      <w:r w:rsidR="00544FA4">
        <w:t xml:space="preserve"> 017-2021-MIDAGRI) y los Lineamientos de la Segunda Reforma Agraria (Decreto Supremos </w:t>
      </w:r>
      <w:proofErr w:type="spellStart"/>
      <w:r w:rsidR="00544FA4">
        <w:t>N°</w:t>
      </w:r>
      <w:proofErr w:type="spellEnd"/>
      <w:r w:rsidR="00544FA4">
        <w:t xml:space="preserve"> 022-2021-MIDAGRI). En el marco de todo ello y ante la coyuntura de la crisis de seguridad alimentaria mundial, en el 2022, mediante la Resolución Suprema </w:t>
      </w:r>
      <w:proofErr w:type="spellStart"/>
      <w:r w:rsidR="00544FA4">
        <w:t>N°</w:t>
      </w:r>
      <w:proofErr w:type="spellEnd"/>
      <w:r w:rsidR="00544FA4">
        <w:t xml:space="preserve"> 010-2022-MIDAGRI se crea la Comisión de Alto Nivel para la atención de la crisis de la seguridad alimentaria y la agricultura familiar. </w:t>
      </w:r>
      <w:commentRangeEnd w:id="649"/>
      <w:r w:rsidR="00E67F4E">
        <w:rPr>
          <w:rStyle w:val="Refdecomentario"/>
          <w:rFonts w:eastAsiaTheme="minorHAnsi"/>
        </w:rPr>
        <w:commentReference w:id="649"/>
      </w:r>
    </w:p>
    <w:p w14:paraId="588EE76A" w14:textId="77777777" w:rsidR="00544FA4" w:rsidRDefault="00544FA4" w:rsidP="00544FA4">
      <w:pPr>
        <w:jc w:val="both"/>
      </w:pPr>
      <w:r>
        <w:t xml:space="preserve">Asimismo, entre las acciones que combaten </w:t>
      </w:r>
      <w:r w:rsidRPr="0021568D">
        <w:t xml:space="preserve">a la anemia en niños y niñas </w:t>
      </w:r>
      <w:r>
        <w:t>de los pueblos indígenas u originarios</w:t>
      </w:r>
      <w:r w:rsidRPr="0021568D">
        <w:t>, el Ministerio de Salud suministra hierro para prevenir y combatir la anemia infantil (Ministerio de Salud, 2017).  Según la ENDES 2022, se halló que 36.0% de niñas y niños de madres con lengua materna indígena entre los 6 a 35 meses de edad consumieron suplemento de hierro en los últimos 7 días.</w:t>
      </w:r>
    </w:p>
    <w:p w14:paraId="7D50A29F" w14:textId="3DE26E49" w:rsidR="00544FA4" w:rsidRDefault="00544FA4" w:rsidP="00544FA4">
      <w:pPr>
        <w:jc w:val="both"/>
      </w:pPr>
      <w:r>
        <w:t xml:space="preserve">Con respecto a la justicia, desde el Poder Judicial, se han desarrollado diversos </w:t>
      </w:r>
      <w:r w:rsidRPr="00B473F5">
        <w:t>instrumentos técnicos y/o de gestión orientados a la atención de la población acorde a sus características culturales</w:t>
      </w:r>
      <w:r>
        <w:t xml:space="preserve">. Cabe destacar que, desde el 2004, se cuenta con la ONAJUP. Sin embargo, a partir de la </w:t>
      </w:r>
      <w:r w:rsidRPr="00A43F80">
        <w:t xml:space="preserve">Resolución Administrativa </w:t>
      </w:r>
      <w:proofErr w:type="spellStart"/>
      <w:r w:rsidRPr="00A43F80">
        <w:t>N°</w:t>
      </w:r>
      <w:proofErr w:type="spellEnd"/>
      <w:r w:rsidRPr="00A43F80">
        <w:t xml:space="preserve"> 110-2016-CE-PJ</w:t>
      </w:r>
      <w:r>
        <w:t xml:space="preserve"> esta pasa a denominarse “</w:t>
      </w:r>
      <w:r w:rsidRPr="00A43F80">
        <w:t>Oficina Nacional de Justicia de Paz y Justicia Indígena</w:t>
      </w:r>
      <w:r>
        <w:t xml:space="preserve">” por lo </w:t>
      </w:r>
      <w:r w:rsidR="009243DC">
        <w:t>que</w:t>
      </w:r>
      <w:r>
        <w:t xml:space="preserve"> a sus funciones </w:t>
      </w:r>
      <w:r w:rsidR="009243DC">
        <w:t>orientadas a la Justicia de Paz</w:t>
      </w:r>
      <w:r>
        <w:t xml:space="preserve"> se le adicionaron funciones para diseñar, promover, impulsar y sistematizar las acciones de coordinación entre la justicia ordinaria, la justicia de paz y la jurisdicción especial.</w:t>
      </w:r>
    </w:p>
    <w:p w14:paraId="197BBB27" w14:textId="2B1453EE" w:rsidR="00544FA4" w:rsidRPr="00347FAD" w:rsidRDefault="00347FAD" w:rsidP="00544FA4">
      <w:pPr>
        <w:pStyle w:val="Descripcin"/>
        <w:rPr>
          <w:b w:val="0"/>
          <w:bCs w:val="0"/>
          <w:smallCaps w:val="0"/>
        </w:rPr>
      </w:pPr>
      <w:bookmarkStart w:id="650" w:name="_Toc143624376"/>
      <w:r>
        <w:t xml:space="preserve">Tabla </w:t>
      </w:r>
      <w:r w:rsidR="00000000">
        <w:fldChar w:fldCharType="begin"/>
      </w:r>
      <w:r w:rsidR="00000000">
        <w:instrText xml:space="preserve"> SEQ Tabla \* ARABIC </w:instrText>
      </w:r>
      <w:r w:rsidR="00000000">
        <w:fldChar w:fldCharType="separate"/>
      </w:r>
      <w:r w:rsidR="00740F56">
        <w:rPr>
          <w:noProof/>
        </w:rPr>
        <w:t>52</w:t>
      </w:r>
      <w:r w:rsidR="00000000">
        <w:rPr>
          <w:noProof/>
        </w:rPr>
        <w:fldChar w:fldCharType="end"/>
      </w:r>
      <w:r>
        <w:t xml:space="preserve">. </w:t>
      </w:r>
      <w:r w:rsidRPr="00347FAD">
        <w:t>Instrumentos técnicos y/o de gestión del Poder Judicial en materia indígena</w:t>
      </w:r>
      <w:bookmarkEnd w:id="650"/>
    </w:p>
    <w:tbl>
      <w:tblPr>
        <w:tblStyle w:val="Tablaconcuadrcula"/>
        <w:tblW w:w="0" w:type="auto"/>
        <w:tblLook w:val="04A0" w:firstRow="1" w:lastRow="0" w:firstColumn="1" w:lastColumn="0" w:noHBand="0" w:noVBand="1"/>
      </w:tblPr>
      <w:tblGrid>
        <w:gridCol w:w="8494"/>
      </w:tblGrid>
      <w:tr w:rsidR="00544FA4" w14:paraId="16142B70" w14:textId="77777777" w:rsidTr="004D4C92">
        <w:tc>
          <w:tcPr>
            <w:tcW w:w="8494" w:type="dxa"/>
            <w:shd w:val="clear" w:color="auto" w:fill="006666"/>
          </w:tcPr>
          <w:p w14:paraId="3AC797B7" w14:textId="77777777" w:rsidR="00544FA4" w:rsidRPr="00DF342E" w:rsidRDefault="00544FA4" w:rsidP="004D4C92">
            <w:pPr>
              <w:jc w:val="center"/>
              <w:rPr>
                <w:rFonts w:asciiTheme="minorHAnsi" w:hAnsiTheme="minorHAnsi" w:cstheme="minorHAnsi"/>
                <w:b/>
                <w:bCs/>
                <w:sz w:val="20"/>
                <w:szCs w:val="20"/>
              </w:rPr>
            </w:pPr>
            <w:r w:rsidRPr="00DF342E">
              <w:rPr>
                <w:rFonts w:asciiTheme="minorHAnsi" w:hAnsiTheme="minorHAnsi" w:cstheme="minorHAnsi"/>
                <w:b/>
                <w:bCs/>
                <w:color w:val="FFFFFF" w:themeColor="background1"/>
                <w:sz w:val="20"/>
                <w:szCs w:val="20"/>
              </w:rPr>
              <w:t>Lista de instrumentos técnicos y/o de gestión</w:t>
            </w:r>
          </w:p>
        </w:tc>
      </w:tr>
      <w:tr w:rsidR="00544FA4" w14:paraId="258C1780" w14:textId="77777777" w:rsidTr="004D4C92">
        <w:tc>
          <w:tcPr>
            <w:tcW w:w="8494" w:type="dxa"/>
          </w:tcPr>
          <w:p w14:paraId="1ED32701" w14:textId="77777777" w:rsidR="00544FA4" w:rsidRPr="00DF342E" w:rsidRDefault="00544FA4" w:rsidP="004D4C92">
            <w:pPr>
              <w:jc w:val="both"/>
              <w:rPr>
                <w:rFonts w:asciiTheme="minorHAnsi" w:hAnsiTheme="minorHAnsi" w:cstheme="minorHAnsi"/>
                <w:sz w:val="20"/>
                <w:szCs w:val="20"/>
              </w:rPr>
            </w:pPr>
            <w:r w:rsidRPr="00DF342E">
              <w:rPr>
                <w:rStyle w:val="cf01"/>
                <w:rFonts w:asciiTheme="minorHAnsi" w:hAnsiTheme="minorHAnsi" w:cstheme="minorHAnsi"/>
                <w:sz w:val="20"/>
                <w:szCs w:val="20"/>
              </w:rPr>
              <w:t>Protocolo de atención y orientación legal con enfoque intercultural dirigido a funcionario del Sistema Estatal de Justicia</w:t>
            </w:r>
          </w:p>
        </w:tc>
      </w:tr>
      <w:tr w:rsidR="00544FA4" w14:paraId="423D1375" w14:textId="77777777" w:rsidTr="004D4C92">
        <w:tc>
          <w:tcPr>
            <w:tcW w:w="8494" w:type="dxa"/>
          </w:tcPr>
          <w:p w14:paraId="0A6E3D94" w14:textId="77777777" w:rsidR="00544FA4" w:rsidRPr="00DF342E" w:rsidRDefault="00544FA4" w:rsidP="004D4C92">
            <w:pPr>
              <w:pStyle w:val="pf0"/>
              <w:ind w:left="0"/>
              <w:rPr>
                <w:rFonts w:asciiTheme="minorHAnsi" w:hAnsiTheme="minorHAnsi" w:cstheme="minorHAnsi"/>
                <w:sz w:val="20"/>
                <w:szCs w:val="20"/>
              </w:rPr>
            </w:pPr>
            <w:r w:rsidRPr="00DF342E">
              <w:rPr>
                <w:rStyle w:val="cf01"/>
                <w:rFonts w:asciiTheme="minorHAnsi" w:eastAsia="Calibri" w:hAnsiTheme="minorHAnsi" w:cstheme="minorHAnsi"/>
                <w:sz w:val="20"/>
                <w:szCs w:val="20"/>
              </w:rPr>
              <w:t xml:space="preserve">Protocolo de actuación en procesos judicial que involucren a comuneros y </w:t>
            </w:r>
            <w:proofErr w:type="spellStart"/>
            <w:r w:rsidRPr="00DF342E">
              <w:rPr>
                <w:rStyle w:val="cf01"/>
                <w:rFonts w:asciiTheme="minorHAnsi" w:eastAsia="Calibri" w:hAnsiTheme="minorHAnsi" w:cstheme="minorHAnsi"/>
                <w:sz w:val="20"/>
                <w:szCs w:val="20"/>
              </w:rPr>
              <w:t>ronderos</w:t>
            </w:r>
            <w:proofErr w:type="spellEnd"/>
          </w:p>
        </w:tc>
      </w:tr>
      <w:tr w:rsidR="00544FA4" w14:paraId="3E683E1B" w14:textId="77777777" w:rsidTr="004D4C92">
        <w:tc>
          <w:tcPr>
            <w:tcW w:w="8494" w:type="dxa"/>
          </w:tcPr>
          <w:p w14:paraId="3C204E4A" w14:textId="77777777" w:rsidR="00544FA4" w:rsidRPr="00DF342E" w:rsidRDefault="00544FA4" w:rsidP="004D4C92">
            <w:pPr>
              <w:jc w:val="both"/>
              <w:rPr>
                <w:rFonts w:asciiTheme="minorHAnsi" w:hAnsiTheme="minorHAnsi" w:cstheme="minorHAnsi"/>
                <w:sz w:val="20"/>
                <w:szCs w:val="20"/>
              </w:rPr>
            </w:pPr>
            <w:r w:rsidRPr="00DF342E">
              <w:rPr>
                <w:rStyle w:val="cf01"/>
                <w:rFonts w:asciiTheme="minorHAnsi" w:hAnsiTheme="minorHAnsi" w:cstheme="minorHAnsi"/>
                <w:sz w:val="20"/>
                <w:szCs w:val="20"/>
              </w:rPr>
              <w:t>Plan de trabajo 2023 de la ONAJUP</w:t>
            </w:r>
          </w:p>
        </w:tc>
      </w:tr>
      <w:tr w:rsidR="00544FA4" w14:paraId="295017B4" w14:textId="77777777" w:rsidTr="004D4C92">
        <w:tc>
          <w:tcPr>
            <w:tcW w:w="8494" w:type="dxa"/>
          </w:tcPr>
          <w:p w14:paraId="402367C0" w14:textId="77777777" w:rsidR="00544FA4" w:rsidRPr="00DF342E" w:rsidRDefault="00544FA4" w:rsidP="004D4C92">
            <w:pPr>
              <w:jc w:val="both"/>
              <w:rPr>
                <w:rFonts w:asciiTheme="minorHAnsi" w:hAnsiTheme="minorHAnsi" w:cstheme="minorHAnsi"/>
                <w:sz w:val="20"/>
                <w:szCs w:val="20"/>
              </w:rPr>
            </w:pPr>
            <w:r w:rsidRPr="00DF342E">
              <w:rPr>
                <w:rStyle w:val="cf01"/>
                <w:rFonts w:asciiTheme="minorHAnsi" w:hAnsiTheme="minorHAnsi" w:cstheme="minorHAnsi"/>
                <w:sz w:val="20"/>
                <w:szCs w:val="20"/>
              </w:rPr>
              <w:t xml:space="preserve">Resolución Administrativa </w:t>
            </w:r>
            <w:proofErr w:type="spellStart"/>
            <w:r w:rsidRPr="00DF342E">
              <w:rPr>
                <w:rStyle w:val="cf01"/>
                <w:rFonts w:asciiTheme="minorHAnsi" w:hAnsiTheme="minorHAnsi" w:cstheme="minorHAnsi"/>
                <w:sz w:val="20"/>
                <w:szCs w:val="20"/>
              </w:rPr>
              <w:t>N°</w:t>
            </w:r>
            <w:proofErr w:type="spellEnd"/>
            <w:r w:rsidRPr="00DF342E">
              <w:rPr>
                <w:rStyle w:val="cf01"/>
                <w:rFonts w:asciiTheme="minorHAnsi" w:hAnsiTheme="minorHAnsi" w:cstheme="minorHAnsi"/>
                <w:sz w:val="20"/>
                <w:szCs w:val="20"/>
              </w:rPr>
              <w:t xml:space="preserve"> 0000130-2021-CE-PJ, aprueban la incorporación de la variable étnica en el Sistema Integrado Judicial – SIJ y el Plan Piloto en el distrito judicial de Puno</w:t>
            </w:r>
          </w:p>
        </w:tc>
      </w:tr>
      <w:tr w:rsidR="00544FA4" w14:paraId="1949BB4D" w14:textId="77777777" w:rsidTr="004D4C92">
        <w:tc>
          <w:tcPr>
            <w:tcW w:w="8494" w:type="dxa"/>
          </w:tcPr>
          <w:p w14:paraId="00AA1DE6" w14:textId="77777777" w:rsidR="00544FA4" w:rsidRPr="00DF342E" w:rsidRDefault="00544FA4" w:rsidP="004D4C92">
            <w:pPr>
              <w:jc w:val="both"/>
              <w:rPr>
                <w:rFonts w:asciiTheme="minorHAnsi" w:hAnsiTheme="minorHAnsi" w:cstheme="minorHAnsi"/>
                <w:sz w:val="20"/>
                <w:szCs w:val="20"/>
              </w:rPr>
            </w:pPr>
            <w:r w:rsidRPr="00DF342E">
              <w:rPr>
                <w:rStyle w:val="cf01"/>
                <w:rFonts w:asciiTheme="minorHAnsi" w:hAnsiTheme="minorHAnsi" w:cstheme="minorHAnsi"/>
                <w:sz w:val="20"/>
                <w:szCs w:val="20"/>
              </w:rPr>
              <w:t xml:space="preserve">Resolución Administrativa </w:t>
            </w:r>
            <w:proofErr w:type="spellStart"/>
            <w:r w:rsidRPr="00DF342E">
              <w:rPr>
                <w:rStyle w:val="cf01"/>
                <w:rFonts w:asciiTheme="minorHAnsi" w:hAnsiTheme="minorHAnsi" w:cstheme="minorHAnsi"/>
                <w:sz w:val="20"/>
                <w:szCs w:val="20"/>
              </w:rPr>
              <w:t>N°</w:t>
            </w:r>
            <w:proofErr w:type="spellEnd"/>
            <w:r w:rsidRPr="00DF342E">
              <w:rPr>
                <w:rStyle w:val="cf01"/>
                <w:rFonts w:asciiTheme="minorHAnsi" w:hAnsiTheme="minorHAnsi" w:cstheme="minorHAnsi"/>
                <w:sz w:val="20"/>
                <w:szCs w:val="20"/>
              </w:rPr>
              <w:t xml:space="preserve"> 000088-2022-CE-PJ, que aprueba el alcance de la implementación de la variable étnica en el Sistema Integrado Judicial - SIJ a nivel nacional, y dictan otras disposiciones</w:t>
            </w:r>
          </w:p>
        </w:tc>
      </w:tr>
    </w:tbl>
    <w:p w14:paraId="3CA33C09" w14:textId="77777777" w:rsidR="00544FA4" w:rsidRDefault="00544FA4" w:rsidP="00544FA4">
      <w:pPr>
        <w:spacing w:before="240"/>
        <w:jc w:val="both"/>
      </w:pPr>
      <w:r>
        <w:t>En el caso del MINJUSDH, en el 2021, mediante la Resolución Ministerial N°0108-2021-JUS se a</w:t>
      </w:r>
      <w:r w:rsidRPr="007A5328">
        <w:t>prueban la Directiva denominada “Directiva para normar la atención de los Servicios de Defensa Pública y Acceso a la Justicia con enfoque intercultural a favor de los pueblos indígenas u originarios”</w:t>
      </w:r>
      <w:r>
        <w:t xml:space="preserve">. De esa manera, se establecen normas y orientaciones para la atención de los servicios de defensa pública y acceso a la justicia brindados por la Dirección General de Defensa Pública y Acceso a la Justicia – MINJUSDH. </w:t>
      </w:r>
    </w:p>
    <w:p w14:paraId="70B1B078" w14:textId="77777777" w:rsidR="00FE4DFC" w:rsidRDefault="00544FA4" w:rsidP="00544FA4">
      <w:pPr>
        <w:spacing w:before="240"/>
        <w:jc w:val="both"/>
      </w:pPr>
      <w:r>
        <w:t xml:space="preserve">En el caso del Ministerio Público, se contaba con el </w:t>
      </w:r>
      <w:r w:rsidRPr="00A43F80">
        <w:t>Centro de Asuntos Interculturales, Comunidades y Rondas Campesinas del Ministerio Público</w:t>
      </w:r>
      <w:r>
        <w:t xml:space="preserve">, el cual pasó a denominarse </w:t>
      </w:r>
      <w:r w:rsidRPr="00A43F80">
        <w:t>Oficina de Coordinación y Asistencia en Justicia Intercultural del Ministerio Público</w:t>
      </w:r>
      <w:r>
        <w:t xml:space="preserve"> (OCAJIMP) a partir de la </w:t>
      </w:r>
      <w:r w:rsidRPr="00A43F80">
        <w:t xml:space="preserve">Resolución de la Fiscalía de la Nación </w:t>
      </w:r>
      <w:proofErr w:type="spellStart"/>
      <w:r w:rsidRPr="00A43F80">
        <w:t>N°</w:t>
      </w:r>
      <w:proofErr w:type="spellEnd"/>
      <w:r w:rsidRPr="00A43F80">
        <w:t xml:space="preserve"> 375-2022-MP-FN</w:t>
      </w:r>
      <w:r>
        <w:t xml:space="preserve">. </w:t>
      </w:r>
    </w:p>
    <w:p w14:paraId="094FC0CA" w14:textId="77777777" w:rsidR="00FE4DFC" w:rsidRDefault="00544FA4" w:rsidP="00544FA4">
      <w:pPr>
        <w:spacing w:before="240"/>
        <w:jc w:val="both"/>
      </w:pPr>
      <w:r>
        <w:t xml:space="preserve">Las acciones de la OCAJIMP están orientadas al desarrollo e implementación de </w:t>
      </w:r>
      <w:r w:rsidRPr="00A43F80">
        <w:t>políticas de integración intercultural teniendo en cuenta la defensa del Estado Constitucional y Convencional de Derecho, el respeto de los usos, costumbres, y tradiciones de las comunidades campesinas y nativas, rondas campesinas y comunales u otros pueblos indígenas en un marco de la legalidad</w:t>
      </w:r>
      <w:r>
        <w:rPr>
          <w:rStyle w:val="Refdenotaalpie"/>
        </w:rPr>
        <w:footnoteReference w:id="100"/>
      </w:r>
      <w:r w:rsidRPr="00A43F80">
        <w:t>.</w:t>
      </w:r>
      <w:r>
        <w:t xml:space="preserve"> </w:t>
      </w:r>
    </w:p>
    <w:p w14:paraId="5D42FA0D" w14:textId="6BCBECFE" w:rsidR="00544FA4" w:rsidRDefault="00544FA4" w:rsidP="00544FA4">
      <w:pPr>
        <w:spacing w:before="240"/>
        <w:jc w:val="both"/>
      </w:pPr>
      <w:r>
        <w:t>Actualmente, la Oficina cuenta con un reglamento que establece normas y lineamientos de coordinación y asistencia en justicia intercultural, las cuales son del obligatorio cumplimiento para fiscales, personal administrativo de apoyo a las dependencias fiscales, personal de la OCAJIMP, profesionales del Instituto de Medicina Legal y Ciencias Forenses y personal administrativos del Ministerio Público (</w:t>
      </w:r>
      <w:r w:rsidRPr="0021568D">
        <w:t xml:space="preserve">Resolución de la Fiscalía de la Nación </w:t>
      </w:r>
      <w:proofErr w:type="spellStart"/>
      <w:r w:rsidRPr="0021568D">
        <w:t>N°</w:t>
      </w:r>
      <w:proofErr w:type="spellEnd"/>
      <w:r w:rsidRPr="0021568D">
        <w:t xml:space="preserve"> 789-2022-MP-FN</w:t>
      </w:r>
      <w:r>
        <w:t xml:space="preserve">). </w:t>
      </w:r>
    </w:p>
    <w:p w14:paraId="6D7F9F89" w14:textId="77777777" w:rsidR="00544FA4" w:rsidRDefault="00544FA4" w:rsidP="00544FA4">
      <w:pPr>
        <w:spacing w:before="240"/>
        <w:jc w:val="both"/>
      </w:pPr>
      <w:r>
        <w:t>En relación con los servicios estatales, e</w:t>
      </w:r>
      <w:r w:rsidRPr="0021568D">
        <w:t xml:space="preserve">n el caso del </w:t>
      </w:r>
      <w:r>
        <w:t>MINCUL,</w:t>
      </w:r>
      <w:r w:rsidRPr="0021568D">
        <w:t xml:space="preserve"> s</w:t>
      </w:r>
      <w:r>
        <w:t xml:space="preserve">e </w:t>
      </w:r>
      <w:r w:rsidRPr="0021568D">
        <w:t xml:space="preserve">cuenta con tres políticas previas, la Política Nacional para la Transversalización del Enfoque Intercultural (Decreto Supremo </w:t>
      </w:r>
      <w:proofErr w:type="spellStart"/>
      <w:r w:rsidRPr="0021568D">
        <w:t>N°</w:t>
      </w:r>
      <w:proofErr w:type="spellEnd"/>
      <w:r w:rsidRPr="0021568D">
        <w:t xml:space="preserve"> 003-2015-MC), la Política Nacional de Lenguas Originarias, Tradición Oral e Interculturalidad (Decreto Supremo </w:t>
      </w:r>
      <w:proofErr w:type="spellStart"/>
      <w:r w:rsidRPr="0021568D">
        <w:t>N°</w:t>
      </w:r>
      <w:proofErr w:type="spellEnd"/>
      <w:r w:rsidRPr="0021568D">
        <w:t xml:space="preserve"> 005-2017-MC) y la Política Nacional de Cultura (Decreto Supremo </w:t>
      </w:r>
      <w:proofErr w:type="spellStart"/>
      <w:r w:rsidRPr="0021568D">
        <w:t>N°</w:t>
      </w:r>
      <w:proofErr w:type="spellEnd"/>
      <w:r w:rsidRPr="0021568D">
        <w:t xml:space="preserve"> 009-2020-MC). La primera, con el objetivo de promover un Estado que reconoce la diversidad cultural, opera con pertinencia cultural y contribuye a la inclusión social, integración nacional y eliminación de la discriminación. La segunda tiene como objetivo garantizar los derechos lingüísticos de las personas hablantes de lenguas indígenas u originarias en el Perú. Mientras que la tercera tiene como objetivo fortalecer la valoración de la diversidad cultural, incrementar la participación en las expresiones artísticas culturales, y desarrollar de manera sostenible las artes e industrias culturales del Perú.</w:t>
      </w:r>
    </w:p>
    <w:p w14:paraId="4D928397" w14:textId="77777777" w:rsidR="00FE4DFC" w:rsidRDefault="00544FA4" w:rsidP="00544FA4">
      <w:pPr>
        <w:tabs>
          <w:tab w:val="left" w:pos="2085"/>
        </w:tabs>
        <w:spacing w:before="120" w:after="120" w:line="276" w:lineRule="auto"/>
        <w:jc w:val="both"/>
      </w:pPr>
      <w:r>
        <w:t xml:space="preserve">Desde el MIDIS, </w:t>
      </w:r>
      <w:r w:rsidRPr="007B0FFE">
        <w:t>se encuentran esfuerzos del Estado por responder a la situación de pobreza y exclusión de la población indígena a través de los diversos programas sociales</w:t>
      </w:r>
      <w:r>
        <w:t xml:space="preserve">. </w:t>
      </w:r>
    </w:p>
    <w:p w14:paraId="54182A4D" w14:textId="53A3CA3E" w:rsidR="00544FA4" w:rsidRPr="007B0FFE" w:rsidRDefault="00544FA4" w:rsidP="00544FA4">
      <w:pPr>
        <w:tabs>
          <w:tab w:val="left" w:pos="2085"/>
        </w:tabs>
        <w:spacing w:before="120" w:after="120" w:line="276" w:lineRule="auto"/>
        <w:jc w:val="both"/>
      </w:pPr>
      <w:r w:rsidRPr="007B0FFE">
        <w:t>Según la ENAHO 2022, el 7.5% de la población de lengua materna indígena recibió transferencias del programa social JUNTOS, mientras que para la población de lengua no indígena este porcentaje fue del 2.7%. En cuanto a los beneficiarios del programa social Pensión 65, el 37.6% de la población de lengua materna indígena de 65 y más años recibió transferencias del programa social Pensión 65, mientras que para la población de lengua materna no indígena este porcentaje fue del 14.0%.</w:t>
      </w:r>
      <w:bookmarkStart w:id="651" w:name="_heading=h.91m8sxtwmxld" w:colFirst="0" w:colLast="0"/>
      <w:bookmarkEnd w:id="651"/>
    </w:p>
    <w:p w14:paraId="3E1BBC97" w14:textId="5CC09FBC" w:rsidR="00544FA4" w:rsidRPr="007B0FFE" w:rsidRDefault="00347FAD" w:rsidP="00347FAD">
      <w:pPr>
        <w:pStyle w:val="Descripcin"/>
        <w:rPr>
          <w:bCs w:val="0"/>
          <w:smallCaps w:val="0"/>
          <w:sz w:val="20"/>
          <w:szCs w:val="20"/>
        </w:rPr>
      </w:pPr>
      <w:bookmarkStart w:id="652" w:name="_heading=h.3as4poj" w:colFirst="0" w:colLast="0"/>
      <w:bookmarkStart w:id="653" w:name="_Toc143624377"/>
      <w:bookmarkEnd w:id="652"/>
      <w:r>
        <w:t xml:space="preserve">Tabla </w:t>
      </w:r>
      <w:r w:rsidR="00000000">
        <w:fldChar w:fldCharType="begin"/>
      </w:r>
      <w:r w:rsidR="00000000">
        <w:instrText xml:space="preserve"> SEQ Tabla \* ARABIC </w:instrText>
      </w:r>
      <w:r w:rsidR="00000000">
        <w:fldChar w:fldCharType="separate"/>
      </w:r>
      <w:r w:rsidR="00740F56">
        <w:rPr>
          <w:noProof/>
        </w:rPr>
        <w:t>53</w:t>
      </w:r>
      <w:r w:rsidR="00000000">
        <w:rPr>
          <w:noProof/>
        </w:rPr>
        <w:fldChar w:fldCharType="end"/>
      </w:r>
      <w:r w:rsidRPr="007B0FFE">
        <w:t>. Beneficiarios de transferencias económicas de programas sociales JUNTOS y PENSIÓN 65, según lengua materna, 2022</w:t>
      </w:r>
      <w:bookmarkEnd w:id="653"/>
    </w:p>
    <w:tbl>
      <w:tblPr>
        <w:tblW w:w="7508" w:type="dxa"/>
        <w:jc w:val="center"/>
        <w:tblLayout w:type="fixed"/>
        <w:tblLook w:val="0400" w:firstRow="0" w:lastRow="0" w:firstColumn="0" w:lastColumn="0" w:noHBand="0" w:noVBand="1"/>
      </w:tblPr>
      <w:tblGrid>
        <w:gridCol w:w="3105"/>
        <w:gridCol w:w="2416"/>
        <w:gridCol w:w="1987"/>
      </w:tblGrid>
      <w:tr w:rsidR="00544FA4" w:rsidRPr="007B0FFE" w14:paraId="759D1DAF" w14:textId="77777777" w:rsidTr="00726261">
        <w:trPr>
          <w:trHeight w:val="20"/>
          <w:jc w:val="center"/>
        </w:trPr>
        <w:tc>
          <w:tcPr>
            <w:tcW w:w="3105" w:type="dxa"/>
            <w:tcBorders>
              <w:top w:val="single" w:sz="4" w:space="0" w:color="000000"/>
              <w:left w:val="single" w:sz="4" w:space="0" w:color="000000"/>
              <w:bottom w:val="nil"/>
              <w:right w:val="single" w:sz="4" w:space="0" w:color="000000"/>
            </w:tcBorders>
            <w:shd w:val="clear" w:color="auto" w:fill="215868"/>
          </w:tcPr>
          <w:p w14:paraId="491EC6EB" w14:textId="77777777" w:rsidR="00544FA4" w:rsidRPr="007B0FFE" w:rsidRDefault="00544FA4" w:rsidP="00726261">
            <w:pPr>
              <w:spacing w:after="0"/>
              <w:rPr>
                <w:b/>
                <w:color w:val="FFFFFF"/>
                <w:sz w:val="18"/>
                <w:szCs w:val="18"/>
              </w:rPr>
            </w:pPr>
            <w:r w:rsidRPr="007B0FFE">
              <w:rPr>
                <w:b/>
                <w:color w:val="FFFFFF"/>
                <w:sz w:val="18"/>
                <w:szCs w:val="18"/>
              </w:rPr>
              <w:t>Lengua materna</w:t>
            </w:r>
          </w:p>
        </w:tc>
        <w:tc>
          <w:tcPr>
            <w:tcW w:w="2416" w:type="dxa"/>
            <w:tcBorders>
              <w:top w:val="single" w:sz="4" w:space="0" w:color="000000"/>
              <w:left w:val="nil"/>
              <w:bottom w:val="nil"/>
              <w:right w:val="single" w:sz="4" w:space="0" w:color="000000"/>
            </w:tcBorders>
            <w:shd w:val="clear" w:color="auto" w:fill="215868"/>
          </w:tcPr>
          <w:p w14:paraId="3CC20BF3" w14:textId="77777777" w:rsidR="00544FA4" w:rsidRPr="007B0FFE" w:rsidRDefault="00544FA4" w:rsidP="00726261">
            <w:pPr>
              <w:spacing w:after="0"/>
              <w:rPr>
                <w:b/>
                <w:color w:val="FFFFFF"/>
                <w:sz w:val="18"/>
                <w:szCs w:val="18"/>
              </w:rPr>
            </w:pPr>
            <w:r w:rsidRPr="007B0FFE">
              <w:rPr>
                <w:b/>
                <w:color w:val="FFFFFF"/>
                <w:sz w:val="18"/>
                <w:szCs w:val="18"/>
              </w:rPr>
              <w:t>JUNTOS</w:t>
            </w:r>
          </w:p>
        </w:tc>
        <w:tc>
          <w:tcPr>
            <w:tcW w:w="1987" w:type="dxa"/>
            <w:shd w:val="clear" w:color="auto" w:fill="215868"/>
          </w:tcPr>
          <w:p w14:paraId="7B51364D" w14:textId="77777777" w:rsidR="00544FA4" w:rsidRPr="007B0FFE" w:rsidRDefault="00544FA4" w:rsidP="00726261">
            <w:pPr>
              <w:spacing w:after="0"/>
              <w:rPr>
                <w:b/>
                <w:color w:val="FFFFFF"/>
                <w:sz w:val="18"/>
                <w:szCs w:val="18"/>
              </w:rPr>
            </w:pPr>
            <w:r w:rsidRPr="007B0FFE">
              <w:rPr>
                <w:b/>
                <w:color w:val="FFFFFF"/>
                <w:sz w:val="18"/>
                <w:szCs w:val="18"/>
              </w:rPr>
              <w:t>Pensión 65</w:t>
            </w:r>
          </w:p>
        </w:tc>
      </w:tr>
      <w:tr w:rsidR="00544FA4" w:rsidRPr="007B0FFE" w14:paraId="068928E0" w14:textId="77777777" w:rsidTr="00726261">
        <w:trPr>
          <w:trHeight w:val="20"/>
          <w:jc w:val="center"/>
        </w:trPr>
        <w:tc>
          <w:tcPr>
            <w:tcW w:w="3105" w:type="dxa"/>
            <w:tcBorders>
              <w:top w:val="single" w:sz="4" w:space="0" w:color="000000"/>
              <w:left w:val="single" w:sz="4" w:space="0" w:color="000000"/>
              <w:bottom w:val="single" w:sz="4" w:space="0" w:color="000000"/>
              <w:right w:val="single" w:sz="4" w:space="0" w:color="000000"/>
            </w:tcBorders>
            <w:vAlign w:val="bottom"/>
          </w:tcPr>
          <w:p w14:paraId="2788AA34" w14:textId="77777777" w:rsidR="00544FA4" w:rsidRPr="007B0FFE" w:rsidRDefault="00544FA4" w:rsidP="00726261">
            <w:pPr>
              <w:spacing w:after="0"/>
              <w:rPr>
                <w:sz w:val="18"/>
                <w:szCs w:val="18"/>
              </w:rPr>
            </w:pPr>
            <w:r w:rsidRPr="007B0FFE">
              <w:rPr>
                <w:sz w:val="18"/>
                <w:szCs w:val="18"/>
              </w:rPr>
              <w:t>Lengua materna indígena</w:t>
            </w:r>
          </w:p>
        </w:tc>
        <w:tc>
          <w:tcPr>
            <w:tcW w:w="2416" w:type="dxa"/>
            <w:tcBorders>
              <w:top w:val="single" w:sz="4" w:space="0" w:color="000000"/>
              <w:left w:val="nil"/>
              <w:bottom w:val="single" w:sz="4" w:space="0" w:color="000000"/>
              <w:right w:val="single" w:sz="4" w:space="0" w:color="000000"/>
            </w:tcBorders>
            <w:vAlign w:val="bottom"/>
          </w:tcPr>
          <w:p w14:paraId="40F64875" w14:textId="77777777" w:rsidR="00544FA4" w:rsidRPr="007B0FFE" w:rsidRDefault="00544FA4" w:rsidP="00726261">
            <w:pPr>
              <w:spacing w:after="0"/>
              <w:rPr>
                <w:sz w:val="18"/>
                <w:szCs w:val="18"/>
              </w:rPr>
            </w:pPr>
            <w:r w:rsidRPr="007B0FFE">
              <w:rPr>
                <w:sz w:val="18"/>
                <w:szCs w:val="18"/>
              </w:rPr>
              <w:t>7.5%</w:t>
            </w:r>
          </w:p>
        </w:tc>
        <w:tc>
          <w:tcPr>
            <w:tcW w:w="1987" w:type="dxa"/>
            <w:tcBorders>
              <w:top w:val="single" w:sz="4" w:space="0" w:color="000000"/>
              <w:left w:val="nil"/>
              <w:bottom w:val="single" w:sz="4" w:space="0" w:color="000000"/>
              <w:right w:val="single" w:sz="4" w:space="0" w:color="000000"/>
            </w:tcBorders>
            <w:vAlign w:val="bottom"/>
          </w:tcPr>
          <w:p w14:paraId="434699DA" w14:textId="77777777" w:rsidR="00544FA4" w:rsidRPr="007B0FFE" w:rsidRDefault="00544FA4" w:rsidP="00726261">
            <w:pPr>
              <w:spacing w:after="0"/>
              <w:rPr>
                <w:sz w:val="18"/>
                <w:szCs w:val="18"/>
              </w:rPr>
            </w:pPr>
            <w:r w:rsidRPr="007B0FFE">
              <w:rPr>
                <w:sz w:val="18"/>
                <w:szCs w:val="18"/>
              </w:rPr>
              <w:t>37.6%</w:t>
            </w:r>
          </w:p>
        </w:tc>
      </w:tr>
      <w:tr w:rsidR="00544FA4" w:rsidRPr="007B0FFE" w14:paraId="5DC2C21B" w14:textId="77777777" w:rsidTr="00726261">
        <w:trPr>
          <w:trHeight w:val="20"/>
          <w:jc w:val="center"/>
        </w:trPr>
        <w:tc>
          <w:tcPr>
            <w:tcW w:w="3105" w:type="dxa"/>
            <w:tcBorders>
              <w:top w:val="nil"/>
              <w:left w:val="single" w:sz="4" w:space="0" w:color="000000"/>
              <w:bottom w:val="single" w:sz="4" w:space="0" w:color="000000"/>
              <w:right w:val="single" w:sz="4" w:space="0" w:color="000000"/>
            </w:tcBorders>
            <w:vAlign w:val="bottom"/>
          </w:tcPr>
          <w:p w14:paraId="56F1C355" w14:textId="77777777" w:rsidR="00544FA4" w:rsidRPr="007B0FFE" w:rsidRDefault="00544FA4" w:rsidP="00726261">
            <w:pPr>
              <w:spacing w:after="0"/>
              <w:rPr>
                <w:sz w:val="18"/>
                <w:szCs w:val="18"/>
              </w:rPr>
            </w:pPr>
            <w:r w:rsidRPr="007B0FFE">
              <w:rPr>
                <w:sz w:val="18"/>
                <w:szCs w:val="18"/>
              </w:rPr>
              <w:t>Lengua materna no indígena</w:t>
            </w:r>
          </w:p>
        </w:tc>
        <w:tc>
          <w:tcPr>
            <w:tcW w:w="2416" w:type="dxa"/>
            <w:tcBorders>
              <w:top w:val="nil"/>
              <w:left w:val="nil"/>
              <w:bottom w:val="single" w:sz="4" w:space="0" w:color="000000"/>
              <w:right w:val="single" w:sz="4" w:space="0" w:color="000000"/>
            </w:tcBorders>
            <w:vAlign w:val="bottom"/>
          </w:tcPr>
          <w:p w14:paraId="13DF894B" w14:textId="77777777" w:rsidR="00544FA4" w:rsidRPr="007B0FFE" w:rsidRDefault="00544FA4" w:rsidP="00726261">
            <w:pPr>
              <w:spacing w:after="0"/>
              <w:rPr>
                <w:sz w:val="18"/>
                <w:szCs w:val="18"/>
              </w:rPr>
            </w:pPr>
            <w:r w:rsidRPr="007B0FFE">
              <w:rPr>
                <w:sz w:val="18"/>
                <w:szCs w:val="18"/>
              </w:rPr>
              <w:t>2.7%</w:t>
            </w:r>
          </w:p>
        </w:tc>
        <w:tc>
          <w:tcPr>
            <w:tcW w:w="1987" w:type="dxa"/>
            <w:tcBorders>
              <w:top w:val="nil"/>
              <w:left w:val="nil"/>
              <w:bottom w:val="single" w:sz="4" w:space="0" w:color="000000"/>
              <w:right w:val="single" w:sz="4" w:space="0" w:color="000000"/>
            </w:tcBorders>
            <w:vAlign w:val="bottom"/>
          </w:tcPr>
          <w:p w14:paraId="01A2CDEE" w14:textId="77777777" w:rsidR="00544FA4" w:rsidRPr="007B0FFE" w:rsidRDefault="00544FA4" w:rsidP="00726261">
            <w:pPr>
              <w:spacing w:after="0"/>
              <w:rPr>
                <w:sz w:val="18"/>
                <w:szCs w:val="18"/>
              </w:rPr>
            </w:pPr>
            <w:r w:rsidRPr="007B0FFE">
              <w:rPr>
                <w:sz w:val="18"/>
                <w:szCs w:val="18"/>
              </w:rPr>
              <w:t>14.0%</w:t>
            </w:r>
          </w:p>
        </w:tc>
      </w:tr>
    </w:tbl>
    <w:p w14:paraId="139D6AD1" w14:textId="77777777" w:rsidR="00544FA4" w:rsidRPr="007B0FFE" w:rsidRDefault="00544FA4" w:rsidP="00544FA4">
      <w:pPr>
        <w:spacing w:after="120" w:line="276" w:lineRule="auto"/>
        <w:jc w:val="both"/>
        <w:rPr>
          <w:sz w:val="20"/>
          <w:szCs w:val="20"/>
        </w:rPr>
      </w:pPr>
      <w:r w:rsidRPr="007B0FFE">
        <w:rPr>
          <w:sz w:val="18"/>
          <w:szCs w:val="18"/>
        </w:rPr>
        <w:t>Fuente: INEI - ENAHO. Elaboración: Ministerio de Cultura - DGPI.</w:t>
      </w:r>
    </w:p>
    <w:p w14:paraId="0B4866F1" w14:textId="77777777" w:rsidR="00FE4DFC" w:rsidRDefault="00544FA4" w:rsidP="00544FA4">
      <w:pPr>
        <w:spacing w:before="240"/>
        <w:jc w:val="both"/>
      </w:pPr>
      <w:r>
        <w:t xml:space="preserve">Cabe destacar que, también desde el MIDIS, el Ministerio de Desarrollo e Inclusión Social (MIDIS), mediante el Decreto Legislativo </w:t>
      </w:r>
      <w:proofErr w:type="spellStart"/>
      <w:r>
        <w:t>N°</w:t>
      </w:r>
      <w:proofErr w:type="spellEnd"/>
      <w:r>
        <w:t xml:space="preserve"> 1197 (2015), creó la EASS para la articulación de intervenciones intersectoriales e intergubernamentales para la protección y desarrollo de los pueblos indígenas con énfasis en la Amazonía (Art.3). </w:t>
      </w:r>
    </w:p>
    <w:p w14:paraId="19178D2C" w14:textId="08CF143F" w:rsidR="00544FA4" w:rsidRDefault="00544FA4" w:rsidP="00544FA4">
      <w:pPr>
        <w:spacing w:before="240"/>
        <w:jc w:val="both"/>
      </w:pPr>
      <w:r>
        <w:t xml:space="preserve">Los resultados previstos por la estrategia se basaron en la Estrategia Nacional de Desarrollo e Inclusión Social – ENDIS, siendo por etapas del ciclo de vida y de acuerdo al enfoque de gestión por resultados y a la dimensión transversal de la interculturalidad. Dichos ejes fueron: a) nutrición infantil, b) desarrollo infantil temprano, c) desarrollo integral de niños/as y adolescentes y d) inclusión económica. </w:t>
      </w:r>
    </w:p>
    <w:p w14:paraId="378FA222" w14:textId="77777777" w:rsidR="00544FA4" w:rsidRDefault="00544FA4" w:rsidP="00544FA4">
      <w:pPr>
        <w:spacing w:before="240"/>
        <w:jc w:val="both"/>
      </w:pPr>
      <w:r>
        <w:t xml:space="preserve">Si bien la EASS se encuentra desactivada, de dicho plan parten las aún activas Plataformas Itinerantes de Acción Social – PIAS. Dichas plataformas, desde el Programa Nacional Plataformas de Acción para la Inclusión Social - PAIS a cargo del MIDIS, en coordinación con Marina de Guerra, articulan de modo marino una serie de servicios del Estado como el RENIEC; Banco de la Nación, programas sociales y asistencia médica a las zonas más alejadas de la selva, mediante embarcaciones acondicionadas para esa función. </w:t>
      </w:r>
    </w:p>
    <w:p w14:paraId="25E44AF9" w14:textId="77777777" w:rsidR="00FE4DFC" w:rsidRDefault="00544FA4" w:rsidP="00544FA4">
      <w:pPr>
        <w:spacing w:after="0" w:line="276" w:lineRule="auto"/>
        <w:jc w:val="both"/>
      </w:pPr>
      <w:r w:rsidRPr="00E30C4D">
        <w:t xml:space="preserve">En el caso de los servicios públicos básicos y en la línea del cierre de brechas e inclusión del enfoque intercultural, algunos sectores han emprendido acciones. </w:t>
      </w:r>
    </w:p>
    <w:p w14:paraId="6CA4B15A" w14:textId="77777777" w:rsidR="00FE4DFC" w:rsidRDefault="00FE4DFC" w:rsidP="00544FA4">
      <w:pPr>
        <w:spacing w:after="0" w:line="276" w:lineRule="auto"/>
        <w:jc w:val="both"/>
      </w:pPr>
    </w:p>
    <w:p w14:paraId="1C4BC154" w14:textId="421CF9B7" w:rsidR="00544FA4" w:rsidRPr="00E30C4D" w:rsidRDefault="00544FA4" w:rsidP="00544FA4">
      <w:pPr>
        <w:spacing w:after="0" w:line="276" w:lineRule="auto"/>
        <w:jc w:val="both"/>
      </w:pPr>
      <w:r w:rsidRPr="00E30C4D">
        <w:t>El RENIEC viene implementando el Registro Civil Bilingüe, garantizando que tanto los documentos registrales como el proceso se brinde en el marco de la interculturalidad</w:t>
      </w:r>
      <w:r w:rsidRPr="00E30C4D">
        <w:rPr>
          <w:vertAlign w:val="superscript"/>
        </w:rPr>
        <w:footnoteReference w:id="101"/>
      </w:r>
      <w:r w:rsidRPr="00E30C4D">
        <w:t>. Por su parte, El MINEM está avanzando en el tema de electrificación rural. Según información del sector, se han identificado más de 37 mil localidades que no cuenta con electricidad. Por ello, se está trabajando en la implementación de paneles fotovoltaicos. Cabe destacar que, el sector señalo que este tipo de acciones no deben tener criterios económicos, sino ser universales y favorecer a las poblaciones dispersas entre las que se encuentran pueblos indígenas</w:t>
      </w:r>
      <w:r w:rsidRPr="00E30C4D">
        <w:rPr>
          <w:vertAlign w:val="superscript"/>
        </w:rPr>
        <w:footnoteReference w:id="102"/>
      </w:r>
      <w:r w:rsidRPr="00E30C4D">
        <w:t>. Por su lado, el MTC se encuentra realizando acciones relacionadas con conectividad. Así, desde el Viceministerio de Comunicaciones, se han implementado proyectos como PRONATEL y Conecta Selva orientados a comunidades indígenas u originarias</w:t>
      </w:r>
      <w:r w:rsidRPr="00E30C4D">
        <w:rPr>
          <w:vertAlign w:val="superscript"/>
        </w:rPr>
        <w:footnoteReference w:id="103"/>
      </w:r>
      <w:r w:rsidRPr="00E30C4D">
        <w:t>.</w:t>
      </w:r>
    </w:p>
    <w:p w14:paraId="7BB60F8C" w14:textId="77777777" w:rsidR="00E41CFE" w:rsidRPr="00E25F3C" w:rsidRDefault="00E41CFE">
      <w:pPr>
        <w:spacing w:after="200" w:line="276" w:lineRule="auto"/>
        <w:jc w:val="both"/>
        <w:rPr>
          <w:color w:val="FF0000"/>
        </w:rPr>
      </w:pPr>
    </w:p>
    <w:p w14:paraId="16E4351E" w14:textId="468EF713" w:rsidR="00E41CFE" w:rsidRPr="00BB1F9C" w:rsidRDefault="00E41CFE" w:rsidP="000F731D">
      <w:pPr>
        <w:pStyle w:val="Ttulo4"/>
        <w:spacing w:after="240"/>
        <w:jc w:val="both"/>
        <w:rPr>
          <w:color w:val="44546A" w:themeColor="text2"/>
        </w:rPr>
      </w:pPr>
      <w:bookmarkStart w:id="654" w:name="_Toc137231235"/>
      <w:bookmarkStart w:id="655" w:name="_Toc137491102"/>
      <w:bookmarkStart w:id="656" w:name="_Toc143624307"/>
      <w:r w:rsidRPr="00BB1F9C">
        <w:rPr>
          <w:color w:val="44546A" w:themeColor="text2"/>
        </w:rPr>
        <w:t>2.</w:t>
      </w:r>
      <w:r w:rsidR="005A0A93">
        <w:rPr>
          <w:color w:val="44546A" w:themeColor="text2"/>
        </w:rPr>
        <w:t>5</w:t>
      </w:r>
      <w:r w:rsidRPr="00BB1F9C">
        <w:rPr>
          <w:color w:val="44546A" w:themeColor="text2"/>
        </w:rPr>
        <w:t xml:space="preserve">.2.8. </w:t>
      </w:r>
      <w:bookmarkEnd w:id="654"/>
      <w:bookmarkEnd w:id="655"/>
      <w:r w:rsidR="00932D08" w:rsidRPr="009C5841">
        <w:rPr>
          <w:color w:val="44546A" w:themeColor="text2"/>
        </w:rPr>
        <w:t>LIMITADAS CONDICIONES PARA EL DESARROLLO ECONÓMICO SOSTENIBLE Y SOLIDARIO DE LOS PUEBLOS INDÍGENAS U ORIGINARIOS</w:t>
      </w:r>
      <w:bookmarkEnd w:id="656"/>
    </w:p>
    <w:p w14:paraId="7FEF1AB2" w14:textId="2D6D2271" w:rsidR="00E41CFE" w:rsidRDefault="00E41CFE" w:rsidP="00E41CFE">
      <w:pPr>
        <w:jc w:val="both"/>
      </w:pPr>
      <w:r>
        <w:t xml:space="preserve">Bajo esta causa directa, primero se propone una revisión de las principales ocupaciones de los </w:t>
      </w:r>
      <w:r w:rsidR="00F206DE">
        <w:t xml:space="preserve">pueblos indígenas u originarios </w:t>
      </w:r>
      <w:r>
        <w:t xml:space="preserve">con el fin de conocer </w:t>
      </w:r>
      <w:r w:rsidR="00824111">
        <w:t>cuáles</w:t>
      </w:r>
      <w:r>
        <w:t xml:space="preserve"> son los sectores económicos en los que se desenvuelven, luego, se propone el enfoque bajo el cual se busca promover las actividades económicas indígenas, el cual, es el modelo de economía sostenible y solidaria. Luego de esta presentación, se profundizarán en las causas indirectas.</w:t>
      </w:r>
    </w:p>
    <w:p w14:paraId="7D540A51" w14:textId="08F33CFA" w:rsidR="00347FAD" w:rsidRDefault="00E41CFE" w:rsidP="00E41CFE">
      <w:pPr>
        <w:spacing w:after="200" w:line="276" w:lineRule="auto"/>
        <w:jc w:val="both"/>
      </w:pPr>
      <w:r>
        <w:t xml:space="preserve">Se identificaron dos ramas de las principales actividades de los </w:t>
      </w:r>
      <w:r w:rsidR="00104E44">
        <w:t xml:space="preserve">pueblos indígenas u originarios </w:t>
      </w:r>
      <w:r>
        <w:t>con las que se insertan a la economía nacional. Por un lado, es la producción de productos representativos del pueblo indígena, tanto agropecuarios, forestales e incluso artesanías, así como, promoción de actividades como el turismo. Por otro lado, su introducción a la economía como mano de obra poco calificada como obreros, comerciantes, cocineros, vendedores a</w:t>
      </w:r>
      <w:r w:rsidR="009243DC">
        <w:t xml:space="preserve">mbulantes, etc. (ENAHO, 2022). </w:t>
      </w:r>
    </w:p>
    <w:p w14:paraId="531026DF" w14:textId="77777777" w:rsidR="00FE4DFC" w:rsidRDefault="00FE4DFC" w:rsidP="00E41CFE">
      <w:pPr>
        <w:spacing w:after="200" w:line="276" w:lineRule="auto"/>
        <w:jc w:val="both"/>
      </w:pPr>
    </w:p>
    <w:p w14:paraId="5A25C075" w14:textId="77777777" w:rsidR="00FE4DFC" w:rsidRDefault="00FE4DFC" w:rsidP="00E41CFE">
      <w:pPr>
        <w:spacing w:after="200" w:line="276" w:lineRule="auto"/>
        <w:jc w:val="both"/>
      </w:pPr>
    </w:p>
    <w:p w14:paraId="2007FFE9" w14:textId="77777777" w:rsidR="00FE4DFC" w:rsidRDefault="00FE4DFC" w:rsidP="00E41CFE">
      <w:pPr>
        <w:spacing w:after="200" w:line="276" w:lineRule="auto"/>
        <w:jc w:val="both"/>
      </w:pPr>
    </w:p>
    <w:p w14:paraId="679334F7" w14:textId="77777777" w:rsidR="00FE4DFC" w:rsidRDefault="00FE4DFC" w:rsidP="00E41CFE">
      <w:pPr>
        <w:spacing w:after="200" w:line="276" w:lineRule="auto"/>
        <w:jc w:val="both"/>
      </w:pPr>
    </w:p>
    <w:p w14:paraId="39D82D68" w14:textId="77777777" w:rsidR="00FE4DFC" w:rsidRDefault="00FE4DFC" w:rsidP="00E41CFE">
      <w:pPr>
        <w:spacing w:after="200" w:line="276" w:lineRule="auto"/>
        <w:jc w:val="both"/>
      </w:pPr>
    </w:p>
    <w:p w14:paraId="16B1928B" w14:textId="77777777" w:rsidR="00FE4DFC" w:rsidRDefault="00FE4DFC" w:rsidP="00E41CFE">
      <w:pPr>
        <w:spacing w:after="200" w:line="276" w:lineRule="auto"/>
        <w:jc w:val="both"/>
      </w:pPr>
    </w:p>
    <w:p w14:paraId="3958100E" w14:textId="3F52C96A" w:rsidR="00E41CFE" w:rsidRDefault="000F731D" w:rsidP="000F731D">
      <w:pPr>
        <w:pStyle w:val="Descripcin"/>
        <w:rPr>
          <w:b w:val="0"/>
        </w:rPr>
      </w:pPr>
      <w:bookmarkStart w:id="657" w:name="_Toc143202979"/>
      <w:r>
        <w:t xml:space="preserve">Gráfico </w:t>
      </w:r>
      <w:r w:rsidR="00000000">
        <w:fldChar w:fldCharType="begin"/>
      </w:r>
      <w:r w:rsidR="00000000">
        <w:instrText xml:space="preserve"> SEQ Gráfico \* ARABIC </w:instrText>
      </w:r>
      <w:r w:rsidR="00000000">
        <w:fldChar w:fldCharType="separate"/>
      </w:r>
      <w:r w:rsidR="00740F56">
        <w:rPr>
          <w:noProof/>
        </w:rPr>
        <w:t>30</w:t>
      </w:r>
      <w:r w:rsidR="00000000">
        <w:rPr>
          <w:noProof/>
        </w:rPr>
        <w:fldChar w:fldCharType="end"/>
      </w:r>
      <w:r>
        <w:t xml:space="preserve">. </w:t>
      </w:r>
      <w:r w:rsidRPr="002707AD">
        <w:t xml:space="preserve">Principales ocupaciones de personas </w:t>
      </w:r>
      <w:r>
        <w:t xml:space="preserve">de población con lengua materna indígena u originaria </w:t>
      </w:r>
      <w:r w:rsidRPr="002707AD">
        <w:t>de acuerdo a la ENAHO 2022</w:t>
      </w:r>
      <w:r>
        <w:t xml:space="preserve"> (Porcentaje)</w:t>
      </w:r>
      <w:bookmarkEnd w:id="657"/>
    </w:p>
    <w:p w14:paraId="666894B7" w14:textId="2ED4EDB4" w:rsidR="000F731D" w:rsidRDefault="00AC6013" w:rsidP="00AC6013">
      <w:pPr>
        <w:spacing w:after="0" w:line="276" w:lineRule="auto"/>
        <w:jc w:val="both"/>
      </w:pPr>
      <w:r>
        <w:rPr>
          <w:noProof/>
        </w:rPr>
        <mc:AlternateContent>
          <mc:Choice Requires="wps">
            <w:drawing>
              <wp:anchor distT="0" distB="0" distL="114300" distR="114300" simplePos="0" relativeHeight="251750400" behindDoc="0" locked="0" layoutInCell="1" allowOverlap="1" wp14:anchorId="5223DB23" wp14:editId="3D158486">
                <wp:simplePos x="0" y="0"/>
                <wp:positionH relativeFrom="column">
                  <wp:posOffset>3533140</wp:posOffset>
                </wp:positionH>
                <wp:positionV relativeFrom="paragraph">
                  <wp:posOffset>1355725</wp:posOffset>
                </wp:positionV>
                <wp:extent cx="493395" cy="234315"/>
                <wp:effectExtent l="0" t="0" r="1905" b="0"/>
                <wp:wrapNone/>
                <wp:docPr id="3" name="Cuadro de texto 3">
                  <a:extLst xmlns:a="http://schemas.openxmlformats.org/drawingml/2006/main">
                    <a:ext uri="{FF2B5EF4-FFF2-40B4-BE49-F238E27FC236}">
                      <a16:creationId xmlns:a16="http://schemas.microsoft.com/office/drawing/2014/main" id="{6B533BA7-6475-8173-3995-A335FF45D5F4}"/>
                    </a:ext>
                  </a:extLst>
                </wp:docPr>
                <wp:cNvGraphicFramePr/>
                <a:graphic xmlns:a="http://schemas.openxmlformats.org/drawingml/2006/main">
                  <a:graphicData uri="http://schemas.microsoft.com/office/word/2010/wordprocessingShape">
                    <wps:wsp>
                      <wps:cNvSpPr txBox="1"/>
                      <wps:spPr>
                        <a:xfrm>
                          <a:off x="0" y="0"/>
                          <a:ext cx="493395" cy="234315"/>
                        </a:xfrm>
                        <a:prstGeom prst="rect">
                          <a:avLst/>
                        </a:prstGeom>
                        <a:solidFill>
                          <a:schemeClr val="lt1"/>
                        </a:solidFill>
                        <a:ln w="9525" cmpd="sng">
                          <a:noFill/>
                        </a:ln>
                      </wps:spPr>
                      <wps:style>
                        <a:lnRef idx="0">
                          <a:scrgbClr r="0" g="0" b="0"/>
                        </a:lnRef>
                        <a:fillRef idx="0">
                          <a:scrgbClr r="0" g="0" b="0"/>
                        </a:fillRef>
                        <a:effectRef idx="0">
                          <a:scrgbClr r="0" g="0" b="0"/>
                        </a:effectRef>
                        <a:fontRef idx="minor">
                          <a:schemeClr val="dk1"/>
                        </a:fontRef>
                      </wps:style>
                      <wps:txbx>
                        <w:txbxContent>
                          <w:p w14:paraId="0FA8DBB5" w14:textId="77777777" w:rsidR="000F4591" w:rsidRDefault="000F4591" w:rsidP="00AC6013">
                            <w:pPr>
                              <w:rPr>
                                <w:rFonts w:asciiTheme="minorHAnsi" w:cstheme="minorBidi"/>
                                <w:color w:val="000000" w:themeColor="dark1"/>
                                <w:sz w:val="20"/>
                                <w:szCs w:val="20"/>
                              </w:rPr>
                            </w:pPr>
                            <w:r>
                              <w:rPr>
                                <w:rFonts w:asciiTheme="minorHAnsi" w:cstheme="minorBidi"/>
                                <w:color w:val="000000" w:themeColor="dark1"/>
                                <w:sz w:val="20"/>
                                <w:szCs w:val="20"/>
                              </w:rPr>
                              <w:t>1.3%</w:t>
                            </w:r>
                          </w:p>
                        </w:txbxContent>
                      </wps:txbx>
                      <wps:bodyPr vertOverflow="clip" horzOverflow="clip" wrap="square" rtlCol="0" anchor="t"/>
                    </wps:wsp>
                  </a:graphicData>
                </a:graphic>
              </wp:anchor>
            </w:drawing>
          </mc:Choice>
          <mc:Fallback>
            <w:pict>
              <v:shapetype w14:anchorId="5223DB23" id="_x0000_t202" coordsize="21600,21600" o:spt="202" path="m,l,21600r21600,l21600,xe">
                <v:stroke joinstyle="miter"/>
                <v:path gradientshapeok="t" o:connecttype="rect"/>
              </v:shapetype>
              <v:shape id="Cuadro de texto 3" o:spid="_x0000_s1027" type="#_x0000_t202" style="position:absolute;left:0;text-align:left;margin-left:278.2pt;margin-top:106.75pt;width:38.85pt;height:18.4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" fillcolor="white [3201]" stroked="f">
                <v:textbox>
                  <w:txbxContent>
                    <w:p w14:paraId="0FA8DBB5" w14:textId="77777777" w:rsidR="000F4591" w:rsidRDefault="000F4591" w:rsidP="00AC6013">
                      <w:pPr>
                        <w:rPr>
                          <w:rFonts w:asciiTheme="minorHAnsi" w:cstheme="minorBidi"/>
                          <w:color w:val="000000" w:themeColor="dark1"/>
                          <w:sz w:val="20"/>
                          <w:szCs w:val="20"/>
                        </w:rPr>
                      </w:pPr>
                      <w:r>
                        <w:rPr>
                          <w:rFonts w:asciiTheme="minorHAnsi" w:cstheme="minorBidi"/>
                          <w:color w:val="000000" w:themeColor="dark1"/>
                          <w:sz w:val="20"/>
                          <w:szCs w:val="20"/>
                        </w:rPr>
                        <w:t>1.3%</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7B882ADA" wp14:editId="53DF6AEA">
                <wp:simplePos x="0" y="0"/>
                <wp:positionH relativeFrom="column">
                  <wp:posOffset>3540760</wp:posOffset>
                </wp:positionH>
                <wp:positionV relativeFrom="paragraph">
                  <wp:posOffset>1045210</wp:posOffset>
                </wp:positionV>
                <wp:extent cx="491490" cy="234315"/>
                <wp:effectExtent l="0" t="0" r="3810" b="0"/>
                <wp:wrapNone/>
                <wp:docPr id="4" name="Cuadro de texto 4">
                  <a:extLst xmlns:a="http://schemas.openxmlformats.org/drawingml/2006/main">
                    <a:ext uri="{FF2B5EF4-FFF2-40B4-BE49-F238E27FC236}">
                      <a16:creationId xmlns:a16="http://schemas.microsoft.com/office/drawing/2014/main" id="{F75914C0-A915-41CD-BE67-8ED02A89D682}"/>
                    </a:ext>
                  </a:extLst>
                </wp:docPr>
                <wp:cNvGraphicFramePr/>
                <a:graphic xmlns:a="http://schemas.openxmlformats.org/drawingml/2006/main">
                  <a:graphicData uri="http://schemas.microsoft.com/office/word/2010/wordprocessingShape">
                    <wps:wsp>
                      <wps:cNvSpPr txBox="1"/>
                      <wps:spPr>
                        <a:xfrm>
                          <a:off x="0" y="0"/>
                          <a:ext cx="491490" cy="234315"/>
                        </a:xfrm>
                        <a:prstGeom prst="rect">
                          <a:avLst/>
                        </a:prstGeom>
                        <a:solidFill>
                          <a:schemeClr val="lt1"/>
                        </a:solidFill>
                        <a:ln w="9525" cmpd="sng">
                          <a:noFill/>
                        </a:ln>
                      </wps:spPr>
                      <wps:style>
                        <a:lnRef idx="0">
                          <a:scrgbClr r="0" g="0" b="0"/>
                        </a:lnRef>
                        <a:fillRef idx="0">
                          <a:scrgbClr r="0" g="0" b="0"/>
                        </a:fillRef>
                        <a:effectRef idx="0">
                          <a:scrgbClr r="0" g="0" b="0"/>
                        </a:effectRef>
                        <a:fontRef idx="minor">
                          <a:schemeClr val="dk1"/>
                        </a:fontRef>
                      </wps:style>
                      <wps:txbx>
                        <w:txbxContent>
                          <w:p w14:paraId="5C01623A" w14:textId="77777777" w:rsidR="000F4591" w:rsidRDefault="000F4591" w:rsidP="00AC6013">
                            <w:pPr>
                              <w:rPr>
                                <w:rFonts w:asciiTheme="minorHAnsi" w:cstheme="minorBidi"/>
                                <w:color w:val="000000" w:themeColor="dark1"/>
                                <w:sz w:val="20"/>
                                <w:szCs w:val="20"/>
                              </w:rPr>
                            </w:pPr>
                            <w:r>
                              <w:rPr>
                                <w:rFonts w:asciiTheme="minorHAnsi" w:cstheme="minorBidi"/>
                                <w:color w:val="000000" w:themeColor="dark1"/>
                                <w:sz w:val="20"/>
                                <w:szCs w:val="20"/>
                              </w:rPr>
                              <w:t>1.2%</w:t>
                            </w:r>
                          </w:p>
                        </w:txbxContent>
                      </wps:txbx>
                      <wps:bodyPr vertOverflow="clip" horzOverflow="clip" wrap="square" rtlCol="0" anchor="t"/>
                    </wps:wsp>
                  </a:graphicData>
                </a:graphic>
              </wp:anchor>
            </w:drawing>
          </mc:Choice>
          <mc:Fallback>
            <w:pict>
              <v:shape w14:anchorId="7B882ADA" id="Cuadro de texto 4" o:spid="_x0000_s1028" type="#_x0000_t202" style="position:absolute;left:0;text-align:left;margin-left:278.8pt;margin-top:82.3pt;width:38.7pt;height:18.4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" fillcolor="white [3201]" stroked="f">
                <v:textbox>
                  <w:txbxContent>
                    <w:p w14:paraId="5C01623A" w14:textId="77777777" w:rsidR="000F4591" w:rsidRDefault="000F4591" w:rsidP="00AC6013">
                      <w:pPr>
                        <w:rPr>
                          <w:rFonts w:asciiTheme="minorHAnsi" w:cstheme="minorBidi"/>
                          <w:color w:val="000000" w:themeColor="dark1"/>
                          <w:sz w:val="20"/>
                          <w:szCs w:val="20"/>
                        </w:rPr>
                      </w:pPr>
                      <w:r>
                        <w:rPr>
                          <w:rFonts w:asciiTheme="minorHAnsi" w:cstheme="minorBidi"/>
                          <w:color w:val="000000" w:themeColor="dark1"/>
                          <w:sz w:val="20"/>
                          <w:szCs w:val="20"/>
                        </w:rPr>
                        <w:t>1.2%</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19EF772F" wp14:editId="34163AED">
                <wp:simplePos x="0" y="0"/>
                <wp:positionH relativeFrom="column">
                  <wp:posOffset>3532505</wp:posOffset>
                </wp:positionH>
                <wp:positionV relativeFrom="paragraph">
                  <wp:posOffset>732155</wp:posOffset>
                </wp:positionV>
                <wp:extent cx="495300" cy="234315"/>
                <wp:effectExtent l="0" t="0" r="0" b="0"/>
                <wp:wrapNone/>
                <wp:docPr id="5" name="Cuadro de texto 5">
                  <a:extLst xmlns:a="http://schemas.openxmlformats.org/drawingml/2006/main">
                    <a:ext uri="{FF2B5EF4-FFF2-40B4-BE49-F238E27FC236}">
                      <a16:creationId xmlns:a16="http://schemas.microsoft.com/office/drawing/2014/main" id="{C03AE963-D069-4A2E-B992-E03B3E435CEF}"/>
                    </a:ext>
                  </a:extLst>
                </wp:docPr>
                <wp:cNvGraphicFramePr/>
                <a:graphic xmlns:a="http://schemas.openxmlformats.org/drawingml/2006/main">
                  <a:graphicData uri="http://schemas.microsoft.com/office/word/2010/wordprocessingShape">
                    <wps:wsp>
                      <wps:cNvSpPr txBox="1"/>
                      <wps:spPr>
                        <a:xfrm>
                          <a:off x="0" y="0"/>
                          <a:ext cx="495300" cy="234315"/>
                        </a:xfrm>
                        <a:prstGeom prst="rect">
                          <a:avLst/>
                        </a:prstGeom>
                        <a:solidFill>
                          <a:schemeClr val="lt1"/>
                        </a:solidFill>
                        <a:ln w="9525" cmpd="sng">
                          <a:noFill/>
                        </a:ln>
                      </wps:spPr>
                      <wps:style>
                        <a:lnRef idx="0">
                          <a:scrgbClr r="0" g="0" b="0"/>
                        </a:lnRef>
                        <a:fillRef idx="0">
                          <a:scrgbClr r="0" g="0" b="0"/>
                        </a:fillRef>
                        <a:effectRef idx="0">
                          <a:scrgbClr r="0" g="0" b="0"/>
                        </a:effectRef>
                        <a:fontRef idx="minor">
                          <a:schemeClr val="dk1"/>
                        </a:fontRef>
                      </wps:style>
                      <wps:txbx>
                        <w:txbxContent>
                          <w:p w14:paraId="3C22431B" w14:textId="77777777" w:rsidR="000F4591" w:rsidRDefault="000F4591" w:rsidP="00AC6013">
                            <w:pPr>
                              <w:rPr>
                                <w:rFonts w:asciiTheme="minorHAnsi" w:cstheme="minorBidi"/>
                                <w:color w:val="000000" w:themeColor="dark1"/>
                                <w:sz w:val="20"/>
                                <w:szCs w:val="20"/>
                              </w:rPr>
                            </w:pPr>
                            <w:r>
                              <w:rPr>
                                <w:rFonts w:asciiTheme="minorHAnsi" w:cstheme="minorBidi"/>
                                <w:color w:val="000000" w:themeColor="dark1"/>
                                <w:sz w:val="20"/>
                                <w:szCs w:val="20"/>
                              </w:rPr>
                              <w:t>1.1%</w:t>
                            </w:r>
                          </w:p>
                        </w:txbxContent>
                      </wps:txbx>
                      <wps:bodyPr vertOverflow="clip" horzOverflow="clip" wrap="square" rtlCol="0" anchor="t"/>
                    </wps:wsp>
                  </a:graphicData>
                </a:graphic>
              </wp:anchor>
            </w:drawing>
          </mc:Choice>
          <mc:Fallback>
            <w:pict>
              <v:shape w14:anchorId="19EF772F" id="Cuadro de texto 5" o:spid="_x0000_s1029" type="#_x0000_t202" style="position:absolute;left:0;text-align:left;margin-left:278.15pt;margin-top:57.65pt;width:39pt;height:18.4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" fillcolor="white [3201]" stroked="f">
                <v:textbox>
                  <w:txbxContent>
                    <w:p w14:paraId="3C22431B" w14:textId="77777777" w:rsidR="000F4591" w:rsidRDefault="000F4591" w:rsidP="00AC6013">
                      <w:pPr>
                        <w:rPr>
                          <w:rFonts w:asciiTheme="minorHAnsi" w:cstheme="minorBidi"/>
                          <w:color w:val="000000" w:themeColor="dark1"/>
                          <w:sz w:val="20"/>
                          <w:szCs w:val="20"/>
                        </w:rPr>
                      </w:pPr>
                      <w:r>
                        <w:rPr>
                          <w:rFonts w:asciiTheme="minorHAnsi" w:cstheme="minorBidi"/>
                          <w:color w:val="000000" w:themeColor="dark1"/>
                          <w:sz w:val="20"/>
                          <w:szCs w:val="20"/>
                        </w:rPr>
                        <w:t>1.1%</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5446DB04" wp14:editId="4A016F43">
                <wp:simplePos x="0" y="0"/>
                <wp:positionH relativeFrom="column">
                  <wp:posOffset>3521075</wp:posOffset>
                </wp:positionH>
                <wp:positionV relativeFrom="paragraph">
                  <wp:posOffset>423545</wp:posOffset>
                </wp:positionV>
                <wp:extent cx="495300" cy="241935"/>
                <wp:effectExtent l="0" t="0" r="0" b="5715"/>
                <wp:wrapNone/>
                <wp:docPr id="6" name="Cuadro de texto 6">
                  <a:extLst xmlns:a="http://schemas.openxmlformats.org/drawingml/2006/main">
                    <a:ext uri="{FF2B5EF4-FFF2-40B4-BE49-F238E27FC236}">
                      <a16:creationId xmlns:a16="http://schemas.microsoft.com/office/drawing/2014/main" id="{4F1608BF-0156-4BB8-B5D9-6CEEC9B7B3F0}"/>
                    </a:ext>
                  </a:extLst>
                </wp:docPr>
                <wp:cNvGraphicFramePr/>
                <a:graphic xmlns:a="http://schemas.openxmlformats.org/drawingml/2006/main">
                  <a:graphicData uri="http://schemas.microsoft.com/office/word/2010/wordprocessingShape">
                    <wps:wsp>
                      <wps:cNvSpPr txBox="1"/>
                      <wps:spPr>
                        <a:xfrm>
                          <a:off x="0" y="0"/>
                          <a:ext cx="495300" cy="241935"/>
                        </a:xfrm>
                        <a:prstGeom prst="rect">
                          <a:avLst/>
                        </a:prstGeom>
                        <a:solidFill>
                          <a:schemeClr val="lt1"/>
                        </a:solidFill>
                        <a:ln w="9525" cmpd="sng">
                          <a:noFill/>
                        </a:ln>
                      </wps:spPr>
                      <wps:style>
                        <a:lnRef idx="0">
                          <a:scrgbClr r="0" g="0" b="0"/>
                        </a:lnRef>
                        <a:fillRef idx="0">
                          <a:scrgbClr r="0" g="0" b="0"/>
                        </a:fillRef>
                        <a:effectRef idx="0">
                          <a:scrgbClr r="0" g="0" b="0"/>
                        </a:effectRef>
                        <a:fontRef idx="minor">
                          <a:schemeClr val="dk1"/>
                        </a:fontRef>
                      </wps:style>
                      <wps:txbx>
                        <w:txbxContent>
                          <w:p w14:paraId="09753C34" w14:textId="77777777" w:rsidR="000F4591" w:rsidRDefault="000F4591" w:rsidP="00AC6013">
                            <w:pPr>
                              <w:rPr>
                                <w:rFonts w:asciiTheme="minorHAnsi" w:cstheme="minorBidi"/>
                                <w:color w:val="000000" w:themeColor="dark1"/>
                                <w:sz w:val="20"/>
                                <w:szCs w:val="20"/>
                              </w:rPr>
                            </w:pPr>
                            <w:r>
                              <w:rPr>
                                <w:rFonts w:asciiTheme="minorHAnsi" w:cstheme="minorBidi"/>
                                <w:color w:val="000000" w:themeColor="dark1"/>
                                <w:sz w:val="20"/>
                                <w:szCs w:val="20"/>
                              </w:rPr>
                              <w:t>0.3%</w:t>
                            </w:r>
                          </w:p>
                        </w:txbxContent>
                      </wps:txbx>
                      <wps:bodyPr vertOverflow="clip" horzOverflow="clip" wrap="square" rtlCol="0" anchor="t"/>
                    </wps:wsp>
                  </a:graphicData>
                </a:graphic>
              </wp:anchor>
            </w:drawing>
          </mc:Choice>
          <mc:Fallback>
            <w:pict>
              <v:shape w14:anchorId="5446DB04" id="Cuadro de texto 6" o:spid="_x0000_s1030" type="#_x0000_t202" style="position:absolute;left:0;text-align:left;margin-left:277.25pt;margin-top:33.35pt;width:39pt;height:19.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" fillcolor="white [3201]" stroked="f">
                <v:textbox>
                  <w:txbxContent>
                    <w:p w14:paraId="09753C34" w14:textId="77777777" w:rsidR="000F4591" w:rsidRDefault="000F4591" w:rsidP="00AC6013">
                      <w:pPr>
                        <w:rPr>
                          <w:rFonts w:asciiTheme="minorHAnsi" w:cstheme="minorBidi"/>
                          <w:color w:val="000000" w:themeColor="dark1"/>
                          <w:sz w:val="20"/>
                          <w:szCs w:val="20"/>
                        </w:rPr>
                      </w:pPr>
                      <w:r>
                        <w:rPr>
                          <w:rFonts w:asciiTheme="minorHAnsi" w:cstheme="minorBidi"/>
                          <w:color w:val="000000" w:themeColor="dark1"/>
                          <w:sz w:val="20"/>
                          <w:szCs w:val="20"/>
                        </w:rPr>
                        <w:t>0.3%</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5276F9B7" wp14:editId="4409E0CA">
                <wp:simplePos x="0" y="0"/>
                <wp:positionH relativeFrom="column">
                  <wp:posOffset>3507874</wp:posOffset>
                </wp:positionH>
                <wp:positionV relativeFrom="paragraph">
                  <wp:posOffset>122989</wp:posOffset>
                </wp:positionV>
                <wp:extent cx="497205" cy="236220"/>
                <wp:effectExtent l="0" t="0" r="0" b="0"/>
                <wp:wrapNone/>
                <wp:docPr id="7" name="Cuadro de texto 7">
                  <a:extLst xmlns:a="http://schemas.openxmlformats.org/drawingml/2006/main">
                    <a:ext uri="{FF2B5EF4-FFF2-40B4-BE49-F238E27FC236}">
                      <a16:creationId xmlns:a16="http://schemas.microsoft.com/office/drawing/2014/main" id="{4C0236E9-888D-4966-84C8-F4FF46C95BD0}"/>
                    </a:ext>
                  </a:extLst>
                </wp:docPr>
                <wp:cNvGraphicFramePr/>
                <a:graphic xmlns:a="http://schemas.openxmlformats.org/drawingml/2006/main">
                  <a:graphicData uri="http://schemas.microsoft.com/office/word/2010/wordprocessingShape">
                    <wps:wsp>
                      <wps:cNvSpPr txBox="1"/>
                      <wps:spPr>
                        <a:xfrm>
                          <a:off x="0" y="0"/>
                          <a:ext cx="497205" cy="236220"/>
                        </a:xfrm>
                        <a:prstGeom prst="rect">
                          <a:avLst/>
                        </a:prstGeom>
                        <a:solidFill>
                          <a:schemeClr val="lt1"/>
                        </a:solidFill>
                        <a:ln w="9525" cmpd="sng">
                          <a:noFill/>
                        </a:ln>
                      </wps:spPr>
                      <wps:style>
                        <a:lnRef idx="0">
                          <a:scrgbClr r="0" g="0" b="0"/>
                        </a:lnRef>
                        <a:fillRef idx="0">
                          <a:scrgbClr r="0" g="0" b="0"/>
                        </a:fillRef>
                        <a:effectRef idx="0">
                          <a:scrgbClr r="0" g="0" b="0"/>
                        </a:effectRef>
                        <a:fontRef idx="minor">
                          <a:schemeClr val="dk1"/>
                        </a:fontRef>
                      </wps:style>
                      <wps:txbx>
                        <w:txbxContent>
                          <w:p w14:paraId="71933EC0" w14:textId="77777777" w:rsidR="000F4591" w:rsidRDefault="000F4591" w:rsidP="00AC6013">
                            <w:pPr>
                              <w:rPr>
                                <w:rFonts w:asciiTheme="minorHAnsi" w:cstheme="minorBidi"/>
                                <w:color w:val="000000" w:themeColor="dark1"/>
                                <w:sz w:val="20"/>
                                <w:szCs w:val="20"/>
                              </w:rPr>
                            </w:pPr>
                            <w:r>
                              <w:rPr>
                                <w:rFonts w:asciiTheme="minorHAnsi" w:cstheme="minorBidi"/>
                                <w:color w:val="000000" w:themeColor="dark1"/>
                                <w:sz w:val="20"/>
                                <w:szCs w:val="20"/>
                              </w:rPr>
                              <w:t>0.1%</w:t>
                            </w:r>
                          </w:p>
                        </w:txbxContent>
                      </wps:txbx>
                      <wps:bodyPr vertOverflow="clip" horzOverflow="clip" wrap="square" rtlCol="0" anchor="t"/>
                    </wps:wsp>
                  </a:graphicData>
                </a:graphic>
              </wp:anchor>
            </w:drawing>
          </mc:Choice>
          <mc:Fallback>
            <w:pict>
              <v:shape w14:anchorId="5276F9B7" id="Cuadro de texto 7" o:spid="_x0000_s1031" type="#_x0000_t202" style="position:absolute;left:0;text-align:left;margin-left:276.2pt;margin-top:9.7pt;width:39.15pt;height:18.6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" fillcolor="white [3201]" stroked="f">
                <v:textbox>
                  <w:txbxContent>
                    <w:p w14:paraId="71933EC0" w14:textId="77777777" w:rsidR="000F4591" w:rsidRDefault="000F4591" w:rsidP="00AC6013">
                      <w:pPr>
                        <w:rPr>
                          <w:rFonts w:asciiTheme="minorHAnsi" w:cstheme="minorBidi"/>
                          <w:color w:val="000000" w:themeColor="dark1"/>
                          <w:sz w:val="20"/>
                          <w:szCs w:val="20"/>
                        </w:rPr>
                      </w:pPr>
                      <w:r>
                        <w:rPr>
                          <w:rFonts w:asciiTheme="minorHAnsi" w:cstheme="minorBidi"/>
                          <w:color w:val="000000" w:themeColor="dark1"/>
                          <w:sz w:val="20"/>
                          <w:szCs w:val="20"/>
                        </w:rPr>
                        <w:t>0.1%</w:t>
                      </w:r>
                    </w:p>
                  </w:txbxContent>
                </v:textbox>
              </v:shape>
            </w:pict>
          </mc:Fallback>
        </mc:AlternateContent>
      </w:r>
      <w:r>
        <w:rPr>
          <w:noProof/>
        </w:rPr>
        <mc:AlternateContent>
          <mc:Choice Requires="cx2">
            <w:drawing>
              <wp:inline distT="0" distB="0" distL="0" distR="0" wp14:anchorId="5026496C" wp14:editId="25C654D1">
                <wp:extent cx="5045393" cy="3449003"/>
                <wp:effectExtent l="0" t="0" r="3175" b="18415"/>
                <wp:docPr id="925488518" name="Gráfico 925488518">
                  <a:extLst xmlns:a="http://schemas.openxmlformats.org/drawingml/2006/main">
                    <a:ext uri="{FF2B5EF4-FFF2-40B4-BE49-F238E27FC236}">
                      <a16:creationId xmlns:a16="http://schemas.microsoft.com/office/drawing/2014/main" id="{72BEF74D-2601-5D9A-3C48-3683E39622D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82"/>
                  </a:graphicData>
                </a:graphic>
              </wp:inline>
            </w:drawing>
          </mc:Choice>
          <mc:Fallback>
            <w:drawing>
              <wp:inline distT="0" distB="0" distL="0" distR="0" wp14:anchorId="5026496C" wp14:editId="25C654D1">
                <wp:extent cx="5045393" cy="3449003"/>
                <wp:effectExtent l="0" t="0" r="3175" b="18415"/>
                <wp:docPr id="925488518" name="Gráfico 1">
                  <a:extLst xmlns:a="http://schemas.openxmlformats.org/drawingml/2006/main">
                    <a:ext uri="{FF2B5EF4-FFF2-40B4-BE49-F238E27FC236}">
                      <a16:creationId xmlns:a16="http://schemas.microsoft.com/office/drawing/2014/main" id="{72BEF74D-2601-5D9A-3C48-3683E39622D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25488518" name="Gráfico 1">
                          <a:extLst>
                            <a:ext uri="{FF2B5EF4-FFF2-40B4-BE49-F238E27FC236}">
                              <a16:creationId xmlns:a16="http://schemas.microsoft.com/office/drawing/2014/main" id="{72BEF74D-2601-5D9A-3C48-3683E39622DE}"/>
                            </a:ext>
                          </a:extLst>
                        </pic:cNvPr>
                        <pic:cNvPicPr>
                          <a:picLocks noGrp="1" noRot="1" noChangeAspect="1" noMove="1" noResize="1" noEditPoints="1" noAdjustHandles="1" noChangeArrowheads="1" noChangeShapeType="1"/>
                        </pic:cNvPicPr>
                      </pic:nvPicPr>
                      <pic:blipFill>
                        <a:blip r:embed="rId83"/>
                        <a:stretch>
                          <a:fillRect/>
                        </a:stretch>
                      </pic:blipFill>
                      <pic:spPr>
                        <a:xfrm>
                          <a:off x="0" y="0"/>
                          <a:ext cx="5045075" cy="3448685"/>
                        </a:xfrm>
                        <a:prstGeom prst="rect">
                          <a:avLst/>
                        </a:prstGeom>
                      </pic:spPr>
                    </pic:pic>
                  </a:graphicData>
                </a:graphic>
              </wp:inline>
            </w:drawing>
          </mc:Fallback>
        </mc:AlternateContent>
      </w:r>
      <w:r w:rsidRPr="00AC6013">
        <w:rPr>
          <w:noProof/>
        </w:rPr>
        <w:t xml:space="preserve"> </w:t>
      </w:r>
    </w:p>
    <w:p w14:paraId="1E9C1102" w14:textId="2B012802" w:rsidR="00E41CFE" w:rsidRPr="000F731D" w:rsidRDefault="00E41CFE" w:rsidP="00E41CFE">
      <w:pPr>
        <w:spacing w:after="200" w:line="276" w:lineRule="auto"/>
        <w:jc w:val="both"/>
      </w:pPr>
      <w:r w:rsidRPr="000F731D">
        <w:rPr>
          <w:sz w:val="18"/>
          <w:szCs w:val="18"/>
        </w:rPr>
        <w:t>Fuente: INEI - ENAHO. Elaboración: Ministerio de Cultura - DGPI.</w:t>
      </w:r>
    </w:p>
    <w:p w14:paraId="5050C51F" w14:textId="23B669A9" w:rsidR="00E41CFE" w:rsidRDefault="00E41CFE" w:rsidP="00E41CFE">
      <w:pPr>
        <w:spacing w:after="200" w:line="276" w:lineRule="auto"/>
        <w:jc w:val="both"/>
      </w:pPr>
      <w:r w:rsidRPr="00BD31AB">
        <w:t xml:space="preserve">Es importante resaltar el modelo de desarrollo productivo que los </w:t>
      </w:r>
      <w:r w:rsidR="00504D87">
        <w:t xml:space="preserve">pueblos indígenas u originarios </w:t>
      </w:r>
      <w:r w:rsidRPr="00BD31AB">
        <w:t xml:space="preserve">sugieren en el marco de la Segunda reunión de trabajo con las Organizaciones Indígenas Nacionales en el marco del fortalecimiento de la Política Nacional de </w:t>
      </w:r>
      <w:r w:rsidR="003357A3">
        <w:t>Pueblos indígenas u originarios</w:t>
      </w:r>
      <w:r w:rsidR="00504D87">
        <w:t xml:space="preserve"> </w:t>
      </w:r>
      <w:r w:rsidRPr="00BD31AB">
        <w:t>realizada los días 05 y 06 de julio del 2023</w:t>
      </w:r>
      <w:r>
        <w:t xml:space="preserve">, el cual, </w:t>
      </w:r>
      <w:r w:rsidRPr="00BD31AB">
        <w:t>es un desarrollo económico sostenible y solidario, en el siguiente cuadro se puede ver las definiciones</w:t>
      </w:r>
      <w:r>
        <w:t xml:space="preserve"> de estos enfoques</w:t>
      </w:r>
      <w:r w:rsidRPr="00BD31AB">
        <w:t xml:space="preserve"> y sus aproximaciones respecto a los </w:t>
      </w:r>
      <w:r w:rsidR="00504D87">
        <w:t>pueblos indígenas u originarios</w:t>
      </w:r>
      <w:r w:rsidR="00504D87" w:rsidRPr="00BD31AB">
        <w:t>.</w:t>
      </w:r>
    </w:p>
    <w:tbl>
      <w:tblPr>
        <w:tblStyle w:val="Tablaconcuadrcula"/>
        <w:tblW w:w="0" w:type="auto"/>
        <w:tblLook w:val="04A0" w:firstRow="1" w:lastRow="0" w:firstColumn="1" w:lastColumn="0" w:noHBand="0" w:noVBand="1"/>
      </w:tblPr>
      <w:tblGrid>
        <w:gridCol w:w="8494"/>
      </w:tblGrid>
      <w:tr w:rsidR="00E41CFE" w14:paraId="6257BB45" w14:textId="77777777" w:rsidTr="004D4C92">
        <w:tc>
          <w:tcPr>
            <w:tcW w:w="8494" w:type="dxa"/>
          </w:tcPr>
          <w:p w14:paraId="5B84EFD9" w14:textId="7047DC20" w:rsidR="000F731D" w:rsidRPr="00726261" w:rsidRDefault="000F731D" w:rsidP="000F731D">
            <w:pPr>
              <w:pStyle w:val="Descripcin"/>
              <w:rPr>
                <w:sz w:val="20"/>
                <w:szCs w:val="20"/>
              </w:rPr>
            </w:pPr>
            <w:bookmarkStart w:id="658" w:name="_Toc143203070"/>
            <w:r w:rsidRPr="00726261">
              <w:rPr>
                <w:sz w:val="20"/>
                <w:szCs w:val="20"/>
              </w:rPr>
              <w:t xml:space="preserve">Cuadro </w:t>
            </w:r>
            <w:r w:rsidRPr="00726261">
              <w:rPr>
                <w:sz w:val="20"/>
                <w:szCs w:val="20"/>
              </w:rPr>
              <w:fldChar w:fldCharType="begin"/>
            </w:r>
            <w:r w:rsidRPr="00726261">
              <w:rPr>
                <w:sz w:val="20"/>
                <w:szCs w:val="20"/>
              </w:rPr>
              <w:instrText xml:space="preserve"> SEQ Cuadro \* ARABIC </w:instrText>
            </w:r>
            <w:r w:rsidRPr="00726261">
              <w:rPr>
                <w:sz w:val="20"/>
                <w:szCs w:val="20"/>
              </w:rPr>
              <w:fldChar w:fldCharType="separate"/>
            </w:r>
            <w:r w:rsidR="00740F56">
              <w:rPr>
                <w:noProof/>
                <w:sz w:val="20"/>
                <w:szCs w:val="20"/>
              </w:rPr>
              <w:t>2</w:t>
            </w:r>
            <w:r w:rsidRPr="00726261">
              <w:rPr>
                <w:noProof/>
                <w:sz w:val="20"/>
                <w:szCs w:val="20"/>
              </w:rPr>
              <w:fldChar w:fldCharType="end"/>
            </w:r>
            <w:r w:rsidRPr="00726261">
              <w:rPr>
                <w:sz w:val="20"/>
                <w:szCs w:val="20"/>
              </w:rPr>
              <w:t>. Economía sostenible y solidaria</w:t>
            </w:r>
            <w:bookmarkEnd w:id="658"/>
          </w:p>
          <w:p w14:paraId="351047E5" w14:textId="15F23472" w:rsidR="00E41CFE" w:rsidRPr="00726261" w:rsidRDefault="00E41CFE" w:rsidP="00632568">
            <w:pPr>
              <w:spacing w:before="240" w:after="200" w:line="276" w:lineRule="auto"/>
              <w:jc w:val="both"/>
              <w:rPr>
                <w:b/>
                <w:bCs/>
                <w:sz w:val="20"/>
                <w:szCs w:val="20"/>
              </w:rPr>
            </w:pPr>
            <w:r w:rsidRPr="00726261">
              <w:rPr>
                <w:b/>
                <w:bCs/>
                <w:sz w:val="20"/>
                <w:szCs w:val="20"/>
              </w:rPr>
              <w:t>Economía sostenible</w:t>
            </w:r>
          </w:p>
          <w:p w14:paraId="21FD410B" w14:textId="77777777" w:rsidR="006E4D57" w:rsidRPr="00726261" w:rsidRDefault="00E41CFE" w:rsidP="004D4C92">
            <w:pPr>
              <w:spacing w:after="200" w:line="276" w:lineRule="auto"/>
              <w:jc w:val="both"/>
              <w:rPr>
                <w:sz w:val="20"/>
                <w:szCs w:val="20"/>
              </w:rPr>
            </w:pPr>
            <w:r w:rsidRPr="00726261">
              <w:rPr>
                <w:sz w:val="20"/>
                <w:szCs w:val="20"/>
              </w:rPr>
              <w:t xml:space="preserve">El enfoque de desarrollo sostenible propuesto por la Comisión Brundtland (UN, 1987) plantea que el desarrollo debe contemplar no sólo el crecimiento económico, sino las dimensiones sociales y ambientales. Es por eso, que se define como un enfoque que busca la responsabilidad intergeneracional para permitir la vida en el planeta (UN, 1987). </w:t>
            </w:r>
          </w:p>
          <w:p w14:paraId="4CA2E7F2" w14:textId="278B31AB" w:rsidR="00E41CFE" w:rsidRPr="00726261" w:rsidRDefault="00E41CFE" w:rsidP="004D4C92">
            <w:pPr>
              <w:spacing w:after="200" w:line="276" w:lineRule="auto"/>
              <w:jc w:val="both"/>
              <w:rPr>
                <w:sz w:val="20"/>
                <w:szCs w:val="20"/>
              </w:rPr>
            </w:pPr>
            <w:r w:rsidRPr="00726261">
              <w:rPr>
                <w:sz w:val="20"/>
                <w:szCs w:val="20"/>
              </w:rPr>
              <w:t>Este enfoque deviene de los diagnósticos realizados por el Club de Roma (Meadows et al., 1972), así como, del informe Meadows que recomiendan que haya un cambio en el modo y la técnica que permiten el crecimiento económico, de otra forma, se llegaría a un desequilibrio natural y productivo. También, implica un desarrollo donde el uso de recursos naturales no exceda su capacidad de regeneración (</w:t>
            </w:r>
            <w:proofErr w:type="spellStart"/>
            <w:r w:rsidRPr="00726261">
              <w:rPr>
                <w:sz w:val="20"/>
                <w:szCs w:val="20"/>
              </w:rPr>
              <w:t>Martinez</w:t>
            </w:r>
            <w:proofErr w:type="spellEnd"/>
            <w:r w:rsidRPr="00726261">
              <w:rPr>
                <w:sz w:val="20"/>
                <w:szCs w:val="20"/>
              </w:rPr>
              <w:t xml:space="preserve"> Alier, 1994). </w:t>
            </w:r>
          </w:p>
          <w:p w14:paraId="20A8FAE5" w14:textId="77777777" w:rsidR="00E41CFE" w:rsidRPr="00726261" w:rsidRDefault="00E41CFE" w:rsidP="004D4C92">
            <w:pPr>
              <w:spacing w:after="200" w:line="276" w:lineRule="auto"/>
              <w:jc w:val="both"/>
              <w:rPr>
                <w:sz w:val="20"/>
                <w:szCs w:val="20"/>
              </w:rPr>
            </w:pPr>
            <w:r w:rsidRPr="00726261">
              <w:rPr>
                <w:sz w:val="20"/>
                <w:szCs w:val="20"/>
              </w:rPr>
              <w:t>Por el lado social, el desarrollo sostenible debe estar enfocado en la gente (UICN-WWF-PNUMA, 1991) y, de acuerdo a la conferencia de Rio 92, la erradicación de la pobreza es un requisito indispensable (UN, 1992). Además, este enfoque implica la reducción de la brecha de desigualdad a través de un crecimiento económico sostenible, pues, de acuerdo con Kuznets (1955) mientras mayor el crecimiento económico, a largo plazo, existirá una reducción desigualdad medida en términos del índice de Gini.</w:t>
            </w:r>
          </w:p>
          <w:p w14:paraId="0DADDDB7" w14:textId="4F5C9A7F" w:rsidR="00E41CFE" w:rsidRPr="00726261" w:rsidRDefault="00E41CFE" w:rsidP="004D4C92">
            <w:pPr>
              <w:spacing w:after="200" w:line="276" w:lineRule="auto"/>
              <w:jc w:val="both"/>
              <w:rPr>
                <w:b/>
                <w:bCs/>
                <w:sz w:val="20"/>
                <w:szCs w:val="20"/>
              </w:rPr>
            </w:pPr>
            <w:r w:rsidRPr="00726261">
              <w:rPr>
                <w:b/>
                <w:bCs/>
                <w:sz w:val="20"/>
                <w:szCs w:val="20"/>
              </w:rPr>
              <w:t xml:space="preserve">Respecto ODS y </w:t>
            </w:r>
            <w:r w:rsidR="003357A3" w:rsidRPr="00726261">
              <w:rPr>
                <w:b/>
                <w:bCs/>
                <w:sz w:val="20"/>
                <w:szCs w:val="20"/>
              </w:rPr>
              <w:t>PUEBLOS INDÍGENAS U ORIGINARIOS</w:t>
            </w:r>
          </w:p>
          <w:p w14:paraId="621F63A2" w14:textId="77777777" w:rsidR="00E41CFE" w:rsidRPr="00726261" w:rsidRDefault="00E41CFE" w:rsidP="004D4C92">
            <w:pPr>
              <w:spacing w:after="200" w:line="276" w:lineRule="auto"/>
              <w:jc w:val="both"/>
              <w:rPr>
                <w:sz w:val="20"/>
                <w:szCs w:val="20"/>
              </w:rPr>
            </w:pPr>
            <w:r w:rsidRPr="00726261">
              <w:rPr>
                <w:sz w:val="20"/>
                <w:szCs w:val="20"/>
              </w:rPr>
              <w:t>Las visiones de desarrollo de los pueblos indígenas no se incluyeron en los ODS y sus derechos colectivos no recibieron el reconocimiento suficiente para ser coherentes con el compromiso asumido en el Documento Final de la Conferencia Mundial de los Pueblos Indígenas (CMPI) celebrado en el 2010 de considerar los derechos de los pueblos indígenas en la Agenda 2030. Los ODS tampoco afirman los derechos colectivos de los pueblos indígenas a sus tierras, territorios y recursos. No hay metas específicas relacionadas con la seguridad de los pueblos indígenas sobre sus tierras, territorios y recursos.</w:t>
            </w:r>
          </w:p>
          <w:p w14:paraId="693E39DB" w14:textId="77777777" w:rsidR="00E41CFE" w:rsidRPr="00726261" w:rsidRDefault="00E41CFE" w:rsidP="004D4C92">
            <w:pPr>
              <w:spacing w:after="200" w:line="276" w:lineRule="auto"/>
              <w:jc w:val="both"/>
              <w:rPr>
                <w:b/>
                <w:bCs/>
                <w:sz w:val="20"/>
                <w:szCs w:val="20"/>
              </w:rPr>
            </w:pPr>
            <w:r w:rsidRPr="00726261">
              <w:rPr>
                <w:b/>
                <w:bCs/>
                <w:sz w:val="20"/>
                <w:szCs w:val="20"/>
              </w:rPr>
              <w:t>Propia visión de desarrollo de los PIIO y desarrollo sostenible</w:t>
            </w:r>
          </w:p>
          <w:p w14:paraId="3AE434A9" w14:textId="77777777" w:rsidR="006E4D57" w:rsidRPr="00726261" w:rsidRDefault="00E41CFE" w:rsidP="004D4C92">
            <w:pPr>
              <w:spacing w:after="200" w:line="276" w:lineRule="auto"/>
              <w:jc w:val="both"/>
              <w:rPr>
                <w:sz w:val="20"/>
                <w:szCs w:val="20"/>
              </w:rPr>
            </w:pPr>
            <w:r w:rsidRPr="00726261">
              <w:rPr>
                <w:sz w:val="20"/>
                <w:szCs w:val="20"/>
              </w:rPr>
              <w:t xml:space="preserve">Los conocimientos tradicionales y los sistemas de conocimiento de los pueblos indígenas son fundamentales para diseñar un futuro sostenible para todos (Recio y </w:t>
            </w:r>
            <w:proofErr w:type="spellStart"/>
            <w:r w:rsidRPr="00726261">
              <w:rPr>
                <w:sz w:val="20"/>
                <w:szCs w:val="20"/>
              </w:rPr>
              <w:t>Hestad</w:t>
            </w:r>
            <w:proofErr w:type="spellEnd"/>
            <w:r w:rsidRPr="00726261">
              <w:rPr>
                <w:sz w:val="20"/>
                <w:szCs w:val="20"/>
              </w:rPr>
              <w:t xml:space="preserve">, 2022). El reconocimiento del derecho a la libre determinación de los pueblos indígenas es vital para proteger sus tradiciones y sus características sociales, culturales características sociales, culturales, económicas y distintas de las de los gobiernos dominantes. </w:t>
            </w:r>
          </w:p>
          <w:p w14:paraId="133E7801" w14:textId="0BB50742" w:rsidR="00E41CFE" w:rsidRPr="00726261" w:rsidRDefault="00E41CFE" w:rsidP="004D4C92">
            <w:pPr>
              <w:spacing w:after="200" w:line="276" w:lineRule="auto"/>
              <w:jc w:val="both"/>
              <w:rPr>
                <w:sz w:val="20"/>
                <w:szCs w:val="20"/>
              </w:rPr>
            </w:pPr>
            <w:r w:rsidRPr="00726261">
              <w:rPr>
                <w:sz w:val="20"/>
                <w:szCs w:val="20"/>
              </w:rPr>
              <w:t xml:space="preserve">Los pueblos indígenas poseen conocimientos y prácticas para la gestión sostenible de los recursos naturales. Muchos tienen una relación especial con el medio ambiente la tierra y todos los seres vivos.  Los pueblos indígenas están reconocidos en el Convenio sobre la Diversidad Biológica (CDB) como esenciales para alcanzar los objetivos del Convenio. En el artículo 8(j) del CDB, en particular las partes acuerdan respetar, preservar y mantener los conocimientos, innovaciones y prácticas de los pueblos indígenas pertinentes para la conservación de la diversidad biológica y promover su aplicación más amplia con la aprobación de los poseedores de los conocimientos y fomentar la participación equitativa en los beneficios de la utilización de la diversidad biológica. </w:t>
            </w:r>
          </w:p>
          <w:p w14:paraId="5E8E71FD" w14:textId="0B2CD341" w:rsidR="00E41CFE" w:rsidRPr="00726261" w:rsidRDefault="00E41CFE" w:rsidP="004D4C92">
            <w:pPr>
              <w:spacing w:after="200" w:line="276" w:lineRule="auto"/>
              <w:jc w:val="both"/>
              <w:rPr>
                <w:sz w:val="20"/>
                <w:szCs w:val="20"/>
              </w:rPr>
            </w:pPr>
            <w:r w:rsidRPr="00726261">
              <w:rPr>
                <w:sz w:val="20"/>
                <w:szCs w:val="20"/>
              </w:rPr>
              <w:t xml:space="preserve">Para definir un desarrollo sostenible de los </w:t>
            </w:r>
            <w:r w:rsidR="00504D87" w:rsidRPr="00726261">
              <w:rPr>
                <w:sz w:val="20"/>
                <w:szCs w:val="20"/>
              </w:rPr>
              <w:t xml:space="preserve">pueblos indígenas u originarios </w:t>
            </w:r>
            <w:r w:rsidRPr="00726261">
              <w:rPr>
                <w:sz w:val="20"/>
                <w:szCs w:val="20"/>
              </w:rPr>
              <w:t>y su inserción a mercados nacionales e internacionales respetando sus necesidades y cosmovisión, es necesario incorporar otros principios sociales y éticos que los propone la economía solidaria.</w:t>
            </w:r>
          </w:p>
          <w:p w14:paraId="19B7D685" w14:textId="77777777" w:rsidR="00E41CFE" w:rsidRPr="00726261" w:rsidRDefault="00E41CFE" w:rsidP="004D4C92">
            <w:pPr>
              <w:spacing w:after="200" w:line="276" w:lineRule="auto"/>
              <w:jc w:val="both"/>
              <w:rPr>
                <w:b/>
                <w:bCs/>
                <w:sz w:val="20"/>
                <w:szCs w:val="20"/>
              </w:rPr>
            </w:pPr>
            <w:r w:rsidRPr="00726261">
              <w:rPr>
                <w:b/>
                <w:bCs/>
                <w:sz w:val="20"/>
                <w:szCs w:val="20"/>
              </w:rPr>
              <w:t>Economía solidaria</w:t>
            </w:r>
          </w:p>
          <w:p w14:paraId="3CAD7D77" w14:textId="77777777" w:rsidR="00E41CFE" w:rsidRPr="00726261" w:rsidRDefault="00E41CFE" w:rsidP="004D4C92">
            <w:pPr>
              <w:spacing w:after="200" w:line="276" w:lineRule="auto"/>
              <w:jc w:val="both"/>
              <w:rPr>
                <w:sz w:val="20"/>
                <w:szCs w:val="20"/>
              </w:rPr>
            </w:pPr>
            <w:r w:rsidRPr="00726261">
              <w:rPr>
                <w:sz w:val="20"/>
                <w:szCs w:val="20"/>
              </w:rPr>
              <w:t>Una economía solidaria es aquella que busca formas económicas alternativas, a numerosas experiencias nuevas y originales que adoptan diferentes estructuras organizativas de la sociedad, que se conocen con distintos nombres, y que son protagonistas de una dinámica reactivación de los procesos de experimentación de la solidaridad y la cooperación en la economía y en la vida social (</w:t>
            </w:r>
            <w:proofErr w:type="spellStart"/>
            <w:r w:rsidRPr="00726261">
              <w:rPr>
                <w:sz w:val="20"/>
                <w:szCs w:val="20"/>
              </w:rPr>
              <w:t>Askunze</w:t>
            </w:r>
            <w:proofErr w:type="spellEnd"/>
            <w:r w:rsidRPr="00726261">
              <w:rPr>
                <w:sz w:val="20"/>
                <w:szCs w:val="20"/>
              </w:rPr>
              <w:t>, 2007). Entonces, se puede definir que la Economía Solidaria como el sistema socioeconómico, cultural y ambiental individual o colectivo por el cual se realizan prácticas solidarias, participativas, humanistas y sin y con ánimo de lucro para el desarrollo integral del ser humano como fin de la economía.</w:t>
            </w:r>
          </w:p>
          <w:p w14:paraId="25C5C163" w14:textId="77777777" w:rsidR="006E4D57" w:rsidRPr="00726261" w:rsidRDefault="00E41CFE" w:rsidP="004D4C92">
            <w:pPr>
              <w:spacing w:after="200" w:line="276" w:lineRule="auto"/>
              <w:jc w:val="both"/>
              <w:rPr>
                <w:sz w:val="20"/>
                <w:szCs w:val="20"/>
              </w:rPr>
            </w:pPr>
            <w:r w:rsidRPr="00726261">
              <w:rPr>
                <w:sz w:val="20"/>
                <w:szCs w:val="20"/>
              </w:rPr>
              <w:t xml:space="preserve">La UN sostiene que la Economía Social y Solidaria (ESS) se refiere a la producción de bienes y servicios por parte de una amplia gama de organizaciones y empresas que tienen objetivos sociales explícitos y, a menudo, medioambientales, así como, de cooperación, solidaridad, ética y autogestión democrática </w:t>
            </w:r>
            <w:bookmarkStart w:id="659" w:name="_Hlk140169149"/>
            <w:r w:rsidRPr="00726261">
              <w:rPr>
                <w:sz w:val="20"/>
                <w:szCs w:val="20"/>
              </w:rPr>
              <w:t xml:space="preserve">(TFSSE, 2014). </w:t>
            </w:r>
            <w:bookmarkEnd w:id="659"/>
          </w:p>
          <w:p w14:paraId="66B30D34" w14:textId="5FC50E62" w:rsidR="00E41CFE" w:rsidRPr="00726261" w:rsidRDefault="00E41CFE" w:rsidP="004D4C92">
            <w:pPr>
              <w:spacing w:after="200" w:line="276" w:lineRule="auto"/>
              <w:jc w:val="both"/>
              <w:rPr>
                <w:sz w:val="20"/>
                <w:szCs w:val="20"/>
              </w:rPr>
            </w:pPr>
            <w:r w:rsidRPr="00726261">
              <w:rPr>
                <w:sz w:val="20"/>
                <w:szCs w:val="20"/>
              </w:rPr>
              <w:t>El ámbito de la ESS incluye cooperativas y otras formas de empresa social de autoayuda, organizaciones comunitarias, asociaciones de trabajadores de la economía informal, ONG de prestación de servicios, sistemas de financiación solidaria, entre otros. entre otros.</w:t>
            </w:r>
          </w:p>
          <w:p w14:paraId="7E0E6EF6" w14:textId="77777777" w:rsidR="00E41CFE" w:rsidRPr="00726261" w:rsidRDefault="00E41CFE" w:rsidP="004D4C92">
            <w:pPr>
              <w:spacing w:after="200" w:line="276" w:lineRule="auto"/>
              <w:jc w:val="both"/>
              <w:rPr>
                <w:sz w:val="20"/>
                <w:szCs w:val="20"/>
              </w:rPr>
            </w:pPr>
            <w:r w:rsidRPr="00726261">
              <w:rPr>
                <w:sz w:val="20"/>
                <w:szCs w:val="20"/>
              </w:rPr>
              <w:t xml:space="preserve">Por tanto, en la economía solidaria muchas veces lo clave es la organización colectiva, mecanismos para generar economía que involucran las </w:t>
            </w:r>
            <w:proofErr w:type="spellStart"/>
            <w:r w:rsidRPr="00726261">
              <w:rPr>
                <w:sz w:val="20"/>
                <w:szCs w:val="20"/>
              </w:rPr>
              <w:t>practicas</w:t>
            </w:r>
            <w:proofErr w:type="spellEnd"/>
            <w:r w:rsidRPr="00726261">
              <w:rPr>
                <w:sz w:val="20"/>
                <w:szCs w:val="20"/>
              </w:rPr>
              <w:t xml:space="preserve"> de solidaridad o incluso reciprocidad que se puede extender a ámbitos empresariales.</w:t>
            </w:r>
          </w:p>
          <w:p w14:paraId="0AC3C2DD" w14:textId="77777777" w:rsidR="00E41CFE" w:rsidRPr="00726261" w:rsidRDefault="00E41CFE" w:rsidP="004D4C92">
            <w:pPr>
              <w:spacing w:after="200" w:line="276" w:lineRule="auto"/>
              <w:jc w:val="both"/>
              <w:rPr>
                <w:sz w:val="20"/>
                <w:szCs w:val="20"/>
              </w:rPr>
            </w:pPr>
            <w:r w:rsidRPr="00726261">
              <w:rPr>
                <w:sz w:val="20"/>
                <w:szCs w:val="20"/>
              </w:rPr>
              <w:t xml:space="preserve">Se pueden proponer 5 principios de acuerdo a </w:t>
            </w:r>
            <w:proofErr w:type="spellStart"/>
            <w:r w:rsidRPr="00726261">
              <w:rPr>
                <w:sz w:val="20"/>
                <w:szCs w:val="20"/>
              </w:rPr>
              <w:t>Askunze</w:t>
            </w:r>
            <w:proofErr w:type="spellEnd"/>
            <w:r w:rsidRPr="00726261">
              <w:rPr>
                <w:sz w:val="20"/>
                <w:szCs w:val="20"/>
              </w:rPr>
              <w:t xml:space="preserve"> (2007), los cuales son: igualdad, empleo, medio ambiente, cooperación, esencialmente no lucrativo y compromiso con el entorno.</w:t>
            </w:r>
          </w:p>
          <w:p w14:paraId="1317568E" w14:textId="77777777" w:rsidR="00E41CFE" w:rsidRPr="00726261" w:rsidRDefault="00E41CFE" w:rsidP="004D4C92">
            <w:pPr>
              <w:spacing w:after="200" w:line="276" w:lineRule="auto"/>
              <w:jc w:val="both"/>
              <w:rPr>
                <w:b/>
                <w:bCs/>
                <w:sz w:val="20"/>
                <w:szCs w:val="20"/>
              </w:rPr>
            </w:pPr>
            <w:r w:rsidRPr="00726261">
              <w:rPr>
                <w:b/>
                <w:bCs/>
                <w:sz w:val="20"/>
                <w:szCs w:val="20"/>
              </w:rPr>
              <w:t>Economía solidaria, Pueblos Indígenas y Agricultura</w:t>
            </w:r>
          </w:p>
          <w:p w14:paraId="016036E5" w14:textId="77777777" w:rsidR="00E41CFE" w:rsidRPr="00726261" w:rsidRDefault="00E41CFE" w:rsidP="004D4C92">
            <w:pPr>
              <w:spacing w:after="200" w:line="276" w:lineRule="auto"/>
              <w:jc w:val="both"/>
              <w:rPr>
                <w:sz w:val="20"/>
                <w:szCs w:val="20"/>
              </w:rPr>
            </w:pPr>
            <w:r w:rsidRPr="00726261">
              <w:rPr>
                <w:sz w:val="20"/>
                <w:szCs w:val="20"/>
              </w:rPr>
              <w:t>Los pueblos originarios que luchan por recuperar su identidad, encuentran en la economía solidaria una forma de economía moderna para aplicar y vivir valores y relaciones sociales acordes con sus culturas comunitarias tradicionales (</w:t>
            </w:r>
            <w:bookmarkStart w:id="660" w:name="_Hlk140169270"/>
            <w:proofErr w:type="spellStart"/>
            <w:r w:rsidRPr="00726261">
              <w:rPr>
                <w:sz w:val="20"/>
                <w:szCs w:val="20"/>
              </w:rPr>
              <w:t>Razeto</w:t>
            </w:r>
            <w:proofErr w:type="spellEnd"/>
            <w:r w:rsidRPr="00726261">
              <w:rPr>
                <w:sz w:val="20"/>
                <w:szCs w:val="20"/>
              </w:rPr>
              <w:t>, 2010</w:t>
            </w:r>
            <w:bookmarkEnd w:id="660"/>
            <w:r w:rsidRPr="00726261">
              <w:rPr>
                <w:sz w:val="20"/>
                <w:szCs w:val="20"/>
              </w:rPr>
              <w:t xml:space="preserve">). </w:t>
            </w:r>
          </w:p>
          <w:p w14:paraId="6326903C" w14:textId="77777777" w:rsidR="00E41CFE" w:rsidRPr="00726261" w:rsidRDefault="00E41CFE" w:rsidP="004D4C92">
            <w:pPr>
              <w:spacing w:after="200" w:line="276" w:lineRule="auto"/>
              <w:jc w:val="both"/>
              <w:rPr>
                <w:sz w:val="20"/>
                <w:szCs w:val="20"/>
              </w:rPr>
            </w:pPr>
            <w:r w:rsidRPr="00726261">
              <w:rPr>
                <w:sz w:val="20"/>
                <w:szCs w:val="20"/>
              </w:rPr>
              <w:t>La ESS y las economías indígenas tienen muchos puntos en común dentro del marco de la economía comunitaria, los cuales son (Lucas dos Santos, 2022): (i) la forma en que la ESS y las economías indígenas fomentan la reincorporación de la economía mediante mecanismos de redistribución y reciprocidad; (</w:t>
            </w:r>
            <w:proofErr w:type="spellStart"/>
            <w:r w:rsidRPr="00726261">
              <w:rPr>
                <w:sz w:val="20"/>
                <w:szCs w:val="20"/>
              </w:rPr>
              <w:t>ii</w:t>
            </w:r>
            <w:proofErr w:type="spellEnd"/>
            <w:r w:rsidRPr="00726261">
              <w:rPr>
                <w:sz w:val="20"/>
                <w:szCs w:val="20"/>
              </w:rPr>
              <w:t>) la constitución de estéticas basadas en la comunidad, que presentan formas alternativas de creación de sentido y valoración; y (</w:t>
            </w:r>
            <w:proofErr w:type="spellStart"/>
            <w:r w:rsidRPr="00726261">
              <w:rPr>
                <w:sz w:val="20"/>
                <w:szCs w:val="20"/>
              </w:rPr>
              <w:t>ii</w:t>
            </w:r>
            <w:proofErr w:type="spellEnd"/>
            <w:r w:rsidRPr="00726261">
              <w:rPr>
                <w:sz w:val="20"/>
                <w:szCs w:val="20"/>
              </w:rPr>
              <w:t>) el papel que las mujeres indígenas y las mujeres de la ESS han desempeñado en el arraigo político de la economía doméstica.</w:t>
            </w:r>
          </w:p>
          <w:p w14:paraId="319D8A11" w14:textId="77777777" w:rsidR="006E4D57" w:rsidRPr="00726261" w:rsidRDefault="00E41CFE" w:rsidP="004D4C92">
            <w:pPr>
              <w:spacing w:after="200" w:line="276" w:lineRule="auto"/>
              <w:jc w:val="both"/>
              <w:rPr>
                <w:sz w:val="20"/>
                <w:szCs w:val="20"/>
              </w:rPr>
            </w:pPr>
            <w:r w:rsidRPr="00726261">
              <w:rPr>
                <w:sz w:val="20"/>
                <w:szCs w:val="20"/>
              </w:rPr>
              <w:t xml:space="preserve">En todo el mundo, millones de trabajadores y productores rurales se están organizando en grupos de autoayuda y cooperativas, lo que constituye un buen augurio para el empoderamiento de los pequeños agricultores, la seguridad alimentaria y la noción más transformadora de soberanía alimentaria. </w:t>
            </w:r>
          </w:p>
          <w:p w14:paraId="59782B9B" w14:textId="2E98A924" w:rsidR="00E41CFE" w:rsidRPr="00726261" w:rsidRDefault="00E41CFE" w:rsidP="004D4C92">
            <w:pPr>
              <w:spacing w:after="200" w:line="276" w:lineRule="auto"/>
              <w:jc w:val="both"/>
              <w:rPr>
                <w:sz w:val="20"/>
                <w:szCs w:val="20"/>
              </w:rPr>
            </w:pPr>
            <w:r w:rsidRPr="00726261">
              <w:rPr>
                <w:sz w:val="20"/>
                <w:szCs w:val="20"/>
              </w:rPr>
              <w:t>Al organizarse económicamente en cooperativas agrícolas y políticamente en asociaciones que pueden participar en el diálogo político y la promoción, las organizaciones y empresas de la Economía social y solidaria pueden hacer frente a los fallos del mercado como a los fallos del Estado (sobre todo el abandono de la agricultura en las últimas décadas). Además, su tendencia a emplear métodos de producción bajo en carbono y respetar los principios y prácticas de la biodiversidad y la agroecología. Redes alimentarias alternativas asociadas al comercio justo, la compra solidaria y el aprovisionamiento colectivo ponen de relieve el papel que puede desempeñar la solidaridad en el fomento de sistemas agroalimentarios más equitativos (TFSSE, 2014).</w:t>
            </w:r>
          </w:p>
          <w:p w14:paraId="722DCE7E" w14:textId="77777777" w:rsidR="00E41CFE" w:rsidRPr="00726261" w:rsidRDefault="00E41CFE" w:rsidP="000F731D">
            <w:pPr>
              <w:keepNext/>
              <w:spacing w:after="200" w:line="276" w:lineRule="auto"/>
              <w:jc w:val="both"/>
              <w:rPr>
                <w:sz w:val="20"/>
                <w:szCs w:val="20"/>
              </w:rPr>
            </w:pPr>
            <w:r w:rsidRPr="00726261">
              <w:rPr>
                <w:sz w:val="20"/>
                <w:szCs w:val="20"/>
              </w:rPr>
              <w:t>Los gobiernos locales y nacionales en procesos de descentralización, pueden desempeñar un papel clave a la hora de proporcionar el entorno propicio necesario para el desarrollo económico local en sectores productivos como servicios de apoyo técnico la construcción de infraestructuras, la contratación pública y la facilitación de los mercados agrícolas, así como resolver ausencias en el mercado de crédito y seguros a la producción agrícola.</w:t>
            </w:r>
          </w:p>
        </w:tc>
      </w:tr>
    </w:tbl>
    <w:p w14:paraId="5AB83DE0" w14:textId="77777777" w:rsidR="00E41CFE" w:rsidRPr="00726261" w:rsidRDefault="00E41CFE" w:rsidP="00E41CFE">
      <w:pPr>
        <w:spacing w:after="200" w:line="276" w:lineRule="auto"/>
        <w:jc w:val="both"/>
        <w:rPr>
          <w:sz w:val="20"/>
        </w:rPr>
      </w:pPr>
      <w:r w:rsidRPr="00726261">
        <w:rPr>
          <w:sz w:val="20"/>
        </w:rPr>
        <w:t>Elaboración: Ministerio de Cultura - DGPI.</w:t>
      </w:r>
    </w:p>
    <w:p w14:paraId="692AA538" w14:textId="56476E12" w:rsidR="00E41CFE" w:rsidRDefault="00E41CFE" w:rsidP="00E41CFE">
      <w:pPr>
        <w:spacing w:after="200" w:line="276" w:lineRule="auto"/>
        <w:jc w:val="both"/>
      </w:pPr>
      <w:r>
        <w:t xml:space="preserve">En base en ello se identificaron 4 causas que han reducido las oportunidades de desarrollo de los </w:t>
      </w:r>
      <w:r w:rsidR="00504D87">
        <w:t xml:space="preserve">pueblos indígenas u originarios en </w:t>
      </w:r>
      <w:r>
        <w:t xml:space="preserve">los últimos años. Las primeras tres se relacionan a la falta de creación de efectivas oportunidades de negocios sostenibles que fortalezcan y exploten la producción representativa de las comunidades </w:t>
      </w:r>
      <w:r w:rsidR="000F731D">
        <w:t>de acuerdo con el</w:t>
      </w:r>
      <w:r>
        <w:t xml:space="preserve"> enfoque de economía sostenible y solidaria, en consecuencia, es necesario tener en cuenta que toda la cadena de valor de una iniciativa de </w:t>
      </w:r>
      <w:r w:rsidR="00504D87">
        <w:t xml:space="preserve">pueblos indígenas u originarios debe </w:t>
      </w:r>
      <w:r>
        <w:t xml:space="preserve">terminar en su articulación con algún mercado de consumo para mejorar las condiciones de vida de la población. </w:t>
      </w:r>
    </w:p>
    <w:p w14:paraId="12FA4DE6" w14:textId="77777777" w:rsidR="006E4D57" w:rsidRDefault="00E41CFE" w:rsidP="00E41CFE">
      <w:pPr>
        <w:spacing w:line="276" w:lineRule="auto"/>
        <w:jc w:val="both"/>
        <w:rPr>
          <w:color w:val="000000" w:themeColor="text1"/>
        </w:rPr>
      </w:pPr>
      <w:r w:rsidRPr="003C02B0">
        <w:rPr>
          <w:color w:val="000000" w:themeColor="text1"/>
        </w:rPr>
        <w:t xml:space="preserve">Lo señalado anteriormente, pone de manifiesto las reducidas condiciones para el desarrollo económico de los pueblos indígenas u originarios. </w:t>
      </w:r>
    </w:p>
    <w:p w14:paraId="58682E1F" w14:textId="466B070D" w:rsidR="00824111" w:rsidRDefault="00E41CFE" w:rsidP="00E41CFE">
      <w:pPr>
        <w:spacing w:line="276" w:lineRule="auto"/>
        <w:jc w:val="both"/>
        <w:rPr>
          <w:color w:val="000000" w:themeColor="text1"/>
        </w:rPr>
      </w:pPr>
      <w:r w:rsidRPr="003C02B0">
        <w:rPr>
          <w:color w:val="000000" w:themeColor="text1"/>
        </w:rPr>
        <w:t xml:space="preserve">Si bien existen múltiples causas que explican esta situación, el proceso de revisión bibliográfica, así como la consulta con expertos y miembros de organizaciones indígenas en el marco de talleres macrorregionales desarrollados durante el 2022 permitieron plantear las siguientes causas indirectas como los efectos de la PNPI: </w:t>
      </w:r>
      <w:r w:rsidRPr="00BD31AB">
        <w:rPr>
          <w:color w:val="000000" w:themeColor="text1"/>
        </w:rPr>
        <w:t>Inadecuado diseño y desarrollo de mecanismos e iniciativas productivas sostenibles (programas y proyectos) acorde a las realidades, prioridades y actividades económicas de los pueblos indígenas u originarios, que promuevan su soberanía económica sostenible y solidaria</w:t>
      </w:r>
      <w:r w:rsidRPr="003C02B0">
        <w:rPr>
          <w:color w:val="000000" w:themeColor="text1"/>
        </w:rPr>
        <w:t xml:space="preserve">; </w:t>
      </w:r>
      <w:r w:rsidRPr="00BD31AB">
        <w:rPr>
          <w:color w:val="000000" w:themeColor="text1"/>
        </w:rPr>
        <w:t>Limitada producción,</w:t>
      </w:r>
      <w:r>
        <w:rPr>
          <w:color w:val="000000" w:themeColor="text1"/>
        </w:rPr>
        <w:t xml:space="preserve"> </w:t>
      </w:r>
      <w:r w:rsidRPr="00BD31AB">
        <w:rPr>
          <w:color w:val="000000" w:themeColor="text1"/>
        </w:rPr>
        <w:t xml:space="preserve">transformación y comercialización  de los productos priorizados por los </w:t>
      </w:r>
      <w:r w:rsidR="003357A3">
        <w:rPr>
          <w:color w:val="000000" w:themeColor="text1"/>
        </w:rPr>
        <w:t>pueblos indígenas u originarios</w:t>
      </w:r>
      <w:r w:rsidR="00504D87">
        <w:rPr>
          <w:color w:val="000000" w:themeColor="text1"/>
        </w:rPr>
        <w:t xml:space="preserve"> </w:t>
      </w:r>
      <w:r w:rsidRPr="00BD31AB">
        <w:rPr>
          <w:color w:val="000000" w:themeColor="text1"/>
        </w:rPr>
        <w:t>y su articulación a mercados nacionales e internacionales</w:t>
      </w:r>
      <w:r>
        <w:t>; e</w:t>
      </w:r>
      <w:r w:rsidRPr="00BD31AB">
        <w:rPr>
          <w:color w:val="000000" w:themeColor="text1"/>
        </w:rPr>
        <w:t>scasas oportunidades para el fortalecimiento de las capacidades técnico -productivas, de gestión comercial y de innovación tecnológica acordes a la cosmovisión, realidad y prioridades de los pueblos indígenas u originarios</w:t>
      </w:r>
      <w:r w:rsidRPr="003C02B0">
        <w:rPr>
          <w:color w:val="000000" w:themeColor="text1"/>
        </w:rPr>
        <w:t xml:space="preserve">; </w:t>
      </w:r>
      <w:r>
        <w:rPr>
          <w:color w:val="000000" w:themeColor="text1"/>
        </w:rPr>
        <w:t>l</w:t>
      </w:r>
      <w:r w:rsidRPr="00BD31AB">
        <w:rPr>
          <w:color w:val="000000" w:themeColor="text1"/>
        </w:rPr>
        <w:t>imitadas oportunidades para el acceso al mercado laboral seguro y decente, acorde a la realidad y las potencialidades de los pueblos indígenas u originarios</w:t>
      </w:r>
      <w:r w:rsidR="009243DC">
        <w:rPr>
          <w:color w:val="000000" w:themeColor="text1"/>
        </w:rPr>
        <w:t>.</w:t>
      </w:r>
    </w:p>
    <w:p w14:paraId="48286C3D" w14:textId="2E069542" w:rsidR="00E41CFE" w:rsidRPr="004659A5" w:rsidRDefault="000F731D" w:rsidP="000F731D">
      <w:pPr>
        <w:pStyle w:val="Descripcin"/>
      </w:pPr>
      <w:bookmarkStart w:id="661" w:name="_Toc143202994"/>
      <w:r>
        <w:t xml:space="preserve">Ilustración </w:t>
      </w:r>
      <w:r w:rsidR="00000000">
        <w:fldChar w:fldCharType="begin"/>
      </w:r>
      <w:r w:rsidR="00000000">
        <w:instrText xml:space="preserve"> SEQ Ilustración \* ARABIC </w:instrText>
      </w:r>
      <w:r w:rsidR="00000000">
        <w:fldChar w:fldCharType="separate"/>
      </w:r>
      <w:r w:rsidR="00740F56">
        <w:rPr>
          <w:noProof/>
        </w:rPr>
        <w:t>11</w:t>
      </w:r>
      <w:r w:rsidR="00000000">
        <w:rPr>
          <w:noProof/>
        </w:rPr>
        <w:fldChar w:fldCharType="end"/>
      </w:r>
      <w:r>
        <w:t xml:space="preserve">. </w:t>
      </w:r>
      <w:r w:rsidRPr="001014D3">
        <w:t>MODELO DEL PROBLEMA PÚBLICO: CAUSA DIRECTA 8 Y CAUSAS INDIRECTAS</w:t>
      </w:r>
      <w:bookmarkEnd w:id="661"/>
    </w:p>
    <w:p w14:paraId="51CD36B4" w14:textId="126D1489" w:rsidR="00E41CFE" w:rsidRDefault="00824111" w:rsidP="00E93D3F">
      <w:pPr>
        <w:spacing w:after="200" w:line="276" w:lineRule="auto"/>
        <w:jc w:val="center"/>
      </w:pPr>
      <w:r>
        <w:rPr>
          <w:noProof/>
        </w:rPr>
        <w:drawing>
          <wp:inline distT="0" distB="0" distL="0" distR="0" wp14:anchorId="7DB99785" wp14:editId="104EF75D">
            <wp:extent cx="4448175" cy="3473626"/>
            <wp:effectExtent l="0" t="0" r="0" b="0"/>
            <wp:docPr id="1921740819" name="Imagen 192174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0819" name="Imagen 1921740819"/>
                    <pic:cNvPicPr/>
                  </pic:nvPicPr>
                  <pic:blipFill rotWithShape="1">
                    <a:blip r:embed="rId84">
                      <a:extLst>
                        <a:ext uri="{28A0092B-C50C-407E-A947-70E740481C1C}">
                          <a14:useLocalDpi xmlns:a14="http://schemas.microsoft.com/office/drawing/2010/main" val="0"/>
                        </a:ext>
                      </a:extLst>
                    </a:blip>
                    <a:srcRect l="15417" r="12544"/>
                    <a:stretch/>
                  </pic:blipFill>
                  <pic:spPr bwMode="auto">
                    <a:xfrm>
                      <a:off x="0" y="0"/>
                      <a:ext cx="4466584" cy="3488002"/>
                    </a:xfrm>
                    <a:prstGeom prst="rect">
                      <a:avLst/>
                    </a:prstGeom>
                    <a:ln>
                      <a:noFill/>
                    </a:ln>
                    <a:extLst>
                      <a:ext uri="{53640926-AAD7-44D8-BBD7-CCE9431645EC}">
                        <a14:shadowObscured xmlns:a14="http://schemas.microsoft.com/office/drawing/2010/main"/>
                      </a:ext>
                    </a:extLst>
                  </pic:spPr>
                </pic:pic>
              </a:graphicData>
            </a:graphic>
          </wp:inline>
        </w:drawing>
      </w:r>
    </w:p>
    <w:p w14:paraId="614B503F" w14:textId="469DEC7C" w:rsidR="00C53250" w:rsidRDefault="00E41CFE" w:rsidP="00E41CFE">
      <w:pPr>
        <w:jc w:val="both"/>
        <w:rPr>
          <w:sz w:val="18"/>
          <w:szCs w:val="18"/>
        </w:rPr>
      </w:pPr>
      <w:r w:rsidRPr="000F731D">
        <w:rPr>
          <w:sz w:val="18"/>
          <w:szCs w:val="18"/>
        </w:rPr>
        <w:t>Elaboración: Ministerio de Cultura - DGPI.</w:t>
      </w:r>
    </w:p>
    <w:p w14:paraId="483DC368" w14:textId="77777777" w:rsidR="003C2A0D" w:rsidRPr="003C2A0D" w:rsidRDefault="003C2A0D" w:rsidP="00E41CFE">
      <w:pPr>
        <w:jc w:val="both"/>
        <w:rPr>
          <w:sz w:val="18"/>
          <w:szCs w:val="18"/>
        </w:rPr>
      </w:pPr>
    </w:p>
    <w:p w14:paraId="65AEE3AF" w14:textId="39BCE8DE" w:rsidR="00E41CFE" w:rsidRDefault="00D61B15" w:rsidP="000F731D">
      <w:pPr>
        <w:pStyle w:val="Ttulo5"/>
        <w:spacing w:after="240"/>
        <w:jc w:val="both"/>
        <w:rPr>
          <w:color w:val="44546A" w:themeColor="text2"/>
        </w:rPr>
      </w:pPr>
      <w:bookmarkStart w:id="662" w:name="_Toc137231236"/>
      <w:bookmarkStart w:id="663" w:name="_Toc137491103"/>
      <w:bookmarkStart w:id="664" w:name="_Toc143624308"/>
      <w:r>
        <w:rPr>
          <w:color w:val="44546A" w:themeColor="text2"/>
        </w:rPr>
        <w:t>2.5</w:t>
      </w:r>
      <w:r w:rsidR="00E41CFE" w:rsidRPr="000E1FAB">
        <w:rPr>
          <w:color w:val="44546A" w:themeColor="text2"/>
        </w:rPr>
        <w:t xml:space="preserve">.2.8.1. </w:t>
      </w:r>
      <w:bookmarkEnd w:id="662"/>
      <w:bookmarkEnd w:id="663"/>
      <w:r w:rsidR="00932D08" w:rsidRPr="009C5841">
        <w:rPr>
          <w:caps w:val="0"/>
          <w:color w:val="44546A" w:themeColor="text2"/>
        </w:rPr>
        <w:t>Inadecuado diseño y desarrollo de mecanismos e iniciativas productivas sostenibles (programas y proyectos) acorde a las realidades, prioridades y actividades económicas de los pueblos indígenas u originarios, que promuevan su soberanía económica sostenible y solidaria</w:t>
      </w:r>
      <w:r w:rsidR="00E41CFE" w:rsidRPr="009C5841">
        <w:rPr>
          <w:color w:val="44546A" w:themeColor="text2"/>
        </w:rPr>
        <w:t>.</w:t>
      </w:r>
      <w:bookmarkEnd w:id="664"/>
    </w:p>
    <w:p w14:paraId="63440F55" w14:textId="661B7680" w:rsidR="009243DC" w:rsidRDefault="00E41CFE" w:rsidP="00E41CFE">
      <w:pPr>
        <w:spacing w:after="200" w:line="276" w:lineRule="auto"/>
        <w:jc w:val="both"/>
      </w:pPr>
      <w:r>
        <w:t xml:space="preserve">Con relación a los programas y proyectos destinados a la producción agropecuaria, entre 2014-2017 se invirtió alrededor de 1200 y 1500 millones de soles (Gestión, 2019). Esta inversión se utilizó en actividades y proyectos de riego como “Fondo Mi Riego” y de articulación hacia los mercados con proyectos como “FIDA”, “PTRT3” y “PIADER”. </w:t>
      </w:r>
    </w:p>
    <w:p w14:paraId="495F271F" w14:textId="71F0F94B" w:rsidR="00E41CFE" w:rsidRDefault="000F731D" w:rsidP="000F731D">
      <w:pPr>
        <w:pStyle w:val="Descripcin"/>
        <w:rPr>
          <w:b w:val="0"/>
        </w:rPr>
      </w:pPr>
      <w:bookmarkStart w:id="665" w:name="_Toc143202980"/>
      <w:r>
        <w:t xml:space="preserve">Gráfico </w:t>
      </w:r>
      <w:r w:rsidR="00000000">
        <w:fldChar w:fldCharType="begin"/>
      </w:r>
      <w:r w:rsidR="00000000">
        <w:instrText xml:space="preserve"> SEQ Gráfico \* ARABIC </w:instrText>
      </w:r>
      <w:r w:rsidR="00000000">
        <w:fldChar w:fldCharType="separate"/>
      </w:r>
      <w:r w:rsidR="00740F56">
        <w:rPr>
          <w:noProof/>
        </w:rPr>
        <w:t>31</w:t>
      </w:r>
      <w:r w:rsidR="00000000">
        <w:rPr>
          <w:noProof/>
        </w:rPr>
        <w:fldChar w:fldCharType="end"/>
      </w:r>
      <w:r>
        <w:t xml:space="preserve">. </w:t>
      </w:r>
      <w:r w:rsidRPr="00264366">
        <w:t>Presupuesto designado a proyectos de la agricultura familiar, 2017</w:t>
      </w:r>
      <w:bookmarkEnd w:id="665"/>
    </w:p>
    <w:p w14:paraId="6A162B33" w14:textId="77777777" w:rsidR="000F731D" w:rsidRDefault="00E41CFE" w:rsidP="00AC6013">
      <w:pPr>
        <w:spacing w:after="0" w:line="276" w:lineRule="auto"/>
        <w:jc w:val="center"/>
      </w:pPr>
      <w:r>
        <w:rPr>
          <w:noProof/>
        </w:rPr>
        <w:drawing>
          <wp:inline distT="0" distB="0" distL="0" distR="0" wp14:anchorId="49E646E6" wp14:editId="337D4C02">
            <wp:extent cx="4248150" cy="2124075"/>
            <wp:effectExtent l="0" t="0" r="0" b="9525"/>
            <wp:docPr id="1333898394" name="Gráfico 1">
              <a:extLst xmlns:a="http://schemas.openxmlformats.org/drawingml/2006/main">
                <a:ext uri="{FF2B5EF4-FFF2-40B4-BE49-F238E27FC236}">
                  <a16:creationId xmlns:a16="http://schemas.microsoft.com/office/drawing/2014/main" id="{0651D9EB-5F7A-DE8F-1B36-40DF04B756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7FB372F9" w14:textId="0192716E" w:rsidR="00E41CFE" w:rsidRPr="000F731D" w:rsidRDefault="00E41CFE" w:rsidP="000F731D">
      <w:pPr>
        <w:spacing w:after="200" w:line="276" w:lineRule="auto"/>
      </w:pPr>
      <w:r w:rsidRPr="000F731D">
        <w:rPr>
          <w:sz w:val="18"/>
          <w:szCs w:val="18"/>
        </w:rPr>
        <w:t xml:space="preserve">Fuente: Ministerio de Economía y Finanzas. Elaboración: Gestión (2019). </w:t>
      </w:r>
    </w:p>
    <w:p w14:paraId="224EAD79" w14:textId="77777777" w:rsidR="00E41CFE" w:rsidRDefault="00E41CFE" w:rsidP="00E41CFE">
      <w:pPr>
        <w:spacing w:after="200" w:line="276" w:lineRule="auto"/>
        <w:jc w:val="both"/>
      </w:pPr>
      <w:r>
        <w:t>A partir del 2015, hubo un descenso en la asignación porque en 2017 solo se asignó el 39% del presupuesto del MIDAGRI y se ejecutó el 66%. En el 2018, la ejecución total de estas inversiones no superó el 65%.</w:t>
      </w:r>
    </w:p>
    <w:p w14:paraId="3F61CDE7" w14:textId="4035996C" w:rsidR="00E41CFE" w:rsidRDefault="00E41CFE" w:rsidP="00E41CFE">
      <w:pPr>
        <w:spacing w:after="200" w:line="276" w:lineRule="auto"/>
        <w:jc w:val="both"/>
      </w:pPr>
      <w:r w:rsidRPr="00DA4D5C">
        <w:t>El Fondo Mi Riego – FMR creado en 2013 y en el 2017 cambio de nombre a “Fondo Sierra Azul” – FSA.</w:t>
      </w:r>
      <w:r>
        <w:t xml:space="preserve"> </w:t>
      </w:r>
      <w:r w:rsidRPr="00DA4D5C">
        <w:t xml:space="preserve">El objetivo es reducir la brecha de infraestructura para el uso de recursos hídricos con fines agrícolas en zonas </w:t>
      </w:r>
      <w:r w:rsidR="000F731D" w:rsidRPr="00DA4D5C">
        <w:t>altoandinas</w:t>
      </w:r>
      <w:r w:rsidRPr="00DA4D5C">
        <w:t xml:space="preserve"> a través de proyectos de riego, incorporando actividades complementarias en siembra y cosecha de agua.</w:t>
      </w:r>
    </w:p>
    <w:p w14:paraId="7CB2A48F" w14:textId="77777777" w:rsidR="003C2A0D" w:rsidRDefault="00E41CFE" w:rsidP="00E41CFE">
      <w:pPr>
        <w:spacing w:after="200" w:line="276" w:lineRule="auto"/>
        <w:jc w:val="both"/>
      </w:pPr>
      <w:r w:rsidRPr="00DA4D5C">
        <w:t>FIDA es el Fondo Internacional de Desarrollo Agrícola, una agencia de las Naciones Unidas que proporciona fondos y moviliza recursos adicionales para promover el progreso económico de los habitantes en situación de pobreza de zonas rurales, principalmente mejorando la productividad agrícola.</w:t>
      </w:r>
      <w:r>
        <w:t xml:space="preserve"> FIDA está trabajando con el AGRO RURAL-MIDAGRI el proyecto AVANZAR RURAL desde el 2020 hasta 2026. </w:t>
      </w:r>
    </w:p>
    <w:p w14:paraId="2624F3AE" w14:textId="047E4F3E" w:rsidR="00E41CFE" w:rsidRDefault="00E41CFE" w:rsidP="00E41CFE">
      <w:pPr>
        <w:spacing w:after="200" w:line="276" w:lineRule="auto"/>
        <w:jc w:val="both"/>
      </w:pPr>
      <w:r>
        <w:t xml:space="preserve">La </w:t>
      </w:r>
      <w:commentRangeStart w:id="666"/>
      <w:r>
        <w:t>finalidad del Proyecto “Mejoramiento y Ampliación de los sectores públicos para el desarrollo productivo local en el ámbito de la sierra y la selva del Perú” es, contribuir a la reducción de la pobreza rural en las áreas de intervención, mediante el escalamiento y consolidación de los enfoques y actividades ejecutadas por el anterior “Proyecto de Fortalecimiento del Desarrollo Local en la Sierra y Selva Alta-PSSA”-; y mediante la ampliación de los ámbitos de intervención que tuvo éste proyecto, y con un enfoque de mercado, y de digitalización (MIDAGRI- AGRORURAL, 2021). Para la selección de los ámbitos de intervención se han considerado criterios de presencia de mayor pobreza, en el marco de lo geográfico, social, así como enfoques transversales (interculturalidad, ambientales) para la selección del grupo objetivo. Cabe resaltar que se priorizó la incidencia en pobreza por distritos a nivel nacional para la selección de población objetivo (Amazonas con 9 distritos, Ancash con 10 distritos, Cajamarca con 54 distritos, Lima con 14 distritos y San Martín con 14 distritos).</w:t>
      </w:r>
      <w:commentRangeEnd w:id="666"/>
      <w:r w:rsidR="00E67F4E">
        <w:rPr>
          <w:rStyle w:val="Refdecomentario"/>
          <w:rFonts w:eastAsiaTheme="minorHAnsi"/>
        </w:rPr>
        <w:commentReference w:id="666"/>
      </w:r>
    </w:p>
    <w:p w14:paraId="4D1A4F62" w14:textId="6C5FF423" w:rsidR="009243DC" w:rsidRPr="00E76167" w:rsidRDefault="00E41CFE" w:rsidP="00E41CFE">
      <w:pPr>
        <w:pStyle w:val="NormalWeb"/>
        <w:shd w:val="clear" w:color="auto" w:fill="FFFFFF"/>
        <w:spacing w:after="150"/>
        <w:jc w:val="both"/>
      </w:pPr>
      <w:commentRangeStart w:id="667"/>
      <w:r w:rsidRPr="00E76167">
        <w:t>El PTRT3 es el “Proyecto de Catastro, Titulación y Registro de Tierras Rurales en el Perú”, ejecutado por MIDAGRI a través de la Unidad Ejecutora 001631: “Gestión de Proyectos Sectoriales – UEGPS”. El objetivo principal del Proyecto es la “Formalización de la propiedad rural en la selva y zonas focalizadas de la sierra”.</w:t>
      </w:r>
      <w:r>
        <w:t xml:space="preserve"> </w:t>
      </w:r>
      <w:r w:rsidRPr="00E76167">
        <w:t>Los objetivos específicos son</w:t>
      </w:r>
      <w:r>
        <w:t xml:space="preserve"> los siguientes</w:t>
      </w:r>
      <w:r w:rsidRPr="00E76167">
        <w:t>:</w:t>
      </w:r>
    </w:p>
    <w:p w14:paraId="460CF0EE" w14:textId="77777777" w:rsidR="00E41CFE" w:rsidRPr="00E76167" w:rsidRDefault="00E41CFE" w:rsidP="003A41C1">
      <w:pPr>
        <w:pStyle w:val="Prrafodelista"/>
        <w:numPr>
          <w:ilvl w:val="0"/>
          <w:numId w:val="73"/>
        </w:numPr>
        <w:shd w:val="clear" w:color="auto" w:fill="FFFFFF"/>
        <w:spacing w:before="100" w:beforeAutospacing="1" w:after="100" w:afterAutospacing="1" w:line="240" w:lineRule="auto"/>
        <w:jc w:val="both"/>
      </w:pPr>
      <w:r w:rsidRPr="00E76167">
        <w:t>Levantamiento catastral, titulación y registro de tierras rurales.</w:t>
      </w:r>
    </w:p>
    <w:p w14:paraId="7983B74B" w14:textId="77777777" w:rsidR="00E41CFE" w:rsidRPr="00E76167" w:rsidRDefault="00E41CFE" w:rsidP="003A41C1">
      <w:pPr>
        <w:pStyle w:val="Prrafodelista"/>
        <w:numPr>
          <w:ilvl w:val="0"/>
          <w:numId w:val="73"/>
        </w:numPr>
        <w:shd w:val="clear" w:color="auto" w:fill="FFFFFF"/>
        <w:spacing w:before="100" w:beforeAutospacing="1" w:after="100" w:afterAutospacing="1" w:line="240" w:lineRule="auto"/>
        <w:jc w:val="both"/>
      </w:pPr>
      <w:r w:rsidRPr="00E76167">
        <w:t>Desarrollo de la plataforma tecnológica para agilizar los servicios de catastro, titulación y registro.</w:t>
      </w:r>
    </w:p>
    <w:p w14:paraId="4D1BBA79" w14:textId="77777777" w:rsidR="00E41CFE" w:rsidRDefault="00E41CFE" w:rsidP="003A41C1">
      <w:pPr>
        <w:pStyle w:val="Prrafodelista"/>
        <w:numPr>
          <w:ilvl w:val="0"/>
          <w:numId w:val="73"/>
        </w:numPr>
        <w:shd w:val="clear" w:color="auto" w:fill="FFFFFF"/>
        <w:spacing w:before="100" w:beforeAutospacing="1" w:after="100" w:afterAutospacing="1" w:line="240" w:lineRule="auto"/>
        <w:jc w:val="both"/>
      </w:pPr>
      <w:r w:rsidRPr="00E76167">
        <w:t>Fortalecimiento de la capacidad institucional para la titulación de la tierra rural y del marco de políticas.</w:t>
      </w:r>
      <w:commentRangeEnd w:id="667"/>
      <w:r w:rsidR="00B45F68">
        <w:rPr>
          <w:rStyle w:val="Refdecomentario"/>
          <w:rFonts w:eastAsiaTheme="minorHAnsi"/>
        </w:rPr>
        <w:commentReference w:id="667"/>
      </w:r>
    </w:p>
    <w:p w14:paraId="3BCD821C" w14:textId="45E7AAA7" w:rsidR="00E41CFE" w:rsidRDefault="00E41CFE" w:rsidP="00E41CFE">
      <w:pPr>
        <w:shd w:val="clear" w:color="auto" w:fill="FFFFFF"/>
        <w:spacing w:after="200" w:line="276" w:lineRule="auto"/>
        <w:jc w:val="both"/>
      </w:pPr>
      <w:r>
        <w:t xml:space="preserve">Lo cual significa que representa un paso previo para generar producción en las comunidades pertenecientes a </w:t>
      </w:r>
      <w:r w:rsidR="003357A3">
        <w:t>PUEBLOS INDÍGENAS U ORIGINARIOS</w:t>
      </w:r>
      <w:r>
        <w:t>.</w:t>
      </w:r>
    </w:p>
    <w:p w14:paraId="560530F4" w14:textId="34FB2512" w:rsidR="00E41CFE" w:rsidRPr="00E76167" w:rsidRDefault="00E41CFE" w:rsidP="00E41CFE">
      <w:pPr>
        <w:shd w:val="clear" w:color="auto" w:fill="FFFFFF"/>
        <w:spacing w:after="200" w:line="276" w:lineRule="auto"/>
        <w:jc w:val="both"/>
      </w:pPr>
      <w:r>
        <w:t xml:space="preserve">Las principales críticas a este proyecto es la priorización de titulación individual y no colectiva, así como la promoción de la degradación en la Amazonía con fines agropecuarios, sin tener en cuenta los usos y manejo del bosque por parte de </w:t>
      </w:r>
      <w:r w:rsidR="00504D87">
        <w:t xml:space="preserve">los pueblos indígenas u originarios </w:t>
      </w:r>
      <w:r>
        <w:t xml:space="preserve">(AIDESEP, 2021). Asimismo, CNA (2021) sostiene que el avance del proyecto se ralentizó en la pandemia y que existe una falta de </w:t>
      </w:r>
      <w:r w:rsidRPr="00A27842">
        <w:t xml:space="preserve">adecuación a los estándares internacionales en materia del derecho al territorio integral que tenemos los pueblos indígenas, cambios </w:t>
      </w:r>
      <w:r>
        <w:t xml:space="preserve">constantes </w:t>
      </w:r>
      <w:r w:rsidRPr="00A27842">
        <w:t>de directores ejecutivos de la Unidad Ejecutora Gestión de Proyectos Sectoriales (UEGPS), y de personal del Proyecto PTRT3, que da cuenta de la fragilidad e inestabilidad institucional</w:t>
      </w:r>
      <w:r>
        <w:t xml:space="preserve"> de este proyecto.</w:t>
      </w:r>
    </w:p>
    <w:p w14:paraId="049B80F5" w14:textId="4AB78575" w:rsidR="00E41CFE" w:rsidRDefault="00E41CFE" w:rsidP="00E41CFE">
      <w:pPr>
        <w:spacing w:after="200" w:line="276" w:lineRule="auto"/>
        <w:jc w:val="both"/>
      </w:pPr>
      <w:r w:rsidRPr="004A7F95">
        <w:t>PIADER es el Proyecto de Mejoramiento del Sistema de Información Agraria para el Desarrollo Rural del Perú, es un PIP nacional para: mejorar la calidad y oportunidad de la información estadística utilizada por los diseñadores de las políticas públicas del sector.</w:t>
      </w:r>
    </w:p>
    <w:p w14:paraId="7D87B344" w14:textId="47C66159" w:rsidR="00726261" w:rsidRDefault="00726261" w:rsidP="00E41CFE">
      <w:pPr>
        <w:spacing w:after="200" w:line="276" w:lineRule="auto"/>
        <w:jc w:val="both"/>
      </w:pPr>
    </w:p>
    <w:p w14:paraId="20917CE9" w14:textId="13F53918" w:rsidR="00726261" w:rsidRDefault="00726261" w:rsidP="00E41CFE">
      <w:pPr>
        <w:spacing w:after="200" w:line="276" w:lineRule="auto"/>
        <w:jc w:val="both"/>
      </w:pPr>
    </w:p>
    <w:p w14:paraId="419C11FB" w14:textId="07205357" w:rsidR="00726261" w:rsidRDefault="00726261" w:rsidP="00E41CFE">
      <w:pPr>
        <w:spacing w:after="200" w:line="276" w:lineRule="auto"/>
        <w:jc w:val="both"/>
      </w:pPr>
    </w:p>
    <w:p w14:paraId="7E29E8B9" w14:textId="51ADBCA5" w:rsidR="00726261" w:rsidRDefault="00726261" w:rsidP="00E41CFE">
      <w:pPr>
        <w:spacing w:after="200" w:line="276" w:lineRule="auto"/>
        <w:jc w:val="both"/>
      </w:pPr>
    </w:p>
    <w:p w14:paraId="112AE7E0" w14:textId="025A68EF" w:rsidR="00726261" w:rsidRDefault="00726261" w:rsidP="00E41CFE">
      <w:pPr>
        <w:spacing w:after="200" w:line="276" w:lineRule="auto"/>
        <w:jc w:val="both"/>
      </w:pPr>
    </w:p>
    <w:p w14:paraId="61783F09" w14:textId="5E9F48CE" w:rsidR="00726261" w:rsidRDefault="00726261" w:rsidP="00E41CFE">
      <w:pPr>
        <w:spacing w:after="200" w:line="276" w:lineRule="auto"/>
        <w:jc w:val="both"/>
      </w:pPr>
    </w:p>
    <w:p w14:paraId="1FB8E788" w14:textId="3C37C98C" w:rsidR="00726261" w:rsidRDefault="00726261" w:rsidP="00E41CFE">
      <w:pPr>
        <w:spacing w:after="200" w:line="276" w:lineRule="auto"/>
        <w:jc w:val="both"/>
      </w:pPr>
    </w:p>
    <w:p w14:paraId="433BDF18" w14:textId="799F6C82" w:rsidR="00726261" w:rsidRDefault="00726261" w:rsidP="00E41CFE">
      <w:pPr>
        <w:spacing w:after="200" w:line="276" w:lineRule="auto"/>
        <w:jc w:val="both"/>
      </w:pPr>
    </w:p>
    <w:p w14:paraId="7412BA33" w14:textId="77777777" w:rsidR="00726261" w:rsidRDefault="00726261" w:rsidP="00E41CFE">
      <w:pPr>
        <w:spacing w:after="200" w:line="276" w:lineRule="auto"/>
        <w:jc w:val="both"/>
      </w:pPr>
    </w:p>
    <w:p w14:paraId="5CAEE8AE" w14:textId="4A97A8B4" w:rsidR="00E41CFE" w:rsidRDefault="000F731D" w:rsidP="000F731D">
      <w:pPr>
        <w:pStyle w:val="Descripcin"/>
        <w:rPr>
          <w:b w:val="0"/>
        </w:rPr>
      </w:pPr>
      <w:bookmarkStart w:id="668" w:name="_Toc143202981"/>
      <w:r>
        <w:t xml:space="preserve">Gráfico </w:t>
      </w:r>
      <w:r w:rsidR="00000000">
        <w:fldChar w:fldCharType="begin"/>
      </w:r>
      <w:r w:rsidR="00000000">
        <w:instrText xml:space="preserve"> SEQ Gráfico \* ARABIC </w:instrText>
      </w:r>
      <w:r w:rsidR="00000000">
        <w:fldChar w:fldCharType="separate"/>
      </w:r>
      <w:r w:rsidR="00740F56">
        <w:rPr>
          <w:noProof/>
        </w:rPr>
        <w:t>32</w:t>
      </w:r>
      <w:r w:rsidR="00000000">
        <w:rPr>
          <w:noProof/>
        </w:rPr>
        <w:fldChar w:fldCharType="end"/>
      </w:r>
      <w:r>
        <w:t xml:space="preserve">. </w:t>
      </w:r>
      <w:r w:rsidRPr="003A388B">
        <w:t>Evolución de presupuesto destinado a agricultura familiar</w:t>
      </w:r>
      <w:bookmarkEnd w:id="668"/>
    </w:p>
    <w:p w14:paraId="3D214576" w14:textId="77777777" w:rsidR="00E41CFE" w:rsidRDefault="00E41CFE" w:rsidP="00E41CFE">
      <w:pPr>
        <w:spacing w:after="200" w:line="276" w:lineRule="auto"/>
        <w:jc w:val="both"/>
        <w:rPr>
          <w:b/>
        </w:rPr>
      </w:pPr>
      <w:r>
        <w:rPr>
          <w:noProof/>
        </w:rPr>
        <mc:AlternateContent>
          <mc:Choice Requires="wps">
            <w:drawing>
              <wp:anchor distT="0" distB="0" distL="114300" distR="114300" simplePos="0" relativeHeight="251731968" behindDoc="0" locked="0" layoutInCell="1" allowOverlap="1" wp14:anchorId="449C228B" wp14:editId="34E5FC93">
                <wp:simplePos x="0" y="0"/>
                <wp:positionH relativeFrom="column">
                  <wp:posOffset>1057275</wp:posOffset>
                </wp:positionH>
                <wp:positionV relativeFrom="paragraph">
                  <wp:posOffset>2419350</wp:posOffset>
                </wp:positionV>
                <wp:extent cx="285750" cy="247650"/>
                <wp:effectExtent l="0" t="0" r="19050" b="19050"/>
                <wp:wrapNone/>
                <wp:docPr id="1983356833" name="Elipse 1983356833"/>
                <wp:cNvGraphicFramePr/>
                <a:graphic xmlns:a="http://schemas.openxmlformats.org/drawingml/2006/main">
                  <a:graphicData uri="http://schemas.microsoft.com/office/word/2010/wordprocessingShape">
                    <wps:wsp>
                      <wps:cNvSpPr/>
                      <wps:spPr>
                        <a:xfrm>
                          <a:off x="0" y="0"/>
                          <a:ext cx="285750" cy="247650"/>
                        </a:xfrm>
                        <a:prstGeom prst="ellipse">
                          <a:avLst/>
                        </a:prstGeom>
                        <a:ln/>
                      </wps:spPr>
                      <wps:style>
                        <a:lnRef idx="2">
                          <a:schemeClr val="accent2"/>
                        </a:lnRef>
                        <a:fillRef idx="1">
                          <a:schemeClr val="lt1"/>
                        </a:fillRef>
                        <a:effectRef idx="0">
                          <a:schemeClr val="accent2"/>
                        </a:effectRef>
                        <a:fontRef idx="minor">
                          <a:schemeClr val="dk1"/>
                        </a:fontRef>
                      </wps:style>
                      <wps:txbx>
                        <w:txbxContent>
                          <w:p w14:paraId="345DD033" w14:textId="77777777" w:rsidR="000F4591" w:rsidRPr="00BC6F39" w:rsidRDefault="000F4591" w:rsidP="00E41CFE">
                            <w:pPr>
                              <w:rPr>
                                <w:sz w:val="16"/>
                                <w:szCs w:val="16"/>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9C228B" id="Elipse 1983356833" o:spid="_x0000_s1032" style="position:absolute;left:0;text-align:left;margin-left:83.25pt;margin-top:190.5pt;width:22.5pt;height:19.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" fillcolor="white [3201]" strokecolor="#ed7d31 [3205]" strokeweight="1pt">
                <v:stroke joinstyle="miter"/>
                <v:textbox>
                  <w:txbxContent>
                    <w:p w14:paraId="345DD033" w14:textId="77777777" w:rsidR="000F4591" w:rsidRPr="00BC6F39" w:rsidRDefault="000F4591" w:rsidP="00E41CFE">
                      <w:pPr>
                        <w:rPr>
                          <w:sz w:val="16"/>
                          <w:szCs w:val="16"/>
                          <w:lang w:val="es-ES"/>
                        </w:rPr>
                      </w:pPr>
                    </w:p>
                  </w:txbxContent>
                </v:textbox>
              </v:oval>
            </w:pict>
          </mc:Fallback>
        </mc:AlternateContent>
      </w:r>
      <w:r>
        <w:rPr>
          <w:noProof/>
        </w:rPr>
        <mc:AlternateContent>
          <mc:Choice Requires="wps">
            <w:drawing>
              <wp:anchor distT="0" distB="0" distL="114300" distR="114300" simplePos="0" relativeHeight="251734016" behindDoc="0" locked="0" layoutInCell="1" allowOverlap="1" wp14:anchorId="76175137" wp14:editId="7793A58F">
                <wp:simplePos x="0" y="0"/>
                <wp:positionH relativeFrom="column">
                  <wp:posOffset>342900</wp:posOffset>
                </wp:positionH>
                <wp:positionV relativeFrom="paragraph">
                  <wp:posOffset>2438400</wp:posOffset>
                </wp:positionV>
                <wp:extent cx="704850" cy="209550"/>
                <wp:effectExtent l="0" t="0" r="0" b="0"/>
                <wp:wrapNone/>
                <wp:docPr id="1068293158" name="Cuadro de texto 1068293158"/>
                <wp:cNvGraphicFramePr/>
                <a:graphic xmlns:a="http://schemas.openxmlformats.org/drawingml/2006/main">
                  <a:graphicData uri="http://schemas.microsoft.com/office/word/2010/wordprocessingShape">
                    <wps:wsp>
                      <wps:cNvSpPr txBox="1"/>
                      <wps:spPr>
                        <a:xfrm>
                          <a:off x="0" y="0"/>
                          <a:ext cx="704850" cy="209550"/>
                        </a:xfrm>
                        <a:prstGeom prst="rect">
                          <a:avLst/>
                        </a:prstGeom>
                        <a:noFill/>
                        <a:ln w="6350">
                          <a:noFill/>
                        </a:ln>
                      </wps:spPr>
                      <wps:txbx>
                        <w:txbxContent>
                          <w:p w14:paraId="0B39EC2E" w14:textId="77777777" w:rsidR="000F4591" w:rsidRPr="00754131" w:rsidRDefault="000F4591" w:rsidP="00E41CFE">
                            <w:pPr>
                              <w:rPr>
                                <w:sz w:val="14"/>
                                <w:szCs w:val="14"/>
                                <w:lang w:val="es-ES"/>
                              </w:rPr>
                            </w:pPr>
                            <w:r w:rsidRPr="00754131">
                              <w:rPr>
                                <w:sz w:val="14"/>
                                <w:szCs w:val="14"/>
                                <w:lang w:val="es-ES"/>
                              </w:rPr>
                              <w:t>%PIM Sector</w:t>
                            </w:r>
                            <w:r>
                              <w:rPr>
                                <w:sz w:val="14"/>
                                <w:szCs w:val="14"/>
                                <w:lang w:val="es-ES"/>
                              </w:rPr>
                              <w:t xml:space="preserve"> </w:t>
                            </w:r>
                            <w:r w:rsidRPr="00754131">
                              <w:rPr>
                                <w:noProof/>
                                <w:sz w:val="14"/>
                                <w:szCs w:val="14"/>
                              </w:rPr>
                              <w:drawing>
                                <wp:inline distT="0" distB="0" distL="0" distR="0" wp14:anchorId="00F72CEF" wp14:editId="2583797C">
                                  <wp:extent cx="353695" cy="111760"/>
                                  <wp:effectExtent l="0" t="0" r="8255"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3695" cy="111760"/>
                                          </a:xfrm>
                                          <a:prstGeom prst="rect">
                                            <a:avLst/>
                                          </a:prstGeom>
                                          <a:noFill/>
                                          <a:ln>
                                            <a:noFill/>
                                          </a:ln>
                                        </pic:spPr>
                                      </pic:pic>
                                    </a:graphicData>
                                  </a:graphic>
                                </wp:inline>
                              </w:drawing>
                            </w:r>
                            <w:r>
                              <w:rPr>
                                <w:sz w:val="14"/>
                                <w:szCs w:val="14"/>
                                <w:lang w:val="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75137" id="Cuadro de texto 1068293158" o:spid="_x0000_s1033" type="#_x0000_t202" style="position:absolute;left:0;text-align:left;margin-left:27pt;margin-top:192pt;width:55.5pt;height:1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" filled="f" stroked="f" strokeweight=".5pt">
                <v:textbox>
                  <w:txbxContent>
                    <w:p w14:paraId="0B39EC2E" w14:textId="77777777" w:rsidR="000F4591" w:rsidRPr="00754131" w:rsidRDefault="000F4591" w:rsidP="00E41CFE">
                      <w:pPr>
                        <w:rPr>
                          <w:sz w:val="14"/>
                          <w:szCs w:val="14"/>
                          <w:lang w:val="es-ES"/>
                        </w:rPr>
                      </w:pPr>
                      <w:r w:rsidRPr="00754131">
                        <w:rPr>
                          <w:sz w:val="14"/>
                          <w:szCs w:val="14"/>
                          <w:lang w:val="es-ES"/>
                        </w:rPr>
                        <w:t>%PIM Sector</w:t>
                      </w:r>
                      <w:r>
                        <w:rPr>
                          <w:sz w:val="14"/>
                          <w:szCs w:val="14"/>
                          <w:lang w:val="es-ES"/>
                        </w:rPr>
                        <w:t xml:space="preserve"> </w:t>
                      </w:r>
                      <w:r w:rsidRPr="00754131">
                        <w:rPr>
                          <w:noProof/>
                          <w:sz w:val="14"/>
                          <w:szCs w:val="14"/>
                        </w:rPr>
                        <w:drawing>
                          <wp:inline distT="0" distB="0" distL="0" distR="0" wp14:anchorId="00F72CEF" wp14:editId="2583797C">
                            <wp:extent cx="353695" cy="111760"/>
                            <wp:effectExtent l="0" t="0" r="8255"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3695" cy="111760"/>
                                    </a:xfrm>
                                    <a:prstGeom prst="rect">
                                      <a:avLst/>
                                    </a:prstGeom>
                                    <a:noFill/>
                                    <a:ln>
                                      <a:noFill/>
                                    </a:ln>
                                  </pic:spPr>
                                </pic:pic>
                              </a:graphicData>
                            </a:graphic>
                          </wp:inline>
                        </w:drawing>
                      </w:r>
                      <w:r>
                        <w:rPr>
                          <w:sz w:val="14"/>
                          <w:szCs w:val="14"/>
                          <w:lang w:val="es-ES"/>
                        </w:rPr>
                        <w:t xml:space="preserve"> </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76436571" wp14:editId="1297A20E">
                <wp:simplePos x="0" y="0"/>
                <wp:positionH relativeFrom="column">
                  <wp:posOffset>95250</wp:posOffset>
                </wp:positionH>
                <wp:positionV relativeFrom="paragraph">
                  <wp:posOffset>2419350</wp:posOffset>
                </wp:positionV>
                <wp:extent cx="304800" cy="228600"/>
                <wp:effectExtent l="0" t="0" r="0" b="0"/>
                <wp:wrapNone/>
                <wp:docPr id="2063314434" name="Hexágono 2063314434"/>
                <wp:cNvGraphicFramePr/>
                <a:graphic xmlns:a="http://schemas.openxmlformats.org/drawingml/2006/main">
                  <a:graphicData uri="http://schemas.microsoft.com/office/word/2010/wordprocessingShape">
                    <wps:wsp>
                      <wps:cNvSpPr/>
                      <wps:spPr>
                        <a:xfrm>
                          <a:off x="0" y="0"/>
                          <a:ext cx="304800" cy="228600"/>
                        </a:xfrm>
                        <a:prstGeom prst="hexagon">
                          <a:avLst/>
                        </a:prstGeom>
                        <a:ln>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3FD8476A" w14:textId="77777777" w:rsidR="000F4591" w:rsidRPr="00BC6F39" w:rsidRDefault="000F4591" w:rsidP="00E41CFE">
                            <w:pPr>
                              <w:jc w:val="center"/>
                              <w:rPr>
                                <w:sz w:val="16"/>
                                <w:szCs w:val="16"/>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436571"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ágono 2063314434" o:spid="_x0000_s1034" type="#_x0000_t9" style="position:absolute;left:0;text-align:left;margin-left:7.5pt;margin-top:190.5pt;width:24pt;height:18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" adj="4050" fillcolor="white [3201]" strokecolor="#c00000" strokeweight="1pt">
                <v:textbox>
                  <w:txbxContent>
                    <w:p w14:paraId="3FD8476A" w14:textId="77777777" w:rsidR="000F4591" w:rsidRPr="00BC6F39" w:rsidRDefault="000F4591" w:rsidP="00E41CFE">
                      <w:pPr>
                        <w:jc w:val="center"/>
                        <w:rPr>
                          <w:sz w:val="16"/>
                          <w:szCs w:val="16"/>
                          <w:lang w:val="es-ES"/>
                        </w:rPr>
                      </w:pP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5E30AC41" wp14:editId="0C4D2A29">
                <wp:simplePos x="0" y="0"/>
                <wp:positionH relativeFrom="column">
                  <wp:posOffset>504825</wp:posOffset>
                </wp:positionH>
                <wp:positionV relativeFrom="paragraph">
                  <wp:posOffset>590550</wp:posOffset>
                </wp:positionV>
                <wp:extent cx="571500" cy="352425"/>
                <wp:effectExtent l="0" t="0" r="0" b="0"/>
                <wp:wrapNone/>
                <wp:docPr id="249414700" name="Hexágono 249414700"/>
                <wp:cNvGraphicFramePr/>
                <a:graphic xmlns:a="http://schemas.openxmlformats.org/drawingml/2006/main">
                  <a:graphicData uri="http://schemas.microsoft.com/office/word/2010/wordprocessingShape">
                    <wps:wsp>
                      <wps:cNvSpPr/>
                      <wps:spPr>
                        <a:xfrm>
                          <a:off x="0" y="0"/>
                          <a:ext cx="571500" cy="352425"/>
                        </a:xfrm>
                        <a:prstGeom prst="hexagon">
                          <a:avLst/>
                        </a:prstGeom>
                        <a:ln>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7F0A9EC3" w14:textId="77777777" w:rsidR="000F4591" w:rsidRPr="00BC6F39" w:rsidRDefault="000F4591" w:rsidP="00E41CFE">
                            <w:pPr>
                              <w:jc w:val="center"/>
                              <w:rPr>
                                <w:sz w:val="18"/>
                                <w:szCs w:val="18"/>
                                <w:lang w:val="es-ES"/>
                              </w:rPr>
                            </w:pPr>
                            <w:r w:rsidRPr="00BC6F39">
                              <w:rPr>
                                <w:sz w:val="18"/>
                                <w:szCs w:val="18"/>
                                <w:lang w:val="es-ES"/>
                              </w:rPr>
                              <w:t xml:space="preserve">58%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30AC41" id="Hexágono 249414700" o:spid="_x0000_s1035" type="#_x0000_t9" style="position:absolute;left:0;text-align:left;margin-left:39.75pt;margin-top:46.5pt;width:45pt;height:27.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" adj="3330" fillcolor="white [3201]" strokecolor="#c00000" strokeweight="1pt">
                <v:textbox>
                  <w:txbxContent>
                    <w:p w14:paraId="7F0A9EC3" w14:textId="77777777" w:rsidR="000F4591" w:rsidRPr="00BC6F39" w:rsidRDefault="000F4591" w:rsidP="00E41CFE">
                      <w:pPr>
                        <w:jc w:val="center"/>
                        <w:rPr>
                          <w:sz w:val="18"/>
                          <w:szCs w:val="18"/>
                          <w:lang w:val="es-ES"/>
                        </w:rPr>
                      </w:pPr>
                      <w:r w:rsidRPr="00BC6F39">
                        <w:rPr>
                          <w:sz w:val="18"/>
                          <w:szCs w:val="18"/>
                          <w:lang w:val="es-ES"/>
                        </w:rPr>
                        <w:t xml:space="preserve">58% </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075713A1" wp14:editId="3298CBD3">
                <wp:simplePos x="0" y="0"/>
                <wp:positionH relativeFrom="column">
                  <wp:posOffset>1600200</wp:posOffset>
                </wp:positionH>
                <wp:positionV relativeFrom="paragraph">
                  <wp:posOffset>285750</wp:posOffset>
                </wp:positionV>
                <wp:extent cx="542925" cy="314325"/>
                <wp:effectExtent l="0" t="0" r="0" b="0"/>
                <wp:wrapNone/>
                <wp:docPr id="1258494270" name="Hexágono 1258494270"/>
                <wp:cNvGraphicFramePr/>
                <a:graphic xmlns:a="http://schemas.openxmlformats.org/drawingml/2006/main">
                  <a:graphicData uri="http://schemas.microsoft.com/office/word/2010/wordprocessingShape">
                    <wps:wsp>
                      <wps:cNvSpPr/>
                      <wps:spPr>
                        <a:xfrm>
                          <a:off x="0" y="0"/>
                          <a:ext cx="542925" cy="314325"/>
                        </a:xfrm>
                        <a:prstGeom prst="hexagon">
                          <a:avLst/>
                        </a:prstGeom>
                        <a:ln>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326D620F" w14:textId="77777777" w:rsidR="000F4591" w:rsidRPr="00BC6F39" w:rsidRDefault="000F4591" w:rsidP="00E41CFE">
                            <w:pPr>
                              <w:jc w:val="center"/>
                              <w:rPr>
                                <w:sz w:val="16"/>
                                <w:szCs w:val="16"/>
                                <w:lang w:val="es-ES"/>
                              </w:rPr>
                            </w:pPr>
                            <w:r w:rsidRPr="00BC6F39">
                              <w:rPr>
                                <w:sz w:val="16"/>
                                <w:szCs w:val="16"/>
                                <w:lang w:val="es-ES"/>
                              </w:rPr>
                              <w:t>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5713A1" id="Hexágono 1258494270" o:spid="_x0000_s1036" type="#_x0000_t9" style="position:absolute;left:0;text-align:left;margin-left:126pt;margin-top:22.5pt;width:42.75pt;height:24.7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" adj="3126" fillcolor="white [3201]" strokecolor="#c00000" strokeweight="1pt">
                <v:textbox>
                  <w:txbxContent>
                    <w:p w14:paraId="326D620F" w14:textId="77777777" w:rsidR="000F4591" w:rsidRPr="00BC6F39" w:rsidRDefault="000F4591" w:rsidP="00E41CFE">
                      <w:pPr>
                        <w:jc w:val="center"/>
                        <w:rPr>
                          <w:sz w:val="16"/>
                          <w:szCs w:val="16"/>
                          <w:lang w:val="es-ES"/>
                        </w:rPr>
                      </w:pPr>
                      <w:r w:rsidRPr="00BC6F39">
                        <w:rPr>
                          <w:sz w:val="16"/>
                          <w:szCs w:val="16"/>
                          <w:lang w:val="es-ES"/>
                        </w:rPr>
                        <w:t>55%</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2AD02A4E" wp14:editId="0EF3C536">
                <wp:simplePos x="0" y="0"/>
                <wp:positionH relativeFrom="column">
                  <wp:posOffset>2695575</wp:posOffset>
                </wp:positionH>
                <wp:positionV relativeFrom="paragraph">
                  <wp:posOffset>561975</wp:posOffset>
                </wp:positionV>
                <wp:extent cx="542925" cy="314325"/>
                <wp:effectExtent l="0" t="0" r="0" b="0"/>
                <wp:wrapNone/>
                <wp:docPr id="564269197" name="Hexágono 564269197"/>
                <wp:cNvGraphicFramePr/>
                <a:graphic xmlns:a="http://schemas.openxmlformats.org/drawingml/2006/main">
                  <a:graphicData uri="http://schemas.microsoft.com/office/word/2010/wordprocessingShape">
                    <wps:wsp>
                      <wps:cNvSpPr/>
                      <wps:spPr>
                        <a:xfrm>
                          <a:off x="0" y="0"/>
                          <a:ext cx="542925" cy="314325"/>
                        </a:xfrm>
                        <a:prstGeom prst="hexagon">
                          <a:avLst/>
                        </a:prstGeom>
                        <a:ln>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23861B11" w14:textId="77777777" w:rsidR="000F4591" w:rsidRPr="00BC6F39" w:rsidRDefault="000F4591" w:rsidP="00E41CFE">
                            <w:pPr>
                              <w:jc w:val="center"/>
                              <w:rPr>
                                <w:sz w:val="16"/>
                                <w:szCs w:val="16"/>
                                <w:lang w:val="es-ES"/>
                              </w:rPr>
                            </w:pPr>
                            <w:r>
                              <w:rPr>
                                <w:sz w:val="16"/>
                                <w:szCs w:val="16"/>
                                <w:lang w:val="es-ES"/>
                              </w:rPr>
                              <w:t>60</w:t>
                            </w:r>
                            <w:r w:rsidRPr="00BC6F39">
                              <w:rPr>
                                <w:sz w:val="16"/>
                                <w:szCs w:val="16"/>
                                <w:lang w:val="es-E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D02A4E" id="Hexágono 564269197" o:spid="_x0000_s1037" type="#_x0000_t9" style="position:absolute;left:0;text-align:left;margin-left:212.25pt;margin-top:44.25pt;width:42.75pt;height:24.7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" adj="3126" fillcolor="white [3201]" strokecolor="#c00000" strokeweight="1pt">
                <v:textbox>
                  <w:txbxContent>
                    <w:p w14:paraId="23861B11" w14:textId="77777777" w:rsidR="000F4591" w:rsidRPr="00BC6F39" w:rsidRDefault="000F4591" w:rsidP="00E41CFE">
                      <w:pPr>
                        <w:jc w:val="center"/>
                        <w:rPr>
                          <w:sz w:val="16"/>
                          <w:szCs w:val="16"/>
                          <w:lang w:val="es-ES"/>
                        </w:rPr>
                      </w:pPr>
                      <w:r>
                        <w:rPr>
                          <w:sz w:val="16"/>
                          <w:szCs w:val="16"/>
                          <w:lang w:val="es-ES"/>
                        </w:rPr>
                        <w:t>60</w:t>
                      </w:r>
                      <w:r w:rsidRPr="00BC6F39">
                        <w:rPr>
                          <w:sz w:val="16"/>
                          <w:szCs w:val="16"/>
                          <w:lang w:val="es-ES"/>
                        </w:rPr>
                        <w:t>%</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38E1580C" wp14:editId="37FB9D60">
                <wp:simplePos x="0" y="0"/>
                <wp:positionH relativeFrom="column">
                  <wp:posOffset>3810000</wp:posOffset>
                </wp:positionH>
                <wp:positionV relativeFrom="paragraph">
                  <wp:posOffset>638175</wp:posOffset>
                </wp:positionV>
                <wp:extent cx="542925" cy="314325"/>
                <wp:effectExtent l="0" t="0" r="0" b="0"/>
                <wp:wrapNone/>
                <wp:docPr id="715796497" name="Hexágono 715796497"/>
                <wp:cNvGraphicFramePr/>
                <a:graphic xmlns:a="http://schemas.openxmlformats.org/drawingml/2006/main">
                  <a:graphicData uri="http://schemas.microsoft.com/office/word/2010/wordprocessingShape">
                    <wps:wsp>
                      <wps:cNvSpPr/>
                      <wps:spPr>
                        <a:xfrm>
                          <a:off x="0" y="0"/>
                          <a:ext cx="542925" cy="314325"/>
                        </a:xfrm>
                        <a:prstGeom prst="hexagon">
                          <a:avLst/>
                        </a:prstGeom>
                        <a:ln>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416BAA00" w14:textId="77777777" w:rsidR="000F4591" w:rsidRPr="00BC6F39" w:rsidRDefault="000F4591" w:rsidP="00E41CFE">
                            <w:pPr>
                              <w:jc w:val="center"/>
                              <w:rPr>
                                <w:sz w:val="16"/>
                                <w:szCs w:val="16"/>
                                <w:lang w:val="es-ES"/>
                              </w:rPr>
                            </w:pPr>
                            <w:r>
                              <w:rPr>
                                <w:sz w:val="16"/>
                                <w:szCs w:val="16"/>
                                <w:lang w:val="es-ES"/>
                              </w:rPr>
                              <w:t>29</w:t>
                            </w:r>
                            <w:r w:rsidRPr="00BC6F39">
                              <w:rPr>
                                <w:sz w:val="16"/>
                                <w:szCs w:val="16"/>
                                <w:lang w:val="es-E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E1580C" id="Hexágono 715796497" o:spid="_x0000_s1038" type="#_x0000_t9" style="position:absolute;left:0;text-align:left;margin-left:300pt;margin-top:50.25pt;width:42.75pt;height:24.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" adj="3126" fillcolor="white [3201]" strokecolor="#c00000" strokeweight="1pt">
                <v:textbox>
                  <w:txbxContent>
                    <w:p w14:paraId="416BAA00" w14:textId="77777777" w:rsidR="000F4591" w:rsidRPr="00BC6F39" w:rsidRDefault="000F4591" w:rsidP="00E41CFE">
                      <w:pPr>
                        <w:jc w:val="center"/>
                        <w:rPr>
                          <w:sz w:val="16"/>
                          <w:szCs w:val="16"/>
                          <w:lang w:val="es-ES"/>
                        </w:rPr>
                      </w:pPr>
                      <w:r>
                        <w:rPr>
                          <w:sz w:val="16"/>
                          <w:szCs w:val="16"/>
                          <w:lang w:val="es-ES"/>
                        </w:rPr>
                        <w:t>29</w:t>
                      </w:r>
                      <w:r w:rsidRPr="00BC6F39">
                        <w:rPr>
                          <w:sz w:val="16"/>
                          <w:szCs w:val="16"/>
                          <w:lang w:val="es-ES"/>
                        </w:rPr>
                        <w:t>%</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4AD13D9F" wp14:editId="5835DD1E">
                <wp:simplePos x="0" y="0"/>
                <wp:positionH relativeFrom="column">
                  <wp:posOffset>857250</wp:posOffset>
                </wp:positionH>
                <wp:positionV relativeFrom="paragraph">
                  <wp:posOffset>942975</wp:posOffset>
                </wp:positionV>
                <wp:extent cx="542925" cy="352425"/>
                <wp:effectExtent l="0" t="0" r="0" b="0"/>
                <wp:wrapNone/>
                <wp:docPr id="1111069892" name="Elipse 1111069892"/>
                <wp:cNvGraphicFramePr/>
                <a:graphic xmlns:a="http://schemas.openxmlformats.org/drawingml/2006/main">
                  <a:graphicData uri="http://schemas.microsoft.com/office/word/2010/wordprocessingShape">
                    <wps:wsp>
                      <wps:cNvSpPr/>
                      <wps:spPr>
                        <a:xfrm>
                          <a:off x="0" y="0"/>
                          <a:ext cx="542925" cy="352425"/>
                        </a:xfrm>
                        <a:prstGeom prst="ellipse">
                          <a:avLst/>
                        </a:prstGeom>
                        <a:ln/>
                      </wps:spPr>
                      <wps:style>
                        <a:lnRef idx="2">
                          <a:schemeClr val="accent2"/>
                        </a:lnRef>
                        <a:fillRef idx="1">
                          <a:schemeClr val="lt1"/>
                        </a:fillRef>
                        <a:effectRef idx="0">
                          <a:schemeClr val="accent2"/>
                        </a:effectRef>
                        <a:fontRef idx="minor">
                          <a:schemeClr val="dk1"/>
                        </a:fontRef>
                      </wps:style>
                      <wps:txbx>
                        <w:txbxContent>
                          <w:p w14:paraId="05F8E5B7" w14:textId="77777777" w:rsidR="000F4591" w:rsidRPr="00BC6F39" w:rsidRDefault="000F4591" w:rsidP="00E41CFE">
                            <w:pPr>
                              <w:rPr>
                                <w:sz w:val="16"/>
                                <w:szCs w:val="16"/>
                                <w:lang w:val="es-ES"/>
                              </w:rPr>
                            </w:pPr>
                            <w:r w:rsidRPr="00BC6F39">
                              <w:rPr>
                                <w:sz w:val="16"/>
                                <w:szCs w:val="16"/>
                                <w:lang w:val="es-ES"/>
                              </w:rPr>
                              <w:t>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D13D9F" id="Elipse 1111069892" o:spid="_x0000_s1039" style="position:absolute;left:0;text-align:left;margin-left:67.5pt;margin-top:74.25pt;width:42.75pt;height:27.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" fillcolor="white [3201]" strokecolor="#ed7d31 [3205]" strokeweight="1pt">
                <v:stroke joinstyle="miter"/>
                <v:textbox>
                  <w:txbxContent>
                    <w:p w14:paraId="05F8E5B7" w14:textId="77777777" w:rsidR="000F4591" w:rsidRPr="00BC6F39" w:rsidRDefault="000F4591" w:rsidP="00E41CFE">
                      <w:pPr>
                        <w:rPr>
                          <w:sz w:val="16"/>
                          <w:szCs w:val="16"/>
                          <w:lang w:val="es-ES"/>
                        </w:rPr>
                      </w:pPr>
                      <w:r w:rsidRPr="00BC6F39">
                        <w:rPr>
                          <w:sz w:val="16"/>
                          <w:szCs w:val="16"/>
                          <w:lang w:val="es-ES"/>
                        </w:rPr>
                        <w:t>66%</w:t>
                      </w:r>
                    </w:p>
                  </w:txbxContent>
                </v:textbox>
              </v:oval>
            </w:pict>
          </mc:Fallback>
        </mc:AlternateContent>
      </w:r>
      <w:r>
        <w:rPr>
          <w:noProof/>
        </w:rPr>
        <mc:AlternateContent>
          <mc:Choice Requires="wps">
            <w:drawing>
              <wp:anchor distT="0" distB="0" distL="114300" distR="114300" simplePos="0" relativeHeight="251728896" behindDoc="0" locked="0" layoutInCell="1" allowOverlap="1" wp14:anchorId="2570B85E" wp14:editId="705DBA46">
                <wp:simplePos x="0" y="0"/>
                <wp:positionH relativeFrom="column">
                  <wp:posOffset>1952625</wp:posOffset>
                </wp:positionH>
                <wp:positionV relativeFrom="paragraph">
                  <wp:posOffset>571500</wp:posOffset>
                </wp:positionV>
                <wp:extent cx="552450" cy="333375"/>
                <wp:effectExtent l="0" t="0" r="0" b="0"/>
                <wp:wrapNone/>
                <wp:docPr id="1532638482" name="Elipse 1532638482"/>
                <wp:cNvGraphicFramePr/>
                <a:graphic xmlns:a="http://schemas.openxmlformats.org/drawingml/2006/main">
                  <a:graphicData uri="http://schemas.microsoft.com/office/word/2010/wordprocessingShape">
                    <wps:wsp>
                      <wps:cNvSpPr/>
                      <wps:spPr>
                        <a:xfrm>
                          <a:off x="0" y="0"/>
                          <a:ext cx="552450" cy="333375"/>
                        </a:xfrm>
                        <a:prstGeom prst="ellipse">
                          <a:avLst/>
                        </a:prstGeom>
                        <a:ln/>
                      </wps:spPr>
                      <wps:style>
                        <a:lnRef idx="2">
                          <a:schemeClr val="accent2"/>
                        </a:lnRef>
                        <a:fillRef idx="1">
                          <a:schemeClr val="lt1"/>
                        </a:fillRef>
                        <a:effectRef idx="0">
                          <a:schemeClr val="accent2"/>
                        </a:effectRef>
                        <a:fontRef idx="minor">
                          <a:schemeClr val="dk1"/>
                        </a:fontRef>
                      </wps:style>
                      <wps:txbx>
                        <w:txbxContent>
                          <w:p w14:paraId="384EEA86" w14:textId="77777777" w:rsidR="000F4591" w:rsidRPr="00BC6F39" w:rsidRDefault="000F4591" w:rsidP="00E41CFE">
                            <w:pPr>
                              <w:rPr>
                                <w:sz w:val="16"/>
                                <w:szCs w:val="16"/>
                                <w:lang w:val="es-ES"/>
                              </w:rPr>
                            </w:pPr>
                            <w:r>
                              <w:rPr>
                                <w:sz w:val="16"/>
                                <w:szCs w:val="16"/>
                                <w:lang w:val="es-ES"/>
                              </w:rPr>
                              <w:t>8</w:t>
                            </w:r>
                            <w:r w:rsidRPr="00BC6F39">
                              <w:rPr>
                                <w:sz w:val="16"/>
                                <w:szCs w:val="16"/>
                                <w:lang w:val="es-E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70B85E" id="Elipse 1532638482" o:spid="_x0000_s1040" style="position:absolute;left:0;text-align:left;margin-left:153.75pt;margin-top:45pt;width:43.5pt;height:26.2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" fillcolor="white [3201]" strokecolor="#ed7d31 [3205]" strokeweight="1pt">
                <v:stroke joinstyle="miter"/>
                <v:textbox>
                  <w:txbxContent>
                    <w:p w14:paraId="384EEA86" w14:textId="77777777" w:rsidR="000F4591" w:rsidRPr="00BC6F39" w:rsidRDefault="000F4591" w:rsidP="00E41CFE">
                      <w:pPr>
                        <w:rPr>
                          <w:sz w:val="16"/>
                          <w:szCs w:val="16"/>
                          <w:lang w:val="es-ES"/>
                        </w:rPr>
                      </w:pPr>
                      <w:r>
                        <w:rPr>
                          <w:sz w:val="16"/>
                          <w:szCs w:val="16"/>
                          <w:lang w:val="es-ES"/>
                        </w:rPr>
                        <w:t>8</w:t>
                      </w:r>
                      <w:r w:rsidRPr="00BC6F39">
                        <w:rPr>
                          <w:sz w:val="16"/>
                          <w:szCs w:val="16"/>
                          <w:lang w:val="es-ES"/>
                        </w:rPr>
                        <w:t>6%</w:t>
                      </w:r>
                    </w:p>
                  </w:txbxContent>
                </v:textbox>
              </v:oval>
            </w:pict>
          </mc:Fallback>
        </mc:AlternateContent>
      </w:r>
      <w:r>
        <w:rPr>
          <w:noProof/>
        </w:rPr>
        <mc:AlternateContent>
          <mc:Choice Requires="wps">
            <w:drawing>
              <wp:anchor distT="0" distB="0" distL="114300" distR="114300" simplePos="0" relativeHeight="251729920" behindDoc="0" locked="0" layoutInCell="1" allowOverlap="1" wp14:anchorId="56BFFE3F" wp14:editId="1E89A99B">
                <wp:simplePos x="0" y="0"/>
                <wp:positionH relativeFrom="column">
                  <wp:posOffset>3057525</wp:posOffset>
                </wp:positionH>
                <wp:positionV relativeFrom="paragraph">
                  <wp:posOffset>676275</wp:posOffset>
                </wp:positionV>
                <wp:extent cx="542925" cy="352425"/>
                <wp:effectExtent l="0" t="0" r="0" b="0"/>
                <wp:wrapNone/>
                <wp:docPr id="388893193" name="Elipse 388893193"/>
                <wp:cNvGraphicFramePr/>
                <a:graphic xmlns:a="http://schemas.openxmlformats.org/drawingml/2006/main">
                  <a:graphicData uri="http://schemas.microsoft.com/office/word/2010/wordprocessingShape">
                    <wps:wsp>
                      <wps:cNvSpPr/>
                      <wps:spPr>
                        <a:xfrm>
                          <a:off x="0" y="0"/>
                          <a:ext cx="542925" cy="352425"/>
                        </a:xfrm>
                        <a:prstGeom prst="ellipse">
                          <a:avLst/>
                        </a:prstGeom>
                        <a:ln/>
                      </wps:spPr>
                      <wps:style>
                        <a:lnRef idx="2">
                          <a:schemeClr val="accent2"/>
                        </a:lnRef>
                        <a:fillRef idx="1">
                          <a:schemeClr val="lt1"/>
                        </a:fillRef>
                        <a:effectRef idx="0">
                          <a:schemeClr val="accent2"/>
                        </a:effectRef>
                        <a:fontRef idx="minor">
                          <a:schemeClr val="dk1"/>
                        </a:fontRef>
                      </wps:style>
                      <wps:txbx>
                        <w:txbxContent>
                          <w:p w14:paraId="670EFC67" w14:textId="77777777" w:rsidR="000F4591" w:rsidRPr="00BC6F39" w:rsidRDefault="000F4591" w:rsidP="00E41CFE">
                            <w:pPr>
                              <w:rPr>
                                <w:sz w:val="16"/>
                                <w:szCs w:val="16"/>
                                <w:lang w:val="es-ES"/>
                              </w:rPr>
                            </w:pPr>
                            <w:r>
                              <w:rPr>
                                <w:sz w:val="16"/>
                                <w:szCs w:val="16"/>
                                <w:lang w:val="es-ES"/>
                              </w:rPr>
                              <w:t>83</w:t>
                            </w:r>
                            <w:r w:rsidRPr="00BC6F39">
                              <w:rPr>
                                <w:sz w:val="16"/>
                                <w:szCs w:val="16"/>
                                <w:lang w:val="es-E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BFFE3F" id="Elipse 388893193" o:spid="_x0000_s1041" style="position:absolute;left:0;text-align:left;margin-left:240.75pt;margin-top:53.25pt;width:42.75pt;height:27.7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" fillcolor="white [3201]" strokecolor="#ed7d31 [3205]" strokeweight="1pt">
                <v:stroke joinstyle="miter"/>
                <v:textbox>
                  <w:txbxContent>
                    <w:p w14:paraId="670EFC67" w14:textId="77777777" w:rsidR="000F4591" w:rsidRPr="00BC6F39" w:rsidRDefault="000F4591" w:rsidP="00E41CFE">
                      <w:pPr>
                        <w:rPr>
                          <w:sz w:val="16"/>
                          <w:szCs w:val="16"/>
                          <w:lang w:val="es-ES"/>
                        </w:rPr>
                      </w:pPr>
                      <w:r>
                        <w:rPr>
                          <w:sz w:val="16"/>
                          <w:szCs w:val="16"/>
                          <w:lang w:val="es-ES"/>
                        </w:rPr>
                        <w:t>83</w:t>
                      </w:r>
                      <w:r w:rsidRPr="00BC6F39">
                        <w:rPr>
                          <w:sz w:val="16"/>
                          <w:szCs w:val="16"/>
                          <w:lang w:val="es-ES"/>
                        </w:rPr>
                        <w:t>%</w:t>
                      </w:r>
                    </w:p>
                  </w:txbxContent>
                </v:textbox>
              </v:oval>
            </w:pict>
          </mc:Fallback>
        </mc:AlternateContent>
      </w:r>
      <w:r>
        <w:rPr>
          <w:noProof/>
        </w:rPr>
        <mc:AlternateContent>
          <mc:Choice Requires="wps">
            <w:drawing>
              <wp:anchor distT="0" distB="0" distL="114300" distR="114300" simplePos="0" relativeHeight="251730944" behindDoc="0" locked="0" layoutInCell="1" allowOverlap="1" wp14:anchorId="223C564F" wp14:editId="7FC7D49C">
                <wp:simplePos x="0" y="0"/>
                <wp:positionH relativeFrom="column">
                  <wp:posOffset>4162425</wp:posOffset>
                </wp:positionH>
                <wp:positionV relativeFrom="paragraph">
                  <wp:posOffset>1000125</wp:posOffset>
                </wp:positionV>
                <wp:extent cx="542925" cy="352425"/>
                <wp:effectExtent l="0" t="0" r="0" b="0"/>
                <wp:wrapNone/>
                <wp:docPr id="1794569559" name="Elipse 1794569559"/>
                <wp:cNvGraphicFramePr/>
                <a:graphic xmlns:a="http://schemas.openxmlformats.org/drawingml/2006/main">
                  <a:graphicData uri="http://schemas.microsoft.com/office/word/2010/wordprocessingShape">
                    <wps:wsp>
                      <wps:cNvSpPr/>
                      <wps:spPr>
                        <a:xfrm>
                          <a:off x="0" y="0"/>
                          <a:ext cx="542925" cy="352425"/>
                        </a:xfrm>
                        <a:prstGeom prst="ellipse">
                          <a:avLst/>
                        </a:prstGeom>
                        <a:ln/>
                      </wps:spPr>
                      <wps:style>
                        <a:lnRef idx="2">
                          <a:schemeClr val="accent2"/>
                        </a:lnRef>
                        <a:fillRef idx="1">
                          <a:schemeClr val="lt1"/>
                        </a:fillRef>
                        <a:effectRef idx="0">
                          <a:schemeClr val="accent2"/>
                        </a:effectRef>
                        <a:fontRef idx="minor">
                          <a:schemeClr val="dk1"/>
                        </a:fontRef>
                      </wps:style>
                      <wps:txbx>
                        <w:txbxContent>
                          <w:p w14:paraId="27BDC2BC" w14:textId="77777777" w:rsidR="000F4591" w:rsidRPr="00BC6F39" w:rsidRDefault="000F4591" w:rsidP="00E41CFE">
                            <w:pPr>
                              <w:rPr>
                                <w:sz w:val="16"/>
                                <w:szCs w:val="16"/>
                                <w:lang w:val="es-ES"/>
                              </w:rPr>
                            </w:pPr>
                            <w:r w:rsidRPr="00BC6F39">
                              <w:rPr>
                                <w:sz w:val="16"/>
                                <w:szCs w:val="16"/>
                                <w:lang w:val="es-ES"/>
                              </w:rPr>
                              <w:t>6</w:t>
                            </w:r>
                            <w:r>
                              <w:rPr>
                                <w:sz w:val="16"/>
                                <w:szCs w:val="16"/>
                                <w:lang w:val="es-ES"/>
                              </w:rPr>
                              <w:t>8</w:t>
                            </w:r>
                            <w:r w:rsidRPr="00BC6F39">
                              <w:rPr>
                                <w:sz w:val="16"/>
                                <w:szCs w:val="16"/>
                                <w:lang w:val="es-E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3C564F" id="Elipse 1794569559" o:spid="_x0000_s1042" style="position:absolute;left:0;text-align:left;margin-left:327.75pt;margin-top:78.75pt;width:42.75pt;height:27.7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" fillcolor="white [3201]" strokecolor="#ed7d31 [3205]" strokeweight="1pt">
                <v:stroke joinstyle="miter"/>
                <v:textbox>
                  <w:txbxContent>
                    <w:p w14:paraId="27BDC2BC" w14:textId="77777777" w:rsidR="000F4591" w:rsidRPr="00BC6F39" w:rsidRDefault="000F4591" w:rsidP="00E41CFE">
                      <w:pPr>
                        <w:rPr>
                          <w:sz w:val="16"/>
                          <w:szCs w:val="16"/>
                          <w:lang w:val="es-ES"/>
                        </w:rPr>
                      </w:pPr>
                      <w:r w:rsidRPr="00BC6F39">
                        <w:rPr>
                          <w:sz w:val="16"/>
                          <w:szCs w:val="16"/>
                          <w:lang w:val="es-ES"/>
                        </w:rPr>
                        <w:t>6</w:t>
                      </w:r>
                      <w:r>
                        <w:rPr>
                          <w:sz w:val="16"/>
                          <w:szCs w:val="16"/>
                          <w:lang w:val="es-ES"/>
                        </w:rPr>
                        <w:t>8</w:t>
                      </w:r>
                      <w:r w:rsidRPr="00BC6F39">
                        <w:rPr>
                          <w:sz w:val="16"/>
                          <w:szCs w:val="16"/>
                          <w:lang w:val="es-ES"/>
                        </w:rPr>
                        <w:t>%</w:t>
                      </w:r>
                    </w:p>
                  </w:txbxContent>
                </v:textbox>
              </v:oval>
            </w:pict>
          </mc:Fallback>
        </mc:AlternateContent>
      </w:r>
      <w:r>
        <w:rPr>
          <w:noProof/>
        </w:rPr>
        <w:drawing>
          <wp:inline distT="0" distB="0" distL="0" distR="0" wp14:anchorId="3034628D" wp14:editId="64B59B0E">
            <wp:extent cx="4957763" cy="2743200"/>
            <wp:effectExtent l="0" t="0" r="14605" b="0"/>
            <wp:docPr id="681586825" name="Gráfico 1">
              <a:extLst xmlns:a="http://schemas.openxmlformats.org/drawingml/2006/main">
                <a:ext uri="{FF2B5EF4-FFF2-40B4-BE49-F238E27FC236}">
                  <a16:creationId xmlns:a16="http://schemas.microsoft.com/office/drawing/2014/main" id="{8A0C6476-08E3-C1E0-BC58-6717A4DEB2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40728913" w14:textId="77777777" w:rsidR="00E41CFE" w:rsidRPr="000F731D" w:rsidRDefault="00E41CFE" w:rsidP="00E41CFE">
      <w:pPr>
        <w:spacing w:after="200" w:line="276" w:lineRule="auto"/>
        <w:jc w:val="both"/>
        <w:rPr>
          <w:sz w:val="18"/>
          <w:szCs w:val="18"/>
        </w:rPr>
      </w:pPr>
      <w:r w:rsidRPr="000F731D">
        <w:rPr>
          <w:sz w:val="18"/>
          <w:szCs w:val="18"/>
        </w:rPr>
        <w:t xml:space="preserve">Fuente: Ministerio de Economía y Finanzas. Elaboración: Gestión (2019). </w:t>
      </w:r>
    </w:p>
    <w:p w14:paraId="05016324" w14:textId="77777777" w:rsidR="00E41CFE" w:rsidRDefault="00E41CFE" w:rsidP="00E41CFE">
      <w:pPr>
        <w:spacing w:after="200" w:line="276" w:lineRule="auto"/>
        <w:jc w:val="both"/>
      </w:pPr>
      <w:r>
        <w:t>Se debe recordar que</w:t>
      </w:r>
      <w:r>
        <w:rPr>
          <w:b/>
        </w:rPr>
        <w:t xml:space="preserve"> </w:t>
      </w:r>
      <w:r>
        <w:t>desde la década de los 90, desde el Estado se promovió un nuevo enfoque de desarrollo basado en la apertura del mercado y la privatización de empresas públicas. Las principales políticas públicas en el sector agrícola estuvieron orientadas a promover la inversión privada. Políticas como reformas en la seguridad jurídica para la libre tenencia de tierras, la promoción de importaciones de maquinaria y equipo libre de aranceles y la aprobación de un marco legal de promoción agraria, fueron algunas de las principales medidas para fomentar la inversión en el sector (</w:t>
      </w:r>
      <w:proofErr w:type="spellStart"/>
      <w:r>
        <w:t>Carraso</w:t>
      </w:r>
      <w:proofErr w:type="spellEnd"/>
      <w:r>
        <w:t>, 2017). El MIDAGRI reconoce como dos problemas actuales primordiales de la agricultura la parcelación de las tierras y la erosión de las mismas por sobreexplotación (MIDAGRI, s/f).</w:t>
      </w:r>
    </w:p>
    <w:p w14:paraId="21450943" w14:textId="6D9C677C" w:rsidR="00E41CFE" w:rsidRDefault="00E41CFE" w:rsidP="00E41CFE">
      <w:pPr>
        <w:spacing w:after="200" w:line="276" w:lineRule="auto"/>
        <w:jc w:val="both"/>
      </w:pPr>
      <w:r w:rsidRPr="005278B0">
        <w:t>Si bien los programas</w:t>
      </w:r>
      <w:r>
        <w:t xml:space="preserve"> y/o</w:t>
      </w:r>
      <w:r w:rsidRPr="005278B0">
        <w:t xml:space="preserve"> proyectos referidos son del sector agricultura </w:t>
      </w:r>
      <w:r>
        <w:t>poseen</w:t>
      </w:r>
      <w:r w:rsidRPr="005278B0">
        <w:t xml:space="preserve"> mayor financiamiento, su vinculación </w:t>
      </w:r>
      <w:r>
        <w:t xml:space="preserve">directa hacia </w:t>
      </w:r>
      <w:r w:rsidRPr="005278B0">
        <w:t xml:space="preserve">los </w:t>
      </w:r>
      <w:r w:rsidR="00504D87">
        <w:t xml:space="preserve">pueblos indígenas u originarios </w:t>
      </w:r>
      <w:r>
        <w:t>no es priorizada</w:t>
      </w:r>
      <w:r w:rsidRPr="005278B0">
        <w:t xml:space="preserve">. Por ejemplo, el Fondo Mi Riego – Sierra Azul es infraestructura hídrica y el PIADER es información agraria; ambos temas son elementos centrales para la producción agraria, pero su impacto en </w:t>
      </w:r>
      <w:r w:rsidR="00504D87" w:rsidRPr="005278B0">
        <w:t xml:space="preserve">los </w:t>
      </w:r>
      <w:r w:rsidR="00504D87">
        <w:t xml:space="preserve">pueblos indígenas u originarios no </w:t>
      </w:r>
      <w:r>
        <w:t>es mesurable porque no los prioriza</w:t>
      </w:r>
      <w:r w:rsidRPr="005278B0">
        <w:t>. El PTRT3 se enfoca en el catastro, titulación y registro de tierras rurales, como elemento básico para el uso de sus tierras</w:t>
      </w:r>
      <w:r>
        <w:t xml:space="preserve">. </w:t>
      </w:r>
    </w:p>
    <w:p w14:paraId="7081171E" w14:textId="243AFE27" w:rsidR="00E41CFE" w:rsidRDefault="00E41CFE" w:rsidP="00E41CFE">
      <w:pPr>
        <w:spacing w:after="200" w:line="276" w:lineRule="auto"/>
        <w:jc w:val="both"/>
      </w:pPr>
      <w:commentRangeStart w:id="669"/>
      <w:r>
        <w:t xml:space="preserve">Además, la Resolución Ministerial </w:t>
      </w:r>
      <w:proofErr w:type="spellStart"/>
      <w:r w:rsidRPr="00E00DC9">
        <w:t>Nº</w:t>
      </w:r>
      <w:proofErr w:type="spellEnd"/>
      <w:r w:rsidRPr="00E00DC9">
        <w:t xml:space="preserve"> 030-2020-MIDIS</w:t>
      </w:r>
      <w:r>
        <w:t xml:space="preserve"> c</w:t>
      </w:r>
      <w:r w:rsidRPr="00E00DC9">
        <w:t xml:space="preserve">rea el “Grupo de Trabajo para la adecuación de los servicios públicos de los Programas Sociales destinados a los </w:t>
      </w:r>
      <w:r w:rsidR="003357A3">
        <w:t>pueblos indígenas u originarios</w:t>
      </w:r>
      <w:r w:rsidR="00504D87">
        <w:t xml:space="preserve"> </w:t>
      </w:r>
      <w:r w:rsidRPr="00E00DC9">
        <w:t>de la Amazonia, para su prestación con pertinencia cultural, priorizando Cuna Más y el Fondo de Cooperación para el Desarrollo Social - FONCODES”</w:t>
      </w:r>
      <w:r>
        <w:t xml:space="preserve"> con las siguientes funciones:</w:t>
      </w:r>
    </w:p>
    <w:p w14:paraId="2360DA8D" w14:textId="77777777" w:rsidR="00E41CFE" w:rsidRDefault="00E41CFE" w:rsidP="003A41C1">
      <w:pPr>
        <w:pStyle w:val="Prrafodelista"/>
        <w:numPr>
          <w:ilvl w:val="0"/>
          <w:numId w:val="75"/>
        </w:numPr>
        <w:spacing w:after="200" w:line="276" w:lineRule="auto"/>
        <w:jc w:val="both"/>
      </w:pPr>
      <w:r>
        <w:t>Analizar la prestación de los servicios brindados para su adecuación cultural.</w:t>
      </w:r>
    </w:p>
    <w:p w14:paraId="55AD286A" w14:textId="77777777" w:rsidR="00E41CFE" w:rsidRDefault="00E41CFE" w:rsidP="003A41C1">
      <w:pPr>
        <w:pStyle w:val="Prrafodelista"/>
        <w:numPr>
          <w:ilvl w:val="0"/>
          <w:numId w:val="75"/>
        </w:numPr>
        <w:spacing w:after="200" w:line="276" w:lineRule="auto"/>
        <w:jc w:val="both"/>
      </w:pPr>
      <w:r>
        <w:t>Identificar y proponer criterios para la adecuación cultural de los servicios de los Programas Sociales.</w:t>
      </w:r>
    </w:p>
    <w:p w14:paraId="6EF45880" w14:textId="77777777" w:rsidR="00E41CFE" w:rsidRDefault="00E41CFE" w:rsidP="003A41C1">
      <w:pPr>
        <w:pStyle w:val="Prrafodelista"/>
        <w:numPr>
          <w:ilvl w:val="0"/>
          <w:numId w:val="75"/>
        </w:numPr>
        <w:spacing w:after="200" w:line="276" w:lineRule="auto"/>
        <w:jc w:val="both"/>
      </w:pPr>
      <w:r>
        <w:t>Identificar y proponer las modificaciones normativas y operativas que se consideren necesarias para la adecuación de los servicios brindados por los Programas Sociales.</w:t>
      </w:r>
    </w:p>
    <w:p w14:paraId="2EF41937" w14:textId="77777777" w:rsidR="00E41CFE" w:rsidRDefault="00E41CFE" w:rsidP="003A41C1">
      <w:pPr>
        <w:pStyle w:val="Prrafodelista"/>
        <w:numPr>
          <w:ilvl w:val="0"/>
          <w:numId w:val="75"/>
        </w:numPr>
        <w:spacing w:after="200" w:line="276" w:lineRule="auto"/>
        <w:jc w:val="both"/>
      </w:pPr>
      <w:r>
        <w:t>Proponer mecanismos y herramientas para el seguimiento y evaluación de las adecuaciones culturales en los servicios brindados por los Programas Sociales.</w:t>
      </w:r>
    </w:p>
    <w:p w14:paraId="6578306A" w14:textId="77777777" w:rsidR="00E41CFE" w:rsidRDefault="00E41CFE" w:rsidP="003A41C1">
      <w:pPr>
        <w:pStyle w:val="Prrafodelista"/>
        <w:numPr>
          <w:ilvl w:val="0"/>
          <w:numId w:val="75"/>
        </w:numPr>
        <w:spacing w:after="200" w:line="276" w:lineRule="auto"/>
        <w:jc w:val="both"/>
      </w:pPr>
      <w:r>
        <w:t>Elaborar un informe final sobre el cumplimiento de sus funciones a ser presentado a los Despachos Ministeriales del Ministerio de Cultura y del Ministerio de Desarrollo e Inclusión Social.</w:t>
      </w:r>
    </w:p>
    <w:p w14:paraId="4EE63FC1" w14:textId="77777777" w:rsidR="00E41CFE" w:rsidRDefault="00E41CFE" w:rsidP="00E41CFE">
      <w:pPr>
        <w:spacing w:after="200" w:line="276" w:lineRule="auto"/>
        <w:jc w:val="both"/>
      </w:pPr>
      <w:r>
        <w:t>Sin embargo, las funciones de esta mesa de trabajo no buscan promover desarrollo o brindar fondos de promoción, sino buscar adecuar sus servicios culturalmente.</w:t>
      </w:r>
      <w:commentRangeEnd w:id="669"/>
      <w:r w:rsidR="00E67F4E">
        <w:rPr>
          <w:rStyle w:val="Refdecomentario"/>
          <w:rFonts w:eastAsiaTheme="minorHAnsi"/>
        </w:rPr>
        <w:commentReference w:id="669"/>
      </w:r>
    </w:p>
    <w:p w14:paraId="7228A281" w14:textId="0625FC6A" w:rsidR="00E41CFE" w:rsidRDefault="00E41CFE" w:rsidP="00E41CFE">
      <w:pPr>
        <w:spacing w:after="200" w:line="276" w:lineRule="auto"/>
        <w:jc w:val="both"/>
      </w:pPr>
      <w:r>
        <w:t xml:space="preserve">El proyecto de FONCODES que priorizó a las mujeres </w:t>
      </w:r>
      <w:r w:rsidR="00504D87">
        <w:t xml:space="preserve">de pueblos indígenas u originarios </w:t>
      </w:r>
      <w:r>
        <w:t>es “</w:t>
      </w:r>
      <w:r w:rsidRPr="00E00DC9">
        <w:t xml:space="preserve">el proyecto productivo Haku </w:t>
      </w:r>
      <w:proofErr w:type="spellStart"/>
      <w:r w:rsidRPr="00E00DC9">
        <w:t>Wiñay</w:t>
      </w:r>
      <w:proofErr w:type="spellEnd"/>
      <w:r w:rsidRPr="00E00DC9">
        <w:t xml:space="preserve">/Noa </w:t>
      </w:r>
      <w:proofErr w:type="spellStart"/>
      <w:r w:rsidRPr="00E00DC9">
        <w:t>Jayatai</w:t>
      </w:r>
      <w:proofErr w:type="spellEnd"/>
      <w:r>
        <w:t>” que p</w:t>
      </w:r>
      <w:r w:rsidRPr="00E00DC9">
        <w:t>romueve el desarrollo de capacidades productivas y la gestión de emprendimientos rurales inclusivos para la seguridad alimentaria, así como el incremento y la diversificación de los ingresos monetarios, ampliando las oportunidades para su desarrollo en el marco de la lucha contra la pobreza rural</w:t>
      </w:r>
      <w:r>
        <w:t xml:space="preserve"> (Gobierno del Perú, 2023)</w:t>
      </w:r>
      <w:r w:rsidRPr="00E00DC9">
        <w:t>.</w:t>
      </w:r>
    </w:p>
    <w:p w14:paraId="1BEF3570" w14:textId="0F9CF0C1" w:rsidR="00E41CFE" w:rsidRDefault="00E41CFE" w:rsidP="00E41CFE">
      <w:pPr>
        <w:spacing w:after="200" w:line="276" w:lineRule="auto"/>
        <w:jc w:val="both"/>
      </w:pPr>
      <w:r>
        <w:t xml:space="preserve">Finalmente, existe el </w:t>
      </w:r>
      <w:r w:rsidRPr="007708E2">
        <w:t>Proyecto de plan estratégico para el Perú (2023-2026)</w:t>
      </w:r>
      <w:r>
        <w:t xml:space="preserve"> del Programa Mundial de Alimentos que efectivamente prioriza a </w:t>
      </w:r>
      <w:r w:rsidR="00504D87">
        <w:t xml:space="preserve">los pueblos indígenas u originarios </w:t>
      </w:r>
      <w:r>
        <w:t>dentro de sus 4 grandes efectos, lo cual, significa un gran avance en términos de focalización y reducción del hambre en este grupo poblacionales. Los</w:t>
      </w:r>
      <w:r w:rsidRPr="00045366">
        <w:t xml:space="preserve"> cuales </w:t>
      </w:r>
      <w:r>
        <w:t>efectos de este programa son (WFP):</w:t>
      </w:r>
    </w:p>
    <w:p w14:paraId="42E1C5DB" w14:textId="77777777" w:rsidR="00E41CFE" w:rsidRPr="00BF473C" w:rsidRDefault="00E41CFE" w:rsidP="003A41C1">
      <w:pPr>
        <w:pStyle w:val="Prrafodelista"/>
        <w:numPr>
          <w:ilvl w:val="0"/>
          <w:numId w:val="74"/>
        </w:numPr>
        <w:spacing w:after="200" w:line="276" w:lineRule="auto"/>
        <w:jc w:val="both"/>
        <w:rPr>
          <w:rFonts w:ascii="Segoe UI Symbol" w:hAnsi="Segoe UI Symbol" w:cs="Segoe UI Symbol"/>
        </w:rPr>
      </w:pPr>
      <w:commentRangeStart w:id="670"/>
      <w:r>
        <w:t xml:space="preserve">Efecto 1: Entre 2023 y 2026, las poblaciones afectadas por crisis en el Perú están en condiciones de satisfacer sus necesidades alimentarias y nutricionales básicas antes y después de un desastre o crisis multidimensional. </w:t>
      </w:r>
    </w:p>
    <w:p w14:paraId="6A7036ED" w14:textId="77777777" w:rsidR="00E41CFE" w:rsidRPr="00BF473C" w:rsidRDefault="00E41CFE" w:rsidP="003A41C1">
      <w:pPr>
        <w:pStyle w:val="Prrafodelista"/>
        <w:numPr>
          <w:ilvl w:val="0"/>
          <w:numId w:val="74"/>
        </w:numPr>
        <w:spacing w:after="200" w:line="276" w:lineRule="auto"/>
        <w:jc w:val="both"/>
        <w:rPr>
          <w:rFonts w:ascii="Segoe UI Symbol" w:hAnsi="Segoe UI Symbol" w:cs="Segoe UI Symbol"/>
        </w:rPr>
      </w:pPr>
      <w:r>
        <w:t xml:space="preserve">Efecto 2: Para 2026, los pueblos indígenas y las poblaciones más vulnerables a la malnutrición en el Perú han mejorado su estado nutricional. </w:t>
      </w:r>
    </w:p>
    <w:p w14:paraId="6DF8102A" w14:textId="77777777" w:rsidR="00E41CFE" w:rsidRDefault="00E41CFE" w:rsidP="003A41C1">
      <w:pPr>
        <w:pStyle w:val="Prrafodelista"/>
        <w:numPr>
          <w:ilvl w:val="0"/>
          <w:numId w:val="74"/>
        </w:numPr>
        <w:spacing w:after="200" w:line="276" w:lineRule="auto"/>
        <w:jc w:val="both"/>
      </w:pPr>
      <w:r>
        <w:t>Efecto 3: Para 2026, los pueblos indígenas y otras comunidades vulnerables al cambio climático, los pequeños agricultores y otros agentes de las cadenas de valor de las zonas del Perú a las que se orienta la ayuda se benefician de sistemas alimentarios sostenibles, inclusivos y equitativos, y son más resilientes ante el impacto del cambio climático y los desastres.</w:t>
      </w:r>
    </w:p>
    <w:p w14:paraId="38DD3ACB" w14:textId="1C57A3AB" w:rsidR="00E41CFE" w:rsidRDefault="00E41CFE" w:rsidP="003A41C1">
      <w:pPr>
        <w:pStyle w:val="Prrafodelista"/>
        <w:numPr>
          <w:ilvl w:val="0"/>
          <w:numId w:val="74"/>
        </w:numPr>
        <w:spacing w:after="200" w:line="276" w:lineRule="auto"/>
        <w:jc w:val="both"/>
      </w:pPr>
      <w:r>
        <w:t>Efecto 4: Para 2026, el Gobierno y los actores humanitarios y de desarrollo en el Perú cuentan con el apoyo de unos servicios de la cadena de suministro y otros servicios fiables, eficaces y eficientes</w:t>
      </w:r>
      <w:r w:rsidR="00E810E2">
        <w:t>.</w:t>
      </w:r>
      <w:commentRangeEnd w:id="670"/>
      <w:r w:rsidR="00E67F4E">
        <w:rPr>
          <w:rStyle w:val="Refdecomentario"/>
          <w:rFonts w:eastAsiaTheme="minorHAnsi"/>
        </w:rPr>
        <w:commentReference w:id="670"/>
      </w:r>
    </w:p>
    <w:p w14:paraId="3BB5882A" w14:textId="77777777" w:rsidR="00E810E2" w:rsidRDefault="00E810E2" w:rsidP="00E810E2">
      <w:pPr>
        <w:pStyle w:val="Prrafodelista"/>
        <w:spacing w:after="200" w:line="276" w:lineRule="auto"/>
        <w:jc w:val="both"/>
      </w:pPr>
    </w:p>
    <w:p w14:paraId="1A253E0A" w14:textId="77777777" w:rsidR="00E41CFE" w:rsidRPr="00BF473C" w:rsidRDefault="00E41CFE" w:rsidP="00E41CFE">
      <w:pPr>
        <w:spacing w:after="200" w:line="276" w:lineRule="auto"/>
        <w:jc w:val="both"/>
        <w:rPr>
          <w:b/>
          <w:bCs/>
          <w:i/>
          <w:iCs/>
        </w:rPr>
      </w:pPr>
      <w:commentRangeStart w:id="671"/>
      <w:r w:rsidRPr="00BF473C">
        <w:rPr>
          <w:b/>
          <w:bCs/>
          <w:i/>
          <w:iCs/>
        </w:rPr>
        <w:t>Prospectos de desarrollo</w:t>
      </w:r>
    </w:p>
    <w:p w14:paraId="21C9B344" w14:textId="2142172E" w:rsidR="00E41CFE" w:rsidRDefault="00E41CFE" w:rsidP="00E41CFE">
      <w:pPr>
        <w:spacing w:after="200" w:line="276" w:lineRule="auto"/>
        <w:jc w:val="both"/>
        <w:rPr>
          <w:b/>
        </w:rPr>
      </w:pPr>
      <w:r>
        <w:t xml:space="preserve">La corriente que involucra tanto a las comunidades campesinas y nativas como el manejo de sus actividades agropecuarias es el desarrollo sostenible y economía solidaria. Esta presión para la reconversión de modelos más sostenibles de agricultura en la actualidad proviene de los ODS 2030 donde se busca reducir el impacto de actividades humanas como la agricultura sobre el medio ambiente. Por tanto, reconociendo las características de las propias zonas de producción y las demandas y necesidades de </w:t>
      </w:r>
      <w:r w:rsidR="003357A3">
        <w:t>pueblos indígenas u originarios</w:t>
      </w:r>
      <w:r w:rsidR="00B1704E">
        <w:t xml:space="preserve"> </w:t>
      </w:r>
      <w:r>
        <w:t>y su cosmovisión, se promoverá un desarrollo más inclusivo y ambiental en el Perú.</w:t>
      </w:r>
    </w:p>
    <w:p w14:paraId="51EF02EE" w14:textId="55B7547F" w:rsidR="00E41CFE" w:rsidRPr="00AA3FDF" w:rsidRDefault="00E41CFE" w:rsidP="00E41CFE">
      <w:pPr>
        <w:spacing w:after="0" w:line="276" w:lineRule="auto"/>
        <w:jc w:val="both"/>
        <w:rPr>
          <w:b/>
          <w:i/>
          <w:iCs/>
        </w:rPr>
      </w:pPr>
      <w:r w:rsidRPr="00AA3FDF">
        <w:rPr>
          <w:b/>
          <w:i/>
          <w:iCs/>
        </w:rPr>
        <w:t xml:space="preserve">Los </w:t>
      </w:r>
      <w:r w:rsidR="00E810E2">
        <w:rPr>
          <w:b/>
          <w:i/>
          <w:iCs/>
        </w:rPr>
        <w:t>A</w:t>
      </w:r>
      <w:r w:rsidRPr="00AA3FDF">
        <w:rPr>
          <w:b/>
          <w:i/>
          <w:iCs/>
        </w:rPr>
        <w:t>ndes</w:t>
      </w:r>
    </w:p>
    <w:p w14:paraId="59504C63" w14:textId="77777777" w:rsidR="00E41CFE" w:rsidRDefault="00E41CFE" w:rsidP="00E41CFE">
      <w:pPr>
        <w:spacing w:after="0" w:line="276" w:lineRule="auto"/>
        <w:jc w:val="both"/>
        <w:rPr>
          <w:b/>
        </w:rPr>
      </w:pPr>
    </w:p>
    <w:p w14:paraId="788F4954" w14:textId="75E2C1B7" w:rsidR="00E41CFE" w:rsidRDefault="00E41CFE" w:rsidP="00E41CFE">
      <w:pPr>
        <w:spacing w:after="200" w:line="276" w:lineRule="auto"/>
        <w:jc w:val="both"/>
      </w:pPr>
      <w:r>
        <w:t xml:space="preserve">La agricultura andina es uno de los mejores ejemplos de la adaptación y el conocimiento de los agricultores a su entorno desde hace más de 5000 años. La presencia actual del conocimiento agrícola indígena incluye terrazas, campos de camellones, cosecha de </w:t>
      </w:r>
      <w:r w:rsidR="005D6DA5">
        <w:t>agua, sistemas</w:t>
      </w:r>
      <w:r>
        <w:t xml:space="preserve"> locales de irrigación y herramientas agrícolas tradicionales, cultivos y ganado nativo y doméstico adaptado a diferentes pisos altitudinales.</w:t>
      </w:r>
    </w:p>
    <w:p w14:paraId="2BFD13C7" w14:textId="77777777" w:rsidR="00E41CFE" w:rsidRDefault="00E41CFE" w:rsidP="00E41CFE">
      <w:pPr>
        <w:spacing w:after="200" w:line="276" w:lineRule="auto"/>
        <w:jc w:val="both"/>
      </w:pPr>
      <w:r>
        <w:t>Existen dos enfoques relevantes que caracteriza a la agricultura familiar: la agrobiodiversidad y el manejo social de los recursos.</w:t>
      </w:r>
    </w:p>
    <w:p w14:paraId="26EC814D" w14:textId="54267D9F" w:rsidR="00E41CFE" w:rsidRDefault="00E41CFE" w:rsidP="00E41CFE">
      <w:pPr>
        <w:spacing w:after="200" w:line="276" w:lineRule="auto"/>
        <w:jc w:val="both"/>
      </w:pPr>
      <w:r>
        <w:t xml:space="preserve">Por un lado, la riqueza en </w:t>
      </w:r>
      <w:r w:rsidR="00AC6013">
        <w:t>agrobiodiversidad</w:t>
      </w:r>
      <w:r>
        <w:t xml:space="preserve"> es la principal característica dentro de los sistemas agrícolas tradicionales de las comunidades nativas. Aún se cultivan más de 20 especies diferentes de cultivos alimenticios y un gran número de variedades nativas (especies nativas como papa, quinua, </w:t>
      </w:r>
      <w:proofErr w:type="spellStart"/>
      <w:r>
        <w:t>kañiwa</w:t>
      </w:r>
      <w:proofErr w:type="spellEnd"/>
      <w:r>
        <w:t xml:space="preserve">, oca, olluco, </w:t>
      </w:r>
      <w:proofErr w:type="spellStart"/>
      <w:r>
        <w:t>mashua</w:t>
      </w:r>
      <w:proofErr w:type="spellEnd"/>
      <w:r>
        <w:t xml:space="preserve">, lupino y diferentes frutas de altura). Sin embargo, estudios recientes muestran que algunas variedades nativas de maíz y papa se están perdiendo y otras están reducidas en su área de cultivo, como consecuencia de la introducción de especies comerciales, entre otras (FAO, s/f). </w:t>
      </w:r>
    </w:p>
    <w:p w14:paraId="5A292FCD" w14:textId="1CA381A4" w:rsidR="00E41CFE" w:rsidRDefault="00E41CFE" w:rsidP="00E41CFE">
      <w:pPr>
        <w:spacing w:after="200" w:line="276" w:lineRule="auto"/>
        <w:jc w:val="both"/>
      </w:pPr>
      <w:r>
        <w:t xml:space="preserve">La </w:t>
      </w:r>
      <w:r w:rsidR="000F731D">
        <w:t>agrobiodiversidad</w:t>
      </w:r>
      <w:r>
        <w:t xml:space="preserve"> es fruto del manejo de pisos ecológicos de las comunidades, entendida como “verticalidad”. Esta técnica de gestión del paisaje heterogéneo se basa en el principio de complementariedad, que fue el principio organizador de la sociedad andina (Brush, 1992). Consiste en el uso complementario y paralelo de zonas de producción en diferentes altitudes. Cada zona de producción se caracteriza por una asociación de cultivos particular y una tecnología apropiada para su producción, un propio sistema administrativo que equilibra los requisitos del control comunitario y las preferencias individuales; un calendario para la coordinación de actividades productivas y un sistema de tenencia de la tierra (Mayer, 1985, pp. 45-84).</w:t>
      </w:r>
    </w:p>
    <w:p w14:paraId="791BBA97" w14:textId="77777777" w:rsidR="00E41CFE" w:rsidRDefault="00E41CFE" w:rsidP="00E41CFE">
      <w:pPr>
        <w:spacing w:after="200" w:line="276" w:lineRule="auto"/>
        <w:jc w:val="both"/>
      </w:pPr>
      <w:r>
        <w:t>En cuanto al manejo social de recursos naturales, muchas comunidades indígenas son conscientes de la importancia de la tierra y los cultivos para su supervivencia cultural. Se esfuerzan por proteger estos recursos a través de asambleas anuales de aldeas, rotación de parcelas de tierra, uso de pastos comunales y variedades plantadas (</w:t>
      </w:r>
      <w:proofErr w:type="spellStart"/>
      <w:r>
        <w:t>Rhoades</w:t>
      </w:r>
      <w:proofErr w:type="spellEnd"/>
      <w:r>
        <w:t xml:space="preserve"> &amp; Nazarea, 1998). La comunidad hace cumplir estas regulaciones con sanciones y el liderazgo se rota entre los hogares para asegurar la responsabilidad de todos a lo largo del tiempo (Peñafiel y Minaya, 2022).</w:t>
      </w:r>
    </w:p>
    <w:p w14:paraId="37D21B02" w14:textId="77777777" w:rsidR="00E41CFE" w:rsidRDefault="00E41CFE" w:rsidP="00E41CFE">
      <w:pPr>
        <w:spacing w:after="200" w:line="276" w:lineRule="auto"/>
        <w:jc w:val="both"/>
      </w:pPr>
      <w:r>
        <w:t>Los sistemas andinos son famosos por ser sostenibles para los suelos y la tierra como parte del cultivo (FAO, s.f.). Estas zonas mantienen la mayor parte de las antiguas tecnologías agrícolas tradicionales de la zona. Sin embargo, problemas como la emigración de los jóvenes para conseguir trabajo y educación a las ciudades provocan una grave pérdida de conocimientos y de biodiversidad.</w:t>
      </w:r>
    </w:p>
    <w:p w14:paraId="248F1D3B" w14:textId="77777777" w:rsidR="006E0774" w:rsidRDefault="006E0774" w:rsidP="00E41CFE">
      <w:pPr>
        <w:spacing w:after="0" w:line="276" w:lineRule="auto"/>
        <w:jc w:val="both"/>
        <w:rPr>
          <w:ins w:id="672" w:author="Carmen del Rosario Bahamonde Quinteros" w:date="2023-09-05T10:21:00Z"/>
          <w:b/>
          <w:i/>
          <w:iCs/>
        </w:rPr>
      </w:pPr>
    </w:p>
    <w:p w14:paraId="1262E1CA" w14:textId="77777777" w:rsidR="00E41CFE" w:rsidRPr="00AA3FDF" w:rsidRDefault="00E41CFE" w:rsidP="00E41CFE">
      <w:pPr>
        <w:spacing w:after="0" w:line="276" w:lineRule="auto"/>
        <w:jc w:val="both"/>
        <w:rPr>
          <w:b/>
          <w:i/>
          <w:iCs/>
        </w:rPr>
      </w:pPr>
      <w:r w:rsidRPr="00AA3FDF">
        <w:rPr>
          <w:b/>
          <w:i/>
          <w:iCs/>
        </w:rPr>
        <w:t>La Amazonía</w:t>
      </w:r>
    </w:p>
    <w:p w14:paraId="767CAF7D" w14:textId="77777777" w:rsidR="00E41CFE" w:rsidRDefault="00E41CFE" w:rsidP="00E41CFE">
      <w:pPr>
        <w:spacing w:after="0" w:line="276" w:lineRule="auto"/>
        <w:jc w:val="both"/>
        <w:rPr>
          <w:b/>
        </w:rPr>
      </w:pPr>
    </w:p>
    <w:p w14:paraId="28653597" w14:textId="77777777" w:rsidR="00E41CFE" w:rsidRDefault="00E41CFE" w:rsidP="00E41CFE">
      <w:pPr>
        <w:spacing w:after="200" w:line="276" w:lineRule="auto"/>
        <w:jc w:val="both"/>
      </w:pPr>
      <w:r>
        <w:t>Existen dos enfoques opuestos en relación con el desarrollo en la Amazonía. Por un lado, el gobierno de Fujimori promovió la inversión en agricultura a gran escala, tanto en la sierra como en la Amazonía. La agricultura en Perú es una causa importante de deforestación, ya que los pequeños agricultores queman bosques cercanos para expandir sus tierras de cultivo (</w:t>
      </w:r>
      <w:proofErr w:type="spellStart"/>
      <w:r>
        <w:t>Rainforest</w:t>
      </w:r>
      <w:proofErr w:type="spellEnd"/>
      <w:r>
        <w:t xml:space="preserve">, </w:t>
      </w:r>
      <w:proofErr w:type="spellStart"/>
      <w:r>
        <w:t>s.f</w:t>
      </w:r>
      <w:proofErr w:type="spellEnd"/>
      <w:r>
        <w:t>). Estos asentamientos iniciales pueden multiplicarse y convertirse en granjas agrícolas de escala industrial. Por otro lado, empresas agroindustriales ingresaron a la región para satisfacer la creciente demanda internacional de materias primas, como el aceite de palma, utilizado en productos cosméticos y alimenticios. Las plantaciones de palma de aceite han crecido en cerca de </w:t>
      </w:r>
      <w:hyperlink r:id="rId88">
        <w:r>
          <w:t>95 por ciento</w:t>
        </w:r>
      </w:hyperlink>
      <w:r>
        <w:t> en los últimos diez años en Perú. La </w:t>
      </w:r>
      <w:hyperlink r:id="rId89">
        <w:r>
          <w:t>agroindustria</w:t>
        </w:r>
      </w:hyperlink>
      <w:r>
        <w:t xml:space="preserve"> ha traído deforestación a Loreto y San Martín al norte; a Ucayali, Huánuco y Pasco, en el centro del país; y a Madre de Dios, al sur (Ramirez &amp; </w:t>
      </w:r>
      <w:proofErr w:type="spellStart"/>
      <w:r>
        <w:t>Cardenas</w:t>
      </w:r>
      <w:proofErr w:type="spellEnd"/>
      <w:r>
        <w:t>, 2022).</w:t>
      </w:r>
    </w:p>
    <w:p w14:paraId="4DC599FA" w14:textId="77777777" w:rsidR="00E41CFE" w:rsidRDefault="00E41CFE" w:rsidP="00E41CFE">
      <w:pPr>
        <w:spacing w:after="200" w:line="276" w:lineRule="auto"/>
        <w:jc w:val="both"/>
      </w:pPr>
      <w:r>
        <w:t>Por otro lado, los compromisos internacionales como el CBD 1992, CITES y ODS al 2030 proponen un enfoque más amplio para el desarrollo sostenible en la Amazonía. El CBD busca la creación de áreas protegidas para conservar la biodiversidad y mitigar el cambio climático. En el Perú, se resalta que efectivamente las Áreas Naturales Protegidas han reducido en sus fronteras la probabilidad de deforestación entre 7% y 12% (CIES, 2023). También existen convenios, como CITES, que buscan combatir el tráfico ilegal de especies silvestres de flora y fauna.</w:t>
      </w:r>
    </w:p>
    <w:p w14:paraId="30B0E789" w14:textId="77777777" w:rsidR="00E41CFE" w:rsidRDefault="00E41CFE" w:rsidP="00E41CFE">
      <w:pPr>
        <w:spacing w:after="200" w:line="276" w:lineRule="auto"/>
        <w:jc w:val="both"/>
      </w:pPr>
      <w:r>
        <w:t>A nivel mundial, las tierras gestionadas por Pueblos Indígenas y Comunidades Locales a menudo conservan altos niveles de biodiversidad (</w:t>
      </w:r>
      <w:proofErr w:type="spellStart"/>
      <w:r>
        <w:t>Naughton</w:t>
      </w:r>
      <w:proofErr w:type="spellEnd"/>
      <w:r>
        <w:t xml:space="preserve">-Treves, Buck </w:t>
      </w:r>
      <w:proofErr w:type="spellStart"/>
      <w:r>
        <w:t>Holland</w:t>
      </w:r>
      <w:proofErr w:type="spellEnd"/>
      <w:r>
        <w:t xml:space="preserve"> &amp; Brandon, 2005). Estos grupos tienen un papel activo en los debates sobre áreas protegidas y conservación de la biodiversidad, a nivel nacional e internacional. Sin embargo, su lucha no se centra únicamente en la conservación, sino también en la defensa de su territorio y contra el </w:t>
      </w:r>
      <w:proofErr w:type="spellStart"/>
      <w:r>
        <w:t>extractivismo</w:t>
      </w:r>
      <w:proofErr w:type="spellEnd"/>
      <w:r>
        <w:t xml:space="preserve">. </w:t>
      </w:r>
    </w:p>
    <w:p w14:paraId="0DAF32D6" w14:textId="77777777" w:rsidR="00E41CFE" w:rsidRDefault="00E41CFE" w:rsidP="00E41CFE">
      <w:pPr>
        <w:spacing w:after="200" w:line="276" w:lineRule="auto"/>
        <w:jc w:val="both"/>
      </w:pPr>
      <w:r>
        <w:t xml:space="preserve">Las zonas más afectadas por la deforestación se encuentran en la cuenca del Amazonas y se concentran en las comunidades indígenas de los departamentos de Ucayali, Pasco, Junín y Huánuco, centro del país; en Loreto, al norte; y en Madre de Dios, al sur de Perú. Además, la industria maderera desempeña un papel importante en la economía amazónica, generando empleos a través de la tala legal e ilegal. Gran parte de la madera extraída se utiliza localmente, pero también se exporta a mercados extranjeros, principalmente China (Ramirez &amp; </w:t>
      </w:r>
      <w:proofErr w:type="spellStart"/>
      <w:r>
        <w:t>Cardenas</w:t>
      </w:r>
      <w:proofErr w:type="spellEnd"/>
      <w:r>
        <w:t>, 2022). Aunque existen autorizaciones y concesiones legales para la extracción maderera en los denominados “Bosques de Producción Permanente” otorgado por el Servicio Nacional Forestal y de Fauna Silvestre (SERFOR) del MIDAGRI o las licencias que otorga las Administraciones Técnicas Forestales y de Fauna Silvestre (ATFFS) que son parte de los gobiernos departamentales, se estima que el 80% de la madera cosechada en Perú proviene de fuentes ilegales.</w:t>
      </w:r>
    </w:p>
    <w:p w14:paraId="05CC94F9" w14:textId="7280DFA0" w:rsidR="00E41CFE" w:rsidRPr="00632568" w:rsidRDefault="00E41CFE" w:rsidP="00E41CFE">
      <w:pPr>
        <w:spacing w:after="200" w:line="276" w:lineRule="auto"/>
        <w:jc w:val="both"/>
      </w:pPr>
      <w:r>
        <w:t xml:space="preserve">Por último, el tráfico ilegal de madera ha llevado a una persecución violenta de líderes indígenas que protegen sus tierras de la degradación ambiental (Ramirez &amp; </w:t>
      </w:r>
      <w:proofErr w:type="spellStart"/>
      <w:r>
        <w:t>Cardenas</w:t>
      </w:r>
      <w:proofErr w:type="spellEnd"/>
      <w:r>
        <w:t>, 2022). Durante los últimos años, se ha registrado un aumento en el asesinato de defensores ambientales en Perú, especialmente en zonas donde prevalecen actividades como la tala, el tráfico de drogas, la minería ilegal y el tráfico de tierras.</w:t>
      </w:r>
      <w:commentRangeEnd w:id="671"/>
      <w:r w:rsidR="0054691E">
        <w:rPr>
          <w:rStyle w:val="Refdecomentario"/>
          <w:rFonts w:eastAsiaTheme="minorHAnsi"/>
        </w:rPr>
        <w:commentReference w:id="671"/>
      </w:r>
    </w:p>
    <w:tbl>
      <w:tblPr>
        <w:tblStyle w:val="Tablaconcuadrcula"/>
        <w:tblW w:w="0" w:type="auto"/>
        <w:tblLook w:val="04A0" w:firstRow="1" w:lastRow="0" w:firstColumn="1" w:lastColumn="0" w:noHBand="0" w:noVBand="1"/>
      </w:tblPr>
      <w:tblGrid>
        <w:gridCol w:w="8494"/>
      </w:tblGrid>
      <w:tr w:rsidR="00E41CFE" w14:paraId="17E19BDD" w14:textId="77777777" w:rsidTr="004D4C92">
        <w:tc>
          <w:tcPr>
            <w:tcW w:w="8494" w:type="dxa"/>
          </w:tcPr>
          <w:p w14:paraId="5E2825ED" w14:textId="17F85075" w:rsidR="00632568" w:rsidRPr="00726261" w:rsidRDefault="00632568" w:rsidP="00632568">
            <w:pPr>
              <w:pStyle w:val="Descripcin"/>
              <w:rPr>
                <w:sz w:val="20"/>
                <w:szCs w:val="20"/>
              </w:rPr>
            </w:pPr>
            <w:bookmarkStart w:id="673" w:name="_Toc143203071"/>
            <w:r w:rsidRPr="00726261">
              <w:rPr>
                <w:sz w:val="20"/>
                <w:szCs w:val="20"/>
              </w:rPr>
              <w:t xml:space="preserve">Cuadro </w:t>
            </w:r>
            <w:r w:rsidRPr="00726261">
              <w:rPr>
                <w:sz w:val="20"/>
                <w:szCs w:val="20"/>
              </w:rPr>
              <w:fldChar w:fldCharType="begin"/>
            </w:r>
            <w:r w:rsidRPr="00726261">
              <w:rPr>
                <w:sz w:val="20"/>
                <w:szCs w:val="20"/>
              </w:rPr>
              <w:instrText xml:space="preserve"> SEQ Cuadro \* ARABIC </w:instrText>
            </w:r>
            <w:r w:rsidRPr="00726261">
              <w:rPr>
                <w:sz w:val="20"/>
                <w:szCs w:val="20"/>
              </w:rPr>
              <w:fldChar w:fldCharType="separate"/>
            </w:r>
            <w:r w:rsidR="00740F56">
              <w:rPr>
                <w:noProof/>
                <w:sz w:val="20"/>
                <w:szCs w:val="20"/>
              </w:rPr>
              <w:t>3</w:t>
            </w:r>
            <w:r w:rsidRPr="00726261">
              <w:rPr>
                <w:noProof/>
                <w:sz w:val="20"/>
                <w:szCs w:val="20"/>
              </w:rPr>
              <w:fldChar w:fldCharType="end"/>
            </w:r>
            <w:r w:rsidRPr="00726261">
              <w:rPr>
                <w:sz w:val="20"/>
                <w:szCs w:val="20"/>
              </w:rPr>
              <w:t>. Ejemplo de iniciativas de pueblos indígenas u originarios que se insertaron a la economía mundial</w:t>
            </w:r>
            <w:bookmarkEnd w:id="673"/>
          </w:p>
          <w:p w14:paraId="6DA3371F" w14:textId="4D94BD1F" w:rsidR="00E41CFE" w:rsidRPr="00726261" w:rsidRDefault="00E41CFE" w:rsidP="00632568">
            <w:pPr>
              <w:spacing w:before="240" w:after="200" w:line="276" w:lineRule="auto"/>
              <w:jc w:val="both"/>
              <w:rPr>
                <w:b/>
                <w:bCs/>
                <w:i/>
                <w:iCs/>
                <w:sz w:val="20"/>
                <w:szCs w:val="20"/>
              </w:rPr>
            </w:pPr>
            <w:proofErr w:type="spellStart"/>
            <w:r w:rsidRPr="00726261">
              <w:rPr>
                <w:b/>
                <w:bCs/>
                <w:i/>
                <w:iCs/>
                <w:sz w:val="20"/>
                <w:szCs w:val="20"/>
              </w:rPr>
              <w:t>Kemito</w:t>
            </w:r>
            <w:proofErr w:type="spellEnd"/>
            <w:r w:rsidRPr="00726261">
              <w:rPr>
                <w:b/>
                <w:bCs/>
                <w:i/>
                <w:iCs/>
                <w:sz w:val="20"/>
                <w:szCs w:val="20"/>
              </w:rPr>
              <w:t xml:space="preserve"> Ene</w:t>
            </w:r>
          </w:p>
          <w:p w14:paraId="2986899D" w14:textId="77777777" w:rsidR="00E41CFE" w:rsidRPr="00726261" w:rsidRDefault="00E41CFE" w:rsidP="004D4C92">
            <w:pPr>
              <w:spacing w:after="200" w:line="276" w:lineRule="auto"/>
              <w:jc w:val="both"/>
              <w:rPr>
                <w:sz w:val="20"/>
                <w:szCs w:val="20"/>
              </w:rPr>
            </w:pPr>
            <w:r w:rsidRPr="00726261">
              <w:rPr>
                <w:sz w:val="20"/>
                <w:szCs w:val="20"/>
              </w:rPr>
              <w:t xml:space="preserve">En 2010 nació la Asociación </w:t>
            </w:r>
            <w:proofErr w:type="spellStart"/>
            <w:r w:rsidRPr="00726261">
              <w:rPr>
                <w:sz w:val="20"/>
                <w:szCs w:val="20"/>
              </w:rPr>
              <w:t>Kemito</w:t>
            </w:r>
            <w:proofErr w:type="spellEnd"/>
            <w:r w:rsidRPr="00726261">
              <w:rPr>
                <w:sz w:val="20"/>
                <w:szCs w:val="20"/>
              </w:rPr>
              <w:t xml:space="preserve"> Ene, con el respaldo de la Central </w:t>
            </w:r>
            <w:proofErr w:type="spellStart"/>
            <w:r w:rsidRPr="00726261">
              <w:rPr>
                <w:sz w:val="20"/>
                <w:szCs w:val="20"/>
              </w:rPr>
              <w:t>Asháninka</w:t>
            </w:r>
            <w:proofErr w:type="spellEnd"/>
            <w:r w:rsidRPr="00726261">
              <w:rPr>
                <w:sz w:val="20"/>
                <w:szCs w:val="20"/>
              </w:rPr>
              <w:t xml:space="preserve"> del río Ene (CARE) y </w:t>
            </w:r>
            <w:proofErr w:type="spellStart"/>
            <w:r w:rsidRPr="00726261">
              <w:rPr>
                <w:sz w:val="20"/>
                <w:szCs w:val="20"/>
              </w:rPr>
              <w:t>Rainforest</w:t>
            </w:r>
            <w:proofErr w:type="spellEnd"/>
            <w:r w:rsidRPr="00726261">
              <w:rPr>
                <w:sz w:val="20"/>
                <w:szCs w:val="20"/>
              </w:rPr>
              <w:t xml:space="preserve"> </w:t>
            </w:r>
            <w:proofErr w:type="spellStart"/>
            <w:r w:rsidRPr="00726261">
              <w:rPr>
                <w:sz w:val="20"/>
                <w:szCs w:val="20"/>
              </w:rPr>
              <w:t>Foundation</w:t>
            </w:r>
            <w:proofErr w:type="spellEnd"/>
            <w:r w:rsidRPr="00726261">
              <w:rPr>
                <w:sz w:val="20"/>
                <w:szCs w:val="20"/>
              </w:rPr>
              <w:t xml:space="preserve"> UK, para rescatar el cacao y el café que crece naturalmente en la Amazonía peruana y conseguir un cultivo sostenible. Iniciando con 42 productores de cacao y con el tiempo este proyecto ha ido sumando más familias que en la actualidad sobrepasan las 462, de las cuales, 377 son productores de cacao y 85 son productores de café. Contamos con 85 mujeres que participan como titulares en la Asociación (Antezana, 2021).</w:t>
            </w:r>
          </w:p>
          <w:p w14:paraId="295A0E80" w14:textId="77777777" w:rsidR="00E41CFE" w:rsidRPr="00726261" w:rsidRDefault="00E41CFE" w:rsidP="004D4C92">
            <w:pPr>
              <w:spacing w:after="200" w:line="276" w:lineRule="auto"/>
              <w:jc w:val="both"/>
              <w:rPr>
                <w:sz w:val="20"/>
                <w:szCs w:val="20"/>
              </w:rPr>
            </w:pPr>
            <w:r w:rsidRPr="00726261">
              <w:rPr>
                <w:sz w:val="20"/>
                <w:szCs w:val="20"/>
              </w:rPr>
              <w:t>Desde el 2015 han estado haciendo exportaciones al exterior, sobre todo a Australia. En el año 2020 llegó a exportar sus Año 2020 40TM de grano de cacao.</w:t>
            </w:r>
          </w:p>
          <w:p w14:paraId="7EEAFC65" w14:textId="57718B03" w:rsidR="00E41CFE" w:rsidRPr="00726261" w:rsidRDefault="00E41CFE" w:rsidP="00632568">
            <w:pPr>
              <w:keepNext/>
              <w:spacing w:after="200" w:line="276" w:lineRule="auto"/>
              <w:jc w:val="both"/>
              <w:rPr>
                <w:sz w:val="20"/>
                <w:szCs w:val="20"/>
              </w:rPr>
            </w:pPr>
            <w:r w:rsidRPr="00726261">
              <w:rPr>
                <w:sz w:val="20"/>
                <w:szCs w:val="20"/>
              </w:rPr>
              <w:t xml:space="preserve">En el 2019 crearon </w:t>
            </w:r>
            <w:r w:rsidR="00D61B15" w:rsidRPr="00726261">
              <w:rPr>
                <w:sz w:val="20"/>
                <w:szCs w:val="20"/>
              </w:rPr>
              <w:t>su marca colectiva</w:t>
            </w:r>
            <w:r w:rsidRPr="00726261">
              <w:rPr>
                <w:sz w:val="20"/>
                <w:szCs w:val="20"/>
              </w:rPr>
              <w:t xml:space="preserve"> “</w:t>
            </w:r>
            <w:proofErr w:type="spellStart"/>
            <w:r w:rsidRPr="00726261">
              <w:rPr>
                <w:sz w:val="20"/>
                <w:szCs w:val="20"/>
              </w:rPr>
              <w:t>Kemito</w:t>
            </w:r>
            <w:proofErr w:type="spellEnd"/>
            <w:r w:rsidRPr="00726261">
              <w:rPr>
                <w:sz w:val="20"/>
                <w:szCs w:val="20"/>
              </w:rPr>
              <w:t xml:space="preserve"> </w:t>
            </w:r>
            <w:r w:rsidR="00D61B15" w:rsidRPr="00726261">
              <w:rPr>
                <w:sz w:val="20"/>
                <w:szCs w:val="20"/>
              </w:rPr>
              <w:t>Ene” y</w:t>
            </w:r>
            <w:r w:rsidRPr="00726261">
              <w:rPr>
                <w:sz w:val="20"/>
                <w:szCs w:val="20"/>
              </w:rPr>
              <w:t xml:space="preserve"> la registraron en INDECOPI. Los productos que ofrecen son Cacao, cacao tostado, cacao en polvo, pasta de cacao, cacao con leche, bebidas a base de cacao, café, café molido, café tostado, y sin tostar, bebidas a base de café.</w:t>
            </w:r>
          </w:p>
        </w:tc>
      </w:tr>
    </w:tbl>
    <w:p w14:paraId="7296ADBE" w14:textId="77777777" w:rsidR="00C9178A" w:rsidRDefault="00C9178A" w:rsidP="000F731D">
      <w:pPr>
        <w:pStyle w:val="Ttulo5"/>
        <w:spacing w:after="240"/>
        <w:jc w:val="both"/>
        <w:rPr>
          <w:color w:val="44546A" w:themeColor="text2"/>
        </w:rPr>
      </w:pPr>
      <w:bookmarkStart w:id="674" w:name="_Toc137231237"/>
      <w:bookmarkStart w:id="675" w:name="_Toc137491104"/>
    </w:p>
    <w:p w14:paraId="4026BF51" w14:textId="6CD6A7CE" w:rsidR="00E41CFE" w:rsidRDefault="00E41CFE" w:rsidP="000F731D">
      <w:pPr>
        <w:pStyle w:val="Ttulo5"/>
        <w:spacing w:after="240"/>
        <w:jc w:val="both"/>
        <w:rPr>
          <w:color w:val="44546A" w:themeColor="text2"/>
        </w:rPr>
      </w:pPr>
      <w:bookmarkStart w:id="676" w:name="_Toc143624309"/>
      <w:r w:rsidRPr="000E1FAB">
        <w:rPr>
          <w:color w:val="44546A" w:themeColor="text2"/>
        </w:rPr>
        <w:t>2.</w:t>
      </w:r>
      <w:r w:rsidR="00D61B15">
        <w:rPr>
          <w:color w:val="44546A" w:themeColor="text2"/>
        </w:rPr>
        <w:t>5</w:t>
      </w:r>
      <w:r w:rsidRPr="000E1FAB">
        <w:rPr>
          <w:color w:val="44546A" w:themeColor="text2"/>
        </w:rPr>
        <w:t xml:space="preserve">.2.8.2. </w:t>
      </w:r>
      <w:bookmarkEnd w:id="674"/>
      <w:bookmarkEnd w:id="675"/>
      <w:r w:rsidR="00932D08" w:rsidRPr="009C5841">
        <w:rPr>
          <w:caps w:val="0"/>
          <w:color w:val="44546A" w:themeColor="text2"/>
        </w:rPr>
        <w:t>Limitada producción,</w:t>
      </w:r>
      <w:r>
        <w:rPr>
          <w:color w:val="44546A" w:themeColor="text2"/>
        </w:rPr>
        <w:t xml:space="preserve"> </w:t>
      </w:r>
      <w:r w:rsidR="00932D08" w:rsidRPr="009C5841">
        <w:rPr>
          <w:caps w:val="0"/>
          <w:color w:val="44546A" w:themeColor="text2"/>
        </w:rPr>
        <w:t xml:space="preserve">transformación y comercialización de los productos priorizados por los </w:t>
      </w:r>
      <w:r w:rsidR="00932D08">
        <w:rPr>
          <w:caps w:val="0"/>
          <w:color w:val="44546A" w:themeColor="text2"/>
        </w:rPr>
        <w:t xml:space="preserve">pueblos indígenas u originarios </w:t>
      </w:r>
      <w:r w:rsidR="00932D08" w:rsidRPr="009C5841">
        <w:rPr>
          <w:caps w:val="0"/>
          <w:color w:val="44546A" w:themeColor="text2"/>
        </w:rPr>
        <w:t>y su articulación a mercados nacionales e internacionales</w:t>
      </w:r>
      <w:bookmarkEnd w:id="676"/>
    </w:p>
    <w:p w14:paraId="23C8DB22" w14:textId="70CB9ACF" w:rsidR="00E41CFE" w:rsidRDefault="00E41CFE" w:rsidP="00E41CFE">
      <w:pPr>
        <w:spacing w:after="0" w:line="276" w:lineRule="auto"/>
        <w:jc w:val="both"/>
      </w:pPr>
      <w:r>
        <w:t xml:space="preserve">En esta parte se hará una revisión del desempeño de la agricultura a nivel nacional con el fin de señalar las oportunidades de desarrollo. En la primera parte se exponen los principales productos agropecuarios que se exportan internacionalmente, en la segunda parte se recalca el papel de la agricultura familiar en el mercado nacional, finalmente, se presenta el estado de la </w:t>
      </w:r>
      <w:r w:rsidRPr="0045135E">
        <w:t>Cámara de Comercio de los Pueblos Indígenas del Perú</w:t>
      </w:r>
      <w:r>
        <w:t xml:space="preserve">, la cual, institucionaliza la preocupación de los </w:t>
      </w:r>
      <w:r w:rsidR="005D6DA5">
        <w:t xml:space="preserve">pueblos indígenas u originarios </w:t>
      </w:r>
      <w:r>
        <w:t>respecto a la producción y comercio de sus productos.</w:t>
      </w:r>
      <w:r w:rsidRPr="0045135E">
        <w:cr/>
      </w:r>
    </w:p>
    <w:p w14:paraId="6B8B8024" w14:textId="77777777" w:rsidR="00E41CFE" w:rsidRPr="009C5841" w:rsidRDefault="00E41CFE" w:rsidP="00E41CFE">
      <w:pPr>
        <w:spacing w:after="0" w:line="276" w:lineRule="auto"/>
        <w:jc w:val="both"/>
        <w:rPr>
          <w:b/>
          <w:i/>
          <w:iCs/>
        </w:rPr>
      </w:pPr>
      <w:r w:rsidRPr="009C5841">
        <w:rPr>
          <w:b/>
          <w:i/>
          <w:iCs/>
        </w:rPr>
        <w:t>Mercado internacional</w:t>
      </w:r>
    </w:p>
    <w:p w14:paraId="61BFC848" w14:textId="77777777" w:rsidR="00E41CFE" w:rsidRDefault="00E41CFE" w:rsidP="00E41CFE">
      <w:pPr>
        <w:spacing w:after="0" w:line="276" w:lineRule="auto"/>
        <w:jc w:val="both"/>
        <w:rPr>
          <w:b/>
        </w:rPr>
      </w:pPr>
    </w:p>
    <w:p w14:paraId="15735EE1" w14:textId="77777777" w:rsidR="00E41CFE" w:rsidRDefault="00E41CFE" w:rsidP="00E41CFE">
      <w:pPr>
        <w:spacing w:after="200" w:line="276" w:lineRule="auto"/>
        <w:jc w:val="both"/>
        <w:rPr>
          <w:highlight w:val="white"/>
        </w:rPr>
      </w:pPr>
      <w:r>
        <w:rPr>
          <w:highlight w:val="white"/>
        </w:rPr>
        <w:t>La promoción de la agroindustria en el Perú ha abierto puertas a nivel internacional en los últimos años. Los productos bandera son las paltas, espárragos, uvas, arándanos, café, mango, la quinua, los bananos y el cacao.</w:t>
      </w:r>
    </w:p>
    <w:p w14:paraId="2FD30994" w14:textId="7644C775" w:rsidR="00716CDC" w:rsidRDefault="00E41CFE" w:rsidP="00E41CFE">
      <w:pPr>
        <w:spacing w:after="200" w:line="276" w:lineRule="auto"/>
        <w:jc w:val="both"/>
        <w:rPr>
          <w:highlight w:val="white"/>
        </w:rPr>
      </w:pPr>
      <w:r>
        <w:rPr>
          <w:highlight w:val="white"/>
        </w:rPr>
        <w:t>Como se puede ver en la siguiente imagen, el rubro de exportaciones en frutos comestibles tuvo un despegue frente a los productos agr</w:t>
      </w:r>
      <w:r w:rsidR="002919DA">
        <w:rPr>
          <w:highlight w:val="white"/>
        </w:rPr>
        <w:t xml:space="preserve">ícolas exportados comúnmente.  </w:t>
      </w:r>
    </w:p>
    <w:p w14:paraId="6623FADB" w14:textId="65CF96E1" w:rsidR="00C9178A" w:rsidRDefault="00C9178A" w:rsidP="00E41CFE">
      <w:pPr>
        <w:spacing w:after="200" w:line="276" w:lineRule="auto"/>
        <w:jc w:val="both"/>
        <w:rPr>
          <w:highlight w:val="white"/>
        </w:rPr>
      </w:pPr>
    </w:p>
    <w:p w14:paraId="67DC2DFF" w14:textId="1C4D2D0A" w:rsidR="00726261" w:rsidRDefault="00726261" w:rsidP="00E41CFE">
      <w:pPr>
        <w:spacing w:after="200" w:line="276" w:lineRule="auto"/>
        <w:jc w:val="both"/>
        <w:rPr>
          <w:highlight w:val="white"/>
        </w:rPr>
      </w:pPr>
    </w:p>
    <w:p w14:paraId="57C58C68" w14:textId="2AC4468E" w:rsidR="00726261" w:rsidRDefault="00726261" w:rsidP="00E41CFE">
      <w:pPr>
        <w:spacing w:after="200" w:line="276" w:lineRule="auto"/>
        <w:jc w:val="both"/>
        <w:rPr>
          <w:highlight w:val="white"/>
        </w:rPr>
      </w:pPr>
    </w:p>
    <w:p w14:paraId="46D37799" w14:textId="069AACAC" w:rsidR="00726261" w:rsidRDefault="00726261" w:rsidP="00E41CFE">
      <w:pPr>
        <w:spacing w:after="200" w:line="276" w:lineRule="auto"/>
        <w:jc w:val="both"/>
        <w:rPr>
          <w:highlight w:val="white"/>
        </w:rPr>
      </w:pPr>
    </w:p>
    <w:p w14:paraId="76DEE8C5" w14:textId="06FAFA2A" w:rsidR="00726261" w:rsidRDefault="00726261" w:rsidP="00E41CFE">
      <w:pPr>
        <w:spacing w:after="200" w:line="276" w:lineRule="auto"/>
        <w:jc w:val="both"/>
        <w:rPr>
          <w:highlight w:val="white"/>
        </w:rPr>
      </w:pPr>
    </w:p>
    <w:p w14:paraId="0807B78A" w14:textId="4819A154" w:rsidR="00E41CFE" w:rsidRDefault="00E41CFE" w:rsidP="00E41CFE">
      <w:pPr>
        <w:pStyle w:val="Descripcin"/>
      </w:pPr>
      <w:bookmarkStart w:id="677" w:name="_Toc137233431"/>
      <w:bookmarkStart w:id="678" w:name="_Toc143202982"/>
      <w:r>
        <w:t xml:space="preserve">Gráfico </w:t>
      </w:r>
      <w:r w:rsidR="00000000">
        <w:fldChar w:fldCharType="begin"/>
      </w:r>
      <w:r w:rsidR="00000000">
        <w:instrText xml:space="preserve"> SEQ Gráfico \* ARABIC </w:instrText>
      </w:r>
      <w:r w:rsidR="00000000">
        <w:fldChar w:fldCharType="separate"/>
      </w:r>
      <w:r w:rsidR="00740F56">
        <w:rPr>
          <w:noProof/>
        </w:rPr>
        <w:t>33</w:t>
      </w:r>
      <w:r w:rsidR="00000000">
        <w:rPr>
          <w:noProof/>
        </w:rPr>
        <w:fldChar w:fldCharType="end"/>
      </w:r>
      <w:r>
        <w:t xml:space="preserve">. </w:t>
      </w:r>
      <w:r w:rsidRPr="00244F3A">
        <w:t>Productos agrícolas con mayor valor de exportación 20218-2022</w:t>
      </w:r>
      <w:bookmarkEnd w:id="677"/>
      <w:bookmarkEnd w:id="678"/>
    </w:p>
    <w:p w14:paraId="2B18E2AE" w14:textId="77777777" w:rsidR="00E41CFE" w:rsidRDefault="00E41CFE" w:rsidP="00DD04D5">
      <w:pPr>
        <w:spacing w:after="200" w:line="276" w:lineRule="auto"/>
        <w:jc w:val="center"/>
      </w:pPr>
      <w:r>
        <w:rPr>
          <w:noProof/>
        </w:rPr>
        <w:drawing>
          <wp:inline distT="0" distB="0" distL="0" distR="0" wp14:anchorId="260A4E24" wp14:editId="0862B7F1">
            <wp:extent cx="4558352" cy="2620371"/>
            <wp:effectExtent l="0" t="0" r="0" b="8890"/>
            <wp:docPr id="1725869335" name="Imagen 1725869335"/>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0"/>
                    <a:srcRect/>
                    <a:stretch>
                      <a:fillRect/>
                    </a:stretch>
                  </pic:blipFill>
                  <pic:spPr>
                    <a:xfrm>
                      <a:off x="0" y="0"/>
                      <a:ext cx="4567356" cy="2625547"/>
                    </a:xfrm>
                    <a:prstGeom prst="rect">
                      <a:avLst/>
                    </a:prstGeom>
                    <a:ln/>
                  </pic:spPr>
                </pic:pic>
              </a:graphicData>
            </a:graphic>
          </wp:inline>
        </w:drawing>
      </w:r>
    </w:p>
    <w:p w14:paraId="74BCF3DE" w14:textId="77777777" w:rsidR="00E41CFE" w:rsidRPr="00726261" w:rsidRDefault="00E41CFE" w:rsidP="00E41CFE">
      <w:pPr>
        <w:spacing w:after="200" w:line="276" w:lineRule="auto"/>
        <w:jc w:val="both"/>
        <w:rPr>
          <w:sz w:val="20"/>
        </w:rPr>
      </w:pPr>
      <w:r w:rsidRPr="00726261">
        <w:rPr>
          <w:sz w:val="20"/>
        </w:rPr>
        <w:t>Fuente: Superintendencia Nacional de Aduanas y Administración Tributaria (SUNAT) y MIDAGRI. Elaboración: Ministerio de Cultura - DGPI.</w:t>
      </w:r>
    </w:p>
    <w:p w14:paraId="0FE47081" w14:textId="4CE55691" w:rsidR="00E41CFE" w:rsidRDefault="00E41CFE" w:rsidP="00E41CFE">
      <w:pPr>
        <w:spacing w:after="200" w:line="276" w:lineRule="auto"/>
        <w:jc w:val="both"/>
        <w:rPr>
          <w:highlight w:val="white"/>
        </w:rPr>
      </w:pPr>
      <w:r>
        <w:rPr>
          <w:highlight w:val="white"/>
        </w:rPr>
        <w:t>El Régimen de Promoción Agraria (Ley 27360), con otras políticas de apertura comercial y tecnificación e innovación agraria, permitió al sector de exportaciones agrarias crecer exponencialmente entre los años 2000 (cuando se promulgó) y 2019. Las exportaciones agrícolas tradicionales lograron un crecimiento acumulado del 210% (de US$ 248 millones en 2000 a US$ 767 millones en 2019), mientras que las no tradicionales crecieron en 1,504%, al pasar de US$ 395 millones a US$ 6,329 millones (</w:t>
      </w:r>
      <w:proofErr w:type="spellStart"/>
      <w:r>
        <w:rPr>
          <w:highlight w:val="white"/>
        </w:rPr>
        <w:t>ComexPerú</w:t>
      </w:r>
      <w:proofErr w:type="spellEnd"/>
      <w:r>
        <w:rPr>
          <w:highlight w:val="white"/>
        </w:rPr>
        <w:t>, 2020).</w:t>
      </w:r>
    </w:p>
    <w:p w14:paraId="49BCCB38" w14:textId="77777777" w:rsidR="00E41CFE" w:rsidRDefault="00E41CFE" w:rsidP="00E41CFE">
      <w:pPr>
        <w:spacing w:after="200" w:line="276" w:lineRule="auto"/>
        <w:jc w:val="both"/>
        <w:rPr>
          <w:highlight w:val="white"/>
        </w:rPr>
      </w:pPr>
      <w:r>
        <w:rPr>
          <w:highlight w:val="white"/>
        </w:rPr>
        <w:t>No obstante, cabe resaltar que la mayoría de estos cultivos devienen de la agroindustria, por lo que es necesario considerar que el manejo de los recursos es diferente del de los pueblos indígenas. Por tanto, el Régimen de Promoción Agraria (Ley 27360) ha priorizado solo al sector laboral dentro de este rubro orientado al mercado externo.</w:t>
      </w:r>
    </w:p>
    <w:p w14:paraId="454C7A3F" w14:textId="77777777" w:rsidR="00C9178A" w:rsidRDefault="00E41CFE" w:rsidP="00E41CFE">
      <w:pPr>
        <w:spacing w:after="200" w:line="276" w:lineRule="auto"/>
        <w:jc w:val="both"/>
        <w:rPr>
          <w:highlight w:val="white"/>
        </w:rPr>
      </w:pPr>
      <w:r>
        <w:rPr>
          <w:highlight w:val="white"/>
        </w:rPr>
        <w:t xml:space="preserve">Se reconoce el desafío de vincular la producción de los </w:t>
      </w:r>
      <w:r w:rsidR="003357A3">
        <w:rPr>
          <w:highlight w:val="white"/>
        </w:rPr>
        <w:t>pueblos indígenas u originarios</w:t>
      </w:r>
      <w:r w:rsidR="005D6DA5">
        <w:rPr>
          <w:highlight w:val="white"/>
        </w:rPr>
        <w:t xml:space="preserve"> </w:t>
      </w:r>
      <w:r>
        <w:rPr>
          <w:highlight w:val="white"/>
        </w:rPr>
        <w:t xml:space="preserve">con un mercado externo, pero se han dado iniciativas de pequeñas empresas como las del </w:t>
      </w:r>
      <w:proofErr w:type="spellStart"/>
      <w:r>
        <w:rPr>
          <w:highlight w:val="white"/>
        </w:rPr>
        <w:t>camu</w:t>
      </w:r>
      <w:proofErr w:type="spellEnd"/>
      <w:r>
        <w:rPr>
          <w:highlight w:val="white"/>
        </w:rPr>
        <w:t xml:space="preserve"> </w:t>
      </w:r>
      <w:proofErr w:type="spellStart"/>
      <w:r>
        <w:rPr>
          <w:highlight w:val="white"/>
        </w:rPr>
        <w:t>camu</w:t>
      </w:r>
      <w:proofErr w:type="spellEnd"/>
      <w:r>
        <w:rPr>
          <w:highlight w:val="white"/>
        </w:rPr>
        <w:t xml:space="preserve"> excepcionalmente y cacao y café, donde los productos derivados de la biodiversidad o de calidad son </w:t>
      </w:r>
      <w:proofErr w:type="spellStart"/>
      <w:r>
        <w:rPr>
          <w:highlight w:val="white"/>
        </w:rPr>
        <w:t>superalimentos</w:t>
      </w:r>
      <w:proofErr w:type="spellEnd"/>
      <w:r>
        <w:rPr>
          <w:highlight w:val="white"/>
        </w:rPr>
        <w:t xml:space="preserve"> demandados por mercados de alto consumo.  </w:t>
      </w:r>
    </w:p>
    <w:p w14:paraId="543B50DD" w14:textId="72370F22" w:rsidR="009339F2" w:rsidRDefault="00E41CFE" w:rsidP="00E41CFE">
      <w:pPr>
        <w:spacing w:after="200" w:line="276" w:lineRule="auto"/>
        <w:jc w:val="both"/>
        <w:rPr>
          <w:highlight w:val="white"/>
        </w:rPr>
      </w:pPr>
      <w:r>
        <w:rPr>
          <w:highlight w:val="white"/>
        </w:rPr>
        <w:t xml:space="preserve">Los datos de exportación de la SUNAT muestran que entre 2007 y 2020, el valor de nuestras exportaciones de </w:t>
      </w:r>
      <w:proofErr w:type="spellStart"/>
      <w:r>
        <w:rPr>
          <w:i/>
          <w:highlight w:val="white"/>
        </w:rPr>
        <w:t>superfoods</w:t>
      </w:r>
      <w:proofErr w:type="spellEnd"/>
      <w:r>
        <w:rPr>
          <w:highlight w:val="white"/>
        </w:rPr>
        <w:t xml:space="preserve"> pasó de US$ 970 millones a US$ 5,068 millones (un aumento del 422.7%) y ha crecido, desde 2008, a una tasa anual promedio del 13.6%. En 2020, las exportaciones aumentaron un 11.6% resp</w:t>
      </w:r>
      <w:r w:rsidR="002919DA">
        <w:rPr>
          <w:highlight w:val="white"/>
        </w:rPr>
        <w:t>ecto de 2019 (</w:t>
      </w:r>
      <w:proofErr w:type="spellStart"/>
      <w:r w:rsidR="002919DA">
        <w:rPr>
          <w:highlight w:val="white"/>
        </w:rPr>
        <w:t>ComexPerú</w:t>
      </w:r>
      <w:proofErr w:type="spellEnd"/>
      <w:r w:rsidR="002919DA">
        <w:rPr>
          <w:highlight w:val="white"/>
        </w:rPr>
        <w:t>, 2021).</w:t>
      </w:r>
    </w:p>
    <w:p w14:paraId="14F0DE2E" w14:textId="77777777" w:rsidR="00726261" w:rsidRDefault="00726261" w:rsidP="000F731D">
      <w:pPr>
        <w:pStyle w:val="Descripcin"/>
      </w:pPr>
      <w:bookmarkStart w:id="679" w:name="_Toc143202983"/>
    </w:p>
    <w:p w14:paraId="0D07DF09" w14:textId="77777777" w:rsidR="00726261" w:rsidRDefault="00726261" w:rsidP="000F731D">
      <w:pPr>
        <w:pStyle w:val="Descripcin"/>
      </w:pPr>
    </w:p>
    <w:p w14:paraId="7CE334E3" w14:textId="77777777" w:rsidR="00726261" w:rsidRDefault="00726261" w:rsidP="000F731D">
      <w:pPr>
        <w:pStyle w:val="Descripcin"/>
      </w:pPr>
    </w:p>
    <w:p w14:paraId="20D171DC" w14:textId="77777777" w:rsidR="00726261" w:rsidRDefault="00726261" w:rsidP="000F731D">
      <w:pPr>
        <w:pStyle w:val="Descripcin"/>
      </w:pPr>
    </w:p>
    <w:p w14:paraId="5852C0A1" w14:textId="22A4F24E" w:rsidR="00E41CFE" w:rsidRDefault="000F731D" w:rsidP="000F731D">
      <w:pPr>
        <w:pStyle w:val="Descripcin"/>
        <w:rPr>
          <w:b w:val="0"/>
          <w:highlight w:val="white"/>
        </w:rPr>
      </w:pPr>
      <w:r>
        <w:t xml:space="preserve">Gráfico </w:t>
      </w:r>
      <w:r w:rsidR="00000000">
        <w:fldChar w:fldCharType="begin"/>
      </w:r>
      <w:r w:rsidR="00000000">
        <w:instrText xml:space="preserve"> SEQ Gráfico \* ARABIC </w:instrText>
      </w:r>
      <w:r w:rsidR="00000000">
        <w:fldChar w:fldCharType="separate"/>
      </w:r>
      <w:r w:rsidR="00740F56">
        <w:rPr>
          <w:noProof/>
        </w:rPr>
        <w:t>34</w:t>
      </w:r>
      <w:r w:rsidR="00000000">
        <w:rPr>
          <w:noProof/>
        </w:rPr>
        <w:fldChar w:fldCharType="end"/>
      </w:r>
      <w:r>
        <w:t xml:space="preserve">. </w:t>
      </w:r>
      <w:r w:rsidRPr="005B3810">
        <w:t xml:space="preserve">Evolución de las exportaciones de </w:t>
      </w:r>
      <w:proofErr w:type="spellStart"/>
      <w:r w:rsidRPr="005B3810">
        <w:t>superfoods</w:t>
      </w:r>
      <w:proofErr w:type="spellEnd"/>
      <w:r w:rsidRPr="005B3810">
        <w:t xml:space="preserve"> (US$ millones)</w:t>
      </w:r>
      <w:bookmarkEnd w:id="679"/>
    </w:p>
    <w:p w14:paraId="2648AF96" w14:textId="28943E84" w:rsidR="00E41CFE" w:rsidRPr="009339F2" w:rsidRDefault="00E41CFE" w:rsidP="00E41CFE">
      <w:pPr>
        <w:spacing w:after="200" w:line="276" w:lineRule="auto"/>
        <w:jc w:val="both"/>
      </w:pPr>
      <w:r>
        <w:rPr>
          <w:noProof/>
        </w:rPr>
        <w:drawing>
          <wp:inline distT="0" distB="0" distL="0" distR="0" wp14:anchorId="4E36B522" wp14:editId="23CFBE48">
            <wp:extent cx="5399730" cy="2984500"/>
            <wp:effectExtent l="0" t="0" r="0" b="0"/>
            <wp:docPr id="1725869338" name="Imagen 1725869338" descr="https://www.comexperu.org.pe/upload/images/act1%20-%20copia-01-040621-031118.jpg"/>
            <wp:cNvGraphicFramePr/>
            <a:graphic xmlns:a="http://schemas.openxmlformats.org/drawingml/2006/main">
              <a:graphicData uri="http://schemas.openxmlformats.org/drawingml/2006/picture">
                <pic:pic xmlns:pic="http://schemas.openxmlformats.org/drawingml/2006/picture">
                  <pic:nvPicPr>
                    <pic:cNvPr id="0" name="image18.jpg" descr="https://www.comexperu.org.pe/upload/images/act1%20-%20copia-01-040621-031118.jpg"/>
                    <pic:cNvPicPr preferRelativeResize="0"/>
                  </pic:nvPicPr>
                  <pic:blipFill>
                    <a:blip r:embed="rId91"/>
                    <a:srcRect/>
                    <a:stretch>
                      <a:fillRect/>
                    </a:stretch>
                  </pic:blipFill>
                  <pic:spPr>
                    <a:xfrm>
                      <a:off x="0" y="0"/>
                      <a:ext cx="5399730" cy="2984500"/>
                    </a:xfrm>
                    <a:prstGeom prst="rect">
                      <a:avLst/>
                    </a:prstGeom>
                    <a:ln/>
                  </pic:spPr>
                </pic:pic>
              </a:graphicData>
            </a:graphic>
          </wp:inline>
        </w:drawing>
      </w:r>
      <w:r w:rsidRPr="000F731D">
        <w:rPr>
          <w:sz w:val="18"/>
          <w:szCs w:val="18"/>
        </w:rPr>
        <w:t xml:space="preserve">Fuente: SUNAT. Elaboración: </w:t>
      </w:r>
      <w:proofErr w:type="spellStart"/>
      <w:r w:rsidRPr="000F731D">
        <w:rPr>
          <w:sz w:val="18"/>
          <w:szCs w:val="18"/>
        </w:rPr>
        <w:t>ComexPerú</w:t>
      </w:r>
      <w:proofErr w:type="spellEnd"/>
      <w:r w:rsidRPr="000F731D">
        <w:rPr>
          <w:sz w:val="18"/>
          <w:szCs w:val="18"/>
        </w:rPr>
        <w:t>.</w:t>
      </w:r>
    </w:p>
    <w:p w14:paraId="4D84C7DC" w14:textId="255FE940" w:rsidR="00E41CFE" w:rsidRDefault="00E41CFE" w:rsidP="00E41CFE">
      <w:pPr>
        <w:spacing w:after="200" w:line="276" w:lineRule="auto"/>
        <w:jc w:val="both"/>
        <w:rPr>
          <w:highlight w:val="white"/>
        </w:rPr>
      </w:pPr>
      <w:r>
        <w:rPr>
          <w:highlight w:val="white"/>
        </w:rPr>
        <w:t xml:space="preserve">A continuación, se presenta prospectos de 3 cultivos con potencial de producción por parte de las </w:t>
      </w:r>
      <w:r w:rsidR="006C09DC">
        <w:rPr>
          <w:highlight w:val="white"/>
        </w:rPr>
        <w:t>pueblos indígenas u originarios</w:t>
      </w:r>
      <w:r>
        <w:rPr>
          <w:highlight w:val="white"/>
        </w:rPr>
        <w:t>.</w:t>
      </w:r>
    </w:p>
    <w:p w14:paraId="79F42FDD" w14:textId="77777777" w:rsidR="00E41CFE" w:rsidRDefault="00E41CFE" w:rsidP="00E41CFE">
      <w:pPr>
        <w:spacing w:after="0" w:line="276" w:lineRule="auto"/>
        <w:jc w:val="both"/>
        <w:rPr>
          <w:b/>
        </w:rPr>
      </w:pPr>
      <w:r>
        <w:rPr>
          <w:b/>
        </w:rPr>
        <w:t>Café</w:t>
      </w:r>
    </w:p>
    <w:p w14:paraId="27DD3589" w14:textId="77777777" w:rsidR="00E41CFE" w:rsidRDefault="00E41CFE" w:rsidP="00E41CFE">
      <w:pPr>
        <w:spacing w:after="0" w:line="276" w:lineRule="auto"/>
        <w:jc w:val="both"/>
        <w:rPr>
          <w:b/>
        </w:rPr>
      </w:pPr>
    </w:p>
    <w:p w14:paraId="6C5B932C" w14:textId="77777777" w:rsidR="00E41CFE" w:rsidRDefault="00E41CFE" w:rsidP="00E41CFE">
      <w:pPr>
        <w:spacing w:after="200" w:line="276" w:lineRule="auto"/>
        <w:jc w:val="both"/>
      </w:pPr>
      <w:r>
        <w:t>El café brinda trabajo a 233,000 familias según el MIDAGRI. Según departamento de origen, en los últimos años, Cajamarca se ha consolidado como el principal departamento exportador del grano. Entre enero y julio de 2021, registró envíos por un valor de US$ 52.1 millones (37% del total) y una caída del 3.3% respecto del mismo periodo de 2020. Le siguen Junín (US$ 30 millones; +45%), Lima (US$ 20.5 millones; -34.1%) y Amazonas (US$ 15.2 millones; +89%).</w:t>
      </w:r>
    </w:p>
    <w:p w14:paraId="1029E6FD" w14:textId="77777777" w:rsidR="00E41CFE" w:rsidRDefault="00E41CFE" w:rsidP="00E41CFE">
      <w:pPr>
        <w:spacing w:after="200" w:line="276" w:lineRule="auto"/>
        <w:jc w:val="both"/>
      </w:pPr>
      <w:r>
        <w:t xml:space="preserve">Las cifras de la </w:t>
      </w:r>
      <w:proofErr w:type="spellStart"/>
      <w:r>
        <w:t>Sunat</w:t>
      </w:r>
      <w:proofErr w:type="spellEnd"/>
      <w:r>
        <w:t xml:space="preserve"> indican que el café peruano llegó a más de 40 países entre enero y julio de 2021. EE. UU. lidera la lista con un 25.9% del total exportado, con envíos por US$ 40.8 millones y un crecimiento del 6% respecto de 2020. Le siguieron Alemania (US$ 27.8 millones; -27%), Colombia (US$ 14.7 millones; +82.9%), Canadá (US$ 12.3 millones; +141%) y Bélgica (US$ 11 millones; -30%). En conjunto, estos países representaron el 67.8% del mercado total. No obstante, su desempeño de los últimos años ha venido a la baja y no muestra signos de recuperación.</w:t>
      </w:r>
    </w:p>
    <w:p w14:paraId="328F2FE2" w14:textId="77777777" w:rsidR="00E41CFE" w:rsidRDefault="00E41CFE" w:rsidP="00E41CFE">
      <w:pPr>
        <w:spacing w:after="200" w:line="276" w:lineRule="auto"/>
        <w:jc w:val="both"/>
      </w:pPr>
      <w:r>
        <w:t xml:space="preserve">En el 2019 se aprobó DS </w:t>
      </w:r>
      <w:proofErr w:type="spellStart"/>
      <w:r>
        <w:t>N°</w:t>
      </w:r>
      <w:proofErr w:type="spellEnd"/>
      <w:r>
        <w:t xml:space="preserve"> 010-2019-MIDAGRI,</w:t>
      </w:r>
      <w:r>
        <w:rPr>
          <w:highlight w:val="white"/>
        </w:rPr>
        <w:t xml:space="preserve"> </w:t>
      </w:r>
      <w:r>
        <w:t>Decreto Supremo que aprueba el Plan Nacional de Acción del Café Peruano 2019- 2030 donde se reconoce como c</w:t>
      </w:r>
      <w:r>
        <w:rPr>
          <w:highlight w:val="white"/>
        </w:rPr>
        <w:t>ausa directa el l</w:t>
      </w:r>
      <w:r>
        <w:t xml:space="preserve">imitado posicionamiento del café peruano en el mercado nacional e internacional. A pesar de haberse decretado este decreto supremo, </w:t>
      </w:r>
      <w:r>
        <w:rPr>
          <w:highlight w:val="white"/>
        </w:rPr>
        <w:t xml:space="preserve">no se designa presupuesto adicional para la implementación del plan, sino que, el MIDAGRI, con sus diversas direcciones y otras instituciones involucradas deberán presentar </w:t>
      </w:r>
      <w:r>
        <w:t>planes operativos correspondientes y la programación presupuestal deberán realizarse el primer trimestre de cada año para lograr incorporar en el Plan Operativo Institucional Multianual las metas que se esperan cumplir en el marco del PNA-Café.</w:t>
      </w:r>
    </w:p>
    <w:p w14:paraId="3A2CBEE1" w14:textId="77777777" w:rsidR="00E41CFE" w:rsidRDefault="00E41CFE" w:rsidP="00E41CFE">
      <w:pPr>
        <w:spacing w:after="0" w:line="276" w:lineRule="auto"/>
        <w:jc w:val="both"/>
        <w:rPr>
          <w:b/>
        </w:rPr>
      </w:pPr>
      <w:r>
        <w:rPr>
          <w:b/>
        </w:rPr>
        <w:t>Cacao</w:t>
      </w:r>
    </w:p>
    <w:p w14:paraId="61A3860B" w14:textId="77777777" w:rsidR="00E41CFE" w:rsidRDefault="00E41CFE" w:rsidP="00E41CFE">
      <w:pPr>
        <w:spacing w:after="0" w:line="276" w:lineRule="auto"/>
        <w:jc w:val="both"/>
        <w:rPr>
          <w:b/>
        </w:rPr>
      </w:pPr>
    </w:p>
    <w:p w14:paraId="595A38B3" w14:textId="77777777" w:rsidR="00E41CFE" w:rsidRDefault="00E41CFE" w:rsidP="00E41CFE">
      <w:pPr>
        <w:spacing w:after="200" w:line="276" w:lineRule="auto"/>
        <w:jc w:val="both"/>
      </w:pPr>
      <w:r>
        <w:t>Con relación a las regiones donde se produce cacao en grano, destacan básicamente las regiones de San Martín con el 43%; Junín con el 18%, Cusco con 9%, Ucayali con 8% y Huánuco con 6%. Estas cinco regiones representan el 84% de toda la producción nacional. Regiones como Ayacucho, Amazonas, Cajamarca, Tumbes, Loreto, Puno y Madre de Dios, también tienen producción de cacao en menores volúmenes (</w:t>
      </w:r>
      <w:r>
        <w:rPr>
          <w:color w:val="37393C"/>
          <w:highlight w:val="white"/>
        </w:rPr>
        <w:t>MIDAGRI, 2015). </w:t>
      </w:r>
      <w:r>
        <w:t>.</w:t>
      </w:r>
    </w:p>
    <w:p w14:paraId="753E09A9" w14:textId="77777777" w:rsidR="00E41CFE" w:rsidRDefault="00E41CFE" w:rsidP="00E41CFE">
      <w:pPr>
        <w:spacing w:after="200" w:line="276" w:lineRule="auto"/>
        <w:jc w:val="both"/>
      </w:pPr>
      <w:r>
        <w:t xml:space="preserve">San Martín, Junín y Ucayali son las regiones con mayor crecimiento en los últimos años. Así mientras en el año 2000 estas regiones apenas producían 1,1 mil toneladas, 2,1 mil toneladas y 393 toneladas, respectivamente, en los siguientes años han crecido a una tasa promedio anual de 26,4% en el caso de San Martín, 14,1% en el caso de Junín y 20,8% en el caso de Ucayali. </w:t>
      </w:r>
    </w:p>
    <w:p w14:paraId="6805820B" w14:textId="77777777" w:rsidR="00E41CFE" w:rsidRDefault="00E41CFE" w:rsidP="00E41CFE">
      <w:pPr>
        <w:spacing w:after="0" w:line="276" w:lineRule="auto"/>
        <w:jc w:val="both"/>
        <w:rPr>
          <w:b/>
        </w:rPr>
      </w:pPr>
      <w:proofErr w:type="spellStart"/>
      <w:r>
        <w:rPr>
          <w:b/>
        </w:rPr>
        <w:t>Camu</w:t>
      </w:r>
      <w:proofErr w:type="spellEnd"/>
      <w:r>
        <w:rPr>
          <w:b/>
        </w:rPr>
        <w:t xml:space="preserve"> </w:t>
      </w:r>
      <w:proofErr w:type="spellStart"/>
      <w:r>
        <w:rPr>
          <w:b/>
        </w:rPr>
        <w:t>camu</w:t>
      </w:r>
      <w:proofErr w:type="spellEnd"/>
    </w:p>
    <w:p w14:paraId="365ABE55" w14:textId="77777777" w:rsidR="00E41CFE" w:rsidRDefault="00E41CFE" w:rsidP="00E41CFE">
      <w:pPr>
        <w:spacing w:after="0" w:line="276" w:lineRule="auto"/>
        <w:jc w:val="both"/>
        <w:rPr>
          <w:b/>
        </w:rPr>
      </w:pPr>
    </w:p>
    <w:p w14:paraId="524490A7" w14:textId="77777777" w:rsidR="00E41CFE" w:rsidRDefault="00E41CFE" w:rsidP="00E41CFE">
      <w:pPr>
        <w:spacing w:after="200" w:line="276" w:lineRule="auto"/>
        <w:jc w:val="both"/>
      </w:pPr>
      <w:r>
        <w:t xml:space="preserve">El </w:t>
      </w:r>
      <w:proofErr w:type="spellStart"/>
      <w:r>
        <w:t>Camu</w:t>
      </w:r>
      <w:proofErr w:type="spellEnd"/>
      <w:r>
        <w:t xml:space="preserve"> </w:t>
      </w:r>
      <w:proofErr w:type="spellStart"/>
      <w:r>
        <w:t>camu</w:t>
      </w:r>
      <w:proofErr w:type="spellEnd"/>
      <w:r>
        <w:t xml:space="preserve"> está considerado como un “superalimento” debido a que su contenido de vitamina C oscila entre 1,500 y 2,780 mg por 100 </w:t>
      </w:r>
      <w:proofErr w:type="spellStart"/>
      <w:r>
        <w:t>grs</w:t>
      </w:r>
      <w:proofErr w:type="spellEnd"/>
      <w:r>
        <w:t xml:space="preserve">. de pulpa de </w:t>
      </w:r>
      <w:proofErr w:type="spellStart"/>
      <w:r>
        <w:t>camu</w:t>
      </w:r>
      <w:proofErr w:type="spellEnd"/>
      <w:r>
        <w:t xml:space="preserve"> </w:t>
      </w:r>
      <w:proofErr w:type="spellStart"/>
      <w:r>
        <w:t>camu</w:t>
      </w:r>
      <w:proofErr w:type="spellEnd"/>
      <w:r>
        <w:t xml:space="preserve">. Comparada con la naranja, el </w:t>
      </w:r>
      <w:proofErr w:type="spellStart"/>
      <w:r>
        <w:t>camu</w:t>
      </w:r>
      <w:proofErr w:type="spellEnd"/>
      <w:r>
        <w:t xml:space="preserve"> </w:t>
      </w:r>
      <w:proofErr w:type="spellStart"/>
      <w:r>
        <w:t>camu</w:t>
      </w:r>
      <w:proofErr w:type="spellEnd"/>
      <w:r>
        <w:t xml:space="preserve"> proporciona 30 veces más vitamina C. La concentración de poblaciones naturales de </w:t>
      </w:r>
      <w:proofErr w:type="spellStart"/>
      <w:r>
        <w:t>camu</w:t>
      </w:r>
      <w:proofErr w:type="spellEnd"/>
      <w:r>
        <w:t xml:space="preserve"> </w:t>
      </w:r>
      <w:proofErr w:type="spellStart"/>
      <w:r>
        <w:t>camu</w:t>
      </w:r>
      <w:proofErr w:type="spellEnd"/>
      <w:r>
        <w:t xml:space="preserve"> recorre el río Amazonas del Perú hacia el Brasil, sus árboles tienden a ser una especie ribereña. Esto significa que es tolerante a las inundaciones, pues puede quedar totalmente sumergido en el agua cuatro</w:t>
      </w:r>
      <w:r>
        <w:rPr>
          <w:b/>
        </w:rPr>
        <w:t xml:space="preserve"> </w:t>
      </w:r>
      <w:r>
        <w:t xml:space="preserve">a cinco meses. </w:t>
      </w:r>
    </w:p>
    <w:p w14:paraId="3BAB8BDC" w14:textId="30C6054E" w:rsidR="00DD04D5" w:rsidRDefault="00E41CFE" w:rsidP="00E41CFE">
      <w:pPr>
        <w:spacing w:after="200" w:line="276" w:lineRule="auto"/>
        <w:jc w:val="both"/>
      </w:pPr>
      <w:r>
        <w:t xml:space="preserve">La producción de </w:t>
      </w:r>
      <w:proofErr w:type="spellStart"/>
      <w:r>
        <w:t>camu</w:t>
      </w:r>
      <w:proofErr w:type="spellEnd"/>
      <w:r>
        <w:t xml:space="preserve"> </w:t>
      </w:r>
      <w:proofErr w:type="spellStart"/>
      <w:r>
        <w:t>camu</w:t>
      </w:r>
      <w:proofErr w:type="spellEnd"/>
      <w:r>
        <w:t xml:space="preserve"> involucra a aproximadamente 2 mil pequeños productores ubicados en las regiones de Loreto y Ucayali. Un pequeño número de ellos se encuentra organizado en asociaciones o comités. En el siguiente cuadro se ve la evolución de la venta de </w:t>
      </w:r>
      <w:proofErr w:type="spellStart"/>
      <w:r>
        <w:t>Camu</w:t>
      </w:r>
      <w:proofErr w:type="spellEnd"/>
      <w:r>
        <w:t xml:space="preserve"> </w:t>
      </w:r>
      <w:proofErr w:type="spellStart"/>
      <w:r>
        <w:t>camu</w:t>
      </w:r>
      <w:proofErr w:type="spellEnd"/>
      <w:r>
        <w:t xml:space="preserve"> en el exterior, se ve una clara bajada en el 2018.</w:t>
      </w:r>
    </w:p>
    <w:p w14:paraId="6D3ED681" w14:textId="1A652BB0" w:rsidR="00E41CFE" w:rsidRPr="00C03200" w:rsidRDefault="000F731D" w:rsidP="000F731D">
      <w:pPr>
        <w:pStyle w:val="Descripcin"/>
        <w:rPr>
          <w:b w:val="0"/>
          <w:sz w:val="20"/>
          <w:szCs w:val="20"/>
        </w:rPr>
      </w:pPr>
      <w:bookmarkStart w:id="680" w:name="_Toc143624378"/>
      <w:r>
        <w:t xml:space="preserve">Tabla </w:t>
      </w:r>
      <w:r w:rsidR="00000000">
        <w:fldChar w:fldCharType="begin"/>
      </w:r>
      <w:r w:rsidR="00000000">
        <w:instrText xml:space="preserve"> SEQ Tabla \* ARABIC </w:instrText>
      </w:r>
      <w:r w:rsidR="00000000">
        <w:fldChar w:fldCharType="separate"/>
      </w:r>
      <w:r w:rsidR="00740F56">
        <w:rPr>
          <w:noProof/>
        </w:rPr>
        <w:t>54</w:t>
      </w:r>
      <w:r w:rsidR="00000000">
        <w:rPr>
          <w:noProof/>
        </w:rPr>
        <w:fldChar w:fldCharType="end"/>
      </w:r>
      <w:r>
        <w:t xml:space="preserve">. </w:t>
      </w:r>
      <w:r w:rsidRPr="00822D30">
        <w:t xml:space="preserve">Exportaciones de CAMU </w:t>
      </w:r>
      <w:proofErr w:type="spellStart"/>
      <w:r w:rsidRPr="00822D30">
        <w:t>CAMU</w:t>
      </w:r>
      <w:proofErr w:type="spellEnd"/>
      <w:r w:rsidRPr="00822D30">
        <w:t xml:space="preserve"> 2018-2022</w:t>
      </w:r>
      <w:r>
        <w:t xml:space="preserve"> (</w:t>
      </w:r>
      <w:r w:rsidRPr="0082500C">
        <w:t>Valor FOB (Miles US$)</w:t>
      </w:r>
      <w:r>
        <w:t>)</w:t>
      </w:r>
      <w:bookmarkEnd w:id="680"/>
    </w:p>
    <w:tbl>
      <w:tblPr>
        <w:tblW w:w="8880" w:type="dxa"/>
        <w:tblInd w:w="-15" w:type="dxa"/>
        <w:tblLayout w:type="fixed"/>
        <w:tblLook w:val="0400" w:firstRow="0" w:lastRow="0" w:firstColumn="0" w:lastColumn="0" w:noHBand="0" w:noVBand="1"/>
      </w:tblPr>
      <w:tblGrid>
        <w:gridCol w:w="2925"/>
        <w:gridCol w:w="1215"/>
        <w:gridCol w:w="1185"/>
        <w:gridCol w:w="1170"/>
        <w:gridCol w:w="1155"/>
        <w:gridCol w:w="1230"/>
      </w:tblGrid>
      <w:tr w:rsidR="00E41CFE" w:rsidRPr="00C03200" w14:paraId="5A3F4083" w14:textId="77777777" w:rsidTr="00726261">
        <w:trPr>
          <w:trHeight w:val="113"/>
        </w:trPr>
        <w:tc>
          <w:tcPr>
            <w:tcW w:w="2925" w:type="dxa"/>
            <w:tcBorders>
              <w:top w:val="nil"/>
              <w:left w:val="nil"/>
              <w:bottom w:val="nil"/>
              <w:right w:val="nil"/>
            </w:tcBorders>
            <w:shd w:val="clear" w:color="auto" w:fill="auto"/>
            <w:vAlign w:val="bottom"/>
          </w:tcPr>
          <w:p w14:paraId="1EB8176A" w14:textId="77777777" w:rsidR="00E41CFE" w:rsidRPr="00C03200" w:rsidRDefault="00E41CFE" w:rsidP="00726261">
            <w:pPr>
              <w:spacing w:after="0"/>
              <w:rPr>
                <w:sz w:val="20"/>
                <w:szCs w:val="20"/>
              </w:rPr>
            </w:pPr>
          </w:p>
        </w:tc>
        <w:tc>
          <w:tcPr>
            <w:tcW w:w="1215" w:type="dxa"/>
            <w:tcBorders>
              <w:top w:val="single" w:sz="4" w:space="0" w:color="000000"/>
              <w:left w:val="single" w:sz="4" w:space="0" w:color="000000"/>
              <w:bottom w:val="nil"/>
              <w:right w:val="single" w:sz="4" w:space="0" w:color="000000"/>
            </w:tcBorders>
            <w:shd w:val="clear" w:color="auto" w:fill="006666"/>
            <w:vAlign w:val="bottom"/>
          </w:tcPr>
          <w:p w14:paraId="1766FD6D" w14:textId="77777777" w:rsidR="00E41CFE" w:rsidRPr="00AC6013" w:rsidRDefault="00E41CFE" w:rsidP="00726261">
            <w:pPr>
              <w:spacing w:after="0"/>
              <w:rPr>
                <w:b/>
                <w:bCs/>
                <w:color w:val="FFFFFF"/>
                <w:sz w:val="20"/>
                <w:szCs w:val="20"/>
              </w:rPr>
            </w:pPr>
            <w:r w:rsidRPr="00AC6013">
              <w:rPr>
                <w:b/>
                <w:bCs/>
                <w:color w:val="FFFFFF"/>
                <w:sz w:val="20"/>
                <w:szCs w:val="20"/>
              </w:rPr>
              <w:t>2018</w:t>
            </w:r>
          </w:p>
        </w:tc>
        <w:tc>
          <w:tcPr>
            <w:tcW w:w="1185" w:type="dxa"/>
            <w:tcBorders>
              <w:top w:val="single" w:sz="4" w:space="0" w:color="000000"/>
              <w:left w:val="nil"/>
              <w:bottom w:val="nil"/>
              <w:right w:val="single" w:sz="4" w:space="0" w:color="000000"/>
            </w:tcBorders>
            <w:shd w:val="clear" w:color="auto" w:fill="006666"/>
            <w:vAlign w:val="bottom"/>
          </w:tcPr>
          <w:p w14:paraId="6514EFC0" w14:textId="77777777" w:rsidR="00E41CFE" w:rsidRPr="00AC6013" w:rsidRDefault="00E41CFE" w:rsidP="00726261">
            <w:pPr>
              <w:spacing w:after="0"/>
              <w:rPr>
                <w:b/>
                <w:bCs/>
                <w:color w:val="FFFFFF"/>
                <w:sz w:val="20"/>
                <w:szCs w:val="20"/>
              </w:rPr>
            </w:pPr>
            <w:r w:rsidRPr="00AC6013">
              <w:rPr>
                <w:b/>
                <w:bCs/>
                <w:color w:val="FFFFFF"/>
                <w:sz w:val="20"/>
                <w:szCs w:val="20"/>
              </w:rPr>
              <w:t>2019</w:t>
            </w:r>
          </w:p>
        </w:tc>
        <w:tc>
          <w:tcPr>
            <w:tcW w:w="1170" w:type="dxa"/>
            <w:tcBorders>
              <w:top w:val="single" w:sz="4" w:space="0" w:color="000000"/>
              <w:left w:val="nil"/>
              <w:bottom w:val="nil"/>
              <w:right w:val="single" w:sz="4" w:space="0" w:color="000000"/>
            </w:tcBorders>
            <w:shd w:val="clear" w:color="auto" w:fill="006666"/>
            <w:vAlign w:val="bottom"/>
          </w:tcPr>
          <w:p w14:paraId="6F3E7895" w14:textId="77777777" w:rsidR="00E41CFE" w:rsidRPr="00AC6013" w:rsidRDefault="00E41CFE" w:rsidP="00726261">
            <w:pPr>
              <w:spacing w:after="0"/>
              <w:rPr>
                <w:b/>
                <w:bCs/>
                <w:color w:val="FFFFFF"/>
                <w:sz w:val="20"/>
                <w:szCs w:val="20"/>
              </w:rPr>
            </w:pPr>
            <w:r w:rsidRPr="00AC6013">
              <w:rPr>
                <w:b/>
                <w:bCs/>
                <w:color w:val="FFFFFF"/>
                <w:sz w:val="20"/>
                <w:szCs w:val="20"/>
              </w:rPr>
              <w:t>2020</w:t>
            </w:r>
          </w:p>
        </w:tc>
        <w:tc>
          <w:tcPr>
            <w:tcW w:w="1155" w:type="dxa"/>
            <w:tcBorders>
              <w:top w:val="single" w:sz="4" w:space="0" w:color="000000"/>
              <w:left w:val="nil"/>
              <w:bottom w:val="nil"/>
              <w:right w:val="single" w:sz="4" w:space="0" w:color="000000"/>
            </w:tcBorders>
            <w:shd w:val="clear" w:color="auto" w:fill="006666"/>
            <w:vAlign w:val="bottom"/>
          </w:tcPr>
          <w:p w14:paraId="4AA4D22E" w14:textId="77777777" w:rsidR="00E41CFE" w:rsidRPr="00AC6013" w:rsidRDefault="00E41CFE" w:rsidP="00726261">
            <w:pPr>
              <w:spacing w:after="0"/>
              <w:rPr>
                <w:b/>
                <w:bCs/>
                <w:color w:val="FFFFFF"/>
                <w:sz w:val="20"/>
                <w:szCs w:val="20"/>
              </w:rPr>
            </w:pPr>
            <w:r w:rsidRPr="00AC6013">
              <w:rPr>
                <w:b/>
                <w:bCs/>
                <w:color w:val="FFFFFF"/>
                <w:sz w:val="20"/>
                <w:szCs w:val="20"/>
              </w:rPr>
              <w:t>2021</w:t>
            </w:r>
          </w:p>
        </w:tc>
        <w:tc>
          <w:tcPr>
            <w:tcW w:w="1230" w:type="dxa"/>
            <w:tcBorders>
              <w:top w:val="single" w:sz="4" w:space="0" w:color="000000"/>
              <w:left w:val="nil"/>
              <w:bottom w:val="nil"/>
              <w:right w:val="single" w:sz="4" w:space="0" w:color="000000"/>
            </w:tcBorders>
            <w:shd w:val="clear" w:color="auto" w:fill="006666"/>
            <w:vAlign w:val="bottom"/>
          </w:tcPr>
          <w:p w14:paraId="302017D6" w14:textId="77777777" w:rsidR="00E41CFE" w:rsidRPr="00AC6013" w:rsidRDefault="00E41CFE" w:rsidP="00726261">
            <w:pPr>
              <w:spacing w:after="0"/>
              <w:rPr>
                <w:b/>
                <w:bCs/>
                <w:color w:val="FFFFFF"/>
                <w:sz w:val="20"/>
                <w:szCs w:val="20"/>
              </w:rPr>
            </w:pPr>
            <w:r w:rsidRPr="00AC6013">
              <w:rPr>
                <w:b/>
                <w:bCs/>
                <w:color w:val="FFFFFF"/>
                <w:sz w:val="20"/>
                <w:szCs w:val="20"/>
              </w:rPr>
              <w:t>2022</w:t>
            </w:r>
          </w:p>
        </w:tc>
      </w:tr>
      <w:tr w:rsidR="00E41CFE" w:rsidRPr="00C03200" w14:paraId="2F733BDC" w14:textId="77777777" w:rsidTr="00726261">
        <w:trPr>
          <w:trHeight w:val="113"/>
        </w:trPr>
        <w:tc>
          <w:tcPr>
            <w:tcW w:w="2925" w:type="dxa"/>
            <w:tcBorders>
              <w:top w:val="single" w:sz="4" w:space="0" w:color="000000"/>
              <w:left w:val="single" w:sz="4" w:space="0" w:color="000000"/>
              <w:bottom w:val="single" w:sz="4" w:space="0" w:color="000000"/>
              <w:right w:val="single" w:sz="4" w:space="0" w:color="000000"/>
            </w:tcBorders>
            <w:shd w:val="clear" w:color="auto" w:fill="006666"/>
            <w:vAlign w:val="bottom"/>
          </w:tcPr>
          <w:p w14:paraId="479ABE47" w14:textId="77777777" w:rsidR="00E41CFE" w:rsidRPr="00AC6013" w:rsidRDefault="00E41CFE" w:rsidP="00726261">
            <w:pPr>
              <w:spacing w:after="0"/>
              <w:rPr>
                <w:b/>
                <w:bCs/>
                <w:color w:val="FFFFFF"/>
                <w:sz w:val="20"/>
                <w:szCs w:val="20"/>
              </w:rPr>
            </w:pPr>
            <w:r w:rsidRPr="00AC6013">
              <w:rPr>
                <w:b/>
                <w:bCs/>
                <w:color w:val="FFFFFF"/>
                <w:sz w:val="20"/>
                <w:szCs w:val="20"/>
              </w:rPr>
              <w:t xml:space="preserve">CAMU </w:t>
            </w:r>
            <w:proofErr w:type="spellStart"/>
            <w:r w:rsidRPr="00AC6013">
              <w:rPr>
                <w:b/>
                <w:bCs/>
                <w:color w:val="FFFFFF"/>
                <w:sz w:val="20"/>
                <w:szCs w:val="20"/>
              </w:rPr>
              <w:t>CAMU</w:t>
            </w:r>
            <w:proofErr w:type="spellEnd"/>
            <w:r w:rsidRPr="00AC6013">
              <w:rPr>
                <w:b/>
                <w:bCs/>
                <w:color w:val="FFFFFF"/>
                <w:sz w:val="20"/>
                <w:szCs w:val="20"/>
              </w:rPr>
              <w:t xml:space="preserve"> (MYRCIARIA DUBIA) CONGELADO</w:t>
            </w:r>
          </w:p>
        </w:tc>
        <w:tc>
          <w:tcPr>
            <w:tcW w:w="1215" w:type="dxa"/>
            <w:tcBorders>
              <w:top w:val="single" w:sz="4" w:space="0" w:color="000000"/>
              <w:left w:val="nil"/>
              <w:bottom w:val="single" w:sz="4" w:space="0" w:color="000000"/>
              <w:right w:val="single" w:sz="4" w:space="0" w:color="000000"/>
            </w:tcBorders>
            <w:shd w:val="clear" w:color="auto" w:fill="auto"/>
            <w:vAlign w:val="bottom"/>
          </w:tcPr>
          <w:p w14:paraId="168277B9" w14:textId="77777777" w:rsidR="00E41CFE" w:rsidRPr="00C03200" w:rsidRDefault="00E41CFE" w:rsidP="00726261">
            <w:pPr>
              <w:spacing w:after="0"/>
              <w:rPr>
                <w:sz w:val="20"/>
                <w:szCs w:val="20"/>
              </w:rPr>
            </w:pPr>
            <w:r w:rsidRPr="00C03200">
              <w:rPr>
                <w:sz w:val="20"/>
                <w:szCs w:val="20"/>
              </w:rPr>
              <w:t>578,096.45</w:t>
            </w:r>
          </w:p>
        </w:tc>
        <w:tc>
          <w:tcPr>
            <w:tcW w:w="1185" w:type="dxa"/>
            <w:tcBorders>
              <w:top w:val="single" w:sz="4" w:space="0" w:color="000000"/>
              <w:left w:val="nil"/>
              <w:bottom w:val="single" w:sz="4" w:space="0" w:color="000000"/>
              <w:right w:val="single" w:sz="4" w:space="0" w:color="000000"/>
            </w:tcBorders>
            <w:shd w:val="clear" w:color="auto" w:fill="auto"/>
            <w:vAlign w:val="bottom"/>
          </w:tcPr>
          <w:p w14:paraId="2637A417" w14:textId="77777777" w:rsidR="00E41CFE" w:rsidRPr="00C03200" w:rsidRDefault="00E41CFE" w:rsidP="00726261">
            <w:pPr>
              <w:spacing w:after="0"/>
              <w:rPr>
                <w:sz w:val="20"/>
                <w:szCs w:val="20"/>
              </w:rPr>
            </w:pPr>
            <w:r w:rsidRPr="00C03200">
              <w:rPr>
                <w:sz w:val="20"/>
                <w:szCs w:val="20"/>
              </w:rPr>
              <w:t>210,996.63</w:t>
            </w:r>
          </w:p>
        </w:tc>
        <w:tc>
          <w:tcPr>
            <w:tcW w:w="1170" w:type="dxa"/>
            <w:tcBorders>
              <w:top w:val="single" w:sz="4" w:space="0" w:color="000000"/>
              <w:left w:val="nil"/>
              <w:bottom w:val="single" w:sz="4" w:space="0" w:color="000000"/>
              <w:right w:val="single" w:sz="4" w:space="0" w:color="000000"/>
            </w:tcBorders>
            <w:shd w:val="clear" w:color="auto" w:fill="auto"/>
            <w:vAlign w:val="bottom"/>
          </w:tcPr>
          <w:p w14:paraId="3F9EBC74" w14:textId="77777777" w:rsidR="00E41CFE" w:rsidRPr="00C03200" w:rsidRDefault="00E41CFE" w:rsidP="00726261">
            <w:pPr>
              <w:spacing w:after="0"/>
              <w:rPr>
                <w:sz w:val="20"/>
                <w:szCs w:val="20"/>
              </w:rPr>
            </w:pPr>
            <w:r w:rsidRPr="00C03200">
              <w:rPr>
                <w:sz w:val="20"/>
                <w:szCs w:val="20"/>
              </w:rPr>
              <w:t>202,003.56</w:t>
            </w:r>
          </w:p>
        </w:tc>
        <w:tc>
          <w:tcPr>
            <w:tcW w:w="1155" w:type="dxa"/>
            <w:tcBorders>
              <w:top w:val="single" w:sz="4" w:space="0" w:color="000000"/>
              <w:left w:val="nil"/>
              <w:bottom w:val="single" w:sz="4" w:space="0" w:color="000000"/>
              <w:right w:val="single" w:sz="4" w:space="0" w:color="000000"/>
            </w:tcBorders>
            <w:shd w:val="clear" w:color="auto" w:fill="auto"/>
            <w:vAlign w:val="bottom"/>
          </w:tcPr>
          <w:p w14:paraId="47B08D86" w14:textId="77777777" w:rsidR="00E41CFE" w:rsidRPr="00C03200" w:rsidRDefault="00E41CFE" w:rsidP="00726261">
            <w:pPr>
              <w:spacing w:after="0"/>
              <w:rPr>
                <w:sz w:val="20"/>
                <w:szCs w:val="20"/>
              </w:rPr>
            </w:pPr>
            <w:r w:rsidRPr="00C03200">
              <w:rPr>
                <w:sz w:val="20"/>
                <w:szCs w:val="20"/>
              </w:rPr>
              <w:t>334,688.14</w:t>
            </w:r>
          </w:p>
        </w:tc>
        <w:tc>
          <w:tcPr>
            <w:tcW w:w="1230" w:type="dxa"/>
            <w:tcBorders>
              <w:top w:val="single" w:sz="4" w:space="0" w:color="000000"/>
              <w:left w:val="nil"/>
              <w:bottom w:val="single" w:sz="4" w:space="0" w:color="000000"/>
              <w:right w:val="single" w:sz="4" w:space="0" w:color="000000"/>
            </w:tcBorders>
            <w:shd w:val="clear" w:color="auto" w:fill="auto"/>
            <w:vAlign w:val="bottom"/>
          </w:tcPr>
          <w:p w14:paraId="5B323049" w14:textId="77777777" w:rsidR="00E41CFE" w:rsidRPr="00C03200" w:rsidRDefault="00E41CFE" w:rsidP="00726261">
            <w:pPr>
              <w:spacing w:after="0"/>
              <w:rPr>
                <w:sz w:val="20"/>
                <w:szCs w:val="20"/>
              </w:rPr>
            </w:pPr>
            <w:r w:rsidRPr="00C03200">
              <w:rPr>
                <w:sz w:val="20"/>
                <w:szCs w:val="20"/>
              </w:rPr>
              <w:t>265,239.22</w:t>
            </w:r>
          </w:p>
        </w:tc>
      </w:tr>
    </w:tbl>
    <w:p w14:paraId="72CC2A81" w14:textId="77777777" w:rsidR="00E41CFE" w:rsidRPr="000F731D" w:rsidRDefault="00E41CFE" w:rsidP="00AC6013">
      <w:pPr>
        <w:spacing w:after="200" w:line="276" w:lineRule="auto"/>
        <w:jc w:val="both"/>
        <w:rPr>
          <w:sz w:val="18"/>
          <w:szCs w:val="18"/>
        </w:rPr>
      </w:pPr>
      <w:r w:rsidRPr="000F731D">
        <w:rPr>
          <w:sz w:val="18"/>
          <w:szCs w:val="18"/>
        </w:rPr>
        <w:t>Fuente: Sistema de Información del Ministerio de Desarrollo Agrario y Riego. Elaboración: Ministerio de Cultura - DGPI.</w:t>
      </w:r>
    </w:p>
    <w:p w14:paraId="1D8790ED" w14:textId="77777777" w:rsidR="00E41CFE" w:rsidRDefault="00E41CFE" w:rsidP="00E41CFE">
      <w:pPr>
        <w:spacing w:after="200" w:line="276" w:lineRule="auto"/>
        <w:jc w:val="both"/>
      </w:pPr>
      <w:r>
        <w:t>A pesar de ello, los principales problemas de este cultivo son los siguientes:</w:t>
      </w:r>
    </w:p>
    <w:p w14:paraId="74CF8386" w14:textId="77777777" w:rsidR="00E41CFE" w:rsidRDefault="00E41CFE" w:rsidP="003A41C1">
      <w:pPr>
        <w:numPr>
          <w:ilvl w:val="0"/>
          <w:numId w:val="13"/>
        </w:numPr>
        <w:spacing w:after="0" w:line="240" w:lineRule="auto"/>
        <w:jc w:val="both"/>
      </w:pPr>
      <w:r>
        <w:t xml:space="preserve">Deficiencia en la producción y manejo sostenible del recurso natural. </w:t>
      </w:r>
    </w:p>
    <w:p w14:paraId="57F5AB0F" w14:textId="77777777" w:rsidR="00E41CFE" w:rsidRDefault="00E41CFE" w:rsidP="003A41C1">
      <w:pPr>
        <w:numPr>
          <w:ilvl w:val="0"/>
          <w:numId w:val="13"/>
        </w:numPr>
        <w:spacing w:after="0" w:line="240" w:lineRule="auto"/>
        <w:jc w:val="both"/>
      </w:pPr>
      <w:r>
        <w:t xml:space="preserve">Sistema de acopio ineficiente. </w:t>
      </w:r>
    </w:p>
    <w:p w14:paraId="06B03033" w14:textId="77777777" w:rsidR="00E41CFE" w:rsidRDefault="00E41CFE" w:rsidP="003A41C1">
      <w:pPr>
        <w:numPr>
          <w:ilvl w:val="0"/>
          <w:numId w:val="13"/>
        </w:numPr>
        <w:spacing w:after="0" w:line="240" w:lineRule="auto"/>
        <w:jc w:val="both"/>
      </w:pPr>
      <w:r>
        <w:t xml:space="preserve">Escaso o ausente manejo de cosecha y postcosecha. </w:t>
      </w:r>
    </w:p>
    <w:p w14:paraId="3035CE86" w14:textId="77777777" w:rsidR="00E41CFE" w:rsidRDefault="00E41CFE" w:rsidP="003A41C1">
      <w:pPr>
        <w:numPr>
          <w:ilvl w:val="0"/>
          <w:numId w:val="13"/>
        </w:numPr>
        <w:spacing w:after="0" w:line="240" w:lineRule="auto"/>
        <w:jc w:val="both"/>
      </w:pPr>
      <w:r>
        <w:t xml:space="preserve">Escasa promoción local del producto. </w:t>
      </w:r>
    </w:p>
    <w:p w14:paraId="1B40B4C9" w14:textId="77777777" w:rsidR="00E41CFE" w:rsidRDefault="00E41CFE" w:rsidP="003A41C1">
      <w:pPr>
        <w:numPr>
          <w:ilvl w:val="0"/>
          <w:numId w:val="13"/>
        </w:numPr>
        <w:spacing w:after="0" w:line="240" w:lineRule="auto"/>
        <w:jc w:val="both"/>
      </w:pPr>
      <w:r>
        <w:t xml:space="preserve">Asociación débil organizacionalmente. </w:t>
      </w:r>
    </w:p>
    <w:p w14:paraId="3CEB95E5" w14:textId="35544BBA" w:rsidR="009339F2" w:rsidRDefault="00E41CFE" w:rsidP="003A41C1">
      <w:pPr>
        <w:numPr>
          <w:ilvl w:val="0"/>
          <w:numId w:val="13"/>
        </w:numPr>
        <w:spacing w:after="0" w:line="240" w:lineRule="auto"/>
        <w:jc w:val="both"/>
      </w:pPr>
      <w:r>
        <w:t xml:space="preserve">Ineficiente distribución de beneficios. El precio por kilogramo de </w:t>
      </w:r>
      <w:proofErr w:type="spellStart"/>
      <w:r>
        <w:t>camu</w:t>
      </w:r>
      <w:proofErr w:type="spellEnd"/>
      <w:r>
        <w:t xml:space="preserve"> </w:t>
      </w:r>
      <w:proofErr w:type="spellStart"/>
      <w:r>
        <w:t>camu</w:t>
      </w:r>
      <w:proofErr w:type="spellEnd"/>
      <w:r>
        <w:t>, un productor-recolector en Loreto, es 0,88 soles. Si a este se le descuenta un costo de 0,67, la utilidad neta para el productor sería 0,21 soles por kilogramo.</w:t>
      </w:r>
    </w:p>
    <w:p w14:paraId="7DE9F110" w14:textId="77777777" w:rsidR="002919DA" w:rsidRDefault="002919DA" w:rsidP="002919DA">
      <w:pPr>
        <w:spacing w:after="0" w:line="240" w:lineRule="auto"/>
        <w:ind w:left="720"/>
        <w:jc w:val="both"/>
      </w:pPr>
    </w:p>
    <w:p w14:paraId="78FE2F9D" w14:textId="77777777" w:rsidR="00E41CFE" w:rsidRDefault="00E41CFE" w:rsidP="00E41CFE">
      <w:pPr>
        <w:widowControl w:val="0"/>
        <w:spacing w:after="200" w:line="276" w:lineRule="auto"/>
        <w:jc w:val="both"/>
        <w:rPr>
          <w:b/>
        </w:rPr>
      </w:pPr>
      <w:r>
        <w:rPr>
          <w:b/>
        </w:rPr>
        <w:t>Mercado Nacional</w:t>
      </w:r>
    </w:p>
    <w:p w14:paraId="4A7596CA" w14:textId="77777777" w:rsidR="00E41CFE" w:rsidRDefault="00E41CFE" w:rsidP="00E41CFE">
      <w:pPr>
        <w:widowControl w:val="0"/>
        <w:shd w:val="clear" w:color="auto" w:fill="FFFFFF"/>
        <w:spacing w:after="0" w:line="276" w:lineRule="auto"/>
        <w:jc w:val="both"/>
      </w:pPr>
      <w:r>
        <w:t>Los agricultores familiares, gracias a su gran diversidad, número y cercanía a los consumidores, proveen la mayor parte de la alimentación para el mundo (COECCI, 2014). Ello los convierte en garantes de la seguridad alimentaria y nutricional al nivel local, regional, nacional e internacional. Con su producción contribuyen además a garantizar el derecho humano a la alimentación adecuada. La agricultura familiar es una forma de vida estrechamente relacionada con las comunidades andinas y amazónicas en nuestro país.</w:t>
      </w:r>
    </w:p>
    <w:p w14:paraId="1C26ADDC" w14:textId="77777777" w:rsidR="00E41CFE" w:rsidRDefault="00E41CFE" w:rsidP="00E41CFE">
      <w:pPr>
        <w:widowControl w:val="0"/>
        <w:shd w:val="clear" w:color="auto" w:fill="FFFFFF"/>
        <w:spacing w:after="0" w:line="276" w:lineRule="auto"/>
        <w:jc w:val="both"/>
      </w:pPr>
    </w:p>
    <w:p w14:paraId="12E888AC" w14:textId="77777777" w:rsidR="00E41CFE" w:rsidRDefault="00E41CFE" w:rsidP="00E41CFE">
      <w:pPr>
        <w:widowControl w:val="0"/>
        <w:shd w:val="clear" w:color="auto" w:fill="FFFFFF"/>
        <w:spacing w:after="0" w:line="276" w:lineRule="auto"/>
        <w:jc w:val="both"/>
      </w:pPr>
      <w:r>
        <w:t>Asimismo, se debe recordar que cerca del 80% de los productos alimenticios que se consumen en el mercado nacional peruano provienen de la agricultura familiar (MIDAGRI, s/f). El 81% de los productores existentes en el Perú son pequeños agricultores. La cuarta parte de la población mundial está compuesta por mujeres agricultoras, a menudo cabezas de familia. Los agricultores familiares representan unos 1600 millones de personas y más de 500 millones de fincas (98% del total) (COECCI, 2014).</w:t>
      </w:r>
    </w:p>
    <w:p w14:paraId="7DCFE75A" w14:textId="77777777" w:rsidR="00E41CFE" w:rsidRDefault="00E41CFE" w:rsidP="00E41CFE">
      <w:pPr>
        <w:widowControl w:val="0"/>
        <w:shd w:val="clear" w:color="auto" w:fill="FFFFFF"/>
        <w:spacing w:after="0" w:line="276" w:lineRule="auto"/>
        <w:jc w:val="both"/>
      </w:pPr>
    </w:p>
    <w:p w14:paraId="2BEB62BB" w14:textId="77777777" w:rsidR="00E41CFE" w:rsidRDefault="00E41CFE" w:rsidP="00E41CFE">
      <w:pPr>
        <w:widowControl w:val="0"/>
        <w:shd w:val="clear" w:color="auto" w:fill="FFFFFF"/>
        <w:spacing w:after="0" w:line="276" w:lineRule="auto"/>
        <w:jc w:val="both"/>
      </w:pPr>
      <w:r>
        <w:t>En agricultura familiar se cultiva el 82% de las tierras dedicadas a leguminosas, el 76% a tubérculos, el 74% a cereales, el 72% a hortalizas y el 63% a frutas, además de contribuir al mantenimiento de los recursos naturales (agua y tierra) y al desarrollo de la biodiversidad. Esto la convierte en la garante de la seguridad alimentaria y nutricional a nivel nacional (Gestión, 2019).</w:t>
      </w:r>
    </w:p>
    <w:p w14:paraId="00375D4E" w14:textId="77777777" w:rsidR="00E41CFE" w:rsidRDefault="00E41CFE" w:rsidP="00E41CFE">
      <w:pPr>
        <w:widowControl w:val="0"/>
        <w:shd w:val="clear" w:color="auto" w:fill="FFFFFF"/>
        <w:spacing w:after="0" w:line="276" w:lineRule="auto"/>
        <w:jc w:val="both"/>
      </w:pPr>
    </w:p>
    <w:p w14:paraId="670323BE" w14:textId="411AB5CB" w:rsidR="00E41CFE" w:rsidRDefault="00E41CFE" w:rsidP="00E41CFE">
      <w:pPr>
        <w:widowControl w:val="0"/>
        <w:shd w:val="clear" w:color="auto" w:fill="FFFFFF"/>
        <w:spacing w:after="0" w:line="276" w:lineRule="auto"/>
        <w:jc w:val="both"/>
      </w:pPr>
      <w:r>
        <w:t xml:space="preserve">Parte de las necesidades de las </w:t>
      </w:r>
      <w:r w:rsidR="005D6DA5">
        <w:t xml:space="preserve">pueblos indígenas u originarios </w:t>
      </w:r>
      <w:r>
        <w:t>que se caracterizan con la agricultura familiar se pueden resumir entre qué necesitan y qué ofrecen (COECCI, 2014):</w:t>
      </w:r>
    </w:p>
    <w:p w14:paraId="7E7F28E1" w14:textId="77777777" w:rsidR="00E41CFE" w:rsidRDefault="00E41CFE" w:rsidP="00E41CFE">
      <w:pPr>
        <w:widowControl w:val="0"/>
        <w:shd w:val="clear" w:color="auto" w:fill="FFFFFF"/>
        <w:spacing w:after="0" w:line="276" w:lineRule="auto"/>
        <w:jc w:val="both"/>
      </w:pPr>
    </w:p>
    <w:p w14:paraId="4E87EAF8" w14:textId="77777777" w:rsidR="006A79A5" w:rsidRDefault="006A79A5" w:rsidP="00E41CFE">
      <w:pPr>
        <w:widowControl w:val="0"/>
        <w:shd w:val="clear" w:color="auto" w:fill="FFFFFF"/>
        <w:spacing w:after="0" w:line="276" w:lineRule="auto"/>
        <w:jc w:val="both"/>
      </w:pPr>
    </w:p>
    <w:p w14:paraId="6F504DCD" w14:textId="6529785D" w:rsidR="00E41CFE" w:rsidRDefault="00E41CFE" w:rsidP="003A41C1">
      <w:pPr>
        <w:widowControl w:val="0"/>
        <w:numPr>
          <w:ilvl w:val="0"/>
          <w:numId w:val="9"/>
        </w:numPr>
        <w:shd w:val="clear" w:color="auto" w:fill="FFFFFF"/>
        <w:spacing w:after="0" w:line="240" w:lineRule="auto"/>
        <w:jc w:val="both"/>
      </w:pPr>
      <w:r>
        <w:t>Oferta de alimentos a los consumidores a través de los mercados y ferias locales, regionales o nacionales, a los supermercados, a las empresas privadas y cualquier forma de comercialización que les permita generar ingresos; (</w:t>
      </w:r>
      <w:proofErr w:type="spellStart"/>
      <w:r>
        <w:t>ii</w:t>
      </w:r>
      <w:proofErr w:type="spellEnd"/>
      <w:r>
        <w:t>) de mano de obra a empresas o instituciones, que sean privadas o públicas; (</w:t>
      </w:r>
      <w:proofErr w:type="spellStart"/>
      <w:r>
        <w:t>iii</w:t>
      </w:r>
      <w:proofErr w:type="spellEnd"/>
      <w:r>
        <w:t>) de otros servicios como experiencias y saberes, insumos (semillas, abonos orgánicos), ecoturismo, servicios ambientales y otros.</w:t>
      </w:r>
    </w:p>
    <w:p w14:paraId="76C59A4B" w14:textId="77777777" w:rsidR="00E41CFE" w:rsidRDefault="00E41CFE" w:rsidP="00E41CFE">
      <w:pPr>
        <w:widowControl w:val="0"/>
        <w:shd w:val="clear" w:color="auto" w:fill="FFFFFF"/>
        <w:spacing w:after="0" w:line="240" w:lineRule="auto"/>
        <w:ind w:left="720"/>
        <w:jc w:val="both"/>
      </w:pPr>
    </w:p>
    <w:p w14:paraId="11B7667B" w14:textId="6CEE6086" w:rsidR="00E41CFE" w:rsidRDefault="00E41CFE" w:rsidP="003A41C1">
      <w:pPr>
        <w:widowControl w:val="0"/>
        <w:numPr>
          <w:ilvl w:val="0"/>
          <w:numId w:val="9"/>
        </w:numPr>
        <w:shd w:val="clear" w:color="auto" w:fill="FFFFFF"/>
        <w:spacing w:after="450" w:line="240" w:lineRule="auto"/>
        <w:jc w:val="both"/>
      </w:pPr>
      <w:r>
        <w:t xml:space="preserve">La demanda de servicios básicos (educación, salud); de servicios agropecuarios (asesoría/formación para ampliar sus conocimientos y saber hacer, insumos, créditos, de infraestructuras para facilitar sus actividades (riego, caminos, mercados y otras). Todo esto fajo un enfoque intercultural y bilingüe. </w:t>
      </w:r>
    </w:p>
    <w:tbl>
      <w:tblPr>
        <w:tblStyle w:val="Tablaconcuadrcula"/>
        <w:tblW w:w="0" w:type="auto"/>
        <w:tblLook w:val="04A0" w:firstRow="1" w:lastRow="0" w:firstColumn="1" w:lastColumn="0" w:noHBand="0" w:noVBand="1"/>
      </w:tblPr>
      <w:tblGrid>
        <w:gridCol w:w="8494"/>
      </w:tblGrid>
      <w:tr w:rsidR="00E41CFE" w:rsidRPr="00726261" w14:paraId="5E0EAA18" w14:textId="77777777" w:rsidTr="004D4C92">
        <w:tc>
          <w:tcPr>
            <w:tcW w:w="8494" w:type="dxa"/>
          </w:tcPr>
          <w:p w14:paraId="246E5289" w14:textId="6651AD04" w:rsidR="00632568" w:rsidRPr="00726261" w:rsidRDefault="00632568" w:rsidP="00632568">
            <w:pPr>
              <w:pStyle w:val="Descripcin"/>
              <w:rPr>
                <w:sz w:val="20"/>
                <w:szCs w:val="20"/>
              </w:rPr>
            </w:pPr>
            <w:bookmarkStart w:id="681" w:name="_Toc143203072"/>
            <w:bookmarkStart w:id="682" w:name="_Toc137231238"/>
            <w:bookmarkStart w:id="683" w:name="_Toc137491105"/>
            <w:r w:rsidRPr="00726261">
              <w:rPr>
                <w:sz w:val="20"/>
                <w:szCs w:val="20"/>
              </w:rPr>
              <w:t xml:space="preserve">Cuadro </w:t>
            </w:r>
            <w:r w:rsidRPr="00726261">
              <w:rPr>
                <w:sz w:val="20"/>
                <w:szCs w:val="20"/>
              </w:rPr>
              <w:fldChar w:fldCharType="begin"/>
            </w:r>
            <w:r w:rsidRPr="00726261">
              <w:rPr>
                <w:sz w:val="20"/>
                <w:szCs w:val="20"/>
              </w:rPr>
              <w:instrText xml:space="preserve"> SEQ Cuadro \* ARABIC </w:instrText>
            </w:r>
            <w:r w:rsidRPr="00726261">
              <w:rPr>
                <w:sz w:val="20"/>
                <w:szCs w:val="20"/>
              </w:rPr>
              <w:fldChar w:fldCharType="separate"/>
            </w:r>
            <w:r w:rsidR="00740F56">
              <w:rPr>
                <w:noProof/>
                <w:sz w:val="20"/>
                <w:szCs w:val="20"/>
              </w:rPr>
              <w:t>4</w:t>
            </w:r>
            <w:r w:rsidRPr="00726261">
              <w:rPr>
                <w:noProof/>
                <w:sz w:val="20"/>
                <w:szCs w:val="20"/>
              </w:rPr>
              <w:fldChar w:fldCharType="end"/>
            </w:r>
            <w:r w:rsidRPr="00726261">
              <w:rPr>
                <w:sz w:val="20"/>
                <w:szCs w:val="20"/>
              </w:rPr>
              <w:t>. Estado de actividades de la Cámara de Comercio de Pueblos Indígenas del Perú – CCPIP</w:t>
            </w:r>
            <w:bookmarkEnd w:id="681"/>
          </w:p>
          <w:p w14:paraId="16142336" w14:textId="77777777" w:rsidR="00632568" w:rsidRPr="00726261" w:rsidRDefault="00632568" w:rsidP="004D4C92">
            <w:pPr>
              <w:spacing w:line="276" w:lineRule="auto"/>
              <w:jc w:val="both"/>
              <w:rPr>
                <w:sz w:val="20"/>
                <w:szCs w:val="20"/>
              </w:rPr>
            </w:pPr>
          </w:p>
          <w:p w14:paraId="5E1BDC39" w14:textId="5939B651" w:rsidR="00E41CFE" w:rsidRPr="00726261" w:rsidRDefault="00E41CFE" w:rsidP="004D4C92">
            <w:pPr>
              <w:spacing w:line="276" w:lineRule="auto"/>
              <w:jc w:val="both"/>
              <w:rPr>
                <w:sz w:val="20"/>
                <w:szCs w:val="20"/>
              </w:rPr>
            </w:pPr>
            <w:r w:rsidRPr="00726261">
              <w:rPr>
                <w:sz w:val="20"/>
                <w:szCs w:val="20"/>
              </w:rPr>
              <w:t xml:space="preserve">Empezó como proyecto el año 2012 y en el proceso de creación participaron asociaciones comerciales indígenas, líderes locales y organizaciones nacionales como la Asociación Interétnica de Desarrollo de la Selva Peruana (AIDESEP) y la Confederación de Nacionalidades Amazónicas del Perú (CONAP), las dos instancias políticas de representación nacional de los pueblos indígenas en el Perú. El nacimiento de la Cámara de Comercio de los Pueblos Indígenas del Perú es el resultado de la toma de conciencia de afrontar como indígenas las necesidades de trabajo, de educación, de infraestructura, de salud, de acceso al mercado (entre otros temas) sin la promoción de las actividades económicas (Shuar, 2022). Entre las propuestas más relevantes que presentaban era la creación de una Escuela de Negocios Indígena y plantear dentro de organización interna la formación de dos consejos consultivos, nacional y otro internacional con el fin de analizar mejor las relaciones de comercio en </w:t>
            </w:r>
            <w:r w:rsidR="003357A3" w:rsidRPr="00726261">
              <w:rPr>
                <w:sz w:val="20"/>
                <w:szCs w:val="20"/>
              </w:rPr>
              <w:t>PUEBLOS INDÍGENAS U ORIGINARIOS</w:t>
            </w:r>
            <w:r w:rsidRPr="00726261">
              <w:rPr>
                <w:sz w:val="20"/>
                <w:szCs w:val="20"/>
              </w:rPr>
              <w:t>.</w:t>
            </w:r>
          </w:p>
          <w:p w14:paraId="6DDC66B9" w14:textId="77777777" w:rsidR="00E41CFE" w:rsidRPr="00726261" w:rsidRDefault="00E41CFE" w:rsidP="004D4C92">
            <w:pPr>
              <w:spacing w:line="276" w:lineRule="auto"/>
              <w:jc w:val="both"/>
              <w:rPr>
                <w:sz w:val="20"/>
                <w:szCs w:val="20"/>
              </w:rPr>
            </w:pPr>
          </w:p>
          <w:p w14:paraId="3B5DB640" w14:textId="77777777" w:rsidR="00E41CFE" w:rsidRPr="00726261" w:rsidRDefault="00E41CFE" w:rsidP="004D4C92">
            <w:pPr>
              <w:spacing w:line="276" w:lineRule="auto"/>
              <w:jc w:val="both"/>
              <w:rPr>
                <w:sz w:val="20"/>
                <w:szCs w:val="20"/>
              </w:rPr>
            </w:pPr>
            <w:r w:rsidRPr="00726261">
              <w:rPr>
                <w:sz w:val="20"/>
                <w:szCs w:val="20"/>
              </w:rPr>
              <w:t>En el 2022, La Cámara de Comercio de Pueblos Indígenas del Perú – CCPIP y la ONG Conservación Internacional firmaron un convenio marco de cooperación a fin de realizar actividades conjuntas que contribuyan a la gestión sostenible de los recursos naturales, sus servicios ambientales y la conservación de la diversidad biológica, a través de la promoción del desarrollo y el fortalecimiento de capacidades de los pueblos indígenas de la Amazonia peruana (</w:t>
            </w:r>
            <w:bookmarkStart w:id="684" w:name="_Hlk140178735"/>
            <w:r w:rsidRPr="00726261">
              <w:rPr>
                <w:sz w:val="20"/>
                <w:szCs w:val="20"/>
              </w:rPr>
              <w:t>Conservación Internacional, 2022).</w:t>
            </w:r>
            <w:bookmarkEnd w:id="684"/>
          </w:p>
          <w:p w14:paraId="15259696" w14:textId="77777777" w:rsidR="00E41CFE" w:rsidRPr="00726261" w:rsidRDefault="00E41CFE" w:rsidP="00632568">
            <w:pPr>
              <w:keepNext/>
              <w:spacing w:line="276" w:lineRule="auto"/>
              <w:jc w:val="both"/>
              <w:rPr>
                <w:caps/>
                <w:color w:val="44546A" w:themeColor="text2"/>
                <w:sz w:val="20"/>
                <w:szCs w:val="20"/>
              </w:rPr>
            </w:pPr>
          </w:p>
        </w:tc>
      </w:tr>
    </w:tbl>
    <w:p w14:paraId="69A7597D" w14:textId="77777777" w:rsidR="00CE5ED6" w:rsidRDefault="00CE5ED6" w:rsidP="00E41CFE">
      <w:pPr>
        <w:pStyle w:val="Ttulo5"/>
        <w:jc w:val="both"/>
        <w:rPr>
          <w:color w:val="44546A" w:themeColor="text2"/>
        </w:rPr>
      </w:pPr>
    </w:p>
    <w:p w14:paraId="2DC48260" w14:textId="1A135FA9" w:rsidR="00E41CFE" w:rsidRPr="000E1FAB" w:rsidRDefault="00D61B15" w:rsidP="00E41CFE">
      <w:pPr>
        <w:pStyle w:val="Ttulo5"/>
        <w:jc w:val="both"/>
        <w:rPr>
          <w:color w:val="44546A" w:themeColor="text2"/>
        </w:rPr>
      </w:pPr>
      <w:bookmarkStart w:id="685" w:name="_Toc143624310"/>
      <w:r>
        <w:rPr>
          <w:color w:val="44546A" w:themeColor="text2"/>
        </w:rPr>
        <w:t>2.5</w:t>
      </w:r>
      <w:r w:rsidR="00E41CFE" w:rsidRPr="000E1FAB">
        <w:rPr>
          <w:color w:val="44546A" w:themeColor="text2"/>
        </w:rPr>
        <w:t xml:space="preserve">.2.8.3. </w:t>
      </w:r>
      <w:r w:rsidR="00932D08" w:rsidRPr="000E1FAB">
        <w:rPr>
          <w:caps w:val="0"/>
          <w:color w:val="44546A" w:themeColor="text2"/>
        </w:rPr>
        <w:t>Escasas oportunidades para el fortalecimiento de las capacidades técnico -productivas, de gestión comercial y de innovación tecnológica acordes a la cosmovisión, realidad y prioridades de los pueblos indígenas u originarios</w:t>
      </w:r>
      <w:bookmarkEnd w:id="682"/>
      <w:bookmarkEnd w:id="683"/>
      <w:bookmarkEnd w:id="685"/>
    </w:p>
    <w:p w14:paraId="66CA73F1" w14:textId="77777777" w:rsidR="00E41CFE" w:rsidRDefault="00E41CFE" w:rsidP="00E41CFE"/>
    <w:p w14:paraId="7FCEC0EF" w14:textId="069004BC" w:rsidR="00E41CFE" w:rsidRDefault="00E41CFE" w:rsidP="00E41CFE">
      <w:pPr>
        <w:spacing w:after="200" w:line="276" w:lineRule="auto"/>
        <w:jc w:val="both"/>
      </w:pPr>
      <w:r>
        <w:t xml:space="preserve">En la actualidad, el programa que genera la mayoría de </w:t>
      </w:r>
      <w:r w:rsidR="000F731D">
        <w:t>los proyectos</w:t>
      </w:r>
      <w:r>
        <w:t xml:space="preserve"> regionales y locales de desarrollo agropecuario en al interior del país es SIERRA EXPORTADORA, que a través de AGRORURAL y el fondo PROCOMPITE, ofrece financiamiento para mejoras tecnológicas a los productores.  Este programa promueve la creación, ampliación o mejoramiento de negocios competitivos, rentables, sostenibles y ambientalmente saludables, de productores y otros agentes económicos organizados, mediante la mejora tecnológica y/o innovación, con el objeto de mejorar la competitividad y sostenibilidad de cadenas productivas (Ley 29337 – Ley </w:t>
      </w:r>
      <w:proofErr w:type="spellStart"/>
      <w:r>
        <w:t>Procompite</w:t>
      </w:r>
      <w:proofErr w:type="spellEnd"/>
      <w:r>
        <w:t>). En el cuadro siguiente se puede ver que hubo un ascenso en el presupuesto en 6 millones para el 2019, pero para el 2020 se redujo 4 millones a partir de ese ascenso.</w:t>
      </w:r>
    </w:p>
    <w:p w14:paraId="39CC8F9B" w14:textId="01FB89CE" w:rsidR="00E41CFE" w:rsidRDefault="00E41CFE" w:rsidP="002919DA">
      <w:pPr>
        <w:pStyle w:val="Descripcin"/>
        <w:jc w:val="both"/>
        <w:rPr>
          <w:b w:val="0"/>
        </w:rPr>
      </w:pPr>
      <w:bookmarkStart w:id="686" w:name="_Toc137233501"/>
      <w:bookmarkStart w:id="687" w:name="_Toc143624379"/>
      <w:r>
        <w:t xml:space="preserve">Tabla </w:t>
      </w:r>
      <w:r w:rsidR="00000000">
        <w:fldChar w:fldCharType="begin"/>
      </w:r>
      <w:r w:rsidR="00000000">
        <w:instrText xml:space="preserve"> SEQ Tabla \* ARABIC </w:instrText>
      </w:r>
      <w:r w:rsidR="00000000">
        <w:fldChar w:fldCharType="separate"/>
      </w:r>
      <w:r w:rsidR="00740F56">
        <w:rPr>
          <w:noProof/>
        </w:rPr>
        <w:t>55</w:t>
      </w:r>
      <w:r w:rsidR="00000000">
        <w:rPr>
          <w:noProof/>
        </w:rPr>
        <w:fldChar w:fldCharType="end"/>
      </w:r>
      <w:r>
        <w:t xml:space="preserve">. </w:t>
      </w:r>
      <w:r w:rsidRPr="00991D16">
        <w:t>Presupuesto destinado para del producto 0121: mejora de la articulación de pequeños productores al mercado del MIDAGRI</w:t>
      </w:r>
      <w:bookmarkEnd w:id="686"/>
      <w:bookmarkEnd w:id="687"/>
    </w:p>
    <w:tbl>
      <w:tblPr>
        <w:tblW w:w="8941" w:type="dxa"/>
        <w:tblInd w:w="-15" w:type="dxa"/>
        <w:tblLayout w:type="fixed"/>
        <w:tblLook w:val="0400" w:firstRow="0" w:lastRow="0" w:firstColumn="0" w:lastColumn="0" w:noHBand="0" w:noVBand="1"/>
      </w:tblPr>
      <w:tblGrid>
        <w:gridCol w:w="3300"/>
        <w:gridCol w:w="1105"/>
        <w:gridCol w:w="1134"/>
        <w:gridCol w:w="1134"/>
        <w:gridCol w:w="1134"/>
        <w:gridCol w:w="1134"/>
      </w:tblGrid>
      <w:tr w:rsidR="00E41CFE" w:rsidRPr="00726261" w14:paraId="5613F520" w14:textId="77777777" w:rsidTr="00726261">
        <w:trPr>
          <w:trHeight w:val="20"/>
        </w:trPr>
        <w:tc>
          <w:tcPr>
            <w:tcW w:w="3300" w:type="dxa"/>
            <w:tcBorders>
              <w:top w:val="single" w:sz="4" w:space="0" w:color="000000"/>
              <w:left w:val="single" w:sz="4" w:space="0" w:color="000000"/>
              <w:bottom w:val="single" w:sz="4" w:space="0" w:color="000000"/>
              <w:right w:val="single" w:sz="4" w:space="0" w:color="000000"/>
            </w:tcBorders>
            <w:shd w:val="clear" w:color="auto" w:fill="006666"/>
            <w:vAlign w:val="bottom"/>
          </w:tcPr>
          <w:p w14:paraId="77ADEDAB" w14:textId="77777777" w:rsidR="00E41CFE" w:rsidRPr="00726261" w:rsidRDefault="00E41CFE" w:rsidP="00726261">
            <w:pPr>
              <w:spacing w:after="0"/>
              <w:rPr>
                <w:b/>
                <w:color w:val="FFFFFF"/>
                <w:sz w:val="20"/>
                <w:szCs w:val="20"/>
              </w:rPr>
            </w:pPr>
            <w:r w:rsidRPr="00726261">
              <w:rPr>
                <w:b/>
                <w:color w:val="FFFFFF"/>
                <w:sz w:val="20"/>
                <w:szCs w:val="20"/>
              </w:rPr>
              <w:t>Programa</w:t>
            </w:r>
          </w:p>
        </w:tc>
        <w:tc>
          <w:tcPr>
            <w:tcW w:w="1105" w:type="dxa"/>
            <w:tcBorders>
              <w:top w:val="single" w:sz="4" w:space="0" w:color="000000"/>
              <w:left w:val="nil"/>
              <w:bottom w:val="single" w:sz="4" w:space="0" w:color="000000"/>
              <w:right w:val="single" w:sz="4" w:space="0" w:color="000000"/>
            </w:tcBorders>
            <w:shd w:val="clear" w:color="auto" w:fill="006666"/>
            <w:vAlign w:val="bottom"/>
          </w:tcPr>
          <w:p w14:paraId="6683BA72" w14:textId="77777777" w:rsidR="00E41CFE" w:rsidRPr="00726261" w:rsidRDefault="00E41CFE" w:rsidP="00726261">
            <w:pPr>
              <w:spacing w:after="0"/>
              <w:rPr>
                <w:b/>
                <w:color w:val="FFFFFF"/>
                <w:sz w:val="20"/>
                <w:szCs w:val="20"/>
              </w:rPr>
            </w:pPr>
            <w:r w:rsidRPr="00726261">
              <w:rPr>
                <w:b/>
                <w:color w:val="FFFFFF"/>
                <w:sz w:val="20"/>
                <w:szCs w:val="20"/>
              </w:rPr>
              <w:t>2018</w:t>
            </w:r>
          </w:p>
        </w:tc>
        <w:tc>
          <w:tcPr>
            <w:tcW w:w="1134" w:type="dxa"/>
            <w:tcBorders>
              <w:top w:val="single" w:sz="4" w:space="0" w:color="000000"/>
              <w:left w:val="nil"/>
              <w:bottom w:val="single" w:sz="4" w:space="0" w:color="000000"/>
              <w:right w:val="single" w:sz="4" w:space="0" w:color="000000"/>
            </w:tcBorders>
            <w:shd w:val="clear" w:color="auto" w:fill="006666"/>
            <w:vAlign w:val="bottom"/>
          </w:tcPr>
          <w:p w14:paraId="66949508" w14:textId="77777777" w:rsidR="00E41CFE" w:rsidRPr="00726261" w:rsidRDefault="00E41CFE" w:rsidP="00726261">
            <w:pPr>
              <w:spacing w:after="0"/>
              <w:rPr>
                <w:b/>
                <w:color w:val="FFFFFF"/>
                <w:sz w:val="20"/>
                <w:szCs w:val="20"/>
              </w:rPr>
            </w:pPr>
            <w:r w:rsidRPr="00726261">
              <w:rPr>
                <w:b/>
                <w:color w:val="FFFFFF"/>
                <w:sz w:val="20"/>
                <w:szCs w:val="20"/>
              </w:rPr>
              <w:t>2019</w:t>
            </w:r>
          </w:p>
        </w:tc>
        <w:tc>
          <w:tcPr>
            <w:tcW w:w="1134" w:type="dxa"/>
            <w:tcBorders>
              <w:top w:val="single" w:sz="4" w:space="0" w:color="000000"/>
              <w:left w:val="nil"/>
              <w:bottom w:val="single" w:sz="4" w:space="0" w:color="000000"/>
              <w:right w:val="single" w:sz="4" w:space="0" w:color="000000"/>
            </w:tcBorders>
            <w:shd w:val="clear" w:color="auto" w:fill="006666"/>
            <w:vAlign w:val="bottom"/>
          </w:tcPr>
          <w:p w14:paraId="6D264A24" w14:textId="77777777" w:rsidR="00E41CFE" w:rsidRPr="00726261" w:rsidRDefault="00E41CFE" w:rsidP="00726261">
            <w:pPr>
              <w:spacing w:after="0"/>
              <w:rPr>
                <w:b/>
                <w:color w:val="FFFFFF"/>
                <w:sz w:val="20"/>
                <w:szCs w:val="20"/>
              </w:rPr>
            </w:pPr>
            <w:r w:rsidRPr="00726261">
              <w:rPr>
                <w:b/>
                <w:color w:val="FFFFFF"/>
                <w:sz w:val="20"/>
                <w:szCs w:val="20"/>
              </w:rPr>
              <w:t>2020</w:t>
            </w:r>
          </w:p>
        </w:tc>
        <w:tc>
          <w:tcPr>
            <w:tcW w:w="1134" w:type="dxa"/>
            <w:tcBorders>
              <w:top w:val="single" w:sz="4" w:space="0" w:color="000000"/>
              <w:left w:val="nil"/>
              <w:bottom w:val="single" w:sz="4" w:space="0" w:color="000000"/>
              <w:right w:val="single" w:sz="4" w:space="0" w:color="000000"/>
            </w:tcBorders>
            <w:shd w:val="clear" w:color="auto" w:fill="006666"/>
            <w:vAlign w:val="bottom"/>
          </w:tcPr>
          <w:p w14:paraId="70F7390B" w14:textId="77777777" w:rsidR="00E41CFE" w:rsidRPr="00726261" w:rsidRDefault="00E41CFE" w:rsidP="00726261">
            <w:pPr>
              <w:spacing w:after="0"/>
              <w:rPr>
                <w:b/>
                <w:color w:val="FFFFFF"/>
                <w:sz w:val="20"/>
                <w:szCs w:val="20"/>
              </w:rPr>
            </w:pPr>
            <w:r w:rsidRPr="00726261">
              <w:rPr>
                <w:b/>
                <w:color w:val="FFFFFF"/>
                <w:sz w:val="20"/>
                <w:szCs w:val="20"/>
              </w:rPr>
              <w:t>2021</w:t>
            </w:r>
          </w:p>
        </w:tc>
        <w:tc>
          <w:tcPr>
            <w:tcW w:w="1134" w:type="dxa"/>
            <w:tcBorders>
              <w:top w:val="single" w:sz="4" w:space="0" w:color="000000"/>
              <w:left w:val="nil"/>
              <w:bottom w:val="single" w:sz="4" w:space="0" w:color="000000"/>
              <w:right w:val="single" w:sz="4" w:space="0" w:color="000000"/>
            </w:tcBorders>
            <w:shd w:val="clear" w:color="auto" w:fill="006666"/>
            <w:vAlign w:val="bottom"/>
          </w:tcPr>
          <w:p w14:paraId="57543F79" w14:textId="77777777" w:rsidR="00E41CFE" w:rsidRPr="00726261" w:rsidRDefault="00E41CFE" w:rsidP="00726261">
            <w:pPr>
              <w:spacing w:after="0"/>
              <w:rPr>
                <w:b/>
                <w:color w:val="FFFFFF"/>
                <w:sz w:val="20"/>
                <w:szCs w:val="20"/>
              </w:rPr>
            </w:pPr>
            <w:r w:rsidRPr="00726261">
              <w:rPr>
                <w:b/>
                <w:color w:val="FFFFFF"/>
                <w:sz w:val="20"/>
                <w:szCs w:val="20"/>
              </w:rPr>
              <w:t>2022</w:t>
            </w:r>
          </w:p>
        </w:tc>
      </w:tr>
      <w:tr w:rsidR="00E41CFE" w:rsidRPr="00726261" w14:paraId="7D91B339" w14:textId="77777777" w:rsidTr="00726261">
        <w:trPr>
          <w:trHeight w:val="20"/>
        </w:trPr>
        <w:tc>
          <w:tcPr>
            <w:tcW w:w="3300" w:type="dxa"/>
            <w:tcBorders>
              <w:top w:val="nil"/>
              <w:left w:val="single" w:sz="4" w:space="0" w:color="000000"/>
              <w:bottom w:val="single" w:sz="4" w:space="0" w:color="000000"/>
              <w:right w:val="single" w:sz="4" w:space="0" w:color="000000"/>
            </w:tcBorders>
            <w:shd w:val="clear" w:color="auto" w:fill="006666"/>
            <w:vAlign w:val="bottom"/>
          </w:tcPr>
          <w:p w14:paraId="56AFA33E" w14:textId="77777777" w:rsidR="00E41CFE" w:rsidRPr="00726261" w:rsidRDefault="00E41CFE" w:rsidP="00726261">
            <w:pPr>
              <w:spacing w:after="0"/>
              <w:rPr>
                <w:b/>
                <w:color w:val="FFFFFF"/>
                <w:sz w:val="20"/>
                <w:szCs w:val="20"/>
              </w:rPr>
            </w:pPr>
            <w:r w:rsidRPr="00726261">
              <w:rPr>
                <w:b/>
                <w:color w:val="FFFFFF"/>
                <w:sz w:val="20"/>
                <w:szCs w:val="20"/>
              </w:rPr>
              <w:t>0121: MEJORA DE LA ARTICULACIÓN DE PEQUEÑOS PRODUCTORES AL MERCADO</w:t>
            </w:r>
          </w:p>
        </w:tc>
        <w:tc>
          <w:tcPr>
            <w:tcW w:w="1105" w:type="dxa"/>
            <w:tcBorders>
              <w:top w:val="nil"/>
              <w:left w:val="nil"/>
              <w:bottom w:val="single" w:sz="4" w:space="0" w:color="000000"/>
              <w:right w:val="single" w:sz="4" w:space="0" w:color="000000"/>
            </w:tcBorders>
            <w:shd w:val="clear" w:color="auto" w:fill="auto"/>
            <w:vAlign w:val="bottom"/>
          </w:tcPr>
          <w:p w14:paraId="2B165A77" w14:textId="77777777" w:rsidR="00E41CFE" w:rsidRPr="00726261" w:rsidRDefault="00E41CFE" w:rsidP="00726261">
            <w:pPr>
              <w:spacing w:after="0"/>
              <w:rPr>
                <w:sz w:val="20"/>
                <w:szCs w:val="20"/>
              </w:rPr>
            </w:pPr>
            <w:r w:rsidRPr="00726261">
              <w:rPr>
                <w:sz w:val="20"/>
                <w:szCs w:val="20"/>
              </w:rPr>
              <w:t>S/. 5,027,306</w:t>
            </w:r>
          </w:p>
        </w:tc>
        <w:tc>
          <w:tcPr>
            <w:tcW w:w="1134" w:type="dxa"/>
            <w:tcBorders>
              <w:top w:val="nil"/>
              <w:left w:val="nil"/>
              <w:bottom w:val="single" w:sz="4" w:space="0" w:color="000000"/>
              <w:right w:val="single" w:sz="4" w:space="0" w:color="000000"/>
            </w:tcBorders>
            <w:shd w:val="clear" w:color="auto" w:fill="auto"/>
            <w:vAlign w:val="bottom"/>
          </w:tcPr>
          <w:p w14:paraId="13995203" w14:textId="77777777" w:rsidR="00E41CFE" w:rsidRPr="00726261" w:rsidRDefault="00E41CFE" w:rsidP="00726261">
            <w:pPr>
              <w:spacing w:after="0"/>
              <w:rPr>
                <w:sz w:val="20"/>
                <w:szCs w:val="20"/>
              </w:rPr>
            </w:pPr>
            <w:r w:rsidRPr="00726261">
              <w:rPr>
                <w:sz w:val="20"/>
                <w:szCs w:val="20"/>
              </w:rPr>
              <w:t>S/. 11,559,579</w:t>
            </w:r>
          </w:p>
        </w:tc>
        <w:tc>
          <w:tcPr>
            <w:tcW w:w="1134" w:type="dxa"/>
            <w:tcBorders>
              <w:top w:val="nil"/>
              <w:left w:val="nil"/>
              <w:bottom w:val="single" w:sz="4" w:space="0" w:color="000000"/>
              <w:right w:val="single" w:sz="4" w:space="0" w:color="000000"/>
            </w:tcBorders>
            <w:shd w:val="clear" w:color="auto" w:fill="auto"/>
            <w:vAlign w:val="bottom"/>
          </w:tcPr>
          <w:p w14:paraId="7BEBFB34" w14:textId="77777777" w:rsidR="00E41CFE" w:rsidRPr="00726261" w:rsidRDefault="00E41CFE" w:rsidP="00726261">
            <w:pPr>
              <w:spacing w:after="0"/>
              <w:rPr>
                <w:sz w:val="20"/>
                <w:szCs w:val="20"/>
              </w:rPr>
            </w:pPr>
            <w:r w:rsidRPr="00726261">
              <w:rPr>
                <w:sz w:val="20"/>
                <w:szCs w:val="20"/>
              </w:rPr>
              <w:t>S/. 6,954,682</w:t>
            </w:r>
          </w:p>
        </w:tc>
        <w:tc>
          <w:tcPr>
            <w:tcW w:w="1134" w:type="dxa"/>
            <w:tcBorders>
              <w:top w:val="nil"/>
              <w:left w:val="nil"/>
              <w:bottom w:val="single" w:sz="4" w:space="0" w:color="000000"/>
              <w:right w:val="single" w:sz="4" w:space="0" w:color="000000"/>
            </w:tcBorders>
            <w:shd w:val="clear" w:color="auto" w:fill="auto"/>
            <w:vAlign w:val="bottom"/>
          </w:tcPr>
          <w:p w14:paraId="2710E9FC" w14:textId="77777777" w:rsidR="00E41CFE" w:rsidRPr="00726261" w:rsidRDefault="00E41CFE" w:rsidP="00726261">
            <w:pPr>
              <w:spacing w:after="0"/>
              <w:rPr>
                <w:sz w:val="20"/>
                <w:szCs w:val="20"/>
              </w:rPr>
            </w:pPr>
            <w:r w:rsidRPr="00726261">
              <w:rPr>
                <w:sz w:val="20"/>
                <w:szCs w:val="20"/>
              </w:rPr>
              <w:t>S/. 7,578,479</w:t>
            </w:r>
          </w:p>
        </w:tc>
        <w:tc>
          <w:tcPr>
            <w:tcW w:w="1134" w:type="dxa"/>
            <w:tcBorders>
              <w:top w:val="nil"/>
              <w:left w:val="nil"/>
              <w:bottom w:val="single" w:sz="4" w:space="0" w:color="000000"/>
              <w:right w:val="single" w:sz="4" w:space="0" w:color="000000"/>
            </w:tcBorders>
            <w:shd w:val="clear" w:color="auto" w:fill="auto"/>
            <w:vAlign w:val="bottom"/>
          </w:tcPr>
          <w:p w14:paraId="4EED3832" w14:textId="77777777" w:rsidR="00E41CFE" w:rsidRPr="00726261" w:rsidRDefault="00E41CFE" w:rsidP="00726261">
            <w:pPr>
              <w:spacing w:after="0"/>
              <w:rPr>
                <w:sz w:val="20"/>
                <w:szCs w:val="20"/>
              </w:rPr>
            </w:pPr>
            <w:r w:rsidRPr="00726261">
              <w:rPr>
                <w:sz w:val="20"/>
                <w:szCs w:val="20"/>
              </w:rPr>
              <w:t>S/. 7,427,958</w:t>
            </w:r>
          </w:p>
        </w:tc>
      </w:tr>
    </w:tbl>
    <w:p w14:paraId="59958279" w14:textId="77777777" w:rsidR="00E41CFE" w:rsidRPr="000F731D" w:rsidRDefault="00E41CFE" w:rsidP="00AC6013">
      <w:pPr>
        <w:spacing w:after="200" w:line="276" w:lineRule="auto"/>
        <w:jc w:val="both"/>
        <w:rPr>
          <w:sz w:val="18"/>
          <w:szCs w:val="18"/>
        </w:rPr>
      </w:pPr>
      <w:r w:rsidRPr="000F731D">
        <w:rPr>
          <w:sz w:val="18"/>
          <w:szCs w:val="18"/>
        </w:rPr>
        <w:t>Fuente: Consulta amigable MEF. Elaboración: Ministerio de Cultura - DGPI.</w:t>
      </w:r>
    </w:p>
    <w:p w14:paraId="57BB4408" w14:textId="77777777" w:rsidR="00E41CFE" w:rsidRDefault="00E41CFE" w:rsidP="00E41CFE">
      <w:pPr>
        <w:spacing w:after="200" w:line="276" w:lineRule="auto"/>
        <w:jc w:val="both"/>
      </w:pPr>
      <w:r>
        <w:t>En el proceso de selección del programa pueden participar las asociaciones, cooperativas agrarias, así como empresas comunales; para este año se implementaron siete cadenas productivas: lácteos, granos andinos, frutales, camélidos, artesanía, turismo que fueron priorizadas para el fondo (Pachamama, 2023).</w:t>
      </w:r>
    </w:p>
    <w:p w14:paraId="462DCC36" w14:textId="77777777" w:rsidR="00E41CFE" w:rsidRDefault="00E41CFE" w:rsidP="00E41CFE">
      <w:pPr>
        <w:spacing w:after="200" w:line="276" w:lineRule="auto"/>
        <w:jc w:val="both"/>
      </w:pPr>
      <w:r>
        <w:t>También los gobiernos locales están autorizados para destinar el 10% de su presupuesto total para cofinanciar planes de negocio, alcaldes distritales y provinciales pueden promover también este tipo de iniciativas reconociendo las necesidades locales.</w:t>
      </w:r>
    </w:p>
    <w:p w14:paraId="65FFFD45" w14:textId="77777777" w:rsidR="00E41CFE" w:rsidRDefault="00E41CFE" w:rsidP="00E41CFE">
      <w:pPr>
        <w:spacing w:after="0" w:line="276" w:lineRule="auto"/>
        <w:jc w:val="both"/>
      </w:pPr>
      <w:r>
        <w:t>En el 2022 se impulsó la “Estrategia de Emprendimiento de la Mujer Rural e Indígena”, que será implementado por el Programa de Compensaciones para la Competitividad (</w:t>
      </w:r>
      <w:proofErr w:type="spellStart"/>
      <w:r>
        <w:t>Agroideas</w:t>
      </w:r>
      <w:proofErr w:type="spellEnd"/>
      <w:r>
        <w:t>), y el Programa de Desarrollo Productivo Agrario Rural (Agro Rural). En su primera etapa se atendieron a 4,700 productoras agrarias que recibirán hasta S/ 163,000 (</w:t>
      </w:r>
      <w:proofErr w:type="spellStart"/>
      <w:r>
        <w:t>Agronoticias</w:t>
      </w:r>
      <w:proofErr w:type="spellEnd"/>
      <w:r>
        <w:t xml:space="preserve">, 2022). </w:t>
      </w:r>
    </w:p>
    <w:p w14:paraId="28A42F1D" w14:textId="77777777" w:rsidR="00E41CFE" w:rsidRDefault="00E41CFE" w:rsidP="00E41CFE">
      <w:pPr>
        <w:spacing w:after="0" w:line="276" w:lineRule="auto"/>
        <w:jc w:val="both"/>
      </w:pPr>
    </w:p>
    <w:p w14:paraId="3DB0265B" w14:textId="77777777" w:rsidR="00E41CFE" w:rsidRDefault="00E41CFE" w:rsidP="00E41CFE">
      <w:pPr>
        <w:spacing w:after="0" w:line="276" w:lineRule="auto"/>
        <w:jc w:val="both"/>
      </w:pPr>
      <w:r>
        <w:t>En el 2023 se dispone de 28 millones de soles para esta estrategia y los requisitos que deberán cumplirlas Organizaciones Agrarias de Mujeres (OAM) que quieran participar de su proceso de selección son ser una asociación que cuente con un mínimo de 8 socias, contar con un mínimo de 70% de integrantes mujeres, y que el 50% de sus directivos sean mujeres.</w:t>
      </w:r>
    </w:p>
    <w:p w14:paraId="29BC3B17" w14:textId="77777777" w:rsidR="00E41CFE" w:rsidRDefault="00E41CFE" w:rsidP="00E41CFE">
      <w:pPr>
        <w:spacing w:after="0" w:line="276" w:lineRule="auto"/>
        <w:jc w:val="both"/>
      </w:pPr>
    </w:p>
    <w:p w14:paraId="3533A684" w14:textId="77777777" w:rsidR="00E41CFE" w:rsidRDefault="00E41CFE" w:rsidP="00E41CFE">
      <w:pPr>
        <w:spacing w:after="200" w:line="276" w:lineRule="auto"/>
        <w:jc w:val="both"/>
      </w:pPr>
      <w:r>
        <w:t>Finalmente, se resalta que SERFOR posee dos programas que buscan reducir el impacto de la tala ilegal sobre el medio ambiente y promover el desarrollo sostenible en la Amazonía. En el siguiente cuadro se puede ver la inversión en ambos programas. En el 2021, se dejó de invertir en el primero “Programa de Desarrollo Sostenible en la Amazonía peruana” y se invirtió en “Fomento y gestión sostenible de la producción forestal en el Perú”. El primer programa poseía un presupuesto que llegaba de 11 a 37 millones de soles, y el segundo programa tenía de 27 a 59 millones implementados.</w:t>
      </w:r>
    </w:p>
    <w:p w14:paraId="1987E288" w14:textId="18F815E2" w:rsidR="00E41CFE" w:rsidRDefault="000F731D" w:rsidP="000F731D">
      <w:pPr>
        <w:pStyle w:val="Descripcin"/>
        <w:rPr>
          <w:b w:val="0"/>
        </w:rPr>
      </w:pPr>
      <w:bookmarkStart w:id="688" w:name="_Toc143624380"/>
      <w:r>
        <w:t xml:space="preserve">Tabla </w:t>
      </w:r>
      <w:r w:rsidR="00000000">
        <w:fldChar w:fldCharType="begin"/>
      </w:r>
      <w:r w:rsidR="00000000">
        <w:instrText xml:space="preserve"> SEQ Tabla \* ARABIC </w:instrText>
      </w:r>
      <w:r w:rsidR="00000000">
        <w:fldChar w:fldCharType="separate"/>
      </w:r>
      <w:r w:rsidR="00740F56">
        <w:rPr>
          <w:noProof/>
        </w:rPr>
        <w:t>56</w:t>
      </w:r>
      <w:r w:rsidR="00000000">
        <w:rPr>
          <w:noProof/>
        </w:rPr>
        <w:fldChar w:fldCharType="end"/>
      </w:r>
      <w:r>
        <w:t xml:space="preserve">. </w:t>
      </w:r>
      <w:r w:rsidRPr="00A24FD4">
        <w:t>Presupuesto de programas de SERFOR, 2018-2022</w:t>
      </w:r>
      <w:bookmarkEnd w:id="688"/>
    </w:p>
    <w:tbl>
      <w:tblPr>
        <w:tblW w:w="9345" w:type="dxa"/>
        <w:tblInd w:w="-70" w:type="dxa"/>
        <w:tblLayout w:type="fixed"/>
        <w:tblLook w:val="0400" w:firstRow="0" w:lastRow="0" w:firstColumn="0" w:lastColumn="0" w:noHBand="0" w:noVBand="1"/>
      </w:tblPr>
      <w:tblGrid>
        <w:gridCol w:w="3210"/>
        <w:gridCol w:w="1200"/>
        <w:gridCol w:w="1245"/>
        <w:gridCol w:w="1275"/>
        <w:gridCol w:w="1155"/>
        <w:gridCol w:w="1260"/>
      </w:tblGrid>
      <w:tr w:rsidR="00E41CFE" w:rsidRPr="00726261" w14:paraId="67C2CE8A" w14:textId="77777777" w:rsidTr="00726261">
        <w:trPr>
          <w:trHeight w:val="57"/>
        </w:trPr>
        <w:tc>
          <w:tcPr>
            <w:tcW w:w="3210" w:type="dxa"/>
            <w:tcBorders>
              <w:top w:val="single" w:sz="4" w:space="0" w:color="000000"/>
              <w:left w:val="single" w:sz="4" w:space="0" w:color="000000"/>
              <w:bottom w:val="single" w:sz="4" w:space="0" w:color="000000"/>
              <w:right w:val="single" w:sz="4" w:space="0" w:color="000000"/>
            </w:tcBorders>
            <w:shd w:val="clear" w:color="auto" w:fill="006666"/>
            <w:vAlign w:val="bottom"/>
          </w:tcPr>
          <w:p w14:paraId="0D0A4750" w14:textId="77777777" w:rsidR="00E41CFE" w:rsidRPr="00726261" w:rsidRDefault="00E41CFE" w:rsidP="00726261">
            <w:pPr>
              <w:spacing w:after="0"/>
              <w:rPr>
                <w:b/>
                <w:bCs/>
                <w:color w:val="FFFFFF"/>
                <w:sz w:val="20"/>
                <w:szCs w:val="20"/>
              </w:rPr>
            </w:pPr>
            <w:r w:rsidRPr="00726261">
              <w:rPr>
                <w:b/>
                <w:bCs/>
                <w:color w:val="FFFFFF"/>
                <w:sz w:val="20"/>
                <w:szCs w:val="20"/>
              </w:rPr>
              <w:t>SERFOR</w:t>
            </w:r>
          </w:p>
        </w:tc>
        <w:tc>
          <w:tcPr>
            <w:tcW w:w="1200" w:type="dxa"/>
            <w:tcBorders>
              <w:top w:val="single" w:sz="4" w:space="0" w:color="000000"/>
              <w:left w:val="nil"/>
              <w:bottom w:val="single" w:sz="4" w:space="0" w:color="000000"/>
              <w:right w:val="single" w:sz="4" w:space="0" w:color="000000"/>
            </w:tcBorders>
            <w:shd w:val="clear" w:color="auto" w:fill="006666"/>
            <w:vAlign w:val="bottom"/>
          </w:tcPr>
          <w:p w14:paraId="5E5E7B9D" w14:textId="77777777" w:rsidR="00E41CFE" w:rsidRPr="00726261" w:rsidRDefault="00E41CFE" w:rsidP="00726261">
            <w:pPr>
              <w:spacing w:after="0"/>
              <w:jc w:val="right"/>
              <w:rPr>
                <w:b/>
                <w:bCs/>
                <w:color w:val="FFFFFF"/>
                <w:sz w:val="20"/>
                <w:szCs w:val="20"/>
              </w:rPr>
            </w:pPr>
            <w:r w:rsidRPr="00726261">
              <w:rPr>
                <w:b/>
                <w:bCs/>
                <w:color w:val="FFFFFF"/>
                <w:sz w:val="20"/>
                <w:szCs w:val="20"/>
              </w:rPr>
              <w:t>2018</w:t>
            </w:r>
          </w:p>
        </w:tc>
        <w:tc>
          <w:tcPr>
            <w:tcW w:w="1245" w:type="dxa"/>
            <w:tcBorders>
              <w:top w:val="single" w:sz="4" w:space="0" w:color="000000"/>
              <w:left w:val="nil"/>
              <w:bottom w:val="single" w:sz="4" w:space="0" w:color="000000"/>
              <w:right w:val="single" w:sz="4" w:space="0" w:color="000000"/>
            </w:tcBorders>
            <w:shd w:val="clear" w:color="auto" w:fill="006666"/>
            <w:vAlign w:val="bottom"/>
          </w:tcPr>
          <w:p w14:paraId="69B90EAC" w14:textId="77777777" w:rsidR="00E41CFE" w:rsidRPr="00726261" w:rsidRDefault="00E41CFE" w:rsidP="00726261">
            <w:pPr>
              <w:spacing w:after="0"/>
              <w:jc w:val="right"/>
              <w:rPr>
                <w:b/>
                <w:bCs/>
                <w:color w:val="FFFFFF"/>
                <w:sz w:val="20"/>
                <w:szCs w:val="20"/>
              </w:rPr>
            </w:pPr>
            <w:r w:rsidRPr="00726261">
              <w:rPr>
                <w:b/>
                <w:bCs/>
                <w:color w:val="FFFFFF"/>
                <w:sz w:val="20"/>
                <w:szCs w:val="20"/>
              </w:rPr>
              <w:t>2019</w:t>
            </w:r>
          </w:p>
        </w:tc>
        <w:tc>
          <w:tcPr>
            <w:tcW w:w="1275" w:type="dxa"/>
            <w:tcBorders>
              <w:top w:val="single" w:sz="4" w:space="0" w:color="000000"/>
              <w:left w:val="nil"/>
              <w:bottom w:val="single" w:sz="4" w:space="0" w:color="000000"/>
              <w:right w:val="single" w:sz="4" w:space="0" w:color="000000"/>
            </w:tcBorders>
            <w:shd w:val="clear" w:color="auto" w:fill="006666"/>
            <w:vAlign w:val="bottom"/>
          </w:tcPr>
          <w:p w14:paraId="7B74D81D" w14:textId="77777777" w:rsidR="00E41CFE" w:rsidRPr="00726261" w:rsidRDefault="00E41CFE" w:rsidP="00726261">
            <w:pPr>
              <w:spacing w:after="0"/>
              <w:jc w:val="right"/>
              <w:rPr>
                <w:b/>
                <w:bCs/>
                <w:color w:val="FFFFFF"/>
                <w:sz w:val="20"/>
                <w:szCs w:val="20"/>
              </w:rPr>
            </w:pPr>
            <w:r w:rsidRPr="00726261">
              <w:rPr>
                <w:b/>
                <w:bCs/>
                <w:color w:val="FFFFFF"/>
                <w:sz w:val="20"/>
                <w:szCs w:val="20"/>
              </w:rPr>
              <w:t>2020</w:t>
            </w:r>
          </w:p>
        </w:tc>
        <w:tc>
          <w:tcPr>
            <w:tcW w:w="1155" w:type="dxa"/>
            <w:tcBorders>
              <w:top w:val="single" w:sz="4" w:space="0" w:color="000000"/>
              <w:left w:val="nil"/>
              <w:bottom w:val="single" w:sz="4" w:space="0" w:color="000000"/>
              <w:right w:val="single" w:sz="4" w:space="0" w:color="000000"/>
            </w:tcBorders>
            <w:shd w:val="clear" w:color="auto" w:fill="006666"/>
            <w:vAlign w:val="bottom"/>
          </w:tcPr>
          <w:p w14:paraId="4C93C57F" w14:textId="77777777" w:rsidR="00E41CFE" w:rsidRPr="00726261" w:rsidRDefault="00E41CFE" w:rsidP="00726261">
            <w:pPr>
              <w:spacing w:after="0"/>
              <w:jc w:val="right"/>
              <w:rPr>
                <w:b/>
                <w:bCs/>
                <w:color w:val="FFFFFF"/>
                <w:sz w:val="20"/>
                <w:szCs w:val="20"/>
              </w:rPr>
            </w:pPr>
            <w:r w:rsidRPr="00726261">
              <w:rPr>
                <w:b/>
                <w:bCs/>
                <w:color w:val="FFFFFF"/>
                <w:sz w:val="20"/>
                <w:szCs w:val="20"/>
              </w:rPr>
              <w:t>2021</w:t>
            </w:r>
          </w:p>
        </w:tc>
        <w:tc>
          <w:tcPr>
            <w:tcW w:w="1260" w:type="dxa"/>
            <w:tcBorders>
              <w:top w:val="single" w:sz="4" w:space="0" w:color="000000"/>
              <w:left w:val="nil"/>
              <w:bottom w:val="single" w:sz="4" w:space="0" w:color="000000"/>
              <w:right w:val="single" w:sz="4" w:space="0" w:color="000000"/>
            </w:tcBorders>
            <w:shd w:val="clear" w:color="auto" w:fill="006666"/>
            <w:vAlign w:val="bottom"/>
          </w:tcPr>
          <w:p w14:paraId="5C0C87CE" w14:textId="77777777" w:rsidR="00E41CFE" w:rsidRPr="00726261" w:rsidRDefault="00E41CFE" w:rsidP="00726261">
            <w:pPr>
              <w:spacing w:after="0"/>
              <w:jc w:val="right"/>
              <w:rPr>
                <w:b/>
                <w:bCs/>
                <w:color w:val="FFFFFF"/>
                <w:sz w:val="20"/>
                <w:szCs w:val="20"/>
              </w:rPr>
            </w:pPr>
            <w:r w:rsidRPr="00726261">
              <w:rPr>
                <w:b/>
                <w:bCs/>
                <w:color w:val="FFFFFF"/>
                <w:sz w:val="20"/>
                <w:szCs w:val="20"/>
              </w:rPr>
              <w:t>2022</w:t>
            </w:r>
          </w:p>
        </w:tc>
      </w:tr>
      <w:tr w:rsidR="00E41CFE" w:rsidRPr="00726261" w14:paraId="09F9DFA7" w14:textId="77777777" w:rsidTr="00726261">
        <w:trPr>
          <w:trHeight w:val="57"/>
        </w:trPr>
        <w:tc>
          <w:tcPr>
            <w:tcW w:w="3210" w:type="dxa"/>
            <w:tcBorders>
              <w:top w:val="nil"/>
              <w:left w:val="single" w:sz="4" w:space="0" w:color="000000"/>
              <w:bottom w:val="single" w:sz="4" w:space="0" w:color="000000"/>
              <w:right w:val="single" w:sz="4" w:space="0" w:color="000000"/>
            </w:tcBorders>
            <w:shd w:val="clear" w:color="auto" w:fill="006666"/>
            <w:vAlign w:val="bottom"/>
          </w:tcPr>
          <w:p w14:paraId="377A62C5" w14:textId="77777777" w:rsidR="00E41CFE" w:rsidRPr="00726261" w:rsidRDefault="00E41CFE" w:rsidP="00726261">
            <w:pPr>
              <w:spacing w:after="0"/>
              <w:rPr>
                <w:color w:val="FFFFFF"/>
                <w:sz w:val="20"/>
                <w:szCs w:val="20"/>
              </w:rPr>
            </w:pPr>
            <w:r w:rsidRPr="00726261">
              <w:rPr>
                <w:color w:val="FFFFFF"/>
                <w:sz w:val="20"/>
                <w:szCs w:val="20"/>
              </w:rPr>
              <w:t>002-1592: PROGRAMA DE DESARROLLO FORESTAL SOSTENIBLE, INCLUSIVO Y COMPETITIVO EN LA AMAZONIA PERUANA</w:t>
            </w:r>
          </w:p>
        </w:tc>
        <w:tc>
          <w:tcPr>
            <w:tcW w:w="1200" w:type="dxa"/>
            <w:tcBorders>
              <w:top w:val="nil"/>
              <w:left w:val="nil"/>
              <w:bottom w:val="single" w:sz="4" w:space="0" w:color="000000"/>
              <w:right w:val="single" w:sz="4" w:space="0" w:color="000000"/>
            </w:tcBorders>
            <w:shd w:val="clear" w:color="auto" w:fill="auto"/>
            <w:vAlign w:val="bottom"/>
          </w:tcPr>
          <w:p w14:paraId="6D2BE2D9" w14:textId="77777777" w:rsidR="00E41CFE" w:rsidRPr="00726261" w:rsidRDefault="00E41CFE" w:rsidP="00726261">
            <w:pPr>
              <w:spacing w:after="0"/>
              <w:jc w:val="right"/>
              <w:rPr>
                <w:sz w:val="20"/>
                <w:szCs w:val="20"/>
              </w:rPr>
            </w:pPr>
            <w:r w:rsidRPr="00726261">
              <w:rPr>
                <w:sz w:val="20"/>
                <w:szCs w:val="20"/>
              </w:rPr>
              <w:t>37,547,411.00</w:t>
            </w:r>
          </w:p>
        </w:tc>
        <w:tc>
          <w:tcPr>
            <w:tcW w:w="1245" w:type="dxa"/>
            <w:tcBorders>
              <w:top w:val="nil"/>
              <w:left w:val="nil"/>
              <w:bottom w:val="single" w:sz="4" w:space="0" w:color="000000"/>
              <w:right w:val="single" w:sz="4" w:space="0" w:color="000000"/>
            </w:tcBorders>
            <w:shd w:val="clear" w:color="auto" w:fill="auto"/>
            <w:vAlign w:val="bottom"/>
          </w:tcPr>
          <w:p w14:paraId="47AAA361" w14:textId="77777777" w:rsidR="00E41CFE" w:rsidRPr="00726261" w:rsidRDefault="00E41CFE" w:rsidP="00726261">
            <w:pPr>
              <w:spacing w:after="0"/>
              <w:jc w:val="right"/>
              <w:rPr>
                <w:sz w:val="20"/>
                <w:szCs w:val="20"/>
              </w:rPr>
            </w:pPr>
            <w:r w:rsidRPr="00726261">
              <w:rPr>
                <w:sz w:val="20"/>
                <w:szCs w:val="20"/>
              </w:rPr>
              <w:t>28,010,166.00</w:t>
            </w:r>
          </w:p>
        </w:tc>
        <w:tc>
          <w:tcPr>
            <w:tcW w:w="1275" w:type="dxa"/>
            <w:tcBorders>
              <w:top w:val="nil"/>
              <w:left w:val="nil"/>
              <w:bottom w:val="single" w:sz="4" w:space="0" w:color="000000"/>
              <w:right w:val="single" w:sz="4" w:space="0" w:color="000000"/>
            </w:tcBorders>
            <w:shd w:val="clear" w:color="auto" w:fill="auto"/>
            <w:vAlign w:val="bottom"/>
          </w:tcPr>
          <w:p w14:paraId="784AA683" w14:textId="77777777" w:rsidR="00E41CFE" w:rsidRPr="00726261" w:rsidRDefault="00E41CFE" w:rsidP="00726261">
            <w:pPr>
              <w:spacing w:after="0"/>
              <w:jc w:val="right"/>
              <w:rPr>
                <w:sz w:val="20"/>
                <w:szCs w:val="20"/>
              </w:rPr>
            </w:pPr>
            <w:r w:rsidRPr="00726261">
              <w:rPr>
                <w:sz w:val="20"/>
                <w:szCs w:val="20"/>
              </w:rPr>
              <w:t>20,132,871.00</w:t>
            </w:r>
          </w:p>
        </w:tc>
        <w:tc>
          <w:tcPr>
            <w:tcW w:w="1155" w:type="dxa"/>
            <w:tcBorders>
              <w:top w:val="nil"/>
              <w:left w:val="nil"/>
              <w:bottom w:val="single" w:sz="4" w:space="0" w:color="000000"/>
              <w:right w:val="single" w:sz="4" w:space="0" w:color="000000"/>
            </w:tcBorders>
            <w:shd w:val="clear" w:color="auto" w:fill="auto"/>
            <w:vAlign w:val="bottom"/>
          </w:tcPr>
          <w:p w14:paraId="62E2ED78" w14:textId="77777777" w:rsidR="00E41CFE" w:rsidRPr="00726261" w:rsidRDefault="00E41CFE" w:rsidP="00726261">
            <w:pPr>
              <w:spacing w:after="0"/>
              <w:jc w:val="right"/>
              <w:rPr>
                <w:sz w:val="20"/>
                <w:szCs w:val="20"/>
              </w:rPr>
            </w:pPr>
            <w:r w:rsidRPr="00726261">
              <w:rPr>
                <w:sz w:val="20"/>
                <w:szCs w:val="20"/>
              </w:rPr>
              <w:t>11,208,868.00</w:t>
            </w:r>
          </w:p>
        </w:tc>
        <w:tc>
          <w:tcPr>
            <w:tcW w:w="1260" w:type="dxa"/>
            <w:tcBorders>
              <w:top w:val="nil"/>
              <w:left w:val="nil"/>
              <w:bottom w:val="single" w:sz="4" w:space="0" w:color="000000"/>
              <w:right w:val="single" w:sz="4" w:space="0" w:color="000000"/>
            </w:tcBorders>
            <w:shd w:val="clear" w:color="auto" w:fill="auto"/>
            <w:vAlign w:val="bottom"/>
          </w:tcPr>
          <w:p w14:paraId="36BCF46E" w14:textId="77777777" w:rsidR="00E41CFE" w:rsidRPr="00726261" w:rsidRDefault="00E41CFE" w:rsidP="00726261">
            <w:pPr>
              <w:spacing w:after="0"/>
              <w:rPr>
                <w:sz w:val="20"/>
                <w:szCs w:val="20"/>
              </w:rPr>
            </w:pPr>
            <w:r w:rsidRPr="00726261">
              <w:rPr>
                <w:sz w:val="20"/>
                <w:szCs w:val="20"/>
              </w:rPr>
              <w:t> </w:t>
            </w:r>
          </w:p>
        </w:tc>
      </w:tr>
      <w:tr w:rsidR="00E41CFE" w:rsidRPr="00726261" w14:paraId="36A9300F" w14:textId="77777777" w:rsidTr="00726261">
        <w:trPr>
          <w:trHeight w:val="57"/>
        </w:trPr>
        <w:tc>
          <w:tcPr>
            <w:tcW w:w="3210" w:type="dxa"/>
            <w:tcBorders>
              <w:top w:val="nil"/>
              <w:left w:val="single" w:sz="4" w:space="0" w:color="000000"/>
              <w:bottom w:val="single" w:sz="4" w:space="0" w:color="000000"/>
              <w:right w:val="single" w:sz="4" w:space="0" w:color="000000"/>
            </w:tcBorders>
            <w:shd w:val="clear" w:color="auto" w:fill="006666"/>
            <w:vAlign w:val="bottom"/>
          </w:tcPr>
          <w:p w14:paraId="5205CC47" w14:textId="77777777" w:rsidR="00E41CFE" w:rsidRPr="00726261" w:rsidRDefault="00E41CFE" w:rsidP="00726261">
            <w:pPr>
              <w:spacing w:after="0"/>
              <w:rPr>
                <w:color w:val="FFFFFF"/>
                <w:sz w:val="20"/>
                <w:szCs w:val="20"/>
              </w:rPr>
            </w:pPr>
            <w:r w:rsidRPr="00726261">
              <w:rPr>
                <w:color w:val="FFFFFF"/>
                <w:sz w:val="20"/>
                <w:szCs w:val="20"/>
              </w:rPr>
              <w:t>0130: COMPETITIVIDAD Y APROVECHAMIENTO SOSTENIBLE DE LOS RECURSOS FORESTALES Y DE LA FAUNA SILVESTRE</w:t>
            </w:r>
          </w:p>
        </w:tc>
        <w:tc>
          <w:tcPr>
            <w:tcW w:w="1200" w:type="dxa"/>
            <w:tcBorders>
              <w:top w:val="nil"/>
              <w:left w:val="nil"/>
              <w:bottom w:val="single" w:sz="4" w:space="0" w:color="000000"/>
              <w:right w:val="single" w:sz="4" w:space="0" w:color="000000"/>
            </w:tcBorders>
            <w:shd w:val="clear" w:color="auto" w:fill="auto"/>
            <w:vAlign w:val="bottom"/>
          </w:tcPr>
          <w:p w14:paraId="437AABFD" w14:textId="77777777" w:rsidR="00E41CFE" w:rsidRPr="00726261" w:rsidRDefault="00E41CFE" w:rsidP="00726261">
            <w:pPr>
              <w:spacing w:after="0"/>
              <w:jc w:val="right"/>
              <w:rPr>
                <w:sz w:val="20"/>
                <w:szCs w:val="20"/>
              </w:rPr>
            </w:pPr>
            <w:r w:rsidRPr="00726261">
              <w:rPr>
                <w:sz w:val="20"/>
                <w:szCs w:val="20"/>
              </w:rPr>
              <w:t>48250561</w:t>
            </w:r>
          </w:p>
        </w:tc>
        <w:tc>
          <w:tcPr>
            <w:tcW w:w="1245" w:type="dxa"/>
            <w:tcBorders>
              <w:top w:val="nil"/>
              <w:left w:val="nil"/>
              <w:bottom w:val="single" w:sz="4" w:space="0" w:color="000000"/>
              <w:right w:val="single" w:sz="4" w:space="0" w:color="000000"/>
            </w:tcBorders>
            <w:shd w:val="clear" w:color="auto" w:fill="auto"/>
            <w:vAlign w:val="bottom"/>
          </w:tcPr>
          <w:p w14:paraId="5424EDD6" w14:textId="77777777" w:rsidR="00E41CFE" w:rsidRPr="00726261" w:rsidRDefault="00E41CFE" w:rsidP="00726261">
            <w:pPr>
              <w:spacing w:after="0"/>
              <w:jc w:val="right"/>
              <w:rPr>
                <w:sz w:val="20"/>
                <w:szCs w:val="20"/>
              </w:rPr>
            </w:pPr>
            <w:r w:rsidRPr="00726261">
              <w:rPr>
                <w:sz w:val="20"/>
                <w:szCs w:val="20"/>
              </w:rPr>
              <w:t>27905036</w:t>
            </w:r>
          </w:p>
        </w:tc>
        <w:tc>
          <w:tcPr>
            <w:tcW w:w="1275" w:type="dxa"/>
            <w:tcBorders>
              <w:top w:val="nil"/>
              <w:left w:val="nil"/>
              <w:bottom w:val="single" w:sz="4" w:space="0" w:color="000000"/>
              <w:right w:val="single" w:sz="4" w:space="0" w:color="000000"/>
            </w:tcBorders>
            <w:shd w:val="clear" w:color="auto" w:fill="auto"/>
            <w:vAlign w:val="bottom"/>
          </w:tcPr>
          <w:p w14:paraId="27C51E49" w14:textId="77777777" w:rsidR="00E41CFE" w:rsidRPr="00726261" w:rsidRDefault="00E41CFE" w:rsidP="00726261">
            <w:pPr>
              <w:spacing w:after="0"/>
              <w:jc w:val="right"/>
              <w:rPr>
                <w:sz w:val="20"/>
                <w:szCs w:val="20"/>
              </w:rPr>
            </w:pPr>
            <w:r w:rsidRPr="00726261">
              <w:rPr>
                <w:sz w:val="20"/>
                <w:szCs w:val="20"/>
              </w:rPr>
              <w:t>85556605</w:t>
            </w:r>
          </w:p>
        </w:tc>
        <w:tc>
          <w:tcPr>
            <w:tcW w:w="1155" w:type="dxa"/>
            <w:tcBorders>
              <w:top w:val="nil"/>
              <w:left w:val="nil"/>
              <w:bottom w:val="single" w:sz="4" w:space="0" w:color="000000"/>
              <w:right w:val="single" w:sz="4" w:space="0" w:color="000000"/>
            </w:tcBorders>
            <w:shd w:val="clear" w:color="auto" w:fill="auto"/>
            <w:vAlign w:val="bottom"/>
          </w:tcPr>
          <w:p w14:paraId="50278D71" w14:textId="77777777" w:rsidR="00E41CFE" w:rsidRPr="00726261" w:rsidRDefault="00E41CFE" w:rsidP="00726261">
            <w:pPr>
              <w:spacing w:after="0"/>
              <w:jc w:val="right"/>
              <w:rPr>
                <w:sz w:val="20"/>
                <w:szCs w:val="20"/>
              </w:rPr>
            </w:pPr>
            <w:r w:rsidRPr="00726261">
              <w:rPr>
                <w:sz w:val="20"/>
                <w:szCs w:val="20"/>
              </w:rPr>
              <w:t>59824965</w:t>
            </w:r>
          </w:p>
        </w:tc>
        <w:tc>
          <w:tcPr>
            <w:tcW w:w="1260" w:type="dxa"/>
            <w:tcBorders>
              <w:top w:val="nil"/>
              <w:left w:val="nil"/>
              <w:bottom w:val="single" w:sz="4" w:space="0" w:color="000000"/>
              <w:right w:val="single" w:sz="4" w:space="0" w:color="000000"/>
            </w:tcBorders>
            <w:shd w:val="clear" w:color="auto" w:fill="auto"/>
            <w:vAlign w:val="bottom"/>
          </w:tcPr>
          <w:p w14:paraId="186A075D" w14:textId="77777777" w:rsidR="00E41CFE" w:rsidRPr="00726261" w:rsidRDefault="00E41CFE" w:rsidP="00726261">
            <w:pPr>
              <w:spacing w:after="0"/>
              <w:jc w:val="right"/>
              <w:rPr>
                <w:sz w:val="20"/>
                <w:szCs w:val="20"/>
              </w:rPr>
            </w:pPr>
            <w:r w:rsidRPr="00726261">
              <w:rPr>
                <w:sz w:val="20"/>
                <w:szCs w:val="20"/>
              </w:rPr>
              <w:t>47395898</w:t>
            </w:r>
          </w:p>
        </w:tc>
      </w:tr>
      <w:tr w:rsidR="00E41CFE" w:rsidRPr="00726261" w14:paraId="710FDC21" w14:textId="77777777" w:rsidTr="00726261">
        <w:trPr>
          <w:trHeight w:val="57"/>
        </w:trPr>
        <w:tc>
          <w:tcPr>
            <w:tcW w:w="3210" w:type="dxa"/>
            <w:tcBorders>
              <w:top w:val="nil"/>
              <w:left w:val="single" w:sz="4" w:space="0" w:color="000000"/>
              <w:bottom w:val="single" w:sz="4" w:space="0" w:color="000000"/>
              <w:right w:val="single" w:sz="4" w:space="0" w:color="000000"/>
            </w:tcBorders>
            <w:shd w:val="clear" w:color="auto" w:fill="006666"/>
            <w:vAlign w:val="bottom"/>
          </w:tcPr>
          <w:p w14:paraId="13A58EE9" w14:textId="77777777" w:rsidR="00E41CFE" w:rsidRPr="00726261" w:rsidRDefault="00E41CFE" w:rsidP="00726261">
            <w:pPr>
              <w:spacing w:after="0"/>
              <w:rPr>
                <w:color w:val="FFFFFF"/>
                <w:sz w:val="20"/>
                <w:szCs w:val="20"/>
              </w:rPr>
            </w:pPr>
            <w:r w:rsidRPr="00726261">
              <w:rPr>
                <w:color w:val="FFFFFF"/>
                <w:sz w:val="20"/>
                <w:szCs w:val="20"/>
              </w:rPr>
              <w:t>003-1737: FOMENTO Y GESTION SOSTENIBLE DE LA PRODUCCION FORESTAL EN EL PERU</w:t>
            </w:r>
          </w:p>
        </w:tc>
        <w:tc>
          <w:tcPr>
            <w:tcW w:w="1200" w:type="dxa"/>
            <w:tcBorders>
              <w:top w:val="nil"/>
              <w:left w:val="nil"/>
              <w:bottom w:val="single" w:sz="4" w:space="0" w:color="000000"/>
              <w:right w:val="single" w:sz="4" w:space="0" w:color="000000"/>
            </w:tcBorders>
            <w:shd w:val="clear" w:color="auto" w:fill="auto"/>
            <w:vAlign w:val="bottom"/>
          </w:tcPr>
          <w:p w14:paraId="516843DB" w14:textId="77777777" w:rsidR="00E41CFE" w:rsidRPr="00726261" w:rsidRDefault="00E41CFE" w:rsidP="00726261">
            <w:pPr>
              <w:spacing w:after="0"/>
              <w:rPr>
                <w:sz w:val="20"/>
                <w:szCs w:val="20"/>
              </w:rPr>
            </w:pPr>
            <w:r w:rsidRPr="00726261">
              <w:rPr>
                <w:sz w:val="20"/>
                <w:szCs w:val="20"/>
              </w:rPr>
              <w:t> </w:t>
            </w:r>
          </w:p>
        </w:tc>
        <w:tc>
          <w:tcPr>
            <w:tcW w:w="1245" w:type="dxa"/>
            <w:tcBorders>
              <w:top w:val="nil"/>
              <w:left w:val="nil"/>
              <w:bottom w:val="single" w:sz="4" w:space="0" w:color="000000"/>
              <w:right w:val="single" w:sz="4" w:space="0" w:color="000000"/>
            </w:tcBorders>
            <w:shd w:val="clear" w:color="auto" w:fill="auto"/>
            <w:vAlign w:val="bottom"/>
          </w:tcPr>
          <w:p w14:paraId="27FFFFC7" w14:textId="77777777" w:rsidR="00E41CFE" w:rsidRPr="00726261" w:rsidRDefault="00E41CFE" w:rsidP="00726261">
            <w:pPr>
              <w:spacing w:after="0"/>
              <w:rPr>
                <w:sz w:val="20"/>
                <w:szCs w:val="20"/>
              </w:rPr>
            </w:pPr>
            <w:r w:rsidRPr="00726261">
              <w:rPr>
                <w:sz w:val="20"/>
                <w:szCs w:val="20"/>
              </w:rPr>
              <w:t> </w:t>
            </w:r>
          </w:p>
        </w:tc>
        <w:tc>
          <w:tcPr>
            <w:tcW w:w="1275" w:type="dxa"/>
            <w:tcBorders>
              <w:top w:val="nil"/>
              <w:left w:val="nil"/>
              <w:bottom w:val="single" w:sz="4" w:space="0" w:color="000000"/>
              <w:right w:val="single" w:sz="4" w:space="0" w:color="000000"/>
            </w:tcBorders>
            <w:shd w:val="clear" w:color="auto" w:fill="auto"/>
            <w:vAlign w:val="bottom"/>
          </w:tcPr>
          <w:p w14:paraId="23043941" w14:textId="77777777" w:rsidR="00E41CFE" w:rsidRPr="00726261" w:rsidRDefault="00E41CFE" w:rsidP="00726261">
            <w:pPr>
              <w:spacing w:after="0"/>
              <w:rPr>
                <w:sz w:val="20"/>
                <w:szCs w:val="20"/>
              </w:rPr>
            </w:pPr>
            <w:r w:rsidRPr="00726261">
              <w:rPr>
                <w:sz w:val="20"/>
                <w:szCs w:val="20"/>
              </w:rPr>
              <w:t> </w:t>
            </w:r>
          </w:p>
        </w:tc>
        <w:tc>
          <w:tcPr>
            <w:tcW w:w="1155" w:type="dxa"/>
            <w:tcBorders>
              <w:top w:val="nil"/>
              <w:left w:val="nil"/>
              <w:bottom w:val="single" w:sz="4" w:space="0" w:color="000000"/>
              <w:right w:val="single" w:sz="4" w:space="0" w:color="000000"/>
            </w:tcBorders>
            <w:shd w:val="clear" w:color="auto" w:fill="auto"/>
            <w:vAlign w:val="bottom"/>
          </w:tcPr>
          <w:p w14:paraId="741542C9" w14:textId="77777777" w:rsidR="00E41CFE" w:rsidRPr="00726261" w:rsidRDefault="00E41CFE" w:rsidP="00726261">
            <w:pPr>
              <w:spacing w:after="0"/>
              <w:rPr>
                <w:sz w:val="20"/>
                <w:szCs w:val="20"/>
              </w:rPr>
            </w:pPr>
            <w:r w:rsidRPr="00726261">
              <w:rPr>
                <w:sz w:val="20"/>
                <w:szCs w:val="20"/>
              </w:rPr>
              <w:t> </w:t>
            </w:r>
          </w:p>
        </w:tc>
        <w:tc>
          <w:tcPr>
            <w:tcW w:w="1260" w:type="dxa"/>
            <w:tcBorders>
              <w:top w:val="nil"/>
              <w:left w:val="nil"/>
              <w:bottom w:val="single" w:sz="4" w:space="0" w:color="000000"/>
              <w:right w:val="single" w:sz="4" w:space="0" w:color="000000"/>
            </w:tcBorders>
            <w:shd w:val="clear" w:color="auto" w:fill="auto"/>
            <w:vAlign w:val="bottom"/>
          </w:tcPr>
          <w:p w14:paraId="6EB0007E" w14:textId="77777777" w:rsidR="00E41CFE" w:rsidRPr="00726261" w:rsidRDefault="00E41CFE" w:rsidP="00726261">
            <w:pPr>
              <w:spacing w:after="0"/>
              <w:jc w:val="right"/>
              <w:rPr>
                <w:sz w:val="20"/>
                <w:szCs w:val="20"/>
              </w:rPr>
            </w:pPr>
            <w:r w:rsidRPr="00726261">
              <w:rPr>
                <w:sz w:val="20"/>
                <w:szCs w:val="20"/>
              </w:rPr>
              <w:t>3164981</w:t>
            </w:r>
          </w:p>
        </w:tc>
      </w:tr>
    </w:tbl>
    <w:p w14:paraId="373728A3" w14:textId="7F520C8F" w:rsidR="00E41CFE" w:rsidRDefault="00E41CFE" w:rsidP="00AC6013">
      <w:pPr>
        <w:spacing w:after="200" w:line="276" w:lineRule="auto"/>
        <w:jc w:val="both"/>
        <w:rPr>
          <w:sz w:val="18"/>
          <w:szCs w:val="18"/>
        </w:rPr>
      </w:pPr>
      <w:r w:rsidRPr="000F731D">
        <w:rPr>
          <w:sz w:val="18"/>
          <w:szCs w:val="18"/>
        </w:rPr>
        <w:t>Fuente: Consulta amigable MEF. Elaboración: Ministerio de Cultura - DGPI.</w:t>
      </w:r>
    </w:p>
    <w:p w14:paraId="5A1ECF6D" w14:textId="171EB02D" w:rsidR="00E41CFE" w:rsidRDefault="00E41CFE" w:rsidP="000F731D">
      <w:pPr>
        <w:pStyle w:val="Ttulo5"/>
        <w:spacing w:after="240"/>
        <w:jc w:val="both"/>
        <w:rPr>
          <w:color w:val="44546A" w:themeColor="text2"/>
        </w:rPr>
      </w:pPr>
      <w:bookmarkStart w:id="689" w:name="_Toc137231239"/>
      <w:bookmarkStart w:id="690" w:name="_Toc137491106"/>
      <w:bookmarkStart w:id="691" w:name="_Toc143624311"/>
      <w:r w:rsidRPr="000E1FAB">
        <w:rPr>
          <w:color w:val="44546A" w:themeColor="text2"/>
        </w:rPr>
        <w:t>2.</w:t>
      </w:r>
      <w:r w:rsidR="00D61B15">
        <w:rPr>
          <w:color w:val="44546A" w:themeColor="text2"/>
        </w:rPr>
        <w:t>5</w:t>
      </w:r>
      <w:r w:rsidRPr="000E1FAB">
        <w:rPr>
          <w:color w:val="44546A" w:themeColor="text2"/>
        </w:rPr>
        <w:t xml:space="preserve">.2.8.4. </w:t>
      </w:r>
      <w:bookmarkEnd w:id="689"/>
      <w:bookmarkEnd w:id="690"/>
      <w:r w:rsidR="00932D08" w:rsidRPr="009C5841">
        <w:rPr>
          <w:caps w:val="0"/>
          <w:color w:val="44546A" w:themeColor="text2"/>
        </w:rPr>
        <w:t>Limitadas oportunidades para el acceso al mercado laboral seguro y decente, acorde a la realidad y las potencialidades de los pueblos indígenas u originarios</w:t>
      </w:r>
      <w:bookmarkEnd w:id="691"/>
    </w:p>
    <w:p w14:paraId="3FB48652" w14:textId="77777777" w:rsidR="00E41CFE" w:rsidRDefault="00E41CFE" w:rsidP="00E41CFE">
      <w:pPr>
        <w:spacing w:after="200" w:line="276" w:lineRule="auto"/>
        <w:jc w:val="both"/>
      </w:pPr>
      <w:r>
        <w:t>En 2021, se estimó que la Población en Edad de Trabajar (PET) autoidentificada como indígena alcanzó aproximadamente los 6 millones 531 mil individuos. De ellos, más de 5 millones 124 mil formaron parte de la Población Económicamente Activa (PEA), con 4 millones 937 mil ocupados y 187 mil desocupados (INEI, 2021).</w:t>
      </w:r>
    </w:p>
    <w:p w14:paraId="0B91C80A" w14:textId="77777777" w:rsidR="00E41CFE" w:rsidRDefault="00E41CFE" w:rsidP="00E41CFE">
      <w:pPr>
        <w:spacing w:after="200" w:line="276" w:lineRule="auto"/>
        <w:jc w:val="both"/>
      </w:pPr>
      <w:r>
        <w:t>La tasa de ocupación de la población indígena en ese año fue del 75,6%, mientras que la tasa de subempleo se situó en el 56,9%. Es importante destacar que el 60,4% de la población indígena ocupada se encontraba en empleos vulnerables, y cerca del 28% de los trabajadores indígenas se encontraban en situación de pobreza (INEI, 2021).</w:t>
      </w:r>
    </w:p>
    <w:p w14:paraId="72B3EFB6" w14:textId="33CEC82C" w:rsidR="00E41CFE" w:rsidRDefault="00E41CFE" w:rsidP="00E41CFE">
      <w:pPr>
        <w:spacing w:after="200" w:line="276" w:lineRule="auto"/>
        <w:jc w:val="both"/>
      </w:pPr>
      <w:r>
        <w:t xml:space="preserve">En cuanto a la actividad económica, el 45% de los trabajadores indígenas se empleaban en la rama extractiva, y el 25,8% en el sector servicios. Dentro de la rama extractiva, la </w:t>
      </w:r>
      <w:r w:rsidR="000F731D">
        <w:t>subrama</w:t>
      </w:r>
      <w:r>
        <w:t xml:space="preserve"> con mayor presencia de indígenas era la agricultura, ganadería, pesca y silvicultura. En promedio, los indígenas ocupados percibieron un ingreso laboral de S/ 1 110, trabajando 187 horas al mes (INEI, 2021).</w:t>
      </w:r>
    </w:p>
    <w:p w14:paraId="7C000F47" w14:textId="77777777" w:rsidR="00E41CFE" w:rsidRDefault="00E41CFE" w:rsidP="00E41CFE">
      <w:pPr>
        <w:spacing w:before="120" w:after="120" w:line="276" w:lineRule="auto"/>
        <w:jc w:val="both"/>
      </w:pPr>
      <w:r>
        <w:t>En 2021, cerca del 85% de la PEA ocupada autoidentificada como indígena laboró en empleos informales, es decir, 8 de cada 10 trabajaron en una unidad productiva informal, en un puesto asalariado sin seguro social pagado por el empleado.</w:t>
      </w:r>
    </w:p>
    <w:p w14:paraId="295701DE" w14:textId="77777777" w:rsidR="00E41CFE" w:rsidRDefault="00E41CFE" w:rsidP="00E41CFE">
      <w:pPr>
        <w:spacing w:after="200" w:line="276" w:lineRule="auto"/>
        <w:jc w:val="both"/>
      </w:pPr>
      <w:r>
        <w:t>En términos de ocupación, el grupo más extenso de trabajadores informales indígenas eran aquellos que se desempeñaban como agricultores, ganaderos y pescadores calificados, con cerca de 1 millón 80 mil trabajadores, y presentaban la tasa de empleo informal más alta, superando el 99% (INEI, 2021).</w:t>
      </w:r>
    </w:p>
    <w:p w14:paraId="09EF6ADB" w14:textId="2193D4D0" w:rsidR="00E41CFE" w:rsidRDefault="00E41CFE" w:rsidP="00E41CFE">
      <w:pPr>
        <w:spacing w:before="120" w:after="120" w:line="276" w:lineRule="auto"/>
        <w:jc w:val="both"/>
      </w:pPr>
      <w:r>
        <w:t xml:space="preserve">Según grupo ocupacional, fueron los trabajadores informales indígenas que se desempeñaron como agricultores, ganaderos y pescadores calificados quienes conformaron el grupo más extenso (cerca de 1 millones 80 mil trabajadores indígenas), y a su vez registraron la tasa de empleo informal más alta (más de 99%). </w:t>
      </w:r>
      <w:r w:rsidR="000F731D">
        <w:t>Otro aspecto por resaltar</w:t>
      </w:r>
      <w:r>
        <w:t xml:space="preserve"> es que el empleo informal fue más elevado entre mujeres, con un porcentaje cercano al 87%. A su vez, fue mayor en el área rural (96%) en comparación con el urbano (alrededor del 80%). Los trabajadores que se autoidentifican indígenas que alcanzaron el nivel educativo hasta primaria fueron los que registraron la tasa más alta de informalidad (aproximadamente 95%), y la más baja se dio en aquellos con educación superior universitaria (56,9%).</w:t>
      </w:r>
    </w:p>
    <w:p w14:paraId="40E318CB" w14:textId="77777777" w:rsidR="00E41CFE" w:rsidRDefault="00E41CFE" w:rsidP="00E41CFE">
      <w:pPr>
        <w:spacing w:after="200" w:line="276" w:lineRule="auto"/>
        <w:jc w:val="both"/>
      </w:pPr>
      <w:r>
        <w:t>Según el Censo Nacional Agropecuario (CENAGRO) de 2012, las familias agricultoras representaban el 97% de las más de 2.2 millones de Unidades Agropecuarias en el país, concentrándose principalmente en la región de la sierra. Además, en la Agricultura Familiar trabajaban más de tres millones de personas, lo que representaba el 83% de la fuerza laboral agrícola (INEI, 2021).</w:t>
      </w:r>
    </w:p>
    <w:p w14:paraId="633AF74A" w14:textId="77777777" w:rsidR="00E41CFE" w:rsidRDefault="00E41CFE" w:rsidP="00E41CFE">
      <w:pPr>
        <w:spacing w:after="200" w:line="276" w:lineRule="auto"/>
        <w:jc w:val="both"/>
      </w:pPr>
      <w:r>
        <w:t>Al analizar la tasa de empleo informal según la estructura de mercado de la PEA ocupada, se observó que los trabajadores independientes tenían la mayor tasa de empleo informal (93,4%), especialmente aquellos no calificados. Dentro del sector privado, las tasas de empleo informal alcanzaron el 90,5%, principalmente en empresas de 2 a 10 trabajadores (INEI, 2021).</w:t>
      </w:r>
    </w:p>
    <w:p w14:paraId="682DC006" w14:textId="77777777" w:rsidR="00E41CFE" w:rsidRDefault="00E41CFE" w:rsidP="00E41CFE">
      <w:pPr>
        <w:spacing w:after="200" w:line="276" w:lineRule="auto"/>
        <w:jc w:val="both"/>
      </w:pPr>
      <w:r>
        <w:t>En cuanto a los ingresos laborales, los trabajadores formales indígenas tuvieron un ingreso promedio mensual de S/ 2 336 en 2021, mientras que los trabajadores informales percibieron S/ 837, lo que representa una diferencia relativa del 64,2%. Esta brecha de ingresos entre trabajadores formales e informales es mayor en áreas rurales y en los departamentos con mayor incidencia de pobreza monetaria (INEI, 2021).</w:t>
      </w:r>
    </w:p>
    <w:p w14:paraId="3E2CA6D5" w14:textId="77777777" w:rsidR="00E41CFE" w:rsidRDefault="00E41CFE" w:rsidP="00E41CFE">
      <w:pPr>
        <w:spacing w:before="120" w:after="120" w:line="276" w:lineRule="auto"/>
        <w:jc w:val="both"/>
      </w:pPr>
      <w:r>
        <w:t xml:space="preserve">Los factores que influyeron como determinantes en el ingreso laboral, con un efecto positivo que conllevarían a un mayor ingreso laboral por hora, en indígenas, fueron: la edad, los años de educación, los años de antigüedad en el trabajo actual, y el área de residencia, así como laborar en ocupaciones que requerirían una mayor calificación (profesionales y empleados de oficina). </w:t>
      </w:r>
    </w:p>
    <w:p w14:paraId="407E052A" w14:textId="3F57EDC1" w:rsidR="00E41CFE" w:rsidRDefault="00E41CFE" w:rsidP="00E41CFE">
      <w:pPr>
        <w:spacing w:after="200" w:line="276" w:lineRule="auto"/>
        <w:jc w:val="both"/>
      </w:pPr>
      <w:r>
        <w:t>En tanto, los factores que conllevarían a un menor ingreso fueron: ser mujer, la edad y desempeñarse en ocupaciones con menor calificación (agricultores, ganaderos y pescadores, vendedores, entre otros).</w:t>
      </w:r>
    </w:p>
    <w:p w14:paraId="2EBE9EEC" w14:textId="4CA947AB" w:rsidR="00E41CFE" w:rsidRPr="000F731D" w:rsidRDefault="00E41CFE" w:rsidP="000F731D">
      <w:pPr>
        <w:pStyle w:val="Ttulo5"/>
        <w:spacing w:after="240"/>
        <w:jc w:val="both"/>
        <w:rPr>
          <w:color w:val="44546A" w:themeColor="text2"/>
        </w:rPr>
      </w:pPr>
      <w:bookmarkStart w:id="692" w:name="_Toc137231240"/>
      <w:bookmarkStart w:id="693" w:name="_Toc137491107"/>
      <w:bookmarkStart w:id="694" w:name="_Toc143624312"/>
      <w:r w:rsidRPr="000E1FAB">
        <w:rPr>
          <w:color w:val="44546A" w:themeColor="text2"/>
        </w:rPr>
        <w:t>2.</w:t>
      </w:r>
      <w:r w:rsidR="00D61B15">
        <w:rPr>
          <w:color w:val="44546A" w:themeColor="text2"/>
        </w:rPr>
        <w:t>5</w:t>
      </w:r>
      <w:r w:rsidRPr="000E1FAB">
        <w:rPr>
          <w:color w:val="44546A" w:themeColor="text2"/>
        </w:rPr>
        <w:t xml:space="preserve">.2.8.5. </w:t>
      </w:r>
      <w:commentRangeStart w:id="695"/>
      <w:r w:rsidR="00932D08" w:rsidRPr="000E1FAB">
        <w:rPr>
          <w:caps w:val="0"/>
          <w:color w:val="44546A" w:themeColor="text2"/>
        </w:rPr>
        <w:t>Esfuerzos</w:t>
      </w:r>
      <w:commentRangeEnd w:id="695"/>
      <w:r w:rsidR="006E0774">
        <w:rPr>
          <w:rStyle w:val="Refdecomentario"/>
          <w:rFonts w:ascii="Calibri" w:eastAsiaTheme="minorHAnsi" w:hAnsi="Calibri" w:cs="Calibri"/>
          <w:caps w:val="0"/>
          <w:color w:val="auto"/>
        </w:rPr>
        <w:commentReference w:id="695"/>
      </w:r>
      <w:r w:rsidR="00932D08" w:rsidRPr="000E1FAB">
        <w:rPr>
          <w:caps w:val="0"/>
          <w:color w:val="44546A" w:themeColor="text2"/>
        </w:rPr>
        <w:t xml:space="preserve"> realizados desde el </w:t>
      </w:r>
      <w:ins w:id="696" w:author="Carmen del Rosario Bahamonde Quinteros" w:date="2023-09-05T10:22:00Z">
        <w:r w:rsidR="006E0774">
          <w:rPr>
            <w:caps w:val="0"/>
            <w:color w:val="44546A" w:themeColor="text2"/>
          </w:rPr>
          <w:t>E</w:t>
        </w:r>
      </w:ins>
      <w:del w:id="697" w:author="Carmen del Rosario Bahamonde Quinteros" w:date="2023-09-05T10:22:00Z">
        <w:r w:rsidR="00932D08" w:rsidRPr="000E1FAB">
          <w:rPr>
            <w:caps w:val="0"/>
            <w:color w:val="44546A" w:themeColor="text2"/>
          </w:rPr>
          <w:delText>e</w:delText>
        </w:r>
      </w:del>
      <w:r w:rsidR="00932D08" w:rsidRPr="000E1FAB">
        <w:rPr>
          <w:caps w:val="0"/>
          <w:color w:val="44546A" w:themeColor="text2"/>
        </w:rPr>
        <w:t>stado en relación con las reducidas condiciones para el desarrollo económico de los pueblos indígenas u originarios</w:t>
      </w:r>
      <w:bookmarkEnd w:id="692"/>
      <w:bookmarkEnd w:id="693"/>
      <w:bookmarkEnd w:id="694"/>
    </w:p>
    <w:p w14:paraId="61E3872B" w14:textId="77777777" w:rsidR="00E41CFE" w:rsidRDefault="00E41CFE" w:rsidP="00E41CFE">
      <w:pPr>
        <w:spacing w:after="0" w:line="276" w:lineRule="auto"/>
        <w:jc w:val="both"/>
      </w:pPr>
      <w:bookmarkStart w:id="698" w:name="_heading=h.fra2xidw2uwx" w:colFirst="0" w:colLast="0"/>
      <w:bookmarkEnd w:id="698"/>
      <w:r>
        <w:t>A partir de lo consignado en líneas anteriores, el Estado peruano ha demostrado un compromiso significativo en apoyar y promover el bienestar de los pueblos indígenas en el país. Aunque se reconoce que existen limitaciones en el diseño y desarrollo de mecanismos e iniciativas productivas sostenibles, se han realizado esfuerzos importantes para abordar las necesidades y prioridades de estas comunidades.</w:t>
      </w:r>
    </w:p>
    <w:p w14:paraId="70C568BD" w14:textId="77777777" w:rsidR="00E41CFE" w:rsidRDefault="00E41CFE" w:rsidP="00E41CFE">
      <w:pPr>
        <w:spacing w:after="0" w:line="276" w:lineRule="auto"/>
        <w:jc w:val="both"/>
      </w:pPr>
    </w:p>
    <w:p w14:paraId="60501EFB" w14:textId="77777777" w:rsidR="00E41CFE" w:rsidRDefault="00E41CFE" w:rsidP="00E41CFE">
      <w:pPr>
        <w:spacing w:after="0" w:line="276" w:lineRule="auto"/>
        <w:jc w:val="both"/>
      </w:pPr>
      <w:r>
        <w:t>Durante el período comprendido entre 2014 y 2017, se asignaron recursos considerables, aproximadamente entre 1200 y 1500 millones de soles, a programas y proyectos destinados a la producción agropecuaria. Estas inversiones se canalizaron en actividades de riego y en proyectos de articulación hacia los mercados, como el “Fondo Mi Riego” y los proyectos “FIDA”, “PTRT3” y “PIADER”. Sin embargo, se observó una disminución en la asignación presupuestaria a partir de 2015, lo que limitó la ejecución total de estas inversiones.</w:t>
      </w:r>
    </w:p>
    <w:p w14:paraId="7CC17AFE" w14:textId="77777777" w:rsidR="00E41CFE" w:rsidRDefault="00E41CFE" w:rsidP="00E41CFE">
      <w:pPr>
        <w:spacing w:after="0" w:line="276" w:lineRule="auto"/>
        <w:jc w:val="both"/>
      </w:pPr>
    </w:p>
    <w:p w14:paraId="25984D20" w14:textId="77777777" w:rsidR="00E41CFE" w:rsidRDefault="00E41CFE" w:rsidP="00E41CFE">
      <w:pPr>
        <w:spacing w:after="0" w:line="276" w:lineRule="auto"/>
        <w:jc w:val="both"/>
      </w:pPr>
      <w:r>
        <w:t>En el pasado, el enfoque de desarrollo del Estado se centró en la apertura del mercado y la privatización de empresas públicas, con políticas orientadas a fomentar la inversión privada en el sector agrícola. Sin embargo, se ha reconocido la importancia de promover un desarrollo más inclusivo y ambientalmente sostenible en el Perú, teniendo en cuenta las características de las zonas de producción y las demandas y necesidades de los pueblos indígenas u originarios.</w:t>
      </w:r>
    </w:p>
    <w:p w14:paraId="5ED37900" w14:textId="77777777" w:rsidR="00E41CFE" w:rsidRDefault="00E41CFE" w:rsidP="00E41CFE">
      <w:pPr>
        <w:spacing w:after="0" w:line="276" w:lineRule="auto"/>
        <w:jc w:val="both"/>
      </w:pPr>
    </w:p>
    <w:p w14:paraId="71D5CD90" w14:textId="7B9845BA" w:rsidR="00E41CFE" w:rsidRDefault="00E41CFE" w:rsidP="00E41CFE">
      <w:pPr>
        <w:spacing w:after="0" w:line="276" w:lineRule="auto"/>
        <w:jc w:val="both"/>
      </w:pPr>
      <w:r>
        <w:t xml:space="preserve">En las zonas andinas, se destaca el conocimiento ancestral y la adaptación de los agricultores a su entorno, utilizando técnicas tradicionales como terrazas, campos de camellones, cosecha de agua, sistemas locales de irrigación y herramientas agrícolas tradicionales. Estos sistemas se caracterizan por la </w:t>
      </w:r>
      <w:r w:rsidR="000F731D">
        <w:t>agrobiodiversidad</w:t>
      </w:r>
      <w:r>
        <w:t xml:space="preserve"> y el manejo social de los recursos, que incluyen el cultivo de diversas especies nativas y la protección de la tierra y los cultivos a través de regulaciones comunitarias.</w:t>
      </w:r>
    </w:p>
    <w:p w14:paraId="323C01FA" w14:textId="77777777" w:rsidR="00E41CFE" w:rsidRDefault="00E41CFE" w:rsidP="00E41CFE">
      <w:pPr>
        <w:spacing w:after="0" w:line="276" w:lineRule="auto"/>
        <w:jc w:val="both"/>
      </w:pPr>
    </w:p>
    <w:p w14:paraId="4324A69E" w14:textId="77777777" w:rsidR="00E41CFE" w:rsidRDefault="00E41CFE" w:rsidP="00E41CFE">
      <w:pPr>
        <w:spacing w:after="0" w:line="276" w:lineRule="auto"/>
        <w:jc w:val="both"/>
      </w:pPr>
      <w:r>
        <w:t>En la Amazonía, se han observado enfoques opuestos en relación con el desarrollo. Por un lado, se han promovido inversiones en agricultura a gran escala, lo que ha llevado a la deforestación y ha tenido un impacto negativo en las comunidades indígenas. Por otro lado, existen compromisos internacionales y enfoques más amplios de desarrollo sostenible que buscan la conservación de la biodiversidad y la protección de los territorios indígenas. Sin embargo, persisten desafíos relacionados con la deforestación, la extracción ilegal de madera y la violencia contra los líderes indígenas que defienden sus tierras.</w:t>
      </w:r>
    </w:p>
    <w:p w14:paraId="7018CA38" w14:textId="77777777" w:rsidR="00E41CFE" w:rsidRDefault="00E41CFE" w:rsidP="00E41CFE">
      <w:pPr>
        <w:spacing w:after="0" w:line="276" w:lineRule="auto"/>
        <w:jc w:val="both"/>
      </w:pPr>
    </w:p>
    <w:p w14:paraId="0212C9D9" w14:textId="77777777" w:rsidR="00E41CFE" w:rsidRDefault="00E41CFE" w:rsidP="00E41CFE">
      <w:pPr>
        <w:spacing w:after="0" w:line="276" w:lineRule="auto"/>
        <w:jc w:val="both"/>
      </w:pPr>
      <w:r>
        <w:t>A pesar de los desafíos, se reconoce que aún se requiere un mayor enfoque en el diseño de políticas y programas que se ajusten a las realidades, prioridades y actividades económicas de los pueblos indígenas u originarios. Es fundamental promover su participación activa y respetar su conocimiento ancestral y su relación con la tierra y los recursos naturales.</w:t>
      </w:r>
    </w:p>
    <w:p w14:paraId="25D634EB" w14:textId="77777777" w:rsidR="00E41CFE" w:rsidRDefault="00E41CFE" w:rsidP="00E41CFE">
      <w:pPr>
        <w:spacing w:after="0" w:line="276" w:lineRule="auto"/>
        <w:jc w:val="both"/>
      </w:pPr>
    </w:p>
    <w:p w14:paraId="25B8DFDC" w14:textId="77777777" w:rsidR="00E41CFE" w:rsidRDefault="00E41CFE" w:rsidP="00E41CFE">
      <w:pPr>
        <w:spacing w:after="0" w:line="276" w:lineRule="auto"/>
        <w:jc w:val="both"/>
      </w:pPr>
      <w:r>
        <w:t xml:space="preserve">Además, el Perú ha realizado esfuerzos significativos para fomentar la integración de los pueblos indígenas en los mercados nacionales e internacionales. A través de políticas de apertura comercial y promoción agraria, se ha logrado un crecimiento considerable en las exportaciones agrícolas no tradicionales. Productos como las paltas, espárragos, uvas, arándanos, café, mango, quinua, bananos y cacao representan una oportunidad para los pueblos indígenas, ya que algunos de ellos son considerados </w:t>
      </w:r>
      <w:proofErr w:type="spellStart"/>
      <w:r>
        <w:t>superalimentos</w:t>
      </w:r>
      <w:proofErr w:type="spellEnd"/>
      <w:r>
        <w:t xml:space="preserve"> y tienen alta demanda en los mercados internacionales.</w:t>
      </w:r>
    </w:p>
    <w:p w14:paraId="4070C626" w14:textId="77777777" w:rsidR="00E41CFE" w:rsidRDefault="00E41CFE" w:rsidP="00E41CFE">
      <w:pPr>
        <w:spacing w:after="0" w:line="276" w:lineRule="auto"/>
        <w:jc w:val="both"/>
      </w:pPr>
    </w:p>
    <w:p w14:paraId="4859E84D" w14:textId="5D46B875" w:rsidR="00E41CFE" w:rsidRDefault="00E41CFE" w:rsidP="00E41CFE">
      <w:pPr>
        <w:spacing w:after="0" w:line="276" w:lineRule="auto"/>
        <w:jc w:val="both"/>
      </w:pPr>
      <w:r>
        <w:t>Aunque la mayoría de estos cultivos provienen de la agroindustria y no están directamente vinculados a los pueblos indígenas, se han dado iniciativas por parte de pequeñas empresas y asociaciones de productores indígenas para incursionar en estos mercados. El café peruano, por ejemplo, ha logrado exportarse a más de 40 países, aunque enfrenta desafíos en términos de posicionamiento y recuperación en el mercado internacional.</w:t>
      </w:r>
    </w:p>
    <w:p w14:paraId="3C31A3DF" w14:textId="77777777" w:rsidR="00E41CFE" w:rsidRDefault="00E41CFE" w:rsidP="00E41CFE">
      <w:pPr>
        <w:spacing w:after="0" w:line="276" w:lineRule="auto"/>
        <w:jc w:val="both"/>
      </w:pPr>
      <w:r>
        <w:t>En el ámbito nacional, la agricultura familiar, que incluye a muchos productores indígenas, desempeña un papel fundamental en la seguridad alimentaria y nutricional del país. La mayoría de los productos alimenticios consumidos en el mercado peruano provienen de la agricultura familiar, y los pequeños agricultores representan la gran mayoría de los productores en el país. Estos agricultores familiares contribuyen a la oferta de alimentos a través de mercados y ferias locales, generando empleo y brindando otros servicios. Además, se busca atender sus necesidades en términos de servicios básicos, agropecuarios e infraestructuras, promoviendo un enfoque intercultural y bilingüe.</w:t>
      </w:r>
    </w:p>
    <w:p w14:paraId="576869F1" w14:textId="77777777" w:rsidR="00E41CFE" w:rsidRDefault="00E41CFE" w:rsidP="00E41CFE">
      <w:pPr>
        <w:spacing w:after="0" w:line="276" w:lineRule="auto"/>
        <w:jc w:val="both"/>
      </w:pPr>
    </w:p>
    <w:p w14:paraId="5BB52AC6" w14:textId="77777777" w:rsidR="00E41CFE" w:rsidRDefault="00E41CFE" w:rsidP="00E41CFE">
      <w:pPr>
        <w:spacing w:after="0" w:line="276" w:lineRule="auto"/>
        <w:jc w:val="both"/>
      </w:pPr>
      <w:r>
        <w:t>A pesar de los avances logrados, se reconoce que aún existen desafíos por superar. El Estado peruano comprende la importancia de promover la inclusión de los pueblos indígenas en los mercados nacionales e internacionales. Se han implementado medidas y políticas para apoyar su participación en la economía y valorar los productos derivados de la biodiversidad y la calidad que ofrecen. Sin embargo, es necesario seguir fortaleciendo los esfuerzos y establecer mecanismos que promuevan una distribución más equitativa de los beneficios y el manejo sostenible de los recursos naturales en beneficio de los pueblos indígenas y originarios del Perú.</w:t>
      </w:r>
    </w:p>
    <w:p w14:paraId="5036E12B" w14:textId="77777777" w:rsidR="00E41CFE" w:rsidRDefault="00E41CFE" w:rsidP="00E41CFE">
      <w:pPr>
        <w:spacing w:after="0" w:line="276" w:lineRule="auto"/>
        <w:jc w:val="both"/>
      </w:pPr>
    </w:p>
    <w:p w14:paraId="64691665" w14:textId="77777777" w:rsidR="00E41CFE" w:rsidRDefault="00E41CFE" w:rsidP="00E41CFE">
      <w:pPr>
        <w:spacing w:after="0" w:line="276" w:lineRule="auto"/>
        <w:jc w:val="both"/>
      </w:pPr>
      <w:r>
        <w:t>Asimismo, el Estado peruano ha realizado esfuerzos significativos para apoyar a los pueblos indígenas, reconociendo la importancia de fortalecer sus capacidades técnico-productivas, de gestión comercial y de innovación tecnológica, en concordancia con su cosmovisión, realidad y prioridades. Se han implementado programas y fondos de financiamiento, como SIERRA EXPORTADORA, AGRORURAL y PROCOMPITE, que brindan apoyo a los productores indígenas para mejorar sus negocios y aumentar su competitividad y sostenibilidad.</w:t>
      </w:r>
    </w:p>
    <w:p w14:paraId="2E8D107C" w14:textId="77777777" w:rsidR="00E41CFE" w:rsidRDefault="00E41CFE" w:rsidP="00E41CFE">
      <w:pPr>
        <w:spacing w:after="0" w:line="276" w:lineRule="auto"/>
        <w:jc w:val="both"/>
      </w:pPr>
    </w:p>
    <w:p w14:paraId="74BE3F2F" w14:textId="77777777" w:rsidR="00E41CFE" w:rsidRDefault="00E41CFE" w:rsidP="00E41CFE">
      <w:pPr>
        <w:spacing w:after="0" w:line="276" w:lineRule="auto"/>
        <w:jc w:val="both"/>
      </w:pPr>
      <w:r>
        <w:t>Además, se ha buscado la participación activa de asociaciones, cooperativas agrarias y empresas comunales en el proceso de selección de programas y proyectos. Los gobiernos locales también tienen la autorización de destinar parte de su presupuesto para cofinanciar planes de negocio, lo que reconoce las necesidades locales y promueve la inclusión de los pueblos indígenas en la toma de decisiones.</w:t>
      </w:r>
    </w:p>
    <w:p w14:paraId="418ADB9F" w14:textId="77777777" w:rsidR="00E41CFE" w:rsidRDefault="00E41CFE" w:rsidP="00E41CFE">
      <w:pPr>
        <w:spacing w:after="0" w:line="276" w:lineRule="auto"/>
        <w:jc w:val="both"/>
      </w:pPr>
    </w:p>
    <w:p w14:paraId="07182BD2" w14:textId="77777777" w:rsidR="00E41CFE" w:rsidRDefault="00E41CFE" w:rsidP="00E41CFE">
      <w:pPr>
        <w:spacing w:after="0" w:line="276" w:lineRule="auto"/>
        <w:jc w:val="both"/>
      </w:pPr>
      <w:r>
        <w:t xml:space="preserve">En el ámbito de la mujer rural e indígena, se ha impulsado la “Estrategia de Emprendimiento de la Mujer Rural e Indígena”, que brinda apoyo económico a las productoras agrarias a través de programas como </w:t>
      </w:r>
      <w:proofErr w:type="spellStart"/>
      <w:r>
        <w:t>Agroideas</w:t>
      </w:r>
      <w:proofErr w:type="spellEnd"/>
      <w:r>
        <w:t xml:space="preserve"> y Agro Rural. Esta estrategia ha beneficiado a un número considerable de mujeres productoras, otorgándoles recursos financieros para mejorar sus emprendimientos y fortalecer su participación en la economía rural.</w:t>
      </w:r>
    </w:p>
    <w:p w14:paraId="4555CE96" w14:textId="77777777" w:rsidR="00E41CFE" w:rsidRDefault="00E41CFE" w:rsidP="00E41CFE">
      <w:pPr>
        <w:spacing w:after="0" w:line="276" w:lineRule="auto"/>
        <w:jc w:val="both"/>
      </w:pPr>
    </w:p>
    <w:p w14:paraId="07E32C48" w14:textId="77777777" w:rsidR="00E41CFE" w:rsidRDefault="00E41CFE" w:rsidP="00E41CFE">
      <w:pPr>
        <w:spacing w:after="0" w:line="276" w:lineRule="auto"/>
        <w:jc w:val="both"/>
      </w:pPr>
      <w:r>
        <w:t>En cuanto al cuidado del medio ambiente y la promoción del desarrollo sostenible en la Amazonía, se han implementado programas para reducir el impacto de la tala ilegal y promover prácticas sostenibles en la producción forestal. Aunque ha habido cambios en la inversión en programas específicos, el Estado peruano sigue comprometido con la protección de la biodiversidad y la preservación de los territorios indígenas en la Amazonía.</w:t>
      </w:r>
    </w:p>
    <w:p w14:paraId="31268D31" w14:textId="77777777" w:rsidR="00E41CFE" w:rsidRDefault="00E41CFE" w:rsidP="00E41CFE">
      <w:pPr>
        <w:spacing w:after="0" w:line="276" w:lineRule="auto"/>
        <w:jc w:val="both"/>
      </w:pPr>
    </w:p>
    <w:p w14:paraId="0000134C" w14:textId="46E1157A" w:rsidR="009D0D6F" w:rsidRDefault="00E41CFE" w:rsidP="00E41CFE">
      <w:pPr>
        <w:spacing w:after="0" w:line="276" w:lineRule="auto"/>
        <w:jc w:val="both"/>
      </w:pPr>
      <w:r>
        <w:t>A pesar de los desafíos y limitaciones que persisten, los esfuerzos realizados por el Estado peruano reflejan su compromiso en apoyar a los pueblos indígenas, brindando oportunidades de desarrollo y buscando mejorar sus condiciones laborales y productivas. Se reconoce la importancia de seguir trabajando en la implementación de políticas y programas que se ajusten a las realidades y necesidades de los pueblos indígenas, promoviendo su participación activa y respetando su conocimiento ancestral y su relación con la tierra y los recursos naturales.</w:t>
      </w:r>
    </w:p>
    <w:p w14:paraId="1FD746E4" w14:textId="77777777" w:rsidR="00C96FE4" w:rsidRPr="00E41CFE" w:rsidRDefault="00C96FE4" w:rsidP="00E41CFE">
      <w:pPr>
        <w:spacing w:after="0" w:line="276" w:lineRule="auto"/>
        <w:jc w:val="both"/>
      </w:pPr>
    </w:p>
    <w:p w14:paraId="0000134D" w14:textId="080F3104" w:rsidR="009D0D6F" w:rsidRPr="00BB1F9C" w:rsidRDefault="0094762E" w:rsidP="00932D08">
      <w:pPr>
        <w:pStyle w:val="Ttulo4"/>
        <w:jc w:val="both"/>
        <w:rPr>
          <w:color w:val="44546A" w:themeColor="text2"/>
        </w:rPr>
      </w:pPr>
      <w:bookmarkStart w:id="699" w:name="_Toc137231241"/>
      <w:bookmarkStart w:id="700" w:name="_Toc143624313"/>
      <w:r w:rsidRPr="00BB1F9C">
        <w:rPr>
          <w:color w:val="44546A" w:themeColor="text2"/>
        </w:rPr>
        <w:t>2.</w:t>
      </w:r>
      <w:r w:rsidR="0098261D">
        <w:rPr>
          <w:color w:val="44546A" w:themeColor="text2"/>
        </w:rPr>
        <w:t>5</w:t>
      </w:r>
      <w:r w:rsidRPr="00BB1F9C">
        <w:rPr>
          <w:color w:val="44546A" w:themeColor="text2"/>
        </w:rPr>
        <w:t xml:space="preserve">.2.9. </w:t>
      </w:r>
      <w:bookmarkEnd w:id="699"/>
      <w:r w:rsidR="00932D08" w:rsidRPr="005304C1">
        <w:rPr>
          <w:color w:val="44546A" w:themeColor="text2"/>
        </w:rPr>
        <w:t xml:space="preserve">PERMANENTE DISCRIMINACIÓN ÉTNICO-RACIAL Y RACISMO HACIA LOS </w:t>
      </w:r>
      <w:r w:rsidR="00932D08">
        <w:rPr>
          <w:color w:val="44546A" w:themeColor="text2"/>
        </w:rPr>
        <w:t xml:space="preserve">PUEBLOS INDÍGENAS U ORIGINARIOS </w:t>
      </w:r>
      <w:r w:rsidR="00932D08" w:rsidRPr="005304C1">
        <w:rPr>
          <w:color w:val="44546A" w:themeColor="text2"/>
        </w:rPr>
        <w:t>DE PARTE DEL ESTADO Y SOCIEDAD</w:t>
      </w:r>
      <w:bookmarkEnd w:id="700"/>
    </w:p>
    <w:p w14:paraId="00001350" w14:textId="496B07E0" w:rsidR="009D0D6F" w:rsidRDefault="0094762E" w:rsidP="004D0A74">
      <w:pPr>
        <w:spacing w:before="100" w:beforeAutospacing="1" w:after="100" w:afterAutospacing="1" w:line="276" w:lineRule="auto"/>
        <w:jc w:val="both"/>
      </w:pPr>
      <w:r>
        <w:t>La</w:t>
      </w:r>
      <w:r w:rsidR="000F731D">
        <w:t xml:space="preserve"> </w:t>
      </w:r>
      <w:r>
        <w:t xml:space="preserve">discriminación étnico-racial y el racismo son fenómenos que afectan directamente a los pueblos indígenas u originarios, </w:t>
      </w:r>
      <w:r w:rsidR="0070689A">
        <w:t xml:space="preserve">por esta razón están expuestos a </w:t>
      </w:r>
      <w:r>
        <w:t xml:space="preserve">sufrir violencia y abusos. Así, el Relator Especial, José Cali, (2020) señala que, la discriminación que-- cotidianamente --enfrentan los indígenas tiene múltiples y variadas formas y expresiones que afectan-- negativamente --todos los derechos y todas las libertades universalmente reconocidas, hiriendo la vida y la dignidad de los pueblos, las comunidades y las personas indígenas. </w:t>
      </w:r>
    </w:p>
    <w:p w14:paraId="00001352" w14:textId="7064C615" w:rsidR="009D0D6F" w:rsidRPr="004D0A74" w:rsidRDefault="0094762E" w:rsidP="004D0A74">
      <w:pPr>
        <w:spacing w:before="100" w:beforeAutospacing="1" w:after="100" w:afterAutospacing="1" w:line="276" w:lineRule="auto"/>
        <w:jc w:val="both"/>
        <w:rPr>
          <w:i/>
        </w:rPr>
      </w:pPr>
      <w:r w:rsidRPr="00110BA2">
        <w:t>El racismo es definido como una ideología basada en que los seres humanos podemos ser categorizados en razas</w:t>
      </w:r>
      <w:r w:rsidR="0078550B" w:rsidRPr="00110BA2">
        <w:t xml:space="preserve"> articulándose con la </w:t>
      </w:r>
      <w:proofErr w:type="spellStart"/>
      <w:r w:rsidR="0078550B" w:rsidRPr="00110BA2">
        <w:t>inferiorización</w:t>
      </w:r>
      <w:proofErr w:type="spellEnd"/>
      <w:r w:rsidR="0078550B" w:rsidRPr="00110BA2">
        <w:t xml:space="preserve"> de la cultura de los pueblos originarios, dando lugar a la discriminación étnico-racial, la misma que representa la manifestación de esta ideología a través de un trato diferenciado, excluyente o restrictivo que tenga por motivo o razón las características raciales de las personas (PNC, 2020)</w:t>
      </w:r>
      <w:r w:rsidRPr="00110BA2">
        <w:t xml:space="preserve">. Esta categorización se fundamenta únicamente en características físicas y/o biológicas de los seres, y postula que dentro de ella existen algunas razas que son superiores a otras (Alerta contra el racismo, s/f), mientras que la discriminación étnico racial representa la manifestación de esta </w:t>
      </w:r>
      <w:r w:rsidRPr="004D0A74">
        <w:t xml:space="preserve">ideología a través de un trato diferenciado, excluyente o restrictivo que tenga por motivo o razón las características raciales de las personas (PNC, 2020). </w:t>
      </w:r>
    </w:p>
    <w:p w14:paraId="7B3CC88A" w14:textId="756BAB99" w:rsidR="004D0A74" w:rsidRPr="004D0A74" w:rsidRDefault="0094762E" w:rsidP="004D0A74">
      <w:pPr>
        <w:pStyle w:val="Textocomentario"/>
        <w:spacing w:before="100" w:beforeAutospacing="1" w:after="100" w:afterAutospacing="1" w:line="276" w:lineRule="auto"/>
        <w:jc w:val="both"/>
        <w:rPr>
          <w:sz w:val="22"/>
          <w:szCs w:val="22"/>
        </w:rPr>
      </w:pPr>
      <w:r w:rsidRPr="004D0A74">
        <w:rPr>
          <w:sz w:val="22"/>
          <w:szCs w:val="22"/>
        </w:rPr>
        <w:t xml:space="preserve">De acuerdo con un estudio del 2020 elaborado por la Unidad de Estudios Económicos - MC, el Perú es el quinto país en el ámbito de América Latina con el mayor porcentaje de ciudadanos y ciudadanas que ha sufrido discriminación. Además, de acuerdo con la Primera Encuesta Nacional de </w:t>
      </w:r>
      <w:r w:rsidR="00F20686" w:rsidRPr="004D0A74">
        <w:rPr>
          <w:sz w:val="22"/>
          <w:szCs w:val="22"/>
        </w:rPr>
        <w:t>Percepciones y actitudes sobre Diversidad Cultural y Discriminación Étnico Racia</w:t>
      </w:r>
      <w:r w:rsidR="00AB0D57" w:rsidRPr="004D0A74">
        <w:rPr>
          <w:sz w:val="22"/>
          <w:szCs w:val="22"/>
        </w:rPr>
        <w:t>l</w:t>
      </w:r>
      <w:r w:rsidRPr="004D0A74">
        <w:rPr>
          <w:sz w:val="22"/>
          <w:szCs w:val="22"/>
        </w:rPr>
        <w:t xml:space="preserve">, elaborada por el MINCUL y publicada en el 2018, más del 50% de los peruanos percibe que los más discriminados por vestimenta, color de piel o forma de hablar son los ciudadanos y ciudadanas pertenecientes a </w:t>
      </w:r>
      <w:r w:rsidR="003357A3">
        <w:rPr>
          <w:sz w:val="22"/>
          <w:szCs w:val="22"/>
        </w:rPr>
        <w:t>pueblos indígenas u originarios</w:t>
      </w:r>
      <w:r w:rsidR="00514407">
        <w:rPr>
          <w:sz w:val="22"/>
          <w:szCs w:val="22"/>
        </w:rPr>
        <w:t xml:space="preserve"> </w:t>
      </w:r>
      <w:r w:rsidRPr="004D0A74">
        <w:rPr>
          <w:sz w:val="22"/>
          <w:szCs w:val="22"/>
        </w:rPr>
        <w:t xml:space="preserve">y población afroperuana (MINCUL, 2023). </w:t>
      </w:r>
    </w:p>
    <w:p w14:paraId="00001356" w14:textId="3EA30C09" w:rsidR="009D0D6F" w:rsidRDefault="0094762E" w:rsidP="00A435DC">
      <w:pPr>
        <w:spacing w:before="100" w:beforeAutospacing="1" w:after="100" w:afterAutospacing="1" w:line="276" w:lineRule="auto"/>
        <w:jc w:val="both"/>
      </w:pPr>
      <w:r w:rsidRPr="004D0A74">
        <w:t xml:space="preserve">Esta percepción se condice con el consenso al que hace alusión </w:t>
      </w:r>
      <w:proofErr w:type="spellStart"/>
      <w:r w:rsidRPr="004D0A74">
        <w:t>Lovatón</w:t>
      </w:r>
      <w:proofErr w:type="spellEnd"/>
      <w:r w:rsidRPr="004D0A74">
        <w:t xml:space="preserve"> (2020), los </w:t>
      </w:r>
      <w:r w:rsidR="003357A3">
        <w:t>pueblos indígenas u originarios</w:t>
      </w:r>
      <w:r w:rsidR="00514407">
        <w:t xml:space="preserve"> </w:t>
      </w:r>
      <w:r w:rsidRPr="004D0A74">
        <w:t xml:space="preserve">en América Latina y en el Perú representan el sector que ha sido y es históricamente discriminado, a partir de la conquista y colonización, lo que ha supuesto su empobrecimiento y una mayor vulnerabilidad estructural: </w:t>
      </w:r>
    </w:p>
    <w:p w14:paraId="00001358" w14:textId="4102C1E9" w:rsidR="009D0D6F" w:rsidRDefault="0094762E" w:rsidP="002919DA">
      <w:pPr>
        <w:spacing w:after="0" w:line="276" w:lineRule="auto"/>
        <w:ind w:left="426" w:right="424"/>
        <w:jc w:val="both"/>
        <w:rPr>
          <w:sz w:val="20"/>
          <w:szCs w:val="20"/>
        </w:rPr>
      </w:pPr>
      <w:r>
        <w:rPr>
          <w:sz w:val="20"/>
          <w:szCs w:val="20"/>
        </w:rPr>
        <w:t>Despojados, perseguidos, masacrados en trabajos forzados, prohibidos de usar nuestras vestimentas e idioma, de practicar nuestra espiritualidad, los pueblos indígenas, sin embargo, resistimos. Conservamos principios y prácticas ancestrales como la reciprocidad y la complementariedad, nuestra identificación con la Madre Tierra, nuestros sistemas propios de trabajo y economía colectivos, de organización social, nuestros sistemas de autoridades y de justicia, nuestra cultura (CEPAL, 2014)</w:t>
      </w:r>
    </w:p>
    <w:p w14:paraId="4BB3B6B2" w14:textId="10118E10" w:rsidR="00D32245" w:rsidRDefault="00D32245" w:rsidP="00A435DC">
      <w:pPr>
        <w:spacing w:before="100" w:beforeAutospacing="1" w:after="100" w:afterAutospacing="1" w:line="276" w:lineRule="auto"/>
        <w:jc w:val="both"/>
      </w:pPr>
      <w:r>
        <w:t>Dicha situación</w:t>
      </w:r>
      <w:r w:rsidR="0094762E">
        <w:t xml:space="preserve"> lleva a plantear la aún existencia de discriminación y racismo que sufren los </w:t>
      </w:r>
      <w:r w:rsidR="003357A3">
        <w:t>pueblos indígenas u originarios</w:t>
      </w:r>
      <w:r w:rsidR="00514407">
        <w:t xml:space="preserve"> </w:t>
      </w:r>
      <w:r w:rsidR="0094762E">
        <w:t>en el país, a partir de prácticas reiteradas de exclusión y diferenciación arbitraria en sus relaciones en el ámbito público y privado, ello vinculado al todavía débil reconocimiento de su identidad cultural</w:t>
      </w:r>
      <w:r>
        <w:t>.</w:t>
      </w:r>
    </w:p>
    <w:p w14:paraId="5A9FC89A" w14:textId="3137EB29" w:rsidR="00AC6013" w:rsidRDefault="00D32245" w:rsidP="000F731D">
      <w:pPr>
        <w:spacing w:before="100" w:beforeAutospacing="1" w:after="100" w:afterAutospacing="1" w:line="276" w:lineRule="auto"/>
        <w:jc w:val="both"/>
        <w:rPr>
          <w:color w:val="000000" w:themeColor="text1"/>
        </w:rPr>
      </w:pPr>
      <w:r w:rsidRPr="008076B7">
        <w:rPr>
          <w:color w:val="000000" w:themeColor="text1"/>
        </w:rPr>
        <w:t>Lo señalado anteriormente, pone de manifiesto la</w:t>
      </w:r>
      <w:r>
        <w:rPr>
          <w:color w:val="000000" w:themeColor="text1"/>
        </w:rPr>
        <w:t xml:space="preserve"> p</w:t>
      </w:r>
      <w:r w:rsidRPr="003C02B0">
        <w:rPr>
          <w:color w:val="000000" w:themeColor="text1"/>
        </w:rPr>
        <w:t>ersistente discriminación étnico-racial y racismo hacia los pueblos indígenas u originarios</w:t>
      </w:r>
      <w:r>
        <w:rPr>
          <w:color w:val="000000" w:themeColor="text1"/>
        </w:rPr>
        <w:t xml:space="preserve">. </w:t>
      </w:r>
      <w:r w:rsidRPr="008076B7">
        <w:rPr>
          <w:color w:val="000000" w:themeColor="text1"/>
        </w:rPr>
        <w:t>Si bien existen múltiples causas que explican esta situación, el proceso de revisión bibliográfica, así como la consulta con expertos y miembros de organizaciones indígenas en el marco de talleres macrorregionales desarrollados durante el 2022 permitieron plantear las siguientes causas indirectas como los efectos de la PNP</w:t>
      </w:r>
      <w:r>
        <w:rPr>
          <w:color w:val="000000" w:themeColor="text1"/>
        </w:rPr>
        <w:t>I</w:t>
      </w:r>
      <w:r w:rsidRPr="008076B7">
        <w:rPr>
          <w:color w:val="000000" w:themeColor="text1"/>
        </w:rPr>
        <w:t xml:space="preserve">: </w:t>
      </w:r>
      <w:r>
        <w:rPr>
          <w:color w:val="000000" w:themeColor="text1"/>
        </w:rPr>
        <w:t>las r</w:t>
      </w:r>
      <w:r w:rsidRPr="003C02B0">
        <w:rPr>
          <w:color w:val="000000" w:themeColor="text1"/>
        </w:rPr>
        <w:t xml:space="preserve">ecurrentes prácticas de discriminación y racismo hacia los </w:t>
      </w:r>
      <w:r w:rsidR="003357A3">
        <w:rPr>
          <w:color w:val="000000" w:themeColor="text1"/>
        </w:rPr>
        <w:t>pueblos indígenas u originarios</w:t>
      </w:r>
      <w:r w:rsidR="00514407">
        <w:rPr>
          <w:color w:val="000000" w:themeColor="text1"/>
        </w:rPr>
        <w:t xml:space="preserve"> </w:t>
      </w:r>
      <w:r w:rsidRPr="003C02B0">
        <w:rPr>
          <w:color w:val="000000" w:themeColor="text1"/>
        </w:rPr>
        <w:t>en la esfera pública y privada</w:t>
      </w:r>
      <w:r w:rsidRPr="008076B7">
        <w:rPr>
          <w:color w:val="000000" w:themeColor="text1"/>
        </w:rPr>
        <w:t xml:space="preserve"> y; </w:t>
      </w:r>
      <w:r>
        <w:rPr>
          <w:color w:val="000000" w:themeColor="text1"/>
        </w:rPr>
        <w:t>la b</w:t>
      </w:r>
      <w:r w:rsidRPr="003C02B0">
        <w:rPr>
          <w:color w:val="000000" w:themeColor="text1"/>
        </w:rPr>
        <w:t>aja valoración de la identidad y diversidad cultural de los pueblos indígenas u originarios</w:t>
      </w:r>
      <w:r>
        <w:rPr>
          <w:color w:val="000000" w:themeColor="text1"/>
        </w:rPr>
        <w:t>.</w:t>
      </w:r>
    </w:p>
    <w:p w14:paraId="49455245" w14:textId="622F8897" w:rsidR="00265FD0" w:rsidRDefault="00265FD0" w:rsidP="000F731D">
      <w:pPr>
        <w:spacing w:before="100" w:beforeAutospacing="1" w:after="100" w:afterAutospacing="1" w:line="276" w:lineRule="auto"/>
        <w:jc w:val="both"/>
        <w:rPr>
          <w:color w:val="000000" w:themeColor="text1"/>
        </w:rPr>
      </w:pPr>
    </w:p>
    <w:p w14:paraId="54980097" w14:textId="56D1D39D" w:rsidR="00265FD0" w:rsidRDefault="00265FD0" w:rsidP="000F731D">
      <w:pPr>
        <w:spacing w:before="100" w:beforeAutospacing="1" w:after="100" w:afterAutospacing="1" w:line="276" w:lineRule="auto"/>
        <w:jc w:val="both"/>
        <w:rPr>
          <w:color w:val="000000" w:themeColor="text1"/>
        </w:rPr>
      </w:pPr>
    </w:p>
    <w:p w14:paraId="4AB00900" w14:textId="367A626F" w:rsidR="00265FD0" w:rsidRDefault="00265FD0" w:rsidP="000F731D">
      <w:pPr>
        <w:spacing w:before="100" w:beforeAutospacing="1" w:after="100" w:afterAutospacing="1" w:line="276" w:lineRule="auto"/>
        <w:jc w:val="both"/>
        <w:rPr>
          <w:color w:val="000000" w:themeColor="text1"/>
        </w:rPr>
      </w:pPr>
    </w:p>
    <w:p w14:paraId="101F0C20" w14:textId="736F4C7F" w:rsidR="00265FD0" w:rsidRDefault="00265FD0" w:rsidP="000F731D">
      <w:pPr>
        <w:spacing w:before="100" w:beforeAutospacing="1" w:after="100" w:afterAutospacing="1" w:line="276" w:lineRule="auto"/>
        <w:jc w:val="both"/>
        <w:rPr>
          <w:color w:val="000000" w:themeColor="text1"/>
        </w:rPr>
      </w:pPr>
    </w:p>
    <w:p w14:paraId="0FD69D86" w14:textId="358A3510" w:rsidR="00265FD0" w:rsidRDefault="00265FD0" w:rsidP="000F731D">
      <w:pPr>
        <w:spacing w:before="100" w:beforeAutospacing="1" w:after="100" w:afterAutospacing="1" w:line="276" w:lineRule="auto"/>
        <w:jc w:val="both"/>
        <w:rPr>
          <w:color w:val="000000" w:themeColor="text1"/>
        </w:rPr>
      </w:pPr>
    </w:p>
    <w:p w14:paraId="122276C4" w14:textId="018F33F7" w:rsidR="00265FD0" w:rsidRDefault="00265FD0" w:rsidP="000F731D">
      <w:pPr>
        <w:spacing w:before="100" w:beforeAutospacing="1" w:after="100" w:afterAutospacing="1" w:line="276" w:lineRule="auto"/>
        <w:jc w:val="both"/>
        <w:rPr>
          <w:color w:val="000000" w:themeColor="text1"/>
        </w:rPr>
      </w:pPr>
    </w:p>
    <w:p w14:paraId="6DC93450" w14:textId="4AA12E7B" w:rsidR="00265FD0" w:rsidRDefault="00265FD0" w:rsidP="000F731D">
      <w:pPr>
        <w:spacing w:before="100" w:beforeAutospacing="1" w:after="100" w:afterAutospacing="1" w:line="276" w:lineRule="auto"/>
        <w:jc w:val="both"/>
        <w:rPr>
          <w:color w:val="000000" w:themeColor="text1"/>
        </w:rPr>
      </w:pPr>
    </w:p>
    <w:p w14:paraId="2481100F" w14:textId="4E6A5FFC" w:rsidR="00265FD0" w:rsidRDefault="00265FD0" w:rsidP="000F731D">
      <w:pPr>
        <w:spacing w:before="100" w:beforeAutospacing="1" w:after="100" w:afterAutospacing="1" w:line="276" w:lineRule="auto"/>
        <w:jc w:val="both"/>
        <w:rPr>
          <w:color w:val="000000" w:themeColor="text1"/>
        </w:rPr>
      </w:pPr>
    </w:p>
    <w:p w14:paraId="61F11A2A" w14:textId="0AF99189" w:rsidR="00265FD0" w:rsidRDefault="00265FD0" w:rsidP="000F731D">
      <w:pPr>
        <w:spacing w:before="100" w:beforeAutospacing="1" w:after="100" w:afterAutospacing="1" w:line="276" w:lineRule="auto"/>
        <w:jc w:val="both"/>
        <w:rPr>
          <w:color w:val="000000" w:themeColor="text1"/>
        </w:rPr>
      </w:pPr>
    </w:p>
    <w:p w14:paraId="2350E0C1" w14:textId="77777777" w:rsidR="00265FD0" w:rsidRDefault="00265FD0" w:rsidP="000F731D">
      <w:pPr>
        <w:spacing w:before="100" w:beforeAutospacing="1" w:after="100" w:afterAutospacing="1" w:line="276" w:lineRule="auto"/>
        <w:jc w:val="both"/>
        <w:rPr>
          <w:color w:val="000000" w:themeColor="text1"/>
        </w:rPr>
      </w:pPr>
    </w:p>
    <w:p w14:paraId="272E916F" w14:textId="1ACC9D7D" w:rsidR="00D32245" w:rsidRPr="004659A5" w:rsidRDefault="000F731D" w:rsidP="000F731D">
      <w:pPr>
        <w:pStyle w:val="Descripcin"/>
      </w:pPr>
      <w:bookmarkStart w:id="701" w:name="_Toc143202995"/>
      <w:r>
        <w:t xml:space="preserve">Ilustración </w:t>
      </w:r>
      <w:r w:rsidR="00000000">
        <w:fldChar w:fldCharType="begin"/>
      </w:r>
      <w:r w:rsidR="00000000">
        <w:instrText xml:space="preserve"> SEQ Ilustración \* ARABIC </w:instrText>
      </w:r>
      <w:r w:rsidR="00000000">
        <w:fldChar w:fldCharType="separate"/>
      </w:r>
      <w:r w:rsidR="00740F56">
        <w:rPr>
          <w:noProof/>
        </w:rPr>
        <w:t>12</w:t>
      </w:r>
      <w:r w:rsidR="00000000">
        <w:rPr>
          <w:noProof/>
        </w:rPr>
        <w:fldChar w:fldCharType="end"/>
      </w:r>
      <w:r>
        <w:t xml:space="preserve">. </w:t>
      </w:r>
      <w:r w:rsidRPr="002138F9">
        <w:t xml:space="preserve">MODELO DEL PROBLEMA PÚBLICO: CAUSA DIRECTA 9 Y CAUSAS </w:t>
      </w:r>
      <w:commentRangeStart w:id="702"/>
      <w:r w:rsidRPr="002138F9">
        <w:t>INDIRECTAS</w:t>
      </w:r>
      <w:bookmarkEnd w:id="701"/>
      <w:commentRangeEnd w:id="702"/>
      <w:r w:rsidR="00F56BA4">
        <w:rPr>
          <w:rStyle w:val="Refdecomentario"/>
          <w:rFonts w:eastAsiaTheme="minorHAnsi"/>
          <w:b w:val="0"/>
          <w:bCs w:val="0"/>
          <w:smallCaps w:val="0"/>
          <w:color w:val="auto"/>
        </w:rPr>
        <w:commentReference w:id="702"/>
      </w:r>
    </w:p>
    <w:p w14:paraId="09B78F00" w14:textId="4C7EE8BF" w:rsidR="00D32245" w:rsidRDefault="000365A6" w:rsidP="00D32245">
      <w:pPr>
        <w:spacing w:line="23" w:lineRule="atLeast"/>
        <w:jc w:val="center"/>
        <w:rPr>
          <w:color w:val="000000" w:themeColor="text1"/>
        </w:rPr>
      </w:pPr>
      <w:r>
        <w:rPr>
          <w:noProof/>
          <w:color w:val="000000" w:themeColor="text1"/>
        </w:rPr>
        <w:drawing>
          <wp:inline distT="0" distB="0" distL="0" distR="0" wp14:anchorId="3BB3B670" wp14:editId="75DB43C4">
            <wp:extent cx="4657725" cy="3971934"/>
            <wp:effectExtent l="0" t="0" r="0" b="9525"/>
            <wp:docPr id="1036896554" name="Imagen 103689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96554" name="Imagen 1036896554"/>
                    <pic:cNvPicPr/>
                  </pic:nvPicPr>
                  <pic:blipFill rotWithShape="1">
                    <a:blip r:embed="rId92">
                      <a:extLst>
                        <a:ext uri="{28A0092B-C50C-407E-A947-70E740481C1C}">
                          <a14:useLocalDpi xmlns:a14="http://schemas.microsoft.com/office/drawing/2010/main" val="0"/>
                        </a:ext>
                      </a:extLst>
                    </a:blip>
                    <a:srcRect l="20108" r="13923"/>
                    <a:stretch/>
                  </pic:blipFill>
                  <pic:spPr bwMode="auto">
                    <a:xfrm>
                      <a:off x="0" y="0"/>
                      <a:ext cx="4682081" cy="3992704"/>
                    </a:xfrm>
                    <a:prstGeom prst="rect">
                      <a:avLst/>
                    </a:prstGeom>
                    <a:ln>
                      <a:noFill/>
                    </a:ln>
                    <a:extLst>
                      <a:ext uri="{53640926-AAD7-44D8-BBD7-CCE9431645EC}">
                        <a14:shadowObscured xmlns:a14="http://schemas.microsoft.com/office/drawing/2010/main"/>
                      </a:ext>
                    </a:extLst>
                  </pic:spPr>
                </pic:pic>
              </a:graphicData>
            </a:graphic>
          </wp:inline>
        </w:drawing>
      </w:r>
    </w:p>
    <w:p w14:paraId="3B6B7033" w14:textId="766E44FD" w:rsidR="00D022E4" w:rsidRPr="000F731D" w:rsidRDefault="00D32245" w:rsidP="00D32245">
      <w:pPr>
        <w:jc w:val="both"/>
        <w:rPr>
          <w:sz w:val="18"/>
          <w:szCs w:val="18"/>
        </w:rPr>
      </w:pPr>
      <w:bookmarkStart w:id="703" w:name="_Hlk137490422"/>
      <w:r w:rsidRPr="000F731D">
        <w:rPr>
          <w:sz w:val="18"/>
          <w:szCs w:val="18"/>
        </w:rPr>
        <w:t>Elaboración: Ministerio de Cultura - DGPI.</w:t>
      </w:r>
      <w:bookmarkEnd w:id="703"/>
    </w:p>
    <w:p w14:paraId="0000135A" w14:textId="1131B9A5" w:rsidR="009D0D6F" w:rsidRPr="000E1FAB" w:rsidRDefault="0094762E">
      <w:pPr>
        <w:pStyle w:val="Ttulo5"/>
        <w:jc w:val="both"/>
        <w:rPr>
          <w:color w:val="44546A" w:themeColor="text2"/>
        </w:rPr>
      </w:pPr>
      <w:bookmarkStart w:id="704" w:name="_Toc137231242"/>
      <w:bookmarkStart w:id="705" w:name="_Toc143624314"/>
      <w:r w:rsidRPr="000E1FAB">
        <w:rPr>
          <w:color w:val="44546A" w:themeColor="text2"/>
        </w:rPr>
        <w:t>2.</w:t>
      </w:r>
      <w:r w:rsidR="00746210">
        <w:rPr>
          <w:color w:val="44546A" w:themeColor="text2"/>
        </w:rPr>
        <w:t>5</w:t>
      </w:r>
      <w:r w:rsidRPr="000E1FAB">
        <w:rPr>
          <w:color w:val="44546A" w:themeColor="text2"/>
        </w:rPr>
        <w:t xml:space="preserve">.2.9.1. </w:t>
      </w:r>
      <w:bookmarkEnd w:id="704"/>
      <w:r w:rsidR="00932D08" w:rsidRPr="000D366D">
        <w:rPr>
          <w:caps w:val="0"/>
          <w:color w:val="44546A" w:themeColor="text2"/>
        </w:rPr>
        <w:t xml:space="preserve">Recurrentes prácticas de discriminación, colonialismo y racismo hacia los </w:t>
      </w:r>
      <w:r w:rsidR="00932D08">
        <w:rPr>
          <w:caps w:val="0"/>
          <w:color w:val="44546A" w:themeColor="text2"/>
        </w:rPr>
        <w:t xml:space="preserve">pueblos indígenas u originarios </w:t>
      </w:r>
      <w:r w:rsidR="00932D08" w:rsidRPr="000D366D">
        <w:rPr>
          <w:caps w:val="0"/>
          <w:color w:val="44546A" w:themeColor="text2"/>
        </w:rPr>
        <w:t>en la esfera pública y privada</w:t>
      </w:r>
      <w:bookmarkEnd w:id="705"/>
    </w:p>
    <w:p w14:paraId="0000135C" w14:textId="5ECC129A" w:rsidR="009D0D6F" w:rsidRDefault="0094762E">
      <w:pPr>
        <w:spacing w:before="120" w:after="120" w:line="276" w:lineRule="auto"/>
        <w:jc w:val="both"/>
      </w:pPr>
      <w:r>
        <w:t xml:space="preserve">El racismo, la discriminación racial, la xenofobia y las formas conexas de intolerancia, cuando equivalen a racismo y discriminación racial, constituyen graves violaciones de todos los derechos humanos y obstáculos al pleno disfrute de esos derechos, niegan la verdad evidente de que todos los seres humanos nacen libres e iguales en dignidad y en derechos (Declaración </w:t>
      </w:r>
      <w:r w:rsidR="00B645DE">
        <w:t xml:space="preserve">Universal de Derechos Humanos, 1948 y Declaración </w:t>
      </w:r>
      <w:r>
        <w:t xml:space="preserve">de Durban, 2002). </w:t>
      </w:r>
    </w:p>
    <w:p w14:paraId="0000135D" w14:textId="03F2A165" w:rsidR="009D0D6F" w:rsidRDefault="0094762E">
      <w:pPr>
        <w:spacing w:after="0" w:line="276" w:lineRule="auto"/>
        <w:jc w:val="both"/>
      </w:pPr>
      <w:r>
        <w:t xml:space="preserve">El reconocimiento del racismo y discriminación étnico-racial ha conllevado a que los Estados adopten formas de contrarrestar esta problemática. En el caso peruano, el MINCUL, reconoce que el país ha atravesado por procesos históricos que han generado y reproducido desigualdades estructurales que niegan y limitan condiciones y oportunidades a determinados grupos sociales para el ejercicio de sus derechos, con especial énfasis en comunidades en situación de vulnerabilidad como los </w:t>
      </w:r>
      <w:r w:rsidR="003357A3">
        <w:t>pueblos indígenas u originarios</w:t>
      </w:r>
      <w:r w:rsidR="00514407">
        <w:t xml:space="preserve"> </w:t>
      </w:r>
      <w:r>
        <w:t>(PNC, 2020).</w:t>
      </w:r>
    </w:p>
    <w:p w14:paraId="0000135E" w14:textId="77777777" w:rsidR="009D0D6F" w:rsidRDefault="009D0D6F">
      <w:pPr>
        <w:spacing w:after="0" w:line="276" w:lineRule="auto"/>
        <w:jc w:val="both"/>
      </w:pPr>
    </w:p>
    <w:p w14:paraId="0000135F" w14:textId="77777777" w:rsidR="009D0D6F" w:rsidRDefault="0094762E">
      <w:pPr>
        <w:spacing w:after="0" w:line="276" w:lineRule="auto"/>
        <w:jc w:val="both"/>
      </w:pPr>
      <w:r>
        <w:t>Una forma de visibilizar esta problemática se da a través de la Primera Encuesta Nacional de Percepciones sobre Diversidad Cultural y Discriminación Étnico Racial (2018) que recogió información para construir políticas públicas, orientadas a lograr el reconocimiento positivo de la diversidad cultural y la eliminación de la discriminación étnico-racial en el Perú. Así, el (53%) de la población considera a los peruanos como racistas, seguidos de los funcionarios que atienden en instituciones públicas (52%), sin embargo, solo el (8%) se considera a sí mismo racista.</w:t>
      </w:r>
    </w:p>
    <w:p w14:paraId="00001360" w14:textId="77777777" w:rsidR="009D0D6F" w:rsidRDefault="009D0D6F">
      <w:pPr>
        <w:spacing w:after="0" w:line="276" w:lineRule="auto"/>
        <w:jc w:val="both"/>
      </w:pPr>
    </w:p>
    <w:p w14:paraId="00001361" w14:textId="3C4F3859" w:rsidR="009D0D6F" w:rsidRDefault="0094762E">
      <w:pPr>
        <w:spacing w:after="0" w:line="276" w:lineRule="auto"/>
        <w:jc w:val="both"/>
      </w:pPr>
      <w:r>
        <w:t xml:space="preserve">Además, la mayoría de los encuestados (59%) considera que la población quechua o </w:t>
      </w:r>
      <w:proofErr w:type="spellStart"/>
      <w:r w:rsidR="002919DA">
        <w:t>Aymara</w:t>
      </w:r>
      <w:proofErr w:type="spellEnd"/>
      <w:r>
        <w:t xml:space="preserve"> y la población afroperuana son las más discriminadas en el país, seguidas por la población nativa o indígena de la Amazonía (57%) y por la población mestiza (31%). Por el contrario, la población blanca es percibida como la menos discriminada (21%). Sin embargo, la propia población quechua, </w:t>
      </w:r>
      <w:proofErr w:type="spellStart"/>
      <w:r w:rsidR="002919DA">
        <w:t>Aymara</w:t>
      </w:r>
      <w:proofErr w:type="spellEnd"/>
      <w:r>
        <w:t xml:space="preserve"> e indígena de la Amazonía se </w:t>
      </w:r>
      <w:r w:rsidR="00D022E4">
        <w:t>auto percibe</w:t>
      </w:r>
      <w:r>
        <w:t xml:space="preserve"> menos discriminada de lo que la perciben los peruanos.</w:t>
      </w:r>
    </w:p>
    <w:p w14:paraId="00001362" w14:textId="77777777" w:rsidR="009D0D6F" w:rsidRDefault="009D0D6F">
      <w:pPr>
        <w:spacing w:after="0" w:line="276" w:lineRule="auto"/>
        <w:jc w:val="both"/>
      </w:pPr>
    </w:p>
    <w:p w14:paraId="00001363" w14:textId="727EB178" w:rsidR="009D0D6F" w:rsidRDefault="0094762E">
      <w:pPr>
        <w:spacing w:after="0" w:line="276" w:lineRule="auto"/>
        <w:jc w:val="both"/>
      </w:pPr>
      <w:r>
        <w:t xml:space="preserve">Más de la mitad de peruanos y peruanas se ha sentido algo discriminado, discriminado o muy discriminado (52%). Un (28%) identificó a su color de piel como la causa, el (20%) dijo que fue por su nivel de ingresos/dinero, mientras que el (17%) sostuvo que fue por sus rasgos faciales o físicos. La población quechua o </w:t>
      </w:r>
      <w:proofErr w:type="spellStart"/>
      <w:r w:rsidR="002919DA">
        <w:t>Aymara</w:t>
      </w:r>
      <w:proofErr w:type="spellEnd"/>
      <w:r>
        <w:t xml:space="preserve"> es discriminada principalmente por su forma de hablar, su vestimenta y su lengua. Finalmente, la población nativa o indígena de la Amazonía es discriminada por su forma de hablar y su vestimenta. Desde la PNC se resalta que, uno de los datos más reveladores es que el (52%) de la población califica a los trabajadores de instituciones públicas como racistas y muy racistas. De la misma manera, establecimientos estatales como hospitales públicos o postas médicas (22%), comisarias (19%) y municipalidades (14%) fueron señalados como los lugares donde se vivió la experiencia discriminatoria, este último dato permite evidenciar como el espacio que comprende lo público se percibe como no seguro al sentirse expuesto de ser víctima de discriminación. </w:t>
      </w:r>
    </w:p>
    <w:p w14:paraId="00001364" w14:textId="77777777" w:rsidR="009D0D6F" w:rsidRDefault="009D0D6F">
      <w:pPr>
        <w:spacing w:after="0" w:line="276" w:lineRule="auto"/>
        <w:jc w:val="both"/>
      </w:pPr>
    </w:p>
    <w:p w14:paraId="00001365" w14:textId="087632A8" w:rsidR="009D0D6F" w:rsidRDefault="0094762E">
      <w:pPr>
        <w:spacing w:after="0" w:line="276" w:lineRule="auto"/>
        <w:jc w:val="both"/>
      </w:pPr>
      <w:r w:rsidRPr="00FC7E10">
        <w:t xml:space="preserve">Por otro lado, un año antes, desde ENAHO (2017) se advertía que la mayoría de población discriminada son pertenecientes a algún pueblo indígena, del total que declaró haber sido víctima de maltrato y discriminación en los últimos cinco años, el (27,2%) se autoidentifica como </w:t>
      </w:r>
      <w:proofErr w:type="spellStart"/>
      <w:r w:rsidR="002919DA">
        <w:t>Aymara</w:t>
      </w:r>
      <w:proofErr w:type="spellEnd"/>
      <w:r w:rsidRPr="00FC7E10">
        <w:t>, el (21%) se autoidentifica quechua y el (61,4%) declararon pertenecer a algún otro pueblo indígena.</w:t>
      </w:r>
    </w:p>
    <w:p w14:paraId="7236BA6E" w14:textId="77777777" w:rsidR="00D022E4" w:rsidRPr="000E1FAB" w:rsidRDefault="00D022E4" w:rsidP="000E1FAB">
      <w:pPr>
        <w:spacing w:after="0" w:line="276" w:lineRule="auto"/>
        <w:jc w:val="both"/>
      </w:pPr>
    </w:p>
    <w:p w14:paraId="00001372" w14:textId="121DD997" w:rsidR="009D0D6F" w:rsidRPr="000F731D" w:rsidRDefault="0094762E" w:rsidP="000F731D">
      <w:pPr>
        <w:pStyle w:val="Ttulo5"/>
        <w:jc w:val="both"/>
        <w:rPr>
          <w:color w:val="44546A" w:themeColor="text2"/>
        </w:rPr>
      </w:pPr>
      <w:bookmarkStart w:id="706" w:name="_Toc137231243"/>
      <w:bookmarkStart w:id="707" w:name="_Toc143624315"/>
      <w:r w:rsidRPr="000E1FAB">
        <w:rPr>
          <w:color w:val="44546A" w:themeColor="text2"/>
        </w:rPr>
        <w:t>2.</w:t>
      </w:r>
      <w:r w:rsidR="00746210">
        <w:rPr>
          <w:color w:val="44546A" w:themeColor="text2"/>
        </w:rPr>
        <w:t>5</w:t>
      </w:r>
      <w:r w:rsidRPr="000E1FAB">
        <w:rPr>
          <w:color w:val="44546A" w:themeColor="text2"/>
        </w:rPr>
        <w:t xml:space="preserve">.2.9.2. </w:t>
      </w:r>
      <w:bookmarkEnd w:id="706"/>
      <w:r w:rsidR="00932D08" w:rsidRPr="000D366D">
        <w:rPr>
          <w:caps w:val="0"/>
          <w:color w:val="44546A" w:themeColor="text2"/>
        </w:rPr>
        <w:t>Escasa valoración de la identidad y diversidad cultural de los pueblos indígenas u originarios</w:t>
      </w:r>
      <w:bookmarkEnd w:id="707"/>
    </w:p>
    <w:p w14:paraId="44758012" w14:textId="77777777" w:rsidR="000F731D" w:rsidRDefault="000F731D">
      <w:pPr>
        <w:spacing w:after="0" w:line="276" w:lineRule="auto"/>
        <w:jc w:val="both"/>
        <w:rPr>
          <w:del w:id="708" w:author="Carmen del Rosario Bahamonde Quinteros" w:date="2023-09-05T10:24:00Z"/>
        </w:rPr>
      </w:pPr>
    </w:p>
    <w:p w14:paraId="00001373" w14:textId="2B039B9C" w:rsidR="009D0D6F" w:rsidRDefault="0094762E">
      <w:pPr>
        <w:spacing w:after="0" w:line="276" w:lineRule="auto"/>
        <w:jc w:val="both"/>
      </w:pPr>
      <w:r>
        <w:t xml:space="preserve">La identidad cultural constituye el derecho de un pueblo a ser reconocido como miembro y estar en capacidad de comunicar, expresar y comportarse de acuerdo a sus normas y códigos culturales. La suma de identidades colectivas forma parte del Estado peruano (MINCUL, 2014, p. 35). </w:t>
      </w:r>
    </w:p>
    <w:p w14:paraId="00001374" w14:textId="77777777" w:rsidR="009D0D6F" w:rsidRDefault="009D0D6F">
      <w:pPr>
        <w:spacing w:after="0" w:line="276" w:lineRule="auto"/>
        <w:jc w:val="both"/>
      </w:pPr>
    </w:p>
    <w:p w14:paraId="00001375" w14:textId="77777777" w:rsidR="009D0D6F" w:rsidRDefault="0094762E">
      <w:pPr>
        <w:spacing w:after="0" w:line="276" w:lineRule="auto"/>
        <w:jc w:val="both"/>
      </w:pPr>
      <w:r>
        <w:t>En esa perspectiva, el respeto del derecho a la identidad cultural está relacionado con el cumplimiento de otros derechos, tales como: el derecho a utilizar su lengua, el derecho a recibir una educación intercultural y bilingüe, el derecho a la salud intercultural, el derecho a administrar justicia, entre otros</w:t>
      </w:r>
      <w:r>
        <w:rPr>
          <w:i/>
        </w:rPr>
        <w:t xml:space="preserve"> </w:t>
      </w:r>
      <w:r>
        <w:t>(MINCUL, 2014, p. 36). En esa línea, destacar que el artículo 2 inciso 19 de la Constitución Política del Perú establece que toda persona tiene derecho a la identidad étnica y cultural. El Estado reconoce y protege la pluralidad étnica y cultural de la Nación.</w:t>
      </w:r>
    </w:p>
    <w:p w14:paraId="00001376" w14:textId="77777777" w:rsidR="009D0D6F" w:rsidRDefault="009D0D6F">
      <w:pPr>
        <w:spacing w:after="0" w:line="276" w:lineRule="auto"/>
        <w:jc w:val="both"/>
      </w:pPr>
    </w:p>
    <w:p w14:paraId="00001377" w14:textId="77777777" w:rsidR="009D0D6F" w:rsidRDefault="0094762E">
      <w:pPr>
        <w:spacing w:after="0" w:line="276" w:lineRule="auto"/>
        <w:jc w:val="both"/>
      </w:pPr>
      <w:r>
        <w:t>Por otro lado, el concepto de identidad cultural encierra un sentido de pertenencia a un grupo social con el cual se comparten rasgos culturales, como costumbres, valores y creencias (Molano, 2007). Complementando lo anterior, la identidad cultural es el conjunto de rasgos y elementos que distingue, que singulariza a cada comunidad. Pero también es el conjunto de rasgos y elementos por los que la comunidad es juzgada, valorada, apreciada, definida o rechazada desde fuera (</w:t>
      </w:r>
      <w:proofErr w:type="spellStart"/>
      <w:r>
        <w:t>Allegrini</w:t>
      </w:r>
      <w:proofErr w:type="spellEnd"/>
      <w:r>
        <w:t>, 2003).</w:t>
      </w:r>
    </w:p>
    <w:p w14:paraId="00001378" w14:textId="77777777" w:rsidR="009D0D6F" w:rsidRDefault="009D0D6F">
      <w:pPr>
        <w:spacing w:after="0" w:line="276" w:lineRule="auto"/>
        <w:jc w:val="both"/>
      </w:pPr>
    </w:p>
    <w:p w14:paraId="00001379" w14:textId="77777777" w:rsidR="009D0D6F" w:rsidRDefault="0094762E">
      <w:pPr>
        <w:spacing w:after="0" w:line="276" w:lineRule="auto"/>
        <w:jc w:val="both"/>
      </w:pPr>
      <w:r>
        <w:t xml:space="preserve">Es importante destacar el componente histórico de la identidad cultural, así </w:t>
      </w:r>
      <w:r>
        <w:rPr>
          <w:i/>
        </w:rPr>
        <w:t>la identidad cultural de un pueblo viene definida históricamente a través de múltiples aspectos en los que se plasma su cultura, como la lengua, instrumento de comunicación entre los miembros de una comunidad, las relaciones sociales, ritos y ceremonias propias, o los comportamientos colectivos, esto es, los sistemas de valores y creencias (...) Un rasgo propio de estos elementos de identidad cultural es su carácter inmaterial y anónimo, pues son producto de la colectividad</w:t>
      </w:r>
      <w:r>
        <w:t xml:space="preserve"> (González-Varas, 1999).</w:t>
      </w:r>
    </w:p>
    <w:p w14:paraId="0000137A" w14:textId="77777777" w:rsidR="009D0D6F" w:rsidRDefault="009D0D6F">
      <w:pPr>
        <w:spacing w:after="0" w:line="276" w:lineRule="auto"/>
        <w:jc w:val="both"/>
      </w:pPr>
    </w:p>
    <w:p w14:paraId="0000137B" w14:textId="4F218025" w:rsidR="009D0D6F" w:rsidRDefault="0094762E">
      <w:pPr>
        <w:spacing w:after="0" w:line="276" w:lineRule="auto"/>
        <w:jc w:val="both"/>
      </w:pPr>
      <w:r>
        <w:t xml:space="preserve">Si bien somos un país diverso, se evidencia una gran tarea hacia la construcción de relaciones basadas en la interculturalidad y la lucha contra el racismo y contra la discriminación étnico - racial, más aún en el caso de los pueblos indígenas u originarios. Según, la Primera Encuesta Nacional de Percepciones sobre Diversidad Cultural y Discriminación Étnico Racial (2018) se indica que el 68% de los encuestados que se autoidentificaron integrante de la población quechua o </w:t>
      </w:r>
      <w:proofErr w:type="spellStart"/>
      <w:r w:rsidR="002919DA">
        <w:t>Aymara</w:t>
      </w:r>
      <w:proofErr w:type="spellEnd"/>
      <w:r>
        <w:t xml:space="preserve"> se sentía estar orgulloso de su herencia o tradición; además, dicho indicador se ubicó en 71% en el caso de la población indígena o nativa de la Amazonía.</w:t>
      </w:r>
    </w:p>
    <w:p w14:paraId="0000137C" w14:textId="77777777" w:rsidR="009D0D6F" w:rsidRDefault="009D0D6F">
      <w:pPr>
        <w:spacing w:after="0" w:line="276" w:lineRule="auto"/>
        <w:jc w:val="both"/>
      </w:pPr>
    </w:p>
    <w:p w14:paraId="0000137E" w14:textId="0BD08775" w:rsidR="009D0D6F" w:rsidRDefault="0094762E" w:rsidP="000E1FAB">
      <w:pPr>
        <w:spacing w:after="0" w:line="276" w:lineRule="auto"/>
        <w:jc w:val="both"/>
      </w:pPr>
      <w:r>
        <w:t xml:space="preserve">Sin embargo, los encuestados que se autoidentificaron integrante de la población quechua o </w:t>
      </w:r>
      <w:proofErr w:type="spellStart"/>
      <w:r w:rsidR="002919DA">
        <w:t>Aymara</w:t>
      </w:r>
      <w:proofErr w:type="spellEnd"/>
      <w:r>
        <w:t xml:space="preserve"> revelaron como razones por la que es discriminada principalmente por su forma de hablar (52%), su vestimenta (43%), sus rasgos faciales o físicos, así como su color de piel (32%) y sus costumbres (29%). En el caso de la población nativa de la Amazonía, las razones por la que es discriminada son su forma de hablar (46%), vestimenta (43%), rasgos faciales o físicos (31%) y sus costumbres (30%). Esto denota como finalmente la población indígena u originaria y sus expresiones culturales, pese a ser fuente poderosa de su identidad, es socavada debido a prácticas y actitudes racistas y discriminatorias. En mérito de lo señalado, es importante destacar que el fortalecimiento de la identidad cultural conlleva a la formación integral en el marco del respeto como base de la prevención de prácticas discriminatorias; además de fortalecer su transmisión intergeneracional desde la revalorización de los conocimientos tradicionales dentro de los procesos de aprendizaje (MINCUL, 2015, p. 37).</w:t>
      </w:r>
      <w:bookmarkStart w:id="709" w:name="_heading=h.8dihtxmyiyop" w:colFirst="0" w:colLast="0"/>
      <w:bookmarkEnd w:id="709"/>
    </w:p>
    <w:p w14:paraId="26F6A85E" w14:textId="77777777" w:rsidR="005320E7" w:rsidRPr="000E1FAB" w:rsidRDefault="005320E7" w:rsidP="000E1FAB">
      <w:pPr>
        <w:spacing w:after="0" w:line="276" w:lineRule="auto"/>
        <w:jc w:val="both"/>
      </w:pPr>
    </w:p>
    <w:p w14:paraId="1ACC9C19" w14:textId="129F1B1B" w:rsidR="000D366D" w:rsidRDefault="0094762E" w:rsidP="000F731D">
      <w:pPr>
        <w:pStyle w:val="Ttulo5"/>
        <w:spacing w:after="240"/>
        <w:jc w:val="both"/>
        <w:rPr>
          <w:color w:val="44546A" w:themeColor="text2"/>
        </w:rPr>
      </w:pPr>
      <w:bookmarkStart w:id="710" w:name="_Toc143624316"/>
      <w:bookmarkStart w:id="711" w:name="_Toc137231244"/>
      <w:r w:rsidRPr="000E1FAB">
        <w:rPr>
          <w:color w:val="44546A" w:themeColor="text2"/>
        </w:rPr>
        <w:t>2.</w:t>
      </w:r>
      <w:r w:rsidR="00746210">
        <w:rPr>
          <w:color w:val="44546A" w:themeColor="text2"/>
        </w:rPr>
        <w:t>5</w:t>
      </w:r>
      <w:r w:rsidRPr="000E1FAB">
        <w:rPr>
          <w:color w:val="44546A" w:themeColor="text2"/>
        </w:rPr>
        <w:t xml:space="preserve">.2.9.3. </w:t>
      </w:r>
      <w:r w:rsidR="00932D08" w:rsidRPr="000D366D">
        <w:rPr>
          <w:caps w:val="0"/>
          <w:color w:val="44546A" w:themeColor="text2"/>
        </w:rPr>
        <w:t>Normalización de los actos de discriminación y violencia étnico racial e inaplicación de la normativa nacional e internacional en la materia</w:t>
      </w:r>
      <w:bookmarkEnd w:id="710"/>
    </w:p>
    <w:p w14:paraId="62F85C95" w14:textId="2D8A3F2F" w:rsidR="00D2379E" w:rsidRDefault="00D2379E" w:rsidP="00D2379E">
      <w:pPr>
        <w:spacing w:after="0" w:line="276" w:lineRule="auto"/>
        <w:jc w:val="both"/>
      </w:pPr>
      <w:r>
        <w:t xml:space="preserve">Las cifras anteriores se complementan con diversa literatura que señalan las distintas manifestaciones sobre el racismo y la discriminación étnico – racial en el Perú. Es así que, desde la PNC (2020) ya se advertía de la existencia de manifestaciones culturales que denigran o interpretan a un grupo de personas de manera peyorativa, evidencian la presencia de racismo en la sociedad, la cual a su vez genera condiciones para la práctica de la discriminación racial. Se señalan manifestaciones como los chistes y el grafiti (Callirgos, 2015), el racismo “justificado” en el futbol (Bruce, 2007), el racismo en los medios masivos de comunicación (Bruce, 2007; Castañeda, 2014), el racismo en la Web 2.0 (Zavala y Back, 2017; Manrique, 2017), entre otros. </w:t>
      </w:r>
    </w:p>
    <w:p w14:paraId="6D04A0DC" w14:textId="77777777" w:rsidR="00D2379E" w:rsidRDefault="00D2379E" w:rsidP="00D2379E">
      <w:pPr>
        <w:spacing w:after="0" w:line="276" w:lineRule="auto"/>
        <w:jc w:val="both"/>
      </w:pPr>
    </w:p>
    <w:p w14:paraId="659C04DE" w14:textId="77777777" w:rsidR="00D2379E" w:rsidRDefault="00D2379E" w:rsidP="00D2379E">
      <w:pPr>
        <w:spacing w:after="0" w:line="276" w:lineRule="auto"/>
        <w:jc w:val="both"/>
      </w:pPr>
      <w:r>
        <w:t xml:space="preserve">La tarea que le corresponde al Estado y a lo/as ciudadano/as es desafiante, dado que la discriminación étnico – racial se muestra como una práctica constante y cotidiana en la vida de </w:t>
      </w:r>
      <w:proofErr w:type="spellStart"/>
      <w:r>
        <w:t>lo</w:t>
      </w:r>
      <w:proofErr w:type="spellEnd"/>
      <w:r>
        <w:t>/as peruano/as. Una práctica que ha sido negada y naturalizada, en los programas cómicos, en la publicidad, en los partidos de fútbol y hasta en los espacios públicos. Todas estas situaciones no permiten el ejercicio pleno de la ciudadanía (Alerta contra el Racismo, s/n).</w:t>
      </w:r>
    </w:p>
    <w:p w14:paraId="2D7396AF" w14:textId="77777777" w:rsidR="00D2379E" w:rsidRDefault="00D2379E" w:rsidP="00D2379E">
      <w:pPr>
        <w:spacing w:after="0" w:line="276" w:lineRule="auto"/>
        <w:jc w:val="both"/>
      </w:pPr>
    </w:p>
    <w:p w14:paraId="46688FD7" w14:textId="77777777" w:rsidR="00D2379E" w:rsidRDefault="00D2379E" w:rsidP="00D2379E">
      <w:pPr>
        <w:spacing w:after="0" w:line="276" w:lineRule="auto"/>
        <w:jc w:val="both"/>
      </w:pPr>
      <w:r>
        <w:t xml:space="preserve">Desde </w:t>
      </w:r>
      <w:proofErr w:type="spellStart"/>
      <w:r>
        <w:t>Chirapaq</w:t>
      </w:r>
      <w:proofErr w:type="spellEnd"/>
      <w:r>
        <w:t xml:space="preserve"> (2014) también se advierte que la discriminación étnico - racial en el Perú está totalmente naturalizada, lo que inhibe realmente a tener conciencia de la gravedad del asunto para el presente y futuro del país. Pues un país que no se reconoce en su diversidad será muy pobre en muchos aspectos y tendrá serias trabas para alcanzar un pleno y real desarrollo. </w:t>
      </w:r>
    </w:p>
    <w:p w14:paraId="346303E6" w14:textId="77777777" w:rsidR="00D2379E" w:rsidRDefault="00D2379E" w:rsidP="00D2379E">
      <w:pPr>
        <w:spacing w:after="0" w:line="276" w:lineRule="auto"/>
        <w:jc w:val="both"/>
      </w:pPr>
    </w:p>
    <w:p w14:paraId="55994B65" w14:textId="77777777" w:rsidR="00D2379E" w:rsidRDefault="00D2379E" w:rsidP="00D2379E">
      <w:pPr>
        <w:spacing w:after="0" w:line="276" w:lineRule="auto"/>
        <w:jc w:val="both"/>
      </w:pPr>
      <w:r>
        <w:t xml:space="preserve">Asimismo, la ex Relatora, Victoria </w:t>
      </w:r>
      <w:proofErr w:type="spellStart"/>
      <w:r>
        <w:t>Tauli</w:t>
      </w:r>
      <w:proofErr w:type="spellEnd"/>
      <w:r>
        <w:t xml:space="preserve">, enfatiza que, esta discriminación </w:t>
      </w:r>
      <w:r>
        <w:rPr>
          <w:i/>
        </w:rPr>
        <w:t>persistente</w:t>
      </w:r>
      <w:r>
        <w:t xml:space="preserve"> de los pueblos indígenas se deriva de la percepción de superioridad de la población colonial y sus descendientes, que históricamente se acompaña de leyes y políticas encaminadas a reprimir o eliminar la identidad indígena y a asimilar a los pueblos indígenas en la cultura dominante. Además, resalta de manera particular que, las persistentes actitudes (prejuicios y concepciones estereotipadas) discriminatorias que distorsiona la percepción de los pueblos indígenas en el plano individual, social e institucional, puede ser perpetuada por personalidades públicas, medios de comunicación, el lenguaje e imaginario cotidiano e incluso manuales escolares, llevando a percibir a los pueblos indígenas como culturas “atrasadas” o “subdesarrolladas” o que padecen de problemas sociales muy arraigados como “alcoholismo” o “violencia contra las mujeres”.  Otra percepción distorsionada es la incomprensión de los motivos por los que hay que proteger los derechos de los pueblos indígenas y los medios para conseguirlo, frente a estas ideas simplistas de que son “culturas que deben mirar hacia adelante y superar el pasado” </w:t>
      </w:r>
    </w:p>
    <w:p w14:paraId="74EE4E69" w14:textId="77777777" w:rsidR="00D2379E" w:rsidRDefault="00D2379E" w:rsidP="00D2379E">
      <w:pPr>
        <w:spacing w:after="0" w:line="276" w:lineRule="auto"/>
        <w:jc w:val="both"/>
      </w:pPr>
    </w:p>
    <w:p w14:paraId="3D1B4B52" w14:textId="2BA6C5AB" w:rsidR="00DD1646" w:rsidRDefault="00D2379E" w:rsidP="00D2379E">
      <w:pPr>
        <w:spacing w:after="0" w:line="276" w:lineRule="auto"/>
        <w:jc w:val="both"/>
      </w:pPr>
      <w:r>
        <w:t xml:space="preserve">A partir de lo citado, se concluye que, por un lado, no solo persiste una práctica contante y normalizada de discriminar, sino que, esta cobra particular importancia en las esferas que comprenden lo público (por ejemplo, los establecimientos estatales), además como su propagación y naturalización puede alcanzar aspectos cotidianos de la vida que hila lo privado  (individual y familiar) con lo público, a través de su manifestación en programas cómicos, en la publicidad, en los partidos de fútbol y demás, lo que finalmente conlleva a una cadena recurrente de discriminación étnico – racial que enfrentan los pueblos indígenas en el país. </w:t>
      </w:r>
      <w:bookmarkStart w:id="712" w:name="_heading=h.cvrtp216mdlk" w:colFirst="0" w:colLast="0"/>
      <w:bookmarkEnd w:id="712"/>
    </w:p>
    <w:p w14:paraId="5FCC0A67" w14:textId="77777777" w:rsidR="00C801CC" w:rsidRDefault="00C801CC" w:rsidP="00D2379E">
      <w:pPr>
        <w:spacing w:after="0" w:line="276" w:lineRule="auto"/>
        <w:jc w:val="both"/>
      </w:pPr>
    </w:p>
    <w:p w14:paraId="1F99795B" w14:textId="07753D92" w:rsidR="00C801CC" w:rsidRDefault="00C801CC" w:rsidP="000F731D">
      <w:pPr>
        <w:jc w:val="both"/>
      </w:pPr>
      <w:r w:rsidRPr="00C801CC">
        <w:t xml:space="preserve">La falta de resultados efectivos en la lucha contra la discriminación se evidencia en las estadísticas proporcionadas por el Ministerio Público. Según sus registros, de los 4,737 casos de discriminación documentados desde el año 2000, cuando se </w:t>
      </w:r>
      <w:r w:rsidR="00BF72AA">
        <w:t>tipificó el</w:t>
      </w:r>
      <w:r w:rsidRPr="00C801CC">
        <w:t xml:space="preserve"> delito, hasta el año 2022, solo 25 han concluido con una sentencia firme. De manera preocupante, de estas sentencias, 8 han absuelto a las personas acusadas</w:t>
      </w:r>
      <w:r>
        <w:t xml:space="preserve">. </w:t>
      </w:r>
      <w:r w:rsidRPr="00C801CC">
        <w:t>Además, al analizar la distribución geográfica de las denuncias, se observa que las regiones con mayor número de casos registrados son Lima, con 1,847 denuncias, seguida de Arequipa, con 346 denuncias, y Cusco, con 210 denuncias. Estos datos revelan que el 39.2% de los casos se concentran en la capital peruana</w:t>
      </w:r>
      <w:r>
        <w:t xml:space="preserve"> </w:t>
      </w:r>
      <w:r w:rsidRPr="00C801CC">
        <w:t>(Purizaca, 2023).</w:t>
      </w:r>
    </w:p>
    <w:p w14:paraId="37C7D019" w14:textId="77777777" w:rsidR="002919DA" w:rsidRPr="00C801CC" w:rsidRDefault="002919DA" w:rsidP="000F731D">
      <w:pPr>
        <w:jc w:val="both"/>
      </w:pPr>
    </w:p>
    <w:p w14:paraId="7E2835FA" w14:textId="558A9D0C" w:rsidR="00D022E4" w:rsidRPr="000F731D" w:rsidRDefault="000D366D" w:rsidP="000F731D">
      <w:pPr>
        <w:pStyle w:val="Ttulo5"/>
        <w:spacing w:after="240"/>
        <w:jc w:val="both"/>
        <w:rPr>
          <w:color w:val="44546A" w:themeColor="text2"/>
        </w:rPr>
      </w:pPr>
      <w:bookmarkStart w:id="713" w:name="_Toc143624317"/>
      <w:r w:rsidRPr="000E1FAB">
        <w:rPr>
          <w:color w:val="44546A" w:themeColor="text2"/>
        </w:rPr>
        <w:t>2.</w:t>
      </w:r>
      <w:r w:rsidR="00746210">
        <w:rPr>
          <w:color w:val="44546A" w:themeColor="text2"/>
        </w:rPr>
        <w:t>5</w:t>
      </w:r>
      <w:r w:rsidRPr="000E1FAB">
        <w:rPr>
          <w:color w:val="44546A" w:themeColor="text2"/>
        </w:rPr>
        <w:t>.2.9.</w:t>
      </w:r>
      <w:r>
        <w:rPr>
          <w:color w:val="44546A" w:themeColor="text2"/>
        </w:rPr>
        <w:t>4</w:t>
      </w:r>
      <w:r w:rsidRPr="000E1FAB">
        <w:rPr>
          <w:color w:val="44546A" w:themeColor="text2"/>
        </w:rPr>
        <w:t xml:space="preserve">. </w:t>
      </w:r>
      <w:r w:rsidR="00932D08" w:rsidRPr="000E1FAB">
        <w:rPr>
          <w:caps w:val="0"/>
          <w:color w:val="44546A" w:themeColor="text2"/>
        </w:rPr>
        <w:t>Esfuerzos realizados desde el estado en relación con la p</w:t>
      </w:r>
      <w:bookmarkEnd w:id="711"/>
      <w:r w:rsidR="00932D08" w:rsidRPr="008625AF">
        <w:rPr>
          <w:caps w:val="0"/>
          <w:color w:val="44546A" w:themeColor="text2"/>
        </w:rPr>
        <w:t xml:space="preserve">ermanente discriminación étnico-racial y racismo hacia los </w:t>
      </w:r>
      <w:r w:rsidR="00932D08">
        <w:rPr>
          <w:caps w:val="0"/>
          <w:color w:val="44546A" w:themeColor="text2"/>
        </w:rPr>
        <w:t xml:space="preserve">pueblos indígenas u originarios </w:t>
      </w:r>
      <w:r w:rsidR="00932D08" w:rsidRPr="008625AF">
        <w:rPr>
          <w:caps w:val="0"/>
          <w:color w:val="44546A" w:themeColor="text2"/>
        </w:rPr>
        <w:t>de parte del estado y sociedad</w:t>
      </w:r>
      <w:bookmarkEnd w:id="713"/>
    </w:p>
    <w:p w14:paraId="00001381" w14:textId="77777777" w:rsidR="009D0D6F" w:rsidRDefault="0094762E">
      <w:pPr>
        <w:spacing w:after="0" w:line="276" w:lineRule="auto"/>
        <w:jc w:val="both"/>
      </w:pPr>
      <w:bookmarkStart w:id="714" w:name="_heading=h.2xcvql8cojb8" w:colFirst="0" w:colLast="0"/>
      <w:bookmarkEnd w:id="714"/>
      <w:r>
        <w:t>La discriminación étnica racial y el racismo en nuestro país continúa siendo un mecanismo para diferenciar y segregar a la ciudadanía y establecer jerarquías entre los diferentes grupos culturales. Así, entre sus consecuencias destacan la profundización de la pobreza y la exclusión social e impide la construcción de una cultura de paz y un desarrollo basado en la igualdad.</w:t>
      </w:r>
    </w:p>
    <w:p w14:paraId="00001382" w14:textId="77777777" w:rsidR="009D0D6F" w:rsidRDefault="009D0D6F">
      <w:pPr>
        <w:spacing w:after="0" w:line="276" w:lineRule="auto"/>
        <w:jc w:val="both"/>
      </w:pPr>
    </w:p>
    <w:p w14:paraId="00001383" w14:textId="77777777" w:rsidR="009D0D6F" w:rsidRDefault="0094762E">
      <w:pPr>
        <w:spacing w:after="0" w:line="276" w:lineRule="auto"/>
        <w:jc w:val="both"/>
      </w:pPr>
      <w:r>
        <w:t xml:space="preserve">Bajo este panorama, en 1971 el Perú ratifica la Convención Internacional sobre la Eliminación de todas las Formas de Discriminación Racial, el cual define discriminación racial como toda distinción, exclusión, restricción o preferencia basada en motivos de raza, color, linaje u origen nacional o étnico que tenga por objeto o por resultado anular o menoscabar el reconocimiento, goce o ejercicio, en condiciones de igualdad, de los derechos humanos y libertades fundamentales. </w:t>
      </w:r>
    </w:p>
    <w:p w14:paraId="00001384" w14:textId="77777777" w:rsidR="009D0D6F" w:rsidRDefault="009D0D6F">
      <w:pPr>
        <w:spacing w:after="0" w:line="276" w:lineRule="auto"/>
        <w:jc w:val="both"/>
      </w:pPr>
    </w:p>
    <w:p w14:paraId="00001385" w14:textId="5E117455" w:rsidR="009D0D6F" w:rsidRDefault="0094762E">
      <w:pPr>
        <w:spacing w:after="0" w:line="276" w:lineRule="auto"/>
        <w:jc w:val="both"/>
      </w:pPr>
      <w:r>
        <w:t xml:space="preserve">En 1979 se incluye, por primera vez, el derecho a la igualdad y no discriminación en la Constitución Política de 1979, categoría que se garantiza en la Constitución de 1993. En el 2000, se aprueba la incorporación del delito de discriminación en el Código Penal mediante la Ley </w:t>
      </w:r>
      <w:proofErr w:type="spellStart"/>
      <w:r>
        <w:t>N</w:t>
      </w:r>
      <w:r w:rsidR="00513B67">
        <w:t>°</w:t>
      </w:r>
      <w:proofErr w:type="spellEnd"/>
      <w:r>
        <w:t xml:space="preserve"> 27270, modificada con posterioridad a fin de incorporar nuevas causales de discriminación. Cuatro años después, se reconoce la defensa del derecho a la igualdad y a no ser discriminado a través del recurso de amparo, una garantía constitucional, habilitado para cualquier ciudadano/a susceptible de ser afectado.</w:t>
      </w:r>
    </w:p>
    <w:p w14:paraId="00001386" w14:textId="77777777" w:rsidR="009D0D6F" w:rsidRDefault="009D0D6F">
      <w:pPr>
        <w:spacing w:after="0" w:line="276" w:lineRule="auto"/>
        <w:jc w:val="both"/>
      </w:pPr>
    </w:p>
    <w:p w14:paraId="00001388" w14:textId="3C9E8004" w:rsidR="009D0D6F" w:rsidRDefault="0094762E">
      <w:pPr>
        <w:spacing w:after="0" w:line="276" w:lineRule="auto"/>
        <w:jc w:val="both"/>
      </w:pPr>
      <w:r>
        <w:t xml:space="preserve">En el 2006 se emite la primera norma (Ordenanza </w:t>
      </w:r>
      <w:proofErr w:type="spellStart"/>
      <w:r>
        <w:t>N</w:t>
      </w:r>
      <w:r w:rsidR="00513B67">
        <w:t>°</w:t>
      </w:r>
      <w:proofErr w:type="spellEnd"/>
      <w:r>
        <w:t xml:space="preserve"> 292/MDMM) a nivel de un gobierno local (Municipalidad distrital de Magdalena) que prohíbe la discriminación y dispone la revocación de la licencia de funcionamiento de los locales abiertos al público que cometan actos de discriminación.  </w:t>
      </w:r>
    </w:p>
    <w:p w14:paraId="00001389" w14:textId="0429503D" w:rsidR="009D0D6F" w:rsidRPr="00454F88" w:rsidRDefault="0094762E" w:rsidP="00454F88">
      <w:pPr>
        <w:spacing w:after="0" w:line="276" w:lineRule="auto"/>
        <w:jc w:val="both"/>
      </w:pPr>
      <w:r w:rsidRPr="00454F88">
        <w:t xml:space="preserve">En el 2010, a raíz de la creación del MINCUL mediante la Ley </w:t>
      </w:r>
      <w:proofErr w:type="spellStart"/>
      <w:r w:rsidRPr="00454F88">
        <w:t>N</w:t>
      </w:r>
      <w:r w:rsidR="00513B67">
        <w:t>°</w:t>
      </w:r>
      <w:proofErr w:type="spellEnd"/>
      <w:r w:rsidRPr="00454F88">
        <w:t xml:space="preserve"> 29565, se establece su rectoría en materia de racismo y discriminación étnico-racial, y por tanto las competencias y responsabilidad técnica y funcional para atender esta problemática, específicamente, a través de la Dirección de Diversidad Cultural y Eliminación de Discriminación Racial. Es así que, conforme a sus atribuciones, el MINCUL ha impulsado una serie de acciones, las mismas que se abordan en los párrafos siguientes. </w:t>
      </w:r>
    </w:p>
    <w:p w14:paraId="0000138A" w14:textId="77777777" w:rsidR="009D0D6F" w:rsidRPr="00454F88" w:rsidRDefault="009D0D6F" w:rsidP="00454F88">
      <w:pPr>
        <w:spacing w:after="0" w:line="276" w:lineRule="auto"/>
        <w:jc w:val="both"/>
      </w:pPr>
    </w:p>
    <w:p w14:paraId="0000138C" w14:textId="4326A9E1" w:rsidR="009D0D6F" w:rsidRPr="000F731D" w:rsidRDefault="0094762E" w:rsidP="000F731D">
      <w:pPr>
        <w:pStyle w:val="Textocomentario"/>
        <w:jc w:val="both"/>
        <w:rPr>
          <w:sz w:val="22"/>
          <w:szCs w:val="22"/>
        </w:rPr>
      </w:pPr>
      <w:r w:rsidRPr="00454F88">
        <w:rPr>
          <w:sz w:val="22"/>
          <w:szCs w:val="22"/>
        </w:rPr>
        <w:t>En el 2013 se crea la Plataforma de acción contra la discriminación público étnico – racial “Alerta contra el Racismo” siendo la primera plataforma de interacción con la ciudadanía que permite reportar o alertar actos de racismo online como un mecanismo para visibilizar el racismo y la discriminación étnico-racial en el país</w:t>
      </w:r>
      <w:r w:rsidR="00454F88" w:rsidRPr="00454F88">
        <w:rPr>
          <w:sz w:val="22"/>
          <w:szCs w:val="22"/>
        </w:rPr>
        <w:t>, así como atender casos de discriminación étnico-racial propiciando un espacio para que los ciudadanos puedan acceder a este servicio</w:t>
      </w:r>
      <w:r w:rsidRPr="00454F88">
        <w:rPr>
          <w:sz w:val="22"/>
          <w:szCs w:val="22"/>
        </w:rPr>
        <w:t xml:space="preserve">. Además, pone a su disposición herramientas para identificar y tomar acción ante actos de esta naturaleza. Se oficializa mediante Resolución Ministerial </w:t>
      </w:r>
      <w:proofErr w:type="spellStart"/>
      <w:r w:rsidRPr="00454F88">
        <w:rPr>
          <w:sz w:val="22"/>
          <w:szCs w:val="22"/>
        </w:rPr>
        <w:t>N</w:t>
      </w:r>
      <w:r w:rsidR="00513B67">
        <w:rPr>
          <w:sz w:val="22"/>
          <w:szCs w:val="22"/>
        </w:rPr>
        <w:t>°</w:t>
      </w:r>
      <w:proofErr w:type="spellEnd"/>
      <w:r w:rsidRPr="00454F88">
        <w:rPr>
          <w:sz w:val="22"/>
          <w:szCs w:val="22"/>
        </w:rPr>
        <w:t xml:space="preserve"> 431-2015-MC. </w:t>
      </w:r>
    </w:p>
    <w:p w14:paraId="0000138D" w14:textId="099AFCAA" w:rsidR="009D0D6F" w:rsidRDefault="0094762E">
      <w:pPr>
        <w:spacing w:after="0" w:line="276" w:lineRule="auto"/>
        <w:jc w:val="both"/>
      </w:pPr>
      <w:r>
        <w:t xml:space="preserve">En ese mismo año, se crea la Comisión Nacional contra el Racismo (CONACOD) mediante Decreto Supremo </w:t>
      </w:r>
      <w:proofErr w:type="spellStart"/>
      <w:r>
        <w:t>N</w:t>
      </w:r>
      <w:r w:rsidR="00513B67">
        <w:t>°</w:t>
      </w:r>
      <w:proofErr w:type="spellEnd"/>
      <w:r>
        <w:t xml:space="preserve"> 015-2023-JUS, integrada por 8 sectores, con la finalidad de realizar labores de seguimiento, fiscalización y asesoramiento técnico al Ejecutivo en materia de igualdad y no discriminación. Asimismo, en el 2017, el MINCUL dispuso el lanzamiento de la Intervención Nacional contra el Racismo con el objetivo de empezar a movilizar a diversos sectores, organizaciones y ciudadanía en general respecto al racismo como problema público y la discriminación étnico racial.</w:t>
      </w:r>
    </w:p>
    <w:p w14:paraId="0000138E" w14:textId="77777777" w:rsidR="009D0D6F" w:rsidRDefault="009D0D6F">
      <w:pPr>
        <w:spacing w:after="0" w:line="276" w:lineRule="auto"/>
        <w:jc w:val="both"/>
      </w:pPr>
    </w:p>
    <w:p w14:paraId="0000138F" w14:textId="0E265951" w:rsidR="009D0D6F" w:rsidRDefault="0094762E">
      <w:pPr>
        <w:spacing w:after="0" w:line="276" w:lineRule="auto"/>
        <w:jc w:val="both"/>
      </w:pPr>
      <w:r>
        <w:t xml:space="preserve">En el 2018, en cuanto a la gestión de información sobre racismo y discriminación étnico-racial en el Perú, el MINCUL publica la Primera Encuesta Nacional de Percepciones sobre Diversidad Cultural y Discriminación Étnico Racial que dispone información relevante sobre la incidencia de la discriminación étnico-racial y racismo. Además, en materia de gestión de información específica sobre pueblos indígenas u originarios, se cuenta con la Base de Datos Oficial de </w:t>
      </w:r>
      <w:r w:rsidR="003357A3">
        <w:t>Pueblos indígenas u originarios</w:t>
      </w:r>
      <w:r w:rsidR="00514407">
        <w:t xml:space="preserve"> </w:t>
      </w:r>
      <w:r>
        <w:t xml:space="preserve">(BDPI). </w:t>
      </w:r>
    </w:p>
    <w:p w14:paraId="00001390" w14:textId="77777777" w:rsidR="009D0D6F" w:rsidRDefault="009D0D6F">
      <w:pPr>
        <w:spacing w:after="0" w:line="276" w:lineRule="auto"/>
        <w:jc w:val="both"/>
      </w:pPr>
    </w:p>
    <w:p w14:paraId="00001391" w14:textId="1C780ED1" w:rsidR="009D0D6F" w:rsidRDefault="0094762E">
      <w:pPr>
        <w:spacing w:after="0" w:line="276" w:lineRule="auto"/>
        <w:jc w:val="both"/>
      </w:pPr>
      <w:r>
        <w:t xml:space="preserve">En el 2020 se aprueba la Política Nacional de Cultura al 2030 mediante Decreto Supremo </w:t>
      </w:r>
      <w:proofErr w:type="spellStart"/>
      <w:r>
        <w:t>N</w:t>
      </w:r>
      <w:r w:rsidR="00513B67">
        <w:t>°</w:t>
      </w:r>
      <w:proofErr w:type="spellEnd"/>
      <w:r>
        <w:t xml:space="preserve"> 009-2020-MC, que constituye un instrumento de alcance nacional a través del cual se reconoce que el país ha atravesado por procesos históricos que han generado y reproducido desigualdades estructurales que niegan y limitan condiciones y oportunidades a determinados grupos sociales para el ejercicio de sus derechos, con especial énfasis en comunidades en situación de vulnerabilidad como los pueblos indígenas u originarios. </w:t>
      </w:r>
    </w:p>
    <w:p w14:paraId="00001392" w14:textId="77777777" w:rsidR="009D0D6F" w:rsidRDefault="009D0D6F">
      <w:pPr>
        <w:spacing w:after="0" w:line="276" w:lineRule="auto"/>
        <w:jc w:val="both"/>
      </w:pPr>
    </w:p>
    <w:p w14:paraId="00001393" w14:textId="1B24C00C" w:rsidR="009D0D6F" w:rsidRDefault="0094762E">
      <w:pPr>
        <w:spacing w:after="0" w:line="276" w:lineRule="auto"/>
        <w:jc w:val="both"/>
      </w:pPr>
      <w:r>
        <w:t xml:space="preserve">En el 2021 se aprueba la creación de ORIENTA (servicio de orientación frente a la discriminación étnico-racial), </w:t>
      </w:r>
      <w:r w:rsidR="001934BC">
        <w:t>a</w:t>
      </w:r>
      <w:r>
        <w:t xml:space="preserve"> cargo del MINCUL, específicamente, de la Dirección General de Ciudadanía Intercultural</w:t>
      </w:r>
      <w:r w:rsidR="001934BC">
        <w:t xml:space="preserve">. Este servicio incorpora la Plataforma Alerta Contra el Racismo como una de sus seis modalidades de atención </w:t>
      </w:r>
      <w:r>
        <w:t>a fin de garantizar el derecho de toda persona a la identidad cultural y a la no discriminación étnico-racial, así como el acceso de todos los ciudadanos y ciudadanas a servicios públicos.</w:t>
      </w:r>
      <w:r w:rsidR="001934BC">
        <w:t xml:space="preserve"> </w:t>
      </w:r>
    </w:p>
    <w:p w14:paraId="00001394" w14:textId="77777777" w:rsidR="009D0D6F" w:rsidRDefault="009D0D6F">
      <w:pPr>
        <w:spacing w:after="0" w:line="276" w:lineRule="auto"/>
        <w:jc w:val="both"/>
      </w:pPr>
    </w:p>
    <w:p w14:paraId="46CEDE06" w14:textId="74C9A98C" w:rsidR="005E1BA8" w:rsidRDefault="0094762E" w:rsidP="00BE6675">
      <w:pPr>
        <w:spacing w:after="0" w:line="276" w:lineRule="auto"/>
        <w:jc w:val="both"/>
      </w:pPr>
      <w:r>
        <w:t xml:space="preserve">En el marco de las últimas acciones que se viene desplegando desde el MINCUL se ubica la reciente aprobación de la estrategia Perú Sin Racismo mediante Resolución Ministerial </w:t>
      </w:r>
      <w:proofErr w:type="spellStart"/>
      <w:r>
        <w:t>N</w:t>
      </w:r>
      <w:r w:rsidR="00513B67">
        <w:t>°</w:t>
      </w:r>
      <w:proofErr w:type="spellEnd"/>
      <w:r>
        <w:t xml:space="preserve"> 000187-2023-MC, que tiene como principales líneas de acción la  </w:t>
      </w:r>
      <w:r>
        <w:rPr>
          <w:b/>
        </w:rPr>
        <w:t>a) formación y sensibilización, </w:t>
      </w:r>
      <w:r>
        <w:t>a través de programas formativos y campañas de sensibilización para promover una cultura de respeto e inclusión, </w:t>
      </w:r>
      <w:r>
        <w:rPr>
          <w:b/>
        </w:rPr>
        <w:t>b) fortalecimiento institucional, </w:t>
      </w:r>
      <w:r>
        <w:t xml:space="preserve">para capacitar a los funcionarios públicos en promover una atención inclusiva y con mecanismos eficientes para atender las denuncias en caso de discriminación étnico racial, </w:t>
      </w:r>
      <w:r>
        <w:rPr>
          <w:b/>
        </w:rPr>
        <w:t>c) políticas públicas inclusivas, </w:t>
      </w:r>
      <w:r>
        <w:t xml:space="preserve">las cuales se promoverán para abordar las brechas de desigualdad y fortalecer a legislación antidiscriminación y, </w:t>
      </w:r>
      <w:r>
        <w:rPr>
          <w:b/>
        </w:rPr>
        <w:t>d) investigación y monitoreo</w:t>
      </w:r>
      <w:r>
        <w:t>, para conocer la magnitud y alcances del racismo en el Perú, así como el impacto de las acciones implementadas en la estrategia para su reducción.</w:t>
      </w:r>
      <w:bookmarkStart w:id="715" w:name="_Enfoques_transversales"/>
      <w:bookmarkEnd w:id="715"/>
    </w:p>
    <w:p w14:paraId="5E3D3900" w14:textId="25CB7F36" w:rsidR="00632568" w:rsidRDefault="00632568" w:rsidP="00BE6675">
      <w:pPr>
        <w:spacing w:after="0" w:line="276" w:lineRule="auto"/>
        <w:jc w:val="both"/>
      </w:pPr>
    </w:p>
    <w:p w14:paraId="67CB1E78" w14:textId="77777777" w:rsidR="00066093" w:rsidRDefault="00066093" w:rsidP="00521832">
      <w:pPr>
        <w:pStyle w:val="Ttulo3"/>
        <w:numPr>
          <w:ilvl w:val="2"/>
          <w:numId w:val="2"/>
        </w:numPr>
        <w:spacing w:after="240"/>
        <w:rPr>
          <w:color w:val="44546A" w:themeColor="text2"/>
        </w:rPr>
      </w:pPr>
      <w:bookmarkStart w:id="716" w:name="_Toc143624318"/>
      <w:r>
        <w:rPr>
          <w:color w:val="44546A" w:themeColor="text2"/>
        </w:rPr>
        <w:t>Enfoques transversales</w:t>
      </w:r>
      <w:bookmarkEnd w:id="716"/>
    </w:p>
    <w:p w14:paraId="605B4E4D" w14:textId="77777777" w:rsidR="00066093" w:rsidRPr="00006CA0" w:rsidRDefault="00066093" w:rsidP="00066093">
      <w:pPr>
        <w:spacing w:after="0" w:line="276" w:lineRule="auto"/>
        <w:jc w:val="both"/>
        <w:rPr>
          <w:rFonts w:asciiTheme="minorHAnsi" w:hAnsiTheme="minorHAnsi" w:cstheme="minorHAnsi"/>
        </w:rPr>
      </w:pPr>
      <w:r w:rsidRPr="00006CA0">
        <w:rPr>
          <w:rFonts w:asciiTheme="minorHAnsi" w:hAnsiTheme="minorHAnsi" w:cstheme="minorHAnsi"/>
        </w:rPr>
        <w:t xml:space="preserve">La PNPI ha tomado la inclusión de enfoques transversales durante su diseño e implementación tomando en cuenta los enfoques recomendados por CEPLAN (2023), pero también aquellos relevantes de </w:t>
      </w:r>
      <w:r w:rsidRPr="00E247FC">
        <w:rPr>
          <w:rFonts w:asciiTheme="minorHAnsi" w:hAnsiTheme="minorHAnsi" w:cstheme="minorHAnsi"/>
        </w:rPr>
        <w:t xml:space="preserve">políticas </w:t>
      </w:r>
      <w:r>
        <w:rPr>
          <w:rFonts w:asciiTheme="minorHAnsi" w:hAnsiTheme="minorHAnsi" w:cstheme="minorHAnsi"/>
        </w:rPr>
        <w:t xml:space="preserve">vigentes y relacionadas de manera total o población con población indígena </w:t>
      </w:r>
      <w:r w:rsidRPr="00006CA0">
        <w:rPr>
          <w:rFonts w:asciiTheme="minorHAnsi" w:hAnsiTheme="minorHAnsi" w:cstheme="minorHAnsi"/>
        </w:rPr>
        <w:t>como la PNLOTI</w:t>
      </w:r>
      <w:r>
        <w:rPr>
          <w:rStyle w:val="Refdenotaalpie"/>
          <w:rFonts w:asciiTheme="minorHAnsi" w:hAnsiTheme="minorHAnsi" w:cstheme="minorHAnsi"/>
        </w:rPr>
        <w:footnoteReference w:id="104"/>
      </w:r>
      <w:r w:rsidRPr="00006CA0">
        <w:rPr>
          <w:rFonts w:asciiTheme="minorHAnsi" w:hAnsiTheme="minorHAnsi" w:cstheme="minorHAnsi"/>
        </w:rPr>
        <w:t xml:space="preserve"> al 2040, la PNA</w:t>
      </w:r>
      <w:r>
        <w:rPr>
          <w:rStyle w:val="Refdenotaalpie"/>
          <w:rFonts w:asciiTheme="minorHAnsi" w:hAnsiTheme="minorHAnsi" w:cstheme="minorHAnsi"/>
        </w:rPr>
        <w:footnoteReference w:id="105"/>
      </w:r>
      <w:r w:rsidRPr="00006CA0">
        <w:rPr>
          <w:rFonts w:asciiTheme="minorHAnsi" w:hAnsiTheme="minorHAnsi" w:cstheme="minorHAnsi"/>
        </w:rPr>
        <w:t xml:space="preserve"> al 2030, la PAEPAR</w:t>
      </w:r>
      <w:r>
        <w:rPr>
          <w:rStyle w:val="Refdenotaalpie"/>
          <w:rFonts w:asciiTheme="minorHAnsi" w:hAnsiTheme="minorHAnsi" w:cstheme="minorHAnsi"/>
        </w:rPr>
        <w:footnoteReference w:id="106"/>
      </w:r>
      <w:r w:rsidRPr="00006CA0">
        <w:rPr>
          <w:rFonts w:asciiTheme="minorHAnsi" w:hAnsiTheme="minorHAnsi" w:cstheme="minorHAnsi"/>
        </w:rPr>
        <w:t xml:space="preserve"> al 2030, la PNMS</w:t>
      </w:r>
      <w:r>
        <w:rPr>
          <w:rStyle w:val="Refdenotaalpie"/>
          <w:rFonts w:asciiTheme="minorHAnsi" w:hAnsiTheme="minorHAnsi" w:cstheme="minorHAnsi"/>
        </w:rPr>
        <w:footnoteReference w:id="107"/>
      </w:r>
      <w:r w:rsidRPr="00006CA0">
        <w:rPr>
          <w:rFonts w:asciiTheme="minorHAnsi" w:hAnsiTheme="minorHAnsi" w:cstheme="minorHAnsi"/>
        </w:rPr>
        <w:t xml:space="preserve"> al 2030 y la PNIG</w:t>
      </w:r>
      <w:r>
        <w:rPr>
          <w:rStyle w:val="Refdenotaalpie"/>
          <w:rFonts w:asciiTheme="minorHAnsi" w:hAnsiTheme="minorHAnsi" w:cstheme="minorHAnsi"/>
        </w:rPr>
        <w:footnoteReference w:id="108"/>
      </w:r>
      <w:r w:rsidRPr="00006CA0">
        <w:rPr>
          <w:rFonts w:asciiTheme="minorHAnsi" w:hAnsiTheme="minorHAnsi" w:cstheme="minorHAnsi"/>
        </w:rPr>
        <w:t xml:space="preserve"> al 2030. </w:t>
      </w:r>
    </w:p>
    <w:p w14:paraId="29D7D8AF" w14:textId="77777777" w:rsidR="00066093" w:rsidRPr="00006CA0" w:rsidRDefault="00066093" w:rsidP="00066093">
      <w:pPr>
        <w:pStyle w:val="Default"/>
        <w:jc w:val="both"/>
        <w:rPr>
          <w:color w:val="221E1F"/>
          <w:sz w:val="22"/>
          <w:szCs w:val="22"/>
        </w:rPr>
      </w:pPr>
    </w:p>
    <w:p w14:paraId="58A07CF3" w14:textId="77777777" w:rsidR="00066093" w:rsidRPr="00006CA0" w:rsidRDefault="00066093" w:rsidP="00066093">
      <w:pPr>
        <w:pStyle w:val="Default"/>
        <w:jc w:val="both"/>
        <w:rPr>
          <w:color w:val="221E1F"/>
          <w:sz w:val="22"/>
          <w:szCs w:val="22"/>
        </w:rPr>
      </w:pPr>
      <w:r w:rsidRPr="00006CA0">
        <w:rPr>
          <w:color w:val="221E1F"/>
          <w:sz w:val="22"/>
          <w:szCs w:val="22"/>
        </w:rPr>
        <w:t xml:space="preserve">Además, por la naturaleza del documento, se torna importante comprender de qué manera dichos enfoques ya son incorporados por los planes de vida de los pueblos indígenas. El </w:t>
      </w:r>
      <w:proofErr w:type="spellStart"/>
      <w:r w:rsidRPr="00006CA0">
        <w:rPr>
          <w:color w:val="221E1F"/>
          <w:sz w:val="22"/>
          <w:szCs w:val="22"/>
        </w:rPr>
        <w:t>Mincul</w:t>
      </w:r>
      <w:proofErr w:type="spellEnd"/>
      <w:r w:rsidRPr="00006CA0">
        <w:rPr>
          <w:color w:val="221E1F"/>
          <w:sz w:val="22"/>
          <w:szCs w:val="22"/>
        </w:rPr>
        <w:t xml:space="preserve"> (2016) afirma que los planes de vida o de buen vivir ofrecen una visión integral de las comunidades indígenas u originarias, ya que abarcan aspectos como el medio ambiente, el territorio, lo social, lo económico, lo político y lo cultural en un único documento de planificación e implementación.</w:t>
      </w:r>
    </w:p>
    <w:p w14:paraId="1FE66C24" w14:textId="77777777" w:rsidR="00066093" w:rsidRPr="00006CA0" w:rsidRDefault="00066093" w:rsidP="00066093">
      <w:pPr>
        <w:pStyle w:val="Default"/>
        <w:jc w:val="both"/>
        <w:rPr>
          <w:color w:val="221E1F"/>
          <w:sz w:val="22"/>
          <w:szCs w:val="22"/>
        </w:rPr>
      </w:pPr>
    </w:p>
    <w:p w14:paraId="65CF7033" w14:textId="77777777" w:rsidR="00066093" w:rsidRPr="00006CA0" w:rsidRDefault="00066093" w:rsidP="00066093">
      <w:pPr>
        <w:pStyle w:val="Default"/>
        <w:jc w:val="both"/>
        <w:rPr>
          <w:color w:val="221E1F"/>
          <w:sz w:val="22"/>
          <w:szCs w:val="22"/>
        </w:rPr>
      </w:pPr>
      <w:r w:rsidRPr="00006CA0">
        <w:rPr>
          <w:color w:val="221E1F"/>
          <w:sz w:val="22"/>
          <w:szCs w:val="22"/>
        </w:rPr>
        <w:t>Según Espinosa (2014), aunque los planes de vida siguen modelos de planificación estratégica externos, las organizaciones indígenas amazónicas los han adaptado y adoptado como planes de desarrollo o de gobierno indígena. En ambos casos, estos planes pueden contribuir a que las sociedades indígenas alcancen una mayor autonomía política y autogobierno. Además, son una herramienta valiosa para negociar con el Estado u otras instituciones no indígenas, ya que utilizan un lenguaje de planificación similar al de estas instituciones (ONG, empresas). Esto genera un mensaje que parece más técnico y menos político que las demandas tradicionales de reivindicación.</w:t>
      </w:r>
    </w:p>
    <w:p w14:paraId="62104D89" w14:textId="77777777" w:rsidR="00066093" w:rsidRPr="00006CA0" w:rsidRDefault="00066093" w:rsidP="00066093">
      <w:pPr>
        <w:pStyle w:val="Default"/>
        <w:jc w:val="both"/>
        <w:rPr>
          <w:color w:val="221E1F"/>
          <w:sz w:val="22"/>
          <w:szCs w:val="22"/>
        </w:rPr>
      </w:pPr>
    </w:p>
    <w:p w14:paraId="267B6806" w14:textId="77777777" w:rsidR="00066093" w:rsidRPr="00006CA0" w:rsidRDefault="00066093" w:rsidP="00066093">
      <w:pPr>
        <w:pStyle w:val="Default"/>
        <w:jc w:val="both"/>
        <w:rPr>
          <w:color w:val="221E1F"/>
          <w:sz w:val="22"/>
          <w:szCs w:val="22"/>
        </w:rPr>
      </w:pPr>
      <w:r w:rsidRPr="00006CA0">
        <w:rPr>
          <w:color w:val="221E1F"/>
          <w:sz w:val="22"/>
          <w:szCs w:val="22"/>
        </w:rPr>
        <w:t>Asimismo, el IBC (2021) indica que un Plan de Buen Vivir recopila, organiza y mejora los acuerdos, reglas y estrategias creadas por las familias y la comunidad, al mismo tiempo que ofrece un espacio de reflexión sobre la historia, situación actual, estilo de vida y visión futura. Este proceso resulta en una guía estratégica que establece una visión común y acuerdos para lograr la ordenación y gobernanza de la comunidad. El Plan debe ser flexible y estar sujeto a revisiones periódicas.</w:t>
      </w:r>
    </w:p>
    <w:p w14:paraId="67526D31" w14:textId="77777777" w:rsidR="00066093" w:rsidRPr="00006CA0" w:rsidRDefault="00066093" w:rsidP="00066093">
      <w:pPr>
        <w:pStyle w:val="Default"/>
        <w:jc w:val="both"/>
        <w:rPr>
          <w:color w:val="221E1F"/>
          <w:sz w:val="22"/>
          <w:szCs w:val="22"/>
        </w:rPr>
      </w:pPr>
    </w:p>
    <w:p w14:paraId="6033E7C9" w14:textId="77777777" w:rsidR="00066093" w:rsidRPr="00006CA0" w:rsidRDefault="00066093" w:rsidP="00066093">
      <w:pPr>
        <w:pStyle w:val="Default"/>
        <w:jc w:val="both"/>
        <w:rPr>
          <w:color w:val="221E1F"/>
          <w:sz w:val="22"/>
          <w:szCs w:val="22"/>
        </w:rPr>
      </w:pPr>
      <w:r w:rsidRPr="00006CA0">
        <w:rPr>
          <w:color w:val="221E1F"/>
          <w:sz w:val="22"/>
          <w:szCs w:val="22"/>
        </w:rPr>
        <w:t xml:space="preserve">Por lo tanto, se hizo un paralelo de planes de vida seleccionados con las políticas nacionales, aunque tomando en cuenta el alcance territorial de unos con otras. Asimismo, se destaca que entre los derechos colectivos resaltantes en las fuentes analizadas se encuentran los territoriales, de educación y salud. </w:t>
      </w:r>
    </w:p>
    <w:p w14:paraId="424FF4F1" w14:textId="77777777" w:rsidR="00066093" w:rsidRPr="00006CA0" w:rsidRDefault="00066093" w:rsidP="00066093">
      <w:pPr>
        <w:pStyle w:val="Default"/>
        <w:jc w:val="both"/>
        <w:rPr>
          <w:color w:val="221E1F"/>
          <w:sz w:val="22"/>
          <w:szCs w:val="22"/>
        </w:rPr>
      </w:pPr>
    </w:p>
    <w:p w14:paraId="1074A31C" w14:textId="77777777" w:rsidR="00066093" w:rsidRDefault="00066093" w:rsidP="00066093">
      <w:pPr>
        <w:spacing w:after="0" w:line="276" w:lineRule="auto"/>
        <w:jc w:val="both"/>
        <w:rPr>
          <w:rFonts w:eastAsia="Times New Roman" w:cstheme="minorHAnsi"/>
          <w:b/>
          <w:bCs/>
        </w:rPr>
      </w:pPr>
      <w:r w:rsidRPr="00006CA0">
        <w:rPr>
          <w:color w:val="221E1F"/>
        </w:rPr>
        <w:t xml:space="preserve">Por último, se destaca que esto planes de vida fueron seleccionados por su vigencia y por tratarse de documentos de libre acceso. Estos fueron el </w:t>
      </w:r>
      <w:r w:rsidRPr="00006CA0">
        <w:rPr>
          <w:rFonts w:eastAsia="Times New Roman" w:cstheme="minorHAnsi"/>
          <w:color w:val="000000"/>
        </w:rPr>
        <w:t>Plan de Vida 2018-2028 de la</w:t>
      </w:r>
      <w:r>
        <w:rPr>
          <w:rFonts w:eastAsia="Times New Roman" w:cstheme="minorHAnsi"/>
          <w:color w:val="000000"/>
        </w:rPr>
        <w:t xml:space="preserve"> </w:t>
      </w:r>
      <w:r w:rsidRPr="00006CA0">
        <w:rPr>
          <w:rFonts w:eastAsia="Times New Roman" w:cstheme="minorHAnsi"/>
          <w:color w:val="000000"/>
        </w:rPr>
        <w:t xml:space="preserve">Comunidad Nativa </w:t>
      </w:r>
      <w:proofErr w:type="spellStart"/>
      <w:r w:rsidRPr="00006CA0">
        <w:rPr>
          <w:rFonts w:eastAsia="Times New Roman" w:cstheme="minorHAnsi"/>
          <w:color w:val="000000"/>
        </w:rPr>
        <w:t>Shipetiari</w:t>
      </w:r>
      <w:proofErr w:type="spellEnd"/>
      <w:r w:rsidRPr="00006CA0">
        <w:rPr>
          <w:rFonts w:eastAsia="Times New Roman" w:cstheme="minorHAnsi"/>
          <w:color w:val="000000"/>
        </w:rPr>
        <w:t>; el Plan de vida</w:t>
      </w:r>
      <w:r>
        <w:rPr>
          <w:rFonts w:eastAsia="Times New Roman" w:cstheme="minorHAnsi"/>
          <w:color w:val="000000"/>
        </w:rPr>
        <w:t xml:space="preserve"> </w:t>
      </w:r>
      <w:r w:rsidRPr="00006CA0">
        <w:rPr>
          <w:rFonts w:eastAsia="Times New Roman" w:cstheme="minorHAnsi"/>
          <w:color w:val="000000"/>
        </w:rPr>
        <w:t xml:space="preserve">2020 – 2025 de la Comunidad Nativa Puerto </w:t>
      </w:r>
      <w:proofErr w:type="spellStart"/>
      <w:r w:rsidRPr="00006CA0">
        <w:rPr>
          <w:rFonts w:eastAsia="Times New Roman" w:cstheme="minorHAnsi"/>
          <w:color w:val="000000"/>
        </w:rPr>
        <w:t>Asháninka</w:t>
      </w:r>
      <w:proofErr w:type="spellEnd"/>
      <w:r w:rsidRPr="00006CA0">
        <w:rPr>
          <w:rFonts w:eastAsia="Times New Roman" w:cstheme="minorHAnsi"/>
          <w:color w:val="000000"/>
        </w:rPr>
        <w:t>; el Plan de vida 2020 – 2025 de la</w:t>
      </w:r>
      <w:r>
        <w:rPr>
          <w:rFonts w:eastAsia="Times New Roman" w:cstheme="minorHAnsi"/>
          <w:color w:val="000000"/>
        </w:rPr>
        <w:t xml:space="preserve"> </w:t>
      </w:r>
      <w:r w:rsidRPr="00006CA0">
        <w:rPr>
          <w:rFonts w:eastAsia="Times New Roman" w:cstheme="minorHAnsi"/>
          <w:color w:val="000000"/>
        </w:rPr>
        <w:t xml:space="preserve">Comunidad Nativa </w:t>
      </w:r>
      <w:proofErr w:type="spellStart"/>
      <w:r w:rsidRPr="00006CA0">
        <w:rPr>
          <w:rFonts w:eastAsia="Times New Roman" w:cstheme="minorHAnsi"/>
          <w:color w:val="000000"/>
        </w:rPr>
        <w:t>Yaviro</w:t>
      </w:r>
      <w:proofErr w:type="spellEnd"/>
      <w:r w:rsidRPr="00006CA0">
        <w:rPr>
          <w:rFonts w:eastAsia="Times New Roman" w:cstheme="minorHAnsi"/>
          <w:color w:val="000000"/>
        </w:rPr>
        <w:t xml:space="preserve"> y</w:t>
      </w:r>
      <w:r>
        <w:rPr>
          <w:rFonts w:eastAsia="Times New Roman" w:cstheme="minorHAnsi"/>
          <w:color w:val="000000"/>
        </w:rPr>
        <w:t xml:space="preserve">; </w:t>
      </w:r>
      <w:r w:rsidRPr="00006CA0">
        <w:rPr>
          <w:rFonts w:eastAsia="Times New Roman" w:cstheme="minorHAnsi"/>
          <w:color w:val="000000"/>
        </w:rPr>
        <w:t xml:space="preserve">el </w:t>
      </w:r>
      <w:r w:rsidRPr="00006CA0">
        <w:rPr>
          <w:rFonts w:eastAsia="Times New Roman" w:cstheme="minorHAnsi"/>
        </w:rPr>
        <w:t xml:space="preserve">Plan de Vida Plena Amazónico Regional 2019-2023 de la </w:t>
      </w:r>
      <w:r w:rsidRPr="00006CA0">
        <w:t>Federación Nativa del Rio Madre de Dios y Afluentes (</w:t>
      </w:r>
      <w:r w:rsidRPr="00006CA0">
        <w:rPr>
          <w:rFonts w:eastAsia="Times New Roman" w:cstheme="minorHAnsi"/>
        </w:rPr>
        <w:t>FENAMAD)</w:t>
      </w:r>
      <w:r>
        <w:rPr>
          <w:rFonts w:eastAsia="Times New Roman" w:cstheme="minorHAnsi"/>
          <w:b/>
          <w:bCs/>
        </w:rPr>
        <w:t xml:space="preserve">. </w:t>
      </w:r>
    </w:p>
    <w:p w14:paraId="1A0BFD21" w14:textId="7AFD52AB" w:rsidR="00066093" w:rsidRDefault="00066093" w:rsidP="00066093">
      <w:pPr>
        <w:spacing w:after="0" w:line="276" w:lineRule="auto"/>
        <w:jc w:val="both"/>
        <w:rPr>
          <w:rFonts w:eastAsia="Times New Roman" w:cstheme="minorHAnsi"/>
          <w:color w:val="000000"/>
        </w:rPr>
      </w:pPr>
      <w:r w:rsidRPr="00006CA0">
        <w:rPr>
          <w:rFonts w:eastAsia="Times New Roman" w:cstheme="minorHAnsi"/>
          <w:b/>
          <w:bCs/>
        </w:rPr>
        <w:br/>
      </w:r>
      <w:r w:rsidRPr="00D20905">
        <w:rPr>
          <w:rFonts w:eastAsia="Times New Roman" w:cstheme="minorHAnsi"/>
          <w:color w:val="000000"/>
        </w:rPr>
        <w:t xml:space="preserve">Los enfoques en cuestión son los siguientes: </w:t>
      </w:r>
    </w:p>
    <w:p w14:paraId="58FAA970" w14:textId="77777777" w:rsidR="00066093" w:rsidRPr="00006CA0" w:rsidRDefault="00066093" w:rsidP="00066093">
      <w:pPr>
        <w:spacing w:after="0" w:line="276" w:lineRule="auto"/>
        <w:jc w:val="both"/>
        <w:rPr>
          <w:rFonts w:asciiTheme="minorHAnsi" w:hAnsiTheme="minorHAnsi" w:cstheme="minorHAnsi"/>
        </w:rPr>
      </w:pPr>
    </w:p>
    <w:p w14:paraId="23430E59" w14:textId="77777777" w:rsidR="00066093" w:rsidRDefault="00066093" w:rsidP="00066093">
      <w:pPr>
        <w:spacing w:after="0" w:line="276" w:lineRule="auto"/>
        <w:jc w:val="both"/>
        <w:rPr>
          <w:rFonts w:asciiTheme="minorHAnsi" w:hAnsiTheme="minorHAnsi" w:cstheme="minorHAnsi"/>
          <w:b/>
          <w:bCs/>
          <w:color w:val="000000" w:themeColor="text1"/>
        </w:rPr>
      </w:pPr>
      <w:r w:rsidRPr="00006CA0">
        <w:rPr>
          <w:rFonts w:asciiTheme="minorHAnsi" w:hAnsiTheme="minorHAnsi" w:cstheme="minorHAnsi"/>
          <w:b/>
          <w:bCs/>
          <w:color w:val="000000" w:themeColor="text1"/>
        </w:rPr>
        <w:t>Enfoque de Derechos Humanos</w:t>
      </w:r>
      <w:r>
        <w:rPr>
          <w:rFonts w:asciiTheme="minorHAnsi" w:hAnsiTheme="minorHAnsi" w:cstheme="minorHAnsi"/>
          <w:b/>
          <w:bCs/>
          <w:color w:val="000000" w:themeColor="text1"/>
        </w:rPr>
        <w:t>. -</w:t>
      </w:r>
    </w:p>
    <w:p w14:paraId="5E8A2BF2" w14:textId="77777777" w:rsidR="00066093" w:rsidRDefault="00066093" w:rsidP="00066093">
      <w:pPr>
        <w:spacing w:after="0" w:line="276" w:lineRule="auto"/>
        <w:jc w:val="both"/>
        <w:rPr>
          <w:rFonts w:asciiTheme="minorHAnsi" w:hAnsiTheme="minorHAnsi" w:cstheme="minorHAnsi"/>
          <w:color w:val="000000" w:themeColor="text1"/>
        </w:rPr>
      </w:pPr>
      <w:r w:rsidRPr="00006CA0">
        <w:rPr>
          <w:rFonts w:asciiTheme="minorHAnsi" w:hAnsiTheme="minorHAnsi" w:cstheme="minorHAnsi"/>
          <w:color w:val="000000" w:themeColor="text1"/>
        </w:rPr>
        <w:t xml:space="preserve">Según el Decreto </w:t>
      </w:r>
      <w:r w:rsidRPr="00DB1755">
        <w:rPr>
          <w:rFonts w:asciiTheme="minorHAnsi" w:hAnsiTheme="minorHAnsi" w:cstheme="minorHAnsi"/>
          <w:color w:val="000000" w:themeColor="text1"/>
        </w:rPr>
        <w:t xml:space="preserve">Supremo </w:t>
      </w:r>
      <w:proofErr w:type="spellStart"/>
      <w:r w:rsidRPr="00DB1755">
        <w:rPr>
          <w:rFonts w:asciiTheme="minorHAnsi" w:hAnsiTheme="minorHAnsi" w:cstheme="minorHAnsi"/>
          <w:color w:val="000000" w:themeColor="text1"/>
        </w:rPr>
        <w:t>N°</w:t>
      </w:r>
      <w:proofErr w:type="spellEnd"/>
      <w:r w:rsidRPr="00DB1755">
        <w:rPr>
          <w:rFonts w:asciiTheme="minorHAnsi" w:hAnsiTheme="minorHAnsi" w:cstheme="minorHAnsi"/>
          <w:color w:val="000000" w:themeColor="text1"/>
        </w:rPr>
        <w:t xml:space="preserve"> 010-2020-JUS, el enfoque basado en derechos humanos abarca un conjunto de normas legales, principios éticos y políticas públicas que buscan empoderar a las personas como titulares de derechos. Su objetivo es promover la igual dignidad de todas las personas y generar cambios en las condiciones de vida de las poblaciones más vulnerables. Este enfoque reconoce la responsabilidad de los agentes estatales en garantizar el ejercicio pleno de la ciudadanía y los derechos humanos, y se fundamenta en normas internacionales que establecen estándares de protección y promoción de los derechos. Además, destaca la importancia de identificar los diferentes aspectos de los derechos, los titulares y garantes de esos derechos, y la ruta para su efectividad.</w:t>
      </w:r>
    </w:p>
    <w:p w14:paraId="75C4C4EB" w14:textId="77777777" w:rsidR="00066093" w:rsidRPr="00DB1755" w:rsidRDefault="00066093" w:rsidP="00066093">
      <w:pPr>
        <w:spacing w:after="0" w:line="276" w:lineRule="auto"/>
        <w:jc w:val="both"/>
        <w:rPr>
          <w:rFonts w:asciiTheme="minorHAnsi" w:hAnsiTheme="minorHAnsi" w:cstheme="minorHAnsi"/>
          <w:b/>
          <w:bCs/>
          <w:color w:val="000000" w:themeColor="text1"/>
        </w:rPr>
      </w:pPr>
    </w:p>
    <w:p w14:paraId="18C35BB1" w14:textId="77777777" w:rsidR="00066093" w:rsidRDefault="00066093" w:rsidP="00066093">
      <w:pPr>
        <w:spacing w:after="0" w:line="276" w:lineRule="auto"/>
        <w:jc w:val="both"/>
        <w:rPr>
          <w:rFonts w:asciiTheme="minorHAnsi" w:hAnsiTheme="minorHAnsi" w:cstheme="minorHAnsi"/>
          <w:color w:val="000000" w:themeColor="text1"/>
        </w:rPr>
      </w:pPr>
      <w:r w:rsidRPr="00DB1755">
        <w:rPr>
          <w:rFonts w:asciiTheme="minorHAnsi" w:hAnsiTheme="minorHAnsi" w:cstheme="minorHAnsi"/>
          <w:color w:val="000000" w:themeColor="text1"/>
        </w:rPr>
        <w:t>En este sentido, los planes, políticas y procesos de desarrollo se basan en un sistema de derechos y deberes establecidos por el derecho internacional, lo que contribuye a promover la sostenibilidad del desarrollo y fortalecer la capacidad de acción de la población, especialmente de los grupos marginados. Asimismo, este enfoque reconoce la importancia de la colaboración con las organizaciones de la sociedad civil dedicadas a la protección de los derechos humanos, con el objetivo de fortalecer la capacidad de los titulares de derechos para reclamarlos y la capacidad de los titulares de deberes para cumplir con sus obligaciones. Para lograrlo, es necesario realizar un análisis del contexto para identificar las brechas y desigualdades en el disfrute de los derechos humanos y orientar las políticas públicas hacia la transformación de la situación de aquellos sectores de la población que se ven afectados en sus derechos.</w:t>
      </w:r>
    </w:p>
    <w:p w14:paraId="19A15392" w14:textId="77777777" w:rsidR="00066093" w:rsidRPr="00DB1755" w:rsidRDefault="00066093" w:rsidP="00066093">
      <w:pPr>
        <w:spacing w:after="0" w:line="276" w:lineRule="auto"/>
        <w:jc w:val="both"/>
        <w:rPr>
          <w:rFonts w:asciiTheme="minorHAnsi" w:hAnsiTheme="minorHAnsi" w:cstheme="minorHAnsi"/>
          <w:color w:val="000000" w:themeColor="text1"/>
        </w:rPr>
      </w:pPr>
    </w:p>
    <w:p w14:paraId="5D0FB957" w14:textId="77777777" w:rsidR="00066093" w:rsidRDefault="00066093" w:rsidP="00066093">
      <w:pPr>
        <w:spacing w:after="0" w:line="276" w:lineRule="auto"/>
        <w:jc w:val="both"/>
        <w:rPr>
          <w:rFonts w:asciiTheme="minorHAnsi" w:hAnsiTheme="minorHAnsi" w:cstheme="minorHAnsi"/>
          <w:color w:val="000000" w:themeColor="text1"/>
        </w:rPr>
      </w:pPr>
      <w:r w:rsidRPr="00DB1755">
        <w:rPr>
          <w:rFonts w:asciiTheme="minorHAnsi" w:hAnsiTheme="minorHAnsi" w:cstheme="minorHAnsi"/>
          <w:color w:val="000000" w:themeColor="text1"/>
        </w:rPr>
        <w:t>Según las Naciones Unidas (2013), los pueblos indígenas enfrentan desafíos significativos en cuanto a sus derechos humanos, especialmente relacionados con la presión sobre sus tierras, territorios y recursos debido al desarrollo y la extracción de recursos. Sus culturas están amenazadas y la protección y promoción de sus derechos se ven limitadas. Aunque han logrado un mayor acceso a los procesos jurídicos y normativos sobre derechos humanos, su influencia en las decisiones internacionales que les afectan sigue siendo crucial.</w:t>
      </w:r>
    </w:p>
    <w:p w14:paraId="3F462C60" w14:textId="77777777" w:rsidR="00066093" w:rsidRPr="00DB1755" w:rsidRDefault="00066093" w:rsidP="00066093">
      <w:pPr>
        <w:spacing w:after="0" w:line="276" w:lineRule="auto"/>
        <w:jc w:val="both"/>
        <w:rPr>
          <w:rFonts w:asciiTheme="minorHAnsi" w:hAnsiTheme="minorHAnsi" w:cstheme="minorHAnsi"/>
          <w:color w:val="000000" w:themeColor="text1"/>
        </w:rPr>
      </w:pPr>
    </w:p>
    <w:p w14:paraId="02213CB0" w14:textId="77777777" w:rsidR="00066093" w:rsidRDefault="00066093" w:rsidP="00066093">
      <w:pPr>
        <w:spacing w:after="0" w:line="276" w:lineRule="auto"/>
        <w:jc w:val="both"/>
        <w:rPr>
          <w:rFonts w:asciiTheme="minorHAnsi" w:hAnsiTheme="minorHAnsi" w:cstheme="minorHAnsi"/>
          <w:color w:val="000000" w:themeColor="text1"/>
        </w:rPr>
      </w:pPr>
      <w:r w:rsidRPr="00DB1755">
        <w:rPr>
          <w:rFonts w:asciiTheme="minorHAnsi" w:hAnsiTheme="minorHAnsi" w:cstheme="minorHAnsi"/>
          <w:color w:val="000000" w:themeColor="text1"/>
        </w:rPr>
        <w:t>La Declaración de las Naciones Unidas sobre los derechos de los pueblos indígenas, aprobada por la Asamblea General de la ONU en 2007, establece normas mínimas para el reconocimiento, protección y promoción de los derechos de los pueblos indígenas. Aunque su aplicación no es uniforme, la Declaración guía a los Estados y a los propios pueblos indígenas en la formulación de leyes y políticas que los afectan, incluyendo mecanismos para abordar sus reclamaciones. Algunos de los derechos más importantes enunciados en la Declaración son la libre determinación, el derecho a las tierras, territorios y recursos, los derechos económicos, sociales y culturales, la igualdad y no discriminación, y los derechos colectivos.</w:t>
      </w:r>
    </w:p>
    <w:p w14:paraId="5021EF4C" w14:textId="77777777" w:rsidR="00066093" w:rsidRPr="00DB1755" w:rsidRDefault="00066093" w:rsidP="00066093">
      <w:pPr>
        <w:spacing w:after="0" w:line="276" w:lineRule="auto"/>
        <w:jc w:val="both"/>
        <w:rPr>
          <w:rFonts w:asciiTheme="minorHAnsi" w:hAnsiTheme="minorHAnsi" w:cstheme="minorHAnsi"/>
          <w:color w:val="000000" w:themeColor="text1"/>
        </w:rPr>
      </w:pPr>
    </w:p>
    <w:p w14:paraId="40E61BC4" w14:textId="77777777" w:rsidR="00066093" w:rsidRDefault="00066093" w:rsidP="00066093">
      <w:pPr>
        <w:spacing w:after="0" w:line="276" w:lineRule="auto"/>
        <w:jc w:val="both"/>
        <w:rPr>
          <w:rFonts w:asciiTheme="minorHAnsi" w:hAnsiTheme="minorHAnsi" w:cstheme="minorHAnsi"/>
          <w:color w:val="000000" w:themeColor="text1"/>
        </w:rPr>
      </w:pPr>
      <w:r w:rsidRPr="00DB1755">
        <w:rPr>
          <w:rFonts w:asciiTheme="minorHAnsi" w:hAnsiTheme="minorHAnsi" w:cstheme="minorHAnsi"/>
          <w:color w:val="000000" w:themeColor="text1"/>
        </w:rPr>
        <w:t>Es importante destacar los derechos colectivos debido al problema público que aborda la PNPI y a que, según las Naciones Unidas (2023), los derechos de los pueblos indígenas tienen un carácter fundamentalmente colectivo. Aunque también se reconocen los derechos individuales, la Declaración destaca la importancia de los derechos colectivos, que antes no habían sido plenamente reconocidos en el sistema internacional de derechos humanos. La comunidad internacional ha dejado claro que es necesario reconocer los derechos colectivos de los pueblos indígenas para garantizar el disfrute pleno de sus derechos humanos, incluyendo el derecho a la preservación de su cultura.</w:t>
      </w:r>
    </w:p>
    <w:p w14:paraId="56C400EC" w14:textId="77777777" w:rsidR="00066093" w:rsidRPr="00DB1755" w:rsidRDefault="00066093" w:rsidP="00066093">
      <w:pPr>
        <w:spacing w:after="0" w:line="276" w:lineRule="auto"/>
        <w:jc w:val="both"/>
        <w:rPr>
          <w:rFonts w:asciiTheme="minorHAnsi" w:hAnsiTheme="minorHAnsi" w:cstheme="minorHAnsi"/>
          <w:color w:val="000000" w:themeColor="text1"/>
        </w:rPr>
      </w:pPr>
    </w:p>
    <w:p w14:paraId="38644BF4" w14:textId="77777777" w:rsidR="00066093" w:rsidRDefault="00066093" w:rsidP="00066093">
      <w:pPr>
        <w:spacing w:after="0" w:line="276" w:lineRule="auto"/>
        <w:jc w:val="both"/>
        <w:rPr>
          <w:rFonts w:asciiTheme="minorHAnsi" w:hAnsiTheme="minorHAnsi" w:cstheme="minorHAnsi"/>
        </w:rPr>
      </w:pPr>
      <w:r w:rsidRPr="00DB1755">
        <w:rPr>
          <w:rFonts w:asciiTheme="minorHAnsi" w:hAnsiTheme="minorHAnsi" w:cstheme="minorHAnsi"/>
          <w:b/>
          <w:bCs/>
          <w:color w:val="000000" w:themeColor="text1"/>
        </w:rPr>
        <w:t>Enfoque intercultural</w:t>
      </w:r>
      <w:r>
        <w:rPr>
          <w:rFonts w:asciiTheme="minorHAnsi" w:hAnsiTheme="minorHAnsi" w:cstheme="minorHAnsi"/>
          <w:b/>
          <w:bCs/>
          <w:color w:val="000000" w:themeColor="text1"/>
        </w:rPr>
        <w:t xml:space="preserve">. - </w:t>
      </w:r>
    </w:p>
    <w:p w14:paraId="7AC2B0E5" w14:textId="77777777" w:rsidR="00066093" w:rsidRDefault="00066093" w:rsidP="00066093">
      <w:pPr>
        <w:spacing w:after="0" w:line="276" w:lineRule="auto"/>
        <w:jc w:val="both"/>
        <w:rPr>
          <w:rFonts w:asciiTheme="minorHAnsi" w:hAnsiTheme="minorHAnsi" w:cstheme="minorHAnsi"/>
        </w:rPr>
      </w:pPr>
      <w:r>
        <w:rPr>
          <w:rFonts w:asciiTheme="minorHAnsi" w:hAnsiTheme="minorHAnsi" w:cstheme="minorHAnsi"/>
        </w:rPr>
        <w:t>S</w:t>
      </w:r>
      <w:r w:rsidRPr="00DB1755">
        <w:rPr>
          <w:rFonts w:asciiTheme="minorHAnsi" w:hAnsiTheme="minorHAnsi" w:cstheme="minorHAnsi"/>
        </w:rPr>
        <w:t>e basa en reconocer las diferencias culturales como base para una sociedad democrática y justa e implica que el Estado reconozca, valore e incorpore las diferentes visiones culturales y concepciones de bienestar y desarrollo de los grupos étnico-culturales presentes en el país. Esto se traduce en la creación de leyes, políticas y programas que consideren la diversidad cultural, fomentando una ciudadanía intercultural basada en el diálogo y la atención diferenciada para los grupos que enfrentan barreras estructurales y específicas en el ejercicio de sus derechos. Bajo este enfoque se reconoce y valora las contribuciones y conocimientos de los grupos culturales distintos, promoviendo el diálogo entre las diversas culturas y respetando a los demás y los derechos humanos.</w:t>
      </w:r>
    </w:p>
    <w:p w14:paraId="1A09388E" w14:textId="77777777" w:rsidR="00066093" w:rsidRPr="00DB1755" w:rsidRDefault="00066093" w:rsidP="00066093">
      <w:pPr>
        <w:spacing w:after="0" w:line="276" w:lineRule="auto"/>
        <w:jc w:val="both"/>
        <w:rPr>
          <w:rFonts w:asciiTheme="minorHAnsi" w:hAnsiTheme="minorHAnsi" w:cstheme="minorHAnsi"/>
          <w:b/>
          <w:bCs/>
          <w:color w:val="000000" w:themeColor="text1"/>
        </w:rPr>
      </w:pPr>
    </w:p>
    <w:p w14:paraId="6ECB60B2" w14:textId="77777777" w:rsidR="00066093" w:rsidRDefault="00066093" w:rsidP="00066093">
      <w:pPr>
        <w:spacing w:after="0" w:line="276" w:lineRule="auto"/>
        <w:jc w:val="both"/>
        <w:rPr>
          <w:rFonts w:asciiTheme="minorHAnsi" w:hAnsiTheme="minorHAnsi" w:cstheme="minorHAnsi"/>
        </w:rPr>
      </w:pPr>
      <w:r w:rsidRPr="00DB1755">
        <w:rPr>
          <w:rFonts w:asciiTheme="minorHAnsi" w:hAnsiTheme="minorHAnsi" w:cstheme="minorHAnsi"/>
        </w:rPr>
        <w:t xml:space="preserve">El enfoque intercultural en la gestión pública es el proceso de adaptación de las diferentes instituciones estatales a nivel normativo, administrativo y de servicios para atender, de manera pertinente, las necesidades culturales y sociales de los diferentes grupos del país (Decreto Supremo </w:t>
      </w:r>
      <w:proofErr w:type="spellStart"/>
      <w:r w:rsidRPr="00DB1755">
        <w:rPr>
          <w:rFonts w:asciiTheme="minorHAnsi" w:hAnsiTheme="minorHAnsi" w:cstheme="minorHAnsi"/>
        </w:rPr>
        <w:t>N°</w:t>
      </w:r>
      <w:proofErr w:type="spellEnd"/>
      <w:r w:rsidRPr="00DB1755">
        <w:rPr>
          <w:rFonts w:asciiTheme="minorHAnsi" w:hAnsiTheme="minorHAnsi" w:cstheme="minorHAnsi"/>
        </w:rPr>
        <w:t xml:space="preserve"> 009-2020-MC). </w:t>
      </w:r>
    </w:p>
    <w:p w14:paraId="0B4986F3" w14:textId="77777777" w:rsidR="00066093" w:rsidRPr="00DB1755" w:rsidRDefault="00066093" w:rsidP="00066093">
      <w:pPr>
        <w:spacing w:after="0" w:line="276" w:lineRule="auto"/>
        <w:jc w:val="both"/>
        <w:rPr>
          <w:rFonts w:asciiTheme="minorHAnsi" w:hAnsiTheme="minorHAnsi" w:cstheme="minorHAnsi"/>
        </w:rPr>
      </w:pPr>
    </w:p>
    <w:p w14:paraId="1ECADC8A" w14:textId="77777777" w:rsidR="00066093" w:rsidRPr="00DB1755" w:rsidRDefault="00066093" w:rsidP="00066093">
      <w:pPr>
        <w:spacing w:after="0" w:line="276" w:lineRule="auto"/>
        <w:jc w:val="both"/>
        <w:rPr>
          <w:rFonts w:asciiTheme="minorHAnsi" w:hAnsiTheme="minorHAnsi" w:cstheme="minorHAnsi"/>
        </w:rPr>
      </w:pPr>
      <w:r w:rsidRPr="00DB1755">
        <w:rPr>
          <w:rFonts w:asciiTheme="minorHAnsi" w:hAnsiTheme="minorHAnsi" w:cstheme="minorHAnsi"/>
        </w:rPr>
        <w:t>Vale la pena destacar que, al reconocerse la necesidad de aplicar un enfoque intercultural, es necesario diferenciar los enfoques y propósitos de aquella que se define como funcional de la crítica puesto que la primera se relaciona con fines principalmente demagógicos, que reconoce la diversidad, pero no cuestiona las diferencias estructurales relacionadas a ella. Por otro lado, la interculturalidad crítica es cuestionadora de las relaciones de poder y la discriminación que enfrentan poblaciones como las indígenas. Asimismo, la interculturalidad crítica tiene como fin la construcción de sociedades justas y democráticas que integren las diferencias culturales cuestionando el poder y la discriminación (Rosas, 2021; Rodriguez, 2022)</w:t>
      </w:r>
    </w:p>
    <w:p w14:paraId="01194F7A" w14:textId="77777777" w:rsidR="00F56BA4" w:rsidRPr="00DB1755" w:rsidRDefault="00F56BA4" w:rsidP="00066093">
      <w:pPr>
        <w:spacing w:after="0" w:line="276" w:lineRule="auto"/>
        <w:jc w:val="both"/>
        <w:rPr>
          <w:ins w:id="717" w:author="Carmen del Rosario Bahamonde Quinteros" w:date="2023-09-12T15:20:00Z"/>
          <w:rFonts w:asciiTheme="minorHAnsi" w:hAnsiTheme="minorHAnsi" w:cstheme="minorHAnsi"/>
        </w:rPr>
      </w:pPr>
    </w:p>
    <w:p w14:paraId="677B5FD0" w14:textId="77777777" w:rsidR="00066093" w:rsidRPr="00DB1755" w:rsidRDefault="00066093" w:rsidP="00066093">
      <w:pPr>
        <w:spacing w:after="0" w:line="276" w:lineRule="auto"/>
        <w:jc w:val="both"/>
        <w:rPr>
          <w:rFonts w:asciiTheme="minorHAnsi" w:hAnsiTheme="minorHAnsi" w:cstheme="minorHAnsi"/>
        </w:rPr>
      </w:pPr>
      <w:r w:rsidRPr="00DB1755">
        <w:rPr>
          <w:rFonts w:asciiTheme="minorHAnsi" w:hAnsiTheme="minorHAnsi" w:cstheme="minorHAnsi"/>
        </w:rPr>
        <w:t xml:space="preserve">Lo anterior es importante puesto que al hablarse de un enfoque intercultural como transversal, se espera que este implique un reconocimiento de la diversidad social y cultural existente, pero también la posibilidad de una transformación social con más participación y garantía de derechos individuales y colectivos para los pueblos indígenas.  </w:t>
      </w:r>
    </w:p>
    <w:p w14:paraId="0317ABEC" w14:textId="77777777" w:rsidR="00066093" w:rsidRPr="00DB1755" w:rsidRDefault="00066093" w:rsidP="00066093">
      <w:pPr>
        <w:spacing w:after="0" w:line="276" w:lineRule="auto"/>
        <w:jc w:val="both"/>
        <w:rPr>
          <w:rFonts w:asciiTheme="minorHAnsi" w:hAnsiTheme="minorHAnsi" w:cstheme="minorHAnsi"/>
        </w:rPr>
      </w:pPr>
    </w:p>
    <w:p w14:paraId="3E2B2BCA" w14:textId="77777777" w:rsidR="00066093" w:rsidRDefault="00066093" w:rsidP="00066093">
      <w:pPr>
        <w:spacing w:after="0" w:line="276" w:lineRule="auto"/>
        <w:jc w:val="both"/>
        <w:rPr>
          <w:rFonts w:asciiTheme="minorHAnsi" w:hAnsiTheme="minorHAnsi" w:cstheme="minorHAnsi"/>
          <w:b/>
          <w:bCs/>
          <w:color w:val="000000" w:themeColor="text1"/>
        </w:rPr>
      </w:pPr>
      <w:r w:rsidRPr="00DB1755">
        <w:rPr>
          <w:rFonts w:asciiTheme="minorHAnsi" w:hAnsiTheme="minorHAnsi" w:cstheme="minorHAnsi"/>
          <w:b/>
          <w:bCs/>
          <w:color w:val="000000" w:themeColor="text1"/>
        </w:rPr>
        <w:t>Enfoque de género</w:t>
      </w:r>
      <w:r>
        <w:rPr>
          <w:rFonts w:asciiTheme="minorHAnsi" w:hAnsiTheme="minorHAnsi" w:cstheme="minorHAnsi"/>
          <w:b/>
          <w:bCs/>
          <w:color w:val="000000" w:themeColor="text1"/>
        </w:rPr>
        <w:t>. -</w:t>
      </w:r>
    </w:p>
    <w:p w14:paraId="193BC0ED" w14:textId="77777777" w:rsidR="00066093" w:rsidRDefault="00066093" w:rsidP="00066093">
      <w:pPr>
        <w:spacing w:after="0" w:line="276" w:lineRule="auto"/>
        <w:jc w:val="both"/>
        <w:rPr>
          <w:rFonts w:asciiTheme="minorHAnsi" w:eastAsia="Arial" w:hAnsiTheme="minorHAnsi" w:cstheme="minorHAnsi"/>
          <w:color w:val="000000" w:themeColor="text1"/>
        </w:rPr>
      </w:pPr>
      <w:r w:rsidRPr="00594A1A">
        <w:rPr>
          <w:rFonts w:asciiTheme="minorHAnsi" w:hAnsiTheme="minorHAnsi" w:cstheme="minorHAnsi"/>
          <w:color w:val="000000" w:themeColor="text1"/>
        </w:rPr>
        <w:t>E</w:t>
      </w:r>
      <w:r>
        <w:rPr>
          <w:rFonts w:asciiTheme="minorHAnsi" w:hAnsiTheme="minorHAnsi" w:cstheme="minorHAnsi"/>
          <w:color w:val="000000" w:themeColor="text1"/>
        </w:rPr>
        <w:t xml:space="preserve">ste se trata de </w:t>
      </w:r>
      <w:r w:rsidRPr="00DB1755">
        <w:rPr>
          <w:rFonts w:asciiTheme="minorHAnsi" w:eastAsia="Arial" w:hAnsiTheme="minorHAnsi" w:cstheme="minorHAnsi"/>
          <w:color w:val="000000" w:themeColor="text1"/>
        </w:rPr>
        <w:t>una perspectiva que analiza los roles asignados a hombres y mujeres en la sociedad, revelando las desigualdades y relaciones de poder entre ambos géneros. Su importancia radica en identificar las causas estructurales de estas inequidades, con el propósito de tomar medidas normativas, políticas y de cambio de conducta para reducir las brechas existentes (MIMP, 2017; MINEDU, 2020; MIMP, 2020).</w:t>
      </w:r>
    </w:p>
    <w:p w14:paraId="2464F4BA" w14:textId="77777777" w:rsidR="00066093" w:rsidRPr="00DB1755" w:rsidRDefault="00066093" w:rsidP="00066093">
      <w:pPr>
        <w:spacing w:after="0" w:line="276" w:lineRule="auto"/>
        <w:jc w:val="both"/>
        <w:rPr>
          <w:rFonts w:asciiTheme="minorHAnsi" w:hAnsiTheme="minorHAnsi" w:cstheme="minorHAnsi"/>
          <w:b/>
          <w:bCs/>
          <w:color w:val="000000" w:themeColor="text1"/>
        </w:rPr>
      </w:pPr>
    </w:p>
    <w:p w14:paraId="500D58FD" w14:textId="77777777" w:rsidR="00066093" w:rsidRDefault="00066093" w:rsidP="00066093">
      <w:pPr>
        <w:spacing w:after="0" w:line="276" w:lineRule="auto"/>
        <w:jc w:val="both"/>
        <w:rPr>
          <w:rFonts w:asciiTheme="minorHAnsi" w:eastAsia="Arial" w:hAnsiTheme="minorHAnsi" w:cstheme="minorHAnsi"/>
          <w:color w:val="000000" w:themeColor="text1"/>
        </w:rPr>
      </w:pPr>
      <w:r w:rsidRPr="00DB1755">
        <w:rPr>
          <w:rFonts w:asciiTheme="minorHAnsi" w:eastAsia="Arial" w:hAnsiTheme="minorHAnsi" w:cstheme="minorHAnsi"/>
          <w:color w:val="000000" w:themeColor="text1"/>
        </w:rPr>
        <w:t>Además de su función analítica, el enfoque de género es una herramienta metodológica con una perspectiva política que reconoce las desigualdades y múltiples dimensiones de la condición humana (MIMP, 2017). Aunque inicialmente se centraba en las mujeres, se reconoció la existencia de otras formas de discriminación y desigualdad relacionadas con la orientación sexual e identidad de género (MIMP, 2017, p. 6).</w:t>
      </w:r>
    </w:p>
    <w:p w14:paraId="2B1BBE73" w14:textId="77777777" w:rsidR="00066093" w:rsidRPr="00DB1755" w:rsidRDefault="00066093" w:rsidP="00066093">
      <w:pPr>
        <w:spacing w:after="0" w:line="276" w:lineRule="auto"/>
        <w:jc w:val="both"/>
        <w:rPr>
          <w:rFonts w:asciiTheme="minorHAnsi" w:eastAsia="Arial" w:hAnsiTheme="minorHAnsi" w:cstheme="minorHAnsi"/>
          <w:color w:val="000000" w:themeColor="text1"/>
        </w:rPr>
      </w:pPr>
    </w:p>
    <w:p w14:paraId="626601C4" w14:textId="77777777" w:rsidR="00066093" w:rsidRDefault="00066093" w:rsidP="00066093">
      <w:pPr>
        <w:spacing w:after="0" w:line="276" w:lineRule="auto"/>
        <w:jc w:val="both"/>
        <w:rPr>
          <w:rFonts w:asciiTheme="minorHAnsi" w:eastAsia="Arial" w:hAnsiTheme="minorHAnsi" w:cstheme="minorHAnsi"/>
          <w:color w:val="000000" w:themeColor="text1"/>
        </w:rPr>
      </w:pPr>
      <w:r w:rsidRPr="00DB1755">
        <w:rPr>
          <w:rFonts w:asciiTheme="minorHAnsi" w:eastAsia="Arial" w:hAnsiTheme="minorHAnsi" w:cstheme="minorHAnsi"/>
          <w:color w:val="000000" w:themeColor="text1"/>
        </w:rPr>
        <w:t xml:space="preserve">Es fundamental comprender que la igualdad de género va más allá del acceso equitativo a oportunidades, abarcando el pleno ejercicio de los derechos humanos. En una situación de igualdad real, hombres y mujeres tienen las mismas condiciones y posibilidades para ejercer sus derechos y desarrollar sus capacidades, contribuyendo así al progreso social (MIMP, 2013, 17-18). En la mayoría de las sociedades, el género genera diferencias y desigualdades en cuanto a responsabilidades, actividades, acceso y control de recursos, así como oportunidades de participación en la toma de decisiones (ONU Mujeres, s/f). </w:t>
      </w:r>
    </w:p>
    <w:p w14:paraId="7E5E9AAF" w14:textId="77777777" w:rsidR="00066093" w:rsidRPr="00DB1755" w:rsidRDefault="00066093" w:rsidP="00066093">
      <w:pPr>
        <w:spacing w:after="0" w:line="276" w:lineRule="auto"/>
        <w:jc w:val="both"/>
        <w:rPr>
          <w:rFonts w:asciiTheme="minorHAnsi" w:eastAsia="Arial" w:hAnsiTheme="minorHAnsi" w:cstheme="minorHAnsi"/>
          <w:color w:val="000000" w:themeColor="text1"/>
        </w:rPr>
      </w:pPr>
    </w:p>
    <w:p w14:paraId="0E612DA7" w14:textId="77777777" w:rsidR="00066093" w:rsidRPr="00DB1755" w:rsidRDefault="00066093" w:rsidP="00066093">
      <w:pPr>
        <w:spacing w:after="0" w:line="276" w:lineRule="auto"/>
        <w:jc w:val="both"/>
        <w:rPr>
          <w:rFonts w:asciiTheme="minorHAnsi" w:eastAsia="Arial" w:hAnsiTheme="minorHAnsi" w:cstheme="minorHAnsi"/>
          <w:color w:val="000000" w:themeColor="text1"/>
        </w:rPr>
      </w:pPr>
      <w:r w:rsidRPr="00DB1755">
        <w:rPr>
          <w:rFonts w:asciiTheme="minorHAnsi" w:eastAsia="Arial" w:hAnsiTheme="minorHAnsi" w:cstheme="minorHAnsi"/>
          <w:color w:val="000000" w:themeColor="text1"/>
        </w:rPr>
        <w:t>Por último, para garantizar que las mujeres indígenas disfruten plenamente de sus derechos humanos, es necesario que los Estados implementen acciones que fortalezcan su empoderamiento, faciliten su participación en la esfera civil y política, y mejoren su situación socioeconómica. Esto implica adoptar enfoques holísticos, de género e interculturales, promover la coordinación, capacitar a los funcionarios públicos, erradicar la discriminación institucional, asegurar acceso a servicios básicos, proteger a las defensoras y garantizar el uso de sus tierras ancestrales y condiciones laborales dignas (CIDH, 2017).</w:t>
      </w:r>
    </w:p>
    <w:p w14:paraId="41211FBB" w14:textId="77777777" w:rsidR="00066093" w:rsidRPr="00DB1755" w:rsidRDefault="00066093" w:rsidP="00066093">
      <w:pPr>
        <w:spacing w:after="0" w:line="276" w:lineRule="auto"/>
        <w:jc w:val="both"/>
        <w:rPr>
          <w:rFonts w:asciiTheme="minorHAnsi" w:hAnsiTheme="minorHAnsi" w:cstheme="minorHAnsi"/>
          <w:b/>
          <w:bCs/>
          <w:color w:val="000000" w:themeColor="text1"/>
        </w:rPr>
      </w:pPr>
    </w:p>
    <w:p w14:paraId="2ECB2E63" w14:textId="77777777" w:rsidR="00066093" w:rsidRDefault="00066093" w:rsidP="00066093">
      <w:pPr>
        <w:spacing w:after="0" w:line="276" w:lineRule="auto"/>
        <w:jc w:val="both"/>
        <w:rPr>
          <w:rFonts w:asciiTheme="minorHAnsi" w:hAnsiTheme="minorHAnsi" w:cstheme="minorHAnsi"/>
          <w:b/>
          <w:bCs/>
          <w:color w:val="000000" w:themeColor="text1"/>
        </w:rPr>
      </w:pPr>
      <w:r w:rsidRPr="00DB1755">
        <w:rPr>
          <w:rFonts w:asciiTheme="minorHAnsi" w:hAnsiTheme="minorHAnsi" w:cstheme="minorHAnsi"/>
          <w:b/>
          <w:bCs/>
          <w:color w:val="000000" w:themeColor="text1"/>
        </w:rPr>
        <w:t>Enfoque interseccional</w:t>
      </w:r>
      <w:r>
        <w:rPr>
          <w:rFonts w:asciiTheme="minorHAnsi" w:hAnsiTheme="minorHAnsi" w:cstheme="minorHAnsi"/>
          <w:b/>
          <w:bCs/>
          <w:color w:val="000000" w:themeColor="text1"/>
        </w:rPr>
        <w:t>. -</w:t>
      </w:r>
    </w:p>
    <w:p w14:paraId="43BF638E" w14:textId="77777777" w:rsidR="00066093" w:rsidRDefault="00066093" w:rsidP="00066093">
      <w:pPr>
        <w:spacing w:after="0" w:line="276" w:lineRule="auto"/>
        <w:jc w:val="both"/>
        <w:rPr>
          <w:rFonts w:asciiTheme="minorHAnsi" w:hAnsiTheme="minorHAnsi" w:cstheme="minorHAnsi"/>
          <w:color w:val="000000" w:themeColor="text1"/>
        </w:rPr>
      </w:pPr>
      <w:r w:rsidRPr="00832074">
        <w:rPr>
          <w:rFonts w:asciiTheme="minorHAnsi" w:hAnsiTheme="minorHAnsi" w:cstheme="minorHAnsi"/>
          <w:color w:val="000000" w:themeColor="text1"/>
        </w:rPr>
        <w:t xml:space="preserve">Se </w:t>
      </w:r>
      <w:r w:rsidRPr="00DB1755">
        <w:rPr>
          <w:rFonts w:asciiTheme="minorHAnsi" w:hAnsiTheme="minorHAnsi" w:cstheme="minorHAnsi"/>
          <w:color w:val="000000" w:themeColor="text1"/>
        </w:rPr>
        <w:t>refiere a la interacción entre múltiples factores sociales que definen a una persona, como el género, la etnia, la raza, la ubicación geográfica y la edad. Estos factores no actúan de forma separada, sino que se combinan de diversas maneras, generando desigualdades o ventajas diversas. Surge como un paradigma analítico y de transformación de las desigualdades sociales, impulsado por los feminismos multirraciales, periféricos o coloniales, que han evidenciado las limitaciones de los enfoques unitarios basados en una sola categoría de diferenciación o desigualdad (</w:t>
      </w:r>
      <w:proofErr w:type="spellStart"/>
      <w:r w:rsidRPr="00DB1755">
        <w:rPr>
          <w:rFonts w:asciiTheme="minorHAnsi" w:hAnsiTheme="minorHAnsi" w:cstheme="minorHAnsi"/>
          <w:color w:val="000000" w:themeColor="text1"/>
        </w:rPr>
        <w:t>Bellagamba</w:t>
      </w:r>
      <w:proofErr w:type="spellEnd"/>
      <w:r w:rsidRPr="00DB1755">
        <w:rPr>
          <w:rFonts w:asciiTheme="minorHAnsi" w:hAnsiTheme="minorHAnsi" w:cstheme="minorHAnsi"/>
          <w:color w:val="000000" w:themeColor="text1"/>
        </w:rPr>
        <w:t xml:space="preserve">, 2022; </w:t>
      </w:r>
      <w:proofErr w:type="spellStart"/>
      <w:r w:rsidRPr="00DB1755">
        <w:rPr>
          <w:rFonts w:asciiTheme="minorHAnsi" w:hAnsiTheme="minorHAnsi" w:cstheme="minorHAnsi"/>
          <w:color w:val="000000" w:themeColor="text1"/>
        </w:rPr>
        <w:t>Jimenez</w:t>
      </w:r>
      <w:proofErr w:type="spellEnd"/>
      <w:r w:rsidRPr="00DB1755">
        <w:rPr>
          <w:rFonts w:asciiTheme="minorHAnsi" w:hAnsiTheme="minorHAnsi" w:cstheme="minorHAnsi"/>
          <w:color w:val="000000" w:themeColor="text1"/>
        </w:rPr>
        <w:t>, 2022).</w:t>
      </w:r>
    </w:p>
    <w:p w14:paraId="205B2564" w14:textId="77777777" w:rsidR="00066093" w:rsidRPr="00DB1755" w:rsidRDefault="00066093" w:rsidP="00066093">
      <w:pPr>
        <w:spacing w:after="0" w:line="276" w:lineRule="auto"/>
        <w:jc w:val="both"/>
        <w:rPr>
          <w:rFonts w:asciiTheme="minorHAnsi" w:hAnsiTheme="minorHAnsi" w:cstheme="minorHAnsi"/>
          <w:b/>
          <w:bCs/>
          <w:color w:val="000000" w:themeColor="text1"/>
        </w:rPr>
      </w:pPr>
    </w:p>
    <w:p w14:paraId="63B628E5" w14:textId="77777777" w:rsidR="00066093" w:rsidRDefault="00066093" w:rsidP="00066093">
      <w:pPr>
        <w:spacing w:after="0" w:line="276" w:lineRule="auto"/>
        <w:jc w:val="both"/>
        <w:rPr>
          <w:rFonts w:asciiTheme="minorHAnsi" w:hAnsiTheme="minorHAnsi" w:cstheme="minorHAnsi"/>
          <w:color w:val="000000" w:themeColor="text1"/>
        </w:rPr>
      </w:pPr>
      <w:r w:rsidRPr="00DB1755">
        <w:rPr>
          <w:rFonts w:asciiTheme="minorHAnsi" w:hAnsiTheme="minorHAnsi" w:cstheme="minorHAnsi"/>
          <w:color w:val="000000" w:themeColor="text1"/>
        </w:rPr>
        <w:t>El enfoque de interseccionalidad se basa en el reconocimiento de que las desigualdades de género y la discriminación que enfrentan las mujeres son complejas, múltiples, simultáneas y afectan a todas las mujeres de manera heterogénea. Este enfoque reconoce que existen grupos dentro del universo de mujeres que experimentan discriminaciones particulares debido a la concurrencia de más de un factor de discriminación, como el origen, la raza, la orientación sexual, la religión, la opinión, la condición económica, social, el idioma u otros. La heterogeneidad al interior de la población de mujeres se debe a que cada mujer expresa una combinación de identidades que resulta en una experiencia única de subordinación y exclusión (</w:t>
      </w:r>
      <w:proofErr w:type="spellStart"/>
      <w:r w:rsidRPr="00DB1755">
        <w:rPr>
          <w:rFonts w:asciiTheme="minorHAnsi" w:hAnsiTheme="minorHAnsi" w:cstheme="minorHAnsi"/>
          <w:color w:val="000000" w:themeColor="text1"/>
        </w:rPr>
        <w:t>EuroSocial</w:t>
      </w:r>
      <w:proofErr w:type="spellEnd"/>
      <w:r w:rsidRPr="00DB1755">
        <w:rPr>
          <w:rFonts w:asciiTheme="minorHAnsi" w:hAnsiTheme="minorHAnsi" w:cstheme="minorHAnsi"/>
          <w:color w:val="000000" w:themeColor="text1"/>
        </w:rPr>
        <w:t xml:space="preserve">+, 2018 en PNIG, 2010; Decreto Supremo </w:t>
      </w:r>
      <w:proofErr w:type="spellStart"/>
      <w:r w:rsidRPr="00DB1755">
        <w:rPr>
          <w:rFonts w:asciiTheme="minorHAnsi" w:hAnsiTheme="minorHAnsi" w:cstheme="minorHAnsi"/>
          <w:color w:val="000000" w:themeColor="text1"/>
        </w:rPr>
        <w:t>N°</w:t>
      </w:r>
      <w:proofErr w:type="spellEnd"/>
      <w:r w:rsidRPr="00DB1755">
        <w:rPr>
          <w:rFonts w:asciiTheme="minorHAnsi" w:hAnsiTheme="minorHAnsi" w:cstheme="minorHAnsi"/>
          <w:color w:val="000000" w:themeColor="text1"/>
        </w:rPr>
        <w:t xml:space="preserve"> 010-2020-JUS).</w:t>
      </w:r>
    </w:p>
    <w:p w14:paraId="5E4BC28A" w14:textId="77777777" w:rsidR="00066093" w:rsidRPr="00DB1755" w:rsidRDefault="00066093" w:rsidP="00066093">
      <w:pPr>
        <w:spacing w:after="0" w:line="276" w:lineRule="auto"/>
        <w:jc w:val="both"/>
        <w:rPr>
          <w:rFonts w:asciiTheme="minorHAnsi" w:hAnsiTheme="minorHAnsi" w:cstheme="minorHAnsi"/>
          <w:color w:val="000000" w:themeColor="text1"/>
        </w:rPr>
      </w:pPr>
      <w:commentRangeStart w:id="718"/>
    </w:p>
    <w:p w14:paraId="1B7310CF" w14:textId="77777777" w:rsidR="00066093" w:rsidRDefault="00066093" w:rsidP="00066093">
      <w:pPr>
        <w:spacing w:after="0" w:line="276" w:lineRule="auto"/>
        <w:jc w:val="both"/>
        <w:rPr>
          <w:rFonts w:asciiTheme="minorHAnsi" w:hAnsiTheme="minorHAnsi" w:cstheme="minorHAnsi"/>
          <w:color w:val="000000" w:themeColor="text1"/>
        </w:rPr>
      </w:pPr>
      <w:r w:rsidRPr="00DB1755">
        <w:rPr>
          <w:rFonts w:asciiTheme="minorHAnsi" w:hAnsiTheme="minorHAnsi" w:cstheme="minorHAnsi"/>
          <w:color w:val="000000" w:themeColor="text1"/>
        </w:rPr>
        <w:t xml:space="preserve">Sin embargo, la interseccionalidad también enfrenta imitaciones en su implementación práctica. Uno de los principales desafíos es la integración de características y dinámicas de desigualdad muy diversas, dependiendo de la base de desigualdad considerada. La selección y determinación de los ejes de diferenciación y desigualdad social para el diseño de políticas de igualdad también representa una dificultad crucial. La forma en que se incluyen estos ejes y se define su relación puede llevar a la </w:t>
      </w:r>
      <w:proofErr w:type="spellStart"/>
      <w:r w:rsidRPr="00DB1755">
        <w:rPr>
          <w:rFonts w:asciiTheme="minorHAnsi" w:hAnsiTheme="minorHAnsi" w:cstheme="minorHAnsi"/>
          <w:color w:val="000000" w:themeColor="text1"/>
        </w:rPr>
        <w:t>invisibilización</w:t>
      </w:r>
      <w:proofErr w:type="spellEnd"/>
      <w:r w:rsidRPr="00DB1755">
        <w:rPr>
          <w:rFonts w:asciiTheme="minorHAnsi" w:hAnsiTheme="minorHAnsi" w:cstheme="minorHAnsi"/>
          <w:color w:val="000000" w:themeColor="text1"/>
        </w:rPr>
        <w:t xml:space="preserve"> o infrarrepresentación de ciertas experiencias interseccionales en comparación con otras, lo que impacta en la identificación de los grupos a los que se dirigen las políticas (</w:t>
      </w:r>
      <w:proofErr w:type="spellStart"/>
      <w:r w:rsidRPr="00DB1755">
        <w:rPr>
          <w:rFonts w:asciiTheme="minorHAnsi" w:hAnsiTheme="minorHAnsi" w:cstheme="minorHAnsi"/>
          <w:color w:val="000000" w:themeColor="text1"/>
        </w:rPr>
        <w:t>Jimenez</w:t>
      </w:r>
      <w:proofErr w:type="spellEnd"/>
      <w:r w:rsidRPr="00DB1755">
        <w:rPr>
          <w:rFonts w:asciiTheme="minorHAnsi" w:hAnsiTheme="minorHAnsi" w:cstheme="minorHAnsi"/>
          <w:color w:val="000000" w:themeColor="text1"/>
        </w:rPr>
        <w:t>, 2022).</w:t>
      </w:r>
    </w:p>
    <w:p w14:paraId="2858A586" w14:textId="77777777" w:rsidR="00066093" w:rsidRPr="00DB1755" w:rsidRDefault="00066093" w:rsidP="00066093">
      <w:pPr>
        <w:spacing w:after="0" w:line="276" w:lineRule="auto"/>
        <w:jc w:val="both"/>
        <w:rPr>
          <w:rFonts w:asciiTheme="minorHAnsi" w:hAnsiTheme="minorHAnsi" w:cstheme="minorHAnsi"/>
          <w:color w:val="000000" w:themeColor="text1"/>
        </w:rPr>
      </w:pPr>
    </w:p>
    <w:p w14:paraId="6BD2D4BA" w14:textId="77777777" w:rsidR="00066093" w:rsidRDefault="00066093" w:rsidP="00066093">
      <w:pPr>
        <w:spacing w:after="0" w:line="276" w:lineRule="auto"/>
        <w:jc w:val="both"/>
        <w:rPr>
          <w:rFonts w:asciiTheme="minorHAnsi" w:hAnsiTheme="minorHAnsi" w:cstheme="minorHAnsi"/>
          <w:color w:val="000000" w:themeColor="text1"/>
        </w:rPr>
      </w:pPr>
      <w:r w:rsidRPr="00DB1755">
        <w:rPr>
          <w:rFonts w:asciiTheme="minorHAnsi" w:hAnsiTheme="minorHAnsi" w:cstheme="minorHAnsi"/>
          <w:color w:val="000000" w:themeColor="text1"/>
        </w:rPr>
        <w:t>Otra limitación importante se relaciona con el uso irresponsable y descontextualizado del concepto de interseccionalidad. En algunos casos, se ha utilizado meramente de forma discursiva en la redacción de planes y programas de igualdad, sin traducirse en acciones concretas y efectivas. Esto puede llevar a la práctica criticada de "añadir y mezclar desigualdades", tratando de manera simplista las diferentes categorías de estratificación como similares y proponiendo respuestas políticas intercambiables para experiencias interseccionales distintas y específicas (</w:t>
      </w:r>
      <w:proofErr w:type="spellStart"/>
      <w:r w:rsidRPr="00DB1755">
        <w:rPr>
          <w:rFonts w:asciiTheme="minorHAnsi" w:hAnsiTheme="minorHAnsi" w:cstheme="minorHAnsi"/>
          <w:color w:val="000000" w:themeColor="text1"/>
        </w:rPr>
        <w:t>Jimenez</w:t>
      </w:r>
      <w:proofErr w:type="spellEnd"/>
      <w:r w:rsidRPr="00DB1755">
        <w:rPr>
          <w:rFonts w:asciiTheme="minorHAnsi" w:hAnsiTheme="minorHAnsi" w:cstheme="minorHAnsi"/>
          <w:color w:val="000000" w:themeColor="text1"/>
        </w:rPr>
        <w:t>, 2022).</w:t>
      </w:r>
      <w:commentRangeEnd w:id="718"/>
      <w:r w:rsidR="00B64FCD">
        <w:rPr>
          <w:rStyle w:val="Refdecomentario"/>
          <w:rFonts w:eastAsiaTheme="minorHAnsi"/>
        </w:rPr>
        <w:commentReference w:id="718"/>
      </w:r>
    </w:p>
    <w:p w14:paraId="1237D59D" w14:textId="77777777" w:rsidR="00066093" w:rsidRPr="00DB1755" w:rsidRDefault="00066093" w:rsidP="00066093">
      <w:pPr>
        <w:spacing w:after="0" w:line="276" w:lineRule="auto"/>
        <w:jc w:val="both"/>
        <w:rPr>
          <w:rFonts w:asciiTheme="minorHAnsi" w:hAnsiTheme="minorHAnsi" w:cstheme="minorHAnsi"/>
          <w:color w:val="000000" w:themeColor="text1"/>
        </w:rPr>
      </w:pPr>
    </w:p>
    <w:p w14:paraId="030AAD33" w14:textId="77777777" w:rsidR="00066093" w:rsidRDefault="00066093" w:rsidP="00066093">
      <w:pPr>
        <w:spacing w:after="0" w:line="276" w:lineRule="auto"/>
        <w:jc w:val="both"/>
        <w:rPr>
          <w:rFonts w:asciiTheme="minorHAnsi" w:hAnsiTheme="minorHAnsi" w:cstheme="minorHAnsi"/>
          <w:color w:val="000000" w:themeColor="text1"/>
        </w:rPr>
      </w:pPr>
      <w:r w:rsidRPr="00DB1755">
        <w:rPr>
          <w:rFonts w:asciiTheme="minorHAnsi" w:hAnsiTheme="minorHAnsi" w:cstheme="minorHAnsi"/>
          <w:color w:val="000000" w:themeColor="text1"/>
        </w:rPr>
        <w:t>En resumen, la interseccionalidad busca analizar y abordar las desigualdades y discriminaciones que se entrecruzan en las personas debido a múltiples factores sociales. Sin embargo, su implementación práctica enfrenta desafíos relacionados con la inclusión de características diversas, la selección de ejes de diferenciación, la identificación de los grupos destinatarios y el uso adecuado del concepto para evitar simplificaciones y acciones inefectivas.</w:t>
      </w:r>
    </w:p>
    <w:p w14:paraId="4BA323BE" w14:textId="77777777" w:rsidR="00066093" w:rsidRPr="00DB1755" w:rsidRDefault="00066093" w:rsidP="00066093">
      <w:pPr>
        <w:spacing w:after="0" w:line="276" w:lineRule="auto"/>
        <w:jc w:val="both"/>
        <w:rPr>
          <w:rFonts w:asciiTheme="minorHAnsi" w:hAnsiTheme="minorHAnsi" w:cstheme="minorHAnsi"/>
          <w:color w:val="000000" w:themeColor="text1"/>
        </w:rPr>
      </w:pPr>
    </w:p>
    <w:p w14:paraId="4C9EFBED" w14:textId="77777777" w:rsidR="00066093" w:rsidRDefault="00066093" w:rsidP="00066093">
      <w:pPr>
        <w:spacing w:after="0" w:line="276" w:lineRule="auto"/>
        <w:jc w:val="both"/>
        <w:rPr>
          <w:rFonts w:asciiTheme="minorHAnsi" w:hAnsiTheme="minorHAnsi" w:cstheme="minorHAnsi"/>
          <w:b/>
          <w:bCs/>
          <w:color w:val="000000" w:themeColor="text1"/>
        </w:rPr>
      </w:pPr>
      <w:r w:rsidRPr="00DB1755">
        <w:rPr>
          <w:rFonts w:asciiTheme="minorHAnsi" w:hAnsiTheme="minorHAnsi" w:cstheme="minorHAnsi"/>
          <w:b/>
          <w:bCs/>
          <w:color w:val="000000" w:themeColor="text1"/>
        </w:rPr>
        <w:t>Enfoque territorial</w:t>
      </w:r>
      <w:r>
        <w:rPr>
          <w:rFonts w:asciiTheme="minorHAnsi" w:hAnsiTheme="minorHAnsi" w:cstheme="minorHAnsi"/>
          <w:b/>
          <w:bCs/>
          <w:color w:val="000000" w:themeColor="text1"/>
        </w:rPr>
        <w:t>. -</w:t>
      </w:r>
    </w:p>
    <w:p w14:paraId="0A33A405" w14:textId="77777777" w:rsidR="00066093" w:rsidRPr="00DB1755" w:rsidRDefault="00066093" w:rsidP="00066093">
      <w:pPr>
        <w:spacing w:after="0" w:line="276" w:lineRule="auto"/>
        <w:jc w:val="both"/>
        <w:rPr>
          <w:rFonts w:asciiTheme="minorHAnsi" w:hAnsiTheme="minorHAnsi" w:cstheme="minorHAnsi"/>
          <w:b/>
          <w:bCs/>
          <w:color w:val="000000" w:themeColor="text1"/>
        </w:rPr>
      </w:pPr>
      <w:r w:rsidRPr="00832074">
        <w:rPr>
          <w:rFonts w:asciiTheme="minorHAnsi" w:hAnsiTheme="minorHAnsi" w:cstheme="minorHAnsi"/>
          <w:color w:val="000000" w:themeColor="text1"/>
        </w:rPr>
        <w:t>S</w:t>
      </w:r>
      <w:r w:rsidRPr="00DB1755">
        <w:rPr>
          <w:rFonts w:asciiTheme="minorHAnsi" w:hAnsiTheme="minorHAnsi" w:cstheme="minorHAnsi"/>
          <w:color w:val="000000" w:themeColor="text1"/>
        </w:rPr>
        <w:t xml:space="preserve">egún </w:t>
      </w:r>
      <w:ins w:id="719" w:author="Carmen del Rosario Bahamonde Quinteros" w:date="2023-09-12T15:20:00Z">
        <w:r w:rsidRPr="00DB1755">
          <w:rPr>
            <w:rFonts w:asciiTheme="minorHAnsi" w:hAnsiTheme="minorHAnsi" w:cstheme="minorHAnsi"/>
            <w:color w:val="000000" w:themeColor="text1"/>
          </w:rPr>
          <w:t>Fern</w:t>
        </w:r>
      </w:ins>
      <w:ins w:id="720" w:author="Carmen del Rosario Bahamonde Quinteros" w:date="2023-09-05T10:35:00Z">
        <w:r w:rsidR="00F56BA4">
          <w:rPr>
            <w:rFonts w:asciiTheme="minorHAnsi" w:hAnsiTheme="minorHAnsi" w:cstheme="minorHAnsi"/>
            <w:color w:val="000000" w:themeColor="text1"/>
          </w:rPr>
          <w:t>á</w:t>
        </w:r>
      </w:ins>
      <w:del w:id="721" w:author="Carmen del Rosario Bahamonde Quinteros" w:date="2023-09-05T10:35:00Z">
        <w:r w:rsidRPr="00DB1755" w:rsidDel="00F56BA4">
          <w:rPr>
            <w:rFonts w:asciiTheme="minorHAnsi" w:hAnsiTheme="minorHAnsi" w:cstheme="minorHAnsi"/>
            <w:color w:val="000000" w:themeColor="text1"/>
          </w:rPr>
          <w:delText>a</w:delText>
        </w:r>
      </w:del>
      <w:ins w:id="722" w:author="Carmen del Rosario Bahamonde Quinteros" w:date="2023-09-12T15:20:00Z">
        <w:r w:rsidRPr="00DB1755">
          <w:rPr>
            <w:rFonts w:asciiTheme="minorHAnsi" w:hAnsiTheme="minorHAnsi" w:cstheme="minorHAnsi"/>
            <w:color w:val="000000" w:themeColor="text1"/>
          </w:rPr>
          <w:t>ndez, Fern</w:t>
        </w:r>
      </w:ins>
      <w:ins w:id="723" w:author="Carmen del Rosario Bahamonde Quinteros" w:date="2023-09-05T10:35:00Z">
        <w:r w:rsidR="00F56BA4">
          <w:rPr>
            <w:rFonts w:asciiTheme="minorHAnsi" w:hAnsiTheme="minorHAnsi" w:cstheme="minorHAnsi"/>
            <w:color w:val="000000" w:themeColor="text1"/>
          </w:rPr>
          <w:t>á</w:t>
        </w:r>
      </w:ins>
      <w:del w:id="724" w:author="Carmen del Rosario Bahamonde Quinteros" w:date="2023-09-05T10:35:00Z">
        <w:r w:rsidRPr="00DB1755" w:rsidDel="00F56BA4">
          <w:rPr>
            <w:rFonts w:asciiTheme="minorHAnsi" w:hAnsiTheme="minorHAnsi" w:cstheme="minorHAnsi"/>
            <w:color w:val="000000" w:themeColor="text1"/>
          </w:rPr>
          <w:delText>a</w:delText>
        </w:r>
      </w:del>
      <w:ins w:id="725" w:author="Carmen del Rosario Bahamonde Quinteros" w:date="2023-09-12T15:20:00Z">
        <w:r w:rsidRPr="00DB1755">
          <w:rPr>
            <w:rFonts w:asciiTheme="minorHAnsi" w:hAnsiTheme="minorHAnsi" w:cstheme="minorHAnsi"/>
            <w:color w:val="000000" w:themeColor="text1"/>
          </w:rPr>
          <w:t>ndez</w:t>
        </w:r>
      </w:ins>
      <w:del w:id="726" w:author="Carmen del Rosario Bahamonde Quinteros" w:date="2023-09-12T15:20:00Z">
        <w:r w:rsidRPr="00DB1755">
          <w:rPr>
            <w:rFonts w:asciiTheme="minorHAnsi" w:hAnsiTheme="minorHAnsi" w:cstheme="minorHAnsi"/>
            <w:color w:val="000000" w:themeColor="text1"/>
          </w:rPr>
          <w:delText>Fernandez, Fernandez</w:delText>
        </w:r>
      </w:del>
      <w:r w:rsidRPr="00DB1755">
        <w:rPr>
          <w:rFonts w:asciiTheme="minorHAnsi" w:hAnsiTheme="minorHAnsi" w:cstheme="minorHAnsi"/>
          <w:color w:val="000000" w:themeColor="text1"/>
        </w:rPr>
        <w:t xml:space="preserve"> y Soloaga (2019, p.15) citando a Veiga (2002), Berdegué y </w:t>
      </w:r>
      <w:proofErr w:type="spellStart"/>
      <w:r w:rsidRPr="00DB1755">
        <w:rPr>
          <w:rFonts w:asciiTheme="minorHAnsi" w:hAnsiTheme="minorHAnsi" w:cstheme="minorHAnsi"/>
          <w:color w:val="000000" w:themeColor="text1"/>
        </w:rPr>
        <w:t>Favareto</w:t>
      </w:r>
      <w:proofErr w:type="spellEnd"/>
      <w:r w:rsidRPr="00DB1755">
        <w:rPr>
          <w:rFonts w:asciiTheme="minorHAnsi" w:hAnsiTheme="minorHAnsi" w:cstheme="minorHAnsi"/>
          <w:color w:val="000000" w:themeColor="text1"/>
        </w:rPr>
        <w:t xml:space="preserve">, (2019), dicen que el enfoque territorial del desarrollo, más conocido como desarrollo territorial rural (DTR) en América Latina, surgió como una respuesta a los resultados insatisfactorios de las estrategias implementadas hasta finales de la década de 1990 para abordar la pobreza rural, especialmente en el contexto de agravamiento de esta situación después de las políticas de ajuste estructural impulsadas durante la era neoliberal. Se planteó una crítica a las estrategias de especialización sectorial (especialmente agrícola) y a la planificación centralizada de políticas, las cuales no tenían en cuenta la diversificación de las economías rurales ni la disminución de la importancia de la agricultura en la producción y el empleo. Además, no consideraban los avances en la construcción de sociedades democráticas con una mayor participación y un papel activo de los actores sociales y territoriales </w:t>
      </w:r>
    </w:p>
    <w:p w14:paraId="7A27FD06" w14:textId="77777777" w:rsidR="00066093" w:rsidRPr="00DB1755" w:rsidRDefault="00066093" w:rsidP="00066093">
      <w:pPr>
        <w:autoSpaceDE w:val="0"/>
        <w:autoSpaceDN w:val="0"/>
        <w:adjustRightInd w:val="0"/>
        <w:spacing w:after="0" w:line="276" w:lineRule="auto"/>
        <w:jc w:val="both"/>
        <w:rPr>
          <w:rFonts w:asciiTheme="minorHAnsi" w:hAnsiTheme="minorHAnsi" w:cstheme="minorHAnsi"/>
          <w:color w:val="000000" w:themeColor="text1"/>
        </w:rPr>
      </w:pPr>
    </w:p>
    <w:p w14:paraId="6B22CBA2" w14:textId="77777777" w:rsidR="00066093" w:rsidRDefault="00066093" w:rsidP="00066093">
      <w:pPr>
        <w:autoSpaceDE w:val="0"/>
        <w:autoSpaceDN w:val="0"/>
        <w:adjustRightInd w:val="0"/>
        <w:spacing w:after="0" w:line="276" w:lineRule="auto"/>
        <w:jc w:val="both"/>
        <w:rPr>
          <w:rFonts w:asciiTheme="minorHAnsi" w:hAnsiTheme="minorHAnsi" w:cstheme="minorHAnsi"/>
          <w:color w:val="000000" w:themeColor="text1"/>
        </w:rPr>
      </w:pPr>
      <w:r w:rsidRPr="00DB1755">
        <w:rPr>
          <w:rFonts w:asciiTheme="minorHAnsi" w:hAnsiTheme="minorHAnsi" w:cstheme="minorHAnsi"/>
          <w:color w:val="000000" w:themeColor="text1"/>
        </w:rPr>
        <w:t xml:space="preserve">El enfoque territorial se refiere a la concepción del territorio como un conjunto socioeconómico integrado por personas, recursos y conocimientos técnicos, entre otros elementos. Este enfoque proporciona una visión global y nueva de la zona de intervención, lo que permite definir un plan de acción local adaptado a la situación específica del territorio (Decreto Supremo </w:t>
      </w:r>
      <w:proofErr w:type="spellStart"/>
      <w:r w:rsidRPr="00DB1755">
        <w:rPr>
          <w:rFonts w:asciiTheme="minorHAnsi" w:hAnsiTheme="minorHAnsi" w:cstheme="minorHAnsi"/>
          <w:color w:val="000000" w:themeColor="text1"/>
        </w:rPr>
        <w:t>N°</w:t>
      </w:r>
      <w:proofErr w:type="spellEnd"/>
      <w:r w:rsidRPr="00DB1755">
        <w:rPr>
          <w:rFonts w:asciiTheme="minorHAnsi" w:hAnsiTheme="minorHAnsi" w:cstheme="minorHAnsi"/>
          <w:color w:val="000000" w:themeColor="text1"/>
        </w:rPr>
        <w:t xml:space="preserve"> 010-2020-JUS).</w:t>
      </w:r>
    </w:p>
    <w:p w14:paraId="30EAFAD1" w14:textId="77777777" w:rsidR="00066093" w:rsidRPr="00DB1755" w:rsidRDefault="00066093" w:rsidP="00066093">
      <w:pPr>
        <w:autoSpaceDE w:val="0"/>
        <w:autoSpaceDN w:val="0"/>
        <w:adjustRightInd w:val="0"/>
        <w:spacing w:after="0" w:line="276" w:lineRule="auto"/>
        <w:jc w:val="both"/>
        <w:rPr>
          <w:rFonts w:asciiTheme="minorHAnsi" w:hAnsiTheme="minorHAnsi" w:cstheme="minorHAnsi"/>
          <w:color w:val="000000" w:themeColor="text1"/>
        </w:rPr>
      </w:pPr>
    </w:p>
    <w:p w14:paraId="41A4EC3B" w14:textId="77777777" w:rsidR="00066093" w:rsidRPr="00DB1755" w:rsidRDefault="00066093" w:rsidP="00066093">
      <w:pPr>
        <w:autoSpaceDE w:val="0"/>
        <w:autoSpaceDN w:val="0"/>
        <w:adjustRightInd w:val="0"/>
        <w:spacing w:after="0" w:line="276" w:lineRule="auto"/>
        <w:jc w:val="both"/>
        <w:rPr>
          <w:rFonts w:asciiTheme="minorHAnsi" w:hAnsiTheme="minorHAnsi" w:cstheme="minorHAnsi"/>
          <w:color w:val="000000" w:themeColor="text1"/>
        </w:rPr>
      </w:pPr>
      <w:commentRangeStart w:id="727"/>
      <w:r w:rsidRPr="00DB1755">
        <w:rPr>
          <w:rFonts w:asciiTheme="minorHAnsi" w:hAnsiTheme="minorHAnsi" w:cstheme="minorHAnsi"/>
          <w:color w:val="000000" w:themeColor="text1"/>
        </w:rPr>
        <w:t>Según el enfoque territorial, el territorio es entendido como un espacio social e históricamente construido, donde la interrelación y el consenso entre los actores institucionales (públicos y privados) y sociales son fundamentales. Estos actores se identifican con el espacio geográfico y sociocultural en el que viven y operan, y trabajan en conjunto para resolver problemas comunes y abordarlos de acuerdo con intereses y prioridades compartidas. La dimensión geográfica del territorio se define mediante criterios ecológicos, como una cuenca hidrográfica, mientras que la dimensión histórica se relaciona con factores como la presencia humana, la etnicidad o las orientaciones productivas específicas. Además, se considera la existencia de entidades geopolíticas locales, como municipios (PAEPAR, 2018).</w:t>
      </w:r>
    </w:p>
    <w:p w14:paraId="6F077822" w14:textId="77777777" w:rsidR="00066093" w:rsidRPr="00DB1755" w:rsidRDefault="00066093" w:rsidP="00066093">
      <w:pPr>
        <w:autoSpaceDE w:val="0"/>
        <w:autoSpaceDN w:val="0"/>
        <w:adjustRightInd w:val="0"/>
        <w:spacing w:after="0" w:line="276" w:lineRule="auto"/>
        <w:jc w:val="both"/>
        <w:rPr>
          <w:rFonts w:asciiTheme="minorHAnsi" w:hAnsiTheme="minorHAnsi" w:cstheme="minorHAnsi"/>
          <w:color w:val="000000" w:themeColor="text1"/>
        </w:rPr>
      </w:pPr>
    </w:p>
    <w:p w14:paraId="0C98B55A" w14:textId="77777777" w:rsidR="00066093" w:rsidRPr="00DB1755" w:rsidRDefault="00066093" w:rsidP="00066093">
      <w:pPr>
        <w:autoSpaceDE w:val="0"/>
        <w:autoSpaceDN w:val="0"/>
        <w:adjustRightInd w:val="0"/>
        <w:spacing w:after="0" w:line="276" w:lineRule="auto"/>
        <w:jc w:val="both"/>
        <w:rPr>
          <w:rFonts w:asciiTheme="minorHAnsi" w:hAnsiTheme="minorHAnsi" w:cstheme="minorHAnsi"/>
          <w:color w:val="000000" w:themeColor="text1"/>
        </w:rPr>
      </w:pPr>
      <w:r w:rsidRPr="00DB1755">
        <w:rPr>
          <w:rFonts w:asciiTheme="minorHAnsi" w:hAnsiTheme="minorHAnsi" w:cstheme="minorHAnsi"/>
          <w:color w:val="000000" w:themeColor="text1"/>
        </w:rPr>
        <w:t>En este enfoque, el territorio es concebido como un espacio físico y geográfico en el cual se mantienen relaciones entre diferentes actores y sectores clave de la sociedad civil, organizaciones, instituciones, medio ambiente, formas de producción, distribución y consumo, tradiciones, identidad cultural y género. La planificación territorial se realiza teniendo en cuenta tanto su potencial económico como la atención a temas sociales, culturales y ambientales. Esto implica integrar los espacios, los actores, la producción de bienes y servicios, así como las políticas públicas de intervención. Se busca una visión sistémica, holística e integral del territorio a corto, mediano y largo plazo (PNMS, 2020).</w:t>
      </w:r>
      <w:commentRangeEnd w:id="727"/>
      <w:r w:rsidR="00B64FCD">
        <w:rPr>
          <w:rStyle w:val="Refdecomentario"/>
          <w:rFonts w:eastAsiaTheme="minorHAnsi"/>
        </w:rPr>
        <w:commentReference w:id="727"/>
      </w:r>
    </w:p>
    <w:p w14:paraId="5972010E" w14:textId="77777777" w:rsidR="00066093" w:rsidRPr="00DB1755" w:rsidRDefault="00066093" w:rsidP="00066093">
      <w:pPr>
        <w:autoSpaceDE w:val="0"/>
        <w:autoSpaceDN w:val="0"/>
        <w:adjustRightInd w:val="0"/>
        <w:spacing w:after="0" w:line="276" w:lineRule="auto"/>
        <w:jc w:val="both"/>
        <w:rPr>
          <w:rFonts w:asciiTheme="minorHAnsi" w:hAnsiTheme="minorHAnsi" w:cstheme="minorHAnsi"/>
          <w:color w:val="000000" w:themeColor="text1"/>
        </w:rPr>
      </w:pPr>
    </w:p>
    <w:p w14:paraId="059F5B3E" w14:textId="77777777" w:rsidR="00066093" w:rsidRPr="00DB1755" w:rsidRDefault="00066093" w:rsidP="00066093">
      <w:pPr>
        <w:autoSpaceDE w:val="0"/>
        <w:autoSpaceDN w:val="0"/>
        <w:adjustRightInd w:val="0"/>
        <w:spacing w:after="0" w:line="276" w:lineRule="auto"/>
        <w:jc w:val="both"/>
        <w:rPr>
          <w:rFonts w:asciiTheme="minorHAnsi" w:hAnsiTheme="minorHAnsi" w:cstheme="minorHAnsi"/>
          <w:color w:val="000000" w:themeColor="text1"/>
        </w:rPr>
      </w:pPr>
      <w:r w:rsidRPr="00DB1755">
        <w:rPr>
          <w:rFonts w:asciiTheme="minorHAnsi" w:hAnsiTheme="minorHAnsi" w:cstheme="minorHAnsi"/>
          <w:color w:val="000000" w:themeColor="text1"/>
        </w:rPr>
        <w:t>En suma, el enfoque territorial considera al territorio como un conjunto socioeconómico integrado y promueve la interrelación y consenso entre los actores institucionales y sociales que se identifican con ese espacio geográfico y sociocultural. Se busca una visión global del territorio para diseñar planes de acción adaptados a su situación específica, tomando en cuenta aspectos económicos, sociales, culturales y ambientales.</w:t>
      </w:r>
    </w:p>
    <w:p w14:paraId="4D7C153E" w14:textId="77777777" w:rsidR="00066093" w:rsidRPr="00DB1755" w:rsidRDefault="00066093" w:rsidP="00066093">
      <w:pPr>
        <w:spacing w:after="0" w:line="276" w:lineRule="auto"/>
        <w:jc w:val="both"/>
        <w:rPr>
          <w:rFonts w:asciiTheme="minorHAnsi" w:hAnsiTheme="minorHAnsi" w:cstheme="minorHAnsi"/>
          <w:b/>
          <w:bCs/>
          <w:color w:val="000000" w:themeColor="text1"/>
        </w:rPr>
      </w:pPr>
    </w:p>
    <w:p w14:paraId="2C47BC73" w14:textId="77777777" w:rsidR="00066093" w:rsidRDefault="00066093" w:rsidP="00066093">
      <w:pPr>
        <w:spacing w:after="0" w:line="276" w:lineRule="auto"/>
        <w:jc w:val="both"/>
        <w:rPr>
          <w:rFonts w:asciiTheme="minorHAnsi" w:hAnsiTheme="minorHAnsi" w:cstheme="minorHAnsi"/>
          <w:b/>
          <w:bCs/>
          <w:color w:val="000000" w:themeColor="text1"/>
        </w:rPr>
      </w:pPr>
      <w:r w:rsidRPr="00DB1755">
        <w:rPr>
          <w:rFonts w:asciiTheme="minorHAnsi" w:hAnsiTheme="minorHAnsi" w:cstheme="minorHAnsi"/>
          <w:b/>
          <w:bCs/>
          <w:color w:val="000000" w:themeColor="text1"/>
        </w:rPr>
        <w:t>Enfoque intergeneracional</w:t>
      </w:r>
      <w:r>
        <w:rPr>
          <w:rFonts w:asciiTheme="minorHAnsi" w:hAnsiTheme="minorHAnsi" w:cstheme="minorHAnsi"/>
          <w:b/>
          <w:bCs/>
          <w:color w:val="000000" w:themeColor="text1"/>
        </w:rPr>
        <w:t>. -</w:t>
      </w:r>
    </w:p>
    <w:p w14:paraId="571541D8" w14:textId="77777777" w:rsidR="00066093" w:rsidRDefault="00066093" w:rsidP="00066093">
      <w:pPr>
        <w:spacing w:after="0" w:line="276" w:lineRule="auto"/>
        <w:jc w:val="both"/>
        <w:rPr>
          <w:rFonts w:asciiTheme="minorHAnsi" w:hAnsiTheme="minorHAnsi" w:cstheme="minorHAnsi"/>
          <w:color w:val="000000" w:themeColor="text1"/>
        </w:rPr>
      </w:pPr>
      <w:r w:rsidRPr="00F86433">
        <w:rPr>
          <w:rFonts w:asciiTheme="minorHAnsi" w:hAnsiTheme="minorHAnsi" w:cstheme="minorHAnsi"/>
          <w:color w:val="000000" w:themeColor="text1"/>
        </w:rPr>
        <w:t xml:space="preserve">Se </w:t>
      </w:r>
      <w:r w:rsidRPr="00DB1755">
        <w:rPr>
          <w:rFonts w:asciiTheme="minorHAnsi" w:hAnsiTheme="minorHAnsi" w:cstheme="minorHAnsi"/>
          <w:color w:val="000000" w:themeColor="text1"/>
        </w:rPr>
        <w:t>refiere a la importancia de reconocer las relaciones de poder entre diferentes edades de la vida y sus vínculos, con el objetivo de mejorar las condiciones de vida y promover el desarrollo común. Esta perspectiva destaca que la niñez, adolescencia, juventud, adultez y vejez deben estar conectadas, ya que juntas contribuyen a una historia común y deben fortalecerse generacionalmente. Implica generar aportaciones a largo plazo, considerando las diferentes generaciones y promoviendo la construcción de corresponsabilidades entre ellas. Es fundamental que los servicios y las intervenciones estatales estén en consonancia con el marco normativo nacional e internacional, así como las políticas nacionales establecidas (PNLOTI, 2021).</w:t>
      </w:r>
    </w:p>
    <w:p w14:paraId="658BF2E7" w14:textId="77777777" w:rsidR="00066093" w:rsidRPr="00DB1755" w:rsidRDefault="00066093" w:rsidP="00066093">
      <w:pPr>
        <w:spacing w:after="0" w:line="276" w:lineRule="auto"/>
        <w:jc w:val="both"/>
        <w:rPr>
          <w:rFonts w:asciiTheme="minorHAnsi" w:hAnsiTheme="minorHAnsi" w:cstheme="minorHAnsi"/>
          <w:b/>
          <w:bCs/>
          <w:color w:val="000000" w:themeColor="text1"/>
        </w:rPr>
      </w:pPr>
    </w:p>
    <w:p w14:paraId="44F2764A" w14:textId="77777777" w:rsidR="00066093" w:rsidRPr="00DB1755" w:rsidRDefault="00066093" w:rsidP="00066093">
      <w:pPr>
        <w:autoSpaceDE w:val="0"/>
        <w:autoSpaceDN w:val="0"/>
        <w:adjustRightInd w:val="0"/>
        <w:spacing w:after="0" w:line="276" w:lineRule="auto"/>
        <w:jc w:val="both"/>
        <w:rPr>
          <w:rFonts w:asciiTheme="minorHAnsi" w:hAnsiTheme="minorHAnsi" w:cstheme="minorHAnsi"/>
          <w:color w:val="000000" w:themeColor="text1"/>
        </w:rPr>
      </w:pPr>
      <w:r w:rsidRPr="00DB1755">
        <w:rPr>
          <w:rFonts w:asciiTheme="minorHAnsi" w:hAnsiTheme="minorHAnsi" w:cstheme="minorHAnsi"/>
          <w:color w:val="000000" w:themeColor="text1"/>
        </w:rPr>
        <w:t>En el contexto de los pueblos indígenas, este enfoque adquiere una importancia particular. Los pueblos indígenas han desarrollado un vasto conocimiento tradicional a lo largo de generaciones, que abarca desde la preservación del ecosistema hasta los sistemas alimentarios y las plantas medicinales. La transmisión intergeneracional de este conocimiento es fundamental para la preservación de sus culturas y la sostenibilidad de los ecosistemas en los que habitan. Los territorios indígenas albergan el 80% de la biodiversidad restante en el planeta, a pesar de ocupar solo el 22% de la superficie mundial (FAO, 2017).</w:t>
      </w:r>
    </w:p>
    <w:p w14:paraId="24B0BDB7" w14:textId="77777777" w:rsidR="00066093" w:rsidRPr="00DB1755" w:rsidRDefault="00066093" w:rsidP="00066093">
      <w:pPr>
        <w:autoSpaceDE w:val="0"/>
        <w:autoSpaceDN w:val="0"/>
        <w:adjustRightInd w:val="0"/>
        <w:spacing w:after="0" w:line="276" w:lineRule="auto"/>
        <w:jc w:val="both"/>
        <w:rPr>
          <w:rFonts w:asciiTheme="minorHAnsi" w:hAnsiTheme="minorHAnsi" w:cstheme="minorHAnsi"/>
          <w:color w:val="000000" w:themeColor="text1"/>
        </w:rPr>
      </w:pPr>
    </w:p>
    <w:p w14:paraId="2B6ADE3D" w14:textId="77777777" w:rsidR="00066093" w:rsidRDefault="00066093" w:rsidP="00066093">
      <w:pPr>
        <w:autoSpaceDE w:val="0"/>
        <w:autoSpaceDN w:val="0"/>
        <w:adjustRightInd w:val="0"/>
        <w:spacing w:after="0" w:line="276" w:lineRule="auto"/>
        <w:jc w:val="both"/>
        <w:rPr>
          <w:rFonts w:asciiTheme="minorHAnsi" w:hAnsiTheme="minorHAnsi" w:cstheme="minorHAnsi"/>
          <w:color w:val="000000" w:themeColor="text1"/>
        </w:rPr>
      </w:pPr>
      <w:r w:rsidRPr="00DB1755">
        <w:rPr>
          <w:rFonts w:asciiTheme="minorHAnsi" w:hAnsiTheme="minorHAnsi" w:cstheme="minorHAnsi"/>
          <w:color w:val="000000" w:themeColor="text1"/>
        </w:rPr>
        <w:t>El conocimiento tradicional de los mayores indígenas ha sido clave para el manejo sostenible de los bosques y la preservación de sus recursos naturales (FAO, 2017). Sin embargo, en el contexto de los cambios sociales, económicos y ambientales actuales, estos intercambios intergeneracionales de conocimiento están en riesgo. Es fundamental valorar y proteger el conocimiento tradicional de los pueblos indígenas, así como promover la transmisión de este conocimiento a las generaciones más jóvenes para asegurar la continuidad de su sabiduría ancestral (Ministerio del Ambiente, Ministerio de Cultura, Ministerio de la Mujer y Poblaciones Vulnerables, 2019).</w:t>
      </w:r>
    </w:p>
    <w:p w14:paraId="3DDC8BF3" w14:textId="77777777" w:rsidR="00066093" w:rsidRPr="00DB1755" w:rsidRDefault="00066093" w:rsidP="00066093">
      <w:pPr>
        <w:autoSpaceDE w:val="0"/>
        <w:autoSpaceDN w:val="0"/>
        <w:adjustRightInd w:val="0"/>
        <w:spacing w:after="0" w:line="276" w:lineRule="auto"/>
        <w:jc w:val="both"/>
        <w:rPr>
          <w:rFonts w:asciiTheme="minorHAnsi" w:hAnsiTheme="minorHAnsi" w:cstheme="minorHAnsi"/>
          <w:color w:val="000000" w:themeColor="text1"/>
        </w:rPr>
      </w:pPr>
    </w:p>
    <w:p w14:paraId="50F1AF2F" w14:textId="77777777" w:rsidR="00066093" w:rsidRDefault="00066093" w:rsidP="00066093">
      <w:pPr>
        <w:spacing w:after="0" w:line="276" w:lineRule="auto"/>
        <w:jc w:val="both"/>
        <w:rPr>
          <w:rFonts w:asciiTheme="minorHAnsi" w:hAnsiTheme="minorHAnsi" w:cstheme="minorHAnsi"/>
          <w:b/>
          <w:bCs/>
          <w:color w:val="000000" w:themeColor="text1"/>
        </w:rPr>
      </w:pPr>
    </w:p>
    <w:p w14:paraId="62DA89F8" w14:textId="77777777" w:rsidR="00066093" w:rsidRDefault="00066093" w:rsidP="00066093">
      <w:pPr>
        <w:spacing w:after="0" w:line="276" w:lineRule="auto"/>
        <w:jc w:val="both"/>
        <w:rPr>
          <w:rFonts w:asciiTheme="minorHAnsi" w:hAnsiTheme="minorHAnsi" w:cstheme="minorHAnsi"/>
          <w:b/>
          <w:bCs/>
          <w:color w:val="000000" w:themeColor="text1"/>
        </w:rPr>
      </w:pPr>
      <w:r w:rsidRPr="00DB1755">
        <w:rPr>
          <w:rFonts w:asciiTheme="minorHAnsi" w:hAnsiTheme="minorHAnsi" w:cstheme="minorHAnsi"/>
          <w:b/>
          <w:bCs/>
          <w:color w:val="000000" w:themeColor="text1"/>
        </w:rPr>
        <w:t>Enfoque de Buen Vivir</w:t>
      </w:r>
      <w:r>
        <w:rPr>
          <w:rFonts w:asciiTheme="minorHAnsi" w:hAnsiTheme="minorHAnsi" w:cstheme="minorHAnsi"/>
          <w:b/>
          <w:bCs/>
          <w:color w:val="000000" w:themeColor="text1"/>
        </w:rPr>
        <w:t>. -</w:t>
      </w:r>
    </w:p>
    <w:p w14:paraId="74EBDE82" w14:textId="77777777" w:rsidR="00066093" w:rsidRDefault="00066093" w:rsidP="00066093">
      <w:pPr>
        <w:spacing w:after="0" w:line="276" w:lineRule="auto"/>
        <w:jc w:val="both"/>
        <w:rPr>
          <w:rFonts w:asciiTheme="minorHAnsi" w:hAnsiTheme="minorHAnsi" w:cstheme="minorHAnsi"/>
          <w:color w:val="000000" w:themeColor="text1"/>
        </w:rPr>
      </w:pPr>
      <w:commentRangeStart w:id="728"/>
      <w:r w:rsidRPr="00DB1755">
        <w:rPr>
          <w:rFonts w:asciiTheme="minorHAnsi" w:hAnsiTheme="minorHAnsi" w:cstheme="minorHAnsi"/>
          <w:color w:val="000000" w:themeColor="text1"/>
          <w:shd w:val="clear" w:color="auto" w:fill="FFFFFF"/>
        </w:rPr>
        <w:t xml:space="preserve">Cardoso-Ruiz, </w:t>
      </w:r>
      <w:proofErr w:type="spellStart"/>
      <w:r w:rsidRPr="00DB1755">
        <w:rPr>
          <w:rFonts w:asciiTheme="minorHAnsi" w:hAnsiTheme="minorHAnsi" w:cstheme="minorHAnsi"/>
          <w:color w:val="000000" w:themeColor="text1"/>
          <w:shd w:val="clear" w:color="auto" w:fill="FFFFFF"/>
        </w:rPr>
        <w:t>Gives</w:t>
      </w:r>
      <w:proofErr w:type="spellEnd"/>
      <w:r w:rsidRPr="00DB1755">
        <w:rPr>
          <w:rFonts w:asciiTheme="minorHAnsi" w:hAnsiTheme="minorHAnsi" w:cstheme="minorHAnsi"/>
          <w:color w:val="000000" w:themeColor="text1"/>
          <w:shd w:val="clear" w:color="auto" w:fill="FFFFFF"/>
        </w:rPr>
        <w:t xml:space="preserve">-Fernández, Lecuona-Miranda y Nicolás-Gómez (2016) indican que </w:t>
      </w:r>
      <w:r w:rsidRPr="00DB1755">
        <w:rPr>
          <w:rFonts w:asciiTheme="minorHAnsi" w:hAnsiTheme="minorHAnsi" w:cstheme="minorHAnsi"/>
          <w:color w:val="000000" w:themeColor="text1"/>
        </w:rPr>
        <w:t xml:space="preserve">el concepto del Buen Vivir o </w:t>
      </w:r>
      <w:proofErr w:type="spellStart"/>
      <w:r w:rsidRPr="00DB1755">
        <w:rPr>
          <w:rFonts w:asciiTheme="minorHAnsi" w:hAnsiTheme="minorHAnsi" w:cstheme="minorHAnsi"/>
          <w:i/>
          <w:iCs/>
          <w:color w:val="000000" w:themeColor="text1"/>
        </w:rPr>
        <w:t>Sumaq</w:t>
      </w:r>
      <w:proofErr w:type="spellEnd"/>
      <w:r w:rsidRPr="00DB1755">
        <w:rPr>
          <w:rFonts w:asciiTheme="minorHAnsi" w:hAnsiTheme="minorHAnsi" w:cstheme="minorHAnsi"/>
          <w:i/>
          <w:iCs/>
          <w:color w:val="000000" w:themeColor="text1"/>
        </w:rPr>
        <w:t xml:space="preserve"> </w:t>
      </w:r>
      <w:proofErr w:type="spellStart"/>
      <w:r w:rsidRPr="00DB1755">
        <w:rPr>
          <w:rFonts w:asciiTheme="minorHAnsi" w:hAnsiTheme="minorHAnsi" w:cstheme="minorHAnsi"/>
          <w:i/>
          <w:iCs/>
          <w:color w:val="000000" w:themeColor="text1"/>
        </w:rPr>
        <w:t>Kawsay</w:t>
      </w:r>
      <w:proofErr w:type="spellEnd"/>
      <w:r w:rsidRPr="00DB1755">
        <w:rPr>
          <w:rFonts w:asciiTheme="minorHAnsi" w:hAnsiTheme="minorHAnsi" w:cstheme="minorHAnsi"/>
          <w:color w:val="000000" w:themeColor="text1"/>
        </w:rPr>
        <w:t xml:space="preserve"> es una corriente de pensamiento que se basa en principios éticos y conocimientos ancestrales de los pueblos originarios que nace en América Latina, especialmente en la región andina. El origen preciso del término es incierto, y algunos críticos argumentan que es una creación culturalista de intelectuales </w:t>
      </w:r>
      <w:proofErr w:type="spellStart"/>
      <w:r w:rsidRPr="00DB1755">
        <w:rPr>
          <w:rFonts w:asciiTheme="minorHAnsi" w:hAnsiTheme="minorHAnsi" w:cstheme="minorHAnsi"/>
          <w:color w:val="000000" w:themeColor="text1"/>
        </w:rPr>
        <w:t>aymaras</w:t>
      </w:r>
      <w:proofErr w:type="spellEnd"/>
      <w:r w:rsidRPr="00DB1755">
        <w:rPr>
          <w:rFonts w:asciiTheme="minorHAnsi" w:hAnsiTheme="minorHAnsi" w:cstheme="minorHAnsi"/>
          <w:color w:val="000000" w:themeColor="text1"/>
        </w:rPr>
        <w:t xml:space="preserve"> influidos por la tradición académica antropológica. Sin embargo, en 1983, Philippe Descola, en su investigación etnográfica entre los Achuar de la Amazonía ecuatoriana, mencionó la noción de "buen vivir" como una finalidad principal de un uso adecuado de la naturaleza. Posteriormente, intelectuales quechuas y </w:t>
      </w:r>
      <w:proofErr w:type="spellStart"/>
      <w:r>
        <w:rPr>
          <w:rFonts w:asciiTheme="minorHAnsi" w:hAnsiTheme="minorHAnsi" w:cstheme="minorHAnsi"/>
          <w:color w:val="000000" w:themeColor="text1"/>
        </w:rPr>
        <w:t>aymara</w:t>
      </w:r>
      <w:r w:rsidRPr="00DB1755">
        <w:rPr>
          <w:rFonts w:asciiTheme="minorHAnsi" w:hAnsiTheme="minorHAnsi" w:cstheme="minorHAnsi"/>
          <w:color w:val="000000" w:themeColor="text1"/>
        </w:rPr>
        <w:t>s</w:t>
      </w:r>
      <w:proofErr w:type="spellEnd"/>
      <w:r w:rsidRPr="00DB1755">
        <w:rPr>
          <w:rFonts w:asciiTheme="minorHAnsi" w:hAnsiTheme="minorHAnsi" w:cstheme="minorHAnsi"/>
          <w:color w:val="000000" w:themeColor="text1"/>
        </w:rPr>
        <w:t xml:space="preserve"> difundieron los conceptos </w:t>
      </w:r>
      <w:proofErr w:type="spellStart"/>
      <w:r w:rsidRPr="00DB1755">
        <w:rPr>
          <w:rFonts w:asciiTheme="minorHAnsi" w:hAnsiTheme="minorHAnsi" w:cstheme="minorHAnsi"/>
          <w:i/>
          <w:iCs/>
          <w:color w:val="000000" w:themeColor="text1"/>
        </w:rPr>
        <w:t>Sumak</w:t>
      </w:r>
      <w:proofErr w:type="spellEnd"/>
      <w:r w:rsidRPr="00DB1755">
        <w:rPr>
          <w:rFonts w:asciiTheme="minorHAnsi" w:hAnsiTheme="minorHAnsi" w:cstheme="minorHAnsi"/>
          <w:i/>
          <w:iCs/>
          <w:color w:val="000000" w:themeColor="text1"/>
        </w:rPr>
        <w:t xml:space="preserve"> </w:t>
      </w:r>
      <w:proofErr w:type="spellStart"/>
      <w:r w:rsidRPr="00DB1755">
        <w:rPr>
          <w:rFonts w:asciiTheme="minorHAnsi" w:hAnsiTheme="minorHAnsi" w:cstheme="minorHAnsi"/>
          <w:i/>
          <w:iCs/>
          <w:color w:val="000000" w:themeColor="text1"/>
        </w:rPr>
        <w:t>Kawsay</w:t>
      </w:r>
      <w:proofErr w:type="spellEnd"/>
      <w:r w:rsidRPr="00DB1755">
        <w:rPr>
          <w:rFonts w:asciiTheme="minorHAnsi" w:hAnsiTheme="minorHAnsi" w:cstheme="minorHAnsi"/>
          <w:color w:val="000000" w:themeColor="text1"/>
        </w:rPr>
        <w:t>/</w:t>
      </w:r>
      <w:r w:rsidRPr="00DB1755">
        <w:rPr>
          <w:rFonts w:asciiTheme="minorHAnsi" w:hAnsiTheme="minorHAnsi" w:cstheme="minorHAnsi"/>
          <w:i/>
          <w:iCs/>
          <w:color w:val="000000" w:themeColor="text1"/>
        </w:rPr>
        <w:t xml:space="preserve">Suma </w:t>
      </w:r>
      <w:proofErr w:type="spellStart"/>
      <w:r w:rsidRPr="00DB1755">
        <w:rPr>
          <w:rFonts w:asciiTheme="minorHAnsi" w:hAnsiTheme="minorHAnsi" w:cstheme="minorHAnsi"/>
          <w:i/>
          <w:iCs/>
          <w:color w:val="000000" w:themeColor="text1"/>
        </w:rPr>
        <w:t>Qamaña</w:t>
      </w:r>
      <w:proofErr w:type="spellEnd"/>
      <w:r w:rsidRPr="00DB1755">
        <w:rPr>
          <w:rFonts w:asciiTheme="minorHAnsi" w:hAnsiTheme="minorHAnsi" w:cstheme="minorHAnsi"/>
          <w:color w:val="000000" w:themeColor="text1"/>
        </w:rPr>
        <w:t xml:space="preserve"> como una alternativa a los modelos de desarrollo dominantes. Finalmente, estos conceptos fueron incorporados en las asambleas constituyentes de Bolivia y Ecuador, y quedaron plasmados en las respectivas constituciones de ambos países (Hidalgo-Capitán, 2012 en Cardoso-Ruiz </w:t>
      </w:r>
      <w:proofErr w:type="spellStart"/>
      <w:r w:rsidRPr="00DB1755">
        <w:rPr>
          <w:rFonts w:asciiTheme="minorHAnsi" w:hAnsiTheme="minorHAnsi" w:cstheme="minorHAnsi"/>
          <w:color w:val="000000" w:themeColor="text1"/>
        </w:rPr>
        <w:t>et.al</w:t>
      </w:r>
      <w:proofErr w:type="spellEnd"/>
      <w:r w:rsidRPr="00DB1755">
        <w:rPr>
          <w:rFonts w:asciiTheme="minorHAnsi" w:hAnsiTheme="minorHAnsi" w:cstheme="minorHAnsi"/>
          <w:color w:val="000000" w:themeColor="text1"/>
        </w:rPr>
        <w:t>., 2016).</w:t>
      </w:r>
    </w:p>
    <w:p w14:paraId="17C42541" w14:textId="77777777" w:rsidR="00066093" w:rsidRPr="00DB1755" w:rsidRDefault="00066093" w:rsidP="00066093">
      <w:pPr>
        <w:spacing w:after="0" w:line="276" w:lineRule="auto"/>
        <w:jc w:val="both"/>
        <w:rPr>
          <w:rFonts w:asciiTheme="minorHAnsi" w:hAnsiTheme="minorHAnsi" w:cstheme="minorHAnsi"/>
          <w:b/>
          <w:bCs/>
          <w:color w:val="000000" w:themeColor="text1"/>
        </w:rPr>
      </w:pPr>
    </w:p>
    <w:p w14:paraId="5AD5E430" w14:textId="77777777" w:rsidR="00066093" w:rsidRDefault="00066093" w:rsidP="00066093">
      <w:pPr>
        <w:autoSpaceDE w:val="0"/>
        <w:autoSpaceDN w:val="0"/>
        <w:adjustRightInd w:val="0"/>
        <w:spacing w:after="0" w:line="276" w:lineRule="auto"/>
        <w:jc w:val="both"/>
        <w:rPr>
          <w:rFonts w:asciiTheme="minorHAnsi" w:hAnsiTheme="minorHAnsi" w:cstheme="minorHAnsi"/>
          <w:color w:val="000000" w:themeColor="text1"/>
        </w:rPr>
      </w:pPr>
      <w:r w:rsidRPr="00DB1755">
        <w:rPr>
          <w:rFonts w:asciiTheme="minorHAnsi" w:hAnsiTheme="minorHAnsi" w:cstheme="minorHAnsi"/>
          <w:color w:val="000000" w:themeColor="text1"/>
        </w:rPr>
        <w:t>El enfoque de buen vivir se refiere a una visión ética de una vida digna, en la cual el valor fundamental es el respeto por la vida y la naturaleza. Según este enfoque, la naturaleza no es considerada como un objeto, sino como un sujeto, y todos los seres vivos, incluyendo a las personas, son entendidos como miembros de una comunidad. El enfoque de buen vivir se presenta como una reacción contra la materialización y el consumismo, argumentando que los valores de la vida no pueden reducirse únicamente a beneficios económicos. Se enfatizan otros principios y formas de valorizar y darle sentido a la vida, poniendo en limitada importancia el consumo y la propiedad individuales, y destacando la inclusión de todos y la armonía de los sentimientos.</w:t>
      </w:r>
    </w:p>
    <w:p w14:paraId="5A9FDA68" w14:textId="77777777" w:rsidR="00066093" w:rsidRPr="00DB1755" w:rsidRDefault="00066093" w:rsidP="00066093">
      <w:pPr>
        <w:autoSpaceDE w:val="0"/>
        <w:autoSpaceDN w:val="0"/>
        <w:adjustRightInd w:val="0"/>
        <w:spacing w:after="0" w:line="276" w:lineRule="auto"/>
        <w:jc w:val="both"/>
        <w:rPr>
          <w:rFonts w:asciiTheme="minorHAnsi" w:hAnsiTheme="minorHAnsi" w:cstheme="minorHAnsi"/>
          <w:color w:val="000000" w:themeColor="text1"/>
        </w:rPr>
      </w:pPr>
    </w:p>
    <w:p w14:paraId="418AA0DF" w14:textId="77777777" w:rsidR="00066093" w:rsidRDefault="00066093" w:rsidP="00066093">
      <w:pPr>
        <w:autoSpaceDE w:val="0"/>
        <w:autoSpaceDN w:val="0"/>
        <w:adjustRightInd w:val="0"/>
        <w:spacing w:after="0" w:line="276" w:lineRule="auto"/>
        <w:jc w:val="both"/>
        <w:rPr>
          <w:rFonts w:asciiTheme="minorHAnsi" w:hAnsiTheme="minorHAnsi" w:cstheme="minorHAnsi"/>
          <w:color w:val="000000" w:themeColor="text1"/>
        </w:rPr>
      </w:pPr>
      <w:r w:rsidRPr="00DB1755">
        <w:rPr>
          <w:rFonts w:asciiTheme="minorHAnsi" w:hAnsiTheme="minorHAnsi" w:cstheme="minorHAnsi"/>
          <w:color w:val="000000" w:themeColor="text1"/>
        </w:rPr>
        <w:t>Los pueblos originarios andinos, amazónicos y costeños han desarrollado formas y modos de concebir el mundo, basados en su relación con la naturaleza, la tierra y el territorio. Su forma de vida se basa en actividades productivas y sociales que les permiten satisfacer sus necesidades biológicas, sociales y espirituales a partir de los recursos que les ofrece el territorio. Para estos pueblos, el territorio no es solo un espacio físico con recursos naturales, sino que también es parte de su identidad colectiva, base material de su cultura y fundamento de su espiritualidad. Estos pueblos tienen una visión "socio natural" en la que las relaciones humanas se extienden a la naturaleza y a los seres que la habitan (PAEPAR, 2018).</w:t>
      </w:r>
    </w:p>
    <w:p w14:paraId="7E4A63B9" w14:textId="77777777" w:rsidR="00066093" w:rsidRPr="00DB1755" w:rsidRDefault="00066093" w:rsidP="00066093">
      <w:pPr>
        <w:autoSpaceDE w:val="0"/>
        <w:autoSpaceDN w:val="0"/>
        <w:adjustRightInd w:val="0"/>
        <w:spacing w:after="0" w:line="276" w:lineRule="auto"/>
        <w:jc w:val="both"/>
        <w:rPr>
          <w:rFonts w:asciiTheme="minorHAnsi" w:hAnsiTheme="minorHAnsi" w:cstheme="minorHAnsi"/>
          <w:color w:val="000000" w:themeColor="text1"/>
        </w:rPr>
      </w:pPr>
    </w:p>
    <w:p w14:paraId="06E0B2D0" w14:textId="77777777" w:rsidR="00066093" w:rsidRPr="00E1248F" w:rsidRDefault="00066093" w:rsidP="00066093">
      <w:pPr>
        <w:autoSpaceDE w:val="0"/>
        <w:autoSpaceDN w:val="0"/>
        <w:adjustRightInd w:val="0"/>
        <w:spacing w:after="0" w:line="276" w:lineRule="auto"/>
        <w:jc w:val="both"/>
        <w:rPr>
          <w:rFonts w:asciiTheme="minorHAnsi" w:hAnsiTheme="minorHAnsi" w:cstheme="minorHAnsi"/>
          <w:color w:val="000000" w:themeColor="text1"/>
        </w:rPr>
      </w:pPr>
      <w:r w:rsidRPr="00DB1755">
        <w:rPr>
          <w:rFonts w:asciiTheme="minorHAnsi" w:hAnsiTheme="minorHAnsi" w:cstheme="minorHAnsi"/>
          <w:color w:val="000000" w:themeColor="text1"/>
        </w:rPr>
        <w:t>En conclusión, el enfoque de buen vivir implica una visión ética de una vida digna basada en el respeto por la vida y la naturaleza. Rechaza el consumismo y valora otros aspectos de la vida más allá de los beneficios económicos. Además, reconoce la importancia de los pueblos originarios andinos, amazónicos y costeños, y su relación profunda con la naturaleza, la tierra y el territorio. Estos pueblos tienen una visión integral en la que las relaciones humanas se entrelazan con la naturaleza y los seres vivos.</w:t>
      </w:r>
    </w:p>
    <w:p w14:paraId="7C88DA0A" w14:textId="4C09D7B5" w:rsidR="002919DA" w:rsidRDefault="002919DA" w:rsidP="00BE6675">
      <w:pPr>
        <w:spacing w:after="0" w:line="276" w:lineRule="auto"/>
        <w:jc w:val="both"/>
      </w:pPr>
    </w:p>
    <w:p w14:paraId="30A50DAA" w14:textId="36EFFB13" w:rsidR="002919DA" w:rsidRDefault="002919DA" w:rsidP="00BE6675">
      <w:pPr>
        <w:spacing w:after="0" w:line="276" w:lineRule="auto"/>
        <w:jc w:val="both"/>
      </w:pPr>
    </w:p>
    <w:commentRangeEnd w:id="728"/>
    <w:p w14:paraId="2F7FCA71" w14:textId="42CDD2E1" w:rsidR="002919DA" w:rsidRDefault="00B64FCD" w:rsidP="00BE6675">
      <w:pPr>
        <w:spacing w:after="0" w:line="276" w:lineRule="auto"/>
        <w:jc w:val="both"/>
      </w:pPr>
      <w:r>
        <w:rPr>
          <w:rStyle w:val="Refdecomentario"/>
          <w:rFonts w:eastAsiaTheme="minorHAnsi"/>
        </w:rPr>
        <w:commentReference w:id="728"/>
      </w:r>
    </w:p>
    <w:p w14:paraId="6D1FDDF9" w14:textId="3EC31BA8" w:rsidR="002919DA" w:rsidRDefault="002919DA" w:rsidP="00BE6675">
      <w:pPr>
        <w:spacing w:after="0" w:line="276" w:lineRule="auto"/>
        <w:jc w:val="both"/>
      </w:pPr>
    </w:p>
    <w:p w14:paraId="5E08DCC3" w14:textId="3F28DDEF" w:rsidR="002919DA" w:rsidRDefault="002919DA" w:rsidP="00BE6675">
      <w:pPr>
        <w:spacing w:after="0" w:line="276" w:lineRule="auto"/>
        <w:jc w:val="both"/>
      </w:pPr>
    </w:p>
    <w:p w14:paraId="1DD6F278" w14:textId="29D6B400" w:rsidR="002919DA" w:rsidRDefault="002919DA" w:rsidP="00BE6675">
      <w:pPr>
        <w:spacing w:after="0" w:line="276" w:lineRule="auto"/>
        <w:jc w:val="both"/>
      </w:pPr>
    </w:p>
    <w:p w14:paraId="2CC43586" w14:textId="07611286" w:rsidR="002919DA" w:rsidRDefault="002919DA" w:rsidP="00BE6675">
      <w:pPr>
        <w:spacing w:after="0" w:line="276" w:lineRule="auto"/>
        <w:jc w:val="both"/>
      </w:pPr>
    </w:p>
    <w:p w14:paraId="321055C1" w14:textId="52D704E9" w:rsidR="002919DA" w:rsidRDefault="002919DA" w:rsidP="00BE6675">
      <w:pPr>
        <w:spacing w:after="0" w:line="276" w:lineRule="auto"/>
        <w:jc w:val="both"/>
      </w:pPr>
    </w:p>
    <w:p w14:paraId="1DE446DF" w14:textId="52856E30" w:rsidR="002919DA" w:rsidRDefault="002919DA" w:rsidP="00BE6675">
      <w:pPr>
        <w:spacing w:after="0" w:line="276" w:lineRule="auto"/>
        <w:jc w:val="both"/>
      </w:pPr>
    </w:p>
    <w:bookmarkStart w:id="729" w:name="_BIBLIOGRAFÍA" w:displacedByCustomXml="next"/>
    <w:bookmarkEnd w:id="729" w:displacedByCustomXml="next"/>
    <w:bookmarkStart w:id="730" w:name="_Toc137231245" w:displacedByCustomXml="next"/>
    <w:sdt>
      <w:sdtPr>
        <w:tag w:val="goog_rdk_76"/>
        <w:id w:val="1070158009"/>
      </w:sdtPr>
      <w:sdtEndPr>
        <w:rPr>
          <w:color w:val="44546A" w:themeColor="text2"/>
        </w:rPr>
      </w:sdtEndPr>
      <w:sdtContent>
        <w:p w14:paraId="000013AE" w14:textId="1B1E8978" w:rsidR="009D0D6F" w:rsidRPr="00C57E0C" w:rsidRDefault="00000000" w:rsidP="00265FD0">
          <w:pPr>
            <w:pStyle w:val="Ttulo1"/>
            <w:numPr>
              <w:ilvl w:val="0"/>
              <w:numId w:val="2"/>
            </w:numPr>
            <w:rPr>
              <w:color w:val="44546A" w:themeColor="text2"/>
            </w:rPr>
          </w:pPr>
          <w:hyperlink w:anchor="_BIBLIOGRAFÍA" w:history="1">
            <w:bookmarkStart w:id="731" w:name="_Toc143624319"/>
            <w:r w:rsidR="0094762E" w:rsidRPr="00632568">
              <w:rPr>
                <w:color w:val="44546A" w:themeColor="text2"/>
              </w:rPr>
              <w:t>BIBLIOGRAFÍA</w:t>
            </w:r>
          </w:hyperlink>
        </w:p>
      </w:sdtContent>
    </w:sdt>
    <w:bookmarkEnd w:id="731" w:displacedByCustomXml="prev"/>
    <w:bookmarkEnd w:id="730" w:displacedByCustomXml="prev"/>
    <w:p w14:paraId="60D0AF0F" w14:textId="232D3B33" w:rsidR="00CA31C9" w:rsidRPr="00CA31C9" w:rsidRDefault="00CA31C9" w:rsidP="003A41C1">
      <w:pPr>
        <w:numPr>
          <w:ilvl w:val="0"/>
          <w:numId w:val="76"/>
        </w:numPr>
        <w:pBdr>
          <w:top w:val="nil"/>
          <w:left w:val="nil"/>
          <w:bottom w:val="nil"/>
          <w:right w:val="nil"/>
          <w:between w:val="nil"/>
        </w:pBdr>
        <w:spacing w:before="120" w:after="120"/>
        <w:jc w:val="both"/>
        <w:rPr>
          <w:rFonts w:asciiTheme="minorHAnsi" w:hAnsiTheme="minorHAnsi" w:cstheme="minorHAnsi"/>
        </w:rPr>
      </w:pPr>
      <w:proofErr w:type="spellStart"/>
      <w:r>
        <w:rPr>
          <w:rFonts w:asciiTheme="minorHAnsi" w:hAnsiTheme="minorHAnsi" w:cstheme="minorHAnsi"/>
        </w:rPr>
        <w:t>Abramovich</w:t>
      </w:r>
      <w:proofErr w:type="spellEnd"/>
      <w:r>
        <w:rPr>
          <w:rFonts w:asciiTheme="minorHAnsi" w:hAnsiTheme="minorHAnsi" w:cstheme="minorHAnsi"/>
        </w:rPr>
        <w:t xml:space="preserve">, V. (200). </w:t>
      </w:r>
      <w:r w:rsidRPr="00CA31C9">
        <w:rPr>
          <w:rFonts w:asciiTheme="minorHAnsi" w:hAnsiTheme="minorHAnsi" w:cstheme="minorHAnsi"/>
        </w:rPr>
        <w:t>La situación de los derechos humanos en América Latina</w:t>
      </w:r>
      <w:r>
        <w:rPr>
          <w:rFonts w:asciiTheme="minorHAnsi" w:hAnsiTheme="minorHAnsi" w:cstheme="minorHAnsi"/>
        </w:rPr>
        <w:t xml:space="preserve">. </w:t>
      </w:r>
      <w:r w:rsidRPr="00CA31C9">
        <w:rPr>
          <w:rFonts w:asciiTheme="minorHAnsi" w:hAnsiTheme="minorHAnsi" w:cstheme="minorHAnsi"/>
        </w:rPr>
        <w:t xml:space="preserve">Panel </w:t>
      </w:r>
      <w:r>
        <w:rPr>
          <w:rFonts w:asciiTheme="minorHAnsi" w:hAnsiTheme="minorHAnsi" w:cstheme="minorHAnsi"/>
        </w:rPr>
        <w:t>“</w:t>
      </w:r>
      <w:r w:rsidRPr="00CA31C9">
        <w:rPr>
          <w:rFonts w:asciiTheme="minorHAnsi" w:hAnsiTheme="minorHAnsi" w:cstheme="minorHAnsi"/>
        </w:rPr>
        <w:t>Derechos Humanos, Autoritarismo y Democracia. Los aprendizajes de la lucha por los derechos humanos para intervenir en los problemas del presente</w:t>
      </w:r>
      <w:r>
        <w:rPr>
          <w:rFonts w:asciiTheme="minorHAnsi" w:hAnsiTheme="minorHAnsi" w:cstheme="minorHAnsi"/>
        </w:rPr>
        <w:t>”.</w:t>
      </w:r>
      <w:r w:rsidRPr="00CA31C9">
        <w:rPr>
          <w:rFonts w:asciiTheme="minorHAnsi" w:hAnsiTheme="minorHAnsi" w:cstheme="minorHAnsi"/>
        </w:rPr>
        <w:t xml:space="preserve"> Buenos Aires</w:t>
      </w:r>
      <w:r>
        <w:rPr>
          <w:rFonts w:asciiTheme="minorHAnsi" w:hAnsiTheme="minorHAnsi" w:cstheme="minorHAnsi"/>
        </w:rPr>
        <w:t xml:space="preserve">. </w:t>
      </w:r>
      <w:hyperlink r:id="rId93" w:history="1">
        <w:r w:rsidRPr="00174D60">
          <w:rPr>
            <w:rStyle w:val="Hipervnculo"/>
            <w:rFonts w:asciiTheme="minorHAnsi" w:hAnsiTheme="minorHAnsi" w:cstheme="minorHAnsi"/>
          </w:rPr>
          <w:t>https://www.memoriaabierta.org.ar/materiales/pdf/panel.v.abramovich.pdf</w:t>
        </w:r>
      </w:hyperlink>
      <w:r>
        <w:rPr>
          <w:rFonts w:asciiTheme="minorHAnsi" w:hAnsiTheme="minorHAnsi" w:cstheme="minorHAnsi"/>
        </w:rPr>
        <w:t xml:space="preserve"> </w:t>
      </w:r>
    </w:p>
    <w:p w14:paraId="547A09D0" w14:textId="450B628E"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Abrego, J., Morales, E., &amp; Pacheco, I. (2018). </w:t>
      </w:r>
      <w:r w:rsidRPr="00474012">
        <w:rPr>
          <w:rFonts w:asciiTheme="minorHAnsi" w:hAnsiTheme="minorHAnsi" w:cstheme="minorHAnsi"/>
          <w:i/>
          <w:color w:val="000000"/>
          <w:highlight w:val="white"/>
        </w:rPr>
        <w:t xml:space="preserve">Informe de Adjuntía </w:t>
      </w:r>
      <w:proofErr w:type="spellStart"/>
      <w:r w:rsidRPr="00474012">
        <w:rPr>
          <w:rFonts w:asciiTheme="minorHAnsi" w:hAnsiTheme="minorHAnsi" w:cstheme="minorHAnsi"/>
          <w:i/>
          <w:color w:val="000000"/>
          <w:highlight w:val="white"/>
        </w:rPr>
        <w:t>N°</w:t>
      </w:r>
      <w:proofErr w:type="spellEnd"/>
      <w:r w:rsidRPr="00474012">
        <w:rPr>
          <w:rFonts w:asciiTheme="minorHAnsi" w:hAnsiTheme="minorHAnsi" w:cstheme="minorHAnsi"/>
          <w:i/>
          <w:color w:val="000000"/>
          <w:highlight w:val="white"/>
        </w:rPr>
        <w:t xml:space="preserve"> 002-2018-DP/AMASPPI/PPI. El Largo Camino Hacia La Titulación de Las Comunidades Campesinas y Nativas</w:t>
      </w:r>
      <w:r w:rsidRPr="00474012">
        <w:rPr>
          <w:rFonts w:asciiTheme="minorHAnsi" w:hAnsiTheme="minorHAnsi" w:cstheme="minorHAnsi"/>
          <w:color w:val="000000"/>
          <w:highlight w:val="white"/>
        </w:rPr>
        <w:t xml:space="preserve">. Defensoría del Pueblo. </w:t>
      </w:r>
      <w:hyperlink r:id="rId94">
        <w:r w:rsidRPr="00474012">
          <w:rPr>
            <w:rFonts w:asciiTheme="minorHAnsi" w:hAnsiTheme="minorHAnsi" w:cstheme="minorHAnsi"/>
            <w:color w:val="000000"/>
            <w:highlight w:val="white"/>
            <w:u w:val="single"/>
          </w:rPr>
          <w:t>https://t.ly/_DCi</w:t>
        </w:r>
      </w:hyperlink>
    </w:p>
    <w:p w14:paraId="68D75F01"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ACODECOSPAT. (2013). </w:t>
      </w:r>
      <w:r w:rsidRPr="00474012">
        <w:rPr>
          <w:rFonts w:asciiTheme="minorHAnsi" w:hAnsiTheme="minorHAnsi" w:cstheme="minorHAnsi"/>
          <w:i/>
          <w:color w:val="000000"/>
          <w:highlight w:val="white"/>
        </w:rPr>
        <w:t xml:space="preserve">Visión de vida plena: Propuesta de trabajo para comisión multisectorial que atienda problemas del pueblo </w:t>
      </w:r>
      <w:proofErr w:type="spellStart"/>
      <w:r w:rsidRPr="00474012">
        <w:rPr>
          <w:rFonts w:asciiTheme="minorHAnsi" w:hAnsiTheme="minorHAnsi" w:cstheme="minorHAnsi"/>
          <w:i/>
          <w:color w:val="000000"/>
          <w:highlight w:val="white"/>
        </w:rPr>
        <w:t>Kukama</w:t>
      </w:r>
      <w:proofErr w:type="spellEnd"/>
      <w:r w:rsidRPr="00474012">
        <w:rPr>
          <w:rFonts w:asciiTheme="minorHAnsi" w:hAnsiTheme="minorHAnsi" w:cstheme="minorHAnsi"/>
          <w:i/>
          <w:color w:val="000000"/>
          <w:highlight w:val="white"/>
        </w:rPr>
        <w:t xml:space="preserve"> </w:t>
      </w:r>
      <w:proofErr w:type="spellStart"/>
      <w:r w:rsidRPr="00474012">
        <w:rPr>
          <w:rFonts w:asciiTheme="minorHAnsi" w:hAnsiTheme="minorHAnsi" w:cstheme="minorHAnsi"/>
          <w:i/>
          <w:color w:val="000000"/>
          <w:highlight w:val="white"/>
        </w:rPr>
        <w:t>Kukamiria</w:t>
      </w:r>
      <w:proofErr w:type="spellEnd"/>
      <w:r w:rsidRPr="00474012">
        <w:rPr>
          <w:rFonts w:asciiTheme="minorHAnsi" w:hAnsiTheme="minorHAnsi" w:cstheme="minorHAnsi"/>
          <w:i/>
          <w:color w:val="000000"/>
          <w:highlight w:val="white"/>
        </w:rPr>
        <w:t xml:space="preserve"> en base a visión de vida plena</w:t>
      </w:r>
      <w:r w:rsidRPr="00474012">
        <w:rPr>
          <w:rFonts w:asciiTheme="minorHAnsi" w:hAnsiTheme="minorHAnsi" w:cstheme="minorHAnsi"/>
          <w:color w:val="000000"/>
          <w:highlight w:val="white"/>
        </w:rPr>
        <w:t xml:space="preserve">. </w:t>
      </w:r>
      <w:hyperlink r:id="rId95">
        <w:r w:rsidRPr="00474012">
          <w:rPr>
            <w:rFonts w:asciiTheme="minorHAnsi" w:hAnsiTheme="minorHAnsi" w:cstheme="minorHAnsi"/>
            <w:color w:val="000000"/>
            <w:highlight w:val="white"/>
            <w:u w:val="single"/>
          </w:rPr>
          <w:t>https://rb.gy/yolj5j</w:t>
        </w:r>
      </w:hyperlink>
    </w:p>
    <w:p w14:paraId="29649F87"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proofErr w:type="spellStart"/>
      <w:r w:rsidRPr="00474012">
        <w:rPr>
          <w:rFonts w:asciiTheme="minorHAnsi" w:hAnsiTheme="minorHAnsi" w:cstheme="minorHAnsi"/>
          <w:color w:val="000000"/>
        </w:rPr>
        <w:t>Allegrini</w:t>
      </w:r>
      <w:proofErr w:type="spellEnd"/>
      <w:r w:rsidRPr="00474012">
        <w:rPr>
          <w:rFonts w:asciiTheme="minorHAnsi" w:hAnsiTheme="minorHAnsi" w:cstheme="minorHAnsi"/>
          <w:color w:val="000000"/>
        </w:rPr>
        <w:t xml:space="preserve">, G. O. (2003). </w:t>
      </w:r>
      <w:r w:rsidRPr="00474012">
        <w:rPr>
          <w:rFonts w:asciiTheme="minorHAnsi" w:hAnsiTheme="minorHAnsi" w:cstheme="minorHAnsi"/>
          <w:i/>
          <w:color w:val="000000"/>
        </w:rPr>
        <w:t>Desarrollo local, educación e identidad cultural.</w:t>
      </w:r>
      <w:r w:rsidRPr="00474012">
        <w:rPr>
          <w:rFonts w:asciiTheme="minorHAnsi" w:hAnsiTheme="minorHAnsi" w:cstheme="minorHAnsi"/>
          <w:color w:val="000000"/>
        </w:rPr>
        <w:t xml:space="preserve"> Estudios sobre educación, 67-83.</w:t>
      </w:r>
    </w:p>
    <w:p w14:paraId="1448C2AE" w14:textId="77777777" w:rsidR="00A66A6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AIDESEP. (s/f). </w:t>
      </w:r>
      <w:r w:rsidRPr="00474012">
        <w:rPr>
          <w:rFonts w:asciiTheme="minorHAnsi" w:hAnsiTheme="minorHAnsi" w:cstheme="minorHAnsi"/>
          <w:i/>
          <w:color w:val="000000"/>
          <w:highlight w:val="white"/>
        </w:rPr>
        <w:t>AIDESEP, Asociación Interétnica de Desarrollo de la Selva Peruana</w:t>
      </w:r>
      <w:r w:rsidRPr="00474012">
        <w:rPr>
          <w:rFonts w:asciiTheme="minorHAnsi" w:hAnsiTheme="minorHAnsi" w:cstheme="minorHAnsi"/>
          <w:color w:val="000000"/>
          <w:highlight w:val="white"/>
        </w:rPr>
        <w:t xml:space="preserve">. Recuperado el 17 de febrero de 2023, de </w:t>
      </w:r>
      <w:hyperlink r:id="rId96">
        <w:r w:rsidRPr="00474012">
          <w:rPr>
            <w:rFonts w:asciiTheme="minorHAnsi" w:hAnsiTheme="minorHAnsi" w:cstheme="minorHAnsi"/>
            <w:color w:val="000000"/>
            <w:highlight w:val="white"/>
            <w:u w:val="single"/>
          </w:rPr>
          <w:t>https://aidesep.org.pe/</w:t>
        </w:r>
      </w:hyperlink>
    </w:p>
    <w:p w14:paraId="46614F5F" w14:textId="77777777" w:rsidR="00A66A6F" w:rsidRPr="00C509AC"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C509AC">
        <w:rPr>
          <w:rFonts w:asciiTheme="minorHAnsi" w:hAnsiTheme="minorHAnsi" w:cstheme="minorHAnsi"/>
          <w:lang w:val="es-419"/>
        </w:rPr>
        <w:t xml:space="preserve">AIDESEP (2021). Títulos de comunidades nativas estancados por el PTRT3. https://aidesep.org.pe/noticias/titulos-de-comunidades-nativas-estancados-por-el-ptrt3/ </w:t>
      </w:r>
    </w:p>
    <w:p w14:paraId="1E2ED844" w14:textId="77777777" w:rsidR="00A66A6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rPr>
        <w:t xml:space="preserve">Albertos y Georgina Raygada, C. (8 de agosto de 2018). </w:t>
      </w:r>
      <w:r w:rsidRPr="00474012">
        <w:rPr>
          <w:rFonts w:asciiTheme="minorHAnsi" w:hAnsiTheme="minorHAnsi" w:cstheme="minorHAnsi"/>
          <w:i/>
          <w:color w:val="000000"/>
        </w:rPr>
        <w:t>Desarrollo sostenible de los pueblos indígenas: con ellos, para ellos</w:t>
      </w:r>
      <w:r w:rsidRPr="00474012">
        <w:rPr>
          <w:rFonts w:asciiTheme="minorHAnsi" w:hAnsiTheme="minorHAnsi" w:cstheme="minorHAnsi"/>
          <w:color w:val="000000"/>
        </w:rPr>
        <w:t xml:space="preserve">. Ediciones EL PAÍS S.L.  </w:t>
      </w:r>
      <w:hyperlink r:id="rId97">
        <w:r w:rsidRPr="00474012">
          <w:rPr>
            <w:rFonts w:asciiTheme="minorHAnsi" w:hAnsiTheme="minorHAnsi" w:cstheme="minorHAnsi"/>
            <w:color w:val="0563C1"/>
            <w:u w:val="single"/>
          </w:rPr>
          <w:t>https://elpais.com/elpais/2018/08/06/planeta_futuro/1533549215_113285.html</w:t>
        </w:r>
      </w:hyperlink>
    </w:p>
    <w:p w14:paraId="062B59A3" w14:textId="77777777" w:rsidR="00A66A6F" w:rsidRPr="009B3E89"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9B3E89">
        <w:rPr>
          <w:lang w:val="es-419"/>
        </w:rPr>
        <w:t xml:space="preserve">Alfonso, A., &amp; </w:t>
      </w:r>
      <w:proofErr w:type="spellStart"/>
      <w:r w:rsidRPr="009B3E89">
        <w:rPr>
          <w:lang w:val="es-419"/>
        </w:rPr>
        <w:t>Jumpa</w:t>
      </w:r>
      <w:proofErr w:type="spellEnd"/>
      <w:r w:rsidRPr="009B3E89">
        <w:rPr>
          <w:lang w:val="es-419"/>
        </w:rPr>
        <w:t>, P. (s/f). LA JUSTICIA COMUNAL O JUSTICIA INDÍGENA EN EL DERECHO INTERNACIONAL. ANÁLISIS DEL ARTÍCULO 9o DEL CONVENIO 169 DE LA OIT. Iusintergentes.com. Recuperado el 14 de julio de 2023, de https://www.iusintergentes.com/_files/ugd/738a2d_b315825f1be347e2a2e8d17988175b49.pdf</w:t>
      </w:r>
    </w:p>
    <w:p w14:paraId="481A66C8"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rPr>
        <w:t xml:space="preserve">Alto Comisionado de las Naciones Unidas para los Derechos Humanos (2012). </w:t>
      </w:r>
      <w:r w:rsidRPr="00474012">
        <w:rPr>
          <w:rFonts w:asciiTheme="minorHAnsi" w:hAnsiTheme="minorHAnsi" w:cstheme="minorHAnsi"/>
          <w:i/>
          <w:color w:val="000000"/>
        </w:rPr>
        <w:t>Directrices de Protección para los Pueblos Indígenas en Aislamiento y en Contacto Inicial de la Región Amazónica, el Gran Chaco y la Región Oriental de Paraguay</w:t>
      </w:r>
      <w:r w:rsidRPr="00474012">
        <w:rPr>
          <w:rFonts w:asciiTheme="minorHAnsi" w:hAnsiTheme="minorHAnsi" w:cstheme="minorHAnsi"/>
          <w:color w:val="000000"/>
        </w:rPr>
        <w:t xml:space="preserve">. </w:t>
      </w:r>
      <w:hyperlink r:id="rId98">
        <w:r w:rsidRPr="00474012">
          <w:rPr>
            <w:rFonts w:asciiTheme="minorHAnsi" w:hAnsiTheme="minorHAnsi" w:cstheme="minorHAnsi"/>
            <w:color w:val="0563C1"/>
            <w:u w:val="single"/>
          </w:rPr>
          <w:t>https://centroderecursos.cultura.pe/sites/default/files/rb/pdf/Directrices%20de%20proteccion%20para%20los%20pueblos%20indigenas%20en%20aislamiento%20y%20en%20contacto%20inicial.pdf</w:t>
        </w:r>
      </w:hyperlink>
      <w:r w:rsidRPr="00474012">
        <w:rPr>
          <w:rFonts w:asciiTheme="minorHAnsi" w:hAnsiTheme="minorHAnsi" w:cstheme="minorHAnsi"/>
          <w:color w:val="000000"/>
        </w:rPr>
        <w:t xml:space="preserve"> </w:t>
      </w:r>
    </w:p>
    <w:p w14:paraId="37E5D2B6" w14:textId="77777777" w:rsidR="00A66A6F" w:rsidRPr="00474012" w:rsidRDefault="00A66A6F" w:rsidP="003A41C1">
      <w:pPr>
        <w:widowControl w:val="0"/>
        <w:numPr>
          <w:ilvl w:val="0"/>
          <w:numId w:val="76"/>
        </w:numPr>
        <w:pBdr>
          <w:top w:val="nil"/>
          <w:left w:val="nil"/>
          <w:bottom w:val="nil"/>
          <w:right w:val="nil"/>
          <w:between w:val="nil"/>
        </w:pBdr>
        <w:spacing w:before="120" w:after="120"/>
        <w:ind w:right="43"/>
        <w:jc w:val="both"/>
        <w:rPr>
          <w:rFonts w:asciiTheme="minorHAnsi" w:hAnsiTheme="minorHAnsi" w:cstheme="minorHAnsi"/>
          <w:color w:val="000000"/>
        </w:rPr>
      </w:pPr>
      <w:r w:rsidRPr="00474012">
        <w:rPr>
          <w:rFonts w:asciiTheme="minorHAnsi" w:hAnsiTheme="minorHAnsi" w:cstheme="minorHAnsi"/>
          <w:color w:val="000000"/>
          <w:highlight w:val="white"/>
        </w:rPr>
        <w:t>Andina. (2016). </w:t>
      </w:r>
      <w:r w:rsidRPr="00474012">
        <w:rPr>
          <w:rFonts w:asciiTheme="minorHAnsi" w:hAnsiTheme="minorHAnsi" w:cstheme="minorHAnsi"/>
          <w:i/>
          <w:color w:val="000000"/>
          <w:highlight w:val="white"/>
        </w:rPr>
        <w:t>Con registro de marcas productores de Huancavelica mejorarán competitividad gracias a capacitación de Indecopi [Nota de prensa]</w:t>
      </w:r>
      <w:r w:rsidRPr="00474012">
        <w:rPr>
          <w:rFonts w:asciiTheme="minorHAnsi" w:hAnsiTheme="minorHAnsi" w:cstheme="minorHAnsi"/>
          <w:color w:val="000000"/>
          <w:highlight w:val="white"/>
        </w:rPr>
        <w:t xml:space="preserve">. Andina. Agencia Peruana de Noticias. </w:t>
      </w:r>
      <w:hyperlink r:id="rId99">
        <w:r w:rsidRPr="00474012">
          <w:rPr>
            <w:rFonts w:asciiTheme="minorHAnsi" w:hAnsiTheme="minorHAnsi" w:cstheme="minorHAnsi"/>
            <w:color w:val="000000"/>
            <w:highlight w:val="white"/>
            <w:u w:val="single"/>
          </w:rPr>
          <w:t>https://rb.gy/c4rl8q</w:t>
        </w:r>
      </w:hyperlink>
    </w:p>
    <w:p w14:paraId="06D1519C" w14:textId="77777777" w:rsidR="00A66A6F" w:rsidRPr="00474012" w:rsidRDefault="00A66A6F" w:rsidP="003A41C1">
      <w:pPr>
        <w:widowControl w:val="0"/>
        <w:numPr>
          <w:ilvl w:val="0"/>
          <w:numId w:val="76"/>
        </w:numPr>
        <w:pBdr>
          <w:top w:val="nil"/>
          <w:left w:val="nil"/>
          <w:bottom w:val="nil"/>
          <w:right w:val="nil"/>
          <w:between w:val="nil"/>
        </w:pBdr>
        <w:spacing w:before="120" w:after="120"/>
        <w:ind w:right="43"/>
        <w:jc w:val="both"/>
        <w:rPr>
          <w:rFonts w:asciiTheme="minorHAnsi" w:hAnsiTheme="minorHAnsi" w:cstheme="minorHAnsi"/>
          <w:color w:val="000000"/>
        </w:rPr>
      </w:pPr>
      <w:r w:rsidRPr="00474012">
        <w:rPr>
          <w:rFonts w:asciiTheme="minorHAnsi" w:hAnsiTheme="minorHAnsi" w:cstheme="minorHAnsi"/>
          <w:color w:val="000000"/>
          <w:highlight w:val="white"/>
        </w:rPr>
        <w:t>Andina. (2016). </w:t>
      </w:r>
      <w:r w:rsidRPr="00474012">
        <w:rPr>
          <w:rFonts w:asciiTheme="minorHAnsi" w:hAnsiTheme="minorHAnsi" w:cstheme="minorHAnsi"/>
          <w:i/>
          <w:color w:val="000000"/>
          <w:highlight w:val="white"/>
        </w:rPr>
        <w:t>Productores de hongos comestibles de Incahuasi crean marca colectiva [Nota de prensa]</w:t>
      </w:r>
      <w:r w:rsidRPr="00474012">
        <w:rPr>
          <w:rFonts w:asciiTheme="minorHAnsi" w:hAnsiTheme="minorHAnsi" w:cstheme="minorHAnsi"/>
          <w:color w:val="000000"/>
          <w:highlight w:val="white"/>
        </w:rPr>
        <w:t xml:space="preserve">. Andina. Agencia Peruana de Noticias. </w:t>
      </w:r>
      <w:hyperlink r:id="rId100">
        <w:r w:rsidRPr="00474012">
          <w:rPr>
            <w:rFonts w:asciiTheme="minorHAnsi" w:hAnsiTheme="minorHAnsi" w:cstheme="minorHAnsi"/>
            <w:color w:val="000000"/>
            <w:highlight w:val="white"/>
            <w:u w:val="single"/>
          </w:rPr>
          <w:t>https://rb.gy/gefx6h</w:t>
        </w:r>
      </w:hyperlink>
    </w:p>
    <w:p w14:paraId="273477B5"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proofErr w:type="spellStart"/>
      <w:r w:rsidRPr="00474012">
        <w:rPr>
          <w:rFonts w:asciiTheme="minorHAnsi" w:hAnsiTheme="minorHAnsi" w:cstheme="minorHAnsi"/>
          <w:color w:val="000000"/>
        </w:rPr>
        <w:t>Ardito</w:t>
      </w:r>
      <w:proofErr w:type="spellEnd"/>
      <w:r w:rsidRPr="00474012">
        <w:rPr>
          <w:rFonts w:asciiTheme="minorHAnsi" w:hAnsiTheme="minorHAnsi" w:cstheme="minorHAnsi"/>
          <w:color w:val="000000"/>
        </w:rPr>
        <w:t xml:space="preserve"> W. (2007) </w:t>
      </w:r>
      <w:r w:rsidRPr="00474012">
        <w:rPr>
          <w:rFonts w:asciiTheme="minorHAnsi" w:hAnsiTheme="minorHAnsi" w:cstheme="minorHAnsi"/>
          <w:i/>
          <w:color w:val="000000"/>
        </w:rPr>
        <w:t>Perú: La criminalización de la protesta en el gobierno de Alan García</w:t>
      </w:r>
      <w:r w:rsidRPr="00474012">
        <w:rPr>
          <w:rFonts w:asciiTheme="minorHAnsi" w:hAnsiTheme="minorHAnsi" w:cstheme="minorHAnsi"/>
          <w:color w:val="000000"/>
        </w:rPr>
        <w:t xml:space="preserve">. </w:t>
      </w:r>
      <w:r w:rsidRPr="00474012">
        <w:rPr>
          <w:rFonts w:asciiTheme="minorHAnsi" w:hAnsiTheme="minorHAnsi" w:cstheme="minorHAnsi"/>
          <w:i/>
          <w:color w:val="000000"/>
        </w:rPr>
        <w:t>[Archivo PDF].</w:t>
      </w:r>
      <w:r w:rsidRPr="00474012">
        <w:rPr>
          <w:rFonts w:asciiTheme="minorHAnsi" w:hAnsiTheme="minorHAnsi" w:cstheme="minorHAnsi"/>
          <w:color w:val="000000"/>
        </w:rPr>
        <w:t xml:space="preserve">  SERVINDI.</w:t>
      </w:r>
    </w:p>
    <w:p w14:paraId="606FCFA0" w14:textId="77777777" w:rsidR="00A83D37"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lang w:val="en-US"/>
        </w:rPr>
      </w:pPr>
      <w:r>
        <w:rPr>
          <w:rFonts w:asciiTheme="minorHAnsi" w:hAnsiTheme="minorHAnsi" w:cstheme="minorHAnsi"/>
        </w:rPr>
        <w:t xml:space="preserve"> </w:t>
      </w:r>
      <w:proofErr w:type="spellStart"/>
      <w:r w:rsidRPr="00C509AC">
        <w:rPr>
          <w:rFonts w:asciiTheme="minorHAnsi" w:hAnsiTheme="minorHAnsi" w:cstheme="minorHAnsi"/>
        </w:rPr>
        <w:t>Askunze</w:t>
      </w:r>
      <w:proofErr w:type="spellEnd"/>
      <w:r w:rsidRPr="00C509AC">
        <w:rPr>
          <w:rFonts w:asciiTheme="minorHAnsi" w:hAnsiTheme="minorHAnsi" w:cstheme="minorHAnsi"/>
        </w:rPr>
        <w:t xml:space="preserve">, C. (2007). Economía Solidaria. Diccionario de Educación para el desarrollo. </w:t>
      </w:r>
      <w:proofErr w:type="spellStart"/>
      <w:r w:rsidRPr="00C509AC">
        <w:rPr>
          <w:rFonts w:asciiTheme="minorHAnsi" w:hAnsiTheme="minorHAnsi" w:cstheme="minorHAnsi"/>
          <w:lang w:val="en-US"/>
        </w:rPr>
        <w:t>Hegoa</w:t>
      </w:r>
      <w:proofErr w:type="spellEnd"/>
      <w:r w:rsidRPr="00C509AC">
        <w:rPr>
          <w:rFonts w:asciiTheme="minorHAnsi" w:hAnsiTheme="minorHAnsi" w:cstheme="minorHAnsi"/>
          <w:lang w:val="en-US"/>
        </w:rPr>
        <w:t>, Bilbao, 107-113.https://www.economiasolidaria.org/sites/default/files/ecosol_dic_ed.pdf</w:t>
      </w:r>
    </w:p>
    <w:p w14:paraId="3778DC8E" w14:textId="74E35D16" w:rsidR="00A83D37" w:rsidRPr="00DC4465" w:rsidRDefault="00A83D37"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DC4465">
        <w:rPr>
          <w:rFonts w:asciiTheme="minorHAnsi" w:hAnsiTheme="minorHAnsi" w:cstheme="minorHAnsi"/>
        </w:rPr>
        <w:t>BID. (2022). ¿</w:t>
      </w:r>
      <w:r w:rsidRPr="00A83D37">
        <w:rPr>
          <w:color w:val="212529"/>
        </w:rPr>
        <w:t>Qué es la interseccionalidad y por qué te importa saberlo</w:t>
      </w:r>
      <w:r w:rsidRPr="00DC4465">
        <w:rPr>
          <w:rFonts w:asciiTheme="minorHAnsi" w:hAnsiTheme="minorHAnsi" w:cstheme="minorHAnsi"/>
        </w:rPr>
        <w:t>? https://blogs.iadb.org/igualdad/es/que-es-interseccionalidad/</w:t>
      </w:r>
    </w:p>
    <w:p w14:paraId="3E83F5AB" w14:textId="736C993C" w:rsidR="00B01DE9" w:rsidRPr="001001E3" w:rsidRDefault="00B01DE9" w:rsidP="003A41C1">
      <w:pPr>
        <w:numPr>
          <w:ilvl w:val="0"/>
          <w:numId w:val="76"/>
        </w:numPr>
        <w:pBdr>
          <w:top w:val="nil"/>
          <w:left w:val="nil"/>
          <w:bottom w:val="nil"/>
          <w:right w:val="nil"/>
          <w:between w:val="nil"/>
        </w:pBdr>
        <w:spacing w:before="120" w:after="120"/>
        <w:jc w:val="both"/>
        <w:rPr>
          <w:rFonts w:asciiTheme="minorHAnsi" w:hAnsiTheme="minorHAnsi" w:cstheme="minorHAnsi"/>
          <w:lang w:val="en-US"/>
        </w:rPr>
      </w:pPr>
      <w:r w:rsidRPr="001001E3">
        <w:rPr>
          <w:rFonts w:asciiTheme="minorHAnsi" w:hAnsiTheme="minorHAnsi" w:cstheme="minorHAnsi"/>
        </w:rPr>
        <w:t xml:space="preserve">Borjas, J. (2020). </w:t>
      </w:r>
      <w:r>
        <w:t>La pandemia detrás de la pandemia: Muerte de las y los defensores indígenas</w:t>
      </w:r>
      <w:r w:rsidR="001001E3">
        <w:t xml:space="preserve">. DAR. </w:t>
      </w:r>
      <w:hyperlink r:id="rId101" w:history="1">
        <w:r w:rsidR="001001E3" w:rsidRPr="00321D33">
          <w:rPr>
            <w:rStyle w:val="Hipervnculo"/>
          </w:rPr>
          <w:t>https://dar.org.pe/daropina_covid19_defensores/</w:t>
        </w:r>
      </w:hyperlink>
      <w:r w:rsidR="001001E3">
        <w:t xml:space="preserve"> </w:t>
      </w:r>
    </w:p>
    <w:p w14:paraId="3418E37D" w14:textId="6E1BE09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lang w:val="en-US"/>
        </w:rPr>
        <w:t>Burneo, M. L., Remy, M. I. &amp; Urrutia, J. (2019). </w:t>
      </w:r>
      <w:r w:rsidRPr="00474012">
        <w:rPr>
          <w:rFonts w:asciiTheme="minorHAnsi" w:hAnsiTheme="minorHAnsi" w:cstheme="minorHAnsi"/>
          <w:i/>
          <w:color w:val="000000"/>
          <w:highlight w:val="white"/>
        </w:rPr>
        <w:t>Comunidades Campesinas y Nativas en el contexto neoliberal peruano</w:t>
      </w:r>
      <w:r w:rsidRPr="00474012">
        <w:rPr>
          <w:rFonts w:asciiTheme="minorHAnsi" w:hAnsiTheme="minorHAnsi" w:cstheme="minorHAnsi"/>
          <w:color w:val="000000"/>
          <w:highlight w:val="white"/>
        </w:rPr>
        <w:t xml:space="preserve">. IEP. </w:t>
      </w:r>
      <w:hyperlink r:id="rId102">
        <w:r w:rsidRPr="00474012">
          <w:rPr>
            <w:rFonts w:asciiTheme="minorHAnsi" w:hAnsiTheme="minorHAnsi" w:cstheme="minorHAnsi"/>
            <w:color w:val="000000"/>
            <w:highlight w:val="white"/>
            <w:u w:val="single"/>
          </w:rPr>
          <w:t>https://t.ly/4V91</w:t>
        </w:r>
      </w:hyperlink>
      <w:r w:rsidRPr="00474012">
        <w:rPr>
          <w:rFonts w:asciiTheme="minorHAnsi" w:hAnsiTheme="minorHAnsi" w:cstheme="minorHAnsi"/>
          <w:color w:val="000000"/>
          <w:highlight w:val="white"/>
        </w:rPr>
        <w:t xml:space="preserve"> </w:t>
      </w:r>
    </w:p>
    <w:p w14:paraId="39DBF7CB" w14:textId="77777777" w:rsidR="00A66A6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proofErr w:type="spellStart"/>
      <w:r w:rsidRPr="00474012">
        <w:rPr>
          <w:rFonts w:asciiTheme="minorHAnsi" w:hAnsiTheme="minorHAnsi" w:cstheme="minorHAnsi"/>
          <w:color w:val="000000"/>
        </w:rPr>
        <w:t>Buvinic</w:t>
      </w:r>
      <w:proofErr w:type="spellEnd"/>
      <w:r w:rsidRPr="00474012">
        <w:rPr>
          <w:rFonts w:asciiTheme="minorHAnsi" w:hAnsiTheme="minorHAnsi" w:cstheme="minorHAnsi"/>
          <w:color w:val="000000"/>
        </w:rPr>
        <w:t>, M., &amp; Roza, V. (2004). La mujer, la política y el futuro democrático de América Latina. BID, Departamento de Desarrollo Sostenible.</w:t>
      </w:r>
    </w:p>
    <w:p w14:paraId="46BE083A"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Pr>
          <w:rFonts w:asciiTheme="minorHAnsi" w:hAnsiTheme="minorHAnsi" w:cstheme="minorHAnsi"/>
          <w:color w:val="000000"/>
        </w:rPr>
        <w:t xml:space="preserve"> </w:t>
      </w:r>
      <w:proofErr w:type="spellStart"/>
      <w:r w:rsidRPr="00C509AC">
        <w:rPr>
          <w:rFonts w:asciiTheme="minorHAnsi" w:hAnsiTheme="minorHAnsi" w:cstheme="minorHAnsi"/>
          <w:color w:val="000000"/>
        </w:rPr>
        <w:t>Buitron</w:t>
      </w:r>
      <w:proofErr w:type="spellEnd"/>
      <w:r w:rsidRPr="00C509AC">
        <w:rPr>
          <w:rFonts w:asciiTheme="minorHAnsi" w:hAnsiTheme="minorHAnsi" w:cstheme="minorHAnsi"/>
          <w:color w:val="000000"/>
        </w:rPr>
        <w:t>, V. y Lopez (2019). El trabajo femenino indígena en la economía agrícola familiar en la Amazonía sur del Ecuador.  https://www.flacsoandes.edu.ec/sites/default/files/%25f/agora/files/FA-AGORA-2019-BUITRON.pdf</w:t>
      </w:r>
    </w:p>
    <w:p w14:paraId="055A24EB" w14:textId="77777777" w:rsidR="00BA44A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rPr>
        <w:t xml:space="preserve">CAAAP. (2021). </w:t>
      </w:r>
      <w:r w:rsidRPr="00474012">
        <w:rPr>
          <w:rFonts w:asciiTheme="minorHAnsi" w:hAnsiTheme="minorHAnsi" w:cstheme="minorHAnsi"/>
          <w:i/>
          <w:color w:val="000000"/>
        </w:rPr>
        <w:t xml:space="preserve">Territorio integral </w:t>
      </w:r>
      <w:proofErr w:type="spellStart"/>
      <w:r w:rsidRPr="00474012">
        <w:rPr>
          <w:rFonts w:asciiTheme="minorHAnsi" w:hAnsiTheme="minorHAnsi" w:cstheme="minorHAnsi"/>
          <w:i/>
          <w:color w:val="000000"/>
        </w:rPr>
        <w:t>awajún</w:t>
      </w:r>
      <w:proofErr w:type="spellEnd"/>
      <w:r w:rsidRPr="00474012">
        <w:rPr>
          <w:rFonts w:asciiTheme="minorHAnsi" w:hAnsiTheme="minorHAnsi" w:cstheme="minorHAnsi"/>
          <w:color w:val="000000"/>
        </w:rPr>
        <w:t xml:space="preserve"> [video]. </w:t>
      </w:r>
      <w:hyperlink r:id="rId103">
        <w:r w:rsidRPr="00474012">
          <w:rPr>
            <w:rFonts w:asciiTheme="minorHAnsi" w:hAnsiTheme="minorHAnsi" w:cstheme="minorHAnsi"/>
            <w:color w:val="000000"/>
            <w:u w:val="single"/>
          </w:rPr>
          <w:t>https://www.youtube.com/watch?v=LrSfGxCrpDc</w:t>
        </w:r>
      </w:hyperlink>
    </w:p>
    <w:p w14:paraId="0D84ECBB" w14:textId="51510D1F" w:rsidR="00BA44AF" w:rsidRPr="00BA44AF" w:rsidRDefault="00BA44A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themeColor="text1"/>
        </w:rPr>
      </w:pPr>
      <w:r w:rsidRPr="00BA44AF">
        <w:rPr>
          <w:rFonts w:asciiTheme="minorHAnsi" w:hAnsiTheme="minorHAnsi"/>
          <w:color w:val="000000" w:themeColor="text1"/>
          <w:shd w:val="clear" w:color="auto" w:fill="FFFFFF"/>
        </w:rPr>
        <w:t xml:space="preserve">Cardoso-Ruiz, R; </w:t>
      </w:r>
      <w:proofErr w:type="spellStart"/>
      <w:r w:rsidRPr="00BA44AF">
        <w:rPr>
          <w:rFonts w:asciiTheme="minorHAnsi" w:hAnsiTheme="minorHAnsi"/>
          <w:color w:val="000000" w:themeColor="text1"/>
          <w:shd w:val="clear" w:color="auto" w:fill="FFFFFF"/>
        </w:rPr>
        <w:t>Gives</w:t>
      </w:r>
      <w:proofErr w:type="spellEnd"/>
      <w:r w:rsidRPr="00BA44AF">
        <w:rPr>
          <w:rFonts w:asciiTheme="minorHAnsi" w:hAnsiTheme="minorHAnsi"/>
          <w:color w:val="000000" w:themeColor="text1"/>
          <w:shd w:val="clear" w:color="auto" w:fill="FFFFFF"/>
        </w:rPr>
        <w:t>-Fernández, L; Lecuona-Miranda, E &amp; Nicolás-Gómez, R. (2016). Elementos para el debate e interpretación del Buen vivir/</w:t>
      </w:r>
      <w:proofErr w:type="spellStart"/>
      <w:r w:rsidRPr="00BA44AF">
        <w:rPr>
          <w:rStyle w:val="italica"/>
          <w:rFonts w:asciiTheme="minorHAnsi" w:hAnsiTheme="minorHAnsi"/>
          <w:bCs/>
          <w:i/>
          <w:iCs/>
          <w:color w:val="000000" w:themeColor="text1"/>
          <w:shd w:val="clear" w:color="auto" w:fill="FFFFFF"/>
        </w:rPr>
        <w:t>Sumak</w:t>
      </w:r>
      <w:proofErr w:type="spellEnd"/>
      <w:r w:rsidRPr="00BA44AF">
        <w:rPr>
          <w:rStyle w:val="italica"/>
          <w:rFonts w:asciiTheme="minorHAnsi" w:hAnsiTheme="minorHAnsi"/>
          <w:bCs/>
          <w:i/>
          <w:iCs/>
          <w:color w:val="000000" w:themeColor="text1"/>
          <w:shd w:val="clear" w:color="auto" w:fill="FFFFFF"/>
        </w:rPr>
        <w:t xml:space="preserve"> </w:t>
      </w:r>
      <w:proofErr w:type="spellStart"/>
      <w:r w:rsidRPr="00BA44AF">
        <w:rPr>
          <w:rStyle w:val="italica"/>
          <w:rFonts w:asciiTheme="minorHAnsi" w:hAnsiTheme="minorHAnsi"/>
          <w:bCs/>
          <w:i/>
          <w:iCs/>
          <w:color w:val="000000" w:themeColor="text1"/>
          <w:shd w:val="clear" w:color="auto" w:fill="FFFFFF"/>
        </w:rPr>
        <w:t>kawsay</w:t>
      </w:r>
      <w:proofErr w:type="spellEnd"/>
      <w:r w:rsidRPr="00BA44AF">
        <w:rPr>
          <w:rStyle w:val="italica"/>
          <w:rFonts w:asciiTheme="minorHAnsi" w:hAnsiTheme="minorHAnsi"/>
          <w:bCs/>
          <w:i/>
          <w:iCs/>
          <w:color w:val="000000" w:themeColor="text1"/>
          <w:shd w:val="clear" w:color="auto" w:fill="FFFFFF"/>
        </w:rPr>
        <w:t>.</w:t>
      </w:r>
      <w:r w:rsidRPr="00BA44AF">
        <w:rPr>
          <w:rStyle w:val="italica"/>
          <w:rFonts w:asciiTheme="minorHAnsi" w:hAnsiTheme="minorHAnsi"/>
          <w:b/>
          <w:bCs/>
          <w:i/>
          <w:iCs/>
          <w:color w:val="000000" w:themeColor="text1"/>
          <w:shd w:val="clear" w:color="auto" w:fill="FFFFFF"/>
        </w:rPr>
        <w:t xml:space="preserve"> </w:t>
      </w:r>
      <w:r w:rsidRPr="00BA44AF">
        <w:rPr>
          <w:rStyle w:val="journal"/>
          <w:rFonts w:asciiTheme="minorHAnsi" w:hAnsiTheme="minorHAnsi"/>
          <w:color w:val="000000" w:themeColor="text1"/>
          <w:shd w:val="clear" w:color="auto" w:fill="FFFFFF"/>
        </w:rPr>
        <w:t>Contribuciones desde Coatepec</w:t>
      </w:r>
      <w:r w:rsidRPr="00BA44AF">
        <w:rPr>
          <w:rStyle w:val="issue"/>
          <w:rFonts w:asciiTheme="minorHAnsi" w:hAnsiTheme="minorHAnsi"/>
          <w:color w:val="000000" w:themeColor="text1"/>
          <w:shd w:val="clear" w:color="auto" w:fill="FFFFFF"/>
        </w:rPr>
        <w:t xml:space="preserve">, núm. 31. </w:t>
      </w:r>
      <w:r w:rsidRPr="00BA44AF">
        <w:rPr>
          <w:rFonts w:asciiTheme="minorHAnsi" w:hAnsiTheme="minorHAnsi"/>
          <w:color w:val="000000" w:themeColor="text1"/>
          <w:shd w:val="clear" w:color="auto" w:fill="FFFFFF"/>
        </w:rPr>
        <w:t xml:space="preserve">Universidad Autónoma del Estado de México. </w:t>
      </w:r>
      <w:hyperlink r:id="rId104" w:history="1">
        <w:r w:rsidRPr="00BA44AF">
          <w:rPr>
            <w:rStyle w:val="Hipervnculo"/>
            <w:rFonts w:asciiTheme="minorHAnsi" w:hAnsiTheme="minorHAnsi"/>
            <w:color w:val="000000" w:themeColor="text1"/>
            <w:shd w:val="clear" w:color="auto" w:fill="FFFFFF"/>
          </w:rPr>
          <w:t>https://www.redalyc.org/journal/281/28150017005/html/</w:t>
        </w:r>
      </w:hyperlink>
      <w:r w:rsidR="003C6DBE">
        <w:rPr>
          <w:rFonts w:asciiTheme="minorHAnsi" w:hAnsiTheme="minorHAnsi"/>
          <w:color w:val="000000" w:themeColor="text1"/>
          <w:shd w:val="clear" w:color="auto" w:fill="FFFFFF"/>
        </w:rPr>
        <w:t xml:space="preserve"> </w:t>
      </w:r>
    </w:p>
    <w:p w14:paraId="7569F17E" w14:textId="551B25C5" w:rsidR="00A66A6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proofErr w:type="spellStart"/>
      <w:r w:rsidRPr="00474012">
        <w:rPr>
          <w:rFonts w:asciiTheme="minorHAnsi" w:hAnsiTheme="minorHAnsi" w:cstheme="minorHAnsi"/>
          <w:color w:val="000000"/>
          <w:highlight w:val="white"/>
        </w:rPr>
        <w:t>Calderon</w:t>
      </w:r>
      <w:proofErr w:type="spellEnd"/>
      <w:r w:rsidRPr="00474012">
        <w:rPr>
          <w:rFonts w:asciiTheme="minorHAnsi" w:hAnsiTheme="minorHAnsi" w:cstheme="minorHAnsi"/>
          <w:color w:val="000000"/>
          <w:highlight w:val="white"/>
        </w:rPr>
        <w:t>, E. (2020). </w:t>
      </w:r>
      <w:r w:rsidRPr="00474012">
        <w:rPr>
          <w:rFonts w:asciiTheme="minorHAnsi" w:hAnsiTheme="minorHAnsi" w:cstheme="minorHAnsi"/>
          <w:i/>
          <w:color w:val="000000"/>
          <w:highlight w:val="white"/>
        </w:rPr>
        <w:t xml:space="preserve">El río que camina: estrategia comunicacional </w:t>
      </w:r>
      <w:proofErr w:type="spellStart"/>
      <w:r w:rsidRPr="00474012">
        <w:rPr>
          <w:rFonts w:asciiTheme="minorHAnsi" w:hAnsiTheme="minorHAnsi" w:cstheme="minorHAnsi"/>
          <w:i/>
          <w:color w:val="000000"/>
          <w:highlight w:val="white"/>
        </w:rPr>
        <w:t>kukama</w:t>
      </w:r>
      <w:proofErr w:type="spellEnd"/>
      <w:r w:rsidRPr="00474012">
        <w:rPr>
          <w:rFonts w:asciiTheme="minorHAnsi" w:hAnsiTheme="minorHAnsi" w:cstheme="minorHAnsi"/>
          <w:i/>
          <w:color w:val="000000"/>
          <w:highlight w:val="white"/>
        </w:rPr>
        <w:t xml:space="preserve"> para la defensa del territorio por Radio </w:t>
      </w:r>
      <w:proofErr w:type="spellStart"/>
      <w:r w:rsidRPr="00474012">
        <w:rPr>
          <w:rFonts w:asciiTheme="minorHAnsi" w:hAnsiTheme="minorHAnsi" w:cstheme="minorHAnsi"/>
          <w:i/>
          <w:color w:val="000000"/>
          <w:highlight w:val="white"/>
        </w:rPr>
        <w:t>Ucamara</w:t>
      </w:r>
      <w:proofErr w:type="spellEnd"/>
      <w:r w:rsidRPr="00474012">
        <w:rPr>
          <w:rFonts w:asciiTheme="minorHAnsi" w:hAnsiTheme="minorHAnsi" w:cstheme="minorHAnsi"/>
          <w:color w:val="000000"/>
          <w:highlight w:val="white"/>
        </w:rPr>
        <w:t xml:space="preserve"> [Pontificia Universidad Católica del Perú]. </w:t>
      </w:r>
      <w:hyperlink r:id="rId105">
        <w:r w:rsidRPr="00474012">
          <w:rPr>
            <w:rFonts w:asciiTheme="minorHAnsi" w:hAnsiTheme="minorHAnsi" w:cstheme="minorHAnsi"/>
            <w:color w:val="000000"/>
            <w:highlight w:val="white"/>
            <w:u w:val="single"/>
          </w:rPr>
          <w:t>https://tesis.pucp.edu.pe/repositorio/handle/20.500.12404/17423</w:t>
        </w:r>
      </w:hyperlink>
    </w:p>
    <w:p w14:paraId="658509DF" w14:textId="79E1A168" w:rsidR="00A66A6F" w:rsidRPr="009B6179"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D01041">
        <w:rPr>
          <w:lang w:val="es-419"/>
        </w:rPr>
        <w:t>Calderón, J. (s/f) Pueblos indígenas y medio ambiente en la jurisprudencia de la corte Interamericana de derechos humanos: un desafío verde. https://www.corteidh.or.cr/tablas/r33329.pdf</w:t>
      </w:r>
    </w:p>
    <w:p w14:paraId="3BD8A892"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Camacho Valdez, V., &amp; Ruiz Luna, A. (2011). Marco conceptual y clasificación de los servicios ecosistémicos. </w:t>
      </w:r>
      <w:r w:rsidRPr="00474012">
        <w:rPr>
          <w:rFonts w:asciiTheme="minorHAnsi" w:hAnsiTheme="minorHAnsi" w:cstheme="minorHAnsi"/>
          <w:i/>
          <w:color w:val="000000"/>
          <w:highlight w:val="white"/>
        </w:rPr>
        <w:t xml:space="preserve">Revista </w:t>
      </w:r>
      <w:proofErr w:type="spellStart"/>
      <w:r w:rsidRPr="00474012">
        <w:rPr>
          <w:rFonts w:asciiTheme="minorHAnsi" w:hAnsiTheme="minorHAnsi" w:cstheme="minorHAnsi"/>
          <w:i/>
          <w:color w:val="000000"/>
          <w:highlight w:val="white"/>
        </w:rPr>
        <w:t>BioCiencias</w:t>
      </w:r>
      <w:proofErr w:type="spellEnd"/>
      <w:r w:rsidRPr="00474012">
        <w:rPr>
          <w:rFonts w:asciiTheme="minorHAnsi" w:hAnsiTheme="minorHAnsi" w:cstheme="minorHAnsi"/>
          <w:color w:val="000000"/>
          <w:highlight w:val="white"/>
        </w:rPr>
        <w:t>, </w:t>
      </w:r>
      <w:r w:rsidRPr="00474012">
        <w:rPr>
          <w:rFonts w:asciiTheme="minorHAnsi" w:hAnsiTheme="minorHAnsi" w:cstheme="minorHAnsi"/>
          <w:i/>
          <w:color w:val="000000"/>
          <w:highlight w:val="white"/>
        </w:rPr>
        <w:t>1 Núm. 4 Año 2</w:t>
      </w:r>
      <w:r w:rsidRPr="00474012">
        <w:rPr>
          <w:rFonts w:asciiTheme="minorHAnsi" w:hAnsiTheme="minorHAnsi" w:cstheme="minorHAnsi"/>
          <w:color w:val="000000"/>
          <w:highlight w:val="white"/>
        </w:rPr>
        <w:t xml:space="preserve">, 3–15. </w:t>
      </w:r>
      <w:hyperlink r:id="rId106">
        <w:r w:rsidRPr="00474012">
          <w:rPr>
            <w:rFonts w:asciiTheme="minorHAnsi" w:hAnsiTheme="minorHAnsi" w:cstheme="minorHAnsi"/>
            <w:color w:val="000000"/>
            <w:highlight w:val="white"/>
            <w:u w:val="single"/>
          </w:rPr>
          <w:t>https://revistabiociencias.uan.edu.mx/index.php/BIOCIENCIAS/article/view/19/17</w:t>
        </w:r>
      </w:hyperlink>
      <w:r w:rsidRPr="00474012">
        <w:rPr>
          <w:rFonts w:asciiTheme="minorHAnsi" w:hAnsiTheme="minorHAnsi" w:cstheme="minorHAnsi"/>
          <w:color w:val="000000"/>
          <w:highlight w:val="white"/>
        </w:rPr>
        <w:t xml:space="preserve"> </w:t>
      </w:r>
    </w:p>
    <w:p w14:paraId="673810C4" w14:textId="3615FB01" w:rsidR="00D92A64" w:rsidRPr="00D92A64" w:rsidRDefault="00D92A64"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Pr>
          <w:rFonts w:asciiTheme="minorHAnsi" w:hAnsiTheme="minorHAnsi" w:cstheme="minorHAnsi"/>
        </w:rPr>
        <w:t xml:space="preserve">Camero, P. &amp; Gonzales, I. (2018). </w:t>
      </w:r>
      <w:r w:rsidRPr="00D92A64">
        <w:rPr>
          <w:rFonts w:asciiTheme="minorHAnsi" w:hAnsiTheme="minorHAnsi" w:cstheme="minorHAnsi"/>
        </w:rPr>
        <w:t xml:space="preserve">Serie: derechos </w:t>
      </w:r>
      <w:r>
        <w:rPr>
          <w:rFonts w:asciiTheme="minorHAnsi" w:hAnsiTheme="minorHAnsi" w:cstheme="minorHAnsi"/>
        </w:rPr>
        <w:t>de los pueblos indígenas en el P</w:t>
      </w:r>
      <w:r w:rsidR="007C2233">
        <w:rPr>
          <w:rFonts w:asciiTheme="minorHAnsi" w:hAnsiTheme="minorHAnsi" w:cstheme="minorHAnsi"/>
        </w:rPr>
        <w:t>erú. C</w:t>
      </w:r>
      <w:r w:rsidRPr="00D92A64">
        <w:rPr>
          <w:rFonts w:asciiTheme="minorHAnsi" w:hAnsiTheme="minorHAnsi" w:cstheme="minorHAnsi"/>
        </w:rPr>
        <w:t>artilla 2: los pueblos indígenas y su derecho al territorio y a los recursos naturales</w:t>
      </w:r>
      <w:r>
        <w:rPr>
          <w:rFonts w:asciiTheme="minorHAnsi" w:hAnsiTheme="minorHAnsi" w:cstheme="minorHAnsi"/>
        </w:rPr>
        <w:t xml:space="preserve">. DAR. </w:t>
      </w:r>
      <w:hyperlink r:id="rId107" w:history="1">
        <w:r w:rsidRPr="00321D33">
          <w:rPr>
            <w:rStyle w:val="Hipervnculo"/>
            <w:rFonts w:asciiTheme="minorHAnsi" w:hAnsiTheme="minorHAnsi" w:cstheme="minorHAnsi"/>
          </w:rPr>
          <w:t>https://dar.org.pe/wp-content/uploads/2018/06/Cartilla-2-Pueblos-indigenas-y-derecho-al-territorio-aprobada-14-05_18_R.pdf</w:t>
        </w:r>
      </w:hyperlink>
      <w:r>
        <w:rPr>
          <w:rFonts w:asciiTheme="minorHAnsi" w:hAnsiTheme="minorHAnsi" w:cstheme="minorHAnsi"/>
        </w:rPr>
        <w:t xml:space="preserve"> </w:t>
      </w:r>
    </w:p>
    <w:p w14:paraId="01C7CCD9" w14:textId="767E52B6"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Centro Amazónico de Antropología y Aplicación Práctica - CAAAP. (2018). </w:t>
      </w:r>
      <w:r w:rsidRPr="00474012">
        <w:rPr>
          <w:rFonts w:asciiTheme="minorHAnsi" w:hAnsiTheme="minorHAnsi" w:cstheme="minorHAnsi"/>
          <w:i/>
          <w:color w:val="000000"/>
          <w:highlight w:val="white"/>
        </w:rPr>
        <w:t>TERRITORIO INTEGRAL TAJIMAT AWAJÚN. Fundamentos legales, antropológicos y políticos</w:t>
      </w:r>
      <w:r w:rsidRPr="00474012">
        <w:rPr>
          <w:rFonts w:asciiTheme="minorHAnsi" w:hAnsiTheme="minorHAnsi" w:cstheme="minorHAnsi"/>
          <w:color w:val="000000"/>
          <w:highlight w:val="white"/>
        </w:rPr>
        <w:t xml:space="preserve"> (L. </w:t>
      </w:r>
      <w:proofErr w:type="spellStart"/>
      <w:r w:rsidRPr="00474012">
        <w:rPr>
          <w:rFonts w:asciiTheme="minorHAnsi" w:hAnsiTheme="minorHAnsi" w:cstheme="minorHAnsi"/>
          <w:color w:val="000000"/>
          <w:highlight w:val="white"/>
        </w:rPr>
        <w:t>Villapolo</w:t>
      </w:r>
      <w:proofErr w:type="spellEnd"/>
      <w:r w:rsidRPr="00474012">
        <w:rPr>
          <w:rFonts w:asciiTheme="minorHAnsi" w:hAnsiTheme="minorHAnsi" w:cstheme="minorHAnsi"/>
          <w:color w:val="000000"/>
          <w:highlight w:val="white"/>
        </w:rPr>
        <w:t xml:space="preserve"> &amp; I. Vega, Eds.). CAAAP. </w:t>
      </w:r>
      <w:hyperlink r:id="rId108">
        <w:r w:rsidRPr="00474012">
          <w:rPr>
            <w:rFonts w:asciiTheme="minorHAnsi" w:hAnsiTheme="minorHAnsi" w:cstheme="minorHAnsi"/>
            <w:color w:val="000000"/>
            <w:highlight w:val="white"/>
            <w:u w:val="single"/>
          </w:rPr>
          <w:t>https://www.caaap.org.pe/Libros/TERRITORIO-AWAJUN.pdf</w:t>
        </w:r>
      </w:hyperlink>
    </w:p>
    <w:p w14:paraId="690A5235" w14:textId="77777777" w:rsidR="00A66A6F" w:rsidRPr="00474012" w:rsidRDefault="00A66A6F" w:rsidP="003A41C1">
      <w:pPr>
        <w:numPr>
          <w:ilvl w:val="0"/>
          <w:numId w:val="76"/>
        </w:numPr>
        <w:pBdr>
          <w:top w:val="nil"/>
          <w:left w:val="nil"/>
          <w:bottom w:val="nil"/>
          <w:right w:val="nil"/>
          <w:between w:val="nil"/>
        </w:pBdr>
        <w:spacing w:before="120" w:after="120" w:line="276" w:lineRule="auto"/>
        <w:jc w:val="both"/>
        <w:rPr>
          <w:rFonts w:asciiTheme="minorHAnsi" w:hAnsiTheme="minorHAnsi" w:cstheme="minorHAnsi"/>
        </w:rPr>
      </w:pPr>
      <w:r w:rsidRPr="00474012">
        <w:rPr>
          <w:rFonts w:asciiTheme="minorHAnsi" w:hAnsiTheme="minorHAnsi" w:cstheme="minorHAnsi"/>
          <w:color w:val="000000"/>
        </w:rPr>
        <w:t xml:space="preserve">Centro Nacional de Epidemiología, Prevención y Control de Enfermedades (CDC). (2020). </w:t>
      </w:r>
      <w:r w:rsidRPr="00474012">
        <w:rPr>
          <w:rFonts w:asciiTheme="minorHAnsi" w:hAnsiTheme="minorHAnsi" w:cstheme="minorHAnsi"/>
          <w:i/>
          <w:color w:val="000000"/>
        </w:rPr>
        <w:t>Análisis de Situación de Salud de los Pueblos Indígenas de la Amazonía viviendo en el ámbito de las Cuatro Cuencas y el Río Chambira.</w:t>
      </w:r>
      <w:r w:rsidRPr="00474012">
        <w:rPr>
          <w:rFonts w:asciiTheme="minorHAnsi" w:hAnsiTheme="minorHAnsi" w:cstheme="minorHAnsi"/>
          <w:color w:val="000000"/>
        </w:rPr>
        <w:t xml:space="preserve"> https://cdn.www.gob.pe/uploads/document/file/1865080/5264.pdf?v=1620104082 </w:t>
      </w:r>
    </w:p>
    <w:p w14:paraId="4C00AFFE"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474012">
        <w:rPr>
          <w:rFonts w:asciiTheme="minorHAnsi" w:hAnsiTheme="minorHAnsi" w:cstheme="minorHAnsi"/>
          <w:color w:val="000000"/>
        </w:rPr>
        <w:t xml:space="preserve">Centro Nacional de Planeamiento Estratégico [@CanalCeplan]. (11 de marzo de 2023). Perú: Exposición de avances en la implementación de ODS en el Foro Político de Alto Nivel - ONU. </w:t>
      </w:r>
      <w:proofErr w:type="spellStart"/>
      <w:r w:rsidRPr="00474012">
        <w:rPr>
          <w:rFonts w:asciiTheme="minorHAnsi" w:hAnsiTheme="minorHAnsi" w:cstheme="minorHAnsi"/>
          <w:color w:val="000000"/>
        </w:rPr>
        <w:t>Youtube</w:t>
      </w:r>
      <w:proofErr w:type="spellEnd"/>
      <w:r w:rsidRPr="00474012">
        <w:rPr>
          <w:rFonts w:asciiTheme="minorHAnsi" w:hAnsiTheme="minorHAnsi" w:cstheme="minorHAnsi"/>
          <w:color w:val="000000"/>
        </w:rPr>
        <w:t>.</w:t>
      </w:r>
    </w:p>
    <w:p w14:paraId="29AAA21A" w14:textId="77777777" w:rsidR="004B2594"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proofErr w:type="spellStart"/>
      <w:r w:rsidRPr="00474012">
        <w:rPr>
          <w:rFonts w:asciiTheme="minorHAnsi" w:hAnsiTheme="minorHAnsi" w:cstheme="minorHAnsi"/>
        </w:rPr>
        <w:t>Chirapaq</w:t>
      </w:r>
      <w:proofErr w:type="spellEnd"/>
      <w:r w:rsidRPr="00474012">
        <w:rPr>
          <w:rFonts w:asciiTheme="minorHAnsi" w:eastAsia="Times New Roman" w:hAnsiTheme="minorHAnsi" w:cstheme="minorHAnsi"/>
        </w:rPr>
        <w:t xml:space="preserve"> (s/f). </w:t>
      </w:r>
      <w:r w:rsidRPr="00474012">
        <w:rPr>
          <w:rFonts w:asciiTheme="minorHAnsi" w:hAnsiTheme="minorHAnsi" w:cstheme="minorHAnsi"/>
        </w:rPr>
        <w:t>DISCRIMINACIÓN RACIAL EN LOS MEDIOS DE COMUNICACIÓN PERUANOS: EL CASO DEL PROGRAMA HUMORÍSTICO  “LA PAISANA JACINTA”. Recuperado</w:t>
      </w:r>
      <w:r w:rsidRPr="00474012">
        <w:rPr>
          <w:rFonts w:asciiTheme="minorHAnsi" w:eastAsia="Times New Roman" w:hAnsiTheme="minorHAnsi" w:cstheme="minorHAnsi"/>
        </w:rPr>
        <w:t xml:space="preserve"> el 10 de junio de 2023, de </w:t>
      </w:r>
      <w:hyperlink r:id="rId109">
        <w:r w:rsidRPr="00474012">
          <w:rPr>
            <w:rFonts w:asciiTheme="minorHAnsi" w:eastAsia="Times New Roman" w:hAnsiTheme="minorHAnsi" w:cstheme="minorHAnsi"/>
            <w:color w:val="1155CC"/>
            <w:u w:val="single"/>
          </w:rPr>
          <w:t>https://alertacontraelracismo.pe/sites/default/files/archivos/investigacion/CHIRAPAQ_Caso%20La%20Paisana%20Jacinta.pdf</w:t>
        </w:r>
      </w:hyperlink>
    </w:p>
    <w:p w14:paraId="7CCF6087" w14:textId="7209D45D" w:rsidR="004B2594" w:rsidRPr="004B2594" w:rsidRDefault="004B2594"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proofErr w:type="spellStart"/>
      <w:r w:rsidRPr="004B2594">
        <w:rPr>
          <w:rFonts w:asciiTheme="minorHAnsi" w:hAnsiTheme="minorHAnsi" w:cstheme="minorHAnsi"/>
        </w:rPr>
        <w:t>Chirapaq</w:t>
      </w:r>
      <w:proofErr w:type="spellEnd"/>
      <w:r w:rsidRPr="004B2594">
        <w:rPr>
          <w:rFonts w:asciiTheme="minorHAnsi" w:hAnsiTheme="minorHAnsi" w:cstheme="minorHAnsi"/>
        </w:rPr>
        <w:t xml:space="preserve">. (2022). </w:t>
      </w:r>
      <w:r>
        <w:t xml:space="preserve">Embarazos escolares: Un riesgo predominante en adolescentes indígenas. </w:t>
      </w:r>
      <w:hyperlink r:id="rId110" w:history="1">
        <w:r w:rsidRPr="00174D60">
          <w:rPr>
            <w:rStyle w:val="Hipervnculo"/>
          </w:rPr>
          <w:t>https://shorturl.at/celwH</w:t>
        </w:r>
      </w:hyperlink>
      <w:r>
        <w:t xml:space="preserve"> </w:t>
      </w:r>
    </w:p>
    <w:p w14:paraId="4D754BC3"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proofErr w:type="spellStart"/>
      <w:r w:rsidRPr="00474012">
        <w:rPr>
          <w:rFonts w:asciiTheme="minorHAnsi" w:hAnsiTheme="minorHAnsi" w:cstheme="minorHAnsi"/>
          <w:color w:val="000000"/>
          <w:highlight w:val="white"/>
        </w:rPr>
        <w:t>Chirif</w:t>
      </w:r>
      <w:proofErr w:type="spellEnd"/>
      <w:r w:rsidRPr="00474012">
        <w:rPr>
          <w:rFonts w:asciiTheme="minorHAnsi" w:hAnsiTheme="minorHAnsi" w:cstheme="minorHAnsi"/>
          <w:color w:val="000000"/>
          <w:highlight w:val="white"/>
        </w:rPr>
        <w:t>, A. &amp; García Hierro, P. (2007). </w:t>
      </w:r>
      <w:r w:rsidRPr="00474012">
        <w:rPr>
          <w:rFonts w:asciiTheme="minorHAnsi" w:hAnsiTheme="minorHAnsi" w:cstheme="minorHAnsi"/>
          <w:i/>
          <w:color w:val="000000"/>
          <w:highlight w:val="white"/>
        </w:rPr>
        <w:t>Marcando territorio: Progresos y limitaciones de la titulación de territorios indígenas en la Amazonía</w:t>
      </w:r>
      <w:r w:rsidRPr="00474012">
        <w:rPr>
          <w:rFonts w:asciiTheme="minorHAnsi" w:hAnsiTheme="minorHAnsi" w:cstheme="minorHAnsi"/>
          <w:color w:val="000000"/>
          <w:highlight w:val="white"/>
        </w:rPr>
        <w:t xml:space="preserve">. IWGIA. </w:t>
      </w:r>
      <w:hyperlink r:id="rId111">
        <w:r w:rsidRPr="00474012">
          <w:rPr>
            <w:rFonts w:asciiTheme="minorHAnsi" w:hAnsiTheme="minorHAnsi" w:cstheme="minorHAnsi"/>
            <w:color w:val="000000"/>
            <w:highlight w:val="white"/>
            <w:u w:val="single"/>
          </w:rPr>
          <w:t>https://t.ly/sksG</w:t>
        </w:r>
      </w:hyperlink>
    </w:p>
    <w:p w14:paraId="27E85A4C" w14:textId="77777777" w:rsidR="00A66A6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iCs/>
          <w:color w:val="000000"/>
        </w:rPr>
      </w:pPr>
      <w:r w:rsidRPr="00C509AC">
        <w:rPr>
          <w:rFonts w:asciiTheme="minorHAnsi" w:hAnsiTheme="minorHAnsi" w:cstheme="minorHAnsi"/>
          <w:iCs/>
          <w:color w:val="000000"/>
        </w:rPr>
        <w:t xml:space="preserve"> CLADEM (2015). Acceso a la Justicia de las Mujeres en el marco de las recomendaciones del Segundo Informe Hemisférico de la MESECVI . </w:t>
      </w:r>
      <w:hyperlink r:id="rId112" w:history="1">
        <w:r w:rsidRPr="00B270EC">
          <w:rPr>
            <w:rStyle w:val="Hipervnculo"/>
            <w:rFonts w:asciiTheme="minorHAnsi" w:hAnsiTheme="minorHAnsi" w:cstheme="minorHAnsi"/>
            <w:iCs/>
          </w:rPr>
          <w:t>https://www.oas.org/es/mesecvi/docs/Round2-FollowUp-ShadowReport-Peru.pdf</w:t>
        </w:r>
      </w:hyperlink>
    </w:p>
    <w:p w14:paraId="17DCE303" w14:textId="4C788C32" w:rsidR="00A66A6F" w:rsidRPr="00CA31C9"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iCs/>
          <w:color w:val="000000"/>
        </w:rPr>
      </w:pPr>
      <w:r w:rsidRPr="00C509AC">
        <w:rPr>
          <w:rFonts w:asciiTheme="minorHAnsi" w:hAnsiTheme="minorHAnsi" w:cstheme="minorHAnsi"/>
          <w:lang w:val="es-419"/>
        </w:rPr>
        <w:t xml:space="preserve">CNA (2021). Los Pueblos indígenas exigimos conocer avances concretos del PTRT3. </w:t>
      </w:r>
      <w:hyperlink r:id="rId113" w:history="1">
        <w:r w:rsidR="00CA31C9" w:rsidRPr="00174D60">
          <w:rPr>
            <w:rStyle w:val="Hipervnculo"/>
            <w:rFonts w:asciiTheme="minorHAnsi" w:hAnsiTheme="minorHAnsi" w:cstheme="minorHAnsi"/>
            <w:lang w:val="es-419"/>
          </w:rPr>
          <w:t>https://www.cna.org.pe/los-pueblos-indigenas-exigimos-conocer-avances-concretos-del-ptrt3/</w:t>
        </w:r>
      </w:hyperlink>
    </w:p>
    <w:p w14:paraId="07659630" w14:textId="6B129AB7" w:rsidR="00CA31C9" w:rsidRPr="00C509AC" w:rsidRDefault="00CA31C9" w:rsidP="003A41C1">
      <w:pPr>
        <w:numPr>
          <w:ilvl w:val="0"/>
          <w:numId w:val="76"/>
        </w:numPr>
        <w:pBdr>
          <w:top w:val="nil"/>
          <w:left w:val="nil"/>
          <w:bottom w:val="nil"/>
          <w:right w:val="nil"/>
          <w:between w:val="nil"/>
        </w:pBdr>
        <w:spacing w:before="120" w:after="120"/>
        <w:jc w:val="both"/>
        <w:rPr>
          <w:rFonts w:asciiTheme="minorHAnsi" w:hAnsiTheme="minorHAnsi" w:cstheme="minorHAnsi"/>
          <w:iCs/>
          <w:color w:val="000000"/>
        </w:rPr>
      </w:pPr>
      <w:r>
        <w:rPr>
          <w:rFonts w:asciiTheme="minorHAnsi" w:hAnsiTheme="minorHAnsi" w:cstheme="minorHAnsi"/>
          <w:lang w:val="es-419"/>
        </w:rPr>
        <w:t>Comisión de la Verdad y la Reconciliación (2003).</w:t>
      </w:r>
      <w:r>
        <w:rPr>
          <w:rFonts w:asciiTheme="minorHAnsi" w:hAnsiTheme="minorHAnsi" w:cstheme="minorHAnsi"/>
          <w:iCs/>
          <w:color w:val="000000"/>
        </w:rPr>
        <w:t xml:space="preserve"> Capítulo 3: Rostros y perfiles de la violencia. CVR. </w:t>
      </w:r>
      <w:hyperlink r:id="rId114" w:history="1">
        <w:r w:rsidRPr="00174D60">
          <w:rPr>
            <w:rStyle w:val="Hipervnculo"/>
            <w:rFonts w:asciiTheme="minorHAnsi" w:hAnsiTheme="minorHAnsi" w:cstheme="minorHAnsi"/>
            <w:iCs/>
          </w:rPr>
          <w:t>https://shorturl.at/dfvBW</w:t>
        </w:r>
      </w:hyperlink>
      <w:r>
        <w:rPr>
          <w:rFonts w:asciiTheme="minorHAnsi" w:hAnsiTheme="minorHAnsi" w:cstheme="minorHAnsi"/>
          <w:iCs/>
          <w:color w:val="000000"/>
        </w:rPr>
        <w:t xml:space="preserve"> </w:t>
      </w:r>
    </w:p>
    <w:p w14:paraId="0FFDB5EC"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i/>
          <w:color w:val="000000"/>
        </w:rPr>
      </w:pPr>
      <w:r w:rsidRPr="00474012">
        <w:rPr>
          <w:rFonts w:asciiTheme="minorHAnsi" w:hAnsiTheme="minorHAnsi" w:cstheme="minorHAnsi"/>
          <w:color w:val="000000"/>
        </w:rPr>
        <w:t xml:space="preserve">Comisión Económica para América Latina y el Caribe  (2013). </w:t>
      </w:r>
      <w:r w:rsidRPr="00474012">
        <w:rPr>
          <w:rFonts w:asciiTheme="minorHAnsi" w:hAnsiTheme="minorHAnsi" w:cstheme="minorHAnsi"/>
          <w:i/>
          <w:color w:val="000000"/>
        </w:rPr>
        <w:t xml:space="preserve">Mujeres indígenas en América Latina: dinámicas demográficas y sociales en el marco de los derechos humanos. </w:t>
      </w:r>
      <w:hyperlink r:id="rId115">
        <w:r w:rsidRPr="00474012">
          <w:rPr>
            <w:rFonts w:asciiTheme="minorHAnsi" w:hAnsiTheme="minorHAnsi" w:cstheme="minorHAnsi"/>
            <w:color w:val="0563C1"/>
            <w:u w:val="single"/>
          </w:rPr>
          <w:t>https://repositorio.cepal.org/bitstream/handle/11362/4100/1/S2013792_es.pdf</w:t>
        </w:r>
      </w:hyperlink>
    </w:p>
    <w:p w14:paraId="1338CB52" w14:textId="4CC0E835"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rPr>
        <w:t xml:space="preserve">Comisión Económica </w:t>
      </w:r>
      <w:r w:rsidR="00B3404A">
        <w:rPr>
          <w:rFonts w:asciiTheme="minorHAnsi" w:hAnsiTheme="minorHAnsi" w:cstheme="minorHAnsi"/>
          <w:color w:val="000000"/>
        </w:rPr>
        <w:t>para América Latina y el Caribe</w:t>
      </w:r>
      <w:r w:rsidRPr="00474012">
        <w:rPr>
          <w:rFonts w:asciiTheme="minorHAnsi" w:hAnsiTheme="minorHAnsi" w:cstheme="minorHAnsi"/>
          <w:color w:val="000000"/>
        </w:rPr>
        <w:t xml:space="preserve"> (2014). </w:t>
      </w:r>
      <w:r w:rsidRPr="00474012">
        <w:rPr>
          <w:rFonts w:asciiTheme="minorHAnsi" w:hAnsiTheme="minorHAnsi" w:cstheme="minorHAnsi"/>
          <w:i/>
          <w:color w:val="000000"/>
        </w:rPr>
        <w:t xml:space="preserve">Mujeres indígenas: nuevas protagonistas para nuevas políticas. </w:t>
      </w:r>
      <w:r w:rsidRPr="00474012">
        <w:rPr>
          <w:rFonts w:asciiTheme="minorHAnsi" w:hAnsiTheme="minorHAnsi" w:cstheme="minorHAnsi"/>
          <w:color w:val="000000"/>
        </w:rPr>
        <w:t xml:space="preserve"> </w:t>
      </w:r>
      <w:hyperlink r:id="rId116">
        <w:r w:rsidRPr="00474012">
          <w:rPr>
            <w:rFonts w:asciiTheme="minorHAnsi" w:hAnsiTheme="minorHAnsi" w:cstheme="minorHAnsi"/>
            <w:color w:val="0563C1"/>
            <w:u w:val="single"/>
          </w:rPr>
          <w:t>https://repositorio.cepal.org/bitstream/handle/11362/36779/1/S2014351_es.pdf</w:t>
        </w:r>
      </w:hyperlink>
    </w:p>
    <w:p w14:paraId="04DCBF31"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rPr>
        <w:t xml:space="preserve">Comisión Interamericana de Derechos Humanos (2013). </w:t>
      </w:r>
      <w:r w:rsidRPr="00474012">
        <w:rPr>
          <w:rFonts w:asciiTheme="minorHAnsi" w:hAnsiTheme="minorHAnsi" w:cstheme="minorHAnsi"/>
          <w:i/>
          <w:color w:val="000000"/>
        </w:rPr>
        <w:t>Pueblos Indígenas en Aislamiento Voluntario y Contacto Inicial en las Américas: Recomendaciones para el Pleno Respeto a sus Derechos Humanos</w:t>
      </w:r>
      <w:r w:rsidRPr="00474012">
        <w:rPr>
          <w:rFonts w:asciiTheme="minorHAnsi" w:hAnsiTheme="minorHAnsi" w:cstheme="minorHAnsi"/>
          <w:color w:val="000000"/>
        </w:rPr>
        <w:t xml:space="preserve">. </w:t>
      </w:r>
      <w:hyperlink r:id="rId117">
        <w:r w:rsidRPr="00474012">
          <w:rPr>
            <w:rFonts w:asciiTheme="minorHAnsi" w:hAnsiTheme="minorHAnsi" w:cstheme="minorHAnsi"/>
            <w:color w:val="0563C1"/>
            <w:u w:val="single"/>
          </w:rPr>
          <w:t>https://centroderecursos.cultura.pe/sites/default/files/rb/pdf/PUEBLOS%20INDIGENAS%20EN%20AISLAMIENTO%20VOLUNTARIO%20Y%20CONTACTO%20INICIAL%20EN%20LAS%20AMERICAS.pdf</w:t>
        </w:r>
      </w:hyperlink>
      <w:r w:rsidRPr="00474012">
        <w:rPr>
          <w:rFonts w:asciiTheme="minorHAnsi" w:hAnsiTheme="minorHAnsi" w:cstheme="minorHAnsi"/>
          <w:color w:val="000000"/>
        </w:rPr>
        <w:t xml:space="preserve"> </w:t>
      </w:r>
    </w:p>
    <w:p w14:paraId="239F6955"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474012">
        <w:rPr>
          <w:rFonts w:asciiTheme="minorHAnsi" w:hAnsiTheme="minorHAnsi" w:cstheme="minorHAnsi"/>
          <w:color w:val="000000"/>
        </w:rPr>
        <w:t xml:space="preserve">Comisión Interamericana de Derechos Humanos (2017). “Las Mujeres Indígenas y sus Derechos Humanos en las Américas. Disponible en </w:t>
      </w:r>
      <w:hyperlink r:id="rId118">
        <w:r w:rsidRPr="00474012">
          <w:rPr>
            <w:rFonts w:asciiTheme="minorHAnsi" w:hAnsiTheme="minorHAnsi" w:cstheme="minorHAnsi"/>
            <w:color w:val="0563C1"/>
            <w:u w:val="single"/>
          </w:rPr>
          <w:t>https://www.oas.org/es/cidh/indigenas/docs/pdf/Brochure-MujeresIndigenas.pdf</w:t>
        </w:r>
      </w:hyperlink>
    </w:p>
    <w:p w14:paraId="3598B400"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rPr>
        <w:t xml:space="preserve">Comisión Interamericana de Derechos Humanos (2017). </w:t>
      </w:r>
      <w:r w:rsidRPr="00474012">
        <w:rPr>
          <w:rFonts w:asciiTheme="minorHAnsi" w:hAnsiTheme="minorHAnsi" w:cstheme="minorHAnsi"/>
          <w:i/>
          <w:color w:val="000000"/>
        </w:rPr>
        <w:t xml:space="preserve">Las mujeres indígenas y sus derechos humanos en las Américas </w:t>
      </w:r>
      <w:r w:rsidRPr="00474012">
        <w:rPr>
          <w:rFonts w:asciiTheme="minorHAnsi" w:hAnsiTheme="minorHAnsi" w:cstheme="minorHAnsi"/>
          <w:color w:val="000000"/>
        </w:rPr>
        <w:t xml:space="preserve"> </w:t>
      </w:r>
      <w:hyperlink r:id="rId119">
        <w:r w:rsidRPr="00474012">
          <w:rPr>
            <w:rFonts w:asciiTheme="minorHAnsi" w:hAnsiTheme="minorHAnsi" w:cstheme="minorHAnsi"/>
            <w:color w:val="0563C1"/>
            <w:u w:val="single"/>
          </w:rPr>
          <w:t>https://www.oas.org/es/cidh/indigenas/docs/pdf/Brochure-MujeresIndigenas.pdf</w:t>
        </w:r>
      </w:hyperlink>
    </w:p>
    <w:p w14:paraId="3E3E40D6"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rPr>
        <w:t>Comisionado de las Naciones Unidas para los derechos Humanos</w:t>
      </w:r>
      <w:r w:rsidRPr="00474012">
        <w:rPr>
          <w:rFonts w:asciiTheme="minorHAnsi" w:eastAsia="Times New Roman" w:hAnsiTheme="minorHAnsi" w:cstheme="minorHAnsi"/>
        </w:rPr>
        <w:t>. (200</w:t>
      </w:r>
      <w:r w:rsidRPr="00474012">
        <w:rPr>
          <w:rFonts w:asciiTheme="minorHAnsi" w:hAnsiTheme="minorHAnsi" w:cstheme="minorHAnsi"/>
        </w:rPr>
        <w:t>2</w:t>
      </w:r>
      <w:r w:rsidRPr="00474012">
        <w:rPr>
          <w:rFonts w:asciiTheme="minorHAnsi" w:eastAsia="Times New Roman" w:hAnsiTheme="minorHAnsi" w:cstheme="minorHAnsi"/>
        </w:rPr>
        <w:t xml:space="preserve">). </w:t>
      </w:r>
      <w:r w:rsidRPr="00474012">
        <w:rPr>
          <w:rFonts w:asciiTheme="minorHAnsi" w:eastAsia="Times New Roman" w:hAnsiTheme="minorHAnsi" w:cstheme="minorHAnsi"/>
          <w:i/>
        </w:rPr>
        <w:t>Declaración y Programa de Acción de Durban</w:t>
      </w:r>
      <w:r w:rsidRPr="00474012">
        <w:rPr>
          <w:rFonts w:asciiTheme="minorHAnsi" w:eastAsia="Times New Roman" w:hAnsiTheme="minorHAnsi" w:cstheme="minorHAnsi"/>
        </w:rPr>
        <w:t>. Oas.org. Recuperado el 10 de junio de 2023, de https://www.oas.org/es/sla/ddi/docs/afrodescendientes_instrumentos_internacionales_Declaracion_Programa_Accion_Durban.pdf</w:t>
      </w:r>
    </w:p>
    <w:p w14:paraId="6801A889" w14:textId="1905E00E" w:rsidR="00A17829" w:rsidRPr="00ED585D" w:rsidRDefault="00A17829" w:rsidP="003A41C1">
      <w:pPr>
        <w:numPr>
          <w:ilvl w:val="0"/>
          <w:numId w:val="76"/>
        </w:numPr>
        <w:pBdr>
          <w:top w:val="nil"/>
          <w:left w:val="nil"/>
          <w:bottom w:val="nil"/>
          <w:right w:val="nil"/>
          <w:between w:val="nil"/>
        </w:pBdr>
        <w:spacing w:before="120" w:after="120" w:line="276" w:lineRule="auto"/>
        <w:jc w:val="both"/>
        <w:rPr>
          <w:rFonts w:asciiTheme="minorHAnsi" w:hAnsiTheme="minorHAnsi" w:cstheme="minorHAnsi"/>
          <w:color w:val="000000"/>
        </w:rPr>
      </w:pPr>
      <w:r w:rsidRPr="00A17829">
        <w:rPr>
          <w:rFonts w:asciiTheme="minorHAnsi" w:hAnsiTheme="minorHAnsi" w:cstheme="minorHAnsi"/>
          <w:color w:val="000000"/>
        </w:rPr>
        <w:t xml:space="preserve">Conferencia Internacional del Trabajo. </w:t>
      </w:r>
      <w:r w:rsidR="00ED585D">
        <w:rPr>
          <w:rFonts w:asciiTheme="minorHAnsi" w:hAnsiTheme="minorHAnsi" w:cstheme="minorHAnsi"/>
          <w:color w:val="000000"/>
        </w:rPr>
        <w:t>(</w:t>
      </w:r>
      <w:r w:rsidRPr="00A17829">
        <w:rPr>
          <w:rFonts w:asciiTheme="minorHAnsi" w:hAnsiTheme="minorHAnsi" w:cstheme="minorHAnsi"/>
          <w:color w:val="000000"/>
        </w:rPr>
        <w:t>1989</w:t>
      </w:r>
      <w:r w:rsidR="00ED585D">
        <w:rPr>
          <w:rFonts w:asciiTheme="minorHAnsi" w:hAnsiTheme="minorHAnsi" w:cstheme="minorHAnsi"/>
          <w:color w:val="000000"/>
        </w:rPr>
        <w:t>)</w:t>
      </w:r>
      <w:r w:rsidRPr="00A17829">
        <w:rPr>
          <w:rFonts w:asciiTheme="minorHAnsi" w:hAnsiTheme="minorHAnsi" w:cstheme="minorHAnsi"/>
          <w:color w:val="000000"/>
        </w:rPr>
        <w:t>. 76ª reunión. Informe IV (2A) Revisión parcial del</w:t>
      </w:r>
      <w:r w:rsidR="00ED585D">
        <w:rPr>
          <w:rFonts w:asciiTheme="minorHAnsi" w:hAnsiTheme="minorHAnsi" w:cstheme="minorHAnsi"/>
          <w:color w:val="000000"/>
        </w:rPr>
        <w:t xml:space="preserve"> </w:t>
      </w:r>
      <w:r w:rsidRPr="00ED585D">
        <w:rPr>
          <w:rFonts w:asciiTheme="minorHAnsi" w:hAnsiTheme="minorHAnsi" w:cstheme="minorHAnsi"/>
          <w:color w:val="000000"/>
        </w:rPr>
        <w:t>Convenio sobre poblaciones indígenas y tribales, 1957 (núm. 107). Ginebra.</w:t>
      </w:r>
    </w:p>
    <w:p w14:paraId="754A2D9A" w14:textId="63F27865" w:rsidR="00A66A6F" w:rsidRPr="00474012" w:rsidRDefault="00A66A6F" w:rsidP="003A41C1">
      <w:pPr>
        <w:numPr>
          <w:ilvl w:val="0"/>
          <w:numId w:val="76"/>
        </w:numPr>
        <w:pBdr>
          <w:top w:val="nil"/>
          <w:left w:val="nil"/>
          <w:bottom w:val="nil"/>
          <w:right w:val="nil"/>
          <w:between w:val="nil"/>
        </w:pBdr>
        <w:spacing w:before="120" w:after="120" w:line="276" w:lineRule="auto"/>
        <w:jc w:val="both"/>
        <w:rPr>
          <w:rFonts w:asciiTheme="minorHAnsi" w:hAnsiTheme="minorHAnsi" w:cstheme="minorHAnsi"/>
        </w:rPr>
      </w:pPr>
      <w:r w:rsidRPr="00474012">
        <w:rPr>
          <w:rFonts w:asciiTheme="minorHAnsi" w:hAnsiTheme="minorHAnsi" w:cstheme="minorHAnsi"/>
          <w:color w:val="000000"/>
        </w:rPr>
        <w:t xml:space="preserve">Consejo Ejecutivo del Poder Judicial. (2014). </w:t>
      </w:r>
      <w:r w:rsidRPr="00474012">
        <w:rPr>
          <w:rFonts w:asciiTheme="minorHAnsi" w:hAnsiTheme="minorHAnsi" w:cstheme="minorHAnsi"/>
          <w:i/>
          <w:color w:val="000000"/>
        </w:rPr>
        <w:t xml:space="preserve">Protocolo de Coordinación entre Sistemas de Justicia. </w:t>
      </w:r>
      <w:r w:rsidRPr="00474012">
        <w:rPr>
          <w:rFonts w:asciiTheme="minorHAnsi" w:hAnsiTheme="minorHAnsi" w:cstheme="minorHAnsi"/>
          <w:color w:val="000000"/>
        </w:rPr>
        <w:t>https://centroderecursos.cultura.pe/sites/default/files/rb/pdf/Protocolo%20de%20coordinacion%20entre%20sistemas%20de%20justicia.pdf</w:t>
      </w:r>
    </w:p>
    <w:p w14:paraId="39C4614F" w14:textId="77777777" w:rsidR="00A66A6F" w:rsidRPr="00C509AC"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u w:val="single"/>
        </w:rPr>
      </w:pPr>
      <w:r>
        <w:rPr>
          <w:rFonts w:asciiTheme="minorHAnsi" w:hAnsiTheme="minorHAnsi" w:cstheme="minorHAnsi"/>
          <w:color w:val="000000"/>
          <w:u w:val="single"/>
        </w:rPr>
        <w:t xml:space="preserve"> </w:t>
      </w:r>
      <w:r w:rsidRPr="00C509AC">
        <w:rPr>
          <w:rFonts w:asciiTheme="minorHAnsi" w:hAnsiTheme="minorHAnsi" w:cstheme="minorHAnsi"/>
          <w:color w:val="000000"/>
          <w:u w:val="single"/>
        </w:rPr>
        <w:t>Conservación Internacional. (2022). La cámara de comercio de pueblos indígenas del Perú y conservación internacional firman convenio para promover desarrollo sostenible de la Amazonía. https://www.conservation.org/peru/noticias/2022/06/01/la-c%C3%A1mara-de-comercio-de-pueblos-ind%C3%ADgenas-del-per%C3%BA-y-conservaci%C3%B3n-internacional-firman-convenio-para-promover-desarrollo-sostenible-de-la-amazon%C3%ADa#:~:text=Sobre%20CCPIP%3A,responsabilidad%2C%20preservando%20su%20identidad%20cultural.</w:t>
      </w:r>
    </w:p>
    <w:p w14:paraId="3DD5F0FC"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u w:val="single"/>
        </w:rPr>
      </w:pPr>
      <w:r w:rsidRPr="00474012">
        <w:rPr>
          <w:rFonts w:asciiTheme="minorHAnsi" w:hAnsiTheme="minorHAnsi" w:cstheme="minorHAnsi"/>
          <w:color w:val="000000"/>
          <w:highlight w:val="white"/>
        </w:rPr>
        <w:t>Consorcio de Investigación Económica y Social - CIES. (2015). </w:t>
      </w:r>
      <w:r w:rsidRPr="00474012">
        <w:rPr>
          <w:rFonts w:asciiTheme="minorHAnsi" w:hAnsiTheme="minorHAnsi" w:cstheme="minorHAnsi"/>
          <w:i/>
          <w:color w:val="000000"/>
          <w:highlight w:val="white"/>
        </w:rPr>
        <w:t>Propuestas de políticas para los gobiernos regionales 2015-2018. Documentos finales</w:t>
      </w:r>
      <w:r w:rsidRPr="00474012">
        <w:rPr>
          <w:rFonts w:asciiTheme="minorHAnsi" w:hAnsiTheme="minorHAnsi" w:cstheme="minorHAnsi"/>
          <w:color w:val="000000"/>
          <w:highlight w:val="white"/>
        </w:rPr>
        <w:t xml:space="preserve">. CIES. </w:t>
      </w:r>
      <w:hyperlink r:id="rId120">
        <w:r w:rsidRPr="00474012">
          <w:rPr>
            <w:rFonts w:asciiTheme="minorHAnsi" w:hAnsiTheme="minorHAnsi" w:cstheme="minorHAnsi"/>
            <w:color w:val="000000"/>
            <w:highlight w:val="white"/>
            <w:u w:val="single"/>
          </w:rPr>
          <w:t>https://rb.gy/llx8pp</w:t>
        </w:r>
      </w:hyperlink>
    </w:p>
    <w:p w14:paraId="538AD2DB"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lang w:val="en-US"/>
        </w:rPr>
      </w:pPr>
      <w:r w:rsidRPr="00474012">
        <w:rPr>
          <w:rFonts w:asciiTheme="minorHAnsi" w:hAnsiTheme="minorHAnsi" w:cstheme="minorHAnsi"/>
          <w:color w:val="000000"/>
          <w:highlight w:val="white"/>
          <w:lang w:val="en-US"/>
        </w:rPr>
        <w:t xml:space="preserve">Convention on Biological Diversity - CBD. </w:t>
      </w:r>
      <w:r w:rsidRPr="00474012">
        <w:rPr>
          <w:rFonts w:asciiTheme="minorHAnsi" w:hAnsiTheme="minorHAnsi" w:cstheme="minorHAnsi"/>
          <w:color w:val="000000"/>
          <w:highlight w:val="white"/>
        </w:rPr>
        <w:t>(s. f.). </w:t>
      </w:r>
      <w:r w:rsidRPr="00474012">
        <w:rPr>
          <w:rFonts w:asciiTheme="minorHAnsi" w:hAnsiTheme="minorHAnsi" w:cstheme="minorHAnsi"/>
          <w:i/>
          <w:color w:val="000000"/>
          <w:highlight w:val="white"/>
        </w:rPr>
        <w:t>Plan Estratégico para la Diversidad Biológica 2011-2020 y las Metas de Aichi “Viviendo en armonía con la naturaleza” Un marco de acción de diez años para todos los países y las partes pertinentes para salvar la diversidad biológica y mejorar sus beneficios para las personas [Folleto informativo]</w:t>
      </w:r>
      <w:r w:rsidRPr="00474012">
        <w:rPr>
          <w:rFonts w:asciiTheme="minorHAnsi" w:hAnsiTheme="minorHAnsi" w:cstheme="minorHAnsi"/>
          <w:color w:val="000000"/>
          <w:highlight w:val="white"/>
        </w:rPr>
        <w:t xml:space="preserve">. </w:t>
      </w:r>
      <w:r w:rsidRPr="00474012">
        <w:rPr>
          <w:rFonts w:asciiTheme="minorHAnsi" w:hAnsiTheme="minorHAnsi" w:cstheme="minorHAnsi"/>
          <w:color w:val="000000"/>
          <w:highlight w:val="white"/>
          <w:lang w:val="en-US"/>
        </w:rPr>
        <w:t xml:space="preserve">CBD. </w:t>
      </w:r>
      <w:hyperlink r:id="rId121">
        <w:r w:rsidRPr="00474012">
          <w:rPr>
            <w:rFonts w:asciiTheme="minorHAnsi" w:hAnsiTheme="minorHAnsi" w:cstheme="minorHAnsi"/>
            <w:color w:val="000000"/>
            <w:highlight w:val="white"/>
            <w:u w:val="single"/>
            <w:lang w:val="en-US"/>
          </w:rPr>
          <w:t>https://www.cbd.int/doc/strategic-plan/2011-2020/Aichi-Targets-ES.pdf</w:t>
        </w:r>
      </w:hyperlink>
      <w:r w:rsidRPr="00474012">
        <w:rPr>
          <w:rFonts w:asciiTheme="minorHAnsi" w:hAnsiTheme="minorHAnsi" w:cstheme="minorHAnsi"/>
          <w:color w:val="000000"/>
          <w:highlight w:val="white"/>
          <w:lang w:val="en-US"/>
        </w:rPr>
        <w:t xml:space="preserve"> </w:t>
      </w:r>
    </w:p>
    <w:p w14:paraId="3A9436C9" w14:textId="77777777" w:rsidR="005B3AB1"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proofErr w:type="spellStart"/>
      <w:r w:rsidRPr="00C509AC">
        <w:rPr>
          <w:rFonts w:asciiTheme="minorHAnsi" w:hAnsiTheme="minorHAnsi" w:cstheme="minorHAnsi"/>
        </w:rPr>
        <w:t>Cotlear</w:t>
      </w:r>
      <w:proofErr w:type="spellEnd"/>
      <w:r w:rsidRPr="00C509AC">
        <w:rPr>
          <w:rFonts w:asciiTheme="minorHAnsi" w:hAnsiTheme="minorHAnsi" w:cstheme="minorHAnsi"/>
        </w:rPr>
        <w:t xml:space="preserve"> (1989). De</w:t>
      </w:r>
      <w:r w:rsidR="008F6737">
        <w:rPr>
          <w:rFonts w:asciiTheme="minorHAnsi" w:hAnsiTheme="minorHAnsi" w:cstheme="minorHAnsi"/>
        </w:rPr>
        <w:t>sarrollo campesino en los Andes</w:t>
      </w:r>
      <w:r w:rsidRPr="00C509AC">
        <w:rPr>
          <w:rFonts w:asciiTheme="minorHAnsi" w:hAnsiTheme="minorHAnsi" w:cstheme="minorHAnsi"/>
        </w:rPr>
        <w:t>: cambio tecnológico y transformación social en las comunidades de la sierra del Perú.</w:t>
      </w:r>
    </w:p>
    <w:p w14:paraId="4632DF71" w14:textId="443817E0" w:rsidR="005B3AB1" w:rsidRPr="005B3AB1" w:rsidRDefault="005B3AB1" w:rsidP="003A41C1">
      <w:pPr>
        <w:numPr>
          <w:ilvl w:val="0"/>
          <w:numId w:val="76"/>
        </w:numPr>
        <w:pBdr>
          <w:top w:val="nil"/>
          <w:left w:val="nil"/>
          <w:bottom w:val="nil"/>
          <w:right w:val="nil"/>
          <w:between w:val="nil"/>
        </w:pBdr>
        <w:spacing w:before="120" w:after="120"/>
        <w:jc w:val="both"/>
        <w:rPr>
          <w:rFonts w:cstheme="minorHAnsi"/>
          <w:color w:val="000000" w:themeColor="text1"/>
        </w:rPr>
      </w:pPr>
      <w:r w:rsidRPr="005B3AB1">
        <w:rPr>
          <w:rFonts w:cstheme="minorHAnsi"/>
          <w:color w:val="000000" w:themeColor="text1"/>
        </w:rPr>
        <w:t xml:space="preserve">CEPAL (2019). </w:t>
      </w:r>
      <w:r w:rsidRPr="005B3AB1">
        <w:rPr>
          <w:rFonts w:cs="Arial"/>
          <w:color w:val="000000" w:themeColor="text1"/>
        </w:rPr>
        <w:t>Enfoque territorial y análisis dinámico de la ruralidad: alcances y límites para el diseño de políticas de desarrollo rural innovadoras en América Latina y el Caribe</w:t>
      </w:r>
      <w:r w:rsidRPr="005B3AB1">
        <w:rPr>
          <w:rFonts w:cstheme="minorHAnsi"/>
          <w:color w:val="000000" w:themeColor="text1"/>
        </w:rPr>
        <w:t>. https://www.cepal.org/es/publicaciones/44905-enfoque-territorial-analisis-dinamico-la-ruralidad-alcances-limites-diseno</w:t>
      </w:r>
    </w:p>
    <w:p w14:paraId="6A8C5221" w14:textId="2BFA9D51" w:rsidR="00D92A64" w:rsidRPr="001001E3" w:rsidRDefault="00961B58"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Pr>
          <w:rFonts w:asciiTheme="minorHAnsi" w:hAnsiTheme="minorHAnsi" w:cstheme="minorHAnsi"/>
          <w:color w:val="000000"/>
          <w:highlight w:val="white"/>
        </w:rPr>
        <w:t>DAR</w:t>
      </w:r>
      <w:r>
        <w:rPr>
          <w:rFonts w:asciiTheme="minorHAnsi" w:hAnsiTheme="minorHAnsi" w:cstheme="minorHAnsi"/>
          <w:color w:val="000000"/>
        </w:rPr>
        <w:t xml:space="preserve">. (2010). </w:t>
      </w:r>
      <w:r w:rsidRPr="00961B58">
        <w:rPr>
          <w:rFonts w:asciiTheme="minorHAnsi" w:hAnsiTheme="minorHAnsi" w:cstheme="minorHAnsi"/>
          <w:color w:val="000000"/>
        </w:rPr>
        <w:t>MÓDULO DE CAPACITACIÓN “DERECHOS DE NUESTROS PUEBLOS INDÍGENAS” Cartilla 2: Nuestro Derecho al Territorio y a los Recursos Naturales</w:t>
      </w:r>
      <w:r>
        <w:rPr>
          <w:rFonts w:asciiTheme="minorHAnsi" w:hAnsiTheme="minorHAnsi" w:cstheme="minorHAnsi"/>
          <w:color w:val="000000"/>
        </w:rPr>
        <w:t xml:space="preserve">. </w:t>
      </w:r>
      <w:hyperlink r:id="rId122" w:history="1">
        <w:r w:rsidRPr="00321D33">
          <w:rPr>
            <w:rStyle w:val="Hipervnculo"/>
            <w:rFonts w:asciiTheme="minorHAnsi" w:hAnsiTheme="minorHAnsi" w:cstheme="minorHAnsi"/>
          </w:rPr>
          <w:t>https://dar.org.pe/archivos/publicacion/cartilla2.pdf</w:t>
        </w:r>
      </w:hyperlink>
    </w:p>
    <w:p w14:paraId="4871E3CC" w14:textId="59FE9B0A" w:rsidR="001001E3" w:rsidRPr="00D92A64" w:rsidRDefault="001001E3"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Pr>
          <w:rFonts w:asciiTheme="minorHAnsi" w:hAnsiTheme="minorHAnsi" w:cstheme="minorHAnsi"/>
          <w:color w:val="000000"/>
        </w:rPr>
        <w:t xml:space="preserve">DAR, ORAU y </w:t>
      </w:r>
      <w:proofErr w:type="spellStart"/>
      <w:r>
        <w:rPr>
          <w:rFonts w:asciiTheme="minorHAnsi" w:hAnsiTheme="minorHAnsi" w:cstheme="minorHAnsi"/>
          <w:color w:val="000000"/>
        </w:rPr>
        <w:t>ProPurús</w:t>
      </w:r>
      <w:proofErr w:type="spellEnd"/>
      <w:r>
        <w:rPr>
          <w:rFonts w:asciiTheme="minorHAnsi" w:hAnsiTheme="minorHAnsi" w:cstheme="minorHAnsi"/>
          <w:color w:val="000000"/>
        </w:rPr>
        <w:t xml:space="preserve"> (2022).</w:t>
      </w:r>
      <w:r>
        <w:rPr>
          <w:rFonts w:asciiTheme="minorHAnsi" w:hAnsiTheme="minorHAnsi" w:cstheme="minorHAnsi"/>
        </w:rPr>
        <w:t xml:space="preserve"> </w:t>
      </w:r>
      <w:r w:rsidRPr="001001E3">
        <w:rPr>
          <w:rFonts w:asciiTheme="minorHAnsi" w:hAnsiTheme="minorHAnsi" w:cstheme="minorHAnsi"/>
        </w:rPr>
        <w:t>Situación de los defensores en Ucayali</w:t>
      </w:r>
      <w:r>
        <w:rPr>
          <w:rFonts w:asciiTheme="minorHAnsi" w:hAnsiTheme="minorHAnsi" w:cstheme="minorHAnsi"/>
        </w:rPr>
        <w:t xml:space="preserve">. </w:t>
      </w:r>
      <w:hyperlink r:id="rId123" w:history="1">
        <w:r w:rsidRPr="00321D33">
          <w:rPr>
            <w:rStyle w:val="Hipervnculo"/>
            <w:rFonts w:asciiTheme="minorHAnsi" w:hAnsiTheme="minorHAnsi" w:cstheme="minorHAnsi"/>
          </w:rPr>
          <w:t>https://dar.org.pe/wp-content/uploads/2022/02/Situacion-de-los-defensores-indigenas.pdf</w:t>
        </w:r>
      </w:hyperlink>
      <w:r>
        <w:rPr>
          <w:rFonts w:asciiTheme="minorHAnsi" w:hAnsiTheme="minorHAnsi" w:cstheme="minorHAnsi"/>
        </w:rPr>
        <w:t xml:space="preserve"> </w:t>
      </w:r>
    </w:p>
    <w:p w14:paraId="056318A0" w14:textId="21853F0C"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 xml:space="preserve">Dahl, J., </w:t>
      </w:r>
      <w:proofErr w:type="spellStart"/>
      <w:r w:rsidRPr="00474012">
        <w:rPr>
          <w:rFonts w:asciiTheme="minorHAnsi" w:hAnsiTheme="minorHAnsi" w:cstheme="minorHAnsi"/>
          <w:color w:val="000000"/>
          <w:highlight w:val="white"/>
        </w:rPr>
        <w:t>Tauli-Corpuz</w:t>
      </w:r>
      <w:proofErr w:type="spellEnd"/>
      <w:r w:rsidRPr="00474012">
        <w:rPr>
          <w:rFonts w:asciiTheme="minorHAnsi" w:hAnsiTheme="minorHAnsi" w:cstheme="minorHAnsi"/>
          <w:color w:val="000000"/>
          <w:highlight w:val="white"/>
        </w:rPr>
        <w:t xml:space="preserve">, V., </w:t>
      </w:r>
      <w:proofErr w:type="spellStart"/>
      <w:r w:rsidRPr="00474012">
        <w:rPr>
          <w:rFonts w:asciiTheme="minorHAnsi" w:hAnsiTheme="minorHAnsi" w:cstheme="minorHAnsi"/>
          <w:color w:val="000000"/>
          <w:highlight w:val="white"/>
        </w:rPr>
        <w:t>Noningo</w:t>
      </w:r>
      <w:proofErr w:type="spellEnd"/>
      <w:r w:rsidRPr="00474012">
        <w:rPr>
          <w:rFonts w:asciiTheme="minorHAnsi" w:hAnsiTheme="minorHAnsi" w:cstheme="minorHAnsi"/>
          <w:color w:val="000000"/>
          <w:highlight w:val="white"/>
        </w:rPr>
        <w:t xml:space="preserve"> </w:t>
      </w:r>
      <w:proofErr w:type="spellStart"/>
      <w:r w:rsidRPr="00474012">
        <w:rPr>
          <w:rFonts w:asciiTheme="minorHAnsi" w:hAnsiTheme="minorHAnsi" w:cstheme="minorHAnsi"/>
          <w:color w:val="000000"/>
          <w:highlight w:val="white"/>
        </w:rPr>
        <w:t>Sesen</w:t>
      </w:r>
      <w:proofErr w:type="spellEnd"/>
      <w:r w:rsidRPr="00474012">
        <w:rPr>
          <w:rFonts w:asciiTheme="minorHAnsi" w:hAnsiTheme="minorHAnsi" w:cstheme="minorHAnsi"/>
          <w:color w:val="000000"/>
          <w:highlight w:val="white"/>
        </w:rPr>
        <w:t xml:space="preserve">, S., </w:t>
      </w:r>
      <w:proofErr w:type="spellStart"/>
      <w:r w:rsidRPr="00474012">
        <w:rPr>
          <w:rFonts w:asciiTheme="minorHAnsi" w:hAnsiTheme="minorHAnsi" w:cstheme="minorHAnsi"/>
          <w:color w:val="000000"/>
          <w:highlight w:val="white"/>
        </w:rPr>
        <w:t>Limbu</w:t>
      </w:r>
      <w:proofErr w:type="spellEnd"/>
      <w:r w:rsidRPr="00474012">
        <w:rPr>
          <w:rFonts w:asciiTheme="minorHAnsi" w:hAnsiTheme="minorHAnsi" w:cstheme="minorHAnsi"/>
          <w:color w:val="000000"/>
          <w:highlight w:val="white"/>
        </w:rPr>
        <w:t xml:space="preserve">, S., &amp; </w:t>
      </w:r>
      <w:proofErr w:type="spellStart"/>
      <w:r w:rsidRPr="00474012">
        <w:rPr>
          <w:rFonts w:asciiTheme="minorHAnsi" w:hAnsiTheme="minorHAnsi" w:cstheme="minorHAnsi"/>
          <w:color w:val="000000"/>
          <w:highlight w:val="white"/>
        </w:rPr>
        <w:t>Olsvig</w:t>
      </w:r>
      <w:proofErr w:type="spellEnd"/>
      <w:r w:rsidRPr="00474012">
        <w:rPr>
          <w:rFonts w:asciiTheme="minorHAnsi" w:hAnsiTheme="minorHAnsi" w:cstheme="minorHAnsi"/>
          <w:color w:val="000000"/>
          <w:highlight w:val="white"/>
        </w:rPr>
        <w:t>, S. (2020). </w:t>
      </w:r>
      <w:r w:rsidRPr="00474012">
        <w:rPr>
          <w:rFonts w:asciiTheme="minorHAnsi" w:hAnsiTheme="minorHAnsi" w:cstheme="minorHAnsi"/>
          <w:i/>
          <w:color w:val="000000"/>
          <w:highlight w:val="white"/>
        </w:rPr>
        <w:t>Construyendo autonomías</w:t>
      </w:r>
      <w:r w:rsidRPr="00474012">
        <w:rPr>
          <w:rFonts w:asciiTheme="minorHAnsi" w:hAnsiTheme="minorHAnsi" w:cstheme="minorHAnsi"/>
          <w:color w:val="000000"/>
          <w:highlight w:val="white"/>
        </w:rPr>
        <w:t>. IWGIA. https://www.iwgia.org/images/documentos/Construyendo_Autonomas_IWGIA_2020.pdf</w:t>
      </w:r>
      <w:r w:rsidRPr="00474012">
        <w:rPr>
          <w:rFonts w:asciiTheme="minorHAnsi" w:hAnsiTheme="minorHAnsi" w:cstheme="minorHAnsi"/>
          <w:color w:val="000000"/>
        </w:rPr>
        <w:t xml:space="preserve"> </w:t>
      </w:r>
    </w:p>
    <w:p w14:paraId="45B47556" w14:textId="77777777" w:rsidR="00A66A6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474012">
        <w:rPr>
          <w:rFonts w:asciiTheme="minorHAnsi" w:hAnsiTheme="minorHAnsi" w:cstheme="minorHAnsi"/>
          <w:i/>
          <w:color w:val="000000"/>
        </w:rPr>
        <w:t xml:space="preserve">Decreto Supremo </w:t>
      </w:r>
      <w:proofErr w:type="spellStart"/>
      <w:r w:rsidRPr="00474012">
        <w:rPr>
          <w:rFonts w:asciiTheme="minorHAnsi" w:hAnsiTheme="minorHAnsi" w:cstheme="minorHAnsi"/>
          <w:i/>
          <w:color w:val="000000"/>
        </w:rPr>
        <w:t>N°</w:t>
      </w:r>
      <w:proofErr w:type="spellEnd"/>
      <w:r w:rsidRPr="00474012">
        <w:rPr>
          <w:rFonts w:asciiTheme="minorHAnsi" w:hAnsiTheme="minorHAnsi" w:cstheme="minorHAnsi"/>
          <w:i/>
          <w:color w:val="000000"/>
        </w:rPr>
        <w:t xml:space="preserve"> 008-2022-MIDIS que aprueba la Política Nacional de Desarrollo e Inclusión Social al 2030</w:t>
      </w:r>
      <w:r w:rsidRPr="00474012">
        <w:rPr>
          <w:rFonts w:asciiTheme="minorHAnsi" w:hAnsiTheme="minorHAnsi" w:cstheme="minorHAnsi"/>
          <w:color w:val="000000"/>
        </w:rPr>
        <w:t xml:space="preserve">. (30 de diciembre de 2022). </w:t>
      </w:r>
      <w:hyperlink r:id="rId124">
        <w:r w:rsidRPr="00474012">
          <w:rPr>
            <w:rFonts w:asciiTheme="minorHAnsi" w:hAnsiTheme="minorHAnsi" w:cstheme="minorHAnsi"/>
            <w:color w:val="0563C1"/>
            <w:u w:val="single"/>
          </w:rPr>
          <w:t>https://busquedas.elperuano.pe/download/url/decreto-supremo-que-aprueba-la-politica-nacional-de-desarrol-decreto-supremo-n-008-2022-midis-2139652-3</w:t>
        </w:r>
      </w:hyperlink>
      <w:r w:rsidRPr="00474012">
        <w:rPr>
          <w:rFonts w:asciiTheme="minorHAnsi" w:hAnsiTheme="minorHAnsi" w:cstheme="minorHAnsi"/>
          <w:color w:val="000000"/>
        </w:rPr>
        <w:t xml:space="preserve"> </w:t>
      </w:r>
    </w:p>
    <w:p w14:paraId="37063B76" w14:textId="77777777" w:rsidR="00A66A6F" w:rsidRPr="00BA7C0C"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BA7C0C">
        <w:rPr>
          <w:rFonts w:asciiTheme="minorHAnsi" w:hAnsiTheme="minorHAnsi" w:cstheme="minorHAnsi"/>
        </w:rPr>
        <w:t>Defensoría del Pueblo (2018 h). Supervisión nacional de la defensoría del Pueblo a las Comisarías Básicas y Especializadas de Familia. https://www.defensoria.gob.pe/wp-content/uploads/2018/10/Informe-de-Adjuntia-No-004-2018-DP-ADHPD-PPPDDP.pdf</w:t>
      </w:r>
    </w:p>
    <w:p w14:paraId="0523E1D5" w14:textId="77777777" w:rsidR="00A66A6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rPr>
        <w:t xml:space="preserve">Defensoría del Pueblo (2019). Informe de Adjuntía </w:t>
      </w:r>
      <w:proofErr w:type="spellStart"/>
      <w:r w:rsidRPr="00474012">
        <w:rPr>
          <w:rFonts w:asciiTheme="minorHAnsi" w:hAnsiTheme="minorHAnsi" w:cstheme="minorHAnsi"/>
          <w:color w:val="000000"/>
        </w:rPr>
        <w:t>N°</w:t>
      </w:r>
      <w:proofErr w:type="spellEnd"/>
      <w:r w:rsidRPr="00474012">
        <w:rPr>
          <w:rFonts w:asciiTheme="minorHAnsi" w:hAnsiTheme="minorHAnsi" w:cstheme="minorHAnsi"/>
          <w:color w:val="000000"/>
        </w:rPr>
        <w:t xml:space="preserve"> 002-2019-DP/AMASPPI/PPI «Situación de los derechos de las mujeres indígenas en el Perú» </w:t>
      </w:r>
      <w:hyperlink r:id="rId125">
        <w:r w:rsidRPr="00474012">
          <w:rPr>
            <w:rFonts w:asciiTheme="minorHAnsi" w:hAnsiTheme="minorHAnsi" w:cstheme="minorHAnsi"/>
            <w:color w:val="0563C1"/>
            <w:u w:val="single"/>
          </w:rPr>
          <w:t>https://www.defensoria.gob.pe/wp-content/uploads/2019/12/Informe-de-adjuntia-002-2019-PPI-Digital.pdf</w:t>
        </w:r>
      </w:hyperlink>
    </w:p>
    <w:p w14:paraId="4C9B5230" w14:textId="77777777" w:rsidR="00A66A6F" w:rsidRPr="00BA7C0C"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BA7C0C">
        <w:rPr>
          <w:rFonts w:asciiTheme="minorHAnsi" w:hAnsiTheme="minorHAnsi" w:cstheme="minorHAnsi"/>
        </w:rPr>
        <w:t>Defensoría del Pueblo (2020 a). Supervisión del RUVA y de las fiscalías provinciales especializadas en violencia contra las mujeres y los integrantes del grupo familiar en el contexto del COVID-19. https://cdn.www.gob.pe/uploads/document/file/1464844/Informe%20Ministerio%20P%C3%BAblico.pdf.pdf?v=1606418006</w:t>
      </w:r>
    </w:p>
    <w:p w14:paraId="7DACE2E9" w14:textId="77777777" w:rsidR="00A66A6F" w:rsidRPr="00BA7C0C"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347A88">
        <w:t>Defensoría del Pueblo (2022a)</w:t>
      </w:r>
      <w:r>
        <w:t xml:space="preserve">. Informe Alterno al Noveno Informe Periódico del Perú ante el Comité para la Eliminación de la Discriminación contra la Mujer. </w:t>
      </w:r>
      <w:hyperlink r:id="rId126" w:history="1">
        <w:r w:rsidRPr="00B270EC">
          <w:rPr>
            <w:rStyle w:val="Hipervnculo"/>
          </w:rPr>
          <w:t>https://cdn.www.gob.pe/uploads/document/file/2915177/Informe%20Alterno%20al%20Noveno%20Informe%20Periodico%20del%20Peru%20ante%20el%20Comite%20para%20la%20Eliminacion%20de%20la%20Discriminacion%20contra%20la%20Mujer.pdf.pdf?v=1647461727</w:t>
        </w:r>
      </w:hyperlink>
      <w:r>
        <w:t xml:space="preserve"> </w:t>
      </w:r>
    </w:p>
    <w:p w14:paraId="6C89FEED" w14:textId="77777777" w:rsidR="00A66A6F" w:rsidRPr="00BA7C0C"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Defensoría del Pueblo. (2023). </w:t>
      </w:r>
      <w:r w:rsidRPr="00474012">
        <w:rPr>
          <w:rFonts w:asciiTheme="minorHAnsi" w:hAnsiTheme="minorHAnsi" w:cstheme="minorHAnsi"/>
          <w:i/>
          <w:color w:val="000000"/>
          <w:highlight w:val="white"/>
        </w:rPr>
        <w:t xml:space="preserve">Reporte de Conflictos Sociales </w:t>
      </w:r>
      <w:proofErr w:type="spellStart"/>
      <w:r w:rsidRPr="00474012">
        <w:rPr>
          <w:rFonts w:asciiTheme="minorHAnsi" w:hAnsiTheme="minorHAnsi" w:cstheme="minorHAnsi"/>
          <w:i/>
          <w:color w:val="000000"/>
          <w:highlight w:val="white"/>
        </w:rPr>
        <w:t>N°</w:t>
      </w:r>
      <w:proofErr w:type="spellEnd"/>
      <w:r w:rsidRPr="00474012">
        <w:rPr>
          <w:rFonts w:asciiTheme="minorHAnsi" w:hAnsiTheme="minorHAnsi" w:cstheme="minorHAnsi"/>
          <w:i/>
          <w:color w:val="000000"/>
          <w:highlight w:val="white"/>
        </w:rPr>
        <w:t xml:space="preserve"> 227. Enero 2023</w:t>
      </w:r>
      <w:r w:rsidRPr="00474012">
        <w:rPr>
          <w:rFonts w:asciiTheme="minorHAnsi" w:hAnsiTheme="minorHAnsi" w:cstheme="minorHAnsi"/>
          <w:color w:val="000000"/>
          <w:highlight w:val="white"/>
        </w:rPr>
        <w:t xml:space="preserve">. </w:t>
      </w:r>
      <w:hyperlink r:id="rId127">
        <w:r w:rsidRPr="00474012">
          <w:rPr>
            <w:rFonts w:asciiTheme="minorHAnsi" w:hAnsiTheme="minorHAnsi" w:cstheme="minorHAnsi"/>
            <w:color w:val="000000"/>
            <w:highlight w:val="white"/>
            <w:u w:val="single"/>
          </w:rPr>
          <w:t>https://www.defensoria.gob.pe/wp-content/uploads/2023/02/Reporte-Mensual-de-Conflictos-Sociales-N%C2%B0-227-Enero-2023.pdf</w:t>
        </w:r>
      </w:hyperlink>
    </w:p>
    <w:p w14:paraId="0505B4B9"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Pr>
          <w:rFonts w:asciiTheme="minorHAnsi" w:hAnsiTheme="minorHAnsi" w:cstheme="minorHAnsi"/>
          <w:color w:val="000000"/>
          <w:u w:val="single"/>
        </w:rPr>
        <w:t xml:space="preserve"> </w:t>
      </w:r>
      <w:r w:rsidRPr="00BA7C0C">
        <w:rPr>
          <w:rFonts w:asciiTheme="minorHAnsi" w:hAnsiTheme="minorHAnsi" w:cstheme="minorHAnsi"/>
          <w:color w:val="000000"/>
          <w:u w:val="single"/>
        </w:rPr>
        <w:t>Defensoría del Pueblo (2023b). Defensoría del Pueblo alerta que los derechos de las mujeres se encuentran en emergencia. https://www.defensoria.gob.pe/defensoria-del-pueblo-alerta-que-los-derechos-de-las-mujeres-se-encuentran-en-emergencia/</w:t>
      </w:r>
    </w:p>
    <w:p w14:paraId="26A54E76" w14:textId="0D63AB7F" w:rsidR="000F3979" w:rsidRPr="000F3979" w:rsidRDefault="000F3979"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Pr>
          <w:rFonts w:asciiTheme="minorHAnsi" w:hAnsiTheme="minorHAnsi" w:cstheme="minorHAnsi"/>
        </w:rPr>
        <w:t xml:space="preserve">Del Popolo, F. (2017). </w:t>
      </w:r>
      <w:r>
        <w:t xml:space="preserve">Los pueblos indígenas en América (Abya Yala) Desafíos para la igualdad en la diversidad. CEPAL. </w:t>
      </w:r>
      <w:hyperlink r:id="rId128" w:history="1">
        <w:r w:rsidRPr="00321D33">
          <w:rPr>
            <w:rStyle w:val="Hipervnculo"/>
          </w:rPr>
          <w:t>https://www.cepal.org/sites/default/files/publication/files/43187/S1600364_es.pdf</w:t>
        </w:r>
      </w:hyperlink>
      <w:r>
        <w:t xml:space="preserve"> </w:t>
      </w:r>
    </w:p>
    <w:p w14:paraId="46F2E2F7" w14:textId="726BA4FC"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EFE. (2021, octubre 7). </w:t>
      </w:r>
      <w:r w:rsidRPr="00474012">
        <w:rPr>
          <w:rFonts w:asciiTheme="minorHAnsi" w:hAnsiTheme="minorHAnsi" w:cstheme="minorHAnsi"/>
          <w:i/>
          <w:color w:val="000000"/>
          <w:highlight w:val="white"/>
        </w:rPr>
        <w:t>Mujeres indígenas urgen a Perú a reconocer como un ser vivo al río Marañón</w:t>
      </w:r>
      <w:r w:rsidRPr="00474012">
        <w:rPr>
          <w:rFonts w:asciiTheme="minorHAnsi" w:hAnsiTheme="minorHAnsi" w:cstheme="minorHAnsi"/>
          <w:color w:val="000000"/>
          <w:highlight w:val="white"/>
        </w:rPr>
        <w:t xml:space="preserve">. SWI swissinfo.ch. </w:t>
      </w:r>
      <w:hyperlink r:id="rId129">
        <w:r w:rsidRPr="00474012">
          <w:rPr>
            <w:rFonts w:asciiTheme="minorHAnsi" w:hAnsiTheme="minorHAnsi" w:cstheme="minorHAnsi"/>
            <w:color w:val="000000"/>
            <w:highlight w:val="white"/>
            <w:u w:val="single"/>
          </w:rPr>
          <w:t>https://rb.gy/iwfkq9</w:t>
        </w:r>
      </w:hyperlink>
    </w:p>
    <w:p w14:paraId="6EF9FBB0" w14:textId="77777777" w:rsidR="00A66A6F" w:rsidRPr="00BA7C0C"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Pr>
          <w:rFonts w:asciiTheme="minorHAnsi" w:hAnsiTheme="minorHAnsi" w:cstheme="minorHAnsi"/>
        </w:rPr>
        <w:t xml:space="preserve"> </w:t>
      </w:r>
      <w:r w:rsidRPr="00BA7C0C">
        <w:rPr>
          <w:rFonts w:asciiTheme="minorHAnsi" w:hAnsiTheme="minorHAnsi" w:cstheme="minorHAnsi"/>
        </w:rPr>
        <w:t>El peruano (2021). Comisarías y Juzgados se interconectan para agilizar atención de violencia familiar. https://elperuano.pe/noticia/116272-comisarias-y-juzgados-se-interconectan-para-agilizar-atencion-de-violencia-familiar</w:t>
      </w:r>
    </w:p>
    <w:p w14:paraId="0739869A" w14:textId="77777777" w:rsidR="00A66A6F" w:rsidRPr="00BA7C0C"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El Peruano. (2022). </w:t>
      </w:r>
      <w:r w:rsidRPr="00474012">
        <w:rPr>
          <w:rFonts w:asciiTheme="minorHAnsi" w:hAnsiTheme="minorHAnsi" w:cstheme="minorHAnsi"/>
          <w:i/>
          <w:color w:val="000000"/>
          <w:highlight w:val="white"/>
        </w:rPr>
        <w:t>OSINFOR y Procuraduría del Estado evitan impunidad en los delitos ambientales. Instituciones mejorarán supervisión y detección de estos actos ilícitos [Nota de prensa]</w:t>
      </w:r>
      <w:r w:rsidRPr="00474012">
        <w:rPr>
          <w:rFonts w:asciiTheme="minorHAnsi" w:hAnsiTheme="minorHAnsi" w:cstheme="minorHAnsi"/>
          <w:color w:val="000000"/>
          <w:highlight w:val="white"/>
        </w:rPr>
        <w:t xml:space="preserve">. El Peruano. </w:t>
      </w:r>
      <w:hyperlink r:id="rId130">
        <w:r w:rsidRPr="00474012">
          <w:rPr>
            <w:rFonts w:asciiTheme="minorHAnsi" w:hAnsiTheme="minorHAnsi" w:cstheme="minorHAnsi"/>
            <w:color w:val="000000"/>
            <w:highlight w:val="white"/>
            <w:u w:val="single"/>
          </w:rPr>
          <w:t>https://elperuano.pe/noticia/174820-evitan-impunidad-en-los-delitos-ambientales</w:t>
        </w:r>
      </w:hyperlink>
    </w:p>
    <w:p w14:paraId="44ED7891"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Escobar, A. (2014). </w:t>
      </w:r>
      <w:proofErr w:type="spellStart"/>
      <w:r w:rsidRPr="00474012">
        <w:rPr>
          <w:rFonts w:asciiTheme="minorHAnsi" w:hAnsiTheme="minorHAnsi" w:cstheme="minorHAnsi"/>
          <w:i/>
          <w:color w:val="000000"/>
          <w:highlight w:val="white"/>
        </w:rPr>
        <w:t>Sentipensar</w:t>
      </w:r>
      <w:proofErr w:type="spellEnd"/>
      <w:r w:rsidRPr="00474012">
        <w:rPr>
          <w:rFonts w:asciiTheme="minorHAnsi" w:hAnsiTheme="minorHAnsi" w:cstheme="minorHAnsi"/>
          <w:i/>
          <w:color w:val="000000"/>
          <w:highlight w:val="white"/>
        </w:rPr>
        <w:t xml:space="preserve"> con la tierra: nuevas lecturas sobre desarrollo, territorio y diferencia</w:t>
      </w:r>
      <w:r w:rsidRPr="00474012">
        <w:rPr>
          <w:rFonts w:asciiTheme="minorHAnsi" w:hAnsiTheme="minorHAnsi" w:cstheme="minorHAnsi"/>
          <w:color w:val="000000"/>
          <w:highlight w:val="white"/>
        </w:rPr>
        <w:t xml:space="preserve">. Universidad Autónoma Latinoamericana UNAULA. </w:t>
      </w:r>
      <w:hyperlink r:id="rId131">
        <w:r w:rsidRPr="00474012">
          <w:rPr>
            <w:rFonts w:asciiTheme="minorHAnsi" w:hAnsiTheme="minorHAnsi" w:cstheme="minorHAnsi"/>
            <w:color w:val="000000"/>
            <w:highlight w:val="white"/>
            <w:u w:val="single"/>
          </w:rPr>
          <w:t>http://biblioteca.clacso.edu.ar/Colombia/escpos-unaula/20170802050253/pdf_460.pdf</w:t>
        </w:r>
      </w:hyperlink>
      <w:r w:rsidRPr="00474012">
        <w:rPr>
          <w:rFonts w:asciiTheme="minorHAnsi" w:hAnsiTheme="minorHAnsi" w:cstheme="minorHAnsi"/>
          <w:color w:val="000000"/>
          <w:highlight w:val="white"/>
        </w:rPr>
        <w:t xml:space="preserve"> </w:t>
      </w:r>
    </w:p>
    <w:p w14:paraId="65373C79"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rPr>
        <w:t>Espinosa, O y Lastra D. (2011). Las elecciones del 2010 y los pueblos indígenas de la Amazonía: cuotas, resultados y perspectiva. El nuevo poder en las regiones (Vol. I, pp. 40 - 57). CISEPA PUCP.</w:t>
      </w:r>
    </w:p>
    <w:p w14:paraId="1317DA15"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rPr>
        <w:t>Espinosa, O. (2008). Para vivir mejor: Los indígenas amazónicos y su acceso a la educación superior en el Perú. </w:t>
      </w:r>
      <w:r w:rsidRPr="00474012">
        <w:rPr>
          <w:rFonts w:asciiTheme="minorHAnsi" w:hAnsiTheme="minorHAnsi" w:cstheme="minorHAnsi"/>
          <w:i/>
          <w:color w:val="000000"/>
        </w:rPr>
        <w:t>ISEES: Inclusión Social y Equidad en la Educación Superior</w:t>
      </w:r>
      <w:r w:rsidRPr="00474012">
        <w:rPr>
          <w:rFonts w:asciiTheme="minorHAnsi" w:hAnsiTheme="minorHAnsi" w:cstheme="minorHAnsi"/>
          <w:color w:val="000000"/>
        </w:rPr>
        <w:t>, </w:t>
      </w:r>
      <w:r w:rsidRPr="00474012">
        <w:rPr>
          <w:rFonts w:asciiTheme="minorHAnsi" w:hAnsiTheme="minorHAnsi" w:cstheme="minorHAnsi"/>
          <w:i/>
          <w:color w:val="000000"/>
        </w:rPr>
        <w:t>2</w:t>
      </w:r>
      <w:r w:rsidRPr="00474012">
        <w:rPr>
          <w:rFonts w:asciiTheme="minorHAnsi" w:hAnsiTheme="minorHAnsi" w:cstheme="minorHAnsi"/>
          <w:color w:val="000000"/>
        </w:rPr>
        <w:t xml:space="preserve">, 87–116. </w:t>
      </w:r>
      <w:hyperlink r:id="rId132">
        <w:r w:rsidRPr="00474012">
          <w:rPr>
            <w:rFonts w:asciiTheme="minorHAnsi" w:hAnsiTheme="minorHAnsi" w:cstheme="minorHAnsi"/>
            <w:color w:val="0563C1"/>
            <w:u w:val="single"/>
          </w:rPr>
          <w:t>https://dialnet.unirioja.es/servlet/articulo?codigo=3779669</w:t>
        </w:r>
      </w:hyperlink>
      <w:r w:rsidRPr="00474012">
        <w:rPr>
          <w:rFonts w:asciiTheme="minorHAnsi" w:hAnsiTheme="minorHAnsi" w:cstheme="minorHAnsi"/>
          <w:color w:val="000000"/>
        </w:rPr>
        <w:t xml:space="preserve"> </w:t>
      </w:r>
    </w:p>
    <w:p w14:paraId="15160F3B"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highlight w:val="white"/>
        </w:rPr>
      </w:pPr>
      <w:r w:rsidRPr="00474012">
        <w:rPr>
          <w:rFonts w:asciiTheme="minorHAnsi" w:hAnsiTheme="minorHAnsi" w:cstheme="minorHAnsi"/>
          <w:color w:val="000000"/>
          <w:highlight w:val="white"/>
        </w:rPr>
        <w:t>Espinosa, O. (2009). Las Organizaciones indígenas de la Amazonía y sus reivindicaciones. </w:t>
      </w:r>
      <w:r w:rsidRPr="00474012">
        <w:rPr>
          <w:rFonts w:asciiTheme="minorHAnsi" w:hAnsiTheme="minorHAnsi" w:cstheme="minorHAnsi"/>
          <w:i/>
          <w:color w:val="000000"/>
          <w:highlight w:val="white"/>
        </w:rPr>
        <w:t>Argumentos</w:t>
      </w:r>
      <w:r w:rsidRPr="00474012">
        <w:rPr>
          <w:rFonts w:asciiTheme="minorHAnsi" w:hAnsiTheme="minorHAnsi" w:cstheme="minorHAnsi"/>
          <w:color w:val="000000"/>
          <w:highlight w:val="white"/>
        </w:rPr>
        <w:t>, </w:t>
      </w:r>
      <w:r w:rsidRPr="00474012">
        <w:rPr>
          <w:rFonts w:asciiTheme="minorHAnsi" w:hAnsiTheme="minorHAnsi" w:cstheme="minorHAnsi"/>
          <w:i/>
          <w:color w:val="000000"/>
          <w:highlight w:val="white"/>
        </w:rPr>
        <w:t>3 (3)</w:t>
      </w:r>
      <w:r w:rsidRPr="00474012">
        <w:rPr>
          <w:rFonts w:asciiTheme="minorHAnsi" w:hAnsiTheme="minorHAnsi" w:cstheme="minorHAnsi"/>
          <w:color w:val="000000"/>
          <w:highlight w:val="white"/>
        </w:rPr>
        <w:t>. https://argumentos-historico. iep.org. pe/</w:t>
      </w:r>
      <w:proofErr w:type="spellStart"/>
      <w:r w:rsidRPr="00474012">
        <w:rPr>
          <w:rFonts w:asciiTheme="minorHAnsi" w:hAnsiTheme="minorHAnsi" w:cstheme="minorHAnsi"/>
          <w:color w:val="000000"/>
          <w:highlight w:val="white"/>
        </w:rPr>
        <w:t>articulos</w:t>
      </w:r>
      <w:proofErr w:type="spellEnd"/>
      <w:r w:rsidRPr="00474012">
        <w:rPr>
          <w:rFonts w:asciiTheme="minorHAnsi" w:hAnsiTheme="minorHAnsi" w:cstheme="minorHAnsi"/>
          <w:color w:val="000000"/>
          <w:highlight w:val="white"/>
        </w:rPr>
        <w:t>/las- organizaciones-</w:t>
      </w:r>
      <w:proofErr w:type="spellStart"/>
      <w:r w:rsidRPr="00474012">
        <w:rPr>
          <w:rFonts w:asciiTheme="minorHAnsi" w:hAnsiTheme="minorHAnsi" w:cstheme="minorHAnsi"/>
          <w:color w:val="000000"/>
          <w:highlight w:val="white"/>
        </w:rPr>
        <w:t>indigenas</w:t>
      </w:r>
      <w:proofErr w:type="spellEnd"/>
      <w:r w:rsidRPr="00474012">
        <w:rPr>
          <w:rFonts w:asciiTheme="minorHAnsi" w:hAnsiTheme="minorHAnsi" w:cstheme="minorHAnsi"/>
          <w:color w:val="000000"/>
          <w:highlight w:val="white"/>
        </w:rPr>
        <w:t>-</w:t>
      </w:r>
      <w:proofErr w:type="spellStart"/>
      <w:r w:rsidRPr="00474012">
        <w:rPr>
          <w:rFonts w:asciiTheme="minorHAnsi" w:hAnsiTheme="minorHAnsi" w:cstheme="minorHAnsi"/>
          <w:color w:val="000000"/>
          <w:highlight w:val="white"/>
        </w:rPr>
        <w:t>de-la-amazonia-y-sus</w:t>
      </w:r>
      <w:proofErr w:type="spellEnd"/>
      <w:r w:rsidRPr="00474012">
        <w:rPr>
          <w:rFonts w:asciiTheme="minorHAnsi" w:hAnsiTheme="minorHAnsi" w:cstheme="minorHAnsi"/>
          <w:color w:val="000000"/>
          <w:highlight w:val="white"/>
        </w:rPr>
        <w:t>- reivindicaciones</w:t>
      </w:r>
    </w:p>
    <w:p w14:paraId="0A52F55F"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Espinosa, O. (2014). Los planes de vida y la política indígena en la Amazonía peruana. </w:t>
      </w:r>
      <w:proofErr w:type="spellStart"/>
      <w:r w:rsidRPr="00474012">
        <w:rPr>
          <w:rFonts w:asciiTheme="minorHAnsi" w:hAnsiTheme="minorHAnsi" w:cstheme="minorHAnsi"/>
          <w:i/>
          <w:color w:val="000000"/>
          <w:highlight w:val="white"/>
        </w:rPr>
        <w:t>Anthropologica</w:t>
      </w:r>
      <w:proofErr w:type="spellEnd"/>
      <w:r w:rsidRPr="00474012">
        <w:rPr>
          <w:rFonts w:asciiTheme="minorHAnsi" w:hAnsiTheme="minorHAnsi" w:cstheme="minorHAnsi"/>
          <w:i/>
          <w:color w:val="000000"/>
          <w:highlight w:val="white"/>
        </w:rPr>
        <w:t> </w:t>
      </w:r>
      <w:r w:rsidRPr="00474012">
        <w:rPr>
          <w:rFonts w:asciiTheme="minorHAnsi" w:hAnsiTheme="minorHAnsi" w:cstheme="minorHAnsi"/>
          <w:color w:val="000000"/>
          <w:highlight w:val="white"/>
        </w:rPr>
        <w:t>, </w:t>
      </w:r>
      <w:r w:rsidRPr="00474012">
        <w:rPr>
          <w:rFonts w:asciiTheme="minorHAnsi" w:hAnsiTheme="minorHAnsi" w:cstheme="minorHAnsi"/>
          <w:i/>
          <w:color w:val="000000"/>
          <w:highlight w:val="white"/>
        </w:rPr>
        <w:t xml:space="preserve">Año XXXII, </w:t>
      </w:r>
      <w:proofErr w:type="spellStart"/>
      <w:r w:rsidRPr="00474012">
        <w:rPr>
          <w:rFonts w:asciiTheme="minorHAnsi" w:hAnsiTheme="minorHAnsi" w:cstheme="minorHAnsi"/>
          <w:i/>
          <w:color w:val="000000"/>
          <w:highlight w:val="white"/>
        </w:rPr>
        <w:t>N.°</w:t>
      </w:r>
      <w:proofErr w:type="spellEnd"/>
      <w:r w:rsidRPr="00474012">
        <w:rPr>
          <w:rFonts w:asciiTheme="minorHAnsi" w:hAnsiTheme="minorHAnsi" w:cstheme="minorHAnsi"/>
          <w:i/>
          <w:color w:val="000000"/>
          <w:highlight w:val="white"/>
        </w:rPr>
        <w:t xml:space="preserve"> 32</w:t>
      </w:r>
      <w:r w:rsidRPr="00474012">
        <w:rPr>
          <w:rFonts w:asciiTheme="minorHAnsi" w:hAnsiTheme="minorHAnsi" w:cstheme="minorHAnsi"/>
          <w:color w:val="000000"/>
          <w:highlight w:val="white"/>
        </w:rPr>
        <w:t xml:space="preserve">, 87–113. </w:t>
      </w:r>
      <w:hyperlink r:id="rId133">
        <w:r w:rsidRPr="00474012">
          <w:rPr>
            <w:rFonts w:asciiTheme="minorHAnsi" w:hAnsiTheme="minorHAnsi" w:cstheme="minorHAnsi"/>
            <w:color w:val="000000"/>
            <w:highlight w:val="white"/>
            <w:u w:val="single"/>
          </w:rPr>
          <w:t>https://revistas.pucp.edu.pe/index.php/anthropologica/article/view/9445/10490</w:t>
        </w:r>
      </w:hyperlink>
    </w:p>
    <w:p w14:paraId="2B9BF410"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lang w:val="en-US"/>
        </w:rPr>
      </w:pPr>
      <w:r w:rsidRPr="00474012">
        <w:rPr>
          <w:rFonts w:asciiTheme="minorHAnsi" w:hAnsiTheme="minorHAnsi" w:cstheme="minorHAnsi"/>
          <w:color w:val="000000"/>
          <w:highlight w:val="white"/>
        </w:rPr>
        <w:t>Espinoza, R. (2020). </w:t>
      </w:r>
      <w:r w:rsidRPr="00474012">
        <w:rPr>
          <w:rFonts w:asciiTheme="minorHAnsi" w:hAnsiTheme="minorHAnsi" w:cstheme="minorHAnsi"/>
          <w:i/>
          <w:color w:val="000000"/>
          <w:highlight w:val="white"/>
        </w:rPr>
        <w:t>Autogobierno, estado y partidos</w:t>
      </w:r>
      <w:r w:rsidRPr="00474012">
        <w:rPr>
          <w:rFonts w:asciiTheme="minorHAnsi" w:hAnsiTheme="minorHAnsi" w:cstheme="minorHAnsi"/>
          <w:color w:val="000000"/>
          <w:highlight w:val="white"/>
        </w:rPr>
        <w:t xml:space="preserve">. </w:t>
      </w:r>
      <w:r w:rsidRPr="00474012">
        <w:rPr>
          <w:rFonts w:asciiTheme="minorHAnsi" w:hAnsiTheme="minorHAnsi" w:cstheme="minorHAnsi"/>
          <w:color w:val="000000"/>
          <w:highlight w:val="white"/>
          <w:lang w:val="en-US"/>
        </w:rPr>
        <w:t>SERVINDI. https://www.servindi.org/actualidad-opinion/17/10/2020/autogobierno-estados-y-partidos</w:t>
      </w:r>
      <w:r w:rsidRPr="00474012">
        <w:rPr>
          <w:rFonts w:asciiTheme="minorHAnsi" w:hAnsiTheme="minorHAnsi" w:cstheme="minorHAnsi"/>
          <w:color w:val="000000"/>
          <w:lang w:val="en-US"/>
        </w:rPr>
        <w:t xml:space="preserve"> </w:t>
      </w:r>
    </w:p>
    <w:p w14:paraId="18EEC648"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rPr>
        <w:t xml:space="preserve">Estudios y Estrategias para el Desarrollo y la Equidad (2014). </w:t>
      </w:r>
      <w:r w:rsidRPr="00474012">
        <w:rPr>
          <w:rFonts w:asciiTheme="minorHAnsi" w:hAnsiTheme="minorHAnsi" w:cstheme="minorHAnsi"/>
          <w:i/>
          <w:color w:val="000000"/>
        </w:rPr>
        <w:t>Violencia de género contra las mujeres indígenas universitarias a lo largo de su trayectoria en el ámbito educativo. Estudio de caso: Estudiantes de la Universidad Intercultural del Estado de México.</w:t>
      </w:r>
      <w:r w:rsidRPr="00474012">
        <w:rPr>
          <w:rFonts w:asciiTheme="minorHAnsi" w:hAnsiTheme="minorHAnsi" w:cstheme="minorHAnsi"/>
          <w:color w:val="000000"/>
        </w:rPr>
        <w:t xml:space="preserve"> </w:t>
      </w:r>
      <w:hyperlink r:id="rId134">
        <w:r w:rsidRPr="00474012">
          <w:rPr>
            <w:rFonts w:asciiTheme="minorHAnsi" w:hAnsiTheme="minorHAnsi" w:cstheme="minorHAnsi"/>
            <w:color w:val="0563C1"/>
            <w:u w:val="single"/>
          </w:rPr>
          <w:t>http://cedoc.inmujeres.gob.mx/documentos_download/SEDESOL/18_PCS_2013_Violencia_mujeres_indigenas.pdf</w:t>
        </w:r>
      </w:hyperlink>
    </w:p>
    <w:p w14:paraId="1B39820A" w14:textId="77777777" w:rsidR="00A66A6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rPr>
        <w:t xml:space="preserve">FAO (2006). </w:t>
      </w:r>
      <w:r w:rsidRPr="00474012">
        <w:rPr>
          <w:rFonts w:asciiTheme="minorHAnsi" w:hAnsiTheme="minorHAnsi" w:cstheme="minorHAnsi"/>
          <w:i/>
          <w:color w:val="000000"/>
        </w:rPr>
        <w:t>El estado de la inseguridad alimentaria en el mundo 2006. La erradicación del hambre en el mundo: evaluación de la situación diez años después de la Cumbre Mundial sobre la Alimentación</w:t>
      </w:r>
      <w:r w:rsidRPr="00474012">
        <w:rPr>
          <w:rFonts w:asciiTheme="minorHAnsi" w:hAnsiTheme="minorHAnsi" w:cstheme="minorHAnsi"/>
          <w:color w:val="000000"/>
        </w:rPr>
        <w:t xml:space="preserve">. FAO. </w:t>
      </w:r>
      <w:hyperlink r:id="rId135">
        <w:r w:rsidRPr="00474012">
          <w:rPr>
            <w:rFonts w:asciiTheme="minorHAnsi" w:hAnsiTheme="minorHAnsi" w:cstheme="minorHAnsi"/>
            <w:color w:val="0563C1"/>
            <w:u w:val="single"/>
          </w:rPr>
          <w:t>https://www.fao.org/3/a0750s/a0750s.pdf</w:t>
        </w:r>
      </w:hyperlink>
      <w:r w:rsidRPr="00474012">
        <w:rPr>
          <w:rFonts w:asciiTheme="minorHAnsi" w:hAnsiTheme="minorHAnsi" w:cstheme="minorHAnsi"/>
          <w:color w:val="000000"/>
        </w:rPr>
        <w:t xml:space="preserve"> </w:t>
      </w:r>
    </w:p>
    <w:p w14:paraId="3177C488" w14:textId="77777777" w:rsidR="00B6498F" w:rsidRPr="00B6498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9B3E89">
        <w:rPr>
          <w:rFonts w:asciiTheme="minorHAnsi" w:hAnsiTheme="minorHAnsi" w:cstheme="minorHAnsi"/>
          <w:color w:val="000000"/>
        </w:rPr>
        <w:t>FAO. (2006). </w:t>
      </w:r>
      <w:r w:rsidRPr="009B3E89">
        <w:rPr>
          <w:rFonts w:asciiTheme="minorHAnsi" w:hAnsiTheme="minorHAnsi" w:cstheme="minorHAnsi"/>
          <w:i/>
          <w:color w:val="000000"/>
        </w:rPr>
        <w:t>El estado de la inseguridad alimentaria en el mundo 2006. La erradicación del hambre en el mundo: evaluación de la situación diez años después de la Cumbre Mundial sobre Alimentación</w:t>
      </w:r>
      <w:r w:rsidRPr="009B3E89">
        <w:rPr>
          <w:rFonts w:asciiTheme="minorHAnsi" w:hAnsiTheme="minorHAnsi" w:cstheme="minorHAnsi"/>
          <w:color w:val="000000"/>
        </w:rPr>
        <w:t xml:space="preserve">. </w:t>
      </w:r>
      <w:hyperlink r:id="rId136">
        <w:r w:rsidRPr="009B3E89">
          <w:rPr>
            <w:rFonts w:asciiTheme="minorHAnsi" w:hAnsiTheme="minorHAnsi" w:cstheme="minorHAnsi"/>
            <w:color w:val="0563C1"/>
            <w:u w:val="single"/>
          </w:rPr>
          <w:t>https://www.fao.org/3/a0750s/a0750s.pdf</w:t>
        </w:r>
      </w:hyperlink>
      <w:r w:rsidRPr="009B3E89">
        <w:rPr>
          <w:rFonts w:asciiTheme="minorHAnsi" w:hAnsiTheme="minorHAnsi" w:cstheme="minorHAnsi"/>
          <w:color w:val="000000"/>
        </w:rPr>
        <w:t xml:space="preserve"> </w:t>
      </w:r>
    </w:p>
    <w:p w14:paraId="74A08187" w14:textId="5866D3BC" w:rsidR="00B6498F" w:rsidRPr="00B6498F" w:rsidRDefault="00B6498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themeColor="text1"/>
        </w:rPr>
      </w:pPr>
      <w:r w:rsidRPr="00B6498F">
        <w:rPr>
          <w:rFonts w:asciiTheme="minorHAnsi" w:hAnsiTheme="minorHAnsi" w:cstheme="minorHAnsi"/>
          <w:color w:val="000000" w:themeColor="text1"/>
        </w:rPr>
        <w:t xml:space="preserve">FAO. (2017). </w:t>
      </w:r>
      <w:r w:rsidRPr="00B6498F">
        <w:rPr>
          <w:rFonts w:asciiTheme="minorHAnsi" w:hAnsiTheme="minorHAnsi" w:cs="Arial"/>
          <w:bCs/>
          <w:color w:val="000000" w:themeColor="text1"/>
        </w:rPr>
        <w:t xml:space="preserve">Intercambio intergeneracional indígena para la seguridad alimentaria CSA44. </w:t>
      </w:r>
      <w:hyperlink r:id="rId137" w:history="1">
        <w:r w:rsidRPr="00321D33">
          <w:rPr>
            <w:rStyle w:val="Hipervnculo"/>
            <w:rFonts w:asciiTheme="minorHAnsi" w:hAnsiTheme="minorHAnsi" w:cs="Arial"/>
            <w:bCs/>
          </w:rPr>
          <w:t>https://www.fao.org/indigenous-peoples/news-article/es/c/1047561/</w:t>
        </w:r>
      </w:hyperlink>
      <w:r>
        <w:rPr>
          <w:rFonts w:asciiTheme="minorHAnsi" w:hAnsiTheme="minorHAnsi" w:cs="Arial"/>
          <w:bCs/>
          <w:color w:val="000000" w:themeColor="text1"/>
        </w:rPr>
        <w:t xml:space="preserve"> </w:t>
      </w:r>
    </w:p>
    <w:p w14:paraId="5E7C5660" w14:textId="79D44B26" w:rsidR="00A66A6F" w:rsidRPr="009B3E89"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9B3E89">
        <w:rPr>
          <w:rFonts w:asciiTheme="minorHAnsi" w:hAnsiTheme="minorHAnsi" w:cstheme="minorHAnsi"/>
          <w:color w:val="000000"/>
        </w:rPr>
        <w:t xml:space="preserve">FAO, FIDA, OMS, PMA y UNICEF. </w:t>
      </w:r>
      <w:r w:rsidR="00B6498F">
        <w:rPr>
          <w:rFonts w:asciiTheme="minorHAnsi" w:hAnsiTheme="minorHAnsi" w:cstheme="minorHAnsi"/>
          <w:color w:val="000000"/>
        </w:rPr>
        <w:t>(</w:t>
      </w:r>
      <w:r w:rsidRPr="009B3E89">
        <w:rPr>
          <w:rFonts w:asciiTheme="minorHAnsi" w:hAnsiTheme="minorHAnsi" w:cstheme="minorHAnsi"/>
          <w:color w:val="000000"/>
        </w:rPr>
        <w:t>2023</w:t>
      </w:r>
      <w:r w:rsidR="00B6498F">
        <w:rPr>
          <w:rFonts w:asciiTheme="minorHAnsi" w:hAnsiTheme="minorHAnsi" w:cstheme="minorHAnsi"/>
          <w:color w:val="000000"/>
        </w:rPr>
        <w:t>)</w:t>
      </w:r>
      <w:r w:rsidRPr="009B3E89">
        <w:rPr>
          <w:rFonts w:asciiTheme="minorHAnsi" w:hAnsiTheme="minorHAnsi" w:cstheme="minorHAnsi"/>
          <w:color w:val="000000"/>
        </w:rPr>
        <w:t>. Versión resumida de El estado de la seguridad alimentaria y la nutrición en el mundo 2023. Urbanización, transformación de los sistemas agroalimentarios y dietas saludables a lo largo del continuo rural-urbano. Roma, FAO.</w:t>
      </w:r>
      <w:r>
        <w:rPr>
          <w:rFonts w:asciiTheme="minorHAnsi" w:hAnsiTheme="minorHAnsi" w:cstheme="minorHAnsi"/>
        </w:rPr>
        <w:t xml:space="preserve"> </w:t>
      </w:r>
      <w:r w:rsidRPr="009B3E89">
        <w:rPr>
          <w:rFonts w:asciiTheme="minorHAnsi" w:hAnsiTheme="minorHAnsi" w:cstheme="minorHAnsi"/>
          <w:color w:val="000000"/>
        </w:rPr>
        <w:t>https://doi.org/10.4060/cc6550es</w:t>
      </w:r>
    </w:p>
    <w:p w14:paraId="630A9264" w14:textId="77777777" w:rsidR="00A66A6F" w:rsidRPr="009B3E89"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Pr>
          <w:rFonts w:asciiTheme="minorHAnsi" w:hAnsiTheme="minorHAnsi" w:cstheme="minorHAnsi"/>
        </w:rPr>
        <w:t xml:space="preserve"> </w:t>
      </w:r>
      <w:r w:rsidRPr="009B3E89">
        <w:rPr>
          <w:rFonts w:asciiTheme="minorHAnsi" w:hAnsiTheme="minorHAnsi" w:cstheme="minorHAnsi"/>
        </w:rPr>
        <w:t>FAO (s/f) La mujer rural y el derecho a la alimentación. Recuperado el 14 de julio de 2023, de https://www.fao.org/3/W9990S/w9990s10.htm</w:t>
      </w:r>
    </w:p>
    <w:p w14:paraId="279EE74A"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proofErr w:type="spellStart"/>
      <w:r w:rsidRPr="00474012">
        <w:rPr>
          <w:rFonts w:asciiTheme="minorHAnsi" w:hAnsiTheme="minorHAnsi" w:cstheme="minorHAnsi"/>
          <w:color w:val="000000"/>
          <w:highlight w:val="white"/>
        </w:rPr>
        <w:t>Fernandes</w:t>
      </w:r>
      <w:proofErr w:type="spellEnd"/>
      <w:r w:rsidRPr="00474012">
        <w:rPr>
          <w:rFonts w:asciiTheme="minorHAnsi" w:hAnsiTheme="minorHAnsi" w:cstheme="minorHAnsi"/>
          <w:color w:val="000000"/>
          <w:highlight w:val="white"/>
        </w:rPr>
        <w:t xml:space="preserve"> Moreira, D. &amp; Ramírez </w:t>
      </w:r>
      <w:proofErr w:type="spellStart"/>
      <w:r w:rsidRPr="00474012">
        <w:rPr>
          <w:rFonts w:asciiTheme="minorHAnsi" w:hAnsiTheme="minorHAnsi" w:cstheme="minorHAnsi"/>
          <w:color w:val="000000"/>
          <w:highlight w:val="white"/>
        </w:rPr>
        <w:t>Colombier</w:t>
      </w:r>
      <w:proofErr w:type="spellEnd"/>
      <w:r w:rsidRPr="00474012">
        <w:rPr>
          <w:rFonts w:asciiTheme="minorHAnsi" w:hAnsiTheme="minorHAnsi" w:cstheme="minorHAnsi"/>
          <w:color w:val="000000"/>
          <w:highlight w:val="white"/>
        </w:rPr>
        <w:t xml:space="preserve">, M. (2019). Mi casa pequeña, mi corazón grande. Política territorial y cosmológica del pueblo </w:t>
      </w:r>
      <w:proofErr w:type="spellStart"/>
      <w:r w:rsidRPr="00474012">
        <w:rPr>
          <w:rFonts w:asciiTheme="minorHAnsi" w:hAnsiTheme="minorHAnsi" w:cstheme="minorHAnsi"/>
          <w:color w:val="000000"/>
          <w:highlight w:val="white"/>
        </w:rPr>
        <w:t>Kukama</w:t>
      </w:r>
      <w:proofErr w:type="spellEnd"/>
      <w:r w:rsidRPr="00474012">
        <w:rPr>
          <w:rFonts w:asciiTheme="minorHAnsi" w:hAnsiTheme="minorHAnsi" w:cstheme="minorHAnsi"/>
          <w:color w:val="000000"/>
          <w:highlight w:val="white"/>
        </w:rPr>
        <w:t>. </w:t>
      </w:r>
      <w:r w:rsidRPr="00474012">
        <w:rPr>
          <w:rFonts w:asciiTheme="minorHAnsi" w:hAnsiTheme="minorHAnsi" w:cstheme="minorHAnsi"/>
          <w:i/>
          <w:color w:val="000000"/>
          <w:highlight w:val="white"/>
        </w:rPr>
        <w:t>Mundo Amazónico</w:t>
      </w:r>
      <w:r w:rsidRPr="00474012">
        <w:rPr>
          <w:rFonts w:asciiTheme="minorHAnsi" w:hAnsiTheme="minorHAnsi" w:cstheme="minorHAnsi"/>
          <w:color w:val="000000"/>
          <w:highlight w:val="white"/>
        </w:rPr>
        <w:t>, </w:t>
      </w:r>
      <w:r w:rsidRPr="00474012">
        <w:rPr>
          <w:rFonts w:asciiTheme="minorHAnsi" w:hAnsiTheme="minorHAnsi" w:cstheme="minorHAnsi"/>
          <w:i/>
          <w:color w:val="000000"/>
          <w:highlight w:val="white"/>
        </w:rPr>
        <w:t>10</w:t>
      </w:r>
      <w:r w:rsidRPr="00474012">
        <w:rPr>
          <w:rFonts w:asciiTheme="minorHAnsi" w:hAnsiTheme="minorHAnsi" w:cstheme="minorHAnsi"/>
          <w:color w:val="000000"/>
          <w:highlight w:val="white"/>
        </w:rPr>
        <w:t xml:space="preserve">(1), 157–184. </w:t>
      </w:r>
      <w:hyperlink r:id="rId138">
        <w:r w:rsidRPr="00474012">
          <w:rPr>
            <w:rFonts w:asciiTheme="minorHAnsi" w:hAnsiTheme="minorHAnsi" w:cstheme="minorHAnsi"/>
            <w:color w:val="000000"/>
            <w:highlight w:val="white"/>
            <w:u w:val="single"/>
          </w:rPr>
          <w:t>https://doi.org/10.15446/ma.v10n1.73980</w:t>
        </w:r>
      </w:hyperlink>
    </w:p>
    <w:p w14:paraId="161BB703"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proofErr w:type="spellStart"/>
      <w:r w:rsidRPr="00474012">
        <w:rPr>
          <w:rFonts w:asciiTheme="minorHAnsi" w:hAnsiTheme="minorHAnsi" w:cstheme="minorHAnsi"/>
          <w:color w:val="000000"/>
          <w:highlight w:val="white"/>
        </w:rPr>
        <w:t>Fernandes</w:t>
      </w:r>
      <w:proofErr w:type="spellEnd"/>
      <w:r w:rsidRPr="00474012">
        <w:rPr>
          <w:rFonts w:asciiTheme="minorHAnsi" w:hAnsiTheme="minorHAnsi" w:cstheme="minorHAnsi"/>
          <w:color w:val="000000"/>
          <w:highlight w:val="white"/>
        </w:rPr>
        <w:t xml:space="preserve"> Moreira, D., &amp; Ramírez </w:t>
      </w:r>
      <w:proofErr w:type="spellStart"/>
      <w:r w:rsidRPr="00474012">
        <w:rPr>
          <w:rFonts w:asciiTheme="minorHAnsi" w:hAnsiTheme="minorHAnsi" w:cstheme="minorHAnsi"/>
          <w:color w:val="000000"/>
          <w:highlight w:val="white"/>
        </w:rPr>
        <w:t>Colombier</w:t>
      </w:r>
      <w:proofErr w:type="spellEnd"/>
      <w:r w:rsidRPr="00474012">
        <w:rPr>
          <w:rFonts w:asciiTheme="minorHAnsi" w:hAnsiTheme="minorHAnsi" w:cstheme="minorHAnsi"/>
          <w:color w:val="000000"/>
          <w:highlight w:val="white"/>
        </w:rPr>
        <w:t xml:space="preserve">, M. (2019). Geografías afectivas del pueblo </w:t>
      </w:r>
      <w:proofErr w:type="spellStart"/>
      <w:r w:rsidRPr="00474012">
        <w:rPr>
          <w:rFonts w:asciiTheme="minorHAnsi" w:hAnsiTheme="minorHAnsi" w:cstheme="minorHAnsi"/>
          <w:color w:val="000000"/>
          <w:highlight w:val="white"/>
        </w:rPr>
        <w:t>kukama</w:t>
      </w:r>
      <w:proofErr w:type="spellEnd"/>
      <w:r w:rsidRPr="00474012">
        <w:rPr>
          <w:rFonts w:asciiTheme="minorHAnsi" w:hAnsiTheme="minorHAnsi" w:cstheme="minorHAnsi"/>
          <w:color w:val="000000"/>
          <w:highlight w:val="white"/>
        </w:rPr>
        <w:t>, Amazonía peruana. </w:t>
      </w:r>
      <w:r w:rsidRPr="00474012">
        <w:rPr>
          <w:rFonts w:asciiTheme="minorHAnsi" w:hAnsiTheme="minorHAnsi" w:cstheme="minorHAnsi"/>
          <w:i/>
          <w:color w:val="000000"/>
          <w:highlight w:val="white"/>
        </w:rPr>
        <w:t>Espacio y Desarrollo,</w:t>
      </w:r>
      <w:r w:rsidRPr="00474012">
        <w:rPr>
          <w:rFonts w:asciiTheme="minorHAnsi" w:hAnsiTheme="minorHAnsi" w:cstheme="minorHAnsi"/>
          <w:color w:val="000000"/>
          <w:highlight w:val="white"/>
        </w:rPr>
        <w:t> </w:t>
      </w:r>
      <w:proofErr w:type="spellStart"/>
      <w:r w:rsidRPr="00474012">
        <w:rPr>
          <w:rFonts w:asciiTheme="minorHAnsi" w:hAnsiTheme="minorHAnsi" w:cstheme="minorHAnsi"/>
          <w:i/>
          <w:color w:val="000000"/>
          <w:highlight w:val="white"/>
        </w:rPr>
        <w:t>N°</w:t>
      </w:r>
      <w:proofErr w:type="spellEnd"/>
      <w:r w:rsidRPr="00474012">
        <w:rPr>
          <w:rFonts w:asciiTheme="minorHAnsi" w:hAnsiTheme="minorHAnsi" w:cstheme="minorHAnsi"/>
          <w:i/>
          <w:color w:val="000000"/>
          <w:highlight w:val="white"/>
        </w:rPr>
        <w:t xml:space="preserve"> 33</w:t>
      </w:r>
      <w:r w:rsidRPr="00474012">
        <w:rPr>
          <w:rFonts w:asciiTheme="minorHAnsi" w:hAnsiTheme="minorHAnsi" w:cstheme="minorHAnsi"/>
          <w:color w:val="000000"/>
          <w:highlight w:val="white"/>
        </w:rPr>
        <w:t xml:space="preserve">, 47–65. </w:t>
      </w:r>
      <w:hyperlink r:id="rId139">
        <w:r w:rsidRPr="00474012">
          <w:rPr>
            <w:rFonts w:asciiTheme="minorHAnsi" w:hAnsiTheme="minorHAnsi" w:cstheme="minorHAnsi"/>
            <w:color w:val="000000"/>
            <w:highlight w:val="white"/>
            <w:u w:val="single"/>
          </w:rPr>
          <w:t>https://doi.org/10.18800/espacioydesarrollo.201901.003</w:t>
        </w:r>
      </w:hyperlink>
      <w:r w:rsidRPr="00474012">
        <w:rPr>
          <w:rFonts w:asciiTheme="minorHAnsi" w:hAnsiTheme="minorHAnsi" w:cstheme="minorHAnsi"/>
          <w:color w:val="000000"/>
          <w:highlight w:val="white"/>
        </w:rPr>
        <w:t xml:space="preserve"> </w:t>
      </w:r>
    </w:p>
    <w:p w14:paraId="40489940" w14:textId="78DFC078" w:rsidR="00A66A6F" w:rsidRPr="00CA31C9"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Fondo Internacional de Desarrollo Agrícola - FIDA. (2016). </w:t>
      </w:r>
      <w:r w:rsidRPr="00474012">
        <w:rPr>
          <w:rFonts w:asciiTheme="minorHAnsi" w:hAnsiTheme="minorHAnsi" w:cstheme="minorHAnsi"/>
          <w:i/>
          <w:color w:val="000000"/>
          <w:highlight w:val="white"/>
        </w:rPr>
        <w:t>El valor de los conocimientos tradicionales. Los conocimientos de los pueblos indígenas en las estrategias de adaptación al cambio climático y la mitigación de este</w:t>
      </w:r>
      <w:r w:rsidRPr="00474012">
        <w:rPr>
          <w:rFonts w:asciiTheme="minorHAnsi" w:hAnsiTheme="minorHAnsi" w:cstheme="minorHAnsi"/>
          <w:color w:val="000000"/>
          <w:highlight w:val="white"/>
        </w:rPr>
        <w:t xml:space="preserve">. FIDA. </w:t>
      </w:r>
      <w:hyperlink r:id="rId140">
        <w:r w:rsidRPr="00474012">
          <w:rPr>
            <w:rFonts w:asciiTheme="minorHAnsi" w:hAnsiTheme="minorHAnsi" w:cstheme="minorHAnsi"/>
            <w:color w:val="000000"/>
            <w:highlight w:val="white"/>
            <w:u w:val="single"/>
          </w:rPr>
          <w:t>https://rb.gy/pwb2dp</w:t>
        </w:r>
      </w:hyperlink>
    </w:p>
    <w:p w14:paraId="3AE7B8E0" w14:textId="6E5BA31B" w:rsidR="00CA31C9" w:rsidRPr="00500A6E" w:rsidRDefault="00CA31C9"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CA31C9">
        <w:rPr>
          <w:rFonts w:asciiTheme="minorHAnsi" w:hAnsiTheme="minorHAnsi" w:cstheme="minorHAnsi"/>
          <w:color w:val="000000"/>
        </w:rPr>
        <w:t xml:space="preserve">Fredes, </w:t>
      </w:r>
      <w:r>
        <w:rPr>
          <w:rFonts w:asciiTheme="minorHAnsi" w:hAnsiTheme="minorHAnsi" w:cstheme="minorHAnsi"/>
          <w:color w:val="000000"/>
        </w:rPr>
        <w:t xml:space="preserve">A. (2020). </w:t>
      </w:r>
      <w:r w:rsidR="00500A6E" w:rsidRPr="00500A6E">
        <w:rPr>
          <w:rFonts w:asciiTheme="minorHAnsi" w:hAnsiTheme="minorHAnsi" w:cstheme="minorHAnsi"/>
          <w:color w:val="000000"/>
        </w:rPr>
        <w:t>Violación estructural de derechos humanos, análisis y aplicación jurisprudencial en Chile</w:t>
      </w:r>
      <w:r w:rsidR="00500A6E">
        <w:rPr>
          <w:rFonts w:asciiTheme="minorHAnsi" w:hAnsiTheme="minorHAnsi" w:cstheme="minorHAnsi"/>
          <w:color w:val="000000"/>
        </w:rPr>
        <w:t xml:space="preserve">. Tesis de licenciatura. Universidad de Chile. </w:t>
      </w:r>
      <w:hyperlink r:id="rId141" w:history="1">
        <w:r w:rsidR="00500A6E" w:rsidRPr="00174D60">
          <w:rPr>
            <w:rStyle w:val="Hipervnculo"/>
            <w:rFonts w:asciiTheme="minorHAnsi" w:hAnsiTheme="minorHAnsi" w:cstheme="minorHAnsi"/>
          </w:rPr>
          <w:t>https://shorturl.at/EGRW3</w:t>
        </w:r>
      </w:hyperlink>
      <w:r w:rsidR="00500A6E">
        <w:rPr>
          <w:rFonts w:asciiTheme="minorHAnsi" w:hAnsiTheme="minorHAnsi" w:cstheme="minorHAnsi"/>
          <w:color w:val="000000"/>
        </w:rPr>
        <w:t xml:space="preserve"> </w:t>
      </w:r>
    </w:p>
    <w:p w14:paraId="281A74FF" w14:textId="231C1844" w:rsidR="00A3595D" w:rsidRPr="00A3595D" w:rsidRDefault="00A3595D"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Pr>
          <w:rFonts w:asciiTheme="minorHAnsi" w:hAnsiTheme="minorHAnsi" w:cstheme="minorHAnsi"/>
          <w:color w:val="000000"/>
          <w:highlight w:val="white"/>
        </w:rPr>
        <w:t>Gamboa,</w:t>
      </w:r>
      <w:r>
        <w:rPr>
          <w:rFonts w:asciiTheme="minorHAnsi" w:hAnsiTheme="minorHAnsi" w:cstheme="minorHAnsi"/>
          <w:color w:val="000000"/>
        </w:rPr>
        <w:t xml:space="preserve"> A. (2013). </w:t>
      </w:r>
      <w:r w:rsidRPr="00A3595D">
        <w:rPr>
          <w:rFonts w:asciiTheme="minorHAnsi" w:hAnsiTheme="minorHAnsi" w:cstheme="minorHAnsi"/>
          <w:color w:val="000000"/>
        </w:rPr>
        <w:t>Análisis, recomendaciones y propuestas técnicas para el fortalecimiento de la institucionalidad indígena en el Perú</w:t>
      </w:r>
      <w:r>
        <w:rPr>
          <w:rFonts w:asciiTheme="minorHAnsi" w:hAnsiTheme="minorHAnsi" w:cstheme="minorHAnsi"/>
          <w:color w:val="000000"/>
        </w:rPr>
        <w:t xml:space="preserve">. DAR. </w:t>
      </w:r>
      <w:r w:rsidRPr="00A3595D">
        <w:rPr>
          <w:rFonts w:asciiTheme="minorHAnsi" w:hAnsiTheme="minorHAnsi" w:cstheme="minorHAnsi"/>
          <w:color w:val="000000"/>
        </w:rPr>
        <w:t>https://dar.org.pe/archivos/publicacion/informe_institucionalidad_indigena.pdf</w:t>
      </w:r>
    </w:p>
    <w:p w14:paraId="3C2BF7B4" w14:textId="5B13F7E8"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474012">
        <w:rPr>
          <w:rFonts w:asciiTheme="minorHAnsi" w:hAnsiTheme="minorHAnsi" w:cstheme="minorHAnsi"/>
          <w:color w:val="000000"/>
          <w:highlight w:val="white"/>
        </w:rPr>
        <w:t xml:space="preserve">Garra, S. &amp; </w:t>
      </w:r>
      <w:proofErr w:type="spellStart"/>
      <w:r w:rsidRPr="00474012">
        <w:rPr>
          <w:rFonts w:asciiTheme="minorHAnsi" w:hAnsiTheme="minorHAnsi" w:cstheme="minorHAnsi"/>
          <w:color w:val="000000"/>
          <w:highlight w:val="white"/>
        </w:rPr>
        <w:t>Riol</w:t>
      </w:r>
      <w:proofErr w:type="spellEnd"/>
      <w:r w:rsidRPr="00474012">
        <w:rPr>
          <w:rFonts w:asciiTheme="minorHAnsi" w:hAnsiTheme="minorHAnsi" w:cstheme="minorHAnsi"/>
          <w:color w:val="000000"/>
          <w:highlight w:val="white"/>
        </w:rPr>
        <w:t xml:space="preserve"> Garra, R. (2014). Por el curso de las quebradas hacia el ‘territorio integral indígena’: autonomía, frontera y alianza entre los </w:t>
      </w:r>
      <w:proofErr w:type="spellStart"/>
      <w:r w:rsidRPr="00474012">
        <w:rPr>
          <w:rFonts w:asciiTheme="minorHAnsi" w:hAnsiTheme="minorHAnsi" w:cstheme="minorHAnsi"/>
          <w:color w:val="000000"/>
          <w:highlight w:val="white"/>
        </w:rPr>
        <w:t>awajún</w:t>
      </w:r>
      <w:proofErr w:type="spellEnd"/>
      <w:r w:rsidRPr="00474012">
        <w:rPr>
          <w:rFonts w:asciiTheme="minorHAnsi" w:hAnsiTheme="minorHAnsi" w:cstheme="minorHAnsi"/>
          <w:color w:val="000000"/>
          <w:highlight w:val="white"/>
        </w:rPr>
        <w:t xml:space="preserve"> y </w:t>
      </w:r>
      <w:proofErr w:type="spellStart"/>
      <w:r w:rsidRPr="00474012">
        <w:rPr>
          <w:rFonts w:asciiTheme="minorHAnsi" w:hAnsiTheme="minorHAnsi" w:cstheme="minorHAnsi"/>
          <w:color w:val="000000"/>
          <w:highlight w:val="white"/>
        </w:rPr>
        <w:t>wampis</w:t>
      </w:r>
      <w:proofErr w:type="spellEnd"/>
      <w:r w:rsidRPr="00474012">
        <w:rPr>
          <w:rFonts w:asciiTheme="minorHAnsi" w:hAnsiTheme="minorHAnsi" w:cstheme="minorHAnsi"/>
          <w:color w:val="000000"/>
          <w:highlight w:val="white"/>
        </w:rPr>
        <w:t>. </w:t>
      </w:r>
      <w:r w:rsidRPr="00474012">
        <w:rPr>
          <w:rFonts w:asciiTheme="minorHAnsi" w:hAnsiTheme="minorHAnsi" w:cstheme="minorHAnsi"/>
          <w:i/>
          <w:color w:val="000000"/>
          <w:highlight w:val="white"/>
        </w:rPr>
        <w:t>ANTHROPOLOGICA</w:t>
      </w:r>
      <w:r w:rsidRPr="00474012">
        <w:rPr>
          <w:rFonts w:asciiTheme="minorHAnsi" w:hAnsiTheme="minorHAnsi" w:cstheme="minorHAnsi"/>
          <w:color w:val="000000"/>
          <w:highlight w:val="white"/>
        </w:rPr>
        <w:t>, </w:t>
      </w:r>
      <w:r w:rsidRPr="00474012">
        <w:rPr>
          <w:rFonts w:asciiTheme="minorHAnsi" w:hAnsiTheme="minorHAnsi" w:cstheme="minorHAnsi"/>
          <w:i/>
          <w:color w:val="000000"/>
          <w:highlight w:val="white"/>
        </w:rPr>
        <w:t xml:space="preserve">AÑO XXXII, </w:t>
      </w:r>
      <w:proofErr w:type="spellStart"/>
      <w:r w:rsidRPr="00474012">
        <w:rPr>
          <w:rFonts w:asciiTheme="minorHAnsi" w:hAnsiTheme="minorHAnsi" w:cstheme="minorHAnsi"/>
          <w:i/>
          <w:color w:val="000000"/>
          <w:highlight w:val="white"/>
        </w:rPr>
        <w:t>N.°</w:t>
      </w:r>
      <w:proofErr w:type="spellEnd"/>
      <w:r w:rsidRPr="00474012">
        <w:rPr>
          <w:rFonts w:asciiTheme="minorHAnsi" w:hAnsiTheme="minorHAnsi" w:cstheme="minorHAnsi"/>
          <w:i/>
          <w:color w:val="000000"/>
          <w:highlight w:val="white"/>
        </w:rPr>
        <w:t xml:space="preserve"> 32</w:t>
      </w:r>
      <w:r w:rsidRPr="00474012">
        <w:rPr>
          <w:rFonts w:asciiTheme="minorHAnsi" w:hAnsiTheme="minorHAnsi" w:cstheme="minorHAnsi"/>
          <w:color w:val="000000"/>
          <w:highlight w:val="white"/>
        </w:rPr>
        <w:t xml:space="preserve">, 41–70. </w:t>
      </w:r>
      <w:hyperlink r:id="rId142">
        <w:r w:rsidRPr="00474012">
          <w:rPr>
            <w:rFonts w:asciiTheme="minorHAnsi" w:hAnsiTheme="minorHAnsi" w:cstheme="minorHAnsi"/>
            <w:color w:val="000000"/>
            <w:highlight w:val="white"/>
            <w:u w:val="single"/>
          </w:rPr>
          <w:t>http://www.scielo.org.pe/pdf/anthro/v32n32/a03v32n32.pdf</w:t>
        </w:r>
      </w:hyperlink>
      <w:r w:rsidRPr="00474012">
        <w:rPr>
          <w:rFonts w:asciiTheme="minorHAnsi" w:hAnsiTheme="minorHAnsi" w:cstheme="minorHAnsi"/>
          <w:color w:val="000000"/>
          <w:highlight w:val="white"/>
        </w:rPr>
        <w:t xml:space="preserve"> </w:t>
      </w:r>
    </w:p>
    <w:p w14:paraId="7DCA8ADB" w14:textId="77777777" w:rsidR="00A66A6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Pr>
          <w:rFonts w:asciiTheme="minorHAnsi" w:hAnsiTheme="minorHAnsi" w:cstheme="minorHAnsi"/>
          <w:color w:val="000000"/>
        </w:rPr>
        <w:t xml:space="preserve"> </w:t>
      </w:r>
      <w:r w:rsidRPr="00C509AC">
        <w:rPr>
          <w:rFonts w:asciiTheme="minorHAnsi" w:hAnsiTheme="minorHAnsi" w:cstheme="minorHAnsi"/>
          <w:color w:val="000000"/>
        </w:rPr>
        <w:t xml:space="preserve">Guevara, E. Violencia Obstétrica. Revista </w:t>
      </w:r>
      <w:proofErr w:type="spellStart"/>
      <w:r w:rsidRPr="00C509AC">
        <w:rPr>
          <w:rFonts w:asciiTheme="minorHAnsi" w:hAnsiTheme="minorHAnsi" w:cstheme="minorHAnsi"/>
          <w:color w:val="000000"/>
        </w:rPr>
        <w:t>Peru</w:t>
      </w:r>
      <w:proofErr w:type="spellEnd"/>
      <w:r w:rsidRPr="00C509AC">
        <w:rPr>
          <w:rFonts w:asciiTheme="minorHAnsi" w:hAnsiTheme="minorHAnsi" w:cstheme="minorHAnsi"/>
          <w:color w:val="000000"/>
        </w:rPr>
        <w:t xml:space="preserve"> investigación materno perinatal 10(4), 7-8. https://dialnet.unirioja.es/ejemplar/607141</w:t>
      </w:r>
    </w:p>
    <w:p w14:paraId="5E3DE4EC" w14:textId="2736344A" w:rsidR="00A66A6F" w:rsidRPr="00BA7C0C"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Pr>
          <w:rFonts w:asciiTheme="minorHAnsi" w:hAnsiTheme="minorHAnsi" w:cstheme="minorHAnsi"/>
          <w:color w:val="000000"/>
        </w:rPr>
        <w:t xml:space="preserve"> </w:t>
      </w:r>
      <w:r w:rsidRPr="00BA7C0C">
        <w:rPr>
          <w:rFonts w:asciiTheme="minorHAnsi" w:hAnsiTheme="minorHAnsi" w:cstheme="minorHAnsi"/>
          <w:color w:val="000000"/>
        </w:rPr>
        <w:t xml:space="preserve">Gobierno del Perú (2023). </w:t>
      </w:r>
      <w:proofErr w:type="spellStart"/>
      <w:r w:rsidRPr="00BA7C0C">
        <w:rPr>
          <w:rFonts w:asciiTheme="minorHAnsi" w:hAnsiTheme="minorHAnsi" w:cstheme="minorHAnsi"/>
          <w:color w:val="000000"/>
        </w:rPr>
        <w:t>Foncodes</w:t>
      </w:r>
      <w:proofErr w:type="spellEnd"/>
      <w:r w:rsidRPr="00BA7C0C">
        <w:rPr>
          <w:rFonts w:asciiTheme="minorHAnsi" w:hAnsiTheme="minorHAnsi" w:cstheme="minorHAnsi"/>
          <w:color w:val="000000"/>
        </w:rPr>
        <w:t xml:space="preserve"> incorporó a más de 44 mil mujeres de </w:t>
      </w:r>
      <w:r w:rsidR="003357A3">
        <w:rPr>
          <w:rFonts w:asciiTheme="minorHAnsi" w:hAnsiTheme="minorHAnsi" w:cstheme="minorHAnsi"/>
          <w:color w:val="000000"/>
        </w:rPr>
        <w:t xml:space="preserve">pueblos indígenas u </w:t>
      </w:r>
      <w:proofErr w:type="spellStart"/>
      <w:r w:rsidR="003357A3">
        <w:rPr>
          <w:rFonts w:asciiTheme="minorHAnsi" w:hAnsiTheme="minorHAnsi" w:cstheme="minorHAnsi"/>
          <w:color w:val="000000"/>
        </w:rPr>
        <w:t>originarios</w:t>
      </w:r>
      <w:r w:rsidRPr="00BA7C0C">
        <w:rPr>
          <w:rFonts w:asciiTheme="minorHAnsi" w:hAnsiTheme="minorHAnsi" w:cstheme="minorHAnsi"/>
          <w:color w:val="000000"/>
        </w:rPr>
        <w:t>a</w:t>
      </w:r>
      <w:proofErr w:type="spellEnd"/>
      <w:r w:rsidRPr="00BA7C0C">
        <w:rPr>
          <w:rFonts w:asciiTheme="minorHAnsi" w:hAnsiTheme="minorHAnsi" w:cstheme="minorHAnsi"/>
          <w:color w:val="000000"/>
        </w:rPr>
        <w:t xml:space="preserve"> su proyecto productivo Haku </w:t>
      </w:r>
      <w:proofErr w:type="spellStart"/>
      <w:r w:rsidRPr="00BA7C0C">
        <w:rPr>
          <w:rFonts w:asciiTheme="minorHAnsi" w:hAnsiTheme="minorHAnsi" w:cstheme="minorHAnsi"/>
          <w:color w:val="000000"/>
        </w:rPr>
        <w:t>Wiñay</w:t>
      </w:r>
      <w:proofErr w:type="spellEnd"/>
      <w:r w:rsidRPr="00BA7C0C">
        <w:rPr>
          <w:rFonts w:asciiTheme="minorHAnsi" w:hAnsiTheme="minorHAnsi" w:cstheme="minorHAnsi"/>
          <w:color w:val="000000"/>
        </w:rPr>
        <w:t xml:space="preserve">/Noa </w:t>
      </w:r>
      <w:proofErr w:type="spellStart"/>
      <w:r w:rsidRPr="00BA7C0C">
        <w:rPr>
          <w:rFonts w:asciiTheme="minorHAnsi" w:hAnsiTheme="minorHAnsi" w:cstheme="minorHAnsi"/>
          <w:color w:val="000000"/>
        </w:rPr>
        <w:t>Jayatai</w:t>
      </w:r>
      <w:proofErr w:type="spellEnd"/>
      <w:r w:rsidRPr="00BA7C0C">
        <w:rPr>
          <w:rFonts w:asciiTheme="minorHAnsi" w:hAnsiTheme="minorHAnsi" w:cstheme="minorHAnsi"/>
          <w:color w:val="000000"/>
        </w:rPr>
        <w:t>. https://www.gob.pe/institucion/foncodes/noticias/759826-foncodes-incorporo-a-mas-de-44-mil-mujeres-de-pueblos-indigenas-u-originarios-a-su-proyecto-productivo-haku-winay-noa-jayatai</w:t>
      </w:r>
    </w:p>
    <w:p w14:paraId="07842B32"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474012">
        <w:rPr>
          <w:rFonts w:asciiTheme="minorHAnsi" w:hAnsiTheme="minorHAnsi" w:cstheme="minorHAnsi"/>
          <w:color w:val="000000"/>
          <w:highlight w:val="white"/>
        </w:rPr>
        <w:t>Gobierno Regional de Piura, &amp; GTZ. (2008). </w:t>
      </w:r>
      <w:r w:rsidRPr="00474012">
        <w:rPr>
          <w:rFonts w:asciiTheme="minorHAnsi" w:hAnsiTheme="minorHAnsi" w:cstheme="minorHAnsi"/>
          <w:i/>
          <w:color w:val="000000"/>
          <w:highlight w:val="white"/>
        </w:rPr>
        <w:t>Cambio Climático y Desarrollo Rural Sostenible</w:t>
      </w:r>
      <w:r w:rsidRPr="00474012">
        <w:rPr>
          <w:rFonts w:asciiTheme="minorHAnsi" w:hAnsiTheme="minorHAnsi" w:cstheme="minorHAnsi"/>
          <w:color w:val="000000"/>
          <w:highlight w:val="white"/>
        </w:rPr>
        <w:t xml:space="preserve"> (H. Peters, T. Santoyo, R. Ruiz, N. </w:t>
      </w:r>
      <w:proofErr w:type="spellStart"/>
      <w:r w:rsidRPr="00474012">
        <w:rPr>
          <w:rFonts w:asciiTheme="minorHAnsi" w:hAnsiTheme="minorHAnsi" w:cstheme="minorHAnsi"/>
          <w:color w:val="000000"/>
          <w:highlight w:val="white"/>
        </w:rPr>
        <w:t>Foell</w:t>
      </w:r>
      <w:proofErr w:type="spellEnd"/>
      <w:r w:rsidRPr="00474012">
        <w:rPr>
          <w:rFonts w:asciiTheme="minorHAnsi" w:hAnsiTheme="minorHAnsi" w:cstheme="minorHAnsi"/>
          <w:color w:val="000000"/>
          <w:highlight w:val="white"/>
        </w:rPr>
        <w:t xml:space="preserve">, &amp; U. </w:t>
      </w:r>
      <w:proofErr w:type="spellStart"/>
      <w:r w:rsidRPr="00474012">
        <w:rPr>
          <w:rFonts w:asciiTheme="minorHAnsi" w:hAnsiTheme="minorHAnsi" w:cstheme="minorHAnsi"/>
          <w:color w:val="000000"/>
          <w:highlight w:val="white"/>
        </w:rPr>
        <w:t>Olguin</w:t>
      </w:r>
      <w:proofErr w:type="spellEnd"/>
      <w:r w:rsidRPr="00474012">
        <w:rPr>
          <w:rFonts w:asciiTheme="minorHAnsi" w:hAnsiTheme="minorHAnsi" w:cstheme="minorHAnsi"/>
          <w:color w:val="000000"/>
          <w:highlight w:val="white"/>
        </w:rPr>
        <w:t xml:space="preserve">, Eds.). Gobierno Regional de Piura y GTZ. </w:t>
      </w:r>
      <w:hyperlink r:id="rId143">
        <w:r w:rsidRPr="00474012">
          <w:rPr>
            <w:rFonts w:asciiTheme="minorHAnsi" w:hAnsiTheme="minorHAnsi" w:cstheme="minorHAnsi"/>
            <w:color w:val="000000"/>
            <w:highlight w:val="white"/>
            <w:u w:val="single"/>
          </w:rPr>
          <w:t>https://www.bivica.org/files/cambio-climatico_peru.pdf</w:t>
        </w:r>
      </w:hyperlink>
    </w:p>
    <w:p w14:paraId="7479E17F"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rPr>
        <w:t xml:space="preserve">González-Varas Ibáñez, I. (1999). Conservación de bienes culturales. </w:t>
      </w:r>
      <w:r w:rsidRPr="00474012">
        <w:rPr>
          <w:rFonts w:asciiTheme="minorHAnsi" w:hAnsiTheme="minorHAnsi" w:cstheme="minorHAnsi"/>
          <w:i/>
          <w:color w:val="000000"/>
        </w:rPr>
        <w:t>Teoría, historia, principios y normas, Madrid, Cátedra.</w:t>
      </w:r>
    </w:p>
    <w:p w14:paraId="02CCB828"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Grupo de Trabajo Multisectorial para la implementación de las NDC (GTM-NDC). (2018). </w:t>
      </w:r>
      <w:r w:rsidRPr="00474012">
        <w:rPr>
          <w:rFonts w:asciiTheme="minorHAnsi" w:hAnsiTheme="minorHAnsi" w:cstheme="minorHAnsi"/>
          <w:i/>
          <w:color w:val="000000"/>
          <w:highlight w:val="white"/>
        </w:rPr>
        <w:t>Grupo de Trabajo Multisectorial de naturaleza temporal encargado de generar información técnica para orientar la implementación de las Contribuciones Nacionalmente Determinadas (GTM-NDC). Informe final</w:t>
      </w:r>
      <w:r w:rsidRPr="00474012">
        <w:rPr>
          <w:rFonts w:asciiTheme="minorHAnsi" w:hAnsiTheme="minorHAnsi" w:cstheme="minorHAnsi"/>
          <w:color w:val="000000"/>
          <w:highlight w:val="white"/>
        </w:rPr>
        <w:t xml:space="preserve">. </w:t>
      </w:r>
      <w:hyperlink r:id="rId144">
        <w:r w:rsidRPr="00474012">
          <w:rPr>
            <w:rFonts w:asciiTheme="minorHAnsi" w:hAnsiTheme="minorHAnsi" w:cstheme="minorHAnsi"/>
            <w:color w:val="000000"/>
            <w:highlight w:val="white"/>
            <w:u w:val="single"/>
          </w:rPr>
          <w:t>https://www.minam.gob.pe/cambioclimatico/wp-content/uploads/sites/127/2019/01/190107_Informe-final-GTM-NDC_v17dic18.pdfPA%C3%91OL.pdf</w:t>
        </w:r>
      </w:hyperlink>
      <w:r w:rsidRPr="00474012">
        <w:rPr>
          <w:rFonts w:asciiTheme="minorHAnsi" w:hAnsiTheme="minorHAnsi" w:cstheme="minorHAnsi"/>
          <w:color w:val="000000"/>
          <w:highlight w:val="white"/>
        </w:rPr>
        <w:t xml:space="preserve"> </w:t>
      </w:r>
    </w:p>
    <w:p w14:paraId="02C1831E"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474012">
        <w:rPr>
          <w:rFonts w:asciiTheme="minorHAnsi" w:hAnsiTheme="minorHAnsi" w:cstheme="minorHAnsi"/>
          <w:color w:val="000000"/>
        </w:rPr>
        <w:t xml:space="preserve">GTANW (2021). </w:t>
      </w:r>
      <w:r w:rsidRPr="00474012">
        <w:rPr>
          <w:rFonts w:asciiTheme="minorHAnsi" w:hAnsiTheme="minorHAnsi" w:cstheme="minorHAnsi"/>
          <w:i/>
          <w:color w:val="000000"/>
        </w:rPr>
        <w:t xml:space="preserve">Balance de cinco años de gestión del Gobierno Territorial Autónomo de la Nación </w:t>
      </w:r>
      <w:proofErr w:type="spellStart"/>
      <w:r w:rsidRPr="00474012">
        <w:rPr>
          <w:rFonts w:asciiTheme="minorHAnsi" w:hAnsiTheme="minorHAnsi" w:cstheme="minorHAnsi"/>
          <w:i/>
          <w:color w:val="000000"/>
        </w:rPr>
        <w:t>Wampis</w:t>
      </w:r>
      <w:proofErr w:type="spellEnd"/>
      <w:r w:rsidRPr="00474012">
        <w:rPr>
          <w:rFonts w:asciiTheme="minorHAnsi" w:hAnsiTheme="minorHAnsi" w:cstheme="minorHAnsi"/>
          <w:i/>
          <w:color w:val="000000"/>
        </w:rPr>
        <w:t>.</w:t>
      </w:r>
    </w:p>
    <w:p w14:paraId="54CFCC4C"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Gudynas, E. &amp; Acosta, A. (2011). El buen vivir, más allá del desarrollo. </w:t>
      </w:r>
      <w:r w:rsidRPr="00474012">
        <w:rPr>
          <w:rFonts w:asciiTheme="minorHAnsi" w:hAnsiTheme="minorHAnsi" w:cstheme="minorHAnsi"/>
          <w:i/>
          <w:color w:val="000000"/>
          <w:highlight w:val="white"/>
        </w:rPr>
        <w:t>QUEHACER 181</w:t>
      </w:r>
      <w:r w:rsidRPr="00474012">
        <w:rPr>
          <w:rFonts w:asciiTheme="minorHAnsi" w:hAnsiTheme="minorHAnsi" w:cstheme="minorHAnsi"/>
          <w:color w:val="000000"/>
          <w:highlight w:val="white"/>
        </w:rPr>
        <w:t xml:space="preserve">, 70–81. </w:t>
      </w:r>
      <w:hyperlink r:id="rId145">
        <w:r w:rsidRPr="00474012">
          <w:rPr>
            <w:rFonts w:asciiTheme="minorHAnsi" w:hAnsiTheme="minorHAnsi" w:cstheme="minorHAnsi"/>
            <w:color w:val="000000"/>
            <w:highlight w:val="white"/>
            <w:u w:val="single"/>
          </w:rPr>
          <w:t>https://rb.gy/uoxppy</w:t>
        </w:r>
      </w:hyperlink>
      <w:r w:rsidRPr="00474012">
        <w:rPr>
          <w:rFonts w:asciiTheme="minorHAnsi" w:hAnsiTheme="minorHAnsi" w:cstheme="minorHAnsi"/>
          <w:color w:val="000000"/>
          <w:highlight w:val="white"/>
        </w:rPr>
        <w:t xml:space="preserve"> </w:t>
      </w:r>
    </w:p>
    <w:p w14:paraId="42DD6B80"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474012">
        <w:rPr>
          <w:rFonts w:asciiTheme="minorHAnsi" w:hAnsiTheme="minorHAnsi" w:cstheme="minorHAnsi"/>
          <w:color w:val="000000"/>
          <w:highlight w:val="white"/>
        </w:rPr>
        <w:t xml:space="preserve">Hierro, P. &amp; </w:t>
      </w:r>
      <w:proofErr w:type="spellStart"/>
      <w:r w:rsidRPr="00474012">
        <w:rPr>
          <w:rFonts w:asciiTheme="minorHAnsi" w:hAnsiTheme="minorHAnsi" w:cstheme="minorHAnsi"/>
          <w:color w:val="000000"/>
          <w:highlight w:val="white"/>
        </w:rPr>
        <w:t>Surallés</w:t>
      </w:r>
      <w:proofErr w:type="spellEnd"/>
      <w:r w:rsidRPr="00474012">
        <w:rPr>
          <w:rFonts w:asciiTheme="minorHAnsi" w:hAnsiTheme="minorHAnsi" w:cstheme="minorHAnsi"/>
          <w:color w:val="000000"/>
          <w:highlight w:val="white"/>
        </w:rPr>
        <w:t>, A. (2009). </w:t>
      </w:r>
      <w:r w:rsidRPr="00474012">
        <w:rPr>
          <w:rFonts w:asciiTheme="minorHAnsi" w:hAnsiTheme="minorHAnsi" w:cstheme="minorHAnsi"/>
          <w:i/>
          <w:color w:val="000000"/>
          <w:highlight w:val="white"/>
        </w:rPr>
        <w:t>Antropología de un derecho: Libre determinación territorial de los pueblos indígenas como derecho humano</w:t>
      </w:r>
      <w:r w:rsidRPr="00474012">
        <w:rPr>
          <w:rFonts w:asciiTheme="minorHAnsi" w:hAnsiTheme="minorHAnsi" w:cstheme="minorHAnsi"/>
          <w:color w:val="000000"/>
          <w:highlight w:val="white"/>
        </w:rPr>
        <w:t xml:space="preserve">. IWGIA. </w:t>
      </w:r>
      <w:hyperlink r:id="rId146">
        <w:r w:rsidRPr="00474012">
          <w:rPr>
            <w:rFonts w:asciiTheme="minorHAnsi" w:hAnsiTheme="minorHAnsi" w:cstheme="minorHAnsi"/>
            <w:color w:val="000000"/>
            <w:highlight w:val="white"/>
            <w:u w:val="single"/>
          </w:rPr>
          <w:t>https://rb.gy/mptrrq</w:t>
        </w:r>
      </w:hyperlink>
      <w:r w:rsidRPr="00474012">
        <w:rPr>
          <w:rFonts w:asciiTheme="minorHAnsi" w:hAnsiTheme="minorHAnsi" w:cstheme="minorHAnsi"/>
          <w:color w:val="000000"/>
          <w:highlight w:val="white"/>
        </w:rPr>
        <w:t xml:space="preserve"> </w:t>
      </w:r>
    </w:p>
    <w:p w14:paraId="4371F547" w14:textId="77777777" w:rsidR="00A66A6F" w:rsidRPr="00474012" w:rsidRDefault="00A66A6F" w:rsidP="003A41C1">
      <w:pPr>
        <w:numPr>
          <w:ilvl w:val="0"/>
          <w:numId w:val="76"/>
        </w:numPr>
        <w:pBdr>
          <w:top w:val="nil"/>
          <w:left w:val="nil"/>
          <w:bottom w:val="nil"/>
          <w:right w:val="nil"/>
          <w:between w:val="nil"/>
        </w:pBdr>
        <w:spacing w:after="120"/>
        <w:jc w:val="both"/>
        <w:rPr>
          <w:rFonts w:asciiTheme="minorHAnsi" w:hAnsiTheme="minorHAnsi" w:cstheme="minorHAnsi"/>
        </w:rPr>
      </w:pPr>
      <w:r w:rsidRPr="00474012">
        <w:rPr>
          <w:rFonts w:asciiTheme="minorHAnsi" w:hAnsiTheme="minorHAnsi" w:cstheme="minorHAnsi"/>
          <w:color w:val="000000"/>
        </w:rPr>
        <w:t xml:space="preserve">Huertas B. (2010) </w:t>
      </w:r>
      <w:r w:rsidRPr="00474012">
        <w:rPr>
          <w:rFonts w:asciiTheme="minorHAnsi" w:hAnsiTheme="minorHAnsi" w:cstheme="minorHAnsi"/>
          <w:i/>
          <w:color w:val="000000"/>
        </w:rPr>
        <w:t xml:space="preserve">Despojo territorial, conflicto social y exterminio - Pueblos indígenas en situación de aislamiento, contacto esporádico y contacto inicial de la amazonia peruana </w:t>
      </w:r>
      <w:r w:rsidRPr="00474012">
        <w:rPr>
          <w:rFonts w:asciiTheme="minorHAnsi" w:hAnsiTheme="minorHAnsi" w:cstheme="minorHAnsi"/>
          <w:color w:val="000000"/>
        </w:rPr>
        <w:t xml:space="preserve">[Archivo </w:t>
      </w:r>
      <w:proofErr w:type="spellStart"/>
      <w:r w:rsidRPr="00474012">
        <w:rPr>
          <w:rFonts w:asciiTheme="minorHAnsi" w:hAnsiTheme="minorHAnsi" w:cstheme="minorHAnsi"/>
          <w:color w:val="000000"/>
        </w:rPr>
        <w:t>pdf</w:t>
      </w:r>
      <w:proofErr w:type="spellEnd"/>
      <w:r w:rsidRPr="00474012">
        <w:rPr>
          <w:rFonts w:asciiTheme="minorHAnsi" w:hAnsiTheme="minorHAnsi" w:cstheme="minorHAnsi"/>
          <w:color w:val="000000"/>
        </w:rPr>
        <w:t xml:space="preserve">].  </w:t>
      </w:r>
    </w:p>
    <w:p w14:paraId="05DB6E3A"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rPr>
        <w:t xml:space="preserve">Huertas, B. (2002). </w:t>
      </w:r>
      <w:r w:rsidRPr="00474012">
        <w:rPr>
          <w:rFonts w:asciiTheme="minorHAnsi" w:hAnsiTheme="minorHAnsi" w:cstheme="minorHAnsi"/>
          <w:i/>
          <w:color w:val="000000"/>
        </w:rPr>
        <w:t>Los Pueblos Indígenas en Aislamiento, su Lucha por la Sobrevivencia y la Libertad.</w:t>
      </w:r>
      <w:r w:rsidRPr="00474012">
        <w:rPr>
          <w:rFonts w:asciiTheme="minorHAnsi" w:hAnsiTheme="minorHAnsi" w:cstheme="minorHAnsi"/>
          <w:color w:val="000000"/>
        </w:rPr>
        <w:t xml:space="preserve"> Grupo Internacional de Trabajo sobre Asuntos Indígenas. </w:t>
      </w:r>
    </w:p>
    <w:p w14:paraId="4E205AD8" w14:textId="77777777" w:rsidR="00A66A6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rPr>
        <w:t xml:space="preserve">Huertas, B. (2007). Autodeterminación y salud. En </w:t>
      </w:r>
      <w:r w:rsidRPr="00474012">
        <w:rPr>
          <w:rFonts w:asciiTheme="minorHAnsi" w:hAnsiTheme="minorHAnsi" w:cstheme="minorHAnsi"/>
          <w:i/>
          <w:color w:val="000000"/>
        </w:rPr>
        <w:t>Huertas, B., El derecho a la salud de los pueblos indígenas en aislamiento y en contacto inicial</w:t>
      </w:r>
      <w:r w:rsidRPr="00474012">
        <w:rPr>
          <w:rFonts w:asciiTheme="minorHAnsi" w:hAnsiTheme="minorHAnsi" w:cstheme="minorHAnsi"/>
          <w:color w:val="000000"/>
        </w:rPr>
        <w:t>. Grupo Internacional de Trabajo sobre Asuntos Indígenas.</w:t>
      </w:r>
    </w:p>
    <w:p w14:paraId="065F9942" w14:textId="355F00E4" w:rsidR="00B10E3E" w:rsidRPr="00B10E3E"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t xml:space="preserve">Huertas (2010). DESPOJO TERRITORIAL, CONFLICTO SOCIAL Y EXTERMINIO ATTEMPTS TO TRANSFER THE AWAJUN BORDER TERRITORY IN THE CORDILLERA DEL CONDOR TO THE MINING INDUSTRY Pueblos indígenas en situación de aislamiento, contacto esporádico y contacto inicial de la Amazonía peruana. </w:t>
      </w:r>
      <w:r w:rsidRPr="009A4327">
        <w:t>https://www.iwgia.org/images/publications//0459_INFORME_9.pdf</w:t>
      </w:r>
    </w:p>
    <w:p w14:paraId="6221A125" w14:textId="76611B42" w:rsidR="00A66A6F" w:rsidRPr="009B3E89" w:rsidRDefault="00A66A6F" w:rsidP="003A41C1">
      <w:pPr>
        <w:widowControl w:val="0"/>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9B3E89">
        <w:rPr>
          <w:rFonts w:asciiTheme="minorHAnsi" w:hAnsiTheme="minorHAnsi" w:cstheme="minorHAnsi"/>
          <w:color w:val="000000"/>
        </w:rPr>
        <w:t>IDEHPUCP. (2021) Impacto de la pandemia sobre los pueblos indígenas: ¿qué ha pasado en casi dos años? https://idehpucp.pucp.edu.pe/analisis1/impacto-de-la-pandemia-sobre-los-pueblos-indigenas-que-ha-pasado-en-casi-dos-anos/</w:t>
      </w:r>
    </w:p>
    <w:p w14:paraId="3F2FEC79" w14:textId="77777777" w:rsidR="00A66A6F" w:rsidRPr="00474012" w:rsidRDefault="00A66A6F" w:rsidP="003A41C1">
      <w:pPr>
        <w:widowControl w:val="0"/>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474012">
        <w:rPr>
          <w:rFonts w:asciiTheme="minorHAnsi" w:hAnsiTheme="minorHAnsi" w:cstheme="minorHAnsi"/>
          <w:color w:val="000000"/>
          <w:highlight w:val="white"/>
        </w:rPr>
        <w:t>INDECOPI. (2020). </w:t>
      </w:r>
      <w:r w:rsidRPr="00474012">
        <w:rPr>
          <w:rFonts w:asciiTheme="minorHAnsi" w:hAnsiTheme="minorHAnsi" w:cstheme="minorHAnsi"/>
          <w:i/>
          <w:color w:val="000000"/>
          <w:highlight w:val="white"/>
        </w:rPr>
        <w:t xml:space="preserve">El Indecopi otorgó 96 registros de conocimientos colectivos sobre el uso de la biodiversidad a la Comunidad Nativa Alto Mayo del pueblo indígena </w:t>
      </w:r>
      <w:proofErr w:type="spellStart"/>
      <w:r w:rsidRPr="00474012">
        <w:rPr>
          <w:rFonts w:asciiTheme="minorHAnsi" w:hAnsiTheme="minorHAnsi" w:cstheme="minorHAnsi"/>
          <w:i/>
          <w:color w:val="000000"/>
          <w:highlight w:val="white"/>
        </w:rPr>
        <w:t>Awajún</w:t>
      </w:r>
      <w:proofErr w:type="spellEnd"/>
      <w:r w:rsidRPr="00474012">
        <w:rPr>
          <w:rFonts w:asciiTheme="minorHAnsi" w:hAnsiTheme="minorHAnsi" w:cstheme="minorHAnsi"/>
          <w:color w:val="000000"/>
          <w:highlight w:val="white"/>
        </w:rPr>
        <w:t xml:space="preserve">. </w:t>
      </w:r>
      <w:hyperlink r:id="rId147">
        <w:r w:rsidRPr="00474012">
          <w:rPr>
            <w:rFonts w:asciiTheme="minorHAnsi" w:hAnsiTheme="minorHAnsi" w:cstheme="minorHAnsi"/>
            <w:color w:val="000000"/>
            <w:highlight w:val="white"/>
            <w:u w:val="single"/>
          </w:rPr>
          <w:t>https://rb.gy/ptqee7</w:t>
        </w:r>
      </w:hyperlink>
    </w:p>
    <w:p w14:paraId="2C8FA43E" w14:textId="77777777" w:rsidR="00A66A6F" w:rsidRPr="00D01041"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INEI. (2022). </w:t>
      </w:r>
      <w:r w:rsidRPr="00474012">
        <w:rPr>
          <w:rFonts w:asciiTheme="minorHAnsi" w:hAnsiTheme="minorHAnsi" w:cstheme="minorHAnsi"/>
          <w:i/>
          <w:color w:val="000000"/>
          <w:highlight w:val="white"/>
        </w:rPr>
        <w:t>Perú: Anuario de Estadísticas Ambientales 2022</w:t>
      </w:r>
      <w:r w:rsidRPr="00474012">
        <w:rPr>
          <w:rFonts w:asciiTheme="minorHAnsi" w:hAnsiTheme="minorHAnsi" w:cstheme="minorHAnsi"/>
          <w:color w:val="000000"/>
          <w:highlight w:val="white"/>
        </w:rPr>
        <w:t xml:space="preserve">. INEI. </w:t>
      </w:r>
      <w:hyperlink r:id="rId148">
        <w:r w:rsidRPr="00474012">
          <w:rPr>
            <w:rFonts w:asciiTheme="minorHAnsi" w:hAnsiTheme="minorHAnsi" w:cstheme="minorHAnsi"/>
            <w:color w:val="000000"/>
            <w:highlight w:val="white"/>
            <w:u w:val="single"/>
          </w:rPr>
          <w:t>https://rb.gy/p3ocyx</w:t>
        </w:r>
      </w:hyperlink>
    </w:p>
    <w:p w14:paraId="1D9CA08A" w14:textId="77777777" w:rsidR="00A66A6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Pr>
          <w:rFonts w:asciiTheme="minorHAnsi" w:hAnsiTheme="minorHAnsi" w:cstheme="minorHAnsi"/>
          <w:color w:val="000000"/>
        </w:rPr>
        <w:t>INEI.</w:t>
      </w:r>
      <w:r>
        <w:rPr>
          <w:rFonts w:asciiTheme="minorHAnsi" w:hAnsiTheme="minorHAnsi" w:cstheme="minorHAnsi"/>
        </w:rPr>
        <w:t xml:space="preserve"> ENAHO 2018-2022 [Base de datos].</w:t>
      </w:r>
    </w:p>
    <w:p w14:paraId="1CC78296"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Pr>
          <w:rFonts w:asciiTheme="minorHAnsi" w:hAnsiTheme="minorHAnsi" w:cstheme="minorHAnsi"/>
          <w:color w:val="000000"/>
        </w:rPr>
        <w:t>INEI.</w:t>
      </w:r>
      <w:r>
        <w:rPr>
          <w:rFonts w:asciiTheme="minorHAnsi" w:hAnsiTheme="minorHAnsi" w:cstheme="minorHAnsi"/>
        </w:rPr>
        <w:t xml:space="preserve"> ENDES </w:t>
      </w:r>
      <w:r w:rsidRPr="00BA7C0C">
        <w:rPr>
          <w:rFonts w:asciiTheme="minorHAnsi" w:hAnsiTheme="minorHAnsi" w:cstheme="minorHAnsi"/>
        </w:rPr>
        <w:t>2018-2022 [Base de datos].</w:t>
      </w:r>
    </w:p>
    <w:p w14:paraId="2CE96DAA"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proofErr w:type="spellStart"/>
      <w:r w:rsidRPr="00474012">
        <w:rPr>
          <w:rFonts w:asciiTheme="minorHAnsi" w:hAnsiTheme="minorHAnsi" w:cstheme="minorHAnsi"/>
          <w:color w:val="000000"/>
          <w:highlight w:val="white"/>
        </w:rPr>
        <w:t>Inoach</w:t>
      </w:r>
      <w:proofErr w:type="spellEnd"/>
      <w:r w:rsidRPr="00474012">
        <w:rPr>
          <w:rFonts w:asciiTheme="minorHAnsi" w:hAnsiTheme="minorHAnsi" w:cstheme="minorHAnsi"/>
          <w:color w:val="000000"/>
          <w:highlight w:val="white"/>
        </w:rPr>
        <w:t>, G. (2010). </w:t>
      </w:r>
      <w:r w:rsidRPr="00474012">
        <w:rPr>
          <w:rFonts w:asciiTheme="minorHAnsi" w:hAnsiTheme="minorHAnsi" w:cstheme="minorHAnsi"/>
          <w:i/>
          <w:color w:val="000000"/>
          <w:highlight w:val="white"/>
        </w:rPr>
        <w:t>Territorialidad y autogobierno de los pueblos indígenas</w:t>
      </w:r>
      <w:r w:rsidRPr="00474012">
        <w:rPr>
          <w:rFonts w:asciiTheme="minorHAnsi" w:hAnsiTheme="minorHAnsi" w:cstheme="minorHAnsi"/>
          <w:color w:val="000000"/>
          <w:highlight w:val="white"/>
        </w:rPr>
        <w:t xml:space="preserve">. SERVINDI. </w:t>
      </w:r>
      <w:hyperlink r:id="rId149">
        <w:r w:rsidRPr="00474012">
          <w:rPr>
            <w:rFonts w:asciiTheme="minorHAnsi" w:hAnsiTheme="minorHAnsi" w:cstheme="minorHAnsi"/>
            <w:color w:val="000000"/>
            <w:highlight w:val="white"/>
            <w:u w:val="single"/>
          </w:rPr>
          <w:t>https://www.servindi.org/actualidad/25185</w:t>
        </w:r>
      </w:hyperlink>
    </w:p>
    <w:p w14:paraId="1220DCF1" w14:textId="2B89BEAF" w:rsidR="00A66A6F" w:rsidRPr="00B10E3E"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proofErr w:type="spellStart"/>
      <w:r w:rsidRPr="00474012">
        <w:rPr>
          <w:rFonts w:asciiTheme="minorHAnsi" w:hAnsiTheme="minorHAnsi" w:cstheme="minorHAnsi"/>
          <w:color w:val="000000"/>
          <w:highlight w:val="white"/>
        </w:rPr>
        <w:t>Inoach</w:t>
      </w:r>
      <w:proofErr w:type="spellEnd"/>
      <w:r w:rsidRPr="00474012">
        <w:rPr>
          <w:rFonts w:asciiTheme="minorHAnsi" w:hAnsiTheme="minorHAnsi" w:cstheme="minorHAnsi"/>
          <w:color w:val="000000"/>
          <w:highlight w:val="white"/>
        </w:rPr>
        <w:t>, G. (2015). </w:t>
      </w:r>
      <w:r w:rsidRPr="00474012">
        <w:rPr>
          <w:rFonts w:asciiTheme="minorHAnsi" w:hAnsiTheme="minorHAnsi" w:cstheme="minorHAnsi"/>
          <w:i/>
          <w:color w:val="000000"/>
          <w:highlight w:val="white"/>
        </w:rPr>
        <w:t xml:space="preserve">El Estado peruano debe reconocer el gobierno territorial </w:t>
      </w:r>
      <w:proofErr w:type="spellStart"/>
      <w:r w:rsidRPr="00474012">
        <w:rPr>
          <w:rFonts w:asciiTheme="minorHAnsi" w:hAnsiTheme="minorHAnsi" w:cstheme="minorHAnsi"/>
          <w:i/>
          <w:color w:val="000000"/>
          <w:highlight w:val="white"/>
        </w:rPr>
        <w:t>wampis</w:t>
      </w:r>
      <w:proofErr w:type="spellEnd"/>
      <w:r w:rsidRPr="00474012">
        <w:rPr>
          <w:rFonts w:asciiTheme="minorHAnsi" w:hAnsiTheme="minorHAnsi" w:cstheme="minorHAnsi"/>
          <w:color w:val="000000"/>
          <w:highlight w:val="white"/>
        </w:rPr>
        <w:t xml:space="preserve"> (SERVINDI) [Entrevista]. </w:t>
      </w:r>
      <w:hyperlink r:id="rId150">
        <w:r w:rsidRPr="00474012">
          <w:rPr>
            <w:rFonts w:asciiTheme="minorHAnsi" w:hAnsiTheme="minorHAnsi" w:cstheme="minorHAnsi"/>
            <w:color w:val="000000"/>
            <w:highlight w:val="white"/>
            <w:u w:val="single"/>
          </w:rPr>
          <w:t>https://www.servindi.org/actualidad/145023</w:t>
        </w:r>
      </w:hyperlink>
      <w:r w:rsidRPr="00474012">
        <w:rPr>
          <w:rFonts w:asciiTheme="minorHAnsi" w:hAnsiTheme="minorHAnsi" w:cstheme="minorHAnsi"/>
          <w:color w:val="000000"/>
          <w:highlight w:val="white"/>
        </w:rPr>
        <w:t xml:space="preserve"> </w:t>
      </w:r>
    </w:p>
    <w:p w14:paraId="5E65039C" w14:textId="7FDACD4A" w:rsidR="00B10E3E" w:rsidRPr="00474012" w:rsidRDefault="00B10E3E"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Pr>
          <w:rFonts w:asciiTheme="minorHAnsi" w:hAnsiTheme="minorHAnsi" w:cstheme="minorHAnsi"/>
          <w:color w:val="000000"/>
        </w:rPr>
        <w:t xml:space="preserve">Instituto del Bien Común (IBC). (2021). </w:t>
      </w:r>
      <w:r w:rsidRPr="00B10E3E">
        <w:rPr>
          <w:rFonts w:asciiTheme="minorHAnsi" w:hAnsiTheme="minorHAnsi" w:cstheme="minorHAnsi"/>
          <w:color w:val="000000"/>
        </w:rPr>
        <w:t>Guía Metodológica para la elaboración de Planes del Buen Vivir</w:t>
      </w:r>
      <w:r>
        <w:rPr>
          <w:rFonts w:asciiTheme="minorHAnsi" w:hAnsiTheme="minorHAnsi" w:cstheme="minorHAnsi"/>
          <w:color w:val="000000"/>
        </w:rPr>
        <w:t xml:space="preserve">. IBC. </w:t>
      </w:r>
      <w:hyperlink r:id="rId151" w:history="1">
        <w:r w:rsidRPr="00321D33">
          <w:rPr>
            <w:rStyle w:val="Hipervnculo"/>
            <w:rFonts w:asciiTheme="minorHAnsi" w:hAnsiTheme="minorHAnsi" w:cstheme="minorHAnsi"/>
          </w:rPr>
          <w:t>https://ibcperu.org/wp-content/uploads/2021/09/BUEN-VIVIR-DESCARGABLE_PDF.pdf</w:t>
        </w:r>
      </w:hyperlink>
      <w:r>
        <w:rPr>
          <w:rFonts w:asciiTheme="minorHAnsi" w:hAnsiTheme="minorHAnsi" w:cstheme="minorHAnsi"/>
          <w:color w:val="000000"/>
        </w:rPr>
        <w:t xml:space="preserve"> </w:t>
      </w:r>
    </w:p>
    <w:p w14:paraId="11C8B649"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i/>
          <w:color w:val="000000"/>
        </w:rPr>
      </w:pPr>
      <w:r w:rsidRPr="00474012">
        <w:rPr>
          <w:rFonts w:asciiTheme="minorHAnsi" w:hAnsiTheme="minorHAnsi" w:cstheme="minorHAnsi"/>
          <w:color w:val="000000"/>
        </w:rPr>
        <w:t xml:space="preserve">Instituto Interamericano de Derechos Humanos (2007) </w:t>
      </w:r>
      <w:r w:rsidRPr="00474012">
        <w:rPr>
          <w:rFonts w:asciiTheme="minorHAnsi" w:hAnsiTheme="minorHAnsi" w:cstheme="minorHAnsi"/>
          <w:i/>
          <w:color w:val="000000"/>
        </w:rPr>
        <w:t xml:space="preserve">Estudios sobre participación política indígena [Archivo PDF] </w:t>
      </w:r>
      <w:hyperlink r:id="rId152">
        <w:r w:rsidRPr="00474012">
          <w:rPr>
            <w:rFonts w:asciiTheme="minorHAnsi" w:hAnsiTheme="minorHAnsi" w:cstheme="minorHAnsi"/>
            <w:color w:val="0563C1"/>
            <w:u w:val="single"/>
          </w:rPr>
          <w:t>https://www.iidh.ed.cr/IIDH/media/2099/estudios_pp_varios_paises-b-c-e-m-p-p-2007.pdf</w:t>
        </w:r>
      </w:hyperlink>
    </w:p>
    <w:p w14:paraId="5C05D2DA"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IPCC. (2014). </w:t>
      </w:r>
      <w:r w:rsidRPr="00474012">
        <w:rPr>
          <w:rFonts w:asciiTheme="minorHAnsi" w:hAnsiTheme="minorHAnsi" w:cstheme="minorHAnsi"/>
          <w:i/>
          <w:color w:val="000000"/>
          <w:highlight w:val="white"/>
        </w:rPr>
        <w:t xml:space="preserve">Cambio climático 2014. Impactos, adaptación y vulnerabilidad. Resúmenes, preguntas frecuentes y recuadros </w:t>
      </w:r>
      <w:proofErr w:type="spellStart"/>
      <w:r w:rsidRPr="00474012">
        <w:rPr>
          <w:rFonts w:asciiTheme="minorHAnsi" w:hAnsiTheme="minorHAnsi" w:cstheme="minorHAnsi"/>
          <w:i/>
          <w:color w:val="000000"/>
          <w:highlight w:val="white"/>
        </w:rPr>
        <w:t>multicapítulos</w:t>
      </w:r>
      <w:proofErr w:type="spellEnd"/>
      <w:r w:rsidRPr="00474012">
        <w:rPr>
          <w:rFonts w:asciiTheme="minorHAnsi" w:hAnsiTheme="minorHAnsi" w:cstheme="minorHAnsi"/>
          <w:i/>
          <w:color w:val="000000"/>
          <w:highlight w:val="white"/>
        </w:rPr>
        <w:t>. Contribución del Grupo de trabajo II al Quinto Informe de Evaluación del Grupo Intergubernamental de Expertos sobre el Cambio Climático</w:t>
      </w:r>
      <w:r w:rsidRPr="00474012">
        <w:rPr>
          <w:rFonts w:asciiTheme="minorHAnsi" w:hAnsiTheme="minorHAnsi" w:cstheme="minorHAnsi"/>
          <w:color w:val="000000"/>
          <w:highlight w:val="white"/>
        </w:rPr>
        <w:t xml:space="preserve"> (C. B. Field, V. R. Barros, D. J. Dokken, K. J. Mach, M. D. </w:t>
      </w:r>
      <w:proofErr w:type="spellStart"/>
      <w:r w:rsidRPr="00474012">
        <w:rPr>
          <w:rFonts w:asciiTheme="minorHAnsi" w:hAnsiTheme="minorHAnsi" w:cstheme="minorHAnsi"/>
          <w:color w:val="000000"/>
          <w:highlight w:val="white"/>
        </w:rPr>
        <w:t>Mastrandrea</w:t>
      </w:r>
      <w:proofErr w:type="spellEnd"/>
      <w:r w:rsidRPr="00474012">
        <w:rPr>
          <w:rFonts w:asciiTheme="minorHAnsi" w:hAnsiTheme="minorHAnsi" w:cstheme="minorHAnsi"/>
          <w:color w:val="000000"/>
          <w:highlight w:val="white"/>
        </w:rPr>
        <w:t xml:space="preserve">, T. E. </w:t>
      </w:r>
      <w:proofErr w:type="spellStart"/>
      <w:r w:rsidRPr="00474012">
        <w:rPr>
          <w:rFonts w:asciiTheme="minorHAnsi" w:hAnsiTheme="minorHAnsi" w:cstheme="minorHAnsi"/>
          <w:color w:val="000000"/>
          <w:highlight w:val="white"/>
        </w:rPr>
        <w:t>Bilir</w:t>
      </w:r>
      <w:proofErr w:type="spellEnd"/>
      <w:r w:rsidRPr="00474012">
        <w:rPr>
          <w:rFonts w:asciiTheme="minorHAnsi" w:hAnsiTheme="minorHAnsi" w:cstheme="minorHAnsi"/>
          <w:color w:val="000000"/>
          <w:highlight w:val="white"/>
        </w:rPr>
        <w:t xml:space="preserve">, M. Chatterjee, K. L. </w:t>
      </w:r>
      <w:proofErr w:type="spellStart"/>
      <w:r w:rsidRPr="00474012">
        <w:rPr>
          <w:rFonts w:asciiTheme="minorHAnsi" w:hAnsiTheme="minorHAnsi" w:cstheme="minorHAnsi"/>
          <w:color w:val="000000"/>
          <w:highlight w:val="white"/>
        </w:rPr>
        <w:t>Ebi</w:t>
      </w:r>
      <w:proofErr w:type="spellEnd"/>
      <w:r w:rsidRPr="00474012">
        <w:rPr>
          <w:rFonts w:asciiTheme="minorHAnsi" w:hAnsiTheme="minorHAnsi" w:cstheme="minorHAnsi"/>
          <w:color w:val="000000"/>
          <w:highlight w:val="white"/>
        </w:rPr>
        <w:t xml:space="preserve">, Y. O. Estrada, R. C. </w:t>
      </w:r>
      <w:proofErr w:type="spellStart"/>
      <w:r w:rsidRPr="00474012">
        <w:rPr>
          <w:rFonts w:asciiTheme="minorHAnsi" w:hAnsiTheme="minorHAnsi" w:cstheme="minorHAnsi"/>
          <w:color w:val="000000"/>
          <w:highlight w:val="white"/>
        </w:rPr>
        <w:t>Genova</w:t>
      </w:r>
      <w:proofErr w:type="spellEnd"/>
      <w:r w:rsidRPr="00474012">
        <w:rPr>
          <w:rFonts w:asciiTheme="minorHAnsi" w:hAnsiTheme="minorHAnsi" w:cstheme="minorHAnsi"/>
          <w:color w:val="000000"/>
          <w:highlight w:val="white"/>
        </w:rPr>
        <w:t xml:space="preserve">, B. </w:t>
      </w:r>
      <w:proofErr w:type="spellStart"/>
      <w:r w:rsidRPr="00474012">
        <w:rPr>
          <w:rFonts w:asciiTheme="minorHAnsi" w:hAnsiTheme="minorHAnsi" w:cstheme="minorHAnsi"/>
          <w:color w:val="000000"/>
          <w:highlight w:val="white"/>
        </w:rPr>
        <w:t>Girma</w:t>
      </w:r>
      <w:proofErr w:type="spellEnd"/>
      <w:r w:rsidRPr="00474012">
        <w:rPr>
          <w:rFonts w:asciiTheme="minorHAnsi" w:hAnsiTheme="minorHAnsi" w:cstheme="minorHAnsi"/>
          <w:color w:val="000000"/>
          <w:highlight w:val="white"/>
        </w:rPr>
        <w:t xml:space="preserve">, E. S. </w:t>
      </w:r>
      <w:proofErr w:type="spellStart"/>
      <w:r w:rsidRPr="00474012">
        <w:rPr>
          <w:rFonts w:asciiTheme="minorHAnsi" w:hAnsiTheme="minorHAnsi" w:cstheme="minorHAnsi"/>
          <w:color w:val="000000"/>
          <w:highlight w:val="white"/>
        </w:rPr>
        <w:t>Kissel</w:t>
      </w:r>
      <w:proofErr w:type="spellEnd"/>
      <w:r w:rsidRPr="00474012">
        <w:rPr>
          <w:rFonts w:asciiTheme="minorHAnsi" w:hAnsiTheme="minorHAnsi" w:cstheme="minorHAnsi"/>
          <w:color w:val="000000"/>
          <w:highlight w:val="white"/>
        </w:rPr>
        <w:t xml:space="preserve">, A. N. Levy, S. </w:t>
      </w:r>
      <w:proofErr w:type="spellStart"/>
      <w:r w:rsidRPr="00474012">
        <w:rPr>
          <w:rFonts w:asciiTheme="minorHAnsi" w:hAnsiTheme="minorHAnsi" w:cstheme="minorHAnsi"/>
          <w:color w:val="000000"/>
          <w:highlight w:val="white"/>
        </w:rPr>
        <w:t>MacCracken</w:t>
      </w:r>
      <w:proofErr w:type="spellEnd"/>
      <w:r w:rsidRPr="00474012">
        <w:rPr>
          <w:rFonts w:asciiTheme="minorHAnsi" w:hAnsiTheme="minorHAnsi" w:cstheme="minorHAnsi"/>
          <w:color w:val="000000"/>
          <w:highlight w:val="white"/>
        </w:rPr>
        <w:t xml:space="preserve">, P. R. </w:t>
      </w:r>
      <w:proofErr w:type="spellStart"/>
      <w:r w:rsidRPr="00474012">
        <w:rPr>
          <w:rFonts w:asciiTheme="minorHAnsi" w:hAnsiTheme="minorHAnsi" w:cstheme="minorHAnsi"/>
          <w:color w:val="000000"/>
          <w:highlight w:val="white"/>
        </w:rPr>
        <w:t>Mastrandrea</w:t>
      </w:r>
      <w:proofErr w:type="spellEnd"/>
      <w:r w:rsidRPr="00474012">
        <w:rPr>
          <w:rFonts w:asciiTheme="minorHAnsi" w:hAnsiTheme="minorHAnsi" w:cstheme="minorHAnsi"/>
          <w:color w:val="000000"/>
          <w:highlight w:val="white"/>
        </w:rPr>
        <w:t xml:space="preserve">, &amp; L. L. White, Eds.). Organización Meteorológica Mundial. </w:t>
      </w:r>
      <w:hyperlink r:id="rId153">
        <w:r w:rsidRPr="00474012">
          <w:rPr>
            <w:rFonts w:asciiTheme="minorHAnsi" w:hAnsiTheme="minorHAnsi" w:cstheme="minorHAnsi"/>
            <w:color w:val="000000"/>
            <w:highlight w:val="white"/>
            <w:u w:val="single"/>
          </w:rPr>
          <w:t>https://www.ipcc.ch/site/assets/uploads/2018/03/WGIIAR5-IntegrationBrochure_es-1.pdf</w:t>
        </w:r>
      </w:hyperlink>
      <w:r w:rsidRPr="00474012">
        <w:rPr>
          <w:rFonts w:asciiTheme="minorHAnsi" w:hAnsiTheme="minorHAnsi" w:cstheme="minorHAnsi"/>
          <w:color w:val="000000"/>
          <w:highlight w:val="white"/>
        </w:rPr>
        <w:t xml:space="preserve"> </w:t>
      </w:r>
    </w:p>
    <w:p w14:paraId="6549F017" w14:textId="77777777" w:rsidR="00A83D37"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IWGIA. (s/f). </w:t>
      </w:r>
      <w:r w:rsidRPr="00474012">
        <w:rPr>
          <w:rFonts w:asciiTheme="minorHAnsi" w:hAnsiTheme="minorHAnsi" w:cstheme="minorHAnsi"/>
          <w:i/>
          <w:color w:val="000000"/>
          <w:highlight w:val="white"/>
        </w:rPr>
        <w:t>Gobernanza Territorial</w:t>
      </w:r>
      <w:r w:rsidRPr="00474012">
        <w:rPr>
          <w:rFonts w:asciiTheme="minorHAnsi" w:hAnsiTheme="minorHAnsi" w:cstheme="minorHAnsi"/>
          <w:color w:val="000000"/>
          <w:highlight w:val="white"/>
        </w:rPr>
        <w:t xml:space="preserve">. IWGIA. </w:t>
      </w:r>
      <w:hyperlink r:id="rId154" w:history="1">
        <w:r w:rsidR="0066119D" w:rsidRPr="00321D33">
          <w:rPr>
            <w:rStyle w:val="Hipervnculo"/>
            <w:rFonts w:asciiTheme="minorHAnsi" w:hAnsiTheme="minorHAnsi" w:cstheme="minorHAnsi"/>
            <w:highlight w:val="white"/>
          </w:rPr>
          <w:t>https://iwgia.org/es/gobernanza-territorial.html</w:t>
        </w:r>
      </w:hyperlink>
    </w:p>
    <w:p w14:paraId="472BB18C" w14:textId="6650D7FF" w:rsidR="00A83D37" w:rsidRPr="00A83D37" w:rsidRDefault="00A83D37" w:rsidP="003A41C1">
      <w:pPr>
        <w:numPr>
          <w:ilvl w:val="0"/>
          <w:numId w:val="76"/>
        </w:numPr>
        <w:pBdr>
          <w:top w:val="nil"/>
          <w:left w:val="nil"/>
          <w:bottom w:val="nil"/>
          <w:right w:val="nil"/>
          <w:between w:val="nil"/>
        </w:pBdr>
        <w:spacing w:before="120" w:after="120"/>
        <w:jc w:val="both"/>
        <w:rPr>
          <w:rFonts w:asciiTheme="minorHAnsi" w:hAnsiTheme="minorHAnsi" w:cstheme="minorHAnsi"/>
        </w:rPr>
      </w:pPr>
      <w:proofErr w:type="spellStart"/>
      <w:r w:rsidRPr="00A83D37">
        <w:rPr>
          <w:rFonts w:asciiTheme="minorHAnsi" w:hAnsiTheme="minorHAnsi" w:cstheme="minorHAnsi"/>
        </w:rPr>
        <w:t>Jimenez</w:t>
      </w:r>
      <w:proofErr w:type="spellEnd"/>
      <w:r w:rsidRPr="00A83D37">
        <w:rPr>
          <w:rFonts w:asciiTheme="minorHAnsi" w:hAnsiTheme="minorHAnsi" w:cstheme="minorHAnsi"/>
        </w:rPr>
        <w:t>,</w:t>
      </w:r>
      <w:r>
        <w:rPr>
          <w:rFonts w:asciiTheme="minorHAnsi" w:hAnsiTheme="minorHAnsi" w:cstheme="minorHAnsi"/>
        </w:rPr>
        <w:t xml:space="preserve"> </w:t>
      </w:r>
      <w:r w:rsidRPr="00A83D37">
        <w:rPr>
          <w:rFonts w:asciiTheme="minorHAnsi" w:hAnsiTheme="minorHAnsi" w:cstheme="minorHAnsi"/>
        </w:rPr>
        <w:t>M</w:t>
      </w:r>
      <w:r w:rsidRPr="00A83D37">
        <w:rPr>
          <w:rFonts w:asciiTheme="minorHAnsi" w:hAnsiTheme="minorHAnsi" w:cstheme="minorHAnsi"/>
          <w:color w:val="000000" w:themeColor="text1"/>
        </w:rPr>
        <w:t xml:space="preserve">. </w:t>
      </w:r>
      <w:r w:rsidRPr="00A83D37">
        <w:rPr>
          <w:rFonts w:asciiTheme="minorHAnsi" w:hAnsiTheme="minorHAnsi"/>
          <w:color w:val="000000" w:themeColor="text1"/>
          <w:shd w:val="clear" w:color="auto" w:fill="FFFFFF"/>
        </w:rPr>
        <w:t xml:space="preserve">Políticas de igualdad de género e interseccionalidad: estrategias y claves de articulación. </w:t>
      </w:r>
      <w:r w:rsidRPr="00A83D37">
        <w:rPr>
          <w:rFonts w:asciiTheme="minorHAnsi" w:hAnsiTheme="minorHAnsi"/>
          <w:color w:val="000000" w:themeColor="text1"/>
        </w:rPr>
        <w:t xml:space="preserve">Convergencia. </w:t>
      </w:r>
      <w:proofErr w:type="spellStart"/>
      <w:r>
        <w:rPr>
          <w:rFonts w:asciiTheme="minorHAnsi" w:hAnsiTheme="minorHAnsi"/>
          <w:color w:val="000000" w:themeColor="text1"/>
        </w:rPr>
        <w:t>Vol</w:t>
      </w:r>
      <w:proofErr w:type="spellEnd"/>
      <w:r>
        <w:rPr>
          <w:rFonts w:asciiTheme="minorHAnsi" w:hAnsiTheme="minorHAnsi"/>
          <w:color w:val="000000" w:themeColor="text1"/>
        </w:rPr>
        <w:t xml:space="preserve"> 29</w:t>
      </w:r>
      <w:r w:rsidRPr="00A83D37">
        <w:rPr>
          <w:rFonts w:asciiTheme="minorHAnsi" w:hAnsiTheme="minorHAnsi"/>
          <w:color w:val="000000" w:themeColor="text1"/>
        </w:rPr>
        <w:t xml:space="preserve">.  </w:t>
      </w:r>
      <w:hyperlink r:id="rId155" w:history="1">
        <w:r w:rsidRPr="00A83D37">
          <w:rPr>
            <w:rStyle w:val="Hipervnculo"/>
            <w:rFonts w:asciiTheme="minorHAnsi" w:hAnsiTheme="minorHAnsi"/>
            <w:bCs/>
          </w:rPr>
          <w:t>https://doi.org/10.29101/crcs.v29i0.17792</w:t>
        </w:r>
      </w:hyperlink>
      <w:r w:rsidRPr="00A83D37">
        <w:rPr>
          <w:rFonts w:asciiTheme="minorHAnsi" w:hAnsiTheme="minorHAnsi"/>
          <w:color w:val="800000"/>
        </w:rPr>
        <w:t> </w:t>
      </w:r>
    </w:p>
    <w:p w14:paraId="5A6C0B92" w14:textId="2E894CF5" w:rsidR="0066119D" w:rsidRPr="0066119D" w:rsidRDefault="0066119D" w:rsidP="003A41C1">
      <w:pPr>
        <w:widowControl w:val="0"/>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BA7C0C">
        <w:rPr>
          <w:rFonts w:asciiTheme="minorHAnsi" w:hAnsiTheme="minorHAnsi" w:cstheme="minorHAnsi"/>
          <w:color w:val="000000"/>
          <w:lang w:val="en-US"/>
        </w:rPr>
        <w:t xml:space="preserve">Kuznets, S. (1955). Economic Growth and Income Inequality. </w:t>
      </w:r>
      <w:proofErr w:type="spellStart"/>
      <w:r w:rsidRPr="00BA7C0C">
        <w:rPr>
          <w:rFonts w:asciiTheme="minorHAnsi" w:hAnsiTheme="minorHAnsi" w:cstheme="minorHAnsi"/>
          <w:color w:val="000000"/>
        </w:rPr>
        <w:t>The</w:t>
      </w:r>
      <w:proofErr w:type="spellEnd"/>
      <w:r w:rsidRPr="00BA7C0C">
        <w:rPr>
          <w:rFonts w:asciiTheme="minorHAnsi" w:hAnsiTheme="minorHAnsi" w:cstheme="minorHAnsi"/>
          <w:color w:val="000000"/>
        </w:rPr>
        <w:t xml:space="preserve"> American </w:t>
      </w:r>
      <w:proofErr w:type="spellStart"/>
      <w:r w:rsidRPr="00BA7C0C">
        <w:rPr>
          <w:rFonts w:asciiTheme="minorHAnsi" w:hAnsiTheme="minorHAnsi" w:cstheme="minorHAnsi"/>
          <w:color w:val="000000"/>
        </w:rPr>
        <w:t>Economic</w:t>
      </w:r>
      <w:proofErr w:type="spellEnd"/>
      <w:r w:rsidRPr="00BA7C0C">
        <w:rPr>
          <w:rFonts w:asciiTheme="minorHAnsi" w:hAnsiTheme="minorHAnsi" w:cstheme="minorHAnsi"/>
          <w:color w:val="000000"/>
        </w:rPr>
        <w:t xml:space="preserve"> </w:t>
      </w:r>
      <w:proofErr w:type="spellStart"/>
      <w:r w:rsidRPr="00BA7C0C">
        <w:rPr>
          <w:rFonts w:asciiTheme="minorHAnsi" w:hAnsiTheme="minorHAnsi" w:cstheme="minorHAnsi"/>
          <w:color w:val="000000"/>
        </w:rPr>
        <w:t>Review</w:t>
      </w:r>
      <w:proofErr w:type="spellEnd"/>
      <w:r w:rsidRPr="00BA7C0C">
        <w:rPr>
          <w:rFonts w:asciiTheme="minorHAnsi" w:hAnsiTheme="minorHAnsi" w:cstheme="minorHAnsi"/>
          <w:color w:val="000000"/>
        </w:rPr>
        <w:t xml:space="preserve"> 45(1).</w:t>
      </w:r>
    </w:p>
    <w:p w14:paraId="13201013" w14:textId="0F939A12" w:rsidR="003B7348" w:rsidRPr="003B7348" w:rsidRDefault="003B7348"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Pr>
          <w:rFonts w:asciiTheme="minorHAnsi" w:hAnsiTheme="minorHAnsi" w:cstheme="minorHAnsi"/>
          <w:color w:val="000000"/>
        </w:rPr>
        <w:t xml:space="preserve">Landa, C. (2020). </w:t>
      </w:r>
      <w:r w:rsidRPr="003B7348">
        <w:rPr>
          <w:rFonts w:asciiTheme="minorHAnsi" w:hAnsiTheme="minorHAnsi" w:cstheme="minorHAnsi"/>
          <w:color w:val="000000"/>
        </w:rPr>
        <w:t>Derecho a la tierra y al territorio de los pueblos indígenas u originarios Apuntes desde una perspectiva constitucional</w:t>
      </w:r>
      <w:r>
        <w:rPr>
          <w:rFonts w:asciiTheme="minorHAnsi" w:hAnsiTheme="minorHAnsi" w:cstheme="minorHAnsi"/>
          <w:color w:val="000000"/>
        </w:rPr>
        <w:t xml:space="preserve">. MINCUL. </w:t>
      </w:r>
      <w:hyperlink r:id="rId156" w:history="1">
        <w:r w:rsidRPr="00321D33">
          <w:rPr>
            <w:rStyle w:val="Hipervnculo"/>
            <w:rFonts w:asciiTheme="minorHAnsi" w:hAnsiTheme="minorHAnsi" w:cstheme="minorHAnsi"/>
          </w:rPr>
          <w:t>https://centroderecursos.cultura.pe/sites/default/files/rb/pdf/Derecho_a_la_tierra.pdf</w:t>
        </w:r>
      </w:hyperlink>
      <w:r>
        <w:rPr>
          <w:rFonts w:asciiTheme="minorHAnsi" w:hAnsiTheme="minorHAnsi" w:cstheme="minorHAnsi"/>
          <w:color w:val="000000"/>
        </w:rPr>
        <w:t xml:space="preserve"> </w:t>
      </w:r>
    </w:p>
    <w:p w14:paraId="7AB7327C" w14:textId="2091C42F"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474012">
        <w:rPr>
          <w:rFonts w:asciiTheme="minorHAnsi" w:hAnsiTheme="minorHAnsi" w:cstheme="minorHAnsi"/>
          <w:color w:val="000000"/>
        </w:rPr>
        <w:t xml:space="preserve">Ley </w:t>
      </w:r>
      <w:proofErr w:type="spellStart"/>
      <w:r w:rsidRPr="00474012">
        <w:rPr>
          <w:rFonts w:asciiTheme="minorHAnsi" w:hAnsiTheme="minorHAnsi" w:cstheme="minorHAnsi"/>
          <w:color w:val="000000"/>
        </w:rPr>
        <w:t>Nº</w:t>
      </w:r>
      <w:proofErr w:type="spellEnd"/>
      <w:r w:rsidRPr="00474012">
        <w:rPr>
          <w:rFonts w:asciiTheme="minorHAnsi" w:hAnsiTheme="minorHAnsi" w:cstheme="minorHAnsi"/>
          <w:color w:val="000000"/>
        </w:rPr>
        <w:t xml:space="preserve"> 31168 de 2021.  Ley que promueve el empoderamiento de las mujeres rurales e indígenas. 12 de abril de 2021</w:t>
      </w:r>
    </w:p>
    <w:p w14:paraId="6118BB34"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proofErr w:type="spellStart"/>
      <w:r w:rsidRPr="00474012">
        <w:rPr>
          <w:rFonts w:asciiTheme="minorHAnsi" w:hAnsiTheme="minorHAnsi" w:cstheme="minorHAnsi"/>
        </w:rPr>
        <w:t>Lovaton</w:t>
      </w:r>
      <w:proofErr w:type="spellEnd"/>
      <w:r w:rsidRPr="00474012">
        <w:rPr>
          <w:rFonts w:asciiTheme="minorHAnsi" w:hAnsiTheme="minorHAnsi" w:cstheme="minorHAnsi"/>
        </w:rPr>
        <w:t>, I. (2020)</w:t>
      </w:r>
      <w:r w:rsidRPr="00474012">
        <w:rPr>
          <w:rFonts w:asciiTheme="minorHAnsi" w:eastAsia="Times New Roman" w:hAnsiTheme="minorHAnsi" w:cstheme="minorHAnsi"/>
        </w:rPr>
        <w:t>. . Recuperado el 10 de junio de 2023, de https://documents-dds-ny.un.org/doc/UNDOC/GEN/G14/117/40/PDF/G1411740.pdf?OpenElement</w:t>
      </w:r>
    </w:p>
    <w:p w14:paraId="0CD292FC"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474012">
        <w:rPr>
          <w:rFonts w:asciiTheme="minorHAnsi" w:hAnsiTheme="minorHAnsi" w:cstheme="minorHAnsi"/>
          <w:color w:val="000000"/>
        </w:rPr>
        <w:t>Luna, E., Roza, V., &amp; Vega, G. (2008). El Camino hacia el Poder: Ministras Latinoamericanas, 1950-2007. Economía, globalización y desarrollo.</w:t>
      </w:r>
    </w:p>
    <w:p w14:paraId="055D7FE7"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lang w:val="en-US"/>
        </w:rPr>
        <w:t>MacKay, F. &amp; Morales, A. (2014). </w:t>
      </w:r>
      <w:r w:rsidRPr="00474012">
        <w:rPr>
          <w:rFonts w:asciiTheme="minorHAnsi" w:hAnsiTheme="minorHAnsi" w:cstheme="minorHAnsi"/>
          <w:i/>
          <w:color w:val="000000"/>
          <w:highlight w:val="white"/>
          <w:lang w:val="en-US"/>
        </w:rPr>
        <w:t>Violations of Indigenous Peoples’ Territorial Rights: The Example of Costa Rica</w:t>
      </w:r>
      <w:r w:rsidRPr="00474012">
        <w:rPr>
          <w:rFonts w:asciiTheme="minorHAnsi" w:hAnsiTheme="minorHAnsi" w:cstheme="minorHAnsi"/>
          <w:color w:val="000000"/>
          <w:highlight w:val="white"/>
          <w:lang w:val="en-US"/>
        </w:rPr>
        <w:t xml:space="preserve">. </w:t>
      </w:r>
      <w:r w:rsidRPr="00474012">
        <w:rPr>
          <w:rFonts w:asciiTheme="minorHAnsi" w:hAnsiTheme="minorHAnsi" w:cstheme="minorHAnsi"/>
          <w:color w:val="000000"/>
          <w:highlight w:val="white"/>
        </w:rPr>
        <w:t xml:space="preserve">Forest </w:t>
      </w:r>
      <w:proofErr w:type="spellStart"/>
      <w:r w:rsidRPr="00474012">
        <w:rPr>
          <w:rFonts w:asciiTheme="minorHAnsi" w:hAnsiTheme="minorHAnsi" w:cstheme="minorHAnsi"/>
          <w:color w:val="000000"/>
          <w:highlight w:val="white"/>
        </w:rPr>
        <w:t>Peoples</w:t>
      </w:r>
      <w:proofErr w:type="spellEnd"/>
      <w:r w:rsidRPr="00474012">
        <w:rPr>
          <w:rFonts w:asciiTheme="minorHAnsi" w:hAnsiTheme="minorHAnsi" w:cstheme="minorHAnsi"/>
          <w:color w:val="000000"/>
          <w:highlight w:val="white"/>
        </w:rPr>
        <w:t xml:space="preserve"> </w:t>
      </w:r>
      <w:proofErr w:type="spellStart"/>
      <w:r w:rsidRPr="00474012">
        <w:rPr>
          <w:rFonts w:asciiTheme="minorHAnsi" w:hAnsiTheme="minorHAnsi" w:cstheme="minorHAnsi"/>
          <w:color w:val="000000"/>
          <w:highlight w:val="white"/>
        </w:rPr>
        <w:t>Programme</w:t>
      </w:r>
      <w:proofErr w:type="spellEnd"/>
      <w:r w:rsidRPr="00474012">
        <w:rPr>
          <w:rFonts w:asciiTheme="minorHAnsi" w:hAnsiTheme="minorHAnsi" w:cstheme="minorHAnsi"/>
          <w:color w:val="000000"/>
          <w:highlight w:val="white"/>
        </w:rPr>
        <w:t xml:space="preserve"> (FPP). </w:t>
      </w:r>
      <w:hyperlink r:id="rId157">
        <w:r w:rsidRPr="00474012">
          <w:rPr>
            <w:rFonts w:asciiTheme="minorHAnsi" w:hAnsiTheme="minorHAnsi" w:cstheme="minorHAnsi"/>
            <w:color w:val="000000"/>
            <w:highlight w:val="white"/>
            <w:u w:val="single"/>
          </w:rPr>
          <w:t>https://rb.gy/chkfeb</w:t>
        </w:r>
      </w:hyperlink>
    </w:p>
    <w:p w14:paraId="6F0076CA" w14:textId="77777777" w:rsidR="00A66A6F" w:rsidRPr="00BA7C0C"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Pr>
          <w:rFonts w:asciiTheme="minorHAnsi" w:hAnsiTheme="minorHAnsi" w:cstheme="minorHAnsi"/>
        </w:rPr>
        <w:t xml:space="preserve"> </w:t>
      </w:r>
      <w:proofErr w:type="spellStart"/>
      <w:r w:rsidRPr="00BA7C0C">
        <w:rPr>
          <w:rFonts w:asciiTheme="minorHAnsi" w:hAnsiTheme="minorHAnsi" w:cstheme="minorHAnsi"/>
        </w:rPr>
        <w:t>Martinez</w:t>
      </w:r>
      <w:proofErr w:type="spellEnd"/>
      <w:r w:rsidRPr="00BA7C0C">
        <w:rPr>
          <w:rFonts w:asciiTheme="minorHAnsi" w:hAnsiTheme="minorHAnsi" w:cstheme="minorHAnsi"/>
        </w:rPr>
        <w:t xml:space="preserve"> Alier, J. (1994). Pobreza y medio ambiente: una crítica al informe Bruntland.</w:t>
      </w:r>
    </w:p>
    <w:p w14:paraId="7FDA1439"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Mateo, S., Gaviria, A., &amp; Arbaiza, S. (2015). </w:t>
      </w:r>
      <w:r w:rsidRPr="00474012">
        <w:rPr>
          <w:rFonts w:asciiTheme="minorHAnsi" w:hAnsiTheme="minorHAnsi" w:cstheme="minorHAnsi"/>
          <w:i/>
          <w:color w:val="000000"/>
          <w:highlight w:val="white"/>
        </w:rPr>
        <w:t>Evaluación socio cultural y lineamientos para pueblos indígenas en el manual operativo del mecanismo dedicado específico (MDE) para los pueblos indígenas y comunidades locales, Perú</w:t>
      </w:r>
      <w:r w:rsidRPr="00474012">
        <w:rPr>
          <w:rFonts w:asciiTheme="minorHAnsi" w:hAnsiTheme="minorHAnsi" w:cstheme="minorHAnsi"/>
          <w:color w:val="000000"/>
          <w:highlight w:val="white"/>
        </w:rPr>
        <w:t xml:space="preserve">. </w:t>
      </w:r>
      <w:hyperlink r:id="rId158">
        <w:r w:rsidRPr="00474012">
          <w:rPr>
            <w:rFonts w:asciiTheme="minorHAnsi" w:hAnsiTheme="minorHAnsi" w:cstheme="minorHAnsi"/>
            <w:color w:val="000000"/>
            <w:highlight w:val="white"/>
            <w:u w:val="single"/>
          </w:rPr>
          <w:t>https://rb.gy/bk5cun</w:t>
        </w:r>
      </w:hyperlink>
    </w:p>
    <w:p w14:paraId="6C46BDD3"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rPr>
        <w:t>Mato, D. (2020). Los desafíos de las múltiples formas de racismo al avance de la Educación Superior Intercultural. </w:t>
      </w:r>
      <w:r w:rsidRPr="00474012">
        <w:rPr>
          <w:rFonts w:asciiTheme="minorHAnsi" w:hAnsiTheme="minorHAnsi" w:cstheme="minorHAnsi"/>
          <w:i/>
          <w:color w:val="000000"/>
        </w:rPr>
        <w:t xml:space="preserve">TEXTURA - Revista de </w:t>
      </w:r>
      <w:proofErr w:type="spellStart"/>
      <w:r w:rsidRPr="00474012">
        <w:rPr>
          <w:rFonts w:asciiTheme="minorHAnsi" w:hAnsiTheme="minorHAnsi" w:cstheme="minorHAnsi"/>
          <w:i/>
          <w:color w:val="000000"/>
        </w:rPr>
        <w:t>Educação</w:t>
      </w:r>
      <w:proofErr w:type="spellEnd"/>
      <w:r w:rsidRPr="00474012">
        <w:rPr>
          <w:rFonts w:asciiTheme="minorHAnsi" w:hAnsiTheme="minorHAnsi" w:cstheme="minorHAnsi"/>
          <w:i/>
          <w:color w:val="000000"/>
        </w:rPr>
        <w:t xml:space="preserve"> e Letras</w:t>
      </w:r>
      <w:r w:rsidRPr="00474012">
        <w:rPr>
          <w:rFonts w:asciiTheme="minorHAnsi" w:hAnsiTheme="minorHAnsi" w:cstheme="minorHAnsi"/>
          <w:color w:val="000000"/>
        </w:rPr>
        <w:t>, </w:t>
      </w:r>
      <w:r w:rsidRPr="00474012">
        <w:rPr>
          <w:rFonts w:asciiTheme="minorHAnsi" w:hAnsiTheme="minorHAnsi" w:cstheme="minorHAnsi"/>
          <w:i/>
          <w:color w:val="000000"/>
        </w:rPr>
        <w:t>22</w:t>
      </w:r>
      <w:r w:rsidRPr="00474012">
        <w:rPr>
          <w:rFonts w:asciiTheme="minorHAnsi" w:hAnsiTheme="minorHAnsi" w:cstheme="minorHAnsi"/>
          <w:color w:val="000000"/>
        </w:rPr>
        <w:t xml:space="preserve">(51), 10–28. </w:t>
      </w:r>
      <w:hyperlink r:id="rId159">
        <w:r w:rsidRPr="00474012">
          <w:rPr>
            <w:rFonts w:asciiTheme="minorHAnsi" w:hAnsiTheme="minorHAnsi" w:cstheme="minorHAnsi"/>
            <w:color w:val="0563C1"/>
            <w:u w:val="single"/>
          </w:rPr>
          <w:t>http://www.periodicos.ulbra.br/index.php/txra/article/view/5664/3773</w:t>
        </w:r>
      </w:hyperlink>
      <w:r w:rsidRPr="00474012">
        <w:rPr>
          <w:rFonts w:asciiTheme="minorHAnsi" w:hAnsiTheme="minorHAnsi" w:cstheme="minorHAnsi"/>
          <w:color w:val="000000"/>
        </w:rPr>
        <w:t xml:space="preserve"> </w:t>
      </w:r>
    </w:p>
    <w:p w14:paraId="70ED2FE0"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proofErr w:type="spellStart"/>
      <w:r w:rsidRPr="00474012">
        <w:rPr>
          <w:rFonts w:asciiTheme="minorHAnsi" w:hAnsiTheme="minorHAnsi" w:cstheme="minorHAnsi"/>
          <w:color w:val="000000"/>
        </w:rPr>
        <w:t>Meentzen</w:t>
      </w:r>
      <w:proofErr w:type="spellEnd"/>
      <w:r w:rsidRPr="00474012">
        <w:rPr>
          <w:rFonts w:asciiTheme="minorHAnsi" w:hAnsiTheme="minorHAnsi" w:cstheme="minorHAnsi"/>
          <w:color w:val="000000"/>
        </w:rPr>
        <w:t xml:space="preserve"> A. (S/f). Estado del arte sobre participación política y liderazgo de las mujeres indígenas del Perú. Recuperado de: </w:t>
      </w:r>
      <w:hyperlink r:id="rId160">
        <w:r w:rsidRPr="00474012">
          <w:rPr>
            <w:rFonts w:asciiTheme="minorHAnsi" w:hAnsiTheme="minorHAnsi" w:cstheme="minorHAnsi"/>
            <w:color w:val="0563C1"/>
            <w:u w:val="single"/>
          </w:rPr>
          <w:t>http://www2.congreso.gob.pe/sicr/cendocbib/con4_uibd.nsf/3A5EB4C8D96BC6D105257A5B007379CE/$FILE/Informe-final-Participaci%C3%B3n-y-Liderazgo.pdf</w:t>
        </w:r>
      </w:hyperlink>
    </w:p>
    <w:p w14:paraId="565297B0" w14:textId="77777777" w:rsidR="00A66A6F" w:rsidRPr="00BA7C0C"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Pr>
          <w:rFonts w:asciiTheme="minorHAnsi" w:hAnsiTheme="minorHAnsi" w:cstheme="minorHAnsi"/>
        </w:rPr>
        <w:t xml:space="preserve"> </w:t>
      </w:r>
      <w:r w:rsidRPr="00BA7C0C">
        <w:rPr>
          <w:rFonts w:asciiTheme="minorHAnsi" w:hAnsiTheme="minorHAnsi" w:cstheme="minorHAnsi"/>
        </w:rPr>
        <w:t>Meadows Et al. (1972). Los límites del crecimiento: informe al Club de Roma sobre el predicamento de la Humanidad. http://habitat.aq.upm.es/gi/mve/daee/tmzapiain.pdf</w:t>
      </w:r>
    </w:p>
    <w:p w14:paraId="399229C2" w14:textId="391B1151" w:rsidR="00A66A6F" w:rsidRPr="005762A9"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rPr>
        <w:t xml:space="preserve">Mejía, S. (2010). Mujer indígena y violencia: entre esencialismos y racismos. Revista México Indígena </w:t>
      </w:r>
      <w:proofErr w:type="spellStart"/>
      <w:r w:rsidRPr="00474012">
        <w:rPr>
          <w:rFonts w:asciiTheme="minorHAnsi" w:hAnsiTheme="minorHAnsi" w:cstheme="minorHAnsi"/>
          <w:color w:val="000000"/>
        </w:rPr>
        <w:t>N°</w:t>
      </w:r>
      <w:proofErr w:type="spellEnd"/>
      <w:r w:rsidRPr="00474012">
        <w:rPr>
          <w:rFonts w:asciiTheme="minorHAnsi" w:hAnsiTheme="minorHAnsi" w:cstheme="minorHAnsi"/>
          <w:color w:val="000000"/>
        </w:rPr>
        <w:t xml:space="preserve"> 5.</w:t>
      </w:r>
    </w:p>
    <w:p w14:paraId="603971F2" w14:textId="77777777" w:rsidR="005762A9" w:rsidRDefault="005762A9"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474012">
        <w:rPr>
          <w:rFonts w:asciiTheme="minorHAnsi" w:hAnsiTheme="minorHAnsi" w:cstheme="minorHAnsi"/>
          <w:color w:val="000000"/>
          <w:highlight w:val="white"/>
        </w:rPr>
        <w:t>Ministerio del Ambiente. (2016). </w:t>
      </w:r>
      <w:r w:rsidRPr="00474012">
        <w:rPr>
          <w:rFonts w:asciiTheme="minorHAnsi" w:hAnsiTheme="minorHAnsi" w:cstheme="minorHAnsi"/>
          <w:i/>
          <w:color w:val="000000"/>
          <w:highlight w:val="white"/>
        </w:rPr>
        <w:t>Los servicios ecosistémicos como oportunidad para el desarrollo sostenible en el Perú [presentación]</w:t>
      </w:r>
      <w:r w:rsidRPr="00474012">
        <w:rPr>
          <w:rFonts w:asciiTheme="minorHAnsi" w:hAnsiTheme="minorHAnsi" w:cstheme="minorHAnsi"/>
          <w:color w:val="000000"/>
          <w:highlight w:val="white"/>
        </w:rPr>
        <w:t xml:space="preserve">. </w:t>
      </w:r>
      <w:hyperlink r:id="rId161">
        <w:r w:rsidRPr="00474012">
          <w:rPr>
            <w:rFonts w:asciiTheme="minorHAnsi" w:hAnsiTheme="minorHAnsi" w:cstheme="minorHAnsi"/>
            <w:color w:val="000000"/>
            <w:highlight w:val="white"/>
            <w:u w:val="single"/>
          </w:rPr>
          <w:t>https://www.minam.gob.pe/wp-content/uploads/2016/12/4.-Luis-Rosa-Perez-DGEVFPN.pdf</w:t>
        </w:r>
      </w:hyperlink>
    </w:p>
    <w:p w14:paraId="3B903EBF" w14:textId="77777777" w:rsidR="00DA4CF9" w:rsidRDefault="005762A9"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D01041">
        <w:rPr>
          <w:lang w:val="es-419"/>
        </w:rPr>
        <w:t>Ministerio del Ambiente.  (2016</w:t>
      </w:r>
      <w:r>
        <w:rPr>
          <w:lang w:val="es-419"/>
        </w:rPr>
        <w:t>b</w:t>
      </w:r>
      <w:r w:rsidRPr="00D01041">
        <w:rPr>
          <w:lang w:val="es-419"/>
        </w:rPr>
        <w:t xml:space="preserve">). </w:t>
      </w:r>
      <w:r>
        <w:t xml:space="preserve">Evaluación estratégica ambiental y social en el marco de la Estrategia Nacional sobre Bosques y Cambio Climático.  </w:t>
      </w:r>
      <w:hyperlink r:id="rId162" w:history="1">
        <w:r w:rsidR="00DA4CF9" w:rsidRPr="00321D33">
          <w:rPr>
            <w:rStyle w:val="Hipervnculo"/>
            <w:lang w:val="es-419"/>
          </w:rPr>
          <w:t>https://cdn.www.gob.pe/uploads/document/file/1289176/14.%20Libro%20sobre%20Evaluaci%C3%B3n%20Social%20Ambiental%20y%20Estrat%C3%A9gica.pdf</w:t>
        </w:r>
      </w:hyperlink>
    </w:p>
    <w:p w14:paraId="3A86D00E" w14:textId="3DB79551" w:rsidR="00DA4CF9" w:rsidRPr="00DA4CF9" w:rsidRDefault="00000000" w:rsidP="003A41C1">
      <w:pPr>
        <w:numPr>
          <w:ilvl w:val="0"/>
          <w:numId w:val="76"/>
        </w:numPr>
        <w:pBdr>
          <w:top w:val="nil"/>
          <w:left w:val="nil"/>
          <w:bottom w:val="nil"/>
          <w:right w:val="nil"/>
          <w:between w:val="nil"/>
        </w:pBdr>
        <w:spacing w:before="120" w:after="120"/>
        <w:jc w:val="both"/>
        <w:rPr>
          <w:rFonts w:asciiTheme="minorHAnsi" w:hAnsiTheme="minorHAnsi" w:cs="Arial"/>
          <w:color w:val="000000" w:themeColor="text1"/>
        </w:rPr>
      </w:pPr>
      <w:hyperlink r:id="rId163" w:history="1">
        <w:r w:rsidR="00DA4CF9" w:rsidRPr="00DA4CF9">
          <w:rPr>
            <w:rStyle w:val="Hipervnculo"/>
            <w:rFonts w:asciiTheme="minorHAnsi" w:hAnsiTheme="minorHAnsi" w:cs="Arial"/>
            <w:bCs/>
            <w:color w:val="000000" w:themeColor="text1"/>
            <w:u w:val="none"/>
            <w:bdr w:val="none" w:sz="0" w:space="0" w:color="auto" w:frame="1"/>
          </w:rPr>
          <w:t>Ministerio del Ambiente</w:t>
        </w:r>
      </w:hyperlink>
      <w:r w:rsidR="00DA4CF9" w:rsidRPr="00DA4CF9">
        <w:rPr>
          <w:rFonts w:asciiTheme="minorHAnsi" w:hAnsiTheme="minorHAnsi" w:cs="Arial"/>
          <w:color w:val="000000" w:themeColor="text1"/>
        </w:rPr>
        <w:t>, </w:t>
      </w:r>
      <w:hyperlink r:id="rId164" w:history="1">
        <w:r w:rsidR="00DA4CF9" w:rsidRPr="00DA4CF9">
          <w:rPr>
            <w:rStyle w:val="Hipervnculo"/>
            <w:rFonts w:asciiTheme="minorHAnsi" w:hAnsiTheme="minorHAnsi" w:cs="Arial"/>
            <w:bCs/>
            <w:color w:val="000000" w:themeColor="text1"/>
            <w:u w:val="none"/>
            <w:bdr w:val="none" w:sz="0" w:space="0" w:color="auto" w:frame="1"/>
          </w:rPr>
          <w:t>Ministerio de Cultura</w:t>
        </w:r>
      </w:hyperlink>
      <w:r w:rsidR="00DA4CF9" w:rsidRPr="00DA4CF9">
        <w:rPr>
          <w:rFonts w:asciiTheme="minorHAnsi" w:hAnsiTheme="minorHAnsi" w:cs="Arial"/>
          <w:color w:val="000000" w:themeColor="text1"/>
        </w:rPr>
        <w:t>, </w:t>
      </w:r>
      <w:hyperlink r:id="rId165" w:history="1">
        <w:r w:rsidR="00DA4CF9" w:rsidRPr="00DA4CF9">
          <w:rPr>
            <w:rStyle w:val="Hipervnculo"/>
            <w:rFonts w:asciiTheme="minorHAnsi" w:hAnsiTheme="minorHAnsi" w:cs="Arial"/>
            <w:bCs/>
            <w:color w:val="000000" w:themeColor="text1"/>
            <w:u w:val="none"/>
            <w:bdr w:val="none" w:sz="0" w:space="0" w:color="auto" w:frame="1"/>
          </w:rPr>
          <w:t>Ministerio de la Mujer y Poblaciones Vulnerables</w:t>
        </w:r>
      </w:hyperlink>
      <w:r w:rsidR="00DA4CF9" w:rsidRPr="00DA4CF9">
        <w:rPr>
          <w:rFonts w:asciiTheme="minorHAnsi" w:hAnsiTheme="minorHAnsi" w:cs="Arial"/>
          <w:color w:val="000000" w:themeColor="text1"/>
        </w:rPr>
        <w:t xml:space="preserve">. (2019). </w:t>
      </w:r>
      <w:hyperlink r:id="rId166" w:history="1">
        <w:r w:rsidR="00DA4CF9" w:rsidRPr="00DA4CF9">
          <w:rPr>
            <w:rStyle w:val="Hipervnculo"/>
            <w:rFonts w:asciiTheme="minorHAnsi" w:hAnsiTheme="minorHAnsi" w:cs="Arial"/>
            <w:bCs/>
            <w:color w:val="000000" w:themeColor="text1"/>
            <w:u w:val="none"/>
            <w:bdr w:val="none" w:sz="0" w:space="0" w:color="auto" w:frame="1"/>
          </w:rPr>
          <w:t>Los enfoques transversales en la adaptación y mitigación frente al cambio climático al 2030</w:t>
        </w:r>
      </w:hyperlink>
      <w:r w:rsidR="00DA4CF9" w:rsidRPr="00DA4CF9">
        <w:rPr>
          <w:rFonts w:asciiTheme="minorHAnsi" w:hAnsiTheme="minorHAnsi" w:cs="Arial"/>
          <w:color w:val="000000" w:themeColor="text1"/>
        </w:rPr>
        <w:t xml:space="preserve">. </w:t>
      </w:r>
      <w:hyperlink r:id="rId167" w:history="1">
        <w:r w:rsidR="00DA4CF9" w:rsidRPr="00DA4CF9">
          <w:rPr>
            <w:rStyle w:val="Hipervnculo"/>
            <w:rFonts w:asciiTheme="minorHAnsi" w:hAnsiTheme="minorHAnsi" w:cs="Arial"/>
            <w:color w:val="000000" w:themeColor="text1"/>
            <w:u w:val="none"/>
          </w:rPr>
          <w:t>https://centroderecursos.cultura.pe/es/registrobibliografico/los-enfoques-transversales-en-la-adaptaci%C3%B3n-y-mitigaci%C3%B3n-frente-al-cambio</w:t>
        </w:r>
      </w:hyperlink>
      <w:r w:rsidR="009E3282">
        <w:rPr>
          <w:rFonts w:asciiTheme="minorHAnsi" w:hAnsiTheme="minorHAnsi" w:cs="Arial"/>
          <w:color w:val="000000" w:themeColor="text1"/>
        </w:rPr>
        <w:t xml:space="preserve"> </w:t>
      </w:r>
    </w:p>
    <w:p w14:paraId="0C852C64" w14:textId="77777777" w:rsidR="005762A9" w:rsidRPr="00474012" w:rsidRDefault="005762A9"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474012">
        <w:rPr>
          <w:rFonts w:asciiTheme="minorHAnsi" w:hAnsiTheme="minorHAnsi" w:cstheme="minorHAnsi"/>
          <w:color w:val="000000"/>
          <w:highlight w:val="white"/>
        </w:rPr>
        <w:t>Ministerio del Ambiente. (2020a). </w:t>
      </w:r>
      <w:r w:rsidRPr="00474012">
        <w:rPr>
          <w:rFonts w:asciiTheme="minorHAnsi" w:hAnsiTheme="minorHAnsi" w:cstheme="minorHAnsi"/>
          <w:i/>
          <w:color w:val="000000"/>
          <w:highlight w:val="white"/>
        </w:rPr>
        <w:t xml:space="preserve">Resolución Ministerial </w:t>
      </w:r>
      <w:proofErr w:type="spellStart"/>
      <w:r w:rsidRPr="00474012">
        <w:rPr>
          <w:rFonts w:asciiTheme="minorHAnsi" w:hAnsiTheme="minorHAnsi" w:cstheme="minorHAnsi"/>
          <w:i/>
          <w:color w:val="000000"/>
          <w:highlight w:val="white"/>
        </w:rPr>
        <w:t>N.°</w:t>
      </w:r>
      <w:proofErr w:type="spellEnd"/>
      <w:r w:rsidRPr="00474012">
        <w:rPr>
          <w:rFonts w:asciiTheme="minorHAnsi" w:hAnsiTheme="minorHAnsi" w:cstheme="minorHAnsi"/>
          <w:i/>
          <w:color w:val="000000"/>
          <w:highlight w:val="white"/>
        </w:rPr>
        <w:t xml:space="preserve"> 197-2020-MINAM</w:t>
      </w:r>
      <w:r w:rsidRPr="00474012">
        <w:rPr>
          <w:rFonts w:asciiTheme="minorHAnsi" w:hAnsiTheme="minorHAnsi" w:cstheme="minorHAnsi"/>
          <w:color w:val="000000"/>
          <w:highlight w:val="white"/>
        </w:rPr>
        <w:t xml:space="preserve">. Ministerio del Ambiente. </w:t>
      </w:r>
      <w:hyperlink r:id="rId168">
        <w:r w:rsidRPr="00474012">
          <w:rPr>
            <w:rFonts w:asciiTheme="minorHAnsi" w:hAnsiTheme="minorHAnsi" w:cstheme="minorHAnsi"/>
            <w:color w:val="000000"/>
            <w:highlight w:val="white"/>
            <w:u w:val="single"/>
          </w:rPr>
          <w:t>https://cdn.www.gob.pe/uploads/document/file/1329607/RM.%20197-2020-MINAM.pdf?v=1601560509</w:t>
        </w:r>
      </w:hyperlink>
      <w:r w:rsidRPr="00474012">
        <w:rPr>
          <w:rFonts w:asciiTheme="minorHAnsi" w:hAnsiTheme="minorHAnsi" w:cstheme="minorHAnsi"/>
          <w:color w:val="000000"/>
          <w:highlight w:val="white"/>
        </w:rPr>
        <w:t xml:space="preserve"> </w:t>
      </w:r>
    </w:p>
    <w:p w14:paraId="6C04A702" w14:textId="77777777" w:rsidR="005762A9" w:rsidRPr="00474012" w:rsidRDefault="005762A9"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u w:val="single"/>
        </w:rPr>
      </w:pPr>
      <w:r w:rsidRPr="00474012">
        <w:rPr>
          <w:rFonts w:asciiTheme="minorHAnsi" w:hAnsiTheme="minorHAnsi" w:cstheme="minorHAnsi"/>
          <w:color w:val="000000"/>
        </w:rPr>
        <w:t>Ministerio del Ambiente. (2020b). </w:t>
      </w:r>
      <w:r w:rsidRPr="00474012">
        <w:rPr>
          <w:rFonts w:asciiTheme="minorHAnsi" w:hAnsiTheme="minorHAnsi" w:cstheme="minorHAnsi"/>
          <w:i/>
          <w:color w:val="000000"/>
        </w:rPr>
        <w:t xml:space="preserve">Aprueban conformación y funciones de la Plataforma de Pueblos Indígenas para enfrentar el Cambio Climático. Resolución Ministerial </w:t>
      </w:r>
      <w:proofErr w:type="spellStart"/>
      <w:r w:rsidRPr="00474012">
        <w:rPr>
          <w:rFonts w:asciiTheme="minorHAnsi" w:hAnsiTheme="minorHAnsi" w:cstheme="minorHAnsi"/>
          <w:i/>
          <w:color w:val="000000"/>
        </w:rPr>
        <w:t>N°</w:t>
      </w:r>
      <w:proofErr w:type="spellEnd"/>
      <w:r w:rsidRPr="00474012">
        <w:rPr>
          <w:rFonts w:asciiTheme="minorHAnsi" w:hAnsiTheme="minorHAnsi" w:cstheme="minorHAnsi"/>
          <w:i/>
          <w:color w:val="000000"/>
        </w:rPr>
        <w:t xml:space="preserve"> 197-2020-MINAM</w:t>
      </w:r>
      <w:r w:rsidRPr="00474012">
        <w:rPr>
          <w:rFonts w:asciiTheme="minorHAnsi" w:hAnsiTheme="minorHAnsi" w:cstheme="minorHAnsi"/>
          <w:color w:val="000000"/>
        </w:rPr>
        <w:t xml:space="preserve">. El Peruano. </w:t>
      </w:r>
      <w:hyperlink r:id="rId169">
        <w:r w:rsidRPr="00474012">
          <w:rPr>
            <w:rFonts w:asciiTheme="minorHAnsi" w:hAnsiTheme="minorHAnsi" w:cstheme="minorHAnsi"/>
            <w:color w:val="000000"/>
            <w:u w:val="single"/>
          </w:rPr>
          <w:t>https://rb.gy/g0d54a</w:t>
        </w:r>
      </w:hyperlink>
    </w:p>
    <w:p w14:paraId="0987D7CA" w14:textId="77777777" w:rsidR="005762A9" w:rsidRPr="00474012" w:rsidRDefault="005762A9"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474012">
        <w:rPr>
          <w:rFonts w:asciiTheme="minorHAnsi" w:hAnsiTheme="minorHAnsi" w:cstheme="minorHAnsi"/>
          <w:color w:val="000000"/>
          <w:highlight w:val="white"/>
        </w:rPr>
        <w:t>Ministerio del Ambiente. (2020c). </w:t>
      </w:r>
      <w:r w:rsidRPr="00474012">
        <w:rPr>
          <w:rFonts w:asciiTheme="minorHAnsi" w:hAnsiTheme="minorHAnsi" w:cstheme="minorHAnsi"/>
          <w:i/>
          <w:color w:val="000000"/>
          <w:highlight w:val="white"/>
        </w:rPr>
        <w:t>Ley Marco sobre Cambio Climático y su reglamento</w:t>
      </w:r>
      <w:r w:rsidRPr="00474012">
        <w:rPr>
          <w:rFonts w:asciiTheme="minorHAnsi" w:hAnsiTheme="minorHAnsi" w:cstheme="minorHAnsi"/>
          <w:color w:val="000000"/>
          <w:highlight w:val="white"/>
        </w:rPr>
        <w:t xml:space="preserve">. Ministerio del Ambiente. </w:t>
      </w:r>
      <w:hyperlink r:id="rId170">
        <w:r w:rsidRPr="00474012">
          <w:rPr>
            <w:rFonts w:asciiTheme="minorHAnsi" w:hAnsiTheme="minorHAnsi" w:cstheme="minorHAnsi"/>
            <w:color w:val="000000"/>
            <w:highlight w:val="white"/>
            <w:u w:val="single"/>
          </w:rPr>
          <w:t>https://cdn.www.gob.pe/uploads/document/file/1230066/200812_Ley_Marco_sobre_Cambio_Clim%C3%A1tico.pdf</w:t>
        </w:r>
      </w:hyperlink>
      <w:r w:rsidRPr="00474012">
        <w:rPr>
          <w:rFonts w:asciiTheme="minorHAnsi" w:hAnsiTheme="minorHAnsi" w:cstheme="minorHAnsi"/>
          <w:color w:val="000000"/>
          <w:highlight w:val="white"/>
        </w:rPr>
        <w:t xml:space="preserve"> </w:t>
      </w:r>
    </w:p>
    <w:p w14:paraId="3B6E0EC4" w14:textId="77777777" w:rsidR="005762A9" w:rsidRPr="00474012" w:rsidRDefault="005762A9"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474012">
        <w:rPr>
          <w:rFonts w:asciiTheme="minorHAnsi" w:hAnsiTheme="minorHAnsi" w:cstheme="minorHAnsi"/>
          <w:color w:val="000000"/>
        </w:rPr>
        <w:t>Ministerio del Ambiente. (2021a). </w:t>
      </w:r>
      <w:r w:rsidRPr="00474012">
        <w:rPr>
          <w:rFonts w:asciiTheme="minorHAnsi" w:hAnsiTheme="minorHAnsi" w:cstheme="minorHAnsi"/>
          <w:i/>
          <w:color w:val="000000"/>
        </w:rPr>
        <w:t>Decreto Supremo que crea la Comisión Multisectorial de naturaleza permanente denominada “Comisión de Alto Nivel para la prevención y reducción de Delitos Ambientales” Decreto Supremo N</w:t>
      </w:r>
      <w:r w:rsidRPr="00474012">
        <w:rPr>
          <w:rFonts w:asciiTheme="minorHAnsi" w:hAnsiTheme="minorHAnsi" w:cstheme="minorHAnsi"/>
          <w:i/>
          <w:color w:val="000000"/>
          <w:vertAlign w:val="superscript"/>
        </w:rPr>
        <w:t>o</w:t>
      </w:r>
      <w:r w:rsidRPr="00474012">
        <w:rPr>
          <w:rFonts w:asciiTheme="minorHAnsi" w:hAnsiTheme="minorHAnsi" w:cstheme="minorHAnsi"/>
          <w:i/>
          <w:color w:val="000000"/>
        </w:rPr>
        <w:t> 011-2021-MINAM</w:t>
      </w:r>
      <w:r w:rsidRPr="00474012">
        <w:rPr>
          <w:rFonts w:asciiTheme="minorHAnsi" w:hAnsiTheme="minorHAnsi" w:cstheme="minorHAnsi"/>
          <w:color w:val="000000"/>
        </w:rPr>
        <w:t xml:space="preserve">. El peruano. </w:t>
      </w:r>
      <w:hyperlink r:id="rId171">
        <w:r w:rsidRPr="00474012">
          <w:rPr>
            <w:rFonts w:asciiTheme="minorHAnsi" w:hAnsiTheme="minorHAnsi" w:cstheme="minorHAnsi"/>
            <w:color w:val="000000"/>
            <w:u w:val="single"/>
          </w:rPr>
          <w:t>https://rb.gy/m53mwn</w:t>
        </w:r>
      </w:hyperlink>
    </w:p>
    <w:p w14:paraId="08393964" w14:textId="77777777" w:rsidR="005762A9" w:rsidRPr="00474012" w:rsidRDefault="005762A9"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474012">
        <w:rPr>
          <w:rFonts w:asciiTheme="minorHAnsi" w:hAnsiTheme="minorHAnsi" w:cstheme="minorHAnsi"/>
          <w:color w:val="000000"/>
        </w:rPr>
        <w:t>Ministerio del Ambiente. (2021b). </w:t>
      </w:r>
      <w:r w:rsidRPr="00474012">
        <w:rPr>
          <w:rFonts w:asciiTheme="minorHAnsi" w:hAnsiTheme="minorHAnsi" w:cstheme="minorHAnsi"/>
          <w:i/>
          <w:color w:val="000000"/>
        </w:rPr>
        <w:t>Informe nacional sobre el estado del ambiente 2014-2019</w:t>
      </w:r>
      <w:r w:rsidRPr="00474012">
        <w:rPr>
          <w:rFonts w:asciiTheme="minorHAnsi" w:hAnsiTheme="minorHAnsi" w:cstheme="minorHAnsi"/>
          <w:color w:val="000000"/>
        </w:rPr>
        <w:t xml:space="preserve">. Ministerio del Ambiente. </w:t>
      </w:r>
      <w:hyperlink r:id="rId172">
        <w:r w:rsidRPr="00474012">
          <w:rPr>
            <w:rFonts w:asciiTheme="minorHAnsi" w:hAnsiTheme="minorHAnsi" w:cstheme="minorHAnsi"/>
            <w:color w:val="000000"/>
            <w:u w:val="single"/>
          </w:rPr>
          <w:t>https://sinia.minam.gob.pe/inea/wp-content/uploads/2021/07/INEA-2014-2019_red.pdf</w:t>
        </w:r>
      </w:hyperlink>
    </w:p>
    <w:p w14:paraId="165B700C" w14:textId="77777777" w:rsidR="005762A9" w:rsidRPr="00474012" w:rsidRDefault="005762A9"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474012">
        <w:rPr>
          <w:rFonts w:asciiTheme="minorHAnsi" w:hAnsiTheme="minorHAnsi" w:cstheme="minorHAnsi"/>
          <w:color w:val="000000"/>
        </w:rPr>
        <w:t>Ministerio del Ambiente. (2021c). </w:t>
      </w:r>
      <w:r w:rsidRPr="00474012">
        <w:rPr>
          <w:rFonts w:asciiTheme="minorHAnsi" w:hAnsiTheme="minorHAnsi" w:cstheme="minorHAnsi"/>
          <w:i/>
          <w:color w:val="000000"/>
        </w:rPr>
        <w:t>Plan Nacional de Adaptación al Cambio Climático del Perú: un insumo para la actualización de la Estrategia Nacional ante el Cambio Climático</w:t>
      </w:r>
      <w:r w:rsidRPr="00474012">
        <w:rPr>
          <w:rFonts w:asciiTheme="minorHAnsi" w:hAnsiTheme="minorHAnsi" w:cstheme="minorHAnsi"/>
          <w:color w:val="000000"/>
        </w:rPr>
        <w:t xml:space="preserve">. Ministerio del Ambiente. </w:t>
      </w:r>
      <w:hyperlink r:id="rId173">
        <w:r w:rsidRPr="00474012">
          <w:rPr>
            <w:rFonts w:asciiTheme="minorHAnsi" w:hAnsiTheme="minorHAnsi" w:cstheme="minorHAnsi"/>
            <w:color w:val="000000"/>
            <w:u w:val="single"/>
          </w:rPr>
          <w:t>https://rb.gy/fto8wa</w:t>
        </w:r>
      </w:hyperlink>
    </w:p>
    <w:p w14:paraId="4CE6311C" w14:textId="77777777" w:rsidR="005762A9" w:rsidRPr="00474012" w:rsidRDefault="005762A9"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Ministerio del Ambiente. (2022a). </w:t>
      </w:r>
      <w:r w:rsidRPr="00474012">
        <w:rPr>
          <w:rFonts w:asciiTheme="minorHAnsi" w:hAnsiTheme="minorHAnsi" w:cstheme="minorHAnsi"/>
          <w:i/>
          <w:color w:val="000000"/>
          <w:highlight w:val="white"/>
        </w:rPr>
        <w:t>Catálogo de Medidas de Adaptación</w:t>
      </w:r>
      <w:r w:rsidRPr="00474012">
        <w:rPr>
          <w:rFonts w:asciiTheme="minorHAnsi" w:hAnsiTheme="minorHAnsi" w:cstheme="minorHAnsi"/>
          <w:color w:val="000000"/>
          <w:highlight w:val="white"/>
        </w:rPr>
        <w:t>. https://rb.gy/1ld7xg</w:t>
      </w:r>
    </w:p>
    <w:p w14:paraId="35F6D437" w14:textId="77777777" w:rsidR="005762A9" w:rsidRPr="00474012" w:rsidRDefault="005762A9"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474012">
        <w:rPr>
          <w:rFonts w:asciiTheme="minorHAnsi" w:hAnsiTheme="minorHAnsi" w:cstheme="minorHAnsi"/>
          <w:color w:val="000000"/>
          <w:highlight w:val="white"/>
        </w:rPr>
        <w:t>Ministerio del Ambiente. (2022b). </w:t>
      </w:r>
      <w:r w:rsidRPr="00474012">
        <w:rPr>
          <w:rFonts w:asciiTheme="minorHAnsi" w:hAnsiTheme="minorHAnsi" w:cstheme="minorHAnsi"/>
          <w:i/>
          <w:color w:val="000000"/>
          <w:highlight w:val="white"/>
        </w:rPr>
        <w:t xml:space="preserve">Disponen la publicación de proyecto de Decreto Supremo que aprueba la “Estrategia de Prevención y Reducción de Delitos Ambientales en la Amazonía 2022 – 2030” y su Exposición de Motivos. Resolución Ministerial </w:t>
      </w:r>
      <w:proofErr w:type="spellStart"/>
      <w:r w:rsidRPr="00474012">
        <w:rPr>
          <w:rFonts w:asciiTheme="minorHAnsi" w:hAnsiTheme="minorHAnsi" w:cstheme="minorHAnsi"/>
          <w:i/>
          <w:color w:val="000000"/>
          <w:highlight w:val="white"/>
        </w:rPr>
        <w:t>N°</w:t>
      </w:r>
      <w:proofErr w:type="spellEnd"/>
      <w:r w:rsidRPr="00474012">
        <w:rPr>
          <w:rFonts w:asciiTheme="minorHAnsi" w:hAnsiTheme="minorHAnsi" w:cstheme="minorHAnsi"/>
          <w:i/>
          <w:color w:val="000000"/>
          <w:highlight w:val="white"/>
        </w:rPr>
        <w:t xml:space="preserve"> 180-2022-MINAM</w:t>
      </w:r>
      <w:r w:rsidRPr="00474012">
        <w:rPr>
          <w:rFonts w:asciiTheme="minorHAnsi" w:hAnsiTheme="minorHAnsi" w:cstheme="minorHAnsi"/>
          <w:color w:val="000000"/>
          <w:highlight w:val="white"/>
        </w:rPr>
        <w:t xml:space="preserve">. El Peruano. </w:t>
      </w:r>
      <w:hyperlink r:id="rId174">
        <w:r w:rsidRPr="00474012">
          <w:rPr>
            <w:rFonts w:asciiTheme="minorHAnsi" w:hAnsiTheme="minorHAnsi" w:cstheme="minorHAnsi"/>
            <w:color w:val="000000"/>
            <w:highlight w:val="white"/>
            <w:u w:val="single"/>
          </w:rPr>
          <w:t>https://rb.gy/zh4y3o</w:t>
        </w:r>
      </w:hyperlink>
      <w:r w:rsidRPr="00474012">
        <w:rPr>
          <w:rFonts w:asciiTheme="minorHAnsi" w:hAnsiTheme="minorHAnsi" w:cstheme="minorHAnsi"/>
          <w:color w:val="000000"/>
          <w:highlight w:val="white"/>
        </w:rPr>
        <w:t xml:space="preserve"> </w:t>
      </w:r>
    </w:p>
    <w:p w14:paraId="5938220A" w14:textId="77777777" w:rsidR="005762A9" w:rsidRPr="00474012" w:rsidRDefault="005762A9"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474012">
        <w:rPr>
          <w:rFonts w:asciiTheme="minorHAnsi" w:hAnsiTheme="minorHAnsi" w:cstheme="minorHAnsi"/>
          <w:color w:val="000000"/>
          <w:highlight w:val="white"/>
        </w:rPr>
        <w:t>Ministerio del Ambiente.</w:t>
      </w:r>
      <w:r w:rsidRPr="00474012">
        <w:rPr>
          <w:rFonts w:asciiTheme="minorHAnsi" w:hAnsiTheme="minorHAnsi" w:cstheme="minorHAnsi"/>
          <w:color w:val="000000"/>
        </w:rPr>
        <w:t xml:space="preserve"> </w:t>
      </w:r>
      <w:r w:rsidRPr="00474012">
        <w:rPr>
          <w:rFonts w:asciiTheme="minorHAnsi" w:hAnsiTheme="minorHAnsi" w:cstheme="minorHAnsi"/>
          <w:color w:val="000000"/>
          <w:highlight w:val="white"/>
        </w:rPr>
        <w:t>(2022c). </w:t>
      </w:r>
      <w:r w:rsidRPr="00474012">
        <w:rPr>
          <w:rFonts w:asciiTheme="minorHAnsi" w:hAnsiTheme="minorHAnsi" w:cstheme="minorHAnsi"/>
          <w:i/>
          <w:color w:val="000000"/>
          <w:highlight w:val="white"/>
        </w:rPr>
        <w:t>Presupuesto Sector Ambiente 2022 comprometido con el cuidado del ambiente y lucha contra el cambio climático [Nota de prensa].</w:t>
      </w:r>
      <w:r w:rsidRPr="00474012">
        <w:rPr>
          <w:rFonts w:asciiTheme="minorHAnsi" w:hAnsiTheme="minorHAnsi" w:cstheme="minorHAnsi"/>
          <w:color w:val="000000"/>
          <w:highlight w:val="white"/>
        </w:rPr>
        <w:t xml:space="preserve"> MINAM. </w:t>
      </w:r>
      <w:hyperlink r:id="rId175">
        <w:r w:rsidRPr="00474012">
          <w:rPr>
            <w:rFonts w:asciiTheme="minorHAnsi" w:hAnsiTheme="minorHAnsi" w:cstheme="minorHAnsi"/>
            <w:color w:val="000000"/>
            <w:highlight w:val="white"/>
            <w:u w:val="single"/>
          </w:rPr>
          <w:t>https://rb.gy/olwqcz</w:t>
        </w:r>
      </w:hyperlink>
      <w:r w:rsidRPr="00474012">
        <w:rPr>
          <w:rFonts w:asciiTheme="minorHAnsi" w:hAnsiTheme="minorHAnsi" w:cstheme="minorHAnsi"/>
          <w:color w:val="000000"/>
          <w:highlight w:val="white"/>
        </w:rPr>
        <w:t xml:space="preserve"> </w:t>
      </w:r>
    </w:p>
    <w:p w14:paraId="5E7426D1" w14:textId="4D301C7B" w:rsidR="005762A9" w:rsidRPr="005762A9" w:rsidRDefault="005762A9"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474012">
        <w:rPr>
          <w:rFonts w:asciiTheme="minorHAnsi" w:hAnsiTheme="minorHAnsi" w:cstheme="minorHAnsi"/>
          <w:color w:val="000000"/>
          <w:highlight w:val="white"/>
        </w:rPr>
        <w:t>Ministerio del Ambiente. (s. f.). </w:t>
      </w:r>
      <w:r w:rsidRPr="00474012">
        <w:rPr>
          <w:rFonts w:asciiTheme="minorHAnsi" w:hAnsiTheme="minorHAnsi" w:cstheme="minorHAnsi"/>
          <w:i/>
          <w:color w:val="000000"/>
          <w:highlight w:val="white"/>
        </w:rPr>
        <w:t>Contribuciones Nacionalmente Determinadas</w:t>
      </w:r>
      <w:r w:rsidRPr="00474012">
        <w:rPr>
          <w:rFonts w:asciiTheme="minorHAnsi" w:hAnsiTheme="minorHAnsi" w:cstheme="minorHAnsi"/>
          <w:color w:val="000000"/>
          <w:highlight w:val="white"/>
        </w:rPr>
        <w:t>. Ministerio del Ambiente. Recuperado 23 de febrero de 2023, de https://www.minam.gob.pe/cambioclimatico/ndc/</w:t>
      </w:r>
    </w:p>
    <w:p w14:paraId="635A9981" w14:textId="77777777" w:rsidR="00A66A6F" w:rsidRPr="00474012" w:rsidRDefault="00A66A6F" w:rsidP="003A41C1">
      <w:pPr>
        <w:widowControl w:val="0"/>
        <w:numPr>
          <w:ilvl w:val="0"/>
          <w:numId w:val="76"/>
        </w:numPr>
        <w:pBdr>
          <w:top w:val="nil"/>
          <w:left w:val="nil"/>
          <w:bottom w:val="nil"/>
          <w:right w:val="nil"/>
          <w:between w:val="nil"/>
        </w:pBdr>
        <w:spacing w:before="120" w:after="120"/>
        <w:ind w:right="43"/>
        <w:jc w:val="both"/>
        <w:rPr>
          <w:rFonts w:asciiTheme="minorHAnsi" w:hAnsiTheme="minorHAnsi" w:cstheme="minorHAnsi"/>
          <w:color w:val="000000"/>
        </w:rPr>
      </w:pPr>
      <w:r w:rsidRPr="00474012">
        <w:rPr>
          <w:rFonts w:asciiTheme="minorHAnsi" w:hAnsiTheme="minorHAnsi" w:cstheme="minorHAnsi"/>
          <w:color w:val="000000"/>
          <w:highlight w:val="white"/>
        </w:rPr>
        <w:t>Ministerio de Comercio Exterior y Turismo. (s. f.). </w:t>
      </w:r>
      <w:r w:rsidRPr="00474012">
        <w:rPr>
          <w:rFonts w:asciiTheme="minorHAnsi" w:hAnsiTheme="minorHAnsi" w:cstheme="minorHAnsi"/>
          <w:i/>
          <w:color w:val="000000"/>
          <w:highlight w:val="white"/>
        </w:rPr>
        <w:t>Ley del Artesano y del Desarrollo de la Actividad Artesanal y su reglamento</w:t>
      </w:r>
      <w:r w:rsidRPr="00474012">
        <w:rPr>
          <w:rFonts w:asciiTheme="minorHAnsi" w:hAnsiTheme="minorHAnsi" w:cstheme="minorHAnsi"/>
          <w:color w:val="000000"/>
          <w:highlight w:val="white"/>
        </w:rPr>
        <w:t>. Ministerio de Comercio Exterior y Turismo. https://rb.gy/sv8ows</w:t>
      </w:r>
    </w:p>
    <w:p w14:paraId="25BFD443" w14:textId="1A6D8EE2"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 xml:space="preserve">Ministerio de Cultura (s/f). Base de Datos Oficial de </w:t>
      </w:r>
      <w:r w:rsidR="003357A3">
        <w:rPr>
          <w:rFonts w:asciiTheme="minorHAnsi" w:hAnsiTheme="minorHAnsi" w:cstheme="minorHAnsi"/>
          <w:color w:val="000000"/>
          <w:highlight w:val="white"/>
        </w:rPr>
        <w:t>Pueblos indígenas u originarios</w:t>
      </w:r>
      <w:r w:rsidRPr="00474012">
        <w:rPr>
          <w:rFonts w:asciiTheme="minorHAnsi" w:hAnsiTheme="minorHAnsi" w:cstheme="minorHAnsi"/>
          <w:color w:val="000000"/>
          <w:highlight w:val="white"/>
        </w:rPr>
        <w:t>[Data set]. En </w:t>
      </w:r>
      <w:r w:rsidRPr="00474012">
        <w:rPr>
          <w:rFonts w:asciiTheme="minorHAnsi" w:hAnsiTheme="minorHAnsi" w:cstheme="minorHAnsi"/>
          <w:i/>
          <w:color w:val="000000"/>
          <w:highlight w:val="white"/>
        </w:rPr>
        <w:t>Base de Datos Oficial de Pueblos Indígenas u Originarios</w:t>
      </w:r>
      <w:r w:rsidRPr="00474012">
        <w:rPr>
          <w:rFonts w:asciiTheme="minorHAnsi" w:hAnsiTheme="minorHAnsi" w:cstheme="minorHAnsi"/>
          <w:color w:val="000000"/>
          <w:highlight w:val="white"/>
        </w:rPr>
        <w:t xml:space="preserve">. Recuperado el 16 de febrero de 2023, de </w:t>
      </w:r>
      <w:hyperlink r:id="rId176">
        <w:r w:rsidRPr="00474012">
          <w:rPr>
            <w:rFonts w:asciiTheme="minorHAnsi" w:hAnsiTheme="minorHAnsi" w:cstheme="minorHAnsi"/>
            <w:color w:val="000000"/>
            <w:highlight w:val="white"/>
            <w:u w:val="single"/>
          </w:rPr>
          <w:t>https://bdpi.cultura.gob.pe/</w:t>
        </w:r>
      </w:hyperlink>
      <w:r w:rsidRPr="00474012">
        <w:rPr>
          <w:rFonts w:asciiTheme="minorHAnsi" w:hAnsiTheme="minorHAnsi" w:cstheme="minorHAnsi"/>
          <w:color w:val="000000"/>
        </w:rPr>
        <w:t xml:space="preserve"> </w:t>
      </w:r>
    </w:p>
    <w:p w14:paraId="4B3EE57B" w14:textId="77777777" w:rsidR="00A66A6F" w:rsidRPr="00474012" w:rsidRDefault="00A66A6F" w:rsidP="003A41C1">
      <w:pPr>
        <w:widowControl w:val="0"/>
        <w:numPr>
          <w:ilvl w:val="0"/>
          <w:numId w:val="76"/>
        </w:numPr>
        <w:pBdr>
          <w:top w:val="nil"/>
          <w:left w:val="nil"/>
          <w:bottom w:val="nil"/>
          <w:right w:val="nil"/>
          <w:between w:val="nil"/>
        </w:pBdr>
        <w:spacing w:before="120" w:after="120"/>
        <w:ind w:right="43"/>
        <w:jc w:val="both"/>
        <w:rPr>
          <w:rFonts w:asciiTheme="minorHAnsi" w:hAnsiTheme="minorHAnsi" w:cstheme="minorHAnsi"/>
          <w:color w:val="000000"/>
        </w:rPr>
      </w:pPr>
      <w:r w:rsidRPr="00474012">
        <w:rPr>
          <w:rFonts w:asciiTheme="minorHAnsi" w:hAnsiTheme="minorHAnsi" w:cstheme="minorHAnsi"/>
          <w:color w:val="000000"/>
          <w:highlight w:val="white"/>
        </w:rPr>
        <w:t>Ministerio de Cultura. (2012). </w:t>
      </w:r>
      <w:r w:rsidRPr="00474012">
        <w:rPr>
          <w:rFonts w:asciiTheme="minorHAnsi" w:hAnsiTheme="minorHAnsi" w:cstheme="minorHAnsi"/>
          <w:i/>
          <w:color w:val="000000"/>
          <w:highlight w:val="white"/>
        </w:rPr>
        <w:t xml:space="preserve">Decreto Legislativo </w:t>
      </w:r>
      <w:proofErr w:type="spellStart"/>
      <w:r w:rsidRPr="00474012">
        <w:rPr>
          <w:rFonts w:asciiTheme="minorHAnsi" w:hAnsiTheme="minorHAnsi" w:cstheme="minorHAnsi"/>
          <w:i/>
          <w:color w:val="000000"/>
          <w:highlight w:val="white"/>
        </w:rPr>
        <w:t>N°</w:t>
      </w:r>
      <w:proofErr w:type="spellEnd"/>
      <w:r w:rsidRPr="00474012">
        <w:rPr>
          <w:rFonts w:asciiTheme="minorHAnsi" w:hAnsiTheme="minorHAnsi" w:cstheme="minorHAnsi"/>
          <w:i/>
          <w:color w:val="000000"/>
          <w:highlight w:val="white"/>
        </w:rPr>
        <w:t xml:space="preserve"> 001-2012-MC . Reglamento de la Ley </w:t>
      </w:r>
      <w:proofErr w:type="spellStart"/>
      <w:r w:rsidRPr="00474012">
        <w:rPr>
          <w:rFonts w:asciiTheme="minorHAnsi" w:hAnsiTheme="minorHAnsi" w:cstheme="minorHAnsi"/>
          <w:i/>
          <w:color w:val="000000"/>
          <w:highlight w:val="white"/>
        </w:rPr>
        <w:t>N°</w:t>
      </w:r>
      <w:proofErr w:type="spellEnd"/>
      <w:r w:rsidRPr="00474012">
        <w:rPr>
          <w:rFonts w:asciiTheme="minorHAnsi" w:hAnsiTheme="minorHAnsi" w:cstheme="minorHAnsi"/>
          <w:i/>
          <w:color w:val="000000"/>
          <w:highlight w:val="white"/>
        </w:rPr>
        <w:t xml:space="preserve"> 29785, Ley del Derecho a la Consulta Previa a los Pueblos Indígenas u Originarios</w:t>
      </w:r>
      <w:r w:rsidRPr="00474012">
        <w:rPr>
          <w:rFonts w:asciiTheme="minorHAnsi" w:hAnsiTheme="minorHAnsi" w:cstheme="minorHAnsi"/>
          <w:color w:val="000000"/>
          <w:highlight w:val="white"/>
        </w:rPr>
        <w:t xml:space="preserve">. El Peruano. </w:t>
      </w:r>
      <w:hyperlink r:id="rId177">
        <w:r w:rsidRPr="00474012">
          <w:rPr>
            <w:rFonts w:asciiTheme="minorHAnsi" w:hAnsiTheme="minorHAnsi" w:cstheme="minorHAnsi"/>
            <w:color w:val="000000"/>
            <w:highlight w:val="white"/>
            <w:u w:val="single"/>
          </w:rPr>
          <w:t>https://rb.gy/7xv2cv</w:t>
        </w:r>
      </w:hyperlink>
    </w:p>
    <w:p w14:paraId="46F6830A" w14:textId="77777777" w:rsidR="00A66A6F" w:rsidRPr="00474012" w:rsidRDefault="00A66A6F" w:rsidP="003A41C1">
      <w:pPr>
        <w:widowControl w:val="0"/>
        <w:numPr>
          <w:ilvl w:val="0"/>
          <w:numId w:val="76"/>
        </w:numPr>
        <w:pBdr>
          <w:top w:val="nil"/>
          <w:left w:val="nil"/>
          <w:bottom w:val="nil"/>
          <w:right w:val="nil"/>
          <w:between w:val="nil"/>
        </w:pBdr>
        <w:spacing w:before="120" w:after="120"/>
        <w:ind w:right="43"/>
        <w:jc w:val="both"/>
        <w:rPr>
          <w:rFonts w:asciiTheme="minorHAnsi" w:hAnsiTheme="minorHAnsi" w:cstheme="minorHAnsi"/>
          <w:color w:val="000000"/>
        </w:rPr>
      </w:pPr>
      <w:r w:rsidRPr="00474012">
        <w:rPr>
          <w:rFonts w:asciiTheme="minorHAnsi" w:hAnsiTheme="minorHAnsi" w:cstheme="minorHAnsi"/>
        </w:rPr>
        <w:t xml:space="preserve">Ministerio de Cultura (2014). Derechos de los Pueblos Indígenas en el </w:t>
      </w:r>
      <w:proofErr w:type="spellStart"/>
      <w:r w:rsidRPr="00474012">
        <w:rPr>
          <w:rFonts w:asciiTheme="minorHAnsi" w:hAnsiTheme="minorHAnsi" w:cstheme="minorHAnsi"/>
        </w:rPr>
        <w:t>Peru</w:t>
      </w:r>
      <w:proofErr w:type="spellEnd"/>
      <w:r w:rsidRPr="00474012">
        <w:rPr>
          <w:rFonts w:asciiTheme="minorHAnsi" w:hAnsiTheme="minorHAnsi" w:cstheme="minorHAnsi"/>
        </w:rPr>
        <w:t xml:space="preserve">. </w:t>
      </w:r>
      <w:hyperlink r:id="rId178" w:history="1">
        <w:r w:rsidRPr="00474012">
          <w:rPr>
            <w:rStyle w:val="Hipervnculo"/>
            <w:rFonts w:asciiTheme="minorHAnsi" w:hAnsiTheme="minorHAnsi" w:cstheme="minorHAnsi"/>
          </w:rPr>
          <w:t>https://centroderecursos.cultura.pe/sites/default/files/rb/pdf/DerechosdelospueblosindigenasenelPeruMaterialesdecapacitacion2.pdf</w:t>
        </w:r>
      </w:hyperlink>
    </w:p>
    <w:p w14:paraId="7A0DEAED" w14:textId="77777777" w:rsidR="00A66A6F" w:rsidRPr="00474012" w:rsidRDefault="00A66A6F" w:rsidP="003A41C1">
      <w:pPr>
        <w:widowControl w:val="0"/>
        <w:numPr>
          <w:ilvl w:val="0"/>
          <w:numId w:val="76"/>
        </w:numPr>
        <w:pBdr>
          <w:top w:val="nil"/>
          <w:left w:val="nil"/>
          <w:bottom w:val="nil"/>
          <w:right w:val="nil"/>
          <w:between w:val="nil"/>
        </w:pBdr>
        <w:spacing w:before="120" w:after="120"/>
        <w:ind w:right="43"/>
        <w:jc w:val="both"/>
        <w:rPr>
          <w:rFonts w:asciiTheme="minorHAnsi" w:hAnsiTheme="minorHAnsi" w:cstheme="minorHAnsi"/>
          <w:color w:val="000000"/>
        </w:rPr>
      </w:pPr>
      <w:r w:rsidRPr="00474012">
        <w:rPr>
          <w:rFonts w:asciiTheme="minorHAnsi" w:hAnsiTheme="minorHAnsi" w:cstheme="minorHAnsi"/>
        </w:rPr>
        <w:t>Ministerio de Cultura (2016). Derechos Colectivos de los Pueblos Indígenas u Originarios.https://centroderecursos.cultura.pe/sites/default/files/rb/pdf/derechos-colectivos.pdf</w:t>
      </w:r>
    </w:p>
    <w:p w14:paraId="02FA6D34" w14:textId="77777777" w:rsidR="00A66A6F" w:rsidRPr="00BB1D47" w:rsidRDefault="00A66A6F" w:rsidP="003A41C1">
      <w:pPr>
        <w:widowControl w:val="0"/>
        <w:numPr>
          <w:ilvl w:val="0"/>
          <w:numId w:val="76"/>
        </w:numPr>
        <w:pBdr>
          <w:top w:val="nil"/>
          <w:left w:val="nil"/>
          <w:bottom w:val="nil"/>
          <w:right w:val="nil"/>
          <w:between w:val="nil"/>
        </w:pBdr>
        <w:spacing w:before="120" w:after="120"/>
        <w:ind w:right="43"/>
        <w:jc w:val="both"/>
        <w:rPr>
          <w:rFonts w:asciiTheme="minorHAnsi" w:hAnsiTheme="minorHAnsi" w:cstheme="minorHAnsi"/>
          <w:color w:val="000000"/>
        </w:rPr>
      </w:pPr>
      <w:r w:rsidRPr="00474012">
        <w:rPr>
          <w:rFonts w:asciiTheme="minorHAnsi" w:hAnsiTheme="minorHAnsi" w:cstheme="minorHAnsi"/>
          <w:color w:val="000000"/>
          <w:highlight w:val="white"/>
        </w:rPr>
        <w:t>Ministerio de Cultura. (2016</w:t>
      </w:r>
      <w:r>
        <w:rPr>
          <w:rFonts w:asciiTheme="minorHAnsi" w:hAnsiTheme="minorHAnsi" w:cstheme="minorHAnsi"/>
          <w:color w:val="000000"/>
          <w:highlight w:val="white"/>
        </w:rPr>
        <w:t>b</w:t>
      </w:r>
      <w:r w:rsidRPr="00474012">
        <w:rPr>
          <w:rFonts w:asciiTheme="minorHAnsi" w:hAnsiTheme="minorHAnsi" w:cstheme="minorHAnsi"/>
          <w:color w:val="000000"/>
          <w:highlight w:val="white"/>
        </w:rPr>
        <w:t>). </w:t>
      </w:r>
      <w:r w:rsidRPr="00474012">
        <w:rPr>
          <w:rFonts w:asciiTheme="minorHAnsi" w:hAnsiTheme="minorHAnsi" w:cstheme="minorHAnsi"/>
          <w:i/>
          <w:color w:val="000000"/>
          <w:highlight w:val="white"/>
        </w:rPr>
        <w:t>Decreto Supremo que crea Comisión Multisectorial de naturaleza permanente para la Salvaguardia y Revalorización de los Conocimientos, Saberes, y Prácticas Tradicionales y Ancestrales de los Pueblos Indígenas u Originarios. DS. N</w:t>
      </w:r>
      <w:r w:rsidRPr="00474012">
        <w:rPr>
          <w:rFonts w:asciiTheme="minorHAnsi" w:hAnsiTheme="minorHAnsi" w:cstheme="minorHAnsi"/>
          <w:i/>
          <w:color w:val="000000"/>
          <w:highlight w:val="white"/>
          <w:vertAlign w:val="superscript"/>
        </w:rPr>
        <w:t>o</w:t>
      </w:r>
      <w:r w:rsidRPr="00474012">
        <w:rPr>
          <w:rFonts w:asciiTheme="minorHAnsi" w:hAnsiTheme="minorHAnsi" w:cstheme="minorHAnsi"/>
          <w:i/>
          <w:color w:val="000000"/>
          <w:highlight w:val="white"/>
        </w:rPr>
        <w:t> 006-2016-MC</w:t>
      </w:r>
      <w:r w:rsidRPr="00474012">
        <w:rPr>
          <w:rFonts w:asciiTheme="minorHAnsi" w:hAnsiTheme="minorHAnsi" w:cstheme="minorHAnsi"/>
          <w:color w:val="000000"/>
          <w:highlight w:val="white"/>
        </w:rPr>
        <w:t xml:space="preserve">. El Peruano. </w:t>
      </w:r>
      <w:hyperlink r:id="rId179">
        <w:r w:rsidRPr="00474012">
          <w:rPr>
            <w:rFonts w:asciiTheme="minorHAnsi" w:hAnsiTheme="minorHAnsi" w:cstheme="minorHAnsi"/>
            <w:color w:val="000000"/>
            <w:highlight w:val="white"/>
            <w:u w:val="single"/>
          </w:rPr>
          <w:t>https://rb.gy/yqhemy</w:t>
        </w:r>
      </w:hyperlink>
    </w:p>
    <w:p w14:paraId="5C3C14F8" w14:textId="77777777" w:rsidR="00A66A6F" w:rsidRPr="00474012" w:rsidRDefault="00A66A6F" w:rsidP="003A41C1">
      <w:pPr>
        <w:widowControl w:val="0"/>
        <w:numPr>
          <w:ilvl w:val="0"/>
          <w:numId w:val="76"/>
        </w:numPr>
        <w:pBdr>
          <w:top w:val="nil"/>
          <w:left w:val="nil"/>
          <w:bottom w:val="nil"/>
          <w:right w:val="nil"/>
          <w:between w:val="nil"/>
        </w:pBdr>
        <w:spacing w:before="120" w:after="120"/>
        <w:ind w:right="43"/>
        <w:jc w:val="both"/>
        <w:rPr>
          <w:rFonts w:asciiTheme="minorHAnsi" w:hAnsiTheme="minorHAnsi" w:cstheme="minorHAnsi"/>
          <w:color w:val="000000"/>
        </w:rPr>
      </w:pPr>
      <w:r w:rsidRPr="00BB1D47">
        <w:rPr>
          <w:rFonts w:asciiTheme="minorHAnsi" w:hAnsiTheme="minorHAnsi" w:cstheme="minorHAnsi"/>
          <w:color w:val="000000"/>
        </w:rPr>
        <w:t>Ministerio de Cultura</w:t>
      </w:r>
      <w:r>
        <w:rPr>
          <w:rFonts w:asciiTheme="minorHAnsi" w:hAnsiTheme="minorHAnsi" w:cstheme="minorHAnsi"/>
          <w:color w:val="000000"/>
        </w:rPr>
        <w:t xml:space="preserve"> -USAID</w:t>
      </w:r>
      <w:r w:rsidRPr="00BB1D47">
        <w:rPr>
          <w:rFonts w:asciiTheme="minorHAnsi" w:hAnsiTheme="minorHAnsi" w:cstheme="minorHAnsi"/>
          <w:color w:val="000000"/>
        </w:rPr>
        <w:t>(2016). PLAN DE VIDA. Cultura.pe. Recuperado el 14 de julio de 2023, de https://centroderecursos.cultura.pe/sites/default/files/rb/pdf/Plan-de-vida.pdf</w:t>
      </w:r>
    </w:p>
    <w:p w14:paraId="07FD46F7" w14:textId="14F04465" w:rsidR="00A66A6F" w:rsidRPr="00ED585D" w:rsidRDefault="00A66A6F" w:rsidP="003A41C1">
      <w:pPr>
        <w:widowControl w:val="0"/>
        <w:numPr>
          <w:ilvl w:val="0"/>
          <w:numId w:val="76"/>
        </w:numPr>
        <w:pBdr>
          <w:top w:val="nil"/>
          <w:left w:val="nil"/>
          <w:bottom w:val="nil"/>
          <w:right w:val="nil"/>
          <w:between w:val="nil"/>
        </w:pBdr>
        <w:spacing w:before="120" w:after="120"/>
        <w:ind w:right="43"/>
        <w:jc w:val="both"/>
        <w:rPr>
          <w:rFonts w:asciiTheme="minorHAnsi" w:hAnsiTheme="minorHAnsi" w:cstheme="minorHAnsi"/>
          <w:color w:val="000000"/>
        </w:rPr>
      </w:pPr>
      <w:r w:rsidRPr="00474012">
        <w:rPr>
          <w:rFonts w:asciiTheme="minorHAnsi" w:eastAsia="Times New Roman" w:hAnsiTheme="minorHAnsi" w:cstheme="minorHAnsi"/>
        </w:rPr>
        <w:t>Ministerio de Cultura. (2018). </w:t>
      </w:r>
      <w:r w:rsidRPr="00474012">
        <w:rPr>
          <w:rFonts w:asciiTheme="minorHAnsi" w:eastAsia="Times New Roman" w:hAnsiTheme="minorHAnsi" w:cstheme="minorHAnsi"/>
          <w:i/>
          <w:iCs/>
        </w:rPr>
        <w:t>I encuesta nacional. Percepciones y Actitudes sobre Diversidad Cultural y Discriminación Étnico-Racial. Principales resultados</w:t>
      </w:r>
      <w:r w:rsidRPr="00474012">
        <w:rPr>
          <w:rFonts w:asciiTheme="minorHAnsi" w:eastAsia="Times New Roman" w:hAnsiTheme="minorHAnsi" w:cstheme="minorHAnsi"/>
        </w:rPr>
        <w:t xml:space="preserve">. </w:t>
      </w:r>
      <w:hyperlink r:id="rId180" w:history="1">
        <w:r w:rsidR="00ED585D" w:rsidRPr="00321D33">
          <w:rPr>
            <w:rStyle w:val="Hipervnculo"/>
            <w:rFonts w:asciiTheme="minorHAnsi" w:eastAsia="Times New Roman" w:hAnsiTheme="minorHAnsi" w:cstheme="minorHAnsi"/>
          </w:rPr>
          <w:t>https://centroderecursos.cultura.pe/sites/default/files/rb/pdf/primeros-resultados-encuestra-discriminacion.pdf</w:t>
        </w:r>
      </w:hyperlink>
    </w:p>
    <w:p w14:paraId="095EC718" w14:textId="4F93CD47" w:rsidR="00ED585D" w:rsidRPr="00ED585D" w:rsidRDefault="00ED585D" w:rsidP="003A41C1">
      <w:pPr>
        <w:widowControl w:val="0"/>
        <w:numPr>
          <w:ilvl w:val="0"/>
          <w:numId w:val="76"/>
        </w:numPr>
        <w:pBdr>
          <w:top w:val="nil"/>
          <w:left w:val="nil"/>
          <w:bottom w:val="nil"/>
          <w:right w:val="nil"/>
          <w:between w:val="nil"/>
        </w:pBdr>
        <w:spacing w:before="120" w:after="120"/>
        <w:ind w:right="43"/>
        <w:jc w:val="both"/>
        <w:rPr>
          <w:rFonts w:asciiTheme="minorHAnsi" w:hAnsiTheme="minorHAnsi" w:cstheme="minorHAnsi"/>
          <w:color w:val="000000"/>
        </w:rPr>
      </w:pPr>
      <w:r w:rsidRPr="00ED585D">
        <w:rPr>
          <w:rFonts w:asciiTheme="minorHAnsi" w:hAnsiTheme="minorHAnsi" w:cstheme="minorHAnsi"/>
          <w:color w:val="000000"/>
        </w:rPr>
        <w:t xml:space="preserve">Ministerio de Cultura. </w:t>
      </w:r>
      <w:r>
        <w:rPr>
          <w:rFonts w:asciiTheme="minorHAnsi" w:hAnsiTheme="minorHAnsi" w:cstheme="minorHAnsi"/>
          <w:color w:val="000000"/>
        </w:rPr>
        <w:t>(</w:t>
      </w:r>
      <w:r w:rsidRPr="00ED585D">
        <w:rPr>
          <w:rFonts w:asciiTheme="minorHAnsi" w:hAnsiTheme="minorHAnsi" w:cstheme="minorHAnsi"/>
          <w:color w:val="000000"/>
        </w:rPr>
        <w:t>2020</w:t>
      </w:r>
      <w:r>
        <w:rPr>
          <w:rFonts w:asciiTheme="minorHAnsi" w:hAnsiTheme="minorHAnsi" w:cstheme="minorHAnsi"/>
          <w:color w:val="000000"/>
        </w:rPr>
        <w:t>)</w:t>
      </w:r>
      <w:r w:rsidRPr="00ED585D">
        <w:rPr>
          <w:rFonts w:asciiTheme="minorHAnsi" w:hAnsiTheme="minorHAnsi" w:cstheme="minorHAnsi"/>
          <w:color w:val="000000"/>
        </w:rPr>
        <w:t>. Consulta previa y patrimonio cultural. Los casos de los paisajes</w:t>
      </w:r>
      <w:r>
        <w:rPr>
          <w:rFonts w:asciiTheme="minorHAnsi" w:hAnsiTheme="minorHAnsi" w:cstheme="minorHAnsi"/>
          <w:color w:val="000000"/>
        </w:rPr>
        <w:t xml:space="preserve"> </w:t>
      </w:r>
      <w:r w:rsidRPr="00ED585D">
        <w:rPr>
          <w:rFonts w:asciiTheme="minorHAnsi" w:hAnsiTheme="minorHAnsi" w:cstheme="minorHAnsi"/>
          <w:color w:val="000000"/>
        </w:rPr>
        <w:t xml:space="preserve">culturales de </w:t>
      </w:r>
      <w:proofErr w:type="spellStart"/>
      <w:r w:rsidRPr="00ED585D">
        <w:rPr>
          <w:rFonts w:asciiTheme="minorHAnsi" w:hAnsiTheme="minorHAnsi" w:cstheme="minorHAnsi"/>
          <w:color w:val="000000"/>
        </w:rPr>
        <w:t>Tambraico</w:t>
      </w:r>
      <w:proofErr w:type="spellEnd"/>
      <w:r w:rsidRPr="00ED585D">
        <w:rPr>
          <w:rFonts w:asciiTheme="minorHAnsi" w:hAnsiTheme="minorHAnsi" w:cstheme="minorHAnsi"/>
          <w:color w:val="000000"/>
        </w:rPr>
        <w:t xml:space="preserve"> y </w:t>
      </w:r>
      <w:proofErr w:type="spellStart"/>
      <w:r w:rsidRPr="00ED585D">
        <w:rPr>
          <w:rFonts w:asciiTheme="minorHAnsi" w:hAnsiTheme="minorHAnsi" w:cstheme="minorHAnsi"/>
          <w:color w:val="000000"/>
        </w:rPr>
        <w:t>CuyoCuyo</w:t>
      </w:r>
      <w:proofErr w:type="spellEnd"/>
      <w:r w:rsidRPr="00ED585D">
        <w:rPr>
          <w:rFonts w:asciiTheme="minorHAnsi" w:hAnsiTheme="minorHAnsi" w:cstheme="minorHAnsi"/>
          <w:color w:val="000000"/>
        </w:rPr>
        <w:t>. Lima: Ministerio de Cultura.</w:t>
      </w:r>
    </w:p>
    <w:p w14:paraId="204A4AF9" w14:textId="5AA3F5F6" w:rsidR="005762A9" w:rsidRPr="0052256F" w:rsidRDefault="00A66A6F" w:rsidP="003A41C1">
      <w:pPr>
        <w:numPr>
          <w:ilvl w:val="0"/>
          <w:numId w:val="76"/>
        </w:numPr>
        <w:pBdr>
          <w:top w:val="nil"/>
          <w:left w:val="nil"/>
          <w:bottom w:val="nil"/>
          <w:right w:val="nil"/>
          <w:between w:val="nil"/>
        </w:pBdr>
        <w:spacing w:before="120" w:after="0"/>
        <w:jc w:val="both"/>
        <w:rPr>
          <w:rFonts w:asciiTheme="minorHAnsi" w:hAnsiTheme="minorHAnsi" w:cstheme="minorHAnsi"/>
          <w:color w:val="000000"/>
        </w:rPr>
      </w:pPr>
      <w:r w:rsidRPr="00474012">
        <w:rPr>
          <w:rFonts w:asciiTheme="minorHAnsi" w:hAnsiTheme="minorHAnsi" w:cstheme="minorHAnsi"/>
          <w:color w:val="000000"/>
        </w:rPr>
        <w:t xml:space="preserve">Ministerio de Cultura. (s.f.) </w:t>
      </w:r>
      <w:r w:rsidRPr="00474012">
        <w:rPr>
          <w:rFonts w:asciiTheme="minorHAnsi" w:hAnsiTheme="minorHAnsi" w:cstheme="minorHAnsi"/>
          <w:i/>
          <w:color w:val="000000"/>
        </w:rPr>
        <w:t>Preguntas frecuentes BDPI</w:t>
      </w:r>
      <w:r w:rsidRPr="00474012">
        <w:rPr>
          <w:rFonts w:asciiTheme="minorHAnsi" w:hAnsiTheme="minorHAnsi" w:cstheme="minorHAnsi"/>
          <w:color w:val="000000"/>
        </w:rPr>
        <w:t xml:space="preserve">. </w:t>
      </w:r>
      <w:hyperlink r:id="rId181">
        <w:r w:rsidRPr="00474012">
          <w:rPr>
            <w:rFonts w:asciiTheme="minorHAnsi" w:hAnsiTheme="minorHAnsi" w:cstheme="minorHAnsi"/>
            <w:color w:val="0563C1"/>
            <w:u w:val="single"/>
          </w:rPr>
          <w:t>https://bdpi.cultura.gob.pe/preguntas-frecuentes</w:t>
        </w:r>
      </w:hyperlink>
    </w:p>
    <w:p w14:paraId="5F1FC1CC" w14:textId="77777777" w:rsidR="0052256F" w:rsidRPr="005762A9" w:rsidRDefault="0052256F" w:rsidP="0052256F">
      <w:pPr>
        <w:pBdr>
          <w:top w:val="nil"/>
          <w:left w:val="nil"/>
          <w:bottom w:val="nil"/>
          <w:right w:val="nil"/>
          <w:between w:val="nil"/>
        </w:pBdr>
        <w:spacing w:before="120" w:after="0"/>
        <w:jc w:val="both"/>
        <w:rPr>
          <w:rFonts w:asciiTheme="minorHAnsi" w:hAnsiTheme="minorHAnsi" w:cstheme="minorHAnsi"/>
          <w:color w:val="000000"/>
        </w:rPr>
      </w:pPr>
    </w:p>
    <w:p w14:paraId="6FE04510" w14:textId="77777777" w:rsidR="00A66A6F" w:rsidRPr="00474012" w:rsidRDefault="00A66A6F" w:rsidP="003A41C1">
      <w:pPr>
        <w:numPr>
          <w:ilvl w:val="0"/>
          <w:numId w:val="76"/>
        </w:numPr>
        <w:pBdr>
          <w:top w:val="nil"/>
          <w:left w:val="nil"/>
          <w:bottom w:val="nil"/>
          <w:right w:val="nil"/>
          <w:between w:val="nil"/>
        </w:pBdr>
        <w:spacing w:after="120"/>
        <w:jc w:val="both"/>
        <w:rPr>
          <w:rFonts w:asciiTheme="minorHAnsi" w:hAnsiTheme="minorHAnsi" w:cstheme="minorHAnsi"/>
          <w:b/>
          <w:color w:val="000000"/>
        </w:rPr>
      </w:pPr>
      <w:r w:rsidRPr="00474012">
        <w:rPr>
          <w:rFonts w:asciiTheme="minorHAnsi" w:hAnsiTheme="minorHAnsi" w:cstheme="minorHAnsi"/>
          <w:color w:val="000000"/>
          <w:highlight w:val="white"/>
        </w:rPr>
        <w:t>Ministerio de Cultura. (s.f.-a). Declaratorias de Expresiones del Patrimonio Cultural Inmaterial como Patrimonio Cultural de la Nación [Data set]. En </w:t>
      </w:r>
      <w:r w:rsidRPr="00474012">
        <w:rPr>
          <w:rFonts w:asciiTheme="minorHAnsi" w:hAnsiTheme="minorHAnsi" w:cstheme="minorHAnsi"/>
          <w:i/>
          <w:color w:val="000000"/>
          <w:highlight w:val="white"/>
        </w:rPr>
        <w:t>Declaratorias de Expresiones del Patrimonio Cultural Inmaterial como Patrimonio Cultural de la Nación</w:t>
      </w:r>
      <w:r w:rsidRPr="00474012">
        <w:rPr>
          <w:rFonts w:asciiTheme="minorHAnsi" w:hAnsiTheme="minorHAnsi" w:cstheme="minorHAnsi"/>
          <w:color w:val="000000"/>
          <w:highlight w:val="white"/>
        </w:rPr>
        <w:t xml:space="preserve">. Recuperado el 17 de febrero de 2023, de </w:t>
      </w:r>
      <w:hyperlink r:id="rId182">
        <w:r w:rsidRPr="00474012">
          <w:rPr>
            <w:rFonts w:asciiTheme="minorHAnsi" w:hAnsiTheme="minorHAnsi" w:cstheme="minorHAnsi"/>
            <w:color w:val="000000"/>
            <w:highlight w:val="white"/>
            <w:u w:val="single"/>
          </w:rPr>
          <w:t>http://administrativos.cultura.gob.pe/intranet/dpcn/consulta.jsp</w:t>
        </w:r>
      </w:hyperlink>
    </w:p>
    <w:p w14:paraId="09C67046" w14:textId="3C9D3167" w:rsidR="00A66A6F" w:rsidRDefault="00A66A6F" w:rsidP="003A41C1">
      <w:pPr>
        <w:widowControl w:val="0"/>
        <w:numPr>
          <w:ilvl w:val="0"/>
          <w:numId w:val="76"/>
        </w:numPr>
        <w:pBdr>
          <w:top w:val="nil"/>
          <w:left w:val="nil"/>
          <w:bottom w:val="nil"/>
          <w:right w:val="nil"/>
          <w:between w:val="nil"/>
        </w:pBdr>
        <w:spacing w:before="120" w:after="120"/>
        <w:ind w:right="43"/>
        <w:jc w:val="both"/>
        <w:rPr>
          <w:rFonts w:asciiTheme="minorHAnsi" w:hAnsiTheme="minorHAnsi" w:cstheme="minorHAnsi"/>
          <w:color w:val="000000"/>
          <w:u w:val="single"/>
        </w:rPr>
      </w:pPr>
      <w:r w:rsidRPr="00474012">
        <w:rPr>
          <w:rFonts w:asciiTheme="minorHAnsi" w:hAnsiTheme="minorHAnsi" w:cstheme="minorHAnsi"/>
          <w:color w:val="000000"/>
          <w:highlight w:val="white"/>
        </w:rPr>
        <w:t xml:space="preserve">Ministerio de Cultura. (s.f.-b). Nuestra diversidad lingüística, un tesoro que todos y todas debemos conocer, promover y difundir [infografía]. </w:t>
      </w:r>
      <w:hyperlink r:id="rId183">
        <w:r w:rsidRPr="00474012">
          <w:rPr>
            <w:rFonts w:asciiTheme="minorHAnsi" w:hAnsiTheme="minorHAnsi" w:cstheme="minorHAnsi"/>
            <w:color w:val="000000"/>
            <w:u w:val="single"/>
          </w:rPr>
          <w:t>https://centroderecursos.cultura.pe/sites/default/files/rb/pdf/Nuestradiversidadlinguistica.pdf</w:t>
        </w:r>
      </w:hyperlink>
    </w:p>
    <w:p w14:paraId="757D07CB" w14:textId="453A9F22" w:rsidR="00ED585D" w:rsidRDefault="00ED585D" w:rsidP="003A41C1">
      <w:pPr>
        <w:widowControl w:val="0"/>
        <w:numPr>
          <w:ilvl w:val="0"/>
          <w:numId w:val="76"/>
        </w:numPr>
        <w:pBdr>
          <w:top w:val="nil"/>
          <w:left w:val="nil"/>
          <w:bottom w:val="nil"/>
          <w:right w:val="nil"/>
          <w:between w:val="nil"/>
        </w:pBdr>
        <w:spacing w:before="120" w:after="120"/>
        <w:ind w:right="43"/>
        <w:jc w:val="both"/>
        <w:rPr>
          <w:rFonts w:asciiTheme="minorHAnsi" w:hAnsiTheme="minorHAnsi" w:cstheme="minorHAnsi"/>
          <w:color w:val="000000"/>
        </w:rPr>
      </w:pPr>
      <w:r w:rsidRPr="00474012">
        <w:rPr>
          <w:rFonts w:asciiTheme="minorHAnsi" w:hAnsiTheme="minorHAnsi" w:cstheme="minorHAnsi"/>
          <w:color w:val="000000"/>
          <w:highlight w:val="white"/>
        </w:rPr>
        <w:t>Ministerio de Cultura. (s. f.-c). </w:t>
      </w:r>
      <w:r w:rsidRPr="00474012">
        <w:rPr>
          <w:rFonts w:asciiTheme="minorHAnsi" w:hAnsiTheme="minorHAnsi" w:cstheme="minorHAnsi"/>
          <w:i/>
          <w:color w:val="000000"/>
          <w:highlight w:val="white"/>
        </w:rPr>
        <w:t>Propuesta de Estrategia de Conocimientos Tradicionales de los Pueblos Indígenas en el Perú</w:t>
      </w:r>
      <w:r w:rsidRPr="00474012">
        <w:rPr>
          <w:rFonts w:asciiTheme="minorHAnsi" w:hAnsiTheme="minorHAnsi" w:cstheme="minorHAnsi"/>
          <w:color w:val="000000"/>
          <w:highlight w:val="white"/>
        </w:rPr>
        <w:t xml:space="preserve">. </w:t>
      </w:r>
      <w:hyperlink r:id="rId184" w:history="1">
        <w:r w:rsidR="005762A9" w:rsidRPr="00321D33">
          <w:rPr>
            <w:rStyle w:val="Hipervnculo"/>
            <w:rFonts w:asciiTheme="minorHAnsi" w:hAnsiTheme="minorHAnsi" w:cstheme="minorHAnsi"/>
            <w:highlight w:val="white"/>
          </w:rPr>
          <w:t>https://rb.gy/hjafdi</w:t>
        </w:r>
      </w:hyperlink>
    </w:p>
    <w:p w14:paraId="70D81891" w14:textId="3C560897" w:rsidR="0052256F" w:rsidRPr="000230E4" w:rsidRDefault="005762A9" w:rsidP="003A41C1">
      <w:pPr>
        <w:widowControl w:val="0"/>
        <w:numPr>
          <w:ilvl w:val="0"/>
          <w:numId w:val="76"/>
        </w:numPr>
        <w:pBdr>
          <w:top w:val="nil"/>
          <w:left w:val="nil"/>
          <w:bottom w:val="nil"/>
          <w:right w:val="nil"/>
          <w:between w:val="nil"/>
        </w:pBdr>
        <w:spacing w:before="120" w:after="120"/>
        <w:ind w:right="43"/>
        <w:jc w:val="both"/>
        <w:rPr>
          <w:rFonts w:asciiTheme="minorHAnsi" w:hAnsiTheme="minorHAnsi" w:cstheme="minorHAnsi"/>
          <w:color w:val="000000"/>
        </w:rPr>
      </w:pPr>
      <w:r w:rsidRPr="00BA7C0C">
        <w:rPr>
          <w:rFonts w:asciiTheme="minorHAnsi" w:hAnsiTheme="minorHAnsi" w:cstheme="minorHAnsi"/>
          <w:color w:val="000000"/>
        </w:rPr>
        <w:t xml:space="preserve">MIDAGRI-AGRORURAL (2021). Manual Operativo del Proyecto: “Mejoramiento y Ampliación de los Servicios Públicos para el Desarrollo Productivo Local en el Ámbito de la Sierra y la Selva del Perú” - AVANZAR RURAL. </w:t>
      </w:r>
      <w:hyperlink r:id="rId185" w:history="1">
        <w:r w:rsidR="0052256F" w:rsidRPr="00174D60">
          <w:rPr>
            <w:rStyle w:val="Hipervnculo"/>
            <w:rFonts w:asciiTheme="minorHAnsi" w:hAnsiTheme="minorHAnsi" w:cstheme="minorHAnsi"/>
          </w:rPr>
          <w:t>https://cdn.www.gob.pe/uploads/document/file/2341580/RDE%20174-2021-%20MOP%20AVANZAR%20RURAL.pdf.pdf</w:t>
        </w:r>
      </w:hyperlink>
    </w:p>
    <w:p w14:paraId="1CCDF1D7" w14:textId="4BB7EA3E" w:rsidR="00A66A6F" w:rsidRPr="005762A9" w:rsidRDefault="00A66A6F" w:rsidP="003A41C1">
      <w:pPr>
        <w:widowControl w:val="0"/>
        <w:numPr>
          <w:ilvl w:val="0"/>
          <w:numId w:val="76"/>
        </w:numPr>
        <w:pBdr>
          <w:top w:val="nil"/>
          <w:left w:val="nil"/>
          <w:bottom w:val="nil"/>
          <w:right w:val="nil"/>
          <w:between w:val="nil"/>
        </w:pBdr>
        <w:spacing w:before="120" w:after="120"/>
        <w:ind w:right="43"/>
        <w:jc w:val="both"/>
        <w:rPr>
          <w:rFonts w:asciiTheme="minorHAnsi" w:hAnsiTheme="minorHAnsi" w:cstheme="minorHAnsi"/>
          <w:color w:val="000000"/>
        </w:rPr>
      </w:pPr>
      <w:r w:rsidRPr="005762A9">
        <w:rPr>
          <w:rFonts w:asciiTheme="minorHAnsi" w:hAnsiTheme="minorHAnsi" w:cstheme="minorHAnsi"/>
          <w:color w:val="000000"/>
          <w:highlight w:val="white"/>
        </w:rPr>
        <w:t>Ministerio de Energía y Minas. (2022). </w:t>
      </w:r>
      <w:r w:rsidRPr="005762A9">
        <w:rPr>
          <w:rFonts w:asciiTheme="minorHAnsi" w:hAnsiTheme="minorHAnsi" w:cstheme="minorHAnsi"/>
          <w:i/>
          <w:color w:val="000000"/>
          <w:highlight w:val="white"/>
        </w:rPr>
        <w:t xml:space="preserve">Resolución Ministerial </w:t>
      </w:r>
      <w:proofErr w:type="spellStart"/>
      <w:r w:rsidRPr="005762A9">
        <w:rPr>
          <w:rFonts w:asciiTheme="minorHAnsi" w:hAnsiTheme="minorHAnsi" w:cstheme="minorHAnsi"/>
          <w:i/>
          <w:color w:val="000000"/>
          <w:highlight w:val="white"/>
        </w:rPr>
        <w:t>n°</w:t>
      </w:r>
      <w:proofErr w:type="spellEnd"/>
      <w:r w:rsidRPr="005762A9">
        <w:rPr>
          <w:rFonts w:asciiTheme="minorHAnsi" w:hAnsiTheme="minorHAnsi" w:cstheme="minorHAnsi"/>
          <w:i/>
          <w:color w:val="000000"/>
          <w:highlight w:val="white"/>
        </w:rPr>
        <w:t xml:space="preserve"> 335-2022-MINEM/DM</w:t>
      </w:r>
      <w:r w:rsidRPr="005762A9">
        <w:rPr>
          <w:rFonts w:asciiTheme="minorHAnsi" w:hAnsiTheme="minorHAnsi" w:cstheme="minorHAnsi"/>
          <w:color w:val="000000"/>
          <w:highlight w:val="white"/>
        </w:rPr>
        <w:t xml:space="preserve">. Ministerio de Energía y Minas. </w:t>
      </w:r>
      <w:hyperlink r:id="rId186">
        <w:r w:rsidRPr="005762A9">
          <w:rPr>
            <w:rFonts w:asciiTheme="minorHAnsi" w:hAnsiTheme="minorHAnsi" w:cstheme="minorHAnsi"/>
            <w:color w:val="000000"/>
            <w:highlight w:val="white"/>
            <w:u w:val="single"/>
          </w:rPr>
          <w:t>https://rb.gy/yvyekf</w:t>
        </w:r>
      </w:hyperlink>
    </w:p>
    <w:p w14:paraId="23C398BA" w14:textId="469628D0" w:rsidR="00A66A6F" w:rsidRPr="0061600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Ministerio de Energía y Minas. (2023). </w:t>
      </w:r>
      <w:r w:rsidRPr="00474012">
        <w:rPr>
          <w:rFonts w:asciiTheme="minorHAnsi" w:hAnsiTheme="minorHAnsi" w:cstheme="minorHAnsi"/>
          <w:i/>
          <w:color w:val="000000"/>
          <w:highlight w:val="white"/>
        </w:rPr>
        <w:t xml:space="preserve">Resolución Ministerial </w:t>
      </w:r>
      <w:proofErr w:type="spellStart"/>
      <w:r w:rsidRPr="00474012">
        <w:rPr>
          <w:rFonts w:asciiTheme="minorHAnsi" w:hAnsiTheme="minorHAnsi" w:cstheme="minorHAnsi"/>
          <w:i/>
          <w:color w:val="000000"/>
          <w:highlight w:val="white"/>
        </w:rPr>
        <w:t>n°</w:t>
      </w:r>
      <w:proofErr w:type="spellEnd"/>
      <w:r w:rsidRPr="00474012">
        <w:rPr>
          <w:rFonts w:asciiTheme="minorHAnsi" w:hAnsiTheme="minorHAnsi" w:cstheme="minorHAnsi"/>
          <w:i/>
          <w:color w:val="000000"/>
          <w:highlight w:val="white"/>
        </w:rPr>
        <w:t xml:space="preserve"> 057-2023-MINEM/DM</w:t>
      </w:r>
      <w:r w:rsidRPr="00474012">
        <w:rPr>
          <w:rFonts w:asciiTheme="minorHAnsi" w:hAnsiTheme="minorHAnsi" w:cstheme="minorHAnsi"/>
          <w:color w:val="000000"/>
          <w:highlight w:val="white"/>
        </w:rPr>
        <w:t xml:space="preserve">. Ministerio de Energía y Minas. </w:t>
      </w:r>
      <w:hyperlink r:id="rId187">
        <w:r w:rsidRPr="00474012">
          <w:rPr>
            <w:rFonts w:asciiTheme="minorHAnsi" w:hAnsiTheme="minorHAnsi" w:cstheme="minorHAnsi"/>
            <w:color w:val="000000"/>
            <w:highlight w:val="white"/>
            <w:u w:val="single"/>
          </w:rPr>
          <w:t>https://rb.gy/y05p2d</w:t>
        </w:r>
      </w:hyperlink>
    </w:p>
    <w:p w14:paraId="09A899B2" w14:textId="45F6626C" w:rsidR="0061600F" w:rsidRPr="0061600F" w:rsidRDefault="0061600F" w:rsidP="003A41C1">
      <w:pPr>
        <w:pStyle w:val="NormalWeb"/>
        <w:numPr>
          <w:ilvl w:val="0"/>
          <w:numId w:val="76"/>
        </w:numPr>
        <w:spacing w:line="240" w:lineRule="auto"/>
        <w:jc w:val="both"/>
        <w:textAlignment w:val="baseline"/>
        <w:rPr>
          <w:color w:val="000000"/>
        </w:rPr>
      </w:pPr>
      <w:r>
        <w:rPr>
          <w:color w:val="000000"/>
        </w:rPr>
        <w:t xml:space="preserve">Ministerio de la mujer y poblaciones vulnerables. (2017). </w:t>
      </w:r>
      <w:r>
        <w:rPr>
          <w:i/>
          <w:iCs/>
          <w:color w:val="000000"/>
        </w:rPr>
        <w:t>C</w:t>
      </w:r>
      <w:r w:rsidR="00BC6C53">
        <w:rPr>
          <w:i/>
          <w:iCs/>
          <w:color w:val="000000"/>
        </w:rPr>
        <w:t>onceptos fundamentales para la transversalización del enfoque de género.</w:t>
      </w:r>
      <w:r w:rsidR="00BC6C53">
        <w:rPr>
          <w:color w:val="000000"/>
        </w:rPr>
        <w:t xml:space="preserve"> </w:t>
      </w:r>
      <w:r>
        <w:rPr>
          <w:color w:val="000000"/>
        </w:rPr>
        <w:t>Obtenido de Ministerio de la m</w:t>
      </w:r>
      <w:r w:rsidR="00BC6C53">
        <w:rPr>
          <w:color w:val="000000"/>
        </w:rPr>
        <w:t xml:space="preserve">ujer y poblaciones vulnerables. </w:t>
      </w:r>
      <w:r>
        <w:rPr>
          <w:color w:val="000000"/>
        </w:rPr>
        <w:t>https://www.mimp.gob.pe/files/direcciones/dcteg/Folleto-Conceptos-Fundamentales.pdf</w:t>
      </w:r>
    </w:p>
    <w:p w14:paraId="21C6E652" w14:textId="109BE78F" w:rsidR="00A66A6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474012">
        <w:rPr>
          <w:rFonts w:asciiTheme="minorHAnsi" w:hAnsiTheme="minorHAnsi" w:cstheme="minorHAnsi"/>
          <w:color w:val="000000"/>
        </w:rPr>
        <w:t>Ministerio de la Mujer y Poblacio</w:t>
      </w:r>
      <w:r w:rsidR="00BC6C53">
        <w:rPr>
          <w:rFonts w:asciiTheme="minorHAnsi" w:hAnsiTheme="minorHAnsi" w:cstheme="minorHAnsi"/>
          <w:color w:val="000000"/>
        </w:rPr>
        <w:t xml:space="preserve">nes Vulnerables. (2019). </w:t>
      </w:r>
      <w:r w:rsidRPr="00BC6C53">
        <w:rPr>
          <w:rFonts w:asciiTheme="minorHAnsi" w:hAnsiTheme="minorHAnsi" w:cstheme="minorHAnsi"/>
          <w:i/>
          <w:color w:val="000000"/>
        </w:rPr>
        <w:t xml:space="preserve">Política </w:t>
      </w:r>
      <w:r w:rsidR="00BC6C53" w:rsidRPr="00BC6C53">
        <w:rPr>
          <w:rFonts w:asciiTheme="minorHAnsi" w:hAnsiTheme="minorHAnsi" w:cstheme="minorHAnsi"/>
          <w:i/>
          <w:color w:val="000000"/>
        </w:rPr>
        <w:t>Nacional de Igualdad de Género</w:t>
      </w:r>
      <w:r w:rsidR="00BC6C53">
        <w:rPr>
          <w:rFonts w:asciiTheme="minorHAnsi" w:hAnsiTheme="minorHAnsi" w:cstheme="minorHAnsi"/>
          <w:color w:val="000000"/>
        </w:rPr>
        <w:t xml:space="preserve">. </w:t>
      </w:r>
      <w:hyperlink r:id="rId188">
        <w:r w:rsidRPr="00474012">
          <w:rPr>
            <w:rFonts w:asciiTheme="minorHAnsi" w:hAnsiTheme="minorHAnsi" w:cstheme="minorHAnsi"/>
            <w:color w:val="0563C1"/>
            <w:u w:val="single"/>
          </w:rPr>
          <w:t>https://www.gob.pe/institucion/mimp/normas-legales/271118-008-2019-mimp</w:t>
        </w:r>
      </w:hyperlink>
    </w:p>
    <w:p w14:paraId="667EADF4" w14:textId="46027801" w:rsidR="00A66A6F" w:rsidRPr="0061600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C509AC">
        <w:t xml:space="preserve">Ministerio de la Mujer y Poblaciones Vulnerables </w:t>
      </w:r>
      <w:r w:rsidR="00BC6C53">
        <w:t>MIMP.</w:t>
      </w:r>
      <w:r w:rsidRPr="002E050A">
        <w:t xml:space="preserve"> (2019)</w:t>
      </w:r>
      <w:r>
        <w:t xml:space="preserve">. Protocolo Base de Actuación Conjunta en el ámbito de la atención integral y protección frente a la violencia contra las mujeres y los integrantes del grupo familiar – (PBAC). </w:t>
      </w:r>
      <w:hyperlink r:id="rId189" w:history="1">
        <w:r w:rsidR="00BC6C53" w:rsidRPr="00321D33">
          <w:rPr>
            <w:rStyle w:val="Hipervnculo"/>
          </w:rPr>
          <w:t>https://peru.unfpa.org/sites/default/files/pub-pdf/Protocolo%20bac%20version%20amigable.pdf</w:t>
        </w:r>
      </w:hyperlink>
      <w:r>
        <w:t xml:space="preserve"> </w:t>
      </w:r>
    </w:p>
    <w:p w14:paraId="27FFEF00" w14:textId="1161365D" w:rsidR="0061600F" w:rsidRPr="0061600F" w:rsidRDefault="0061600F" w:rsidP="003A41C1">
      <w:pPr>
        <w:pStyle w:val="NormalWeb"/>
        <w:numPr>
          <w:ilvl w:val="0"/>
          <w:numId w:val="76"/>
        </w:numPr>
        <w:spacing w:after="0" w:line="240" w:lineRule="auto"/>
        <w:jc w:val="both"/>
        <w:textAlignment w:val="baseline"/>
        <w:rPr>
          <w:rFonts w:ascii="Arial" w:hAnsi="Arial" w:cs="Arial"/>
          <w:color w:val="000000"/>
          <w:sz w:val="20"/>
          <w:szCs w:val="20"/>
        </w:rPr>
      </w:pPr>
      <w:r>
        <w:rPr>
          <w:rFonts w:cs="Arial"/>
          <w:color w:val="000000"/>
        </w:rPr>
        <w:t xml:space="preserve">Ministerio de la Mujer y Poblaciones Vulnerables. (2020). </w:t>
      </w:r>
      <w:proofErr w:type="spellStart"/>
      <w:r>
        <w:rPr>
          <w:rFonts w:cs="Arial"/>
          <w:i/>
          <w:iCs/>
          <w:color w:val="000000"/>
        </w:rPr>
        <w:t>Comuniquemonos</w:t>
      </w:r>
      <w:proofErr w:type="spellEnd"/>
      <w:r>
        <w:rPr>
          <w:rFonts w:cs="Arial"/>
          <w:i/>
          <w:iCs/>
          <w:color w:val="000000"/>
        </w:rPr>
        <w:t xml:space="preserve"> con enfoque de género.</w:t>
      </w:r>
      <w:r>
        <w:rPr>
          <w:rFonts w:cs="Arial"/>
          <w:color w:val="000000"/>
        </w:rPr>
        <w:t xml:space="preserve"> Obtenido de Ministerio de la Mujer y Poblaciones Vulnerables: </w:t>
      </w:r>
      <w:hyperlink r:id="rId190" w:history="1">
        <w:r>
          <w:rPr>
            <w:rStyle w:val="Hipervnculo"/>
            <w:rFonts w:cs="Arial"/>
            <w:color w:val="0563C1"/>
          </w:rPr>
          <w:t>https://cdn.www.gob.pe/uploads/document/file/1322496/Comuniquemos-con-enfoque-de-genero-DGTEG.pdf</w:t>
        </w:r>
      </w:hyperlink>
    </w:p>
    <w:p w14:paraId="1D34545A"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rPr>
        <w:t xml:space="preserve">Molano, O. L. (2007). Identidad cultural un concepto que evoluciona. </w:t>
      </w:r>
      <w:r w:rsidRPr="00474012">
        <w:rPr>
          <w:rFonts w:asciiTheme="minorHAnsi" w:hAnsiTheme="minorHAnsi" w:cstheme="minorHAnsi"/>
          <w:i/>
          <w:color w:val="000000"/>
        </w:rPr>
        <w:t>Revista opera</w:t>
      </w:r>
      <w:r w:rsidRPr="00474012">
        <w:rPr>
          <w:rFonts w:asciiTheme="minorHAnsi" w:hAnsiTheme="minorHAnsi" w:cstheme="minorHAnsi"/>
          <w:color w:val="000000"/>
        </w:rPr>
        <w:t>, (7), 69-84.</w:t>
      </w:r>
    </w:p>
    <w:p w14:paraId="7B94C70D"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Monterroso, I., &amp; Larson, A. M. (2018). Avances del proceso de formalización de derechos de comunidades nativas en la Amazonía peruana (2014-2018). </w:t>
      </w:r>
      <w:r w:rsidRPr="00474012">
        <w:rPr>
          <w:rFonts w:asciiTheme="minorHAnsi" w:hAnsiTheme="minorHAnsi" w:cstheme="minorHAnsi"/>
          <w:i/>
          <w:color w:val="000000"/>
          <w:highlight w:val="white"/>
        </w:rPr>
        <w:t xml:space="preserve">CIFOR </w:t>
      </w:r>
      <w:proofErr w:type="spellStart"/>
      <w:r w:rsidRPr="00474012">
        <w:rPr>
          <w:rFonts w:asciiTheme="minorHAnsi" w:hAnsiTheme="minorHAnsi" w:cstheme="minorHAnsi"/>
          <w:i/>
          <w:color w:val="000000"/>
          <w:highlight w:val="white"/>
        </w:rPr>
        <w:t>infobrief</w:t>
      </w:r>
      <w:proofErr w:type="spellEnd"/>
      <w:r w:rsidRPr="00474012">
        <w:rPr>
          <w:rFonts w:asciiTheme="minorHAnsi" w:hAnsiTheme="minorHAnsi" w:cstheme="minorHAnsi"/>
          <w:i/>
          <w:color w:val="000000"/>
          <w:highlight w:val="white"/>
        </w:rPr>
        <w:t> </w:t>
      </w:r>
      <w:r w:rsidRPr="00474012">
        <w:rPr>
          <w:rFonts w:asciiTheme="minorHAnsi" w:hAnsiTheme="minorHAnsi" w:cstheme="minorHAnsi"/>
          <w:color w:val="000000"/>
          <w:highlight w:val="white"/>
        </w:rPr>
        <w:t>, </w:t>
      </w:r>
      <w:r w:rsidRPr="00474012">
        <w:rPr>
          <w:rFonts w:asciiTheme="minorHAnsi" w:hAnsiTheme="minorHAnsi" w:cstheme="minorHAnsi"/>
          <w:i/>
          <w:color w:val="000000"/>
          <w:highlight w:val="white"/>
        </w:rPr>
        <w:t xml:space="preserve">No. 219, junio, </w:t>
      </w:r>
      <w:r w:rsidRPr="00474012">
        <w:rPr>
          <w:rFonts w:asciiTheme="minorHAnsi" w:hAnsiTheme="minorHAnsi" w:cstheme="minorHAnsi"/>
          <w:color w:val="000000"/>
          <w:highlight w:val="white"/>
        </w:rPr>
        <w:t xml:space="preserve">1-6. </w:t>
      </w:r>
      <w:hyperlink r:id="rId191">
        <w:r w:rsidRPr="00474012">
          <w:rPr>
            <w:rFonts w:asciiTheme="minorHAnsi" w:hAnsiTheme="minorHAnsi" w:cstheme="minorHAnsi"/>
            <w:color w:val="000000"/>
            <w:highlight w:val="white"/>
            <w:u w:val="single"/>
          </w:rPr>
          <w:t>https://doi.org/10.17528/cifor/006906</w:t>
        </w:r>
      </w:hyperlink>
    </w:p>
    <w:p w14:paraId="15A52D12"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Monterroso, I., &amp; Larson, A. M. (2018). Desafíos del proceso de formalización de derechos de comunidades nativas en Perú. </w:t>
      </w:r>
      <w:r w:rsidRPr="00474012">
        <w:rPr>
          <w:rFonts w:asciiTheme="minorHAnsi" w:hAnsiTheme="minorHAnsi" w:cstheme="minorHAnsi"/>
          <w:i/>
          <w:color w:val="000000"/>
          <w:highlight w:val="white"/>
        </w:rPr>
        <w:t xml:space="preserve">CIFOR </w:t>
      </w:r>
      <w:proofErr w:type="spellStart"/>
      <w:r w:rsidRPr="00474012">
        <w:rPr>
          <w:rFonts w:asciiTheme="minorHAnsi" w:hAnsiTheme="minorHAnsi" w:cstheme="minorHAnsi"/>
          <w:i/>
          <w:color w:val="000000"/>
          <w:highlight w:val="white"/>
        </w:rPr>
        <w:t>infobrief</w:t>
      </w:r>
      <w:proofErr w:type="spellEnd"/>
      <w:r w:rsidRPr="00474012">
        <w:rPr>
          <w:rFonts w:asciiTheme="minorHAnsi" w:hAnsiTheme="minorHAnsi" w:cstheme="minorHAnsi"/>
          <w:i/>
          <w:color w:val="000000"/>
          <w:highlight w:val="white"/>
        </w:rPr>
        <w:t> </w:t>
      </w:r>
      <w:r w:rsidRPr="00474012">
        <w:rPr>
          <w:rFonts w:asciiTheme="minorHAnsi" w:hAnsiTheme="minorHAnsi" w:cstheme="minorHAnsi"/>
          <w:color w:val="000000"/>
          <w:highlight w:val="white"/>
        </w:rPr>
        <w:t>, </w:t>
      </w:r>
      <w:r w:rsidRPr="00474012">
        <w:rPr>
          <w:rFonts w:asciiTheme="minorHAnsi" w:hAnsiTheme="minorHAnsi" w:cstheme="minorHAnsi"/>
          <w:i/>
          <w:color w:val="000000"/>
          <w:highlight w:val="white"/>
        </w:rPr>
        <w:t xml:space="preserve">No. 220, junio, </w:t>
      </w:r>
      <w:r w:rsidRPr="00474012">
        <w:rPr>
          <w:rFonts w:asciiTheme="minorHAnsi" w:hAnsiTheme="minorHAnsi" w:cstheme="minorHAnsi"/>
          <w:color w:val="000000"/>
          <w:highlight w:val="white"/>
        </w:rPr>
        <w:t xml:space="preserve">1-6. </w:t>
      </w:r>
      <w:hyperlink r:id="rId192">
        <w:r w:rsidRPr="00474012">
          <w:rPr>
            <w:rFonts w:asciiTheme="minorHAnsi" w:hAnsiTheme="minorHAnsi" w:cstheme="minorHAnsi"/>
            <w:color w:val="000000"/>
            <w:highlight w:val="white"/>
            <w:u w:val="single"/>
          </w:rPr>
          <w:t>https://doi.org/10.17528/cifor/006905</w:t>
        </w:r>
      </w:hyperlink>
      <w:r w:rsidRPr="00474012">
        <w:rPr>
          <w:rFonts w:asciiTheme="minorHAnsi" w:hAnsiTheme="minorHAnsi" w:cstheme="minorHAnsi"/>
          <w:color w:val="000000"/>
          <w:highlight w:val="white"/>
        </w:rPr>
        <w:t xml:space="preserve"> </w:t>
      </w:r>
    </w:p>
    <w:p w14:paraId="7CBEBC04"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474012">
        <w:rPr>
          <w:rFonts w:asciiTheme="minorHAnsi" w:hAnsiTheme="minorHAnsi" w:cstheme="minorHAnsi"/>
          <w:color w:val="000000"/>
        </w:rPr>
        <w:t xml:space="preserve">Naciones Unidas (1979). “Convención sobre la eliminación de todas las formas de discriminación contra la mujer – CEDAW”. Disponible en https://www.ohchr.org/es/instruments-mechanisms/instruments/convention-elimination-all-forms-discrimination-against-women </w:t>
      </w:r>
    </w:p>
    <w:p w14:paraId="3C3FD34C"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rPr>
        <w:t xml:space="preserve">Nohlen, D. (2004) “La participación electoral como objeto de estudio”. </w:t>
      </w:r>
      <w:r w:rsidRPr="00474012">
        <w:rPr>
          <w:rFonts w:asciiTheme="minorHAnsi" w:hAnsiTheme="minorHAnsi" w:cstheme="minorHAnsi"/>
          <w:i/>
          <w:color w:val="000000"/>
        </w:rPr>
        <w:t>Elecciones Volumen (3),</w:t>
      </w:r>
      <w:r w:rsidRPr="00474012">
        <w:rPr>
          <w:rFonts w:asciiTheme="minorHAnsi" w:hAnsiTheme="minorHAnsi" w:cstheme="minorHAnsi"/>
          <w:color w:val="000000"/>
        </w:rPr>
        <w:t xml:space="preserve"> 137-157.</w:t>
      </w:r>
    </w:p>
    <w:p w14:paraId="7799EF89"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proofErr w:type="spellStart"/>
      <w:r w:rsidRPr="00474012">
        <w:rPr>
          <w:rFonts w:asciiTheme="minorHAnsi" w:hAnsiTheme="minorHAnsi" w:cstheme="minorHAnsi"/>
          <w:color w:val="000000"/>
          <w:highlight w:val="white"/>
        </w:rPr>
        <w:t>Noningo</w:t>
      </w:r>
      <w:proofErr w:type="spellEnd"/>
      <w:r w:rsidRPr="00474012">
        <w:rPr>
          <w:rFonts w:asciiTheme="minorHAnsi" w:hAnsiTheme="minorHAnsi" w:cstheme="minorHAnsi"/>
          <w:color w:val="000000"/>
          <w:highlight w:val="white"/>
        </w:rPr>
        <w:t xml:space="preserve">, S. (2018). Gobierno territorial autónomo de la nación </w:t>
      </w:r>
      <w:proofErr w:type="spellStart"/>
      <w:r w:rsidRPr="00474012">
        <w:rPr>
          <w:rFonts w:asciiTheme="minorHAnsi" w:hAnsiTheme="minorHAnsi" w:cstheme="minorHAnsi"/>
          <w:color w:val="000000"/>
          <w:highlight w:val="white"/>
        </w:rPr>
        <w:t>Wampis</w:t>
      </w:r>
      <w:proofErr w:type="spellEnd"/>
      <w:r w:rsidRPr="00474012">
        <w:rPr>
          <w:rFonts w:asciiTheme="minorHAnsi" w:hAnsiTheme="minorHAnsi" w:cstheme="minorHAnsi"/>
          <w:color w:val="000000"/>
          <w:highlight w:val="white"/>
        </w:rPr>
        <w:t xml:space="preserve">: Recuperando la autonomía sociohistórica, construcción del futuro común. En Alberto </w:t>
      </w:r>
      <w:proofErr w:type="spellStart"/>
      <w:r w:rsidRPr="00474012">
        <w:rPr>
          <w:rFonts w:asciiTheme="minorHAnsi" w:hAnsiTheme="minorHAnsi" w:cstheme="minorHAnsi"/>
          <w:color w:val="000000"/>
          <w:highlight w:val="white"/>
        </w:rPr>
        <w:t>Chirif</w:t>
      </w:r>
      <w:proofErr w:type="spellEnd"/>
      <w:r w:rsidRPr="00474012">
        <w:rPr>
          <w:rFonts w:asciiTheme="minorHAnsi" w:hAnsiTheme="minorHAnsi" w:cstheme="minorHAnsi"/>
          <w:color w:val="000000"/>
          <w:highlight w:val="white"/>
        </w:rPr>
        <w:t xml:space="preserve"> (Ed.), </w:t>
      </w:r>
      <w:r w:rsidRPr="00474012">
        <w:rPr>
          <w:rFonts w:asciiTheme="minorHAnsi" w:hAnsiTheme="minorHAnsi" w:cstheme="minorHAnsi"/>
          <w:i/>
          <w:color w:val="000000"/>
          <w:highlight w:val="white"/>
        </w:rPr>
        <w:t>Deforestación en Tiempos de Cambio Climático</w:t>
      </w:r>
      <w:r w:rsidRPr="00474012">
        <w:rPr>
          <w:rFonts w:asciiTheme="minorHAnsi" w:hAnsiTheme="minorHAnsi" w:cstheme="minorHAnsi"/>
          <w:color w:val="000000"/>
          <w:highlight w:val="white"/>
        </w:rPr>
        <w:t xml:space="preserve"> (pp. 83–92). IWGIA. </w:t>
      </w:r>
      <w:hyperlink r:id="rId193">
        <w:r w:rsidRPr="00474012">
          <w:rPr>
            <w:rFonts w:asciiTheme="minorHAnsi" w:hAnsiTheme="minorHAnsi" w:cstheme="minorHAnsi"/>
            <w:color w:val="000000"/>
            <w:highlight w:val="white"/>
            <w:u w:val="single"/>
          </w:rPr>
          <w:t>https://www.iwgia.org/images/documentos/deforestacin.pdf</w:t>
        </w:r>
      </w:hyperlink>
    </w:p>
    <w:p w14:paraId="67874E4F"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lang w:val="en-US"/>
        </w:rPr>
      </w:pPr>
      <w:proofErr w:type="spellStart"/>
      <w:r w:rsidRPr="00474012">
        <w:rPr>
          <w:rFonts w:asciiTheme="minorHAnsi" w:hAnsiTheme="minorHAnsi" w:cstheme="minorHAnsi"/>
          <w:color w:val="000000"/>
          <w:highlight w:val="white"/>
          <w:lang w:val="en-US"/>
        </w:rPr>
        <w:t>Notess</w:t>
      </w:r>
      <w:proofErr w:type="spellEnd"/>
      <w:r w:rsidRPr="00474012">
        <w:rPr>
          <w:rFonts w:asciiTheme="minorHAnsi" w:hAnsiTheme="minorHAnsi" w:cstheme="minorHAnsi"/>
          <w:color w:val="000000"/>
          <w:highlight w:val="white"/>
          <w:lang w:val="en-US"/>
        </w:rPr>
        <w:t xml:space="preserve">, L., Veit, P., Monterroso, I., </w:t>
      </w:r>
      <w:proofErr w:type="spellStart"/>
      <w:r w:rsidRPr="00474012">
        <w:rPr>
          <w:rFonts w:asciiTheme="minorHAnsi" w:hAnsiTheme="minorHAnsi" w:cstheme="minorHAnsi"/>
          <w:color w:val="000000"/>
          <w:highlight w:val="white"/>
          <w:lang w:val="en-US"/>
        </w:rPr>
        <w:t>Andiko</w:t>
      </w:r>
      <w:proofErr w:type="spellEnd"/>
      <w:r w:rsidRPr="00474012">
        <w:rPr>
          <w:rFonts w:asciiTheme="minorHAnsi" w:hAnsiTheme="minorHAnsi" w:cstheme="minorHAnsi"/>
          <w:color w:val="000000"/>
          <w:highlight w:val="white"/>
          <w:lang w:val="en-US"/>
        </w:rPr>
        <w:t xml:space="preserve">, </w:t>
      </w:r>
      <w:proofErr w:type="spellStart"/>
      <w:r w:rsidRPr="00474012">
        <w:rPr>
          <w:rFonts w:asciiTheme="minorHAnsi" w:hAnsiTheme="minorHAnsi" w:cstheme="minorHAnsi"/>
          <w:color w:val="000000"/>
          <w:highlight w:val="white"/>
          <w:lang w:val="en-US"/>
        </w:rPr>
        <w:t>Sulle</w:t>
      </w:r>
      <w:proofErr w:type="spellEnd"/>
      <w:r w:rsidRPr="00474012">
        <w:rPr>
          <w:rFonts w:asciiTheme="minorHAnsi" w:hAnsiTheme="minorHAnsi" w:cstheme="minorHAnsi"/>
          <w:color w:val="000000"/>
          <w:highlight w:val="white"/>
          <w:lang w:val="en-US"/>
        </w:rPr>
        <w:t xml:space="preserve">, E., Larson, A., </w:t>
      </w:r>
      <w:proofErr w:type="spellStart"/>
      <w:r w:rsidRPr="00474012">
        <w:rPr>
          <w:rFonts w:asciiTheme="minorHAnsi" w:hAnsiTheme="minorHAnsi" w:cstheme="minorHAnsi"/>
          <w:color w:val="000000"/>
          <w:highlight w:val="white"/>
          <w:lang w:val="en-US"/>
        </w:rPr>
        <w:t>Gindroz</w:t>
      </w:r>
      <w:proofErr w:type="spellEnd"/>
      <w:r w:rsidRPr="00474012">
        <w:rPr>
          <w:rFonts w:asciiTheme="minorHAnsi" w:hAnsiTheme="minorHAnsi" w:cstheme="minorHAnsi"/>
          <w:color w:val="000000"/>
          <w:highlight w:val="white"/>
          <w:lang w:val="en-US"/>
        </w:rPr>
        <w:t xml:space="preserve">, A. S., </w:t>
      </w:r>
      <w:proofErr w:type="spellStart"/>
      <w:r w:rsidRPr="00474012">
        <w:rPr>
          <w:rFonts w:asciiTheme="minorHAnsi" w:hAnsiTheme="minorHAnsi" w:cstheme="minorHAnsi"/>
          <w:color w:val="000000"/>
          <w:highlight w:val="white"/>
          <w:lang w:val="en-US"/>
        </w:rPr>
        <w:t>Quaedvlieg</w:t>
      </w:r>
      <w:proofErr w:type="spellEnd"/>
      <w:r w:rsidRPr="00474012">
        <w:rPr>
          <w:rFonts w:asciiTheme="minorHAnsi" w:hAnsiTheme="minorHAnsi" w:cstheme="minorHAnsi"/>
          <w:color w:val="000000"/>
          <w:highlight w:val="white"/>
          <w:lang w:val="en-US"/>
        </w:rPr>
        <w:t>, J. &amp; Williams, A. (2018). </w:t>
      </w:r>
      <w:r w:rsidRPr="00474012">
        <w:rPr>
          <w:rFonts w:asciiTheme="minorHAnsi" w:hAnsiTheme="minorHAnsi" w:cstheme="minorHAnsi"/>
          <w:i/>
          <w:color w:val="000000"/>
          <w:highlight w:val="white"/>
          <w:lang w:val="en-US"/>
        </w:rPr>
        <w:t>THE SCRAMBLE FOR LAND RIGHTS: Reducing Inequity between Communities and Companies</w:t>
      </w:r>
      <w:r w:rsidRPr="00474012">
        <w:rPr>
          <w:rFonts w:asciiTheme="minorHAnsi" w:hAnsiTheme="minorHAnsi" w:cstheme="minorHAnsi"/>
          <w:color w:val="000000"/>
          <w:highlight w:val="white"/>
          <w:lang w:val="en-US"/>
        </w:rPr>
        <w:t xml:space="preserve">. World Resources Institute. </w:t>
      </w:r>
      <w:hyperlink r:id="rId194">
        <w:r w:rsidRPr="00474012">
          <w:rPr>
            <w:rFonts w:asciiTheme="minorHAnsi" w:hAnsiTheme="minorHAnsi" w:cstheme="minorHAnsi"/>
            <w:color w:val="000000"/>
            <w:highlight w:val="white"/>
            <w:u w:val="single"/>
            <w:lang w:val="en-US"/>
          </w:rPr>
          <w:t>https://www.wri.org/research/scramble-land-rights</w:t>
        </w:r>
      </w:hyperlink>
      <w:r w:rsidRPr="00474012">
        <w:rPr>
          <w:rFonts w:asciiTheme="minorHAnsi" w:hAnsiTheme="minorHAnsi" w:cstheme="minorHAnsi"/>
        </w:rPr>
        <w:fldChar w:fldCharType="begin"/>
      </w:r>
      <w:r w:rsidRPr="00474012">
        <w:rPr>
          <w:rFonts w:asciiTheme="minorHAnsi" w:hAnsiTheme="minorHAnsi" w:cstheme="minorHAnsi"/>
          <w:lang w:val="en-US"/>
        </w:rPr>
        <w:instrText xml:space="preserve"> HYPERLINK "https://www.wri.org/research/scramble-land-rights" </w:instrText>
      </w:r>
      <w:r w:rsidRPr="00474012">
        <w:rPr>
          <w:rFonts w:asciiTheme="minorHAnsi" w:hAnsiTheme="minorHAnsi" w:cstheme="minorHAnsi"/>
        </w:rPr>
      </w:r>
      <w:r w:rsidRPr="00474012">
        <w:rPr>
          <w:rFonts w:asciiTheme="minorHAnsi" w:hAnsiTheme="minorHAnsi" w:cstheme="minorHAnsi"/>
        </w:rPr>
        <w:fldChar w:fldCharType="separate"/>
      </w:r>
    </w:p>
    <w:p w14:paraId="4CD40A22" w14:textId="77777777" w:rsidR="00A66A6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rPr>
        <w:fldChar w:fldCharType="end"/>
      </w:r>
      <w:r w:rsidRPr="00E967BC">
        <w:t xml:space="preserve"> </w:t>
      </w:r>
      <w:r w:rsidRPr="00BA7C0C">
        <w:rPr>
          <w:rFonts w:asciiTheme="minorHAnsi" w:hAnsiTheme="minorHAnsi" w:cstheme="minorHAnsi"/>
        </w:rPr>
        <w:t>Observatorio de la Violencia Contra las Mujeres y los Integrantes del Grupo Familiar (s/f). Sistema Nacional Especializado de Justicia para la protección y sanción de la violencia contra las mujeres e integrantes del grupo familiar (SNEJ). https://observatorioviolencia.pe/snej/#homesnej</w:t>
      </w:r>
    </w:p>
    <w:p w14:paraId="7D95A798" w14:textId="77777777" w:rsidR="00A66A6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proofErr w:type="spellStart"/>
      <w:r w:rsidRPr="00474012">
        <w:rPr>
          <w:rFonts w:asciiTheme="minorHAnsi" w:hAnsiTheme="minorHAnsi" w:cstheme="minorHAnsi"/>
          <w:color w:val="000000"/>
          <w:highlight w:val="white"/>
        </w:rPr>
        <w:t>Oddo</w:t>
      </w:r>
      <w:proofErr w:type="spellEnd"/>
      <w:r w:rsidRPr="00474012">
        <w:rPr>
          <w:rFonts w:asciiTheme="minorHAnsi" w:hAnsiTheme="minorHAnsi" w:cstheme="minorHAnsi"/>
          <w:color w:val="000000"/>
          <w:highlight w:val="white"/>
        </w:rPr>
        <w:t xml:space="preserve">, D., &amp; Vega, I. (2020). Imaginando y Construyendo Naciones en la Amazonía peruana: Territorios integrales y gobiernos autónomos de los pueblos </w:t>
      </w:r>
      <w:proofErr w:type="spellStart"/>
      <w:r w:rsidRPr="00474012">
        <w:rPr>
          <w:rFonts w:asciiTheme="minorHAnsi" w:hAnsiTheme="minorHAnsi" w:cstheme="minorHAnsi"/>
          <w:color w:val="000000"/>
          <w:highlight w:val="white"/>
        </w:rPr>
        <w:t>Wampis</w:t>
      </w:r>
      <w:proofErr w:type="spellEnd"/>
      <w:r w:rsidRPr="00474012">
        <w:rPr>
          <w:rFonts w:asciiTheme="minorHAnsi" w:hAnsiTheme="minorHAnsi" w:cstheme="minorHAnsi"/>
          <w:color w:val="000000"/>
          <w:highlight w:val="white"/>
        </w:rPr>
        <w:t xml:space="preserve">, </w:t>
      </w:r>
      <w:proofErr w:type="spellStart"/>
      <w:r w:rsidRPr="00474012">
        <w:rPr>
          <w:rFonts w:asciiTheme="minorHAnsi" w:hAnsiTheme="minorHAnsi" w:cstheme="minorHAnsi"/>
          <w:color w:val="000000"/>
          <w:highlight w:val="white"/>
        </w:rPr>
        <w:t>Awajun</w:t>
      </w:r>
      <w:proofErr w:type="spellEnd"/>
      <w:r w:rsidRPr="00474012">
        <w:rPr>
          <w:rFonts w:asciiTheme="minorHAnsi" w:hAnsiTheme="minorHAnsi" w:cstheme="minorHAnsi"/>
          <w:color w:val="000000"/>
          <w:highlight w:val="white"/>
        </w:rPr>
        <w:t xml:space="preserve"> y Achuar. </w:t>
      </w:r>
      <w:r w:rsidRPr="00474012">
        <w:rPr>
          <w:rFonts w:asciiTheme="minorHAnsi" w:hAnsiTheme="minorHAnsi" w:cstheme="minorHAnsi"/>
          <w:i/>
          <w:color w:val="000000"/>
          <w:highlight w:val="white"/>
        </w:rPr>
        <w:t>Amazonía Peruana,</w:t>
      </w:r>
      <w:r w:rsidRPr="00474012">
        <w:rPr>
          <w:rFonts w:asciiTheme="minorHAnsi" w:hAnsiTheme="minorHAnsi" w:cstheme="minorHAnsi"/>
          <w:color w:val="000000"/>
          <w:highlight w:val="white"/>
        </w:rPr>
        <w:t> </w:t>
      </w:r>
      <w:r w:rsidRPr="00474012">
        <w:rPr>
          <w:rFonts w:asciiTheme="minorHAnsi" w:hAnsiTheme="minorHAnsi" w:cstheme="minorHAnsi"/>
          <w:i/>
          <w:color w:val="000000"/>
          <w:highlight w:val="white"/>
        </w:rPr>
        <w:t>N°33</w:t>
      </w:r>
      <w:r w:rsidRPr="00474012">
        <w:rPr>
          <w:rFonts w:asciiTheme="minorHAnsi" w:hAnsiTheme="minorHAnsi" w:cstheme="minorHAnsi"/>
          <w:color w:val="000000"/>
          <w:highlight w:val="white"/>
        </w:rPr>
        <w:t xml:space="preserve">, 59–86. </w:t>
      </w:r>
      <w:hyperlink r:id="rId195">
        <w:r w:rsidRPr="00474012">
          <w:rPr>
            <w:rFonts w:asciiTheme="minorHAnsi" w:hAnsiTheme="minorHAnsi" w:cstheme="minorHAnsi"/>
            <w:color w:val="000000"/>
            <w:highlight w:val="white"/>
            <w:u w:val="single"/>
          </w:rPr>
          <w:t>https://www.caaap.org.pe/RevistaAmazonia/AmazoniaPeruanaN33/ICNI.IV.DO.59-86.pdf</w:t>
        </w:r>
      </w:hyperlink>
    </w:p>
    <w:p w14:paraId="714B6BF9" w14:textId="77777777" w:rsidR="00A66A6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D01041">
        <w:rPr>
          <w:lang w:val="es-419"/>
        </w:rPr>
        <w:t xml:space="preserve">Ojo Público (2022). Monocultivos certificados como sostenibles generan conflictos sociales en Colombia. https://ojo-publico.com/3444/fsc-colombia-plantaciones-certificadas-generan-conflictos </w:t>
      </w:r>
    </w:p>
    <w:p w14:paraId="757A361A" w14:textId="374F6D5E" w:rsidR="00A66A6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lang w:val="es-419"/>
        </w:rPr>
      </w:pPr>
      <w:r>
        <w:rPr>
          <w:rFonts w:asciiTheme="minorHAnsi" w:hAnsiTheme="minorHAnsi" w:cstheme="minorHAnsi"/>
          <w:color w:val="000000"/>
          <w:lang w:val="es-419"/>
        </w:rPr>
        <w:t>ONAMIAP (2015)</w:t>
      </w:r>
      <w:r w:rsidRPr="00BB1D47">
        <w:rPr>
          <w:rFonts w:asciiTheme="minorHAnsi" w:hAnsiTheme="minorHAnsi" w:cstheme="minorHAnsi"/>
          <w:color w:val="000000"/>
          <w:lang w:val="es-419"/>
        </w:rPr>
        <w:t xml:space="preserve"> Seguridad alimentaria con participación de los pueblos y las mujeres indígenas. </w:t>
      </w:r>
      <w:hyperlink r:id="rId196" w:history="1">
        <w:r w:rsidR="00031B4E" w:rsidRPr="00321D33">
          <w:rPr>
            <w:rStyle w:val="Hipervnculo"/>
            <w:rFonts w:asciiTheme="minorHAnsi" w:hAnsiTheme="minorHAnsi" w:cstheme="minorHAnsi"/>
            <w:lang w:val="es-419"/>
          </w:rPr>
          <w:t>https://onamiap.org/2015/11/seguridad-alimentaria-con-participacion-de-los-pueblos-y-las-mujeres-indigenas/</w:t>
        </w:r>
      </w:hyperlink>
    </w:p>
    <w:p w14:paraId="4BA439CA" w14:textId="1FCBCCB1" w:rsidR="00072C70" w:rsidRPr="00072C70" w:rsidRDefault="00072C70"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lang w:val="es-419"/>
        </w:rPr>
      </w:pPr>
      <w:r w:rsidRPr="00072C70">
        <w:rPr>
          <w:rFonts w:asciiTheme="minorHAnsi" w:hAnsiTheme="minorHAnsi" w:cstheme="minorHAnsi"/>
          <w:color w:val="000000"/>
          <w:lang w:val="es-419"/>
        </w:rPr>
        <w:t xml:space="preserve">Organización de las Naciones Unidas. </w:t>
      </w:r>
      <w:r w:rsidR="00BC0F97">
        <w:rPr>
          <w:rFonts w:asciiTheme="minorHAnsi" w:hAnsiTheme="minorHAnsi" w:cstheme="minorHAnsi"/>
          <w:color w:val="000000"/>
          <w:lang w:val="es-419"/>
        </w:rPr>
        <w:t xml:space="preserve">(2009). </w:t>
      </w:r>
      <w:r w:rsidRPr="00072C70">
        <w:rPr>
          <w:rFonts w:asciiTheme="minorHAnsi" w:hAnsiTheme="minorHAnsi" w:cstheme="minorHAnsi"/>
          <w:color w:val="000000"/>
          <w:lang w:val="es-419"/>
        </w:rPr>
        <w:t>15 de julio de 2009. Informe del Relator Especial sobre la</w:t>
      </w:r>
      <w:r>
        <w:rPr>
          <w:rFonts w:asciiTheme="minorHAnsi" w:hAnsiTheme="minorHAnsi" w:cstheme="minorHAnsi"/>
          <w:color w:val="000000"/>
          <w:lang w:val="es-419"/>
        </w:rPr>
        <w:t xml:space="preserve"> </w:t>
      </w:r>
      <w:r w:rsidRPr="00072C70">
        <w:rPr>
          <w:rFonts w:asciiTheme="minorHAnsi" w:hAnsiTheme="minorHAnsi" w:cstheme="minorHAnsi"/>
          <w:color w:val="000000"/>
          <w:lang w:val="es-419"/>
        </w:rPr>
        <w:t>situación de los derechos humanos y las libertades fundamentales de los indígenas. Doc.</w:t>
      </w:r>
      <w:r>
        <w:rPr>
          <w:rFonts w:asciiTheme="minorHAnsi" w:hAnsiTheme="minorHAnsi" w:cstheme="minorHAnsi"/>
          <w:color w:val="000000"/>
          <w:lang w:val="es-419"/>
        </w:rPr>
        <w:t xml:space="preserve"> </w:t>
      </w:r>
      <w:r w:rsidRPr="00072C70">
        <w:rPr>
          <w:rFonts w:asciiTheme="minorHAnsi" w:hAnsiTheme="minorHAnsi" w:cstheme="minorHAnsi"/>
          <w:color w:val="000000"/>
          <w:lang w:val="es-419"/>
        </w:rPr>
        <w:t>A/HRC/12/34.</w:t>
      </w:r>
    </w:p>
    <w:p w14:paraId="7D238889" w14:textId="078D1151" w:rsidR="00072C70" w:rsidRDefault="00072C70"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lang w:val="es-419"/>
        </w:rPr>
      </w:pPr>
      <w:r w:rsidRPr="00072C70">
        <w:rPr>
          <w:rFonts w:asciiTheme="minorHAnsi" w:hAnsiTheme="minorHAnsi" w:cstheme="minorHAnsi"/>
          <w:color w:val="000000"/>
          <w:lang w:val="es-419"/>
        </w:rPr>
        <w:t xml:space="preserve">Organización de las Naciones Unidas. </w:t>
      </w:r>
      <w:r w:rsidR="00BC0F97">
        <w:rPr>
          <w:rFonts w:asciiTheme="minorHAnsi" w:hAnsiTheme="minorHAnsi" w:cstheme="minorHAnsi"/>
          <w:color w:val="000000"/>
          <w:lang w:val="es-419"/>
        </w:rPr>
        <w:t xml:space="preserve">(2013). </w:t>
      </w:r>
      <w:r w:rsidRPr="00072C70">
        <w:rPr>
          <w:rFonts w:asciiTheme="minorHAnsi" w:hAnsiTheme="minorHAnsi" w:cstheme="minorHAnsi"/>
          <w:color w:val="000000"/>
          <w:lang w:val="es-419"/>
        </w:rPr>
        <w:t>1 de julio de 2013. Informe del Relator Especial sobre los</w:t>
      </w:r>
      <w:r>
        <w:rPr>
          <w:rFonts w:asciiTheme="minorHAnsi" w:hAnsiTheme="minorHAnsi" w:cstheme="minorHAnsi"/>
          <w:color w:val="000000"/>
          <w:lang w:val="es-419"/>
        </w:rPr>
        <w:t xml:space="preserve"> </w:t>
      </w:r>
      <w:r w:rsidRPr="00072C70">
        <w:rPr>
          <w:rFonts w:asciiTheme="minorHAnsi" w:hAnsiTheme="minorHAnsi" w:cstheme="minorHAnsi"/>
          <w:color w:val="000000"/>
          <w:lang w:val="es-419"/>
        </w:rPr>
        <w:t>derechos de los pueblos indígenas. Las industrias extractivas y los pueblos indígenas. Doc.</w:t>
      </w:r>
      <w:r>
        <w:rPr>
          <w:rFonts w:asciiTheme="minorHAnsi" w:hAnsiTheme="minorHAnsi" w:cstheme="minorHAnsi"/>
          <w:color w:val="000000"/>
          <w:lang w:val="es-419"/>
        </w:rPr>
        <w:t xml:space="preserve"> </w:t>
      </w:r>
      <w:r w:rsidRPr="00072C70">
        <w:rPr>
          <w:rFonts w:asciiTheme="minorHAnsi" w:hAnsiTheme="minorHAnsi" w:cstheme="minorHAnsi"/>
          <w:color w:val="000000"/>
          <w:lang w:val="es-419"/>
        </w:rPr>
        <w:t>A/HRC/24/41.</w:t>
      </w:r>
    </w:p>
    <w:p w14:paraId="49DE0596" w14:textId="63365167" w:rsidR="00AD13A7" w:rsidRPr="00AD13A7" w:rsidRDefault="00AD13A7"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lang w:val="es-419"/>
        </w:rPr>
      </w:pPr>
      <w:r w:rsidRPr="00072C70">
        <w:rPr>
          <w:rFonts w:asciiTheme="minorHAnsi" w:hAnsiTheme="minorHAnsi" w:cstheme="minorHAnsi"/>
          <w:color w:val="000000"/>
          <w:lang w:val="es-419"/>
        </w:rPr>
        <w:t xml:space="preserve">Organización de las Naciones Unidas. </w:t>
      </w:r>
      <w:r>
        <w:rPr>
          <w:rFonts w:asciiTheme="minorHAnsi" w:hAnsiTheme="minorHAnsi" w:cstheme="minorHAnsi"/>
          <w:color w:val="000000"/>
          <w:lang w:val="es-419"/>
        </w:rPr>
        <w:t>(2013)</w:t>
      </w:r>
      <w:r w:rsidRPr="00072C70">
        <w:rPr>
          <w:rFonts w:asciiTheme="minorHAnsi" w:hAnsiTheme="minorHAnsi" w:cstheme="minorHAnsi"/>
          <w:color w:val="000000"/>
          <w:lang w:val="es-419"/>
        </w:rPr>
        <w:t xml:space="preserve">. </w:t>
      </w:r>
      <w:r>
        <w:rPr>
          <w:rFonts w:asciiTheme="minorHAnsi" w:hAnsiTheme="minorHAnsi" w:cstheme="minorHAnsi"/>
          <w:color w:val="000000"/>
          <w:lang w:val="es-419"/>
        </w:rPr>
        <w:t xml:space="preserve">Oficina del Alto Comisionado. </w:t>
      </w:r>
      <w:r w:rsidRPr="00AD13A7">
        <w:rPr>
          <w:rFonts w:asciiTheme="minorHAnsi" w:hAnsiTheme="minorHAnsi" w:cstheme="minorHAnsi"/>
          <w:color w:val="000000"/>
          <w:lang w:val="es-419"/>
        </w:rPr>
        <w:t>L</w:t>
      </w:r>
      <w:r w:rsidR="00A3539D">
        <w:rPr>
          <w:rFonts w:asciiTheme="minorHAnsi" w:hAnsiTheme="minorHAnsi" w:cstheme="minorHAnsi"/>
          <w:color w:val="000000"/>
          <w:lang w:val="es-419"/>
        </w:rPr>
        <w:t>os pueblos indígenas y el Sistema de Derechos Humanos de las Naciones U</w:t>
      </w:r>
      <w:r w:rsidRPr="00AD13A7">
        <w:rPr>
          <w:rFonts w:asciiTheme="minorHAnsi" w:hAnsiTheme="minorHAnsi" w:cstheme="minorHAnsi"/>
          <w:color w:val="000000"/>
          <w:lang w:val="es-419"/>
        </w:rPr>
        <w:t>nidas</w:t>
      </w:r>
      <w:r w:rsidRPr="00072C70">
        <w:rPr>
          <w:rFonts w:asciiTheme="minorHAnsi" w:hAnsiTheme="minorHAnsi" w:cstheme="minorHAnsi"/>
          <w:color w:val="000000"/>
          <w:lang w:val="es-419"/>
        </w:rPr>
        <w:t>.</w:t>
      </w:r>
      <w:r>
        <w:rPr>
          <w:rFonts w:asciiTheme="minorHAnsi" w:hAnsiTheme="minorHAnsi" w:cstheme="minorHAnsi"/>
          <w:color w:val="000000"/>
          <w:lang w:val="es-419"/>
        </w:rPr>
        <w:t xml:space="preserve"> </w:t>
      </w:r>
      <w:r w:rsidRPr="00AD13A7">
        <w:rPr>
          <w:rFonts w:asciiTheme="minorHAnsi" w:hAnsiTheme="minorHAnsi" w:cstheme="minorHAnsi"/>
          <w:color w:val="000000"/>
          <w:lang w:val="es-419"/>
        </w:rPr>
        <w:t xml:space="preserve">Folleto informativo </w:t>
      </w:r>
      <w:proofErr w:type="spellStart"/>
      <w:r w:rsidRPr="00AD13A7">
        <w:rPr>
          <w:rFonts w:asciiTheme="minorHAnsi" w:hAnsiTheme="minorHAnsi" w:cstheme="minorHAnsi"/>
          <w:color w:val="000000"/>
          <w:lang w:val="es-419"/>
        </w:rPr>
        <w:t>Nº</w:t>
      </w:r>
      <w:proofErr w:type="spellEnd"/>
      <w:r w:rsidRPr="00AD13A7">
        <w:rPr>
          <w:rFonts w:asciiTheme="minorHAnsi" w:hAnsiTheme="minorHAnsi" w:cstheme="minorHAnsi"/>
          <w:color w:val="000000"/>
          <w:lang w:val="es-419"/>
        </w:rPr>
        <w:t xml:space="preserve"> 9/Rev.2</w:t>
      </w:r>
    </w:p>
    <w:p w14:paraId="3EB49871" w14:textId="7B79B17E" w:rsidR="00031B4E" w:rsidRPr="00031B4E" w:rsidRDefault="00031B4E"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lang w:val="es-419"/>
        </w:rPr>
      </w:pPr>
      <w:r w:rsidRPr="00031B4E">
        <w:rPr>
          <w:rFonts w:asciiTheme="minorHAnsi" w:hAnsiTheme="minorHAnsi" w:cstheme="minorHAnsi"/>
          <w:color w:val="000000"/>
          <w:lang w:val="es-419"/>
        </w:rPr>
        <w:t>Organización Internacional del Trabajo. 2013. Comprender el Convenio sobre pueblos</w:t>
      </w:r>
      <w:r>
        <w:rPr>
          <w:rFonts w:asciiTheme="minorHAnsi" w:hAnsiTheme="minorHAnsi" w:cstheme="minorHAnsi"/>
          <w:color w:val="000000"/>
          <w:lang w:val="es-419"/>
        </w:rPr>
        <w:t xml:space="preserve"> </w:t>
      </w:r>
      <w:r w:rsidRPr="00031B4E">
        <w:rPr>
          <w:rFonts w:asciiTheme="minorHAnsi" w:hAnsiTheme="minorHAnsi" w:cstheme="minorHAnsi"/>
          <w:color w:val="000000"/>
          <w:lang w:val="es-419"/>
        </w:rPr>
        <w:t>indígenas y tribales, 1989 (núm. 169). Manual para los mandantes tripartitos de la OIT. Oficina</w:t>
      </w:r>
      <w:r>
        <w:rPr>
          <w:rFonts w:asciiTheme="minorHAnsi" w:hAnsiTheme="minorHAnsi" w:cstheme="minorHAnsi"/>
          <w:color w:val="000000"/>
          <w:lang w:val="es-419"/>
        </w:rPr>
        <w:t xml:space="preserve"> </w:t>
      </w:r>
      <w:r w:rsidRPr="00031B4E">
        <w:rPr>
          <w:rFonts w:asciiTheme="minorHAnsi" w:hAnsiTheme="minorHAnsi" w:cstheme="minorHAnsi"/>
          <w:color w:val="000000"/>
          <w:lang w:val="es-419"/>
        </w:rPr>
        <w:t>Internacional del Trabajo, Departamento de Normas Internacionales del Trabajo. Ginebra: OIT.</w:t>
      </w:r>
    </w:p>
    <w:p w14:paraId="6C7A6D04" w14:textId="77777777" w:rsidR="00A66A6F" w:rsidRPr="00045366"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lang w:val="en-US"/>
        </w:rPr>
      </w:pPr>
      <w:r w:rsidRPr="00474012">
        <w:rPr>
          <w:rFonts w:asciiTheme="minorHAnsi" w:hAnsiTheme="minorHAnsi" w:cstheme="minorHAnsi"/>
          <w:color w:val="000000"/>
        </w:rPr>
        <w:t>OXFAM, &amp; Grupo Propuesta Ciudadana. (2009). </w:t>
      </w:r>
      <w:r w:rsidRPr="00474012">
        <w:rPr>
          <w:rFonts w:asciiTheme="minorHAnsi" w:hAnsiTheme="minorHAnsi" w:cstheme="minorHAnsi"/>
          <w:i/>
          <w:color w:val="000000"/>
        </w:rPr>
        <w:t>CAMBIO CLIMÁTICO y PRESUPUESTO PÚBLICO en el PERÚ: Estudio Línea de base sobre políticas públicas y asignación presupuestal en adaptación al cambio climático</w:t>
      </w:r>
      <w:r w:rsidRPr="00474012">
        <w:rPr>
          <w:rFonts w:asciiTheme="minorHAnsi" w:hAnsiTheme="minorHAnsi" w:cstheme="minorHAnsi"/>
          <w:color w:val="000000"/>
        </w:rPr>
        <w:t xml:space="preserve">. </w:t>
      </w:r>
      <w:r w:rsidRPr="00474012">
        <w:rPr>
          <w:rFonts w:asciiTheme="minorHAnsi" w:hAnsiTheme="minorHAnsi" w:cstheme="minorHAnsi"/>
          <w:color w:val="000000"/>
          <w:lang w:val="en-US"/>
        </w:rPr>
        <w:t xml:space="preserve">OXFAM. </w:t>
      </w:r>
      <w:hyperlink r:id="rId197">
        <w:r w:rsidRPr="00045366">
          <w:rPr>
            <w:rFonts w:asciiTheme="minorHAnsi" w:hAnsiTheme="minorHAnsi" w:cstheme="minorHAnsi"/>
            <w:color w:val="000000"/>
            <w:u w:val="single"/>
            <w:lang w:val="en-US"/>
          </w:rPr>
          <w:t>http://propuestaciudadana.org.pe/sites/default/files/publicaciones/archivos/cambio_climatico.pdf</w:t>
        </w:r>
      </w:hyperlink>
      <w:r w:rsidRPr="00474012">
        <w:rPr>
          <w:rFonts w:asciiTheme="minorHAnsi" w:hAnsiTheme="minorHAnsi" w:cstheme="minorHAnsi"/>
        </w:rPr>
        <w:fldChar w:fldCharType="begin"/>
      </w:r>
      <w:r w:rsidRPr="00045366">
        <w:rPr>
          <w:rFonts w:asciiTheme="minorHAnsi" w:hAnsiTheme="minorHAnsi" w:cstheme="minorHAnsi"/>
          <w:lang w:val="en-US"/>
        </w:rPr>
        <w:instrText xml:space="preserve"> HYPERLINK "http://propuestaciudadana.org.pe/sites/default/files/publicaciones/archivos/cambio_climatico.pdf" </w:instrText>
      </w:r>
      <w:r w:rsidRPr="00474012">
        <w:rPr>
          <w:rFonts w:asciiTheme="minorHAnsi" w:hAnsiTheme="minorHAnsi" w:cstheme="minorHAnsi"/>
        </w:rPr>
      </w:r>
      <w:r w:rsidRPr="00474012">
        <w:rPr>
          <w:rFonts w:asciiTheme="minorHAnsi" w:hAnsiTheme="minorHAnsi" w:cstheme="minorHAnsi"/>
        </w:rPr>
        <w:fldChar w:fldCharType="separate"/>
      </w:r>
    </w:p>
    <w:p w14:paraId="2FB5301C" w14:textId="77777777" w:rsidR="00A66A6F" w:rsidRPr="00D01041"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rPr>
        <w:fldChar w:fldCharType="end"/>
      </w:r>
      <w:r w:rsidRPr="00D01041">
        <w:rPr>
          <w:lang w:val="es-419"/>
        </w:rPr>
        <w:t xml:space="preserve">OXFAM (2021). </w:t>
      </w:r>
      <w:r>
        <w:t xml:space="preserve">Agronegocios y Crisis Climática en el Perú monocultivos, deforestación y emisiones de carbono en la Amazonía peruana. </w:t>
      </w:r>
      <w:r w:rsidRPr="00543054">
        <w:t>https://oi-files-cng-v2-prod.s3.eu-west-2.amazonaws.com/peru.oxfam.org/s3fs-public/file_attachments/Agronegocios-y-crisis-clim%C3%A1tica-Per%C3%BA.pdf</w:t>
      </w:r>
    </w:p>
    <w:p w14:paraId="55036D2D" w14:textId="33FE4AC1" w:rsidR="00CA31C9" w:rsidRPr="00045366"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lang w:val="en-US"/>
        </w:rPr>
      </w:pPr>
      <w:r w:rsidRPr="00474012">
        <w:rPr>
          <w:rFonts w:asciiTheme="minorHAnsi" w:hAnsiTheme="minorHAnsi" w:cstheme="minorHAnsi"/>
          <w:color w:val="000000"/>
        </w:rPr>
        <w:t>OXFAM, &amp; Grupo Propuesta Ciudadana. (2009). </w:t>
      </w:r>
      <w:r w:rsidRPr="00474012">
        <w:rPr>
          <w:rFonts w:asciiTheme="minorHAnsi" w:hAnsiTheme="minorHAnsi" w:cstheme="minorHAnsi"/>
          <w:i/>
          <w:color w:val="000000"/>
        </w:rPr>
        <w:t>CAMBIO CLIMÁTICO y PRESUPUESTO PÚBLICO en el PERÚ: Estudio Línea de base sobre políticas públicas y asignación presupuestal en adaptación al cambio climático</w:t>
      </w:r>
      <w:r w:rsidRPr="00474012">
        <w:rPr>
          <w:rFonts w:asciiTheme="minorHAnsi" w:hAnsiTheme="minorHAnsi" w:cstheme="minorHAnsi"/>
          <w:color w:val="000000"/>
        </w:rPr>
        <w:t xml:space="preserve">. </w:t>
      </w:r>
      <w:r w:rsidRPr="00474012">
        <w:rPr>
          <w:rFonts w:asciiTheme="minorHAnsi" w:hAnsiTheme="minorHAnsi" w:cstheme="minorHAnsi"/>
          <w:color w:val="000000"/>
          <w:lang w:val="en-US"/>
        </w:rPr>
        <w:t xml:space="preserve">OXFAM. </w:t>
      </w:r>
      <w:hyperlink r:id="rId198">
        <w:r w:rsidRPr="00045366">
          <w:rPr>
            <w:rFonts w:asciiTheme="minorHAnsi" w:hAnsiTheme="minorHAnsi" w:cstheme="minorHAnsi"/>
            <w:color w:val="000000"/>
            <w:u w:val="single"/>
            <w:lang w:val="en-US"/>
          </w:rPr>
          <w:t>http://propuestaciudadana.org.pe/sites/default/files/publicaciones/archivos/cambio_climatico.pdf</w:t>
        </w:r>
      </w:hyperlink>
    </w:p>
    <w:p w14:paraId="19872C4D" w14:textId="1C6C3FFE" w:rsidR="00CA31C9" w:rsidRPr="00CA31C9" w:rsidRDefault="00CA31C9"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CA31C9">
        <w:rPr>
          <w:rFonts w:asciiTheme="minorHAnsi" w:hAnsiTheme="minorHAnsi" w:cstheme="minorHAnsi"/>
        </w:rPr>
        <w:t xml:space="preserve">Palacios, G. (2019). </w:t>
      </w:r>
      <w:r>
        <w:t>¿Queremos ser madres?: vivencias y significados del embarazo adolescente en la comunidad nativa Nuevo Paraíso, Ucayali</w:t>
      </w:r>
      <w:r>
        <w:rPr>
          <w:rFonts w:asciiTheme="minorHAnsi" w:hAnsiTheme="minorHAnsi" w:cstheme="minorHAnsi"/>
        </w:rPr>
        <w:t xml:space="preserve">. Tesis de licenciatura. PUCP. </w:t>
      </w:r>
      <w:hyperlink r:id="rId199" w:history="1">
        <w:r w:rsidRPr="00174D60">
          <w:rPr>
            <w:rStyle w:val="Hipervnculo"/>
            <w:rFonts w:asciiTheme="minorHAnsi" w:hAnsiTheme="minorHAnsi" w:cstheme="minorHAnsi"/>
          </w:rPr>
          <w:t>https://tesis.pucp.edu.pe/repositorio/handle/20.500.12404/13878</w:t>
        </w:r>
      </w:hyperlink>
      <w:r>
        <w:rPr>
          <w:rFonts w:asciiTheme="minorHAnsi" w:hAnsiTheme="minorHAnsi" w:cstheme="minorHAnsi"/>
        </w:rPr>
        <w:t xml:space="preserve"> </w:t>
      </w:r>
    </w:p>
    <w:p w14:paraId="7F802A5D" w14:textId="781A06E3" w:rsidR="00A66A6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BB1D47">
        <w:rPr>
          <w:rFonts w:asciiTheme="minorHAnsi" w:hAnsiTheme="minorHAnsi" w:cstheme="minorHAnsi"/>
        </w:rPr>
        <w:t xml:space="preserve">Pardo, C. M., Pablo, J., &amp; </w:t>
      </w:r>
      <w:proofErr w:type="spellStart"/>
      <w:r w:rsidRPr="00BB1D47">
        <w:rPr>
          <w:rFonts w:asciiTheme="minorHAnsi" w:hAnsiTheme="minorHAnsi" w:cstheme="minorHAnsi"/>
        </w:rPr>
        <w:t>Boero</w:t>
      </w:r>
      <w:proofErr w:type="spellEnd"/>
      <w:r w:rsidRPr="00BB1D47">
        <w:rPr>
          <w:rFonts w:asciiTheme="minorHAnsi" w:hAnsiTheme="minorHAnsi" w:cstheme="minorHAnsi"/>
        </w:rPr>
        <w:t>, C. (s/f). Material de apoyo para la sensibilización en salud intercultural. Unfpa.org. Recuperado el 14 de julio de 2023, de https://peru.unfpa.org/sites/default/files/pub-pdf/Folleto%20SALUD%20INTERCULTURAL%20FINAL.pdf</w:t>
      </w:r>
    </w:p>
    <w:p w14:paraId="72E63BE0"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rPr>
        <w:t xml:space="preserve">Paredes M. (2015) </w:t>
      </w:r>
      <w:r w:rsidRPr="00474012">
        <w:rPr>
          <w:rFonts w:asciiTheme="minorHAnsi" w:hAnsiTheme="minorHAnsi" w:cstheme="minorHAnsi"/>
          <w:i/>
          <w:color w:val="000000"/>
        </w:rPr>
        <w:t xml:space="preserve">Representación política indígena. Un análisis comparativo subnacional. </w:t>
      </w:r>
      <w:r w:rsidRPr="00474012">
        <w:rPr>
          <w:rFonts w:asciiTheme="minorHAnsi" w:hAnsiTheme="minorHAnsi" w:cstheme="minorHAnsi"/>
          <w:color w:val="000000"/>
        </w:rPr>
        <w:t xml:space="preserve">Fondo editorial JNE. </w:t>
      </w:r>
      <w:hyperlink r:id="rId200">
        <w:r w:rsidRPr="00474012">
          <w:rPr>
            <w:rFonts w:asciiTheme="minorHAnsi" w:hAnsiTheme="minorHAnsi" w:cstheme="minorHAnsi"/>
            <w:color w:val="0563C1"/>
            <w:u w:val="single"/>
          </w:rPr>
          <w:t>https://observaigualdad.jne.gob.pe/documentos/recursos/libros/4-Representaci%C3%B3n%20pol%C3%ADtica%20ind%C3%ADgena_Maritza%20Paredes.pdf</w:t>
        </w:r>
      </w:hyperlink>
    </w:p>
    <w:p w14:paraId="5764E666" w14:textId="7DBA83ED" w:rsidR="0052256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Pr>
          <w:rFonts w:asciiTheme="minorHAnsi" w:hAnsiTheme="minorHAnsi" w:cstheme="minorHAnsi"/>
          <w:color w:val="000000"/>
        </w:rPr>
        <w:t xml:space="preserve"> </w:t>
      </w:r>
      <w:proofErr w:type="spellStart"/>
      <w:r w:rsidRPr="00BB1D47">
        <w:rPr>
          <w:rFonts w:asciiTheme="minorHAnsi" w:hAnsiTheme="minorHAnsi" w:cstheme="minorHAnsi"/>
          <w:color w:val="000000"/>
        </w:rPr>
        <w:t>Peru</w:t>
      </w:r>
      <w:proofErr w:type="spellEnd"/>
      <w:r w:rsidRPr="00BB1D47">
        <w:rPr>
          <w:rFonts w:asciiTheme="minorHAnsi" w:hAnsiTheme="minorHAnsi" w:cstheme="minorHAnsi"/>
          <w:color w:val="000000"/>
        </w:rPr>
        <w:t xml:space="preserve">, C. [@CanalCeplan]. (2017, julio 20). Perú: Exposición de avances en la implementación de ODS en el Foro Político de Alto Nivel - ONU. </w:t>
      </w:r>
      <w:proofErr w:type="spellStart"/>
      <w:r w:rsidRPr="00BB1D47">
        <w:rPr>
          <w:rFonts w:asciiTheme="minorHAnsi" w:hAnsiTheme="minorHAnsi" w:cstheme="minorHAnsi"/>
          <w:color w:val="000000"/>
        </w:rPr>
        <w:t>Youtube</w:t>
      </w:r>
      <w:proofErr w:type="spellEnd"/>
      <w:r w:rsidRPr="00BB1D47">
        <w:rPr>
          <w:rFonts w:asciiTheme="minorHAnsi" w:hAnsiTheme="minorHAnsi" w:cstheme="minorHAnsi"/>
          <w:color w:val="000000"/>
        </w:rPr>
        <w:t xml:space="preserve">. </w:t>
      </w:r>
      <w:hyperlink r:id="rId201" w:history="1">
        <w:r w:rsidR="0052256F" w:rsidRPr="00174D60">
          <w:rPr>
            <w:rStyle w:val="Hipervnculo"/>
            <w:rFonts w:asciiTheme="minorHAnsi" w:hAnsiTheme="minorHAnsi" w:cstheme="minorHAnsi"/>
          </w:rPr>
          <w:t>https://www.youtube.com/watch?v=oAegdV8_7iw</w:t>
        </w:r>
      </w:hyperlink>
      <w:r>
        <w:rPr>
          <w:rFonts w:asciiTheme="minorHAnsi" w:hAnsiTheme="minorHAnsi" w:cstheme="minorHAnsi"/>
          <w:color w:val="000000"/>
        </w:rPr>
        <w:t xml:space="preserve"> </w:t>
      </w:r>
    </w:p>
    <w:p w14:paraId="196D0F4C" w14:textId="77777777" w:rsidR="0052256F" w:rsidRDefault="005225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Pr>
          <w:rFonts w:asciiTheme="minorHAnsi" w:hAnsiTheme="minorHAnsi" w:cstheme="minorHAnsi"/>
          <w:color w:val="000000"/>
        </w:rPr>
        <w:t xml:space="preserve">Pelletier, P. (2014). La discriminación estructural en la evolución jurisprudencial de la Corte Interamericana de Derechos Humanos. Revista IIDH, vol. 60. </w:t>
      </w:r>
      <w:hyperlink r:id="rId202" w:history="1">
        <w:r w:rsidRPr="00174D60">
          <w:rPr>
            <w:rStyle w:val="Hipervnculo"/>
            <w:rFonts w:asciiTheme="minorHAnsi" w:hAnsiTheme="minorHAnsi" w:cstheme="minorHAnsi"/>
          </w:rPr>
          <w:t>https://www.corteidh.or.cr/tablas/r34025.pdf</w:t>
        </w:r>
      </w:hyperlink>
      <w:r>
        <w:rPr>
          <w:rFonts w:asciiTheme="minorHAnsi" w:hAnsiTheme="minorHAnsi" w:cstheme="minorHAnsi"/>
          <w:color w:val="000000"/>
        </w:rPr>
        <w:t xml:space="preserve"> </w:t>
      </w:r>
    </w:p>
    <w:p w14:paraId="188E0F09" w14:textId="0644D35B" w:rsidR="00A66A6F" w:rsidRPr="0052256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52256F">
        <w:rPr>
          <w:rFonts w:asciiTheme="minorHAnsi" w:hAnsiTheme="minorHAnsi" w:cstheme="minorHAnsi"/>
          <w:color w:val="000000"/>
        </w:rPr>
        <w:t>Peña, A. (s/f). Justicia Intercultural en el Perú. https://intercambio.pe/justicia-intercultural-en-el-peru/?print=print</w:t>
      </w:r>
    </w:p>
    <w:p w14:paraId="1CE38212"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474012">
        <w:rPr>
          <w:rFonts w:asciiTheme="minorHAnsi" w:hAnsiTheme="minorHAnsi" w:cstheme="minorHAnsi"/>
          <w:color w:val="000000"/>
        </w:rPr>
        <w:t xml:space="preserve">Peña, X., &amp; Uribe, C. (2013). Economía del cuidado: valoración y </w:t>
      </w:r>
      <w:proofErr w:type="spellStart"/>
      <w:r w:rsidRPr="00474012">
        <w:rPr>
          <w:rFonts w:asciiTheme="minorHAnsi" w:hAnsiTheme="minorHAnsi" w:cstheme="minorHAnsi"/>
          <w:color w:val="000000"/>
        </w:rPr>
        <w:t>visibilización</w:t>
      </w:r>
      <w:proofErr w:type="spellEnd"/>
      <w:r w:rsidRPr="00474012">
        <w:rPr>
          <w:rFonts w:asciiTheme="minorHAnsi" w:hAnsiTheme="minorHAnsi" w:cstheme="minorHAnsi"/>
          <w:color w:val="000000"/>
        </w:rPr>
        <w:t xml:space="preserve"> del trabajo no remunerado.</w:t>
      </w:r>
    </w:p>
    <w:p w14:paraId="5F01B00C" w14:textId="77777777" w:rsidR="00A66A6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proofErr w:type="spellStart"/>
      <w:r w:rsidRPr="00474012">
        <w:rPr>
          <w:rFonts w:asciiTheme="minorHAnsi" w:hAnsiTheme="minorHAnsi" w:cstheme="minorHAnsi"/>
          <w:color w:val="000000"/>
          <w:highlight w:val="white"/>
        </w:rPr>
        <w:t>Perez</w:t>
      </w:r>
      <w:proofErr w:type="spellEnd"/>
      <w:r w:rsidRPr="00474012">
        <w:rPr>
          <w:rFonts w:asciiTheme="minorHAnsi" w:hAnsiTheme="minorHAnsi" w:cstheme="minorHAnsi"/>
          <w:color w:val="000000"/>
          <w:highlight w:val="white"/>
        </w:rPr>
        <w:t xml:space="preserve">, W., &amp; Delgado, D. (2019). Autonomías indígenas en la Amazonía peruana. La experiencia del pueblo </w:t>
      </w:r>
      <w:proofErr w:type="spellStart"/>
      <w:r w:rsidRPr="00474012">
        <w:rPr>
          <w:rFonts w:asciiTheme="minorHAnsi" w:hAnsiTheme="minorHAnsi" w:cstheme="minorHAnsi"/>
          <w:color w:val="000000"/>
          <w:highlight w:val="white"/>
        </w:rPr>
        <w:t>wampis</w:t>
      </w:r>
      <w:proofErr w:type="spellEnd"/>
      <w:r w:rsidRPr="00474012">
        <w:rPr>
          <w:rFonts w:asciiTheme="minorHAnsi" w:hAnsiTheme="minorHAnsi" w:cstheme="minorHAnsi"/>
          <w:color w:val="000000"/>
          <w:highlight w:val="white"/>
        </w:rPr>
        <w:t>. </w:t>
      </w:r>
      <w:r w:rsidRPr="00474012">
        <w:rPr>
          <w:rFonts w:asciiTheme="minorHAnsi" w:hAnsiTheme="minorHAnsi" w:cstheme="minorHAnsi"/>
          <w:i/>
          <w:color w:val="000000"/>
          <w:highlight w:val="white"/>
        </w:rPr>
        <w:t>Debates en sociología</w:t>
      </w:r>
      <w:r w:rsidRPr="00474012">
        <w:rPr>
          <w:rFonts w:asciiTheme="minorHAnsi" w:hAnsiTheme="minorHAnsi" w:cstheme="minorHAnsi"/>
          <w:color w:val="000000"/>
          <w:highlight w:val="white"/>
        </w:rPr>
        <w:t>, </w:t>
      </w:r>
      <w:proofErr w:type="spellStart"/>
      <w:r w:rsidRPr="00474012">
        <w:rPr>
          <w:rFonts w:asciiTheme="minorHAnsi" w:hAnsiTheme="minorHAnsi" w:cstheme="minorHAnsi"/>
          <w:i/>
          <w:color w:val="000000"/>
          <w:highlight w:val="white"/>
        </w:rPr>
        <w:t>N°</w:t>
      </w:r>
      <w:proofErr w:type="spellEnd"/>
      <w:r w:rsidRPr="00474012">
        <w:rPr>
          <w:rFonts w:asciiTheme="minorHAnsi" w:hAnsiTheme="minorHAnsi" w:cstheme="minorHAnsi"/>
          <w:i/>
          <w:color w:val="000000"/>
          <w:highlight w:val="white"/>
        </w:rPr>
        <w:t xml:space="preserve"> 49</w:t>
      </w:r>
      <w:r w:rsidRPr="00474012">
        <w:rPr>
          <w:rFonts w:asciiTheme="minorHAnsi" w:hAnsiTheme="minorHAnsi" w:cstheme="minorHAnsi"/>
          <w:color w:val="000000"/>
          <w:highlight w:val="white"/>
        </w:rPr>
        <w:t xml:space="preserve">, 121–138. </w:t>
      </w:r>
      <w:hyperlink r:id="rId203">
        <w:r w:rsidRPr="00474012">
          <w:rPr>
            <w:rFonts w:asciiTheme="minorHAnsi" w:hAnsiTheme="minorHAnsi" w:cstheme="minorHAnsi"/>
            <w:color w:val="000000"/>
            <w:highlight w:val="white"/>
            <w:u w:val="single"/>
          </w:rPr>
          <w:t>https://revistas.pucp.edu.pe/index.php/debatesensociologia/article/view/22777</w:t>
        </w:r>
      </w:hyperlink>
    </w:p>
    <w:p w14:paraId="5ECBAF73" w14:textId="77777777" w:rsidR="00A66A6F" w:rsidRPr="00D01041"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D01041">
        <w:rPr>
          <w:lang w:val="es-419"/>
        </w:rPr>
        <w:t xml:space="preserve">Ponciano y </w:t>
      </w:r>
      <w:proofErr w:type="spellStart"/>
      <w:r w:rsidRPr="00D01041">
        <w:rPr>
          <w:lang w:val="es-419"/>
        </w:rPr>
        <w:t>Curihuinca</w:t>
      </w:r>
      <w:proofErr w:type="spellEnd"/>
      <w:r w:rsidRPr="00D01041">
        <w:rPr>
          <w:lang w:val="es-419"/>
        </w:rPr>
        <w:t xml:space="preserve"> (s/f). El concepto de Madre Tierra. https://www.cepal.org/sites/default/files/ponciano_catrin_y_vanessa_curihuinca.pdf</w:t>
      </w:r>
    </w:p>
    <w:p w14:paraId="4716A89E"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 xml:space="preserve">Porto, C. (2002). Da </w:t>
      </w:r>
      <w:proofErr w:type="spellStart"/>
      <w:r w:rsidRPr="00474012">
        <w:rPr>
          <w:rFonts w:asciiTheme="minorHAnsi" w:hAnsiTheme="minorHAnsi" w:cstheme="minorHAnsi"/>
          <w:color w:val="000000"/>
          <w:highlight w:val="white"/>
        </w:rPr>
        <w:t>geografia</w:t>
      </w:r>
      <w:proofErr w:type="spellEnd"/>
      <w:r w:rsidRPr="00474012">
        <w:rPr>
          <w:rFonts w:asciiTheme="minorHAnsi" w:hAnsiTheme="minorHAnsi" w:cstheme="minorHAnsi"/>
          <w:color w:val="000000"/>
          <w:highlight w:val="white"/>
        </w:rPr>
        <w:t xml:space="preserve"> </w:t>
      </w:r>
      <w:proofErr w:type="spellStart"/>
      <w:r w:rsidRPr="00474012">
        <w:rPr>
          <w:rFonts w:asciiTheme="minorHAnsi" w:hAnsiTheme="minorHAnsi" w:cstheme="minorHAnsi"/>
          <w:color w:val="000000"/>
          <w:highlight w:val="white"/>
        </w:rPr>
        <w:t>às</w:t>
      </w:r>
      <w:proofErr w:type="spellEnd"/>
      <w:r w:rsidRPr="00474012">
        <w:rPr>
          <w:rFonts w:asciiTheme="minorHAnsi" w:hAnsiTheme="minorHAnsi" w:cstheme="minorHAnsi"/>
          <w:color w:val="000000"/>
          <w:highlight w:val="white"/>
        </w:rPr>
        <w:t xml:space="preserve"> geo-</w:t>
      </w:r>
      <w:proofErr w:type="spellStart"/>
      <w:r w:rsidRPr="00474012">
        <w:rPr>
          <w:rFonts w:asciiTheme="minorHAnsi" w:hAnsiTheme="minorHAnsi" w:cstheme="minorHAnsi"/>
          <w:color w:val="000000"/>
          <w:highlight w:val="white"/>
        </w:rPr>
        <w:t>grafias</w:t>
      </w:r>
      <w:proofErr w:type="spellEnd"/>
      <w:r w:rsidRPr="00474012">
        <w:rPr>
          <w:rFonts w:asciiTheme="minorHAnsi" w:hAnsiTheme="minorHAnsi" w:cstheme="minorHAnsi"/>
          <w:color w:val="000000"/>
          <w:highlight w:val="white"/>
        </w:rPr>
        <w:t xml:space="preserve">. </w:t>
      </w:r>
      <w:proofErr w:type="spellStart"/>
      <w:r w:rsidRPr="00474012">
        <w:rPr>
          <w:rFonts w:asciiTheme="minorHAnsi" w:hAnsiTheme="minorHAnsi" w:cstheme="minorHAnsi"/>
          <w:color w:val="000000"/>
          <w:highlight w:val="white"/>
        </w:rPr>
        <w:t>Um</w:t>
      </w:r>
      <w:proofErr w:type="spellEnd"/>
      <w:r w:rsidRPr="00474012">
        <w:rPr>
          <w:rFonts w:asciiTheme="minorHAnsi" w:hAnsiTheme="minorHAnsi" w:cstheme="minorHAnsi"/>
          <w:color w:val="000000"/>
          <w:highlight w:val="white"/>
        </w:rPr>
        <w:t xml:space="preserve"> mundo em busca de novas territorialidades. </w:t>
      </w:r>
      <w:r w:rsidRPr="00474012">
        <w:rPr>
          <w:rFonts w:asciiTheme="minorHAnsi" w:hAnsiTheme="minorHAnsi" w:cstheme="minorHAnsi"/>
          <w:i/>
          <w:color w:val="000000"/>
          <w:highlight w:val="white"/>
        </w:rPr>
        <w:t xml:space="preserve">CUADERNO DE TRABAJO </w:t>
      </w:r>
      <w:proofErr w:type="spellStart"/>
      <w:r w:rsidRPr="00474012">
        <w:rPr>
          <w:rFonts w:asciiTheme="minorHAnsi" w:hAnsiTheme="minorHAnsi" w:cstheme="minorHAnsi"/>
          <w:i/>
          <w:color w:val="000000"/>
          <w:highlight w:val="white"/>
        </w:rPr>
        <w:t>N°</w:t>
      </w:r>
      <w:proofErr w:type="spellEnd"/>
      <w:r w:rsidRPr="00474012">
        <w:rPr>
          <w:rFonts w:asciiTheme="minorHAnsi" w:hAnsiTheme="minorHAnsi" w:cstheme="minorHAnsi"/>
          <w:i/>
          <w:color w:val="000000"/>
          <w:highlight w:val="white"/>
        </w:rPr>
        <w:t xml:space="preserve"> 10</w:t>
      </w:r>
      <w:r w:rsidRPr="00474012">
        <w:rPr>
          <w:rFonts w:asciiTheme="minorHAnsi" w:hAnsiTheme="minorHAnsi" w:cstheme="minorHAnsi"/>
          <w:color w:val="000000"/>
          <w:highlight w:val="white"/>
        </w:rPr>
        <w:t xml:space="preserve">. </w:t>
      </w:r>
      <w:hyperlink r:id="rId204">
        <w:r w:rsidRPr="00474012">
          <w:rPr>
            <w:rFonts w:asciiTheme="minorHAnsi" w:hAnsiTheme="minorHAnsi" w:cstheme="minorHAnsi"/>
            <w:color w:val="000000"/>
            <w:highlight w:val="white"/>
            <w:u w:val="single"/>
          </w:rPr>
          <w:t>https://t.ly/noRx</w:t>
        </w:r>
      </w:hyperlink>
    </w:p>
    <w:p w14:paraId="4B4F8712" w14:textId="77777777" w:rsidR="00A66A6F" w:rsidRPr="00474012" w:rsidRDefault="00A66A6F" w:rsidP="003A41C1">
      <w:pPr>
        <w:widowControl w:val="0"/>
        <w:numPr>
          <w:ilvl w:val="0"/>
          <w:numId w:val="76"/>
        </w:numPr>
        <w:pBdr>
          <w:top w:val="nil"/>
          <w:left w:val="nil"/>
          <w:bottom w:val="nil"/>
          <w:right w:val="nil"/>
          <w:between w:val="nil"/>
        </w:pBdr>
        <w:spacing w:before="120" w:after="120"/>
        <w:ind w:right="43"/>
        <w:jc w:val="both"/>
        <w:rPr>
          <w:rFonts w:asciiTheme="minorHAnsi" w:hAnsiTheme="minorHAnsi" w:cstheme="minorHAnsi"/>
          <w:color w:val="000000"/>
        </w:rPr>
      </w:pPr>
      <w:r w:rsidRPr="00474012">
        <w:rPr>
          <w:rFonts w:asciiTheme="minorHAnsi" w:hAnsiTheme="minorHAnsi" w:cstheme="minorHAnsi"/>
          <w:color w:val="000000"/>
          <w:highlight w:val="white"/>
        </w:rPr>
        <w:t>Presidencia de la República. (2011). </w:t>
      </w:r>
      <w:r w:rsidRPr="00474012">
        <w:rPr>
          <w:rFonts w:asciiTheme="minorHAnsi" w:hAnsiTheme="minorHAnsi" w:cstheme="minorHAnsi"/>
          <w:i/>
          <w:color w:val="000000"/>
          <w:highlight w:val="white"/>
        </w:rPr>
        <w:t xml:space="preserve">Ley </w:t>
      </w:r>
      <w:proofErr w:type="spellStart"/>
      <w:r w:rsidRPr="00474012">
        <w:rPr>
          <w:rFonts w:asciiTheme="minorHAnsi" w:hAnsiTheme="minorHAnsi" w:cstheme="minorHAnsi"/>
          <w:i/>
          <w:color w:val="000000"/>
          <w:highlight w:val="white"/>
        </w:rPr>
        <w:t>n°</w:t>
      </w:r>
      <w:proofErr w:type="spellEnd"/>
      <w:r w:rsidRPr="00474012">
        <w:rPr>
          <w:rFonts w:asciiTheme="minorHAnsi" w:hAnsiTheme="minorHAnsi" w:cstheme="minorHAnsi"/>
          <w:i/>
          <w:color w:val="000000"/>
          <w:highlight w:val="white"/>
        </w:rPr>
        <w:t xml:space="preserve"> 29785. Ley del Derecho a la Consulta Previa a los Pueblos </w:t>
      </w:r>
      <w:proofErr w:type="spellStart"/>
      <w:r w:rsidRPr="00474012">
        <w:rPr>
          <w:rFonts w:asciiTheme="minorHAnsi" w:hAnsiTheme="minorHAnsi" w:cstheme="minorHAnsi"/>
          <w:i/>
          <w:color w:val="000000"/>
          <w:highlight w:val="white"/>
        </w:rPr>
        <w:t>Indigenas</w:t>
      </w:r>
      <w:proofErr w:type="spellEnd"/>
      <w:r w:rsidRPr="00474012">
        <w:rPr>
          <w:rFonts w:asciiTheme="minorHAnsi" w:hAnsiTheme="minorHAnsi" w:cstheme="minorHAnsi"/>
          <w:i/>
          <w:color w:val="000000"/>
          <w:highlight w:val="white"/>
        </w:rPr>
        <w:t xml:space="preserve"> u Originarios, reconocido en el Convenio 169 de la Organización Internacional del Trabajo (OIT)</w:t>
      </w:r>
      <w:r w:rsidRPr="00474012">
        <w:rPr>
          <w:rFonts w:asciiTheme="minorHAnsi" w:hAnsiTheme="minorHAnsi" w:cstheme="minorHAnsi"/>
          <w:color w:val="000000"/>
          <w:highlight w:val="white"/>
        </w:rPr>
        <w:t xml:space="preserve">. El Peruano. </w:t>
      </w:r>
      <w:hyperlink r:id="rId205">
        <w:r w:rsidRPr="00474012">
          <w:rPr>
            <w:rFonts w:asciiTheme="minorHAnsi" w:hAnsiTheme="minorHAnsi" w:cstheme="minorHAnsi"/>
            <w:color w:val="000000"/>
            <w:highlight w:val="white"/>
            <w:u w:val="single"/>
          </w:rPr>
          <w:t>https://rb.gy/ewjyze</w:t>
        </w:r>
      </w:hyperlink>
    </w:p>
    <w:p w14:paraId="44FD96EE" w14:textId="77777777" w:rsidR="00A66A6F" w:rsidRPr="00474012" w:rsidRDefault="00A66A6F" w:rsidP="003A41C1">
      <w:pPr>
        <w:widowControl w:val="0"/>
        <w:numPr>
          <w:ilvl w:val="0"/>
          <w:numId w:val="76"/>
        </w:numPr>
        <w:pBdr>
          <w:top w:val="nil"/>
          <w:left w:val="nil"/>
          <w:bottom w:val="nil"/>
          <w:right w:val="nil"/>
          <w:between w:val="nil"/>
        </w:pBdr>
        <w:spacing w:before="120" w:after="120"/>
        <w:ind w:right="43"/>
        <w:jc w:val="both"/>
        <w:rPr>
          <w:rFonts w:asciiTheme="minorHAnsi" w:hAnsiTheme="minorHAnsi" w:cstheme="minorHAnsi"/>
          <w:color w:val="000000"/>
        </w:rPr>
      </w:pPr>
      <w:r w:rsidRPr="00474012">
        <w:rPr>
          <w:rFonts w:asciiTheme="minorHAnsi" w:hAnsiTheme="minorHAnsi" w:cstheme="minorHAnsi"/>
          <w:color w:val="000000"/>
          <w:highlight w:val="white"/>
        </w:rPr>
        <w:t>Presidencia de la República. (2018). </w:t>
      </w:r>
      <w:r w:rsidRPr="00474012">
        <w:rPr>
          <w:rFonts w:asciiTheme="minorHAnsi" w:hAnsiTheme="minorHAnsi" w:cstheme="minorHAnsi"/>
          <w:i/>
          <w:color w:val="000000"/>
          <w:highlight w:val="white"/>
        </w:rPr>
        <w:t xml:space="preserve">Decreto Legislativo </w:t>
      </w:r>
      <w:proofErr w:type="spellStart"/>
      <w:r w:rsidRPr="00474012">
        <w:rPr>
          <w:rFonts w:asciiTheme="minorHAnsi" w:hAnsiTheme="minorHAnsi" w:cstheme="minorHAnsi"/>
          <w:i/>
          <w:color w:val="000000"/>
          <w:highlight w:val="white"/>
        </w:rPr>
        <w:t>N°</w:t>
      </w:r>
      <w:proofErr w:type="spellEnd"/>
      <w:r w:rsidRPr="00474012">
        <w:rPr>
          <w:rFonts w:asciiTheme="minorHAnsi" w:hAnsiTheme="minorHAnsi" w:cstheme="minorHAnsi"/>
          <w:i/>
          <w:color w:val="000000"/>
          <w:highlight w:val="white"/>
        </w:rPr>
        <w:t xml:space="preserve"> 1360. Decreto legislativo que precisa funciones exclusivas del Ministerio de Cultura</w:t>
      </w:r>
      <w:r w:rsidRPr="00474012">
        <w:rPr>
          <w:rFonts w:asciiTheme="minorHAnsi" w:hAnsiTheme="minorHAnsi" w:cstheme="minorHAnsi"/>
          <w:color w:val="000000"/>
          <w:highlight w:val="white"/>
        </w:rPr>
        <w:t xml:space="preserve">. El Peruano. </w:t>
      </w:r>
      <w:hyperlink r:id="rId206">
        <w:r w:rsidRPr="00474012">
          <w:rPr>
            <w:rFonts w:asciiTheme="minorHAnsi" w:hAnsiTheme="minorHAnsi" w:cstheme="minorHAnsi"/>
            <w:color w:val="000000"/>
            <w:highlight w:val="white"/>
            <w:u w:val="single"/>
          </w:rPr>
          <w:t>https://rb.gy/33zgec</w:t>
        </w:r>
      </w:hyperlink>
      <w:r w:rsidRPr="00474012">
        <w:rPr>
          <w:rFonts w:asciiTheme="minorHAnsi" w:hAnsiTheme="minorHAnsi" w:cstheme="minorHAnsi"/>
          <w:color w:val="000000"/>
          <w:highlight w:val="white"/>
        </w:rPr>
        <w:t xml:space="preserve"> </w:t>
      </w:r>
    </w:p>
    <w:p w14:paraId="4F93F6AF"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rPr>
        <w:t xml:space="preserve">Presidencia del Consejo de Ministros. (2019). </w:t>
      </w:r>
      <w:r w:rsidRPr="00474012">
        <w:rPr>
          <w:rFonts w:asciiTheme="minorHAnsi" w:hAnsiTheme="minorHAnsi" w:cstheme="minorHAnsi"/>
          <w:i/>
          <w:color w:val="000000"/>
        </w:rPr>
        <w:t>Diagnóstico, estrategia y acciones en saneamiento físico-legal de las tierras de las comunidades nativas</w:t>
      </w:r>
      <w:r w:rsidRPr="00474012">
        <w:rPr>
          <w:rFonts w:asciiTheme="minorHAnsi" w:hAnsiTheme="minorHAnsi" w:cstheme="minorHAnsi"/>
          <w:color w:val="000000"/>
        </w:rPr>
        <w:t>. Presidencia del Consejo de Ministros.</w:t>
      </w:r>
    </w:p>
    <w:p w14:paraId="7A6B89B0" w14:textId="77777777" w:rsidR="00A66A6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proofErr w:type="spellStart"/>
      <w:r w:rsidRPr="00474012">
        <w:rPr>
          <w:rFonts w:asciiTheme="minorHAnsi" w:hAnsiTheme="minorHAnsi" w:cstheme="minorHAnsi"/>
          <w:color w:val="000000"/>
          <w:highlight w:val="white"/>
        </w:rPr>
        <w:t>Profonanpe</w:t>
      </w:r>
      <w:proofErr w:type="spellEnd"/>
      <w:r w:rsidRPr="00474012">
        <w:rPr>
          <w:rFonts w:asciiTheme="minorHAnsi" w:hAnsiTheme="minorHAnsi" w:cstheme="minorHAnsi"/>
          <w:color w:val="000000"/>
          <w:highlight w:val="white"/>
        </w:rPr>
        <w:t>. (s. f.). </w:t>
      </w:r>
      <w:r w:rsidRPr="00474012">
        <w:rPr>
          <w:rFonts w:asciiTheme="minorHAnsi" w:hAnsiTheme="minorHAnsi" w:cstheme="minorHAnsi"/>
          <w:i/>
          <w:color w:val="000000"/>
          <w:highlight w:val="white"/>
        </w:rPr>
        <w:t>Fondo de Contingencia para la Remediación Ambiental</w:t>
      </w:r>
      <w:r w:rsidRPr="00474012">
        <w:rPr>
          <w:rFonts w:asciiTheme="minorHAnsi" w:hAnsiTheme="minorHAnsi" w:cstheme="minorHAnsi"/>
          <w:color w:val="000000"/>
          <w:highlight w:val="white"/>
        </w:rPr>
        <w:t xml:space="preserve">. Fondo de Contingencia para la Remediación Ambiental. Recuperado 23 de febrero de 2023, de </w:t>
      </w:r>
      <w:hyperlink r:id="rId207">
        <w:r w:rsidRPr="00474012">
          <w:rPr>
            <w:rFonts w:asciiTheme="minorHAnsi" w:hAnsiTheme="minorHAnsi" w:cstheme="minorHAnsi"/>
            <w:color w:val="000000"/>
            <w:highlight w:val="white"/>
            <w:u w:val="single"/>
          </w:rPr>
          <w:t>https://profonanpe.org.pe/proyectos/fondo-de-contingencia-para-remediacion-ambiental/</w:t>
        </w:r>
      </w:hyperlink>
      <w:r w:rsidRPr="00474012">
        <w:rPr>
          <w:rFonts w:asciiTheme="minorHAnsi" w:hAnsiTheme="minorHAnsi" w:cstheme="minorHAnsi"/>
          <w:color w:val="000000"/>
          <w:highlight w:val="white"/>
        </w:rPr>
        <w:t xml:space="preserve"> </w:t>
      </w:r>
    </w:p>
    <w:p w14:paraId="0A8E1748" w14:textId="77777777" w:rsidR="00A66A6F" w:rsidRPr="00D01041"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D01041">
        <w:rPr>
          <w:lang w:val="es-419"/>
        </w:rPr>
        <w:t>Purizaca, G. (2023). Menos del 1% de las denuncias por discriminación tuvieron sentencia penal en los últimos 22 años. https://data.larepublica.pe/discriminacion-en-peru-menos-del-1-por-ciento-de-denuncias-tuvieron-sentencia-penal-en-los-ultimos-22-anos-fiscalia/</w:t>
      </w:r>
    </w:p>
    <w:p w14:paraId="081FDFD4"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Quevedo, G. (2022). </w:t>
      </w:r>
      <w:r w:rsidRPr="00474012">
        <w:rPr>
          <w:rFonts w:asciiTheme="minorHAnsi" w:hAnsiTheme="minorHAnsi" w:cstheme="minorHAnsi"/>
          <w:i/>
          <w:color w:val="000000"/>
          <w:highlight w:val="white"/>
        </w:rPr>
        <w:t>Perú: ¿Cómo se ha distribuido el Presupuesto 2023?</w:t>
      </w:r>
      <w:r w:rsidRPr="00474012">
        <w:rPr>
          <w:rFonts w:asciiTheme="minorHAnsi" w:hAnsiTheme="minorHAnsi" w:cstheme="minorHAnsi"/>
          <w:color w:val="000000"/>
          <w:highlight w:val="white"/>
        </w:rPr>
        <w:t> </w:t>
      </w:r>
      <w:proofErr w:type="spellStart"/>
      <w:r w:rsidRPr="00474012">
        <w:rPr>
          <w:rFonts w:asciiTheme="minorHAnsi" w:hAnsiTheme="minorHAnsi" w:cstheme="minorHAnsi"/>
          <w:color w:val="000000"/>
          <w:highlight w:val="white"/>
        </w:rPr>
        <w:t>LexLatin</w:t>
      </w:r>
      <w:proofErr w:type="spellEnd"/>
      <w:r w:rsidRPr="00474012">
        <w:rPr>
          <w:rFonts w:asciiTheme="minorHAnsi" w:hAnsiTheme="minorHAnsi" w:cstheme="minorHAnsi"/>
          <w:color w:val="000000"/>
          <w:highlight w:val="white"/>
        </w:rPr>
        <w:t xml:space="preserve"> Noticias. </w:t>
      </w:r>
      <w:hyperlink r:id="rId208">
        <w:r w:rsidRPr="00474012">
          <w:rPr>
            <w:rFonts w:asciiTheme="minorHAnsi" w:hAnsiTheme="minorHAnsi" w:cstheme="minorHAnsi"/>
            <w:color w:val="000000"/>
            <w:highlight w:val="white"/>
            <w:u w:val="single"/>
          </w:rPr>
          <w:t>https://rb.gy/kkenxb</w:t>
        </w:r>
      </w:hyperlink>
    </w:p>
    <w:p w14:paraId="49DA841C"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 xml:space="preserve">Quisca producciones, </w:t>
      </w:r>
      <w:proofErr w:type="spellStart"/>
      <w:r w:rsidRPr="00474012">
        <w:rPr>
          <w:rFonts w:asciiTheme="minorHAnsi" w:hAnsiTheme="minorHAnsi" w:cstheme="minorHAnsi"/>
          <w:color w:val="000000"/>
          <w:highlight w:val="white"/>
        </w:rPr>
        <w:t>Wainakana</w:t>
      </w:r>
      <w:proofErr w:type="spellEnd"/>
      <w:r w:rsidRPr="00474012">
        <w:rPr>
          <w:rFonts w:asciiTheme="minorHAnsi" w:hAnsiTheme="minorHAnsi" w:cstheme="minorHAnsi"/>
          <w:color w:val="000000"/>
          <w:highlight w:val="white"/>
        </w:rPr>
        <w:t xml:space="preserve"> </w:t>
      </w:r>
      <w:proofErr w:type="spellStart"/>
      <w:r w:rsidRPr="00474012">
        <w:rPr>
          <w:rFonts w:asciiTheme="minorHAnsi" w:hAnsiTheme="minorHAnsi" w:cstheme="minorHAnsi"/>
          <w:color w:val="000000"/>
          <w:highlight w:val="white"/>
        </w:rPr>
        <w:t>Kamatawarakana</w:t>
      </w:r>
      <w:proofErr w:type="spellEnd"/>
      <w:r w:rsidRPr="00474012">
        <w:rPr>
          <w:rFonts w:asciiTheme="minorHAnsi" w:hAnsiTheme="minorHAnsi" w:cstheme="minorHAnsi"/>
          <w:color w:val="000000"/>
          <w:highlight w:val="white"/>
        </w:rPr>
        <w:t xml:space="preserve"> &amp; Radio </w:t>
      </w:r>
      <w:proofErr w:type="spellStart"/>
      <w:r w:rsidRPr="00474012">
        <w:rPr>
          <w:rFonts w:asciiTheme="minorHAnsi" w:hAnsiTheme="minorHAnsi" w:cstheme="minorHAnsi"/>
          <w:color w:val="000000"/>
          <w:highlight w:val="white"/>
        </w:rPr>
        <w:t>Ucamara</w:t>
      </w:r>
      <w:proofErr w:type="spellEnd"/>
      <w:r w:rsidRPr="00474012">
        <w:rPr>
          <w:rFonts w:asciiTheme="minorHAnsi" w:hAnsiTheme="minorHAnsi" w:cstheme="minorHAnsi"/>
          <w:color w:val="000000"/>
          <w:highlight w:val="white"/>
        </w:rPr>
        <w:t>. (2021). </w:t>
      </w:r>
      <w:r w:rsidRPr="00474012">
        <w:rPr>
          <w:rFonts w:asciiTheme="minorHAnsi" w:hAnsiTheme="minorHAnsi" w:cstheme="minorHAnsi"/>
          <w:i/>
          <w:color w:val="000000"/>
          <w:highlight w:val="white"/>
        </w:rPr>
        <w:t>El río es un ser vivo [video]</w:t>
      </w:r>
      <w:r w:rsidRPr="00474012">
        <w:rPr>
          <w:rFonts w:asciiTheme="minorHAnsi" w:hAnsiTheme="minorHAnsi" w:cstheme="minorHAnsi"/>
          <w:color w:val="000000"/>
          <w:highlight w:val="white"/>
        </w:rPr>
        <w:t xml:space="preserve">. </w:t>
      </w:r>
      <w:hyperlink r:id="rId209">
        <w:r w:rsidRPr="00474012">
          <w:rPr>
            <w:rFonts w:asciiTheme="minorHAnsi" w:hAnsiTheme="minorHAnsi" w:cstheme="minorHAnsi"/>
            <w:color w:val="000000"/>
            <w:highlight w:val="white"/>
            <w:u w:val="single"/>
          </w:rPr>
          <w:t>https://t.ly/vS3_</w:t>
        </w:r>
      </w:hyperlink>
    </w:p>
    <w:p w14:paraId="5F0AF392" w14:textId="77777777" w:rsidR="00A66A6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Ramirez, Y. (2019). </w:t>
      </w:r>
      <w:r w:rsidRPr="00474012">
        <w:rPr>
          <w:rFonts w:asciiTheme="minorHAnsi" w:hAnsiTheme="minorHAnsi" w:cstheme="minorHAnsi"/>
          <w:i/>
          <w:color w:val="000000"/>
          <w:highlight w:val="white"/>
        </w:rPr>
        <w:t>Saberes ancestrales sobre indicadores climáticos de los hombres y mujeres indígenas Amazónicos</w:t>
      </w:r>
      <w:r w:rsidRPr="00474012">
        <w:rPr>
          <w:rFonts w:asciiTheme="minorHAnsi" w:hAnsiTheme="minorHAnsi" w:cstheme="minorHAnsi"/>
          <w:color w:val="000000"/>
          <w:highlight w:val="white"/>
        </w:rPr>
        <w:t xml:space="preserve">. USAID. </w:t>
      </w:r>
      <w:hyperlink r:id="rId210">
        <w:r w:rsidRPr="00474012">
          <w:rPr>
            <w:rFonts w:asciiTheme="minorHAnsi" w:hAnsiTheme="minorHAnsi" w:cstheme="minorHAnsi"/>
            <w:color w:val="000000"/>
            <w:highlight w:val="white"/>
            <w:u w:val="single"/>
          </w:rPr>
          <w:t>https://rb.gy/krnys4</w:t>
        </w:r>
      </w:hyperlink>
      <w:r w:rsidRPr="00474012">
        <w:rPr>
          <w:rFonts w:asciiTheme="minorHAnsi" w:hAnsiTheme="minorHAnsi" w:cstheme="minorHAnsi"/>
          <w:color w:val="000000"/>
          <w:highlight w:val="white"/>
        </w:rPr>
        <w:t xml:space="preserve"> </w:t>
      </w:r>
    </w:p>
    <w:p w14:paraId="422F1A3B" w14:textId="77777777" w:rsidR="00A66A6F" w:rsidRPr="00BA7C0C"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proofErr w:type="spellStart"/>
      <w:r w:rsidRPr="00F5722C">
        <w:t>Razeto</w:t>
      </w:r>
      <w:proofErr w:type="spellEnd"/>
      <w:r w:rsidRPr="00F5722C">
        <w:t>, 2010</w:t>
      </w:r>
      <w:r>
        <w:t xml:space="preserve">. </w:t>
      </w:r>
      <w:r w:rsidRPr="00F5722C">
        <w:t>¿Qué es la economía solidaria?</w:t>
      </w:r>
      <w:r>
        <w:t xml:space="preserve"> </w:t>
      </w:r>
      <w:hyperlink r:id="rId211" w:history="1">
        <w:r w:rsidRPr="00140991">
          <w:rPr>
            <w:rStyle w:val="Hipervnculo"/>
          </w:rPr>
          <w:t>https://base.socioeco.org/docs/que_es_la_economia_solidaria_l.razeto.pdf</w:t>
        </w:r>
      </w:hyperlink>
      <w:r>
        <w:t xml:space="preserve"> </w:t>
      </w:r>
    </w:p>
    <w:p w14:paraId="240E1C62" w14:textId="77777777" w:rsidR="00A66A6F" w:rsidRPr="00A66A6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D01041">
        <w:rPr>
          <w:lang w:val="es-419"/>
        </w:rPr>
        <w:t xml:space="preserve">Recio, E. y </w:t>
      </w:r>
      <w:proofErr w:type="spellStart"/>
      <w:r w:rsidRPr="00D01041">
        <w:rPr>
          <w:lang w:val="es-419"/>
        </w:rPr>
        <w:t>Hestad</w:t>
      </w:r>
      <w:proofErr w:type="spellEnd"/>
      <w:r w:rsidRPr="00D01041">
        <w:rPr>
          <w:lang w:val="es-419"/>
        </w:rPr>
        <w:t xml:space="preserve">, D. (2022). </w:t>
      </w:r>
      <w:r w:rsidRPr="00D01041">
        <w:rPr>
          <w:lang w:val="en-US"/>
        </w:rPr>
        <w:t xml:space="preserve">Indigenous Peoples: Defending an Environment for All. </w:t>
      </w:r>
      <w:hyperlink r:id="rId212" w:history="1">
        <w:r w:rsidRPr="00A66A6F">
          <w:rPr>
            <w:rStyle w:val="Hipervnculo"/>
          </w:rPr>
          <w:t>https://www.iisd.org/system/files/2022-04/still-one-earth-Indigenous-Peoples.pdf</w:t>
        </w:r>
      </w:hyperlink>
    </w:p>
    <w:p w14:paraId="4C639200" w14:textId="77777777" w:rsidR="00A66A6F" w:rsidRPr="00BA7C0C"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FD1D44">
        <w:t xml:space="preserve">Red Andina de Justicia de Paz y Comunitaria </w:t>
      </w:r>
      <w:r>
        <w:t>(</w:t>
      </w:r>
      <w:r w:rsidRPr="00FD1D44">
        <w:t>2013)</w:t>
      </w:r>
      <w:r>
        <w:t xml:space="preserve">. Justicia Intercultural en Los Países Andinos. </w:t>
      </w:r>
      <w:hyperlink r:id="rId213" w:history="1">
        <w:r w:rsidRPr="007F1916">
          <w:rPr>
            <w:rStyle w:val="Hipervnculo"/>
          </w:rPr>
          <w:t>https://centroderecursos.cultura.pe/sites/default/files/rb/pdf/Justicia%20intercultural%20en%20los%20paises%20andinos%20Contribuciones%20para%20su%20estudio.pdf</w:t>
        </w:r>
      </w:hyperlink>
      <w:r>
        <w:t xml:space="preserve"> </w:t>
      </w:r>
    </w:p>
    <w:p w14:paraId="22E4DEE5"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rPr>
        <w:t xml:space="preserve">Registro Nacional de Identidad y Estado Civil (2018). Plan Nacional Perú Libre de Indocumentación 2017 – 2021. </w:t>
      </w:r>
      <w:hyperlink r:id="rId214">
        <w:r w:rsidRPr="00474012">
          <w:rPr>
            <w:rFonts w:asciiTheme="minorHAnsi" w:hAnsiTheme="minorHAnsi" w:cstheme="minorHAnsi"/>
            <w:color w:val="0563C1"/>
            <w:u w:val="single"/>
          </w:rPr>
          <w:t>https://cdn.www.gob.pe/uploads/document/file/1760838/PERU_LIBRE_INDOCU_PLAN_NAC_2017_2021.pdf.pdf?v=1617058499</w:t>
        </w:r>
      </w:hyperlink>
    </w:p>
    <w:p w14:paraId="4147C950"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rPr>
        <w:t xml:space="preserve">Resolución Administrativa 333 de 2013 [Consejo Directivo del Poder Judicial]. 27 de diciembre de 2013. </w:t>
      </w:r>
    </w:p>
    <w:p w14:paraId="7A02DEE5"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rPr>
        <w:t>Resolución Ministerial 799 de 2007 [MINSA]. Por la cual se aprueba la norma técnica de salud “Prevención, Contingencia ante el Contacto y Mitigación de Riesgos para la Salud en Escenarios con presencia de Indígenas en Aislamiento y en Contacto Reciente”. 27 de setiembre de 2007.</w:t>
      </w:r>
    </w:p>
    <w:p w14:paraId="5B2DF96A" w14:textId="657DE915" w:rsidR="00A66A6F" w:rsidRPr="0082268D" w:rsidRDefault="00A66A6F" w:rsidP="003A41C1">
      <w:pPr>
        <w:numPr>
          <w:ilvl w:val="0"/>
          <w:numId w:val="76"/>
        </w:numPr>
        <w:pBdr>
          <w:top w:val="nil"/>
          <w:left w:val="nil"/>
          <w:bottom w:val="nil"/>
          <w:right w:val="nil"/>
          <w:between w:val="nil"/>
        </w:pBdr>
        <w:spacing w:before="120" w:after="120"/>
        <w:jc w:val="both"/>
        <w:rPr>
          <w:rStyle w:val="Hipervnculo"/>
          <w:rFonts w:cstheme="minorHAnsi"/>
          <w:color w:val="000000" w:themeColor="text1"/>
          <w:u w:val="none"/>
        </w:rPr>
      </w:pPr>
      <w:r w:rsidRPr="00474012">
        <w:rPr>
          <w:rFonts w:asciiTheme="minorHAnsi" w:hAnsiTheme="minorHAnsi" w:cstheme="minorHAnsi"/>
        </w:rPr>
        <w:t>Romero, W. &amp; Orantes, A.</w:t>
      </w:r>
      <w:r w:rsidRPr="00474012">
        <w:rPr>
          <w:rFonts w:asciiTheme="minorHAnsi" w:eastAsia="Times New Roman" w:hAnsiTheme="minorHAnsi" w:cstheme="minorHAnsi"/>
        </w:rPr>
        <w:t>(2018). Estudio sobre racismo,</w:t>
      </w:r>
      <w:r w:rsidRPr="00474012">
        <w:rPr>
          <w:rFonts w:asciiTheme="minorHAnsi" w:hAnsiTheme="minorHAnsi" w:cstheme="minorHAnsi"/>
        </w:rPr>
        <w:t xml:space="preserve"> </w:t>
      </w:r>
      <w:r w:rsidRPr="00474012">
        <w:rPr>
          <w:rFonts w:asciiTheme="minorHAnsi" w:eastAsia="Times New Roman" w:hAnsiTheme="minorHAnsi" w:cstheme="minorHAnsi"/>
        </w:rPr>
        <w:t xml:space="preserve">discriminación y brechas de desigualdad en Guatemala.  Recuperado el 10 de junio de 2023, de </w:t>
      </w:r>
      <w:hyperlink r:id="rId215" w:history="1">
        <w:r w:rsidRPr="0082268D">
          <w:rPr>
            <w:rStyle w:val="Hipervnculo"/>
            <w:rFonts w:eastAsia="Times New Roman" w:cstheme="minorHAnsi"/>
            <w:color w:val="000000" w:themeColor="text1"/>
          </w:rPr>
          <w:t>https://repositorio.cepal.org/bitstream/handle/11362/44244/S1801101_es.pdf?sequence=1&amp;isAllowed=y</w:t>
        </w:r>
      </w:hyperlink>
    </w:p>
    <w:p w14:paraId="10C72E98" w14:textId="61DCB3E9" w:rsidR="0082268D" w:rsidRPr="0082268D" w:rsidRDefault="0061600F" w:rsidP="003A41C1">
      <w:pPr>
        <w:numPr>
          <w:ilvl w:val="0"/>
          <w:numId w:val="76"/>
        </w:numPr>
        <w:pBdr>
          <w:top w:val="nil"/>
          <w:left w:val="nil"/>
          <w:bottom w:val="nil"/>
          <w:right w:val="nil"/>
          <w:between w:val="nil"/>
        </w:pBdr>
        <w:spacing w:before="120" w:after="120"/>
        <w:jc w:val="both"/>
        <w:rPr>
          <w:rFonts w:cstheme="minorHAnsi"/>
          <w:color w:val="000000" w:themeColor="text1"/>
        </w:rPr>
      </w:pPr>
      <w:r w:rsidRPr="0082268D">
        <w:rPr>
          <w:rStyle w:val="Hipervnculo"/>
          <w:rFonts w:eastAsia="Times New Roman" w:cstheme="minorHAnsi"/>
          <w:color w:val="000000" w:themeColor="text1"/>
          <w:u w:val="none"/>
        </w:rPr>
        <w:t>Rosas, J. (2021).</w:t>
      </w:r>
      <w:r w:rsidR="0082268D" w:rsidRPr="0082268D">
        <w:rPr>
          <w:rStyle w:val="Hipervnculo"/>
          <w:rFonts w:eastAsia="Times New Roman" w:cstheme="minorHAnsi"/>
          <w:color w:val="000000" w:themeColor="text1"/>
          <w:u w:val="none"/>
        </w:rPr>
        <w:t xml:space="preserve"> </w:t>
      </w:r>
      <w:r w:rsidR="0082268D" w:rsidRPr="0082268D">
        <w:rPr>
          <w:rFonts w:cs="Arial"/>
          <w:bCs/>
          <w:color w:val="000000" w:themeColor="text1"/>
          <w:shd w:val="clear" w:color="auto" w:fill="FFFFFF"/>
        </w:rPr>
        <w:t xml:space="preserve">ENTRE LA INTERCULTURALIDAD FUNCIONAL Y CRÍTICA: ANÁLISIS DESDE UN CENTRO EDUCATIVO DE NIVEL SUPERIOR. Revista </w:t>
      </w:r>
      <w:proofErr w:type="spellStart"/>
      <w:r w:rsidR="0082268D" w:rsidRPr="0082268D">
        <w:rPr>
          <w:rFonts w:cs="Arial"/>
          <w:bCs/>
          <w:color w:val="000000" w:themeColor="text1"/>
          <w:shd w:val="clear" w:color="auto" w:fill="FFFFFF"/>
        </w:rPr>
        <w:t>CoPaLa</w:t>
      </w:r>
      <w:proofErr w:type="spellEnd"/>
      <w:r w:rsidR="0082268D" w:rsidRPr="0082268D">
        <w:rPr>
          <w:rFonts w:cs="Arial"/>
          <w:bCs/>
          <w:color w:val="000000" w:themeColor="text1"/>
          <w:shd w:val="clear" w:color="auto" w:fill="FFFFFF"/>
        </w:rPr>
        <w:t xml:space="preserve">. Construyendo Paz Latinoamericana. </w:t>
      </w:r>
      <w:r w:rsidR="0082268D" w:rsidRPr="0082268D">
        <w:rPr>
          <w:rStyle w:val="volume"/>
          <w:rFonts w:cs="Arial"/>
          <w:color w:val="000000" w:themeColor="text1"/>
          <w:shd w:val="clear" w:color="auto" w:fill="FFFFFF"/>
        </w:rPr>
        <w:t>vol. 6, </w:t>
      </w:r>
      <w:r w:rsidR="0082268D" w:rsidRPr="0082268D">
        <w:rPr>
          <w:rFonts w:cs="Arial"/>
          <w:color w:val="000000" w:themeColor="text1"/>
          <w:shd w:val="clear" w:color="auto" w:fill="FFFFFF"/>
        </w:rPr>
        <w:t xml:space="preserve">núm. 13. </w:t>
      </w:r>
      <w:hyperlink r:id="rId216" w:history="1">
        <w:r w:rsidR="0082268D" w:rsidRPr="0082268D">
          <w:rPr>
            <w:rStyle w:val="Hipervnculo"/>
            <w:rFonts w:cs="Arial"/>
            <w:color w:val="000000" w:themeColor="text1"/>
            <w:shd w:val="clear" w:color="auto" w:fill="FFFFFF"/>
          </w:rPr>
          <w:t>http://portal.amelica.org/ameli/jatsRepo/231/2312167005/html</w:t>
        </w:r>
      </w:hyperlink>
      <w:r w:rsidR="0082268D">
        <w:rPr>
          <w:rFonts w:cs="Arial"/>
          <w:color w:val="000000" w:themeColor="text1"/>
          <w:shd w:val="clear" w:color="auto" w:fill="FFFFFF"/>
        </w:rPr>
        <w:t xml:space="preserve"> </w:t>
      </w:r>
    </w:p>
    <w:p w14:paraId="3ADF9AB4" w14:textId="77777777" w:rsidR="00CA31C9" w:rsidRDefault="0061600F" w:rsidP="003A41C1">
      <w:pPr>
        <w:numPr>
          <w:ilvl w:val="0"/>
          <w:numId w:val="76"/>
        </w:numPr>
        <w:pBdr>
          <w:top w:val="nil"/>
          <w:left w:val="nil"/>
          <w:bottom w:val="nil"/>
          <w:right w:val="nil"/>
          <w:between w:val="nil"/>
        </w:pBdr>
        <w:spacing w:before="120" w:after="120"/>
        <w:jc w:val="both"/>
        <w:rPr>
          <w:rFonts w:cstheme="minorHAnsi"/>
          <w:color w:val="000000" w:themeColor="text1"/>
        </w:rPr>
      </w:pPr>
      <w:r w:rsidRPr="0082268D">
        <w:rPr>
          <w:rStyle w:val="Hipervnculo"/>
          <w:rFonts w:eastAsia="Times New Roman" w:cstheme="minorHAnsi"/>
          <w:color w:val="000000" w:themeColor="text1"/>
          <w:u w:val="none"/>
        </w:rPr>
        <w:t xml:space="preserve">Rodriguez, A. (2022). </w:t>
      </w:r>
      <w:r w:rsidR="0082268D" w:rsidRPr="0082268D">
        <w:rPr>
          <w:bCs/>
          <w:color w:val="000000" w:themeColor="text1"/>
          <w:shd w:val="clear" w:color="auto" w:fill="FFFFFF"/>
        </w:rPr>
        <w:t xml:space="preserve">Interculturalidad crítica y crítica del interculturalismo. </w:t>
      </w:r>
      <w:proofErr w:type="spellStart"/>
      <w:r w:rsidR="0082268D" w:rsidRPr="0082268D">
        <w:rPr>
          <w:color w:val="000000" w:themeColor="text1"/>
        </w:rPr>
        <w:t>LiminaR</w:t>
      </w:r>
      <w:proofErr w:type="spellEnd"/>
      <w:r w:rsidR="0082268D" w:rsidRPr="0082268D">
        <w:rPr>
          <w:color w:val="000000" w:themeColor="text1"/>
        </w:rPr>
        <w:t> vol.20 no.1 San Cristóbal de las Casas ene./jun. 2022</w:t>
      </w:r>
      <w:r w:rsidR="0082268D" w:rsidRPr="0082268D">
        <w:rPr>
          <w:rFonts w:cstheme="minorHAnsi"/>
          <w:color w:val="000000" w:themeColor="text1"/>
        </w:rPr>
        <w:t xml:space="preserve">. </w:t>
      </w:r>
      <w:hyperlink r:id="rId217" w:history="1">
        <w:r w:rsidR="0082268D" w:rsidRPr="0082268D">
          <w:rPr>
            <w:rStyle w:val="Hipervnculo"/>
            <w:bCs/>
            <w:color w:val="000000" w:themeColor="text1"/>
          </w:rPr>
          <w:t>https://doi.org/10.29043/liminar.v20i1.905</w:t>
        </w:r>
      </w:hyperlink>
      <w:r w:rsidR="0082268D">
        <w:rPr>
          <w:bCs/>
          <w:color w:val="000000" w:themeColor="text1"/>
        </w:rPr>
        <w:t xml:space="preserve"> </w:t>
      </w:r>
    </w:p>
    <w:p w14:paraId="1B726A09" w14:textId="427FC61A" w:rsidR="00CA31C9" w:rsidRPr="00CA31C9" w:rsidRDefault="00CA31C9" w:rsidP="003A41C1">
      <w:pPr>
        <w:numPr>
          <w:ilvl w:val="0"/>
          <w:numId w:val="76"/>
        </w:numPr>
        <w:pBdr>
          <w:top w:val="nil"/>
          <w:left w:val="nil"/>
          <w:bottom w:val="nil"/>
          <w:right w:val="nil"/>
          <w:between w:val="nil"/>
        </w:pBdr>
        <w:spacing w:before="120" w:after="120"/>
        <w:jc w:val="both"/>
        <w:rPr>
          <w:rFonts w:cstheme="minorHAnsi"/>
          <w:color w:val="000000" w:themeColor="text1"/>
        </w:rPr>
      </w:pPr>
      <w:r w:rsidRPr="00CA31C9">
        <w:rPr>
          <w:color w:val="000000" w:themeColor="text1"/>
        </w:rPr>
        <w:t xml:space="preserve">Rodriguez, U. (2022). </w:t>
      </w:r>
      <w:r w:rsidRPr="00CA31C9">
        <w:t>Participación de la niñez indígena amazónica en su derecho a la salud sexual y reproductiva. Tesis de maestría. https://tesis.pucp.edu.pe/repositorio/handle/20.500.12404/23981</w:t>
      </w:r>
    </w:p>
    <w:p w14:paraId="0DC64C06" w14:textId="77777777" w:rsidR="00A66A6F" w:rsidRPr="0082268D" w:rsidRDefault="00A66A6F" w:rsidP="003A41C1">
      <w:pPr>
        <w:numPr>
          <w:ilvl w:val="0"/>
          <w:numId w:val="76"/>
        </w:numPr>
        <w:pBdr>
          <w:top w:val="nil"/>
          <w:left w:val="nil"/>
          <w:bottom w:val="nil"/>
          <w:right w:val="nil"/>
          <w:between w:val="nil"/>
        </w:pBdr>
        <w:spacing w:before="120" w:after="120"/>
        <w:jc w:val="both"/>
        <w:rPr>
          <w:rFonts w:cstheme="minorHAnsi"/>
          <w:color w:val="000000" w:themeColor="text1"/>
          <w:lang w:val="en-US"/>
        </w:rPr>
      </w:pPr>
      <w:proofErr w:type="spellStart"/>
      <w:r w:rsidRPr="0082268D">
        <w:rPr>
          <w:rFonts w:cstheme="minorHAnsi"/>
          <w:color w:val="000000" w:themeColor="text1"/>
        </w:rPr>
        <w:t>Rupire</w:t>
      </w:r>
      <w:proofErr w:type="spellEnd"/>
      <w:r w:rsidRPr="0082268D">
        <w:rPr>
          <w:rFonts w:cstheme="minorHAnsi"/>
          <w:color w:val="000000" w:themeColor="text1"/>
        </w:rPr>
        <w:t xml:space="preserve"> J. (2020) P</w:t>
      </w:r>
      <w:r w:rsidRPr="0082268D">
        <w:rPr>
          <w:rFonts w:cstheme="minorHAnsi"/>
          <w:i/>
          <w:color w:val="000000" w:themeColor="text1"/>
        </w:rPr>
        <w:t>ueblos Indígenas Amazónicos frente a los objetivos de desarrollo sostenible</w:t>
      </w:r>
      <w:r w:rsidRPr="0082268D">
        <w:rPr>
          <w:rFonts w:cstheme="minorHAnsi"/>
          <w:color w:val="000000" w:themeColor="text1"/>
        </w:rPr>
        <w:t xml:space="preserve">. </w:t>
      </w:r>
      <w:r w:rsidRPr="0082268D">
        <w:rPr>
          <w:rFonts w:cstheme="minorHAnsi"/>
          <w:i/>
          <w:color w:val="000000" w:themeColor="text1"/>
          <w:lang w:val="en-US"/>
        </w:rPr>
        <w:t>[</w:t>
      </w:r>
      <w:proofErr w:type="spellStart"/>
      <w:r w:rsidRPr="0082268D">
        <w:rPr>
          <w:rFonts w:cstheme="minorHAnsi"/>
          <w:i/>
          <w:color w:val="000000" w:themeColor="text1"/>
          <w:lang w:val="en-US"/>
        </w:rPr>
        <w:t>Archivo</w:t>
      </w:r>
      <w:proofErr w:type="spellEnd"/>
      <w:r w:rsidRPr="0082268D">
        <w:rPr>
          <w:rFonts w:cstheme="minorHAnsi"/>
          <w:i/>
          <w:color w:val="000000" w:themeColor="text1"/>
          <w:lang w:val="en-US"/>
        </w:rPr>
        <w:t xml:space="preserve"> PDF].</w:t>
      </w:r>
      <w:r w:rsidRPr="0082268D">
        <w:rPr>
          <w:rFonts w:cstheme="minorHAnsi"/>
          <w:color w:val="000000" w:themeColor="text1"/>
          <w:lang w:val="en-US"/>
        </w:rPr>
        <w:t xml:space="preserve">  SERVINDI.</w:t>
      </w:r>
      <w:r w:rsidRPr="0082268D">
        <w:rPr>
          <w:color w:val="000000" w:themeColor="text1"/>
          <w:lang w:val="en-US"/>
        </w:rPr>
        <w:t xml:space="preserve"> https://library.fes.de/pdf-files/bueros/peru/17448.pdf</w:t>
      </w:r>
    </w:p>
    <w:p w14:paraId="0B5F46F8" w14:textId="77777777" w:rsidR="00A66A6F" w:rsidRPr="00D01041"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D01041">
        <w:rPr>
          <w:lang w:val="es-419"/>
        </w:rPr>
        <w:t>Salazar, S. (2017). U</w:t>
      </w:r>
      <w:proofErr w:type="spellStart"/>
      <w:r>
        <w:t>na</w:t>
      </w:r>
      <w:proofErr w:type="spellEnd"/>
      <w:r>
        <w:t xml:space="preserve"> aproximación sociolingüística y antropológica al concepto de madre tierra en una muestra poblacional del Cabildo Nasa Altos Buenavista, asentado en el Barrio Alto Nápoles de la ciudad de Cali.  </w:t>
      </w:r>
      <w:r w:rsidRPr="00D01041">
        <w:rPr>
          <w:lang w:val="es-419"/>
        </w:rPr>
        <w:t>https://bibliotecadigital.univalle.edu.co/bitstream/id/200036ce-2b3b-4e97-bd72-dbbd791cda66/CB-0585269.pdf</w:t>
      </w:r>
    </w:p>
    <w:p w14:paraId="613241D4"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rPr>
        <w:t xml:space="preserve">Salmon (2012). </w:t>
      </w:r>
      <w:r w:rsidRPr="00474012">
        <w:rPr>
          <w:rFonts w:asciiTheme="minorHAnsi" w:hAnsiTheme="minorHAnsi" w:cstheme="minorHAnsi"/>
          <w:i/>
          <w:color w:val="000000"/>
        </w:rPr>
        <w:t>La consulta previa, libre e informada en el Perú: hacia la inclusión del interés indígena en el mundo de los derechos humanos.</w:t>
      </w:r>
      <w:r w:rsidRPr="00474012">
        <w:rPr>
          <w:rFonts w:asciiTheme="minorHAnsi" w:hAnsiTheme="minorHAnsi" w:cstheme="minorHAnsi"/>
          <w:color w:val="000000"/>
        </w:rPr>
        <w:t xml:space="preserve"> </w:t>
      </w:r>
      <w:hyperlink r:id="rId218">
        <w:r w:rsidRPr="00474012">
          <w:rPr>
            <w:rFonts w:asciiTheme="minorHAnsi" w:hAnsiTheme="minorHAnsi" w:cstheme="minorHAnsi"/>
            <w:color w:val="0563C1"/>
            <w:u w:val="single"/>
          </w:rPr>
          <w:t>https://repositorio.pucp.edu.pe/index/bitstream/handle/123456789/111921/2012-La%20consulta%20previa%2C%20libre%20e%20informada.%20La%20inclusi%C3%B3n%20del%20inter%C3%A9s%20ind%C3%ADgena%20en%20el%20mundo%20de%20los%20derechos%20humanos.pdf?sequence=1</w:t>
        </w:r>
      </w:hyperlink>
    </w:p>
    <w:p w14:paraId="60144286"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rPr>
        <w:t>Salmón, E.</w:t>
      </w:r>
      <w:r w:rsidRPr="00474012">
        <w:rPr>
          <w:rFonts w:asciiTheme="minorHAnsi" w:eastAsia="Times New Roman" w:hAnsiTheme="minorHAnsi" w:cstheme="minorHAnsi"/>
        </w:rPr>
        <w:t xml:space="preserve"> (2019).  Introducción al Sistema Interamericano de Derechos Huma</w:t>
      </w:r>
      <w:r w:rsidRPr="00474012">
        <w:rPr>
          <w:rFonts w:asciiTheme="minorHAnsi" w:hAnsiTheme="minorHAnsi" w:cstheme="minorHAnsi"/>
        </w:rPr>
        <w:t xml:space="preserve">nos. </w:t>
      </w:r>
      <w:r w:rsidRPr="00474012">
        <w:rPr>
          <w:rFonts w:asciiTheme="minorHAnsi" w:eastAsia="Times New Roman" w:hAnsiTheme="minorHAnsi" w:cstheme="minorHAnsi"/>
        </w:rPr>
        <w:t>Lima: Pontificia Universidad Católica del Perú, Fondo Editorial (Lima: Aleph Impresiones).Recuperado el 10 de junio de 2023, de https://cdn01.pucp.education/idehpucp/wp-content/uploads/2019/04/16195933/introduccion-al-sistema-interamericano-ddhh-indice.pdf</w:t>
      </w:r>
    </w:p>
    <w:p w14:paraId="0448E6B9"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474012">
        <w:rPr>
          <w:rFonts w:asciiTheme="minorHAnsi" w:hAnsiTheme="minorHAnsi" w:cstheme="minorHAnsi"/>
          <w:color w:val="000000"/>
        </w:rPr>
        <w:t>Sanborn, C., Hurtado, V., &amp; Ramírez, T. (2016). La consulta previa en el Perú: avances y retos. Universidad del Pacífico.</w:t>
      </w:r>
    </w:p>
    <w:p w14:paraId="7BC80B17"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474012">
        <w:rPr>
          <w:rFonts w:asciiTheme="minorHAnsi" w:hAnsiTheme="minorHAnsi" w:cstheme="minorHAnsi"/>
          <w:color w:val="000000"/>
          <w:highlight w:val="white"/>
        </w:rPr>
        <w:t xml:space="preserve">Sarmiento </w:t>
      </w:r>
      <w:proofErr w:type="spellStart"/>
      <w:r w:rsidRPr="00474012">
        <w:rPr>
          <w:rFonts w:asciiTheme="minorHAnsi" w:hAnsiTheme="minorHAnsi" w:cstheme="minorHAnsi"/>
          <w:color w:val="000000"/>
          <w:highlight w:val="white"/>
        </w:rPr>
        <w:t>Barletti</w:t>
      </w:r>
      <w:proofErr w:type="spellEnd"/>
      <w:r w:rsidRPr="00474012">
        <w:rPr>
          <w:rFonts w:asciiTheme="minorHAnsi" w:hAnsiTheme="minorHAnsi" w:cstheme="minorHAnsi"/>
          <w:color w:val="000000"/>
          <w:highlight w:val="white"/>
        </w:rPr>
        <w:t xml:space="preserve">, J. P., </w:t>
      </w:r>
      <w:proofErr w:type="spellStart"/>
      <w:r w:rsidRPr="00474012">
        <w:rPr>
          <w:rFonts w:asciiTheme="minorHAnsi" w:hAnsiTheme="minorHAnsi" w:cstheme="minorHAnsi"/>
          <w:color w:val="000000"/>
          <w:highlight w:val="white"/>
        </w:rPr>
        <w:t>Begert</w:t>
      </w:r>
      <w:proofErr w:type="spellEnd"/>
      <w:r w:rsidRPr="00474012">
        <w:rPr>
          <w:rFonts w:asciiTheme="minorHAnsi" w:hAnsiTheme="minorHAnsi" w:cstheme="minorHAnsi"/>
          <w:color w:val="000000"/>
          <w:highlight w:val="white"/>
        </w:rPr>
        <w:t xml:space="preserve">, B., &amp; Guerra Loza, M. A. (2021). </w:t>
      </w:r>
      <w:r w:rsidRPr="00474012">
        <w:rPr>
          <w:rFonts w:asciiTheme="minorHAnsi" w:hAnsiTheme="minorHAnsi" w:cstheme="minorHAnsi"/>
          <w:color w:val="000000"/>
          <w:highlight w:val="white"/>
          <w:lang w:val="en-US"/>
        </w:rPr>
        <w:t xml:space="preserve">Is the Formalization of Collective Tenure Rights Supporting Sustainable Indigenous Livelihoods? Insights from </w:t>
      </w:r>
      <w:proofErr w:type="spellStart"/>
      <w:r w:rsidRPr="00474012">
        <w:rPr>
          <w:rFonts w:asciiTheme="minorHAnsi" w:hAnsiTheme="minorHAnsi" w:cstheme="minorHAnsi"/>
          <w:color w:val="000000"/>
          <w:highlight w:val="white"/>
          <w:lang w:val="en-US"/>
        </w:rPr>
        <w:t>Comunidades</w:t>
      </w:r>
      <w:proofErr w:type="spellEnd"/>
      <w:r w:rsidRPr="00474012">
        <w:rPr>
          <w:rFonts w:asciiTheme="minorHAnsi" w:hAnsiTheme="minorHAnsi" w:cstheme="minorHAnsi"/>
          <w:color w:val="000000"/>
          <w:highlight w:val="white"/>
          <w:lang w:val="en-US"/>
        </w:rPr>
        <w:t xml:space="preserve"> </w:t>
      </w:r>
      <w:proofErr w:type="spellStart"/>
      <w:r w:rsidRPr="00474012">
        <w:rPr>
          <w:rFonts w:asciiTheme="minorHAnsi" w:hAnsiTheme="minorHAnsi" w:cstheme="minorHAnsi"/>
          <w:color w:val="000000"/>
          <w:highlight w:val="white"/>
          <w:lang w:val="en-US"/>
        </w:rPr>
        <w:t>Nativas</w:t>
      </w:r>
      <w:proofErr w:type="spellEnd"/>
      <w:r w:rsidRPr="00474012">
        <w:rPr>
          <w:rFonts w:asciiTheme="minorHAnsi" w:hAnsiTheme="minorHAnsi" w:cstheme="minorHAnsi"/>
          <w:color w:val="000000"/>
          <w:highlight w:val="white"/>
          <w:lang w:val="en-US"/>
        </w:rPr>
        <w:t xml:space="preserve"> in the Peruvian Amazon. </w:t>
      </w:r>
      <w:r w:rsidRPr="00474012">
        <w:rPr>
          <w:rFonts w:asciiTheme="minorHAnsi" w:hAnsiTheme="minorHAnsi" w:cstheme="minorHAnsi"/>
          <w:i/>
          <w:color w:val="000000"/>
          <w:highlight w:val="white"/>
          <w:lang w:val="en-US"/>
        </w:rPr>
        <w:t>International Journal of the Commons</w:t>
      </w:r>
      <w:r w:rsidRPr="00474012">
        <w:rPr>
          <w:rFonts w:asciiTheme="minorHAnsi" w:hAnsiTheme="minorHAnsi" w:cstheme="minorHAnsi"/>
          <w:color w:val="000000"/>
          <w:highlight w:val="white"/>
          <w:lang w:val="en-US"/>
        </w:rPr>
        <w:t>, </w:t>
      </w:r>
      <w:r w:rsidRPr="00474012">
        <w:rPr>
          <w:rFonts w:asciiTheme="minorHAnsi" w:hAnsiTheme="minorHAnsi" w:cstheme="minorHAnsi"/>
          <w:i/>
          <w:color w:val="000000"/>
          <w:highlight w:val="white"/>
          <w:lang w:val="en-US"/>
        </w:rPr>
        <w:t>15(1)</w:t>
      </w:r>
      <w:r w:rsidRPr="00474012">
        <w:rPr>
          <w:rFonts w:asciiTheme="minorHAnsi" w:hAnsiTheme="minorHAnsi" w:cstheme="minorHAnsi"/>
          <w:color w:val="000000"/>
          <w:highlight w:val="white"/>
          <w:lang w:val="en-US"/>
        </w:rPr>
        <w:t xml:space="preserve">, 381–394. </w:t>
      </w:r>
      <w:hyperlink r:id="rId219">
        <w:r w:rsidRPr="00474012">
          <w:rPr>
            <w:rFonts w:asciiTheme="minorHAnsi" w:hAnsiTheme="minorHAnsi" w:cstheme="minorHAnsi"/>
            <w:color w:val="000000"/>
            <w:highlight w:val="white"/>
            <w:u w:val="single"/>
          </w:rPr>
          <w:t>https://www.thecommonsjournal.org/article/10.5334/ijc.1126/</w:t>
        </w:r>
      </w:hyperlink>
      <w:r w:rsidRPr="00474012">
        <w:rPr>
          <w:rFonts w:asciiTheme="minorHAnsi" w:hAnsiTheme="minorHAnsi" w:cstheme="minorHAnsi"/>
          <w:color w:val="000000"/>
          <w:highlight w:val="white"/>
        </w:rPr>
        <w:t xml:space="preserve"> </w:t>
      </w:r>
    </w:p>
    <w:p w14:paraId="445E60EC" w14:textId="77777777" w:rsidR="00A66A6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SERNANP. (2022). </w:t>
      </w:r>
      <w:r w:rsidRPr="00474012">
        <w:rPr>
          <w:rFonts w:asciiTheme="minorHAnsi" w:hAnsiTheme="minorHAnsi" w:cstheme="minorHAnsi"/>
          <w:i/>
          <w:color w:val="000000"/>
          <w:highlight w:val="white"/>
        </w:rPr>
        <w:t>Áreas Naturales Protegidas: Perú alcanza meta internacional para conservar su biodiversidad [Nota de prensa]</w:t>
      </w:r>
      <w:r w:rsidRPr="00474012">
        <w:rPr>
          <w:rFonts w:asciiTheme="minorHAnsi" w:hAnsiTheme="minorHAnsi" w:cstheme="minorHAnsi"/>
          <w:color w:val="000000"/>
          <w:highlight w:val="white"/>
        </w:rPr>
        <w:t xml:space="preserve">. Servicio Nacional de Áreas Naturales Protegidas por el Estado. </w:t>
      </w:r>
      <w:hyperlink r:id="rId220">
        <w:r w:rsidRPr="00474012">
          <w:rPr>
            <w:rFonts w:asciiTheme="minorHAnsi" w:hAnsiTheme="minorHAnsi" w:cstheme="minorHAnsi"/>
            <w:color w:val="000000"/>
            <w:highlight w:val="white"/>
            <w:u w:val="single"/>
          </w:rPr>
          <w:t>https://rb.gy/rdtsnw</w:t>
        </w:r>
      </w:hyperlink>
    </w:p>
    <w:p w14:paraId="73B92967" w14:textId="77777777" w:rsidR="00A66A6F"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BA7C0C">
        <w:rPr>
          <w:lang w:val="es-419"/>
        </w:rPr>
        <w:t xml:space="preserve">Shuar, F. (2022). Cámara de Comercio de los Pueblos Indígenas del Perú. Trabajo de investigación. </w:t>
      </w:r>
      <w:hyperlink r:id="rId221" w:history="1">
        <w:r w:rsidRPr="00BA7C0C">
          <w:rPr>
            <w:rStyle w:val="Hipervnculo"/>
            <w:lang w:val="es-419"/>
          </w:rPr>
          <w:t>https://pirhua.udep.edu.pe/bitstream/handle/11042/4546/MGO_023.pdf?sequence=2&amp;isAllowed=y</w:t>
        </w:r>
      </w:hyperlink>
      <w:r w:rsidRPr="00BA7C0C">
        <w:rPr>
          <w:lang w:val="es-419"/>
        </w:rPr>
        <w:t xml:space="preserve"> </w:t>
      </w:r>
    </w:p>
    <w:p w14:paraId="2176554C" w14:textId="77777777" w:rsidR="00A66A6F" w:rsidRPr="00BB1D47"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BB1D47">
        <w:rPr>
          <w:lang w:val="es-419"/>
        </w:rPr>
        <w:t>SPDA Actualidad Ambiental (2014). Planes de vida: una propuesta indígena para la gestión de sus recursos naturales y su territorio. https://www.actualidadambiental.pe/planes-de-vida-una-propuesta-indigena-para-la-gestion-de-sus-recursos-naturales-y-su-territorio/</w:t>
      </w:r>
    </w:p>
    <w:p w14:paraId="53B30845"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SPDA. (2021, octubre 9). </w:t>
      </w:r>
      <w:r w:rsidRPr="00474012">
        <w:rPr>
          <w:rFonts w:asciiTheme="minorHAnsi" w:hAnsiTheme="minorHAnsi" w:cstheme="minorHAnsi"/>
          <w:i/>
          <w:color w:val="000000"/>
          <w:highlight w:val="white"/>
        </w:rPr>
        <w:t xml:space="preserve">¿Por qué el pueblo </w:t>
      </w:r>
      <w:proofErr w:type="spellStart"/>
      <w:r w:rsidRPr="00474012">
        <w:rPr>
          <w:rFonts w:asciiTheme="minorHAnsi" w:hAnsiTheme="minorHAnsi" w:cstheme="minorHAnsi"/>
          <w:i/>
          <w:color w:val="000000"/>
          <w:highlight w:val="white"/>
        </w:rPr>
        <w:t>kukama</w:t>
      </w:r>
      <w:proofErr w:type="spellEnd"/>
      <w:r w:rsidRPr="00474012">
        <w:rPr>
          <w:rFonts w:asciiTheme="minorHAnsi" w:hAnsiTheme="minorHAnsi" w:cstheme="minorHAnsi"/>
          <w:i/>
          <w:color w:val="000000"/>
          <w:highlight w:val="white"/>
        </w:rPr>
        <w:t xml:space="preserve"> exige reconocer al río Marañón como “un ser vivo” con derechos?</w:t>
      </w:r>
      <w:r w:rsidRPr="00474012">
        <w:rPr>
          <w:rFonts w:asciiTheme="minorHAnsi" w:hAnsiTheme="minorHAnsi" w:cstheme="minorHAnsi"/>
          <w:color w:val="000000"/>
          <w:highlight w:val="white"/>
        </w:rPr>
        <w:t xml:space="preserve"> SPDA Actualidad ambiental. </w:t>
      </w:r>
      <w:hyperlink r:id="rId222">
        <w:r w:rsidRPr="00474012">
          <w:rPr>
            <w:rFonts w:asciiTheme="minorHAnsi" w:hAnsiTheme="minorHAnsi" w:cstheme="minorHAnsi"/>
            <w:color w:val="000000"/>
            <w:highlight w:val="white"/>
            <w:u w:val="single"/>
          </w:rPr>
          <w:t>https://rb.gy/wfou5v</w:t>
        </w:r>
      </w:hyperlink>
    </w:p>
    <w:p w14:paraId="165119BC"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proofErr w:type="spellStart"/>
      <w:r w:rsidRPr="00474012">
        <w:rPr>
          <w:rFonts w:asciiTheme="minorHAnsi" w:hAnsiTheme="minorHAnsi" w:cstheme="minorHAnsi"/>
          <w:color w:val="000000"/>
          <w:highlight w:val="white"/>
        </w:rPr>
        <w:t>Surallés</w:t>
      </w:r>
      <w:proofErr w:type="spellEnd"/>
      <w:r w:rsidRPr="00474012">
        <w:rPr>
          <w:rFonts w:asciiTheme="minorHAnsi" w:hAnsiTheme="minorHAnsi" w:cstheme="minorHAnsi"/>
          <w:color w:val="000000"/>
          <w:highlight w:val="white"/>
        </w:rPr>
        <w:t>, A. Entre derecho y realidad: antropología y territorios indígenas amazónicos en un futuro próximo. </w:t>
      </w:r>
      <w:proofErr w:type="spellStart"/>
      <w:r w:rsidRPr="00474012">
        <w:rPr>
          <w:rFonts w:asciiTheme="minorHAnsi" w:hAnsiTheme="minorHAnsi" w:cstheme="minorHAnsi"/>
          <w:i/>
          <w:color w:val="000000"/>
          <w:highlight w:val="white"/>
        </w:rPr>
        <w:t>Bulletin</w:t>
      </w:r>
      <w:proofErr w:type="spellEnd"/>
      <w:r w:rsidRPr="00474012">
        <w:rPr>
          <w:rFonts w:asciiTheme="minorHAnsi" w:hAnsiTheme="minorHAnsi" w:cstheme="minorHAnsi"/>
          <w:i/>
          <w:color w:val="000000"/>
          <w:highlight w:val="white"/>
        </w:rPr>
        <w:t xml:space="preserve"> de </w:t>
      </w:r>
      <w:proofErr w:type="spellStart"/>
      <w:r w:rsidRPr="00474012">
        <w:rPr>
          <w:rFonts w:asciiTheme="minorHAnsi" w:hAnsiTheme="minorHAnsi" w:cstheme="minorHAnsi"/>
          <w:i/>
          <w:color w:val="000000"/>
          <w:highlight w:val="white"/>
        </w:rPr>
        <w:t>l’Institut</w:t>
      </w:r>
      <w:proofErr w:type="spellEnd"/>
      <w:r w:rsidRPr="00474012">
        <w:rPr>
          <w:rFonts w:asciiTheme="minorHAnsi" w:hAnsiTheme="minorHAnsi" w:cstheme="minorHAnsi"/>
          <w:i/>
          <w:color w:val="000000"/>
          <w:highlight w:val="white"/>
        </w:rPr>
        <w:t xml:space="preserve"> </w:t>
      </w:r>
      <w:proofErr w:type="spellStart"/>
      <w:r w:rsidRPr="00474012">
        <w:rPr>
          <w:rFonts w:asciiTheme="minorHAnsi" w:hAnsiTheme="minorHAnsi" w:cstheme="minorHAnsi"/>
          <w:i/>
          <w:color w:val="000000"/>
          <w:highlight w:val="white"/>
        </w:rPr>
        <w:t>français</w:t>
      </w:r>
      <w:proofErr w:type="spellEnd"/>
      <w:r w:rsidRPr="00474012">
        <w:rPr>
          <w:rFonts w:asciiTheme="minorHAnsi" w:hAnsiTheme="minorHAnsi" w:cstheme="minorHAnsi"/>
          <w:i/>
          <w:color w:val="000000"/>
          <w:highlight w:val="white"/>
        </w:rPr>
        <w:t xml:space="preserve"> </w:t>
      </w:r>
      <w:proofErr w:type="spellStart"/>
      <w:r w:rsidRPr="00474012">
        <w:rPr>
          <w:rFonts w:asciiTheme="minorHAnsi" w:hAnsiTheme="minorHAnsi" w:cstheme="minorHAnsi"/>
          <w:i/>
          <w:color w:val="000000"/>
          <w:highlight w:val="white"/>
        </w:rPr>
        <w:t>d’études</w:t>
      </w:r>
      <w:proofErr w:type="spellEnd"/>
      <w:r w:rsidRPr="00474012">
        <w:rPr>
          <w:rFonts w:asciiTheme="minorHAnsi" w:hAnsiTheme="minorHAnsi" w:cstheme="minorHAnsi"/>
          <w:i/>
          <w:color w:val="000000"/>
          <w:highlight w:val="white"/>
        </w:rPr>
        <w:t xml:space="preserve"> andines</w:t>
      </w:r>
      <w:r w:rsidRPr="00474012">
        <w:rPr>
          <w:rFonts w:asciiTheme="minorHAnsi" w:hAnsiTheme="minorHAnsi" w:cstheme="minorHAnsi"/>
          <w:color w:val="000000"/>
          <w:highlight w:val="white"/>
        </w:rPr>
        <w:t>, </w:t>
      </w:r>
      <w:r w:rsidRPr="00474012">
        <w:rPr>
          <w:rFonts w:asciiTheme="minorHAnsi" w:hAnsiTheme="minorHAnsi" w:cstheme="minorHAnsi"/>
          <w:i/>
          <w:color w:val="000000"/>
          <w:highlight w:val="white"/>
        </w:rPr>
        <w:t>38 (1)</w:t>
      </w:r>
      <w:r w:rsidRPr="00474012">
        <w:rPr>
          <w:rFonts w:asciiTheme="minorHAnsi" w:hAnsiTheme="minorHAnsi" w:cstheme="minorHAnsi"/>
          <w:color w:val="000000"/>
          <w:highlight w:val="white"/>
        </w:rPr>
        <w:t xml:space="preserve">, 29–45. </w:t>
      </w:r>
      <w:hyperlink r:id="rId223">
        <w:r w:rsidRPr="00474012">
          <w:rPr>
            <w:rFonts w:asciiTheme="minorHAnsi" w:hAnsiTheme="minorHAnsi" w:cstheme="minorHAnsi"/>
            <w:color w:val="000000"/>
            <w:highlight w:val="white"/>
            <w:u w:val="single"/>
          </w:rPr>
          <w:t>https://doi.org/10.4000/bifea.2789</w:t>
        </w:r>
      </w:hyperlink>
    </w:p>
    <w:p w14:paraId="4054EC88" w14:textId="77777777" w:rsidR="00A66A6F" w:rsidRPr="00045366" w:rsidRDefault="00A66A6F" w:rsidP="003A41C1">
      <w:pPr>
        <w:widowControl w:val="0"/>
        <w:numPr>
          <w:ilvl w:val="0"/>
          <w:numId w:val="76"/>
        </w:numPr>
        <w:pBdr>
          <w:top w:val="nil"/>
          <w:left w:val="nil"/>
          <w:bottom w:val="nil"/>
          <w:right w:val="nil"/>
          <w:between w:val="nil"/>
        </w:pBdr>
        <w:spacing w:before="120" w:after="120"/>
        <w:ind w:right="43"/>
        <w:jc w:val="both"/>
        <w:rPr>
          <w:rFonts w:asciiTheme="minorHAnsi" w:hAnsiTheme="minorHAnsi" w:cstheme="minorHAnsi"/>
          <w:lang w:val="en-US"/>
        </w:rPr>
      </w:pPr>
      <w:proofErr w:type="spellStart"/>
      <w:r w:rsidRPr="00BA7C0C">
        <w:rPr>
          <w:rFonts w:asciiTheme="minorHAnsi" w:hAnsiTheme="minorHAnsi" w:cstheme="minorHAnsi"/>
          <w:color w:val="000000"/>
        </w:rPr>
        <w:t>Trapnell</w:t>
      </w:r>
      <w:proofErr w:type="spellEnd"/>
      <w:r w:rsidRPr="00BA7C0C">
        <w:rPr>
          <w:rFonts w:asciiTheme="minorHAnsi" w:hAnsiTheme="minorHAnsi" w:cstheme="minorHAnsi"/>
          <w:color w:val="000000"/>
        </w:rPr>
        <w:t>, L. (2021, enero 10). </w:t>
      </w:r>
      <w:r w:rsidRPr="00BA7C0C">
        <w:rPr>
          <w:rFonts w:asciiTheme="minorHAnsi" w:hAnsiTheme="minorHAnsi" w:cstheme="minorHAnsi"/>
          <w:i/>
          <w:color w:val="000000"/>
        </w:rPr>
        <w:t>Una brecha que no se cierra: La demanda de docentes interculturales bilingües</w:t>
      </w:r>
      <w:r w:rsidRPr="00BA7C0C">
        <w:rPr>
          <w:rFonts w:asciiTheme="minorHAnsi" w:hAnsiTheme="minorHAnsi" w:cstheme="minorHAnsi"/>
          <w:color w:val="000000"/>
        </w:rPr>
        <w:t xml:space="preserve">. </w:t>
      </w:r>
      <w:proofErr w:type="spellStart"/>
      <w:r w:rsidRPr="00BA7C0C">
        <w:rPr>
          <w:rFonts w:asciiTheme="minorHAnsi" w:hAnsiTheme="minorHAnsi" w:cstheme="minorHAnsi"/>
          <w:color w:val="000000"/>
          <w:lang w:val="en-US"/>
        </w:rPr>
        <w:t>Servindi</w:t>
      </w:r>
      <w:proofErr w:type="spellEnd"/>
      <w:r w:rsidRPr="00BA7C0C">
        <w:rPr>
          <w:rFonts w:asciiTheme="minorHAnsi" w:hAnsiTheme="minorHAnsi" w:cstheme="minorHAnsi"/>
          <w:color w:val="000000"/>
          <w:lang w:val="en-US"/>
        </w:rPr>
        <w:t xml:space="preserve">. </w:t>
      </w:r>
      <w:hyperlink r:id="rId224">
        <w:r w:rsidRPr="00045366">
          <w:rPr>
            <w:rFonts w:asciiTheme="minorHAnsi" w:hAnsiTheme="minorHAnsi" w:cstheme="minorHAnsi"/>
            <w:color w:val="0563C1"/>
            <w:u w:val="single"/>
            <w:lang w:val="en-US"/>
          </w:rPr>
          <w:t>https://www.servindi.org/actualidad-opinion/10/01/2021/una-brecha-que-no-se-cierra-la-demanda-de-docentes-interculturales</w:t>
        </w:r>
      </w:hyperlink>
    </w:p>
    <w:p w14:paraId="1502EFD5" w14:textId="77777777" w:rsidR="00A66A6F" w:rsidRPr="00A66A6F" w:rsidRDefault="00A66A6F" w:rsidP="003A41C1">
      <w:pPr>
        <w:widowControl w:val="0"/>
        <w:numPr>
          <w:ilvl w:val="0"/>
          <w:numId w:val="76"/>
        </w:numPr>
        <w:pBdr>
          <w:top w:val="nil"/>
          <w:left w:val="nil"/>
          <w:bottom w:val="nil"/>
          <w:right w:val="nil"/>
          <w:between w:val="nil"/>
        </w:pBdr>
        <w:spacing w:before="120" w:after="120"/>
        <w:ind w:right="43"/>
        <w:jc w:val="both"/>
        <w:rPr>
          <w:rFonts w:asciiTheme="minorHAnsi" w:hAnsiTheme="minorHAnsi" w:cstheme="minorHAnsi"/>
        </w:rPr>
      </w:pPr>
      <w:r w:rsidRPr="00BA7C0C">
        <w:rPr>
          <w:rFonts w:asciiTheme="minorHAnsi" w:hAnsiTheme="minorHAnsi" w:cstheme="minorHAnsi"/>
          <w:lang w:val="en-US"/>
        </w:rPr>
        <w:t xml:space="preserve">TFSSE (2014). Social and Solidarity Economy and the Challenge of Sustainable Development. </w:t>
      </w:r>
      <w:hyperlink r:id="rId225" w:history="1">
        <w:r w:rsidRPr="00A66A6F">
          <w:rPr>
            <w:rStyle w:val="Hipervnculo"/>
            <w:rFonts w:asciiTheme="minorHAnsi" w:hAnsiTheme="minorHAnsi" w:cstheme="minorHAnsi"/>
          </w:rPr>
          <w:t>https://knowledgehub.unsse.org/wp-content/uploads/2020/11/2014-EN-Social-and-Solidarity-Economy-and-the-Challenge-of-Sustainable-Development-UNTFSSE-Position-Paper.pdf</w:t>
        </w:r>
      </w:hyperlink>
    </w:p>
    <w:p w14:paraId="2CB76A5D" w14:textId="77777777" w:rsidR="00A66A6F" w:rsidRDefault="00A66A6F" w:rsidP="003A41C1">
      <w:pPr>
        <w:widowControl w:val="0"/>
        <w:numPr>
          <w:ilvl w:val="0"/>
          <w:numId w:val="76"/>
        </w:numPr>
        <w:pBdr>
          <w:top w:val="nil"/>
          <w:left w:val="nil"/>
          <w:bottom w:val="nil"/>
          <w:right w:val="nil"/>
          <w:between w:val="nil"/>
        </w:pBdr>
        <w:spacing w:before="120" w:after="120"/>
        <w:ind w:right="43"/>
        <w:jc w:val="both"/>
        <w:rPr>
          <w:rFonts w:asciiTheme="minorHAnsi" w:hAnsiTheme="minorHAnsi" w:cstheme="minorHAnsi"/>
        </w:rPr>
      </w:pPr>
      <w:r>
        <w:t xml:space="preserve">UICN-WWF-PNUMA. (1991). Cuidar la tierra. https://portals.iucn.org/library/sites/library/files/documents/CFE-003-Es-Summ.pdf </w:t>
      </w:r>
    </w:p>
    <w:p w14:paraId="13783D2B" w14:textId="77777777" w:rsidR="00A66A6F" w:rsidRPr="00BA7C0C" w:rsidRDefault="00A66A6F" w:rsidP="003A41C1">
      <w:pPr>
        <w:widowControl w:val="0"/>
        <w:numPr>
          <w:ilvl w:val="0"/>
          <w:numId w:val="76"/>
        </w:numPr>
        <w:pBdr>
          <w:top w:val="nil"/>
          <w:left w:val="nil"/>
          <w:bottom w:val="nil"/>
          <w:right w:val="nil"/>
          <w:between w:val="nil"/>
        </w:pBdr>
        <w:spacing w:before="120" w:after="120"/>
        <w:ind w:right="43"/>
        <w:jc w:val="both"/>
        <w:rPr>
          <w:rFonts w:asciiTheme="minorHAnsi" w:hAnsiTheme="minorHAnsi" w:cstheme="minorHAnsi"/>
        </w:rPr>
      </w:pPr>
      <w:r>
        <w:t>UN. (1987). Nuestro futuro común.</w:t>
      </w:r>
    </w:p>
    <w:p w14:paraId="06CF43C3" w14:textId="77777777" w:rsidR="00A66A6F" w:rsidRPr="00474012" w:rsidRDefault="00A66A6F" w:rsidP="003A41C1">
      <w:pPr>
        <w:widowControl w:val="0"/>
        <w:numPr>
          <w:ilvl w:val="0"/>
          <w:numId w:val="76"/>
        </w:numPr>
        <w:pBdr>
          <w:top w:val="nil"/>
          <w:left w:val="nil"/>
          <w:bottom w:val="nil"/>
          <w:right w:val="nil"/>
          <w:between w:val="nil"/>
        </w:pBdr>
        <w:spacing w:before="120" w:after="120"/>
        <w:ind w:right="43"/>
        <w:jc w:val="both"/>
        <w:rPr>
          <w:rFonts w:asciiTheme="minorHAnsi" w:hAnsiTheme="minorHAnsi" w:cstheme="minorHAnsi"/>
          <w:color w:val="000000"/>
        </w:rPr>
      </w:pPr>
      <w:r w:rsidRPr="00474012">
        <w:rPr>
          <w:rFonts w:asciiTheme="minorHAnsi" w:hAnsiTheme="minorHAnsi" w:cstheme="minorHAnsi"/>
          <w:color w:val="000000"/>
          <w:highlight w:val="white"/>
        </w:rPr>
        <w:t>UNESCO. (2003). </w:t>
      </w:r>
      <w:r w:rsidRPr="00474012">
        <w:rPr>
          <w:rFonts w:asciiTheme="minorHAnsi" w:hAnsiTheme="minorHAnsi" w:cstheme="minorHAnsi"/>
          <w:i/>
          <w:color w:val="000000"/>
          <w:highlight w:val="white"/>
        </w:rPr>
        <w:t>Convención para la Salvaguardia del Patrimonio Cultural Inmaterial</w:t>
      </w:r>
      <w:r w:rsidRPr="00474012">
        <w:rPr>
          <w:rFonts w:asciiTheme="minorHAnsi" w:hAnsiTheme="minorHAnsi" w:cstheme="minorHAnsi"/>
          <w:color w:val="000000"/>
          <w:highlight w:val="white"/>
        </w:rPr>
        <w:t xml:space="preserve">. UNESCO. </w:t>
      </w:r>
      <w:hyperlink r:id="rId226">
        <w:r w:rsidRPr="00474012">
          <w:rPr>
            <w:rFonts w:asciiTheme="minorHAnsi" w:hAnsiTheme="minorHAnsi" w:cstheme="minorHAnsi"/>
            <w:color w:val="000000"/>
            <w:highlight w:val="white"/>
            <w:u w:val="single"/>
          </w:rPr>
          <w:t>https://unesdoc.unesco.org/ark:/48223/pf0000132540_spa</w:t>
        </w:r>
      </w:hyperlink>
    </w:p>
    <w:p w14:paraId="5867389A"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b/>
          <w:color w:val="000000"/>
        </w:rPr>
      </w:pPr>
      <w:r w:rsidRPr="00474012">
        <w:rPr>
          <w:rFonts w:asciiTheme="minorHAnsi" w:hAnsiTheme="minorHAnsi" w:cstheme="minorHAnsi"/>
          <w:color w:val="000000"/>
          <w:highlight w:val="white"/>
        </w:rPr>
        <w:t>UNESCO. (s/f). Las listas del PCI y el Registro de Buenas Prácticas de Salvaguardia [Data set]. En </w:t>
      </w:r>
      <w:r w:rsidRPr="00474012">
        <w:rPr>
          <w:rFonts w:asciiTheme="minorHAnsi" w:hAnsiTheme="minorHAnsi" w:cstheme="minorHAnsi"/>
          <w:i/>
          <w:color w:val="000000"/>
          <w:highlight w:val="white"/>
        </w:rPr>
        <w:t>Las listas del PCI y el Registro de Buenas Prácticas de Salvaguardia</w:t>
      </w:r>
      <w:r w:rsidRPr="00474012">
        <w:rPr>
          <w:rFonts w:asciiTheme="minorHAnsi" w:hAnsiTheme="minorHAnsi" w:cstheme="minorHAnsi"/>
          <w:color w:val="000000"/>
          <w:highlight w:val="white"/>
        </w:rPr>
        <w:t xml:space="preserve">. </w:t>
      </w:r>
      <w:hyperlink r:id="rId227" w:anchor="tabs">
        <w:r w:rsidRPr="00474012">
          <w:rPr>
            <w:rFonts w:asciiTheme="minorHAnsi" w:hAnsiTheme="minorHAnsi" w:cstheme="minorHAnsi"/>
            <w:color w:val="000000"/>
            <w:highlight w:val="white"/>
            <w:u w:val="single"/>
          </w:rPr>
          <w:t>https://ich.unesco.org/es/listas?text=&amp;country[]=00173&amp;multinational=3#tabs</w:t>
        </w:r>
      </w:hyperlink>
    </w:p>
    <w:p w14:paraId="0AF33E98" w14:textId="77777777" w:rsidR="00A66A6F" w:rsidRPr="00045366"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lang w:val="en-US"/>
        </w:rPr>
      </w:pPr>
      <w:proofErr w:type="spellStart"/>
      <w:r w:rsidRPr="00474012">
        <w:rPr>
          <w:rFonts w:asciiTheme="minorHAnsi" w:hAnsiTheme="minorHAnsi" w:cstheme="minorHAnsi"/>
          <w:color w:val="000000"/>
          <w:highlight w:val="white"/>
        </w:rPr>
        <w:t>United</w:t>
      </w:r>
      <w:proofErr w:type="spellEnd"/>
      <w:r w:rsidRPr="00474012">
        <w:rPr>
          <w:rFonts w:asciiTheme="minorHAnsi" w:hAnsiTheme="minorHAnsi" w:cstheme="minorHAnsi"/>
          <w:color w:val="000000"/>
          <w:highlight w:val="white"/>
        </w:rPr>
        <w:t xml:space="preserve"> </w:t>
      </w:r>
      <w:proofErr w:type="spellStart"/>
      <w:r w:rsidRPr="00474012">
        <w:rPr>
          <w:rFonts w:asciiTheme="minorHAnsi" w:hAnsiTheme="minorHAnsi" w:cstheme="minorHAnsi"/>
          <w:color w:val="000000"/>
          <w:highlight w:val="white"/>
        </w:rPr>
        <w:t>Nations</w:t>
      </w:r>
      <w:proofErr w:type="spellEnd"/>
      <w:r w:rsidRPr="00474012">
        <w:rPr>
          <w:rFonts w:asciiTheme="minorHAnsi" w:hAnsiTheme="minorHAnsi" w:cstheme="minorHAnsi"/>
          <w:color w:val="000000"/>
          <w:highlight w:val="white"/>
        </w:rPr>
        <w:t xml:space="preserve"> </w:t>
      </w:r>
      <w:proofErr w:type="spellStart"/>
      <w:r w:rsidRPr="00474012">
        <w:rPr>
          <w:rFonts w:asciiTheme="minorHAnsi" w:hAnsiTheme="minorHAnsi" w:cstheme="minorHAnsi"/>
          <w:color w:val="000000"/>
          <w:highlight w:val="white"/>
        </w:rPr>
        <w:t>Climate</w:t>
      </w:r>
      <w:proofErr w:type="spellEnd"/>
      <w:r w:rsidRPr="00474012">
        <w:rPr>
          <w:rFonts w:asciiTheme="minorHAnsi" w:hAnsiTheme="minorHAnsi" w:cstheme="minorHAnsi"/>
          <w:color w:val="000000"/>
          <w:highlight w:val="white"/>
        </w:rPr>
        <w:t xml:space="preserve"> Change. (2021). </w:t>
      </w:r>
      <w:r w:rsidRPr="00474012">
        <w:rPr>
          <w:rFonts w:asciiTheme="minorHAnsi" w:hAnsiTheme="minorHAnsi" w:cstheme="minorHAnsi"/>
          <w:i/>
          <w:color w:val="000000"/>
          <w:highlight w:val="white"/>
        </w:rPr>
        <w:t>Los pueblos indígenas, cada vez más involucrados en la acción climática</w:t>
      </w:r>
      <w:r w:rsidRPr="00474012">
        <w:rPr>
          <w:rFonts w:asciiTheme="minorHAnsi" w:hAnsiTheme="minorHAnsi" w:cstheme="minorHAnsi"/>
          <w:color w:val="000000"/>
          <w:highlight w:val="white"/>
        </w:rPr>
        <w:t xml:space="preserve">. </w:t>
      </w:r>
      <w:r w:rsidRPr="00474012">
        <w:rPr>
          <w:rFonts w:asciiTheme="minorHAnsi" w:hAnsiTheme="minorHAnsi" w:cstheme="minorHAnsi"/>
          <w:color w:val="000000"/>
          <w:highlight w:val="white"/>
          <w:lang w:val="en-US"/>
        </w:rPr>
        <w:t xml:space="preserve">United Nations Climate Change. </w:t>
      </w:r>
      <w:hyperlink r:id="rId228">
        <w:r w:rsidRPr="00045366">
          <w:rPr>
            <w:rFonts w:asciiTheme="minorHAnsi" w:hAnsiTheme="minorHAnsi" w:cstheme="minorHAnsi"/>
            <w:color w:val="000000"/>
            <w:highlight w:val="white"/>
            <w:u w:val="single"/>
            <w:lang w:val="en-US"/>
          </w:rPr>
          <w:t>https://unfccc.int/es/news/los-pueblos-indigenas-cada-vez-mas-involucrados-en-la-accion-climatica</w:t>
        </w:r>
      </w:hyperlink>
      <w:r w:rsidRPr="00474012">
        <w:rPr>
          <w:rFonts w:asciiTheme="minorHAnsi" w:hAnsiTheme="minorHAnsi" w:cstheme="minorHAnsi"/>
        </w:rPr>
        <w:fldChar w:fldCharType="begin"/>
      </w:r>
      <w:r w:rsidRPr="00045366">
        <w:rPr>
          <w:rFonts w:asciiTheme="minorHAnsi" w:hAnsiTheme="minorHAnsi" w:cstheme="minorHAnsi"/>
          <w:lang w:val="en-US"/>
        </w:rPr>
        <w:instrText xml:space="preserve"> HYPERLINK "https://unfccc.int/es/news/los-pueblos-indigenas-cada-vez-mas-involucrados-en-la-accion-climatica" </w:instrText>
      </w:r>
      <w:r w:rsidRPr="00474012">
        <w:rPr>
          <w:rFonts w:asciiTheme="minorHAnsi" w:hAnsiTheme="minorHAnsi" w:cstheme="minorHAnsi"/>
        </w:rPr>
      </w:r>
      <w:r w:rsidRPr="00474012">
        <w:rPr>
          <w:rFonts w:asciiTheme="minorHAnsi" w:hAnsiTheme="minorHAnsi" w:cstheme="minorHAnsi"/>
        </w:rPr>
        <w:fldChar w:fldCharType="separate"/>
      </w:r>
    </w:p>
    <w:p w14:paraId="30B50E1C"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rPr>
        <w:fldChar w:fldCharType="end"/>
      </w:r>
      <w:r w:rsidRPr="00474012">
        <w:rPr>
          <w:rFonts w:asciiTheme="minorHAnsi" w:hAnsiTheme="minorHAnsi" w:cstheme="minorHAnsi"/>
          <w:color w:val="000000"/>
          <w:highlight w:val="white"/>
        </w:rPr>
        <w:t>USAID, &amp; INTE-PUCP. (2021). </w:t>
      </w:r>
      <w:r w:rsidRPr="00474012">
        <w:rPr>
          <w:rFonts w:asciiTheme="minorHAnsi" w:hAnsiTheme="minorHAnsi" w:cstheme="minorHAnsi"/>
          <w:i/>
          <w:color w:val="000000"/>
          <w:highlight w:val="white"/>
        </w:rPr>
        <w:t>Un enfoque preventivo frente a los delitos ambientales es indispensable para el desarrollo sostenible de la Amazonía, coinciden expertos [Nota de prensa]</w:t>
      </w:r>
      <w:r w:rsidRPr="00474012">
        <w:rPr>
          <w:rFonts w:asciiTheme="minorHAnsi" w:hAnsiTheme="minorHAnsi" w:cstheme="minorHAnsi"/>
          <w:color w:val="000000"/>
          <w:highlight w:val="white"/>
        </w:rPr>
        <w:t xml:space="preserve">. INTE-PUCP; PUCP. </w:t>
      </w:r>
      <w:hyperlink r:id="rId229">
        <w:r w:rsidRPr="00474012">
          <w:rPr>
            <w:rFonts w:asciiTheme="minorHAnsi" w:hAnsiTheme="minorHAnsi" w:cstheme="minorHAnsi"/>
            <w:color w:val="000000"/>
            <w:highlight w:val="white"/>
            <w:u w:val="single"/>
          </w:rPr>
          <w:t>https://rb.gy/u8nqwt</w:t>
        </w:r>
      </w:hyperlink>
    </w:p>
    <w:p w14:paraId="2CEB0730"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USAID. (s. f.). </w:t>
      </w:r>
      <w:r w:rsidRPr="00474012">
        <w:rPr>
          <w:rFonts w:asciiTheme="minorHAnsi" w:hAnsiTheme="minorHAnsi" w:cstheme="minorHAnsi"/>
          <w:i/>
          <w:color w:val="000000"/>
          <w:highlight w:val="white"/>
        </w:rPr>
        <w:t>Acerca de Prevenir Amazonía</w:t>
      </w:r>
      <w:r w:rsidRPr="00474012">
        <w:rPr>
          <w:rFonts w:asciiTheme="minorHAnsi" w:hAnsiTheme="minorHAnsi" w:cstheme="minorHAnsi"/>
          <w:color w:val="000000"/>
          <w:highlight w:val="white"/>
        </w:rPr>
        <w:t xml:space="preserve">. USAID. Recuperado 2 de febrero de 2023, de </w:t>
      </w:r>
      <w:hyperlink r:id="rId230">
        <w:r w:rsidRPr="00474012">
          <w:rPr>
            <w:rFonts w:asciiTheme="minorHAnsi" w:hAnsiTheme="minorHAnsi" w:cstheme="minorHAnsi"/>
            <w:color w:val="000000"/>
            <w:highlight w:val="white"/>
            <w:u w:val="single"/>
          </w:rPr>
          <w:t>https://preveniramazonia.pe/prevenir-conservacion-bosque-amazonico/</w:t>
        </w:r>
      </w:hyperlink>
    </w:p>
    <w:p w14:paraId="4F7F8D0F" w14:textId="77777777" w:rsidR="00A66A6F" w:rsidRPr="00BB1D47"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Pr>
          <w:rFonts w:asciiTheme="minorHAnsi" w:hAnsiTheme="minorHAnsi" w:cstheme="minorHAnsi"/>
        </w:rPr>
        <w:t xml:space="preserve"> </w:t>
      </w:r>
      <w:r w:rsidRPr="00BB1D47">
        <w:rPr>
          <w:rFonts w:asciiTheme="minorHAnsi" w:hAnsiTheme="minorHAnsi" w:cstheme="minorHAnsi"/>
        </w:rPr>
        <w:t>Valdez, C. y Luna A. (2011). MARCO CONCEPTUAL Y CLASIFICACIÓN DE LOS SERVICIOS ECOSISTÉMICOS. https://revistabiociencias.uan.edu.mx/index.php/BIOCIENCIAS/article/view/19/17</w:t>
      </w:r>
    </w:p>
    <w:p w14:paraId="6B53635F" w14:textId="609905AA" w:rsidR="00A66A6F" w:rsidRPr="005503C1"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474012">
        <w:rPr>
          <w:rFonts w:asciiTheme="minorHAnsi" w:hAnsiTheme="minorHAnsi" w:cstheme="minorHAnsi"/>
          <w:color w:val="000000"/>
          <w:highlight w:val="white"/>
        </w:rPr>
        <w:t>Vargas, P. (2009). </w:t>
      </w:r>
      <w:r w:rsidRPr="00474012">
        <w:rPr>
          <w:rFonts w:asciiTheme="minorHAnsi" w:hAnsiTheme="minorHAnsi" w:cstheme="minorHAnsi"/>
          <w:i/>
          <w:color w:val="000000"/>
          <w:highlight w:val="white"/>
        </w:rPr>
        <w:t>El Cambio Climático y Sus Efectos en el Perú</w:t>
      </w:r>
      <w:r w:rsidRPr="00474012">
        <w:rPr>
          <w:rFonts w:asciiTheme="minorHAnsi" w:hAnsiTheme="minorHAnsi" w:cstheme="minorHAnsi"/>
          <w:color w:val="000000"/>
          <w:highlight w:val="white"/>
        </w:rPr>
        <w:t xml:space="preserve">. Banco Central de Reserva del Perú. </w:t>
      </w:r>
      <w:hyperlink r:id="rId231">
        <w:r w:rsidRPr="005503C1">
          <w:rPr>
            <w:rFonts w:asciiTheme="minorHAnsi" w:hAnsiTheme="minorHAnsi" w:cstheme="minorHAnsi"/>
            <w:color w:val="000000"/>
            <w:highlight w:val="white"/>
          </w:rPr>
          <w:t>https://www.bcrp.gob.pe/docs/Publicaciones/Documentos-de-Trabajo/2009/Documento-de-Trabajo-14-2009.pdf</w:t>
        </w:r>
      </w:hyperlink>
    </w:p>
    <w:p w14:paraId="697B4078" w14:textId="527A3D08" w:rsidR="005503C1" w:rsidRPr="005503C1" w:rsidRDefault="005503C1" w:rsidP="003A41C1">
      <w:pPr>
        <w:numPr>
          <w:ilvl w:val="0"/>
          <w:numId w:val="76"/>
        </w:numPr>
        <w:pBdr>
          <w:top w:val="nil"/>
          <w:left w:val="nil"/>
          <w:bottom w:val="nil"/>
          <w:right w:val="nil"/>
          <w:between w:val="nil"/>
        </w:pBdr>
        <w:spacing w:before="120" w:after="120"/>
        <w:jc w:val="both"/>
        <w:rPr>
          <w:rFonts w:asciiTheme="minorHAnsi" w:hAnsiTheme="minorHAnsi" w:cstheme="minorHAnsi"/>
        </w:rPr>
      </w:pPr>
      <w:r w:rsidRPr="005503C1">
        <w:rPr>
          <w:rFonts w:asciiTheme="minorHAnsi" w:hAnsiTheme="minorHAnsi" w:cstheme="minorHAnsi"/>
          <w:color w:val="000000"/>
        </w:rPr>
        <w:t xml:space="preserve">Velasquez, M. &amp; Macedo, M. (2016). </w:t>
      </w:r>
      <w:r w:rsidRPr="005503C1">
        <w:t>Plan de vida. guía para la planificación colectiva</w:t>
      </w:r>
      <w:r>
        <w:t xml:space="preserve">. Ministerio de Cultura. </w:t>
      </w:r>
      <w:hyperlink r:id="rId232" w:history="1">
        <w:r w:rsidRPr="00321D33">
          <w:rPr>
            <w:rStyle w:val="Hipervnculo"/>
          </w:rPr>
          <w:t>https://centroderecursos.cultura.pe/es/registrobibliografico/plan-de-vida-gu%C3%ADa-para-la-planificaci%C3%B3n-colectiva</w:t>
        </w:r>
      </w:hyperlink>
      <w:r>
        <w:t xml:space="preserve"> </w:t>
      </w:r>
    </w:p>
    <w:p w14:paraId="79181511"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474012">
        <w:rPr>
          <w:rFonts w:asciiTheme="minorHAnsi" w:hAnsiTheme="minorHAnsi" w:cstheme="minorHAnsi"/>
          <w:color w:val="000000"/>
        </w:rPr>
        <w:t xml:space="preserve">Yasser </w:t>
      </w:r>
      <w:proofErr w:type="spellStart"/>
      <w:r w:rsidRPr="00474012">
        <w:rPr>
          <w:rFonts w:asciiTheme="minorHAnsi" w:hAnsiTheme="minorHAnsi" w:cstheme="minorHAnsi"/>
          <w:color w:val="000000"/>
        </w:rPr>
        <w:t>Vichir</w:t>
      </w:r>
      <w:proofErr w:type="spellEnd"/>
      <w:r w:rsidRPr="00474012">
        <w:rPr>
          <w:rFonts w:asciiTheme="minorHAnsi" w:hAnsiTheme="minorHAnsi" w:cstheme="minorHAnsi"/>
          <w:color w:val="000000"/>
        </w:rPr>
        <w:t xml:space="preserve">. (2019). Siete claves para entender la ley de paridad y alternancia. Recuperado de: </w:t>
      </w:r>
      <w:hyperlink r:id="rId233">
        <w:r w:rsidRPr="00474012">
          <w:rPr>
            <w:rFonts w:asciiTheme="minorHAnsi" w:hAnsiTheme="minorHAnsi" w:cstheme="minorHAnsi"/>
            <w:color w:val="0563C1"/>
            <w:u w:val="single"/>
          </w:rPr>
          <w:t>https://ius360.com/7-claves-para-entender-la-ley-de-paridad-y-alternancia/</w:t>
        </w:r>
      </w:hyperlink>
    </w:p>
    <w:p w14:paraId="2BED1A33" w14:textId="77777777" w:rsidR="00A66A6F" w:rsidRPr="00474012" w:rsidRDefault="00A66A6F" w:rsidP="003A41C1">
      <w:pPr>
        <w:numPr>
          <w:ilvl w:val="0"/>
          <w:numId w:val="76"/>
        </w:numPr>
        <w:pBdr>
          <w:top w:val="nil"/>
          <w:left w:val="nil"/>
          <w:bottom w:val="nil"/>
          <w:right w:val="nil"/>
          <w:between w:val="nil"/>
        </w:pBdr>
        <w:spacing w:before="120" w:after="120"/>
        <w:jc w:val="both"/>
        <w:rPr>
          <w:rFonts w:asciiTheme="minorHAnsi" w:hAnsiTheme="minorHAnsi" w:cstheme="minorHAnsi"/>
          <w:color w:val="000000"/>
        </w:rPr>
      </w:pPr>
      <w:r w:rsidRPr="00474012">
        <w:rPr>
          <w:rFonts w:asciiTheme="minorHAnsi" w:hAnsiTheme="minorHAnsi" w:cstheme="minorHAnsi"/>
          <w:color w:val="000000"/>
        </w:rPr>
        <w:t xml:space="preserve">Yrigoyen, R. (2003). Pluralismo jurídico, derecho indígena, jurisdicción especial en los países andinos. </w:t>
      </w:r>
      <w:r w:rsidRPr="00474012">
        <w:rPr>
          <w:rFonts w:asciiTheme="minorHAnsi" w:hAnsiTheme="minorHAnsi" w:cstheme="minorHAnsi"/>
          <w:i/>
          <w:color w:val="000000"/>
        </w:rPr>
        <w:t>El Otro Derecho</w:t>
      </w:r>
      <w:r w:rsidRPr="00474012">
        <w:rPr>
          <w:rFonts w:asciiTheme="minorHAnsi" w:hAnsiTheme="minorHAnsi" w:cstheme="minorHAnsi"/>
          <w:color w:val="000000"/>
        </w:rPr>
        <w:t>, 30, 171–196. https://ilsa.org.co/wp-content/uploads/2022/04/eBook-El-otro-derecho-N%C2%B0-30-2x1-1.pdf</w:t>
      </w:r>
    </w:p>
    <w:p w14:paraId="4212D518" w14:textId="77777777" w:rsidR="00A66A6F" w:rsidRDefault="00A66A6F" w:rsidP="00A66A6F"/>
    <w:p w14:paraId="45058387" w14:textId="77777777" w:rsidR="00474012" w:rsidRDefault="00474012"/>
    <w:p w14:paraId="4355054F" w14:textId="77777777" w:rsidR="000B4B58" w:rsidRDefault="000B4B58"/>
    <w:p w14:paraId="56D220FB" w14:textId="77777777" w:rsidR="000B4B58" w:rsidRDefault="000B4B58"/>
    <w:p w14:paraId="3AF369E1" w14:textId="77777777" w:rsidR="005E1BA8" w:rsidRDefault="005E1BA8"/>
    <w:p w14:paraId="2DCD634B" w14:textId="77777777" w:rsidR="001105DF" w:rsidRDefault="001105DF"/>
    <w:p w14:paraId="78E81271" w14:textId="77777777" w:rsidR="001105DF" w:rsidRDefault="001105DF"/>
    <w:p w14:paraId="156121D9" w14:textId="77777777" w:rsidR="001105DF" w:rsidRDefault="001105DF"/>
    <w:p w14:paraId="52473D66" w14:textId="77777777" w:rsidR="001105DF" w:rsidRDefault="001105DF"/>
    <w:p w14:paraId="5E622F54" w14:textId="77777777" w:rsidR="001105DF" w:rsidRDefault="001105DF"/>
    <w:p w14:paraId="078E1F57" w14:textId="77777777" w:rsidR="005C040F" w:rsidRDefault="005C040F"/>
    <w:p w14:paraId="65D0C502" w14:textId="77777777" w:rsidR="005C040F" w:rsidRDefault="005C040F" w:rsidP="008C279B">
      <w:pPr>
        <w:pStyle w:val="Descripcin"/>
        <w:sectPr w:rsidR="005C040F" w:rsidSect="00B2045F">
          <w:pgSz w:w="11906" w:h="16838" w:code="9"/>
          <w:pgMar w:top="1411" w:right="1699" w:bottom="1411" w:left="1699" w:header="720" w:footer="720" w:gutter="0"/>
          <w:cols w:space="720"/>
        </w:sectPr>
      </w:pPr>
      <w:bookmarkStart w:id="732" w:name="_ANEXOS"/>
      <w:bookmarkStart w:id="733" w:name="_heading=h.2981zbj" w:colFirst="0" w:colLast="0"/>
      <w:bookmarkStart w:id="734" w:name="_Toc137233503"/>
      <w:bookmarkEnd w:id="732"/>
      <w:bookmarkEnd w:id="733"/>
    </w:p>
    <w:bookmarkStart w:id="735" w:name="_Toc137231246" w:displacedByCustomXml="next"/>
    <w:sdt>
      <w:sdtPr>
        <w:tag w:val="goog_rdk_78"/>
        <w:id w:val="1680928516"/>
      </w:sdtPr>
      <w:sdtEndPr>
        <w:rPr>
          <w:color w:val="44546A" w:themeColor="text2"/>
        </w:rPr>
      </w:sdtEndPr>
      <w:sdtContent>
        <w:p w14:paraId="14054F1E" w14:textId="77777777" w:rsidR="005C040F" w:rsidRPr="00834CAE" w:rsidRDefault="00000000" w:rsidP="00265FD0">
          <w:pPr>
            <w:pStyle w:val="Ttulo1"/>
            <w:numPr>
              <w:ilvl w:val="0"/>
              <w:numId w:val="2"/>
            </w:numPr>
            <w:rPr>
              <w:color w:val="44546A" w:themeColor="text2"/>
            </w:rPr>
          </w:pPr>
          <w:sdt>
            <w:sdtPr>
              <w:tag w:val="goog_rdk_77"/>
              <w:id w:val="271822919"/>
            </w:sdtPr>
            <w:sdtContent/>
          </w:sdt>
          <w:hyperlink w:anchor="_ANEXOS" w:history="1">
            <w:bookmarkStart w:id="736" w:name="_Toc143624320"/>
            <w:r w:rsidR="005C040F" w:rsidRPr="00632568">
              <w:rPr>
                <w:color w:val="44546A" w:themeColor="text2"/>
              </w:rPr>
              <w:t>ANEXOS</w:t>
            </w:r>
          </w:hyperlink>
        </w:p>
      </w:sdtContent>
    </w:sdt>
    <w:bookmarkEnd w:id="736" w:displacedByCustomXml="prev"/>
    <w:bookmarkEnd w:id="735" w:displacedByCustomXml="prev"/>
    <w:bookmarkEnd w:id="734"/>
    <w:p w14:paraId="747CD97B" w14:textId="77777777" w:rsidR="000230E4" w:rsidRDefault="000230E4" w:rsidP="00632568">
      <w:pPr>
        <w:pStyle w:val="Descripcin"/>
      </w:pPr>
    </w:p>
    <w:p w14:paraId="00001441" w14:textId="41D14954" w:rsidR="009D0D6F" w:rsidRDefault="00923939" w:rsidP="00085C57">
      <w:pPr>
        <w:pStyle w:val="Descripcin"/>
        <w:outlineLvl w:val="1"/>
        <w:rPr>
          <w:b w:val="0"/>
          <w:i/>
        </w:rPr>
      </w:pPr>
      <w:bookmarkStart w:id="737" w:name="_Toc143624321"/>
      <w:r>
        <w:t xml:space="preserve">Anexo 1. </w:t>
      </w:r>
      <w:r>
        <w:br/>
      </w:r>
      <w:r w:rsidRPr="006807A4">
        <w:t xml:space="preserve">Lista de las lenguas indígenas u originarias del </w:t>
      </w:r>
      <w:proofErr w:type="spellStart"/>
      <w:r w:rsidRPr="006807A4">
        <w:t>perú</w:t>
      </w:r>
      <w:bookmarkEnd w:id="737"/>
      <w:proofErr w:type="spellEnd"/>
    </w:p>
    <w:tbl>
      <w:tblPr>
        <w:tblStyle w:val="afff2"/>
        <w:tblW w:w="7932"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2"/>
        <w:gridCol w:w="4056"/>
        <w:gridCol w:w="3284"/>
        <w:tblGridChange w:id="738">
          <w:tblGrid>
            <w:gridCol w:w="592"/>
            <w:gridCol w:w="4056"/>
            <w:gridCol w:w="3284"/>
          </w:tblGrid>
        </w:tblGridChange>
      </w:tblGrid>
      <w:tr w:rsidR="002166C7" w14:paraId="73D9796E" w14:textId="77777777" w:rsidTr="00265FD0">
        <w:trPr>
          <w:trHeight w:val="57"/>
          <w:tblHeader/>
        </w:trPr>
        <w:tc>
          <w:tcPr>
            <w:tcW w:w="592" w:type="dxa"/>
            <w:shd w:val="clear" w:color="auto" w:fill="215868"/>
            <w:vAlign w:val="center"/>
          </w:tcPr>
          <w:p w14:paraId="00001442" w14:textId="77777777" w:rsidR="009D0D6F" w:rsidRDefault="0094762E" w:rsidP="00265FD0">
            <w:pPr>
              <w:rPr>
                <w:b/>
                <w:color w:val="FFFFFF"/>
                <w:sz w:val="20"/>
                <w:szCs w:val="20"/>
              </w:rPr>
            </w:pPr>
            <w:proofErr w:type="spellStart"/>
            <w:r>
              <w:rPr>
                <w:b/>
                <w:color w:val="FFFFFF"/>
                <w:sz w:val="20"/>
                <w:szCs w:val="20"/>
              </w:rPr>
              <w:t>N°</w:t>
            </w:r>
            <w:proofErr w:type="spellEnd"/>
          </w:p>
        </w:tc>
        <w:tc>
          <w:tcPr>
            <w:tcW w:w="4056" w:type="dxa"/>
            <w:shd w:val="clear" w:color="auto" w:fill="215868"/>
            <w:vAlign w:val="center"/>
          </w:tcPr>
          <w:p w14:paraId="00001443" w14:textId="77777777" w:rsidR="009D0D6F" w:rsidRDefault="0094762E" w:rsidP="00265FD0">
            <w:pPr>
              <w:rPr>
                <w:b/>
                <w:color w:val="FFFFFF"/>
                <w:sz w:val="20"/>
                <w:szCs w:val="20"/>
              </w:rPr>
            </w:pPr>
            <w:r>
              <w:rPr>
                <w:b/>
                <w:color w:val="FFFFFF"/>
                <w:sz w:val="20"/>
                <w:szCs w:val="20"/>
              </w:rPr>
              <w:t>Lengua Indígena u Originaria</w:t>
            </w:r>
          </w:p>
        </w:tc>
        <w:tc>
          <w:tcPr>
            <w:tcW w:w="3284" w:type="dxa"/>
            <w:shd w:val="clear" w:color="auto" w:fill="215868"/>
            <w:vAlign w:val="center"/>
          </w:tcPr>
          <w:p w14:paraId="00001444" w14:textId="77777777" w:rsidR="009D0D6F" w:rsidRDefault="0094762E" w:rsidP="00265FD0">
            <w:pPr>
              <w:rPr>
                <w:b/>
                <w:color w:val="FFFFFF"/>
                <w:sz w:val="20"/>
                <w:szCs w:val="20"/>
              </w:rPr>
            </w:pPr>
            <w:r>
              <w:rPr>
                <w:b/>
                <w:color w:val="FFFFFF"/>
                <w:sz w:val="20"/>
                <w:szCs w:val="20"/>
              </w:rPr>
              <w:t>Tipo de Lengua</w:t>
            </w:r>
          </w:p>
        </w:tc>
      </w:tr>
      <w:tr w:rsidR="009D0D6F" w14:paraId="79145C7B" w14:textId="77777777" w:rsidTr="00045366">
        <w:trPr>
          <w:trHeight w:val="57"/>
        </w:trPr>
        <w:tc>
          <w:tcPr>
            <w:tcW w:w="592" w:type="dxa"/>
            <w:shd w:val="clear" w:color="auto" w:fill="auto"/>
            <w:vAlign w:val="center"/>
          </w:tcPr>
          <w:p w14:paraId="00001445" w14:textId="77777777" w:rsidR="009D0D6F" w:rsidRDefault="0094762E" w:rsidP="00265FD0">
            <w:pPr>
              <w:rPr>
                <w:b/>
                <w:sz w:val="20"/>
                <w:szCs w:val="20"/>
              </w:rPr>
            </w:pPr>
            <w:r>
              <w:rPr>
                <w:sz w:val="20"/>
                <w:szCs w:val="20"/>
              </w:rPr>
              <w:t>1</w:t>
            </w:r>
          </w:p>
        </w:tc>
        <w:tc>
          <w:tcPr>
            <w:tcW w:w="4056" w:type="dxa"/>
            <w:shd w:val="clear" w:color="auto" w:fill="auto"/>
            <w:vAlign w:val="center"/>
          </w:tcPr>
          <w:p w14:paraId="00001446" w14:textId="77777777" w:rsidR="009D0D6F" w:rsidRDefault="0094762E" w:rsidP="00265FD0">
            <w:pPr>
              <w:rPr>
                <w:b/>
                <w:sz w:val="20"/>
                <w:szCs w:val="20"/>
              </w:rPr>
            </w:pPr>
            <w:r>
              <w:rPr>
                <w:sz w:val="20"/>
                <w:szCs w:val="20"/>
              </w:rPr>
              <w:t>Achuar</w:t>
            </w:r>
          </w:p>
        </w:tc>
        <w:tc>
          <w:tcPr>
            <w:tcW w:w="3284" w:type="dxa"/>
            <w:shd w:val="clear" w:color="auto" w:fill="auto"/>
            <w:vAlign w:val="center"/>
          </w:tcPr>
          <w:p w14:paraId="00001447" w14:textId="77777777" w:rsidR="009D0D6F" w:rsidRDefault="0094762E" w:rsidP="00265FD0">
            <w:pPr>
              <w:rPr>
                <w:b/>
                <w:sz w:val="20"/>
                <w:szCs w:val="20"/>
              </w:rPr>
            </w:pPr>
            <w:r>
              <w:rPr>
                <w:sz w:val="20"/>
                <w:szCs w:val="20"/>
              </w:rPr>
              <w:t>Amazónica</w:t>
            </w:r>
          </w:p>
        </w:tc>
      </w:tr>
      <w:tr w:rsidR="009D0D6F" w14:paraId="1D2CCDB3" w14:textId="77777777" w:rsidTr="00045366">
        <w:trPr>
          <w:trHeight w:val="57"/>
        </w:trPr>
        <w:tc>
          <w:tcPr>
            <w:tcW w:w="592" w:type="dxa"/>
            <w:shd w:val="clear" w:color="auto" w:fill="auto"/>
            <w:vAlign w:val="center"/>
          </w:tcPr>
          <w:p w14:paraId="00001448" w14:textId="77777777" w:rsidR="009D0D6F" w:rsidRDefault="0094762E" w:rsidP="00265FD0">
            <w:pPr>
              <w:rPr>
                <w:b/>
                <w:sz w:val="20"/>
                <w:szCs w:val="20"/>
              </w:rPr>
            </w:pPr>
            <w:r>
              <w:rPr>
                <w:sz w:val="20"/>
                <w:szCs w:val="20"/>
              </w:rPr>
              <w:t>2</w:t>
            </w:r>
          </w:p>
        </w:tc>
        <w:tc>
          <w:tcPr>
            <w:tcW w:w="4056" w:type="dxa"/>
            <w:shd w:val="clear" w:color="auto" w:fill="auto"/>
            <w:vAlign w:val="center"/>
          </w:tcPr>
          <w:p w14:paraId="00001449" w14:textId="65AA4391" w:rsidR="009D0D6F" w:rsidRDefault="008655D8" w:rsidP="00265FD0">
            <w:pPr>
              <w:rPr>
                <w:b/>
                <w:sz w:val="20"/>
                <w:szCs w:val="20"/>
              </w:rPr>
            </w:pPr>
            <w:proofErr w:type="spellStart"/>
            <w:r>
              <w:rPr>
                <w:sz w:val="20"/>
                <w:szCs w:val="20"/>
              </w:rPr>
              <w:t>Aymara</w:t>
            </w:r>
            <w:proofErr w:type="spellEnd"/>
          </w:p>
        </w:tc>
        <w:tc>
          <w:tcPr>
            <w:tcW w:w="3284" w:type="dxa"/>
            <w:shd w:val="clear" w:color="auto" w:fill="auto"/>
            <w:vAlign w:val="center"/>
          </w:tcPr>
          <w:p w14:paraId="0000144A" w14:textId="77777777" w:rsidR="009D0D6F" w:rsidRDefault="0094762E" w:rsidP="00265FD0">
            <w:pPr>
              <w:rPr>
                <w:b/>
                <w:sz w:val="20"/>
                <w:szCs w:val="20"/>
              </w:rPr>
            </w:pPr>
            <w:r>
              <w:rPr>
                <w:sz w:val="20"/>
                <w:szCs w:val="20"/>
              </w:rPr>
              <w:t>Andina</w:t>
            </w:r>
          </w:p>
        </w:tc>
      </w:tr>
      <w:tr w:rsidR="009D0D6F" w14:paraId="5ADC1EF9" w14:textId="77777777" w:rsidTr="00045366">
        <w:trPr>
          <w:trHeight w:val="57"/>
        </w:trPr>
        <w:tc>
          <w:tcPr>
            <w:tcW w:w="592" w:type="dxa"/>
            <w:shd w:val="clear" w:color="auto" w:fill="auto"/>
            <w:vAlign w:val="center"/>
          </w:tcPr>
          <w:p w14:paraId="0000144B" w14:textId="77777777" w:rsidR="009D0D6F" w:rsidRDefault="0094762E" w:rsidP="00265FD0">
            <w:pPr>
              <w:rPr>
                <w:b/>
                <w:sz w:val="20"/>
                <w:szCs w:val="20"/>
              </w:rPr>
            </w:pPr>
            <w:r>
              <w:rPr>
                <w:sz w:val="20"/>
                <w:szCs w:val="20"/>
              </w:rPr>
              <w:t>3</w:t>
            </w:r>
          </w:p>
        </w:tc>
        <w:tc>
          <w:tcPr>
            <w:tcW w:w="4056" w:type="dxa"/>
            <w:shd w:val="clear" w:color="auto" w:fill="auto"/>
            <w:vAlign w:val="center"/>
          </w:tcPr>
          <w:p w14:paraId="0000144C" w14:textId="77777777" w:rsidR="009D0D6F" w:rsidRDefault="0094762E" w:rsidP="00265FD0">
            <w:pPr>
              <w:rPr>
                <w:b/>
                <w:sz w:val="20"/>
                <w:szCs w:val="20"/>
              </w:rPr>
            </w:pPr>
            <w:proofErr w:type="spellStart"/>
            <w:r>
              <w:rPr>
                <w:sz w:val="20"/>
                <w:szCs w:val="20"/>
              </w:rPr>
              <w:t>Amahuaca</w:t>
            </w:r>
            <w:proofErr w:type="spellEnd"/>
          </w:p>
        </w:tc>
        <w:tc>
          <w:tcPr>
            <w:tcW w:w="3284" w:type="dxa"/>
            <w:shd w:val="clear" w:color="auto" w:fill="auto"/>
            <w:vAlign w:val="center"/>
          </w:tcPr>
          <w:p w14:paraId="0000144D" w14:textId="77777777" w:rsidR="009D0D6F" w:rsidRDefault="0094762E" w:rsidP="00265FD0">
            <w:pPr>
              <w:rPr>
                <w:b/>
                <w:sz w:val="20"/>
                <w:szCs w:val="20"/>
              </w:rPr>
            </w:pPr>
            <w:r>
              <w:rPr>
                <w:sz w:val="20"/>
                <w:szCs w:val="20"/>
              </w:rPr>
              <w:t>Amazónica</w:t>
            </w:r>
          </w:p>
        </w:tc>
      </w:tr>
      <w:tr w:rsidR="009D0D6F" w14:paraId="499D1338" w14:textId="77777777" w:rsidTr="00045366">
        <w:trPr>
          <w:trHeight w:val="57"/>
        </w:trPr>
        <w:tc>
          <w:tcPr>
            <w:tcW w:w="592" w:type="dxa"/>
            <w:shd w:val="clear" w:color="auto" w:fill="auto"/>
            <w:vAlign w:val="center"/>
          </w:tcPr>
          <w:p w14:paraId="0000144E" w14:textId="77777777" w:rsidR="009D0D6F" w:rsidRDefault="0094762E" w:rsidP="00265FD0">
            <w:pPr>
              <w:rPr>
                <w:b/>
                <w:sz w:val="20"/>
                <w:szCs w:val="20"/>
              </w:rPr>
            </w:pPr>
            <w:r>
              <w:rPr>
                <w:sz w:val="20"/>
                <w:szCs w:val="20"/>
              </w:rPr>
              <w:t>4</w:t>
            </w:r>
          </w:p>
        </w:tc>
        <w:tc>
          <w:tcPr>
            <w:tcW w:w="4056" w:type="dxa"/>
            <w:shd w:val="clear" w:color="auto" w:fill="auto"/>
            <w:vAlign w:val="center"/>
          </w:tcPr>
          <w:p w14:paraId="0000144F" w14:textId="77777777" w:rsidR="009D0D6F" w:rsidRDefault="0094762E" w:rsidP="00265FD0">
            <w:pPr>
              <w:rPr>
                <w:b/>
                <w:sz w:val="20"/>
                <w:szCs w:val="20"/>
              </w:rPr>
            </w:pPr>
            <w:r>
              <w:rPr>
                <w:sz w:val="20"/>
                <w:szCs w:val="20"/>
              </w:rPr>
              <w:t>Arabela</w:t>
            </w:r>
          </w:p>
        </w:tc>
        <w:tc>
          <w:tcPr>
            <w:tcW w:w="3284" w:type="dxa"/>
            <w:shd w:val="clear" w:color="auto" w:fill="auto"/>
            <w:vAlign w:val="center"/>
          </w:tcPr>
          <w:p w14:paraId="00001450" w14:textId="77777777" w:rsidR="009D0D6F" w:rsidRDefault="0094762E" w:rsidP="00265FD0">
            <w:pPr>
              <w:rPr>
                <w:b/>
                <w:sz w:val="20"/>
                <w:szCs w:val="20"/>
              </w:rPr>
            </w:pPr>
            <w:r>
              <w:rPr>
                <w:sz w:val="20"/>
                <w:szCs w:val="20"/>
              </w:rPr>
              <w:t>Amazónica</w:t>
            </w:r>
          </w:p>
        </w:tc>
      </w:tr>
      <w:tr w:rsidR="009D0D6F" w14:paraId="29F7203D" w14:textId="77777777" w:rsidTr="00045366">
        <w:trPr>
          <w:trHeight w:val="57"/>
        </w:trPr>
        <w:tc>
          <w:tcPr>
            <w:tcW w:w="592" w:type="dxa"/>
            <w:shd w:val="clear" w:color="auto" w:fill="auto"/>
            <w:vAlign w:val="center"/>
          </w:tcPr>
          <w:p w14:paraId="00001451" w14:textId="77777777" w:rsidR="009D0D6F" w:rsidRDefault="0094762E" w:rsidP="00265FD0">
            <w:pPr>
              <w:rPr>
                <w:b/>
                <w:sz w:val="20"/>
                <w:szCs w:val="20"/>
              </w:rPr>
            </w:pPr>
            <w:r>
              <w:rPr>
                <w:sz w:val="20"/>
                <w:szCs w:val="20"/>
              </w:rPr>
              <w:t>5</w:t>
            </w:r>
          </w:p>
        </w:tc>
        <w:tc>
          <w:tcPr>
            <w:tcW w:w="4056" w:type="dxa"/>
            <w:shd w:val="clear" w:color="auto" w:fill="auto"/>
            <w:vAlign w:val="center"/>
          </w:tcPr>
          <w:p w14:paraId="00001452" w14:textId="77777777" w:rsidR="009D0D6F" w:rsidRDefault="0094762E" w:rsidP="00265FD0">
            <w:pPr>
              <w:rPr>
                <w:b/>
                <w:sz w:val="20"/>
                <w:szCs w:val="20"/>
              </w:rPr>
            </w:pPr>
            <w:proofErr w:type="spellStart"/>
            <w:r>
              <w:rPr>
                <w:sz w:val="20"/>
                <w:szCs w:val="20"/>
              </w:rPr>
              <w:t>Ashaninka</w:t>
            </w:r>
            <w:proofErr w:type="spellEnd"/>
          </w:p>
        </w:tc>
        <w:tc>
          <w:tcPr>
            <w:tcW w:w="3284" w:type="dxa"/>
            <w:shd w:val="clear" w:color="auto" w:fill="auto"/>
            <w:vAlign w:val="center"/>
          </w:tcPr>
          <w:p w14:paraId="00001453" w14:textId="77777777" w:rsidR="009D0D6F" w:rsidRDefault="0094762E" w:rsidP="00265FD0">
            <w:pPr>
              <w:rPr>
                <w:b/>
                <w:sz w:val="20"/>
                <w:szCs w:val="20"/>
              </w:rPr>
            </w:pPr>
            <w:r>
              <w:rPr>
                <w:sz w:val="20"/>
                <w:szCs w:val="20"/>
              </w:rPr>
              <w:t>Amazónica</w:t>
            </w:r>
          </w:p>
        </w:tc>
      </w:tr>
      <w:tr w:rsidR="009D0D6F" w14:paraId="089C9649" w14:textId="77777777" w:rsidTr="00045366">
        <w:trPr>
          <w:trHeight w:val="57"/>
        </w:trPr>
        <w:tc>
          <w:tcPr>
            <w:tcW w:w="592" w:type="dxa"/>
            <w:shd w:val="clear" w:color="auto" w:fill="auto"/>
            <w:vAlign w:val="center"/>
          </w:tcPr>
          <w:p w14:paraId="00001454" w14:textId="77777777" w:rsidR="009D0D6F" w:rsidRDefault="0094762E" w:rsidP="00265FD0">
            <w:pPr>
              <w:rPr>
                <w:b/>
                <w:sz w:val="20"/>
                <w:szCs w:val="20"/>
              </w:rPr>
            </w:pPr>
            <w:r>
              <w:rPr>
                <w:sz w:val="20"/>
                <w:szCs w:val="20"/>
              </w:rPr>
              <w:t>6</w:t>
            </w:r>
          </w:p>
        </w:tc>
        <w:tc>
          <w:tcPr>
            <w:tcW w:w="4056" w:type="dxa"/>
            <w:shd w:val="clear" w:color="auto" w:fill="auto"/>
            <w:vAlign w:val="center"/>
          </w:tcPr>
          <w:p w14:paraId="00001455" w14:textId="77777777" w:rsidR="009D0D6F" w:rsidRDefault="0094762E" w:rsidP="00265FD0">
            <w:pPr>
              <w:rPr>
                <w:b/>
                <w:sz w:val="20"/>
                <w:szCs w:val="20"/>
              </w:rPr>
            </w:pPr>
            <w:proofErr w:type="spellStart"/>
            <w:r>
              <w:rPr>
                <w:sz w:val="20"/>
                <w:szCs w:val="20"/>
              </w:rPr>
              <w:t>Asheninka</w:t>
            </w:r>
            <w:proofErr w:type="spellEnd"/>
          </w:p>
        </w:tc>
        <w:tc>
          <w:tcPr>
            <w:tcW w:w="3284" w:type="dxa"/>
            <w:shd w:val="clear" w:color="auto" w:fill="auto"/>
            <w:vAlign w:val="center"/>
          </w:tcPr>
          <w:p w14:paraId="00001456" w14:textId="77777777" w:rsidR="009D0D6F" w:rsidRDefault="0094762E" w:rsidP="00265FD0">
            <w:pPr>
              <w:rPr>
                <w:b/>
                <w:sz w:val="20"/>
                <w:szCs w:val="20"/>
              </w:rPr>
            </w:pPr>
            <w:r>
              <w:rPr>
                <w:sz w:val="20"/>
                <w:szCs w:val="20"/>
              </w:rPr>
              <w:t>Amazónica</w:t>
            </w:r>
          </w:p>
        </w:tc>
      </w:tr>
      <w:tr w:rsidR="009D0D6F" w14:paraId="7A3E24FD" w14:textId="77777777" w:rsidTr="00045366">
        <w:trPr>
          <w:trHeight w:val="57"/>
        </w:trPr>
        <w:tc>
          <w:tcPr>
            <w:tcW w:w="592" w:type="dxa"/>
            <w:shd w:val="clear" w:color="auto" w:fill="auto"/>
            <w:vAlign w:val="center"/>
          </w:tcPr>
          <w:p w14:paraId="00001457" w14:textId="77777777" w:rsidR="009D0D6F" w:rsidRDefault="0094762E" w:rsidP="00265FD0">
            <w:pPr>
              <w:rPr>
                <w:b/>
                <w:sz w:val="20"/>
                <w:szCs w:val="20"/>
              </w:rPr>
            </w:pPr>
            <w:r>
              <w:rPr>
                <w:sz w:val="20"/>
                <w:szCs w:val="20"/>
              </w:rPr>
              <w:t>7</w:t>
            </w:r>
          </w:p>
        </w:tc>
        <w:tc>
          <w:tcPr>
            <w:tcW w:w="4056" w:type="dxa"/>
            <w:shd w:val="clear" w:color="auto" w:fill="auto"/>
            <w:vAlign w:val="center"/>
          </w:tcPr>
          <w:p w14:paraId="00001458" w14:textId="77777777" w:rsidR="009D0D6F" w:rsidRDefault="0094762E" w:rsidP="00265FD0">
            <w:pPr>
              <w:rPr>
                <w:b/>
                <w:sz w:val="20"/>
                <w:szCs w:val="20"/>
              </w:rPr>
            </w:pPr>
            <w:proofErr w:type="spellStart"/>
            <w:r>
              <w:rPr>
                <w:sz w:val="20"/>
                <w:szCs w:val="20"/>
              </w:rPr>
              <w:t>Awajún</w:t>
            </w:r>
            <w:proofErr w:type="spellEnd"/>
          </w:p>
        </w:tc>
        <w:tc>
          <w:tcPr>
            <w:tcW w:w="3284" w:type="dxa"/>
            <w:shd w:val="clear" w:color="auto" w:fill="auto"/>
            <w:vAlign w:val="center"/>
          </w:tcPr>
          <w:p w14:paraId="00001459" w14:textId="77777777" w:rsidR="009D0D6F" w:rsidRDefault="0094762E" w:rsidP="00265FD0">
            <w:pPr>
              <w:rPr>
                <w:b/>
                <w:sz w:val="20"/>
                <w:szCs w:val="20"/>
              </w:rPr>
            </w:pPr>
            <w:r>
              <w:rPr>
                <w:sz w:val="20"/>
                <w:szCs w:val="20"/>
              </w:rPr>
              <w:t>Amazónica</w:t>
            </w:r>
          </w:p>
        </w:tc>
      </w:tr>
      <w:tr w:rsidR="009D0D6F" w14:paraId="3D1E0023" w14:textId="77777777" w:rsidTr="00045366">
        <w:trPr>
          <w:trHeight w:val="57"/>
        </w:trPr>
        <w:tc>
          <w:tcPr>
            <w:tcW w:w="592" w:type="dxa"/>
            <w:shd w:val="clear" w:color="auto" w:fill="auto"/>
            <w:vAlign w:val="center"/>
          </w:tcPr>
          <w:p w14:paraId="0000145A" w14:textId="77777777" w:rsidR="009D0D6F" w:rsidRDefault="0094762E" w:rsidP="00265FD0">
            <w:pPr>
              <w:rPr>
                <w:b/>
                <w:sz w:val="20"/>
                <w:szCs w:val="20"/>
              </w:rPr>
            </w:pPr>
            <w:r>
              <w:rPr>
                <w:sz w:val="20"/>
                <w:szCs w:val="20"/>
              </w:rPr>
              <w:t>8</w:t>
            </w:r>
          </w:p>
        </w:tc>
        <w:tc>
          <w:tcPr>
            <w:tcW w:w="4056" w:type="dxa"/>
            <w:shd w:val="clear" w:color="auto" w:fill="auto"/>
            <w:vAlign w:val="center"/>
          </w:tcPr>
          <w:p w14:paraId="0000145B" w14:textId="77777777" w:rsidR="009D0D6F" w:rsidRDefault="0094762E" w:rsidP="00265FD0">
            <w:pPr>
              <w:rPr>
                <w:b/>
                <w:sz w:val="20"/>
                <w:szCs w:val="20"/>
              </w:rPr>
            </w:pPr>
            <w:r>
              <w:rPr>
                <w:sz w:val="20"/>
                <w:szCs w:val="20"/>
              </w:rPr>
              <w:t>Bora</w:t>
            </w:r>
          </w:p>
        </w:tc>
        <w:tc>
          <w:tcPr>
            <w:tcW w:w="3284" w:type="dxa"/>
            <w:shd w:val="clear" w:color="auto" w:fill="auto"/>
            <w:vAlign w:val="center"/>
          </w:tcPr>
          <w:p w14:paraId="0000145C" w14:textId="77777777" w:rsidR="009D0D6F" w:rsidRDefault="0094762E" w:rsidP="00265FD0">
            <w:pPr>
              <w:rPr>
                <w:b/>
                <w:sz w:val="20"/>
                <w:szCs w:val="20"/>
              </w:rPr>
            </w:pPr>
            <w:r>
              <w:rPr>
                <w:sz w:val="20"/>
                <w:szCs w:val="20"/>
              </w:rPr>
              <w:t>Amazónica</w:t>
            </w:r>
          </w:p>
        </w:tc>
      </w:tr>
      <w:tr w:rsidR="009D0D6F" w14:paraId="42F80CDD" w14:textId="77777777" w:rsidTr="00045366">
        <w:trPr>
          <w:trHeight w:val="57"/>
        </w:trPr>
        <w:tc>
          <w:tcPr>
            <w:tcW w:w="592" w:type="dxa"/>
            <w:shd w:val="clear" w:color="auto" w:fill="auto"/>
            <w:vAlign w:val="center"/>
          </w:tcPr>
          <w:p w14:paraId="0000145D" w14:textId="77777777" w:rsidR="009D0D6F" w:rsidRDefault="0094762E" w:rsidP="00265FD0">
            <w:pPr>
              <w:rPr>
                <w:b/>
                <w:sz w:val="20"/>
                <w:szCs w:val="20"/>
              </w:rPr>
            </w:pPr>
            <w:r>
              <w:rPr>
                <w:sz w:val="20"/>
                <w:szCs w:val="20"/>
              </w:rPr>
              <w:t>9</w:t>
            </w:r>
          </w:p>
        </w:tc>
        <w:tc>
          <w:tcPr>
            <w:tcW w:w="4056" w:type="dxa"/>
            <w:shd w:val="clear" w:color="auto" w:fill="auto"/>
            <w:vAlign w:val="center"/>
          </w:tcPr>
          <w:p w14:paraId="0000145E" w14:textId="77777777" w:rsidR="009D0D6F" w:rsidRDefault="0094762E" w:rsidP="00265FD0">
            <w:pPr>
              <w:rPr>
                <w:b/>
                <w:sz w:val="20"/>
                <w:szCs w:val="20"/>
              </w:rPr>
            </w:pPr>
            <w:proofErr w:type="spellStart"/>
            <w:r>
              <w:rPr>
                <w:sz w:val="20"/>
                <w:szCs w:val="20"/>
              </w:rPr>
              <w:t>Cashinahua</w:t>
            </w:r>
            <w:proofErr w:type="spellEnd"/>
          </w:p>
        </w:tc>
        <w:tc>
          <w:tcPr>
            <w:tcW w:w="3284" w:type="dxa"/>
            <w:shd w:val="clear" w:color="auto" w:fill="auto"/>
            <w:vAlign w:val="center"/>
          </w:tcPr>
          <w:p w14:paraId="0000145F" w14:textId="77777777" w:rsidR="009D0D6F" w:rsidRDefault="0094762E" w:rsidP="00265FD0">
            <w:pPr>
              <w:rPr>
                <w:b/>
                <w:sz w:val="20"/>
                <w:szCs w:val="20"/>
              </w:rPr>
            </w:pPr>
            <w:r>
              <w:rPr>
                <w:sz w:val="20"/>
                <w:szCs w:val="20"/>
              </w:rPr>
              <w:t>Amazónica</w:t>
            </w:r>
          </w:p>
        </w:tc>
      </w:tr>
      <w:tr w:rsidR="009D0D6F" w14:paraId="4112656F" w14:textId="77777777" w:rsidTr="00045366">
        <w:trPr>
          <w:trHeight w:val="57"/>
        </w:trPr>
        <w:tc>
          <w:tcPr>
            <w:tcW w:w="592" w:type="dxa"/>
            <w:shd w:val="clear" w:color="auto" w:fill="auto"/>
            <w:vAlign w:val="center"/>
          </w:tcPr>
          <w:p w14:paraId="00001460" w14:textId="77777777" w:rsidR="009D0D6F" w:rsidRDefault="0094762E" w:rsidP="00265FD0">
            <w:pPr>
              <w:rPr>
                <w:b/>
                <w:sz w:val="20"/>
                <w:szCs w:val="20"/>
              </w:rPr>
            </w:pPr>
            <w:r>
              <w:rPr>
                <w:sz w:val="20"/>
                <w:szCs w:val="20"/>
              </w:rPr>
              <w:t>10</w:t>
            </w:r>
          </w:p>
        </w:tc>
        <w:tc>
          <w:tcPr>
            <w:tcW w:w="4056" w:type="dxa"/>
            <w:shd w:val="clear" w:color="auto" w:fill="auto"/>
            <w:vAlign w:val="center"/>
          </w:tcPr>
          <w:p w14:paraId="00001461" w14:textId="77777777" w:rsidR="009D0D6F" w:rsidRDefault="0094762E" w:rsidP="00265FD0">
            <w:pPr>
              <w:rPr>
                <w:b/>
                <w:sz w:val="20"/>
                <w:szCs w:val="20"/>
              </w:rPr>
            </w:pPr>
            <w:r>
              <w:rPr>
                <w:sz w:val="20"/>
                <w:szCs w:val="20"/>
              </w:rPr>
              <w:t>Chamicuro</w:t>
            </w:r>
          </w:p>
        </w:tc>
        <w:tc>
          <w:tcPr>
            <w:tcW w:w="3284" w:type="dxa"/>
            <w:shd w:val="clear" w:color="auto" w:fill="auto"/>
            <w:vAlign w:val="center"/>
          </w:tcPr>
          <w:p w14:paraId="00001462" w14:textId="77777777" w:rsidR="009D0D6F" w:rsidRDefault="0094762E" w:rsidP="00265FD0">
            <w:pPr>
              <w:rPr>
                <w:b/>
                <w:sz w:val="20"/>
                <w:szCs w:val="20"/>
              </w:rPr>
            </w:pPr>
            <w:r>
              <w:rPr>
                <w:sz w:val="20"/>
                <w:szCs w:val="20"/>
              </w:rPr>
              <w:t>Amazónica</w:t>
            </w:r>
          </w:p>
        </w:tc>
      </w:tr>
      <w:tr w:rsidR="009D0D6F" w14:paraId="79CA236B" w14:textId="77777777" w:rsidTr="00045366">
        <w:trPr>
          <w:trHeight w:val="57"/>
        </w:trPr>
        <w:tc>
          <w:tcPr>
            <w:tcW w:w="592" w:type="dxa"/>
            <w:shd w:val="clear" w:color="auto" w:fill="auto"/>
            <w:vAlign w:val="center"/>
          </w:tcPr>
          <w:p w14:paraId="00001463" w14:textId="77777777" w:rsidR="009D0D6F" w:rsidRDefault="0094762E" w:rsidP="00265FD0">
            <w:pPr>
              <w:rPr>
                <w:b/>
                <w:sz w:val="20"/>
                <w:szCs w:val="20"/>
              </w:rPr>
            </w:pPr>
            <w:r>
              <w:rPr>
                <w:sz w:val="20"/>
                <w:szCs w:val="20"/>
              </w:rPr>
              <w:t>11</w:t>
            </w:r>
          </w:p>
        </w:tc>
        <w:tc>
          <w:tcPr>
            <w:tcW w:w="4056" w:type="dxa"/>
            <w:shd w:val="clear" w:color="auto" w:fill="auto"/>
            <w:vAlign w:val="center"/>
          </w:tcPr>
          <w:p w14:paraId="00001464" w14:textId="77777777" w:rsidR="009D0D6F" w:rsidRDefault="0094762E" w:rsidP="00265FD0">
            <w:pPr>
              <w:rPr>
                <w:b/>
                <w:sz w:val="20"/>
                <w:szCs w:val="20"/>
              </w:rPr>
            </w:pPr>
            <w:r>
              <w:rPr>
                <w:sz w:val="20"/>
                <w:szCs w:val="20"/>
              </w:rPr>
              <w:t xml:space="preserve">Ese </w:t>
            </w:r>
            <w:proofErr w:type="spellStart"/>
            <w:r>
              <w:rPr>
                <w:sz w:val="20"/>
                <w:szCs w:val="20"/>
              </w:rPr>
              <w:t>Eja</w:t>
            </w:r>
            <w:proofErr w:type="spellEnd"/>
          </w:p>
        </w:tc>
        <w:tc>
          <w:tcPr>
            <w:tcW w:w="3284" w:type="dxa"/>
            <w:shd w:val="clear" w:color="auto" w:fill="auto"/>
            <w:vAlign w:val="center"/>
          </w:tcPr>
          <w:p w14:paraId="00001465" w14:textId="77777777" w:rsidR="009D0D6F" w:rsidRDefault="0094762E" w:rsidP="00265FD0">
            <w:pPr>
              <w:rPr>
                <w:b/>
                <w:sz w:val="20"/>
                <w:szCs w:val="20"/>
              </w:rPr>
            </w:pPr>
            <w:r>
              <w:rPr>
                <w:sz w:val="20"/>
                <w:szCs w:val="20"/>
              </w:rPr>
              <w:t>Amazónica</w:t>
            </w:r>
          </w:p>
        </w:tc>
      </w:tr>
      <w:tr w:rsidR="009D0D6F" w14:paraId="5ABDC6BE" w14:textId="77777777" w:rsidTr="00045366">
        <w:trPr>
          <w:trHeight w:val="57"/>
        </w:trPr>
        <w:tc>
          <w:tcPr>
            <w:tcW w:w="592" w:type="dxa"/>
            <w:shd w:val="clear" w:color="auto" w:fill="auto"/>
            <w:vAlign w:val="center"/>
          </w:tcPr>
          <w:p w14:paraId="00001466" w14:textId="77777777" w:rsidR="009D0D6F" w:rsidRDefault="0094762E" w:rsidP="00265FD0">
            <w:pPr>
              <w:rPr>
                <w:b/>
                <w:sz w:val="20"/>
                <w:szCs w:val="20"/>
              </w:rPr>
            </w:pPr>
            <w:r>
              <w:rPr>
                <w:sz w:val="20"/>
                <w:szCs w:val="20"/>
              </w:rPr>
              <w:t>12</w:t>
            </w:r>
          </w:p>
        </w:tc>
        <w:tc>
          <w:tcPr>
            <w:tcW w:w="4056" w:type="dxa"/>
            <w:shd w:val="clear" w:color="auto" w:fill="auto"/>
            <w:vAlign w:val="center"/>
          </w:tcPr>
          <w:p w14:paraId="00001467" w14:textId="77777777" w:rsidR="009D0D6F" w:rsidRDefault="0094762E" w:rsidP="00265FD0">
            <w:pPr>
              <w:rPr>
                <w:b/>
                <w:sz w:val="20"/>
                <w:szCs w:val="20"/>
              </w:rPr>
            </w:pPr>
            <w:proofErr w:type="spellStart"/>
            <w:r>
              <w:rPr>
                <w:sz w:val="20"/>
                <w:szCs w:val="20"/>
              </w:rPr>
              <w:t>Harakbut</w:t>
            </w:r>
            <w:proofErr w:type="spellEnd"/>
          </w:p>
        </w:tc>
        <w:tc>
          <w:tcPr>
            <w:tcW w:w="3284" w:type="dxa"/>
            <w:shd w:val="clear" w:color="auto" w:fill="auto"/>
            <w:vAlign w:val="center"/>
          </w:tcPr>
          <w:p w14:paraId="00001468" w14:textId="77777777" w:rsidR="009D0D6F" w:rsidRDefault="0094762E" w:rsidP="00265FD0">
            <w:pPr>
              <w:rPr>
                <w:b/>
                <w:sz w:val="20"/>
                <w:szCs w:val="20"/>
              </w:rPr>
            </w:pPr>
            <w:r>
              <w:rPr>
                <w:sz w:val="20"/>
                <w:szCs w:val="20"/>
              </w:rPr>
              <w:t>Amazónica</w:t>
            </w:r>
          </w:p>
        </w:tc>
      </w:tr>
      <w:tr w:rsidR="009D0D6F" w14:paraId="3D7E3F11" w14:textId="77777777" w:rsidTr="00045366">
        <w:trPr>
          <w:trHeight w:val="57"/>
        </w:trPr>
        <w:tc>
          <w:tcPr>
            <w:tcW w:w="592" w:type="dxa"/>
            <w:shd w:val="clear" w:color="auto" w:fill="auto"/>
            <w:vAlign w:val="center"/>
          </w:tcPr>
          <w:p w14:paraId="00001469" w14:textId="77777777" w:rsidR="009D0D6F" w:rsidRDefault="0094762E" w:rsidP="00265FD0">
            <w:pPr>
              <w:rPr>
                <w:b/>
                <w:sz w:val="20"/>
                <w:szCs w:val="20"/>
              </w:rPr>
            </w:pPr>
            <w:r>
              <w:rPr>
                <w:sz w:val="20"/>
                <w:szCs w:val="20"/>
              </w:rPr>
              <w:t>13</w:t>
            </w:r>
          </w:p>
        </w:tc>
        <w:tc>
          <w:tcPr>
            <w:tcW w:w="4056" w:type="dxa"/>
            <w:shd w:val="clear" w:color="auto" w:fill="auto"/>
            <w:vAlign w:val="center"/>
          </w:tcPr>
          <w:p w14:paraId="0000146A" w14:textId="77777777" w:rsidR="009D0D6F" w:rsidRDefault="0094762E" w:rsidP="00265FD0">
            <w:pPr>
              <w:rPr>
                <w:b/>
                <w:sz w:val="20"/>
                <w:szCs w:val="20"/>
              </w:rPr>
            </w:pPr>
            <w:proofErr w:type="spellStart"/>
            <w:r>
              <w:rPr>
                <w:sz w:val="20"/>
                <w:szCs w:val="20"/>
              </w:rPr>
              <w:t>Ikitu</w:t>
            </w:r>
            <w:proofErr w:type="spellEnd"/>
          </w:p>
        </w:tc>
        <w:tc>
          <w:tcPr>
            <w:tcW w:w="3284" w:type="dxa"/>
            <w:shd w:val="clear" w:color="auto" w:fill="auto"/>
            <w:vAlign w:val="center"/>
          </w:tcPr>
          <w:p w14:paraId="0000146B" w14:textId="77777777" w:rsidR="009D0D6F" w:rsidRDefault="0094762E" w:rsidP="00265FD0">
            <w:pPr>
              <w:rPr>
                <w:b/>
                <w:sz w:val="20"/>
                <w:szCs w:val="20"/>
              </w:rPr>
            </w:pPr>
            <w:r>
              <w:rPr>
                <w:sz w:val="20"/>
                <w:szCs w:val="20"/>
              </w:rPr>
              <w:t>Amazónica</w:t>
            </w:r>
          </w:p>
        </w:tc>
      </w:tr>
      <w:tr w:rsidR="009D0D6F" w14:paraId="2F463310" w14:textId="77777777" w:rsidTr="00045366">
        <w:trPr>
          <w:trHeight w:val="57"/>
        </w:trPr>
        <w:tc>
          <w:tcPr>
            <w:tcW w:w="592" w:type="dxa"/>
            <w:shd w:val="clear" w:color="auto" w:fill="auto"/>
            <w:vAlign w:val="center"/>
          </w:tcPr>
          <w:p w14:paraId="0000146C" w14:textId="77777777" w:rsidR="009D0D6F" w:rsidRDefault="0094762E" w:rsidP="00265FD0">
            <w:pPr>
              <w:rPr>
                <w:b/>
                <w:sz w:val="20"/>
                <w:szCs w:val="20"/>
              </w:rPr>
            </w:pPr>
            <w:r>
              <w:rPr>
                <w:sz w:val="20"/>
                <w:szCs w:val="20"/>
              </w:rPr>
              <w:t>14</w:t>
            </w:r>
          </w:p>
        </w:tc>
        <w:tc>
          <w:tcPr>
            <w:tcW w:w="4056" w:type="dxa"/>
            <w:shd w:val="clear" w:color="auto" w:fill="auto"/>
            <w:vAlign w:val="center"/>
          </w:tcPr>
          <w:p w14:paraId="0000146D" w14:textId="77777777" w:rsidR="009D0D6F" w:rsidRDefault="0094762E" w:rsidP="00265FD0">
            <w:pPr>
              <w:rPr>
                <w:b/>
                <w:sz w:val="20"/>
                <w:szCs w:val="20"/>
              </w:rPr>
            </w:pPr>
            <w:r>
              <w:rPr>
                <w:sz w:val="20"/>
                <w:szCs w:val="20"/>
              </w:rPr>
              <w:t>Iñapari</w:t>
            </w:r>
          </w:p>
        </w:tc>
        <w:tc>
          <w:tcPr>
            <w:tcW w:w="3284" w:type="dxa"/>
            <w:shd w:val="clear" w:color="auto" w:fill="auto"/>
            <w:vAlign w:val="center"/>
          </w:tcPr>
          <w:p w14:paraId="0000146E" w14:textId="77777777" w:rsidR="009D0D6F" w:rsidRDefault="0094762E" w:rsidP="00265FD0">
            <w:pPr>
              <w:rPr>
                <w:b/>
                <w:sz w:val="20"/>
                <w:szCs w:val="20"/>
              </w:rPr>
            </w:pPr>
            <w:r>
              <w:rPr>
                <w:sz w:val="20"/>
                <w:szCs w:val="20"/>
              </w:rPr>
              <w:t>Amazónica</w:t>
            </w:r>
          </w:p>
        </w:tc>
      </w:tr>
      <w:tr w:rsidR="009D0D6F" w14:paraId="3321B605" w14:textId="77777777" w:rsidTr="00045366">
        <w:trPr>
          <w:trHeight w:val="57"/>
        </w:trPr>
        <w:tc>
          <w:tcPr>
            <w:tcW w:w="592" w:type="dxa"/>
            <w:shd w:val="clear" w:color="auto" w:fill="auto"/>
            <w:vAlign w:val="center"/>
          </w:tcPr>
          <w:p w14:paraId="0000146F" w14:textId="77777777" w:rsidR="009D0D6F" w:rsidRDefault="0094762E" w:rsidP="00265FD0">
            <w:pPr>
              <w:rPr>
                <w:b/>
                <w:sz w:val="20"/>
                <w:szCs w:val="20"/>
              </w:rPr>
            </w:pPr>
            <w:r>
              <w:rPr>
                <w:sz w:val="20"/>
                <w:szCs w:val="20"/>
              </w:rPr>
              <w:t>15</w:t>
            </w:r>
          </w:p>
        </w:tc>
        <w:tc>
          <w:tcPr>
            <w:tcW w:w="4056" w:type="dxa"/>
            <w:shd w:val="clear" w:color="auto" w:fill="auto"/>
            <w:vAlign w:val="center"/>
          </w:tcPr>
          <w:p w14:paraId="00001470" w14:textId="77777777" w:rsidR="009D0D6F" w:rsidRDefault="0094762E" w:rsidP="00265FD0">
            <w:pPr>
              <w:rPr>
                <w:b/>
                <w:sz w:val="20"/>
                <w:szCs w:val="20"/>
              </w:rPr>
            </w:pPr>
            <w:proofErr w:type="spellStart"/>
            <w:r>
              <w:rPr>
                <w:sz w:val="20"/>
                <w:szCs w:val="20"/>
              </w:rPr>
              <w:t>Iskonawa</w:t>
            </w:r>
            <w:proofErr w:type="spellEnd"/>
          </w:p>
        </w:tc>
        <w:tc>
          <w:tcPr>
            <w:tcW w:w="3284" w:type="dxa"/>
            <w:shd w:val="clear" w:color="auto" w:fill="auto"/>
            <w:vAlign w:val="center"/>
          </w:tcPr>
          <w:p w14:paraId="00001471" w14:textId="77777777" w:rsidR="009D0D6F" w:rsidRDefault="0094762E" w:rsidP="00265FD0">
            <w:pPr>
              <w:rPr>
                <w:b/>
                <w:sz w:val="20"/>
                <w:szCs w:val="20"/>
              </w:rPr>
            </w:pPr>
            <w:r>
              <w:rPr>
                <w:sz w:val="20"/>
                <w:szCs w:val="20"/>
              </w:rPr>
              <w:t>Amazónica</w:t>
            </w:r>
          </w:p>
        </w:tc>
      </w:tr>
      <w:tr w:rsidR="009D0D6F" w14:paraId="2F50A30D" w14:textId="77777777" w:rsidTr="00045366">
        <w:trPr>
          <w:trHeight w:val="57"/>
        </w:trPr>
        <w:tc>
          <w:tcPr>
            <w:tcW w:w="592" w:type="dxa"/>
            <w:shd w:val="clear" w:color="auto" w:fill="auto"/>
            <w:vAlign w:val="center"/>
          </w:tcPr>
          <w:p w14:paraId="00001472" w14:textId="77777777" w:rsidR="009D0D6F" w:rsidRDefault="0094762E" w:rsidP="00265FD0">
            <w:pPr>
              <w:rPr>
                <w:b/>
                <w:sz w:val="20"/>
                <w:szCs w:val="20"/>
              </w:rPr>
            </w:pPr>
            <w:r>
              <w:rPr>
                <w:sz w:val="20"/>
                <w:szCs w:val="20"/>
              </w:rPr>
              <w:t>16</w:t>
            </w:r>
          </w:p>
        </w:tc>
        <w:tc>
          <w:tcPr>
            <w:tcW w:w="4056" w:type="dxa"/>
            <w:shd w:val="clear" w:color="auto" w:fill="auto"/>
            <w:vAlign w:val="center"/>
          </w:tcPr>
          <w:p w14:paraId="00001473" w14:textId="77777777" w:rsidR="009D0D6F" w:rsidRDefault="0094762E" w:rsidP="00265FD0">
            <w:pPr>
              <w:rPr>
                <w:b/>
                <w:sz w:val="20"/>
                <w:szCs w:val="20"/>
              </w:rPr>
            </w:pPr>
            <w:proofErr w:type="spellStart"/>
            <w:r>
              <w:rPr>
                <w:sz w:val="20"/>
                <w:szCs w:val="20"/>
              </w:rPr>
              <w:t>Jaqaru</w:t>
            </w:r>
            <w:proofErr w:type="spellEnd"/>
          </w:p>
        </w:tc>
        <w:tc>
          <w:tcPr>
            <w:tcW w:w="3284" w:type="dxa"/>
            <w:shd w:val="clear" w:color="auto" w:fill="auto"/>
            <w:vAlign w:val="center"/>
          </w:tcPr>
          <w:p w14:paraId="00001474" w14:textId="77777777" w:rsidR="009D0D6F" w:rsidRDefault="0094762E" w:rsidP="00265FD0">
            <w:pPr>
              <w:rPr>
                <w:b/>
                <w:sz w:val="20"/>
                <w:szCs w:val="20"/>
              </w:rPr>
            </w:pPr>
            <w:r>
              <w:rPr>
                <w:sz w:val="20"/>
                <w:szCs w:val="20"/>
              </w:rPr>
              <w:t>Andina</w:t>
            </w:r>
          </w:p>
        </w:tc>
      </w:tr>
      <w:tr w:rsidR="009D0D6F" w14:paraId="438BFD45" w14:textId="77777777" w:rsidTr="00045366">
        <w:trPr>
          <w:trHeight w:val="57"/>
        </w:trPr>
        <w:tc>
          <w:tcPr>
            <w:tcW w:w="592" w:type="dxa"/>
            <w:shd w:val="clear" w:color="auto" w:fill="auto"/>
            <w:vAlign w:val="center"/>
          </w:tcPr>
          <w:p w14:paraId="00001475" w14:textId="77777777" w:rsidR="009D0D6F" w:rsidRDefault="0094762E" w:rsidP="00265FD0">
            <w:pPr>
              <w:rPr>
                <w:b/>
                <w:sz w:val="20"/>
                <w:szCs w:val="20"/>
              </w:rPr>
            </w:pPr>
            <w:r>
              <w:rPr>
                <w:sz w:val="20"/>
                <w:szCs w:val="20"/>
              </w:rPr>
              <w:t>17</w:t>
            </w:r>
          </w:p>
        </w:tc>
        <w:tc>
          <w:tcPr>
            <w:tcW w:w="4056" w:type="dxa"/>
            <w:shd w:val="clear" w:color="auto" w:fill="auto"/>
            <w:vAlign w:val="center"/>
          </w:tcPr>
          <w:p w14:paraId="00001476" w14:textId="77777777" w:rsidR="009D0D6F" w:rsidRDefault="0094762E" w:rsidP="00265FD0">
            <w:pPr>
              <w:rPr>
                <w:b/>
                <w:sz w:val="20"/>
                <w:szCs w:val="20"/>
              </w:rPr>
            </w:pPr>
            <w:proofErr w:type="spellStart"/>
            <w:r>
              <w:rPr>
                <w:sz w:val="20"/>
                <w:szCs w:val="20"/>
              </w:rPr>
              <w:t>Kakataibo</w:t>
            </w:r>
            <w:proofErr w:type="spellEnd"/>
          </w:p>
        </w:tc>
        <w:tc>
          <w:tcPr>
            <w:tcW w:w="3284" w:type="dxa"/>
            <w:shd w:val="clear" w:color="auto" w:fill="auto"/>
            <w:vAlign w:val="center"/>
          </w:tcPr>
          <w:p w14:paraId="00001477" w14:textId="77777777" w:rsidR="009D0D6F" w:rsidRDefault="0094762E" w:rsidP="00265FD0">
            <w:pPr>
              <w:rPr>
                <w:b/>
                <w:sz w:val="20"/>
                <w:szCs w:val="20"/>
              </w:rPr>
            </w:pPr>
            <w:r>
              <w:rPr>
                <w:sz w:val="20"/>
                <w:szCs w:val="20"/>
              </w:rPr>
              <w:t>Amazónica</w:t>
            </w:r>
          </w:p>
        </w:tc>
      </w:tr>
      <w:tr w:rsidR="009D0D6F" w14:paraId="6C8007D8" w14:textId="77777777" w:rsidTr="00045366">
        <w:trPr>
          <w:trHeight w:val="57"/>
        </w:trPr>
        <w:tc>
          <w:tcPr>
            <w:tcW w:w="592" w:type="dxa"/>
            <w:shd w:val="clear" w:color="auto" w:fill="auto"/>
            <w:vAlign w:val="center"/>
          </w:tcPr>
          <w:p w14:paraId="00001478" w14:textId="77777777" w:rsidR="009D0D6F" w:rsidRDefault="0094762E" w:rsidP="00265FD0">
            <w:pPr>
              <w:rPr>
                <w:b/>
                <w:sz w:val="20"/>
                <w:szCs w:val="20"/>
              </w:rPr>
            </w:pPr>
            <w:r>
              <w:rPr>
                <w:sz w:val="20"/>
                <w:szCs w:val="20"/>
              </w:rPr>
              <w:t>18</w:t>
            </w:r>
          </w:p>
        </w:tc>
        <w:tc>
          <w:tcPr>
            <w:tcW w:w="4056" w:type="dxa"/>
            <w:shd w:val="clear" w:color="auto" w:fill="auto"/>
            <w:vAlign w:val="center"/>
          </w:tcPr>
          <w:p w14:paraId="00001479" w14:textId="77777777" w:rsidR="009D0D6F" w:rsidRDefault="0094762E" w:rsidP="00265FD0">
            <w:pPr>
              <w:rPr>
                <w:b/>
                <w:sz w:val="20"/>
                <w:szCs w:val="20"/>
              </w:rPr>
            </w:pPr>
            <w:proofErr w:type="spellStart"/>
            <w:r>
              <w:rPr>
                <w:sz w:val="20"/>
                <w:szCs w:val="20"/>
              </w:rPr>
              <w:t>Kakinte</w:t>
            </w:r>
            <w:proofErr w:type="spellEnd"/>
          </w:p>
        </w:tc>
        <w:tc>
          <w:tcPr>
            <w:tcW w:w="3284" w:type="dxa"/>
            <w:shd w:val="clear" w:color="auto" w:fill="auto"/>
            <w:vAlign w:val="center"/>
          </w:tcPr>
          <w:p w14:paraId="0000147A" w14:textId="77777777" w:rsidR="009D0D6F" w:rsidRDefault="0094762E" w:rsidP="00265FD0">
            <w:pPr>
              <w:rPr>
                <w:b/>
                <w:sz w:val="20"/>
                <w:szCs w:val="20"/>
              </w:rPr>
            </w:pPr>
            <w:r>
              <w:rPr>
                <w:sz w:val="20"/>
                <w:szCs w:val="20"/>
              </w:rPr>
              <w:t>Amazónica</w:t>
            </w:r>
          </w:p>
        </w:tc>
      </w:tr>
      <w:tr w:rsidR="009D0D6F" w14:paraId="06B9EA20" w14:textId="77777777" w:rsidTr="00045366">
        <w:trPr>
          <w:trHeight w:val="57"/>
        </w:trPr>
        <w:tc>
          <w:tcPr>
            <w:tcW w:w="592" w:type="dxa"/>
            <w:shd w:val="clear" w:color="auto" w:fill="auto"/>
            <w:vAlign w:val="center"/>
          </w:tcPr>
          <w:p w14:paraId="0000147B" w14:textId="77777777" w:rsidR="009D0D6F" w:rsidRDefault="0094762E" w:rsidP="00265FD0">
            <w:pPr>
              <w:rPr>
                <w:b/>
                <w:sz w:val="20"/>
                <w:szCs w:val="20"/>
              </w:rPr>
            </w:pPr>
            <w:r>
              <w:rPr>
                <w:sz w:val="20"/>
                <w:szCs w:val="20"/>
              </w:rPr>
              <w:t>19</w:t>
            </w:r>
          </w:p>
        </w:tc>
        <w:tc>
          <w:tcPr>
            <w:tcW w:w="4056" w:type="dxa"/>
            <w:shd w:val="clear" w:color="auto" w:fill="auto"/>
            <w:vAlign w:val="center"/>
          </w:tcPr>
          <w:p w14:paraId="0000147C" w14:textId="77777777" w:rsidR="009D0D6F" w:rsidRDefault="0094762E" w:rsidP="00265FD0">
            <w:pPr>
              <w:rPr>
                <w:b/>
                <w:sz w:val="20"/>
                <w:szCs w:val="20"/>
              </w:rPr>
            </w:pPr>
            <w:proofErr w:type="spellStart"/>
            <w:r>
              <w:rPr>
                <w:sz w:val="20"/>
                <w:szCs w:val="20"/>
              </w:rPr>
              <w:t>Kandozi-Chapra</w:t>
            </w:r>
            <w:proofErr w:type="spellEnd"/>
          </w:p>
        </w:tc>
        <w:tc>
          <w:tcPr>
            <w:tcW w:w="3284" w:type="dxa"/>
            <w:shd w:val="clear" w:color="auto" w:fill="auto"/>
            <w:vAlign w:val="center"/>
          </w:tcPr>
          <w:p w14:paraId="0000147D" w14:textId="77777777" w:rsidR="009D0D6F" w:rsidRDefault="0094762E" w:rsidP="00265FD0">
            <w:pPr>
              <w:rPr>
                <w:b/>
                <w:sz w:val="20"/>
                <w:szCs w:val="20"/>
              </w:rPr>
            </w:pPr>
            <w:r>
              <w:rPr>
                <w:sz w:val="20"/>
                <w:szCs w:val="20"/>
              </w:rPr>
              <w:t>Amazónica</w:t>
            </w:r>
          </w:p>
        </w:tc>
      </w:tr>
      <w:tr w:rsidR="009D0D6F" w14:paraId="25577C75" w14:textId="77777777" w:rsidTr="00045366">
        <w:trPr>
          <w:trHeight w:val="57"/>
        </w:trPr>
        <w:tc>
          <w:tcPr>
            <w:tcW w:w="592" w:type="dxa"/>
            <w:shd w:val="clear" w:color="auto" w:fill="auto"/>
            <w:vAlign w:val="center"/>
          </w:tcPr>
          <w:p w14:paraId="0000147E" w14:textId="77777777" w:rsidR="009D0D6F" w:rsidRDefault="0094762E" w:rsidP="00265FD0">
            <w:pPr>
              <w:rPr>
                <w:b/>
                <w:sz w:val="20"/>
                <w:szCs w:val="20"/>
              </w:rPr>
            </w:pPr>
            <w:r>
              <w:rPr>
                <w:sz w:val="20"/>
                <w:szCs w:val="20"/>
              </w:rPr>
              <w:t>20</w:t>
            </w:r>
          </w:p>
        </w:tc>
        <w:tc>
          <w:tcPr>
            <w:tcW w:w="4056" w:type="dxa"/>
            <w:shd w:val="clear" w:color="auto" w:fill="auto"/>
            <w:vAlign w:val="center"/>
          </w:tcPr>
          <w:p w14:paraId="0000147F" w14:textId="77777777" w:rsidR="009D0D6F" w:rsidRDefault="0094762E" w:rsidP="00265FD0">
            <w:pPr>
              <w:rPr>
                <w:b/>
                <w:sz w:val="20"/>
                <w:szCs w:val="20"/>
              </w:rPr>
            </w:pPr>
            <w:proofErr w:type="spellStart"/>
            <w:r>
              <w:rPr>
                <w:sz w:val="20"/>
                <w:szCs w:val="20"/>
              </w:rPr>
              <w:t>Kapanawa</w:t>
            </w:r>
            <w:proofErr w:type="spellEnd"/>
          </w:p>
        </w:tc>
        <w:tc>
          <w:tcPr>
            <w:tcW w:w="3284" w:type="dxa"/>
            <w:shd w:val="clear" w:color="auto" w:fill="auto"/>
            <w:vAlign w:val="center"/>
          </w:tcPr>
          <w:p w14:paraId="00001480" w14:textId="77777777" w:rsidR="009D0D6F" w:rsidRDefault="0094762E" w:rsidP="00265FD0">
            <w:pPr>
              <w:rPr>
                <w:b/>
                <w:sz w:val="20"/>
                <w:szCs w:val="20"/>
              </w:rPr>
            </w:pPr>
            <w:r>
              <w:rPr>
                <w:sz w:val="20"/>
                <w:szCs w:val="20"/>
              </w:rPr>
              <w:t>Amazónica</w:t>
            </w:r>
          </w:p>
        </w:tc>
      </w:tr>
      <w:tr w:rsidR="009D0D6F" w14:paraId="284E5C23" w14:textId="77777777" w:rsidTr="00045366">
        <w:trPr>
          <w:trHeight w:val="57"/>
        </w:trPr>
        <w:tc>
          <w:tcPr>
            <w:tcW w:w="592" w:type="dxa"/>
            <w:shd w:val="clear" w:color="auto" w:fill="auto"/>
            <w:vAlign w:val="center"/>
          </w:tcPr>
          <w:p w14:paraId="00001481" w14:textId="77777777" w:rsidR="009D0D6F" w:rsidRDefault="0094762E" w:rsidP="00265FD0">
            <w:pPr>
              <w:rPr>
                <w:b/>
                <w:sz w:val="20"/>
                <w:szCs w:val="20"/>
              </w:rPr>
            </w:pPr>
            <w:r>
              <w:rPr>
                <w:sz w:val="20"/>
                <w:szCs w:val="20"/>
              </w:rPr>
              <w:t>21</w:t>
            </w:r>
          </w:p>
        </w:tc>
        <w:tc>
          <w:tcPr>
            <w:tcW w:w="4056" w:type="dxa"/>
            <w:shd w:val="clear" w:color="auto" w:fill="auto"/>
            <w:vAlign w:val="center"/>
          </w:tcPr>
          <w:p w14:paraId="00001482" w14:textId="77777777" w:rsidR="009D0D6F" w:rsidRDefault="0094762E" w:rsidP="00265FD0">
            <w:pPr>
              <w:rPr>
                <w:b/>
                <w:sz w:val="20"/>
                <w:szCs w:val="20"/>
              </w:rPr>
            </w:pPr>
            <w:proofErr w:type="spellStart"/>
            <w:r>
              <w:rPr>
                <w:sz w:val="20"/>
                <w:szCs w:val="20"/>
              </w:rPr>
              <w:t>Kawki</w:t>
            </w:r>
            <w:proofErr w:type="spellEnd"/>
          </w:p>
        </w:tc>
        <w:tc>
          <w:tcPr>
            <w:tcW w:w="3284" w:type="dxa"/>
            <w:shd w:val="clear" w:color="auto" w:fill="auto"/>
            <w:vAlign w:val="center"/>
          </w:tcPr>
          <w:p w14:paraId="00001483" w14:textId="77777777" w:rsidR="009D0D6F" w:rsidRDefault="0094762E" w:rsidP="00265FD0">
            <w:pPr>
              <w:rPr>
                <w:b/>
                <w:sz w:val="20"/>
                <w:szCs w:val="20"/>
              </w:rPr>
            </w:pPr>
            <w:r>
              <w:rPr>
                <w:sz w:val="20"/>
                <w:szCs w:val="20"/>
              </w:rPr>
              <w:t>Andina</w:t>
            </w:r>
          </w:p>
        </w:tc>
      </w:tr>
      <w:tr w:rsidR="009D0D6F" w14:paraId="61317711" w14:textId="77777777" w:rsidTr="00045366">
        <w:trPr>
          <w:trHeight w:val="57"/>
        </w:trPr>
        <w:tc>
          <w:tcPr>
            <w:tcW w:w="592" w:type="dxa"/>
            <w:shd w:val="clear" w:color="auto" w:fill="auto"/>
            <w:vAlign w:val="center"/>
          </w:tcPr>
          <w:p w14:paraId="00001484" w14:textId="77777777" w:rsidR="009D0D6F" w:rsidRDefault="0094762E" w:rsidP="00265FD0">
            <w:pPr>
              <w:rPr>
                <w:b/>
                <w:sz w:val="20"/>
                <w:szCs w:val="20"/>
              </w:rPr>
            </w:pPr>
            <w:r>
              <w:rPr>
                <w:sz w:val="20"/>
                <w:szCs w:val="20"/>
              </w:rPr>
              <w:t>22</w:t>
            </w:r>
          </w:p>
        </w:tc>
        <w:tc>
          <w:tcPr>
            <w:tcW w:w="4056" w:type="dxa"/>
            <w:shd w:val="clear" w:color="auto" w:fill="auto"/>
            <w:vAlign w:val="center"/>
          </w:tcPr>
          <w:p w14:paraId="00001485" w14:textId="77777777" w:rsidR="009D0D6F" w:rsidRDefault="0094762E" w:rsidP="00265FD0">
            <w:pPr>
              <w:rPr>
                <w:b/>
                <w:sz w:val="20"/>
                <w:szCs w:val="20"/>
              </w:rPr>
            </w:pPr>
            <w:proofErr w:type="spellStart"/>
            <w:r>
              <w:rPr>
                <w:sz w:val="20"/>
                <w:szCs w:val="20"/>
              </w:rPr>
              <w:t>Kukama</w:t>
            </w:r>
            <w:proofErr w:type="spellEnd"/>
            <w:r>
              <w:rPr>
                <w:sz w:val="20"/>
                <w:szCs w:val="20"/>
              </w:rPr>
              <w:t xml:space="preserve"> </w:t>
            </w:r>
            <w:proofErr w:type="spellStart"/>
            <w:r>
              <w:rPr>
                <w:sz w:val="20"/>
                <w:szCs w:val="20"/>
              </w:rPr>
              <w:t>Kukamiria</w:t>
            </w:r>
            <w:proofErr w:type="spellEnd"/>
          </w:p>
        </w:tc>
        <w:tc>
          <w:tcPr>
            <w:tcW w:w="3284" w:type="dxa"/>
            <w:shd w:val="clear" w:color="auto" w:fill="auto"/>
            <w:vAlign w:val="center"/>
          </w:tcPr>
          <w:p w14:paraId="00001486" w14:textId="77777777" w:rsidR="009D0D6F" w:rsidRDefault="0094762E" w:rsidP="00265FD0">
            <w:pPr>
              <w:rPr>
                <w:b/>
                <w:sz w:val="20"/>
                <w:szCs w:val="20"/>
              </w:rPr>
            </w:pPr>
            <w:r>
              <w:rPr>
                <w:sz w:val="20"/>
                <w:szCs w:val="20"/>
              </w:rPr>
              <w:t>Amazónica</w:t>
            </w:r>
          </w:p>
        </w:tc>
      </w:tr>
      <w:tr w:rsidR="009D0D6F" w14:paraId="41B1A489" w14:textId="77777777" w:rsidTr="00045366">
        <w:trPr>
          <w:trHeight w:val="57"/>
        </w:trPr>
        <w:tc>
          <w:tcPr>
            <w:tcW w:w="592" w:type="dxa"/>
            <w:shd w:val="clear" w:color="auto" w:fill="auto"/>
            <w:vAlign w:val="center"/>
          </w:tcPr>
          <w:p w14:paraId="00001487" w14:textId="77777777" w:rsidR="009D0D6F" w:rsidRDefault="0094762E" w:rsidP="00265FD0">
            <w:pPr>
              <w:rPr>
                <w:b/>
                <w:sz w:val="20"/>
                <w:szCs w:val="20"/>
              </w:rPr>
            </w:pPr>
            <w:r>
              <w:rPr>
                <w:sz w:val="20"/>
                <w:szCs w:val="20"/>
              </w:rPr>
              <w:t>23</w:t>
            </w:r>
          </w:p>
        </w:tc>
        <w:tc>
          <w:tcPr>
            <w:tcW w:w="4056" w:type="dxa"/>
            <w:shd w:val="clear" w:color="auto" w:fill="auto"/>
            <w:vAlign w:val="center"/>
          </w:tcPr>
          <w:p w14:paraId="00001488" w14:textId="77777777" w:rsidR="009D0D6F" w:rsidRDefault="0094762E" w:rsidP="00265FD0">
            <w:pPr>
              <w:rPr>
                <w:b/>
                <w:sz w:val="20"/>
                <w:szCs w:val="20"/>
              </w:rPr>
            </w:pPr>
            <w:proofErr w:type="spellStart"/>
            <w:r>
              <w:rPr>
                <w:sz w:val="20"/>
                <w:szCs w:val="20"/>
              </w:rPr>
              <w:t>Madija</w:t>
            </w:r>
            <w:proofErr w:type="spellEnd"/>
          </w:p>
        </w:tc>
        <w:tc>
          <w:tcPr>
            <w:tcW w:w="3284" w:type="dxa"/>
            <w:shd w:val="clear" w:color="auto" w:fill="auto"/>
            <w:vAlign w:val="center"/>
          </w:tcPr>
          <w:p w14:paraId="00001489" w14:textId="77777777" w:rsidR="009D0D6F" w:rsidRDefault="0094762E" w:rsidP="00265FD0">
            <w:pPr>
              <w:rPr>
                <w:b/>
                <w:sz w:val="20"/>
                <w:szCs w:val="20"/>
              </w:rPr>
            </w:pPr>
            <w:r>
              <w:rPr>
                <w:sz w:val="20"/>
                <w:szCs w:val="20"/>
              </w:rPr>
              <w:t>Amazónica</w:t>
            </w:r>
          </w:p>
        </w:tc>
      </w:tr>
      <w:tr w:rsidR="009D0D6F" w14:paraId="5702020C" w14:textId="77777777" w:rsidTr="00045366">
        <w:trPr>
          <w:trHeight w:val="57"/>
        </w:trPr>
        <w:tc>
          <w:tcPr>
            <w:tcW w:w="592" w:type="dxa"/>
            <w:shd w:val="clear" w:color="auto" w:fill="auto"/>
            <w:vAlign w:val="center"/>
          </w:tcPr>
          <w:p w14:paraId="0000148A" w14:textId="77777777" w:rsidR="009D0D6F" w:rsidRDefault="0094762E" w:rsidP="00265FD0">
            <w:pPr>
              <w:rPr>
                <w:b/>
                <w:sz w:val="20"/>
                <w:szCs w:val="20"/>
              </w:rPr>
            </w:pPr>
            <w:r>
              <w:rPr>
                <w:sz w:val="20"/>
                <w:szCs w:val="20"/>
              </w:rPr>
              <w:t>24</w:t>
            </w:r>
          </w:p>
        </w:tc>
        <w:tc>
          <w:tcPr>
            <w:tcW w:w="4056" w:type="dxa"/>
            <w:shd w:val="clear" w:color="auto" w:fill="auto"/>
            <w:vAlign w:val="center"/>
          </w:tcPr>
          <w:p w14:paraId="0000148B" w14:textId="77777777" w:rsidR="009D0D6F" w:rsidRDefault="0094762E" w:rsidP="00265FD0">
            <w:pPr>
              <w:rPr>
                <w:b/>
                <w:sz w:val="20"/>
                <w:szCs w:val="20"/>
              </w:rPr>
            </w:pPr>
            <w:proofErr w:type="spellStart"/>
            <w:r>
              <w:rPr>
                <w:sz w:val="20"/>
                <w:szCs w:val="20"/>
              </w:rPr>
              <w:t>Maijɨki</w:t>
            </w:r>
            <w:proofErr w:type="spellEnd"/>
          </w:p>
        </w:tc>
        <w:tc>
          <w:tcPr>
            <w:tcW w:w="3284" w:type="dxa"/>
            <w:shd w:val="clear" w:color="auto" w:fill="auto"/>
            <w:vAlign w:val="center"/>
          </w:tcPr>
          <w:p w14:paraId="0000148C" w14:textId="77777777" w:rsidR="009D0D6F" w:rsidRDefault="0094762E" w:rsidP="00265FD0">
            <w:pPr>
              <w:rPr>
                <w:b/>
                <w:sz w:val="20"/>
                <w:szCs w:val="20"/>
              </w:rPr>
            </w:pPr>
            <w:r>
              <w:rPr>
                <w:sz w:val="20"/>
                <w:szCs w:val="20"/>
              </w:rPr>
              <w:t>Amazónica</w:t>
            </w:r>
          </w:p>
        </w:tc>
      </w:tr>
      <w:tr w:rsidR="009D0D6F" w14:paraId="03155DE1" w14:textId="77777777" w:rsidTr="00045366">
        <w:trPr>
          <w:trHeight w:val="57"/>
        </w:trPr>
        <w:tc>
          <w:tcPr>
            <w:tcW w:w="592" w:type="dxa"/>
            <w:shd w:val="clear" w:color="auto" w:fill="auto"/>
            <w:vAlign w:val="center"/>
          </w:tcPr>
          <w:p w14:paraId="0000148D" w14:textId="77777777" w:rsidR="009D0D6F" w:rsidRDefault="0094762E" w:rsidP="00265FD0">
            <w:pPr>
              <w:rPr>
                <w:b/>
                <w:sz w:val="20"/>
                <w:szCs w:val="20"/>
              </w:rPr>
            </w:pPr>
            <w:r>
              <w:rPr>
                <w:sz w:val="20"/>
                <w:szCs w:val="20"/>
              </w:rPr>
              <w:t>25</w:t>
            </w:r>
          </w:p>
        </w:tc>
        <w:tc>
          <w:tcPr>
            <w:tcW w:w="4056" w:type="dxa"/>
            <w:shd w:val="clear" w:color="auto" w:fill="auto"/>
            <w:vAlign w:val="center"/>
          </w:tcPr>
          <w:p w14:paraId="0000148E" w14:textId="77777777" w:rsidR="009D0D6F" w:rsidRDefault="0094762E" w:rsidP="00265FD0">
            <w:pPr>
              <w:rPr>
                <w:b/>
                <w:sz w:val="20"/>
                <w:szCs w:val="20"/>
              </w:rPr>
            </w:pPr>
            <w:proofErr w:type="spellStart"/>
            <w:r>
              <w:rPr>
                <w:sz w:val="20"/>
                <w:szCs w:val="20"/>
              </w:rPr>
              <w:t>Matsés</w:t>
            </w:r>
            <w:proofErr w:type="spellEnd"/>
          </w:p>
        </w:tc>
        <w:tc>
          <w:tcPr>
            <w:tcW w:w="3284" w:type="dxa"/>
            <w:shd w:val="clear" w:color="auto" w:fill="auto"/>
            <w:vAlign w:val="center"/>
          </w:tcPr>
          <w:p w14:paraId="0000148F" w14:textId="77777777" w:rsidR="009D0D6F" w:rsidRDefault="0094762E" w:rsidP="00265FD0">
            <w:pPr>
              <w:rPr>
                <w:b/>
                <w:sz w:val="20"/>
                <w:szCs w:val="20"/>
              </w:rPr>
            </w:pPr>
            <w:r>
              <w:rPr>
                <w:sz w:val="20"/>
                <w:szCs w:val="20"/>
              </w:rPr>
              <w:t>Amazónica</w:t>
            </w:r>
          </w:p>
        </w:tc>
      </w:tr>
      <w:tr w:rsidR="009D0D6F" w14:paraId="65BF3A35" w14:textId="77777777" w:rsidTr="00045366">
        <w:trPr>
          <w:trHeight w:val="57"/>
        </w:trPr>
        <w:tc>
          <w:tcPr>
            <w:tcW w:w="592" w:type="dxa"/>
            <w:shd w:val="clear" w:color="auto" w:fill="auto"/>
            <w:vAlign w:val="center"/>
          </w:tcPr>
          <w:p w14:paraId="00001490" w14:textId="77777777" w:rsidR="009D0D6F" w:rsidRDefault="0094762E" w:rsidP="00265FD0">
            <w:pPr>
              <w:rPr>
                <w:b/>
                <w:sz w:val="20"/>
                <w:szCs w:val="20"/>
              </w:rPr>
            </w:pPr>
            <w:r>
              <w:rPr>
                <w:sz w:val="20"/>
                <w:szCs w:val="20"/>
              </w:rPr>
              <w:t>26</w:t>
            </w:r>
          </w:p>
        </w:tc>
        <w:tc>
          <w:tcPr>
            <w:tcW w:w="4056" w:type="dxa"/>
            <w:shd w:val="clear" w:color="auto" w:fill="auto"/>
            <w:vAlign w:val="center"/>
          </w:tcPr>
          <w:p w14:paraId="00001491" w14:textId="77777777" w:rsidR="009D0D6F" w:rsidRDefault="0094762E" w:rsidP="00265FD0">
            <w:pPr>
              <w:rPr>
                <w:b/>
                <w:sz w:val="20"/>
                <w:szCs w:val="20"/>
              </w:rPr>
            </w:pPr>
            <w:proofErr w:type="spellStart"/>
            <w:r>
              <w:rPr>
                <w:sz w:val="20"/>
                <w:szCs w:val="20"/>
              </w:rPr>
              <w:t>Matsigenka</w:t>
            </w:r>
            <w:proofErr w:type="spellEnd"/>
          </w:p>
        </w:tc>
        <w:tc>
          <w:tcPr>
            <w:tcW w:w="3284" w:type="dxa"/>
            <w:shd w:val="clear" w:color="auto" w:fill="auto"/>
            <w:vAlign w:val="center"/>
          </w:tcPr>
          <w:p w14:paraId="00001492" w14:textId="77777777" w:rsidR="009D0D6F" w:rsidRDefault="0094762E" w:rsidP="00265FD0">
            <w:pPr>
              <w:rPr>
                <w:b/>
                <w:sz w:val="20"/>
                <w:szCs w:val="20"/>
              </w:rPr>
            </w:pPr>
            <w:r>
              <w:rPr>
                <w:sz w:val="20"/>
                <w:szCs w:val="20"/>
              </w:rPr>
              <w:t>Amazónica</w:t>
            </w:r>
          </w:p>
        </w:tc>
      </w:tr>
      <w:tr w:rsidR="009D0D6F" w14:paraId="7428E94E" w14:textId="77777777" w:rsidTr="00045366">
        <w:trPr>
          <w:trHeight w:val="57"/>
        </w:trPr>
        <w:tc>
          <w:tcPr>
            <w:tcW w:w="592" w:type="dxa"/>
            <w:shd w:val="clear" w:color="auto" w:fill="auto"/>
            <w:vAlign w:val="center"/>
          </w:tcPr>
          <w:p w14:paraId="00001493" w14:textId="77777777" w:rsidR="009D0D6F" w:rsidRDefault="0094762E" w:rsidP="00265FD0">
            <w:pPr>
              <w:rPr>
                <w:b/>
                <w:sz w:val="20"/>
                <w:szCs w:val="20"/>
              </w:rPr>
            </w:pPr>
            <w:r>
              <w:rPr>
                <w:sz w:val="20"/>
                <w:szCs w:val="20"/>
              </w:rPr>
              <w:t>27</w:t>
            </w:r>
          </w:p>
        </w:tc>
        <w:tc>
          <w:tcPr>
            <w:tcW w:w="4056" w:type="dxa"/>
            <w:shd w:val="clear" w:color="auto" w:fill="auto"/>
            <w:vAlign w:val="center"/>
          </w:tcPr>
          <w:p w14:paraId="00001494" w14:textId="77777777" w:rsidR="009D0D6F" w:rsidRDefault="0094762E" w:rsidP="00265FD0">
            <w:pPr>
              <w:rPr>
                <w:b/>
                <w:sz w:val="20"/>
                <w:szCs w:val="20"/>
              </w:rPr>
            </w:pPr>
            <w:proofErr w:type="spellStart"/>
            <w:r>
              <w:rPr>
                <w:sz w:val="20"/>
                <w:szCs w:val="20"/>
              </w:rPr>
              <w:t>Matsigenka</w:t>
            </w:r>
            <w:proofErr w:type="spellEnd"/>
            <w:r>
              <w:rPr>
                <w:sz w:val="20"/>
                <w:szCs w:val="20"/>
              </w:rPr>
              <w:t xml:space="preserve"> </w:t>
            </w:r>
            <w:proofErr w:type="spellStart"/>
            <w:r>
              <w:rPr>
                <w:sz w:val="20"/>
                <w:szCs w:val="20"/>
              </w:rPr>
              <w:t>Montetokunirira</w:t>
            </w:r>
            <w:proofErr w:type="spellEnd"/>
            <w:r>
              <w:rPr>
                <w:sz w:val="20"/>
                <w:szCs w:val="20"/>
              </w:rPr>
              <w:t xml:space="preserve"> </w:t>
            </w:r>
          </w:p>
        </w:tc>
        <w:tc>
          <w:tcPr>
            <w:tcW w:w="3284" w:type="dxa"/>
            <w:shd w:val="clear" w:color="auto" w:fill="auto"/>
            <w:vAlign w:val="center"/>
          </w:tcPr>
          <w:p w14:paraId="00001495" w14:textId="77777777" w:rsidR="009D0D6F" w:rsidRDefault="0094762E" w:rsidP="00265FD0">
            <w:pPr>
              <w:rPr>
                <w:b/>
                <w:sz w:val="20"/>
                <w:szCs w:val="20"/>
              </w:rPr>
            </w:pPr>
            <w:r>
              <w:rPr>
                <w:sz w:val="20"/>
                <w:szCs w:val="20"/>
              </w:rPr>
              <w:t>Amazónica</w:t>
            </w:r>
          </w:p>
        </w:tc>
      </w:tr>
      <w:tr w:rsidR="009D0D6F" w14:paraId="608B5550" w14:textId="77777777" w:rsidTr="00045366">
        <w:trPr>
          <w:trHeight w:val="57"/>
        </w:trPr>
        <w:tc>
          <w:tcPr>
            <w:tcW w:w="592" w:type="dxa"/>
            <w:shd w:val="clear" w:color="auto" w:fill="auto"/>
            <w:vAlign w:val="center"/>
          </w:tcPr>
          <w:p w14:paraId="00001496" w14:textId="77777777" w:rsidR="009D0D6F" w:rsidRDefault="0094762E" w:rsidP="00265FD0">
            <w:pPr>
              <w:rPr>
                <w:b/>
                <w:sz w:val="20"/>
                <w:szCs w:val="20"/>
              </w:rPr>
            </w:pPr>
            <w:r>
              <w:rPr>
                <w:sz w:val="20"/>
                <w:szCs w:val="20"/>
              </w:rPr>
              <w:t>28</w:t>
            </w:r>
          </w:p>
        </w:tc>
        <w:tc>
          <w:tcPr>
            <w:tcW w:w="4056" w:type="dxa"/>
            <w:shd w:val="clear" w:color="auto" w:fill="auto"/>
            <w:vAlign w:val="center"/>
          </w:tcPr>
          <w:p w14:paraId="00001497" w14:textId="77777777" w:rsidR="009D0D6F" w:rsidRDefault="0094762E" w:rsidP="00265FD0">
            <w:pPr>
              <w:rPr>
                <w:b/>
                <w:sz w:val="20"/>
                <w:szCs w:val="20"/>
              </w:rPr>
            </w:pPr>
            <w:proofErr w:type="spellStart"/>
            <w:r>
              <w:rPr>
                <w:sz w:val="20"/>
                <w:szCs w:val="20"/>
              </w:rPr>
              <w:t>Munichi</w:t>
            </w:r>
            <w:proofErr w:type="spellEnd"/>
          </w:p>
        </w:tc>
        <w:tc>
          <w:tcPr>
            <w:tcW w:w="3284" w:type="dxa"/>
            <w:shd w:val="clear" w:color="auto" w:fill="auto"/>
            <w:vAlign w:val="center"/>
          </w:tcPr>
          <w:p w14:paraId="00001498" w14:textId="77777777" w:rsidR="009D0D6F" w:rsidRDefault="0094762E" w:rsidP="00265FD0">
            <w:pPr>
              <w:rPr>
                <w:b/>
                <w:sz w:val="20"/>
                <w:szCs w:val="20"/>
              </w:rPr>
            </w:pPr>
            <w:r>
              <w:rPr>
                <w:sz w:val="20"/>
                <w:szCs w:val="20"/>
              </w:rPr>
              <w:t>Amazónica</w:t>
            </w:r>
          </w:p>
        </w:tc>
      </w:tr>
      <w:tr w:rsidR="009D0D6F" w14:paraId="5C54C131" w14:textId="77777777" w:rsidTr="00045366">
        <w:trPr>
          <w:trHeight w:val="57"/>
        </w:trPr>
        <w:tc>
          <w:tcPr>
            <w:tcW w:w="592" w:type="dxa"/>
            <w:shd w:val="clear" w:color="auto" w:fill="auto"/>
            <w:vAlign w:val="center"/>
          </w:tcPr>
          <w:p w14:paraId="00001499" w14:textId="77777777" w:rsidR="009D0D6F" w:rsidRDefault="0094762E" w:rsidP="00265FD0">
            <w:pPr>
              <w:rPr>
                <w:b/>
                <w:sz w:val="20"/>
                <w:szCs w:val="20"/>
              </w:rPr>
            </w:pPr>
            <w:r>
              <w:rPr>
                <w:sz w:val="20"/>
                <w:szCs w:val="20"/>
              </w:rPr>
              <w:t>29</w:t>
            </w:r>
          </w:p>
        </w:tc>
        <w:tc>
          <w:tcPr>
            <w:tcW w:w="4056" w:type="dxa"/>
            <w:shd w:val="clear" w:color="auto" w:fill="auto"/>
            <w:vAlign w:val="center"/>
          </w:tcPr>
          <w:p w14:paraId="0000149A" w14:textId="77777777" w:rsidR="009D0D6F" w:rsidRDefault="0094762E" w:rsidP="00265FD0">
            <w:pPr>
              <w:rPr>
                <w:b/>
                <w:sz w:val="20"/>
                <w:szCs w:val="20"/>
              </w:rPr>
            </w:pPr>
            <w:proofErr w:type="spellStart"/>
            <w:r>
              <w:rPr>
                <w:sz w:val="20"/>
                <w:szCs w:val="20"/>
              </w:rPr>
              <w:t>Murui-Muinanɨ</w:t>
            </w:r>
            <w:proofErr w:type="spellEnd"/>
            <w:r>
              <w:rPr>
                <w:sz w:val="20"/>
                <w:szCs w:val="20"/>
              </w:rPr>
              <w:t xml:space="preserve"> </w:t>
            </w:r>
          </w:p>
        </w:tc>
        <w:tc>
          <w:tcPr>
            <w:tcW w:w="3284" w:type="dxa"/>
            <w:shd w:val="clear" w:color="auto" w:fill="auto"/>
            <w:vAlign w:val="center"/>
          </w:tcPr>
          <w:p w14:paraId="0000149B" w14:textId="77777777" w:rsidR="009D0D6F" w:rsidRDefault="0094762E" w:rsidP="00265FD0">
            <w:pPr>
              <w:rPr>
                <w:b/>
                <w:sz w:val="20"/>
                <w:szCs w:val="20"/>
              </w:rPr>
            </w:pPr>
            <w:r>
              <w:rPr>
                <w:sz w:val="20"/>
                <w:szCs w:val="20"/>
              </w:rPr>
              <w:t>Amazónica</w:t>
            </w:r>
          </w:p>
        </w:tc>
      </w:tr>
      <w:tr w:rsidR="009D0D6F" w14:paraId="3A845A8E" w14:textId="77777777" w:rsidTr="00045366">
        <w:trPr>
          <w:trHeight w:val="57"/>
        </w:trPr>
        <w:tc>
          <w:tcPr>
            <w:tcW w:w="592" w:type="dxa"/>
            <w:shd w:val="clear" w:color="auto" w:fill="auto"/>
            <w:vAlign w:val="center"/>
          </w:tcPr>
          <w:p w14:paraId="0000149C" w14:textId="77777777" w:rsidR="009D0D6F" w:rsidRDefault="0094762E" w:rsidP="00265FD0">
            <w:pPr>
              <w:rPr>
                <w:b/>
                <w:sz w:val="20"/>
                <w:szCs w:val="20"/>
              </w:rPr>
            </w:pPr>
            <w:r>
              <w:rPr>
                <w:sz w:val="20"/>
                <w:szCs w:val="20"/>
              </w:rPr>
              <w:t>30</w:t>
            </w:r>
          </w:p>
        </w:tc>
        <w:tc>
          <w:tcPr>
            <w:tcW w:w="4056" w:type="dxa"/>
            <w:shd w:val="clear" w:color="auto" w:fill="auto"/>
            <w:vAlign w:val="center"/>
          </w:tcPr>
          <w:p w14:paraId="0000149D" w14:textId="77777777" w:rsidR="009D0D6F" w:rsidRDefault="0094762E" w:rsidP="00265FD0">
            <w:pPr>
              <w:rPr>
                <w:b/>
                <w:sz w:val="20"/>
                <w:szCs w:val="20"/>
              </w:rPr>
            </w:pPr>
            <w:r>
              <w:rPr>
                <w:sz w:val="20"/>
                <w:szCs w:val="20"/>
              </w:rPr>
              <w:t>Nahua</w:t>
            </w:r>
          </w:p>
        </w:tc>
        <w:tc>
          <w:tcPr>
            <w:tcW w:w="3284" w:type="dxa"/>
            <w:shd w:val="clear" w:color="auto" w:fill="auto"/>
            <w:vAlign w:val="center"/>
          </w:tcPr>
          <w:p w14:paraId="0000149E" w14:textId="77777777" w:rsidR="009D0D6F" w:rsidRDefault="0094762E" w:rsidP="00265FD0">
            <w:pPr>
              <w:rPr>
                <w:b/>
                <w:sz w:val="20"/>
                <w:szCs w:val="20"/>
              </w:rPr>
            </w:pPr>
            <w:r>
              <w:rPr>
                <w:sz w:val="20"/>
                <w:szCs w:val="20"/>
              </w:rPr>
              <w:t>Amazónica</w:t>
            </w:r>
          </w:p>
        </w:tc>
      </w:tr>
      <w:tr w:rsidR="009D0D6F" w14:paraId="0292C6B1" w14:textId="77777777" w:rsidTr="00045366">
        <w:trPr>
          <w:trHeight w:val="57"/>
        </w:trPr>
        <w:tc>
          <w:tcPr>
            <w:tcW w:w="592" w:type="dxa"/>
            <w:shd w:val="clear" w:color="auto" w:fill="auto"/>
            <w:vAlign w:val="center"/>
          </w:tcPr>
          <w:p w14:paraId="0000149F" w14:textId="77777777" w:rsidR="009D0D6F" w:rsidRDefault="0094762E" w:rsidP="00265FD0">
            <w:pPr>
              <w:rPr>
                <w:b/>
                <w:sz w:val="20"/>
                <w:szCs w:val="20"/>
              </w:rPr>
            </w:pPr>
            <w:r>
              <w:rPr>
                <w:sz w:val="20"/>
                <w:szCs w:val="20"/>
              </w:rPr>
              <w:t>31</w:t>
            </w:r>
          </w:p>
        </w:tc>
        <w:tc>
          <w:tcPr>
            <w:tcW w:w="4056" w:type="dxa"/>
            <w:shd w:val="clear" w:color="auto" w:fill="auto"/>
            <w:vAlign w:val="center"/>
          </w:tcPr>
          <w:p w14:paraId="000014A0" w14:textId="77777777" w:rsidR="009D0D6F" w:rsidRDefault="0094762E" w:rsidP="00265FD0">
            <w:pPr>
              <w:rPr>
                <w:b/>
                <w:sz w:val="20"/>
                <w:szCs w:val="20"/>
              </w:rPr>
            </w:pPr>
            <w:proofErr w:type="spellStart"/>
            <w:r>
              <w:rPr>
                <w:sz w:val="20"/>
                <w:szCs w:val="20"/>
              </w:rPr>
              <w:t>Nomatsigenga</w:t>
            </w:r>
            <w:proofErr w:type="spellEnd"/>
          </w:p>
        </w:tc>
        <w:tc>
          <w:tcPr>
            <w:tcW w:w="3284" w:type="dxa"/>
            <w:shd w:val="clear" w:color="auto" w:fill="auto"/>
            <w:vAlign w:val="center"/>
          </w:tcPr>
          <w:p w14:paraId="000014A1" w14:textId="77777777" w:rsidR="009D0D6F" w:rsidRDefault="0094762E" w:rsidP="00265FD0">
            <w:pPr>
              <w:rPr>
                <w:b/>
                <w:sz w:val="20"/>
                <w:szCs w:val="20"/>
              </w:rPr>
            </w:pPr>
            <w:r>
              <w:rPr>
                <w:sz w:val="20"/>
                <w:szCs w:val="20"/>
              </w:rPr>
              <w:t>Amazónica</w:t>
            </w:r>
          </w:p>
        </w:tc>
      </w:tr>
      <w:tr w:rsidR="009D0D6F" w14:paraId="53DD2441" w14:textId="77777777" w:rsidTr="00045366">
        <w:trPr>
          <w:trHeight w:val="57"/>
        </w:trPr>
        <w:tc>
          <w:tcPr>
            <w:tcW w:w="592" w:type="dxa"/>
            <w:shd w:val="clear" w:color="auto" w:fill="auto"/>
            <w:vAlign w:val="center"/>
          </w:tcPr>
          <w:p w14:paraId="000014A2" w14:textId="77777777" w:rsidR="009D0D6F" w:rsidRDefault="0094762E" w:rsidP="00265FD0">
            <w:pPr>
              <w:rPr>
                <w:b/>
                <w:sz w:val="20"/>
                <w:szCs w:val="20"/>
              </w:rPr>
            </w:pPr>
            <w:r>
              <w:rPr>
                <w:sz w:val="20"/>
                <w:szCs w:val="20"/>
              </w:rPr>
              <w:t>32</w:t>
            </w:r>
          </w:p>
        </w:tc>
        <w:tc>
          <w:tcPr>
            <w:tcW w:w="4056" w:type="dxa"/>
            <w:shd w:val="clear" w:color="auto" w:fill="auto"/>
            <w:vAlign w:val="center"/>
          </w:tcPr>
          <w:p w14:paraId="000014A3" w14:textId="77777777" w:rsidR="009D0D6F" w:rsidRDefault="0094762E" w:rsidP="00265FD0">
            <w:pPr>
              <w:rPr>
                <w:b/>
                <w:sz w:val="20"/>
                <w:szCs w:val="20"/>
              </w:rPr>
            </w:pPr>
            <w:proofErr w:type="spellStart"/>
            <w:r>
              <w:rPr>
                <w:sz w:val="20"/>
                <w:szCs w:val="20"/>
              </w:rPr>
              <w:t>Ocaina</w:t>
            </w:r>
            <w:proofErr w:type="spellEnd"/>
          </w:p>
        </w:tc>
        <w:tc>
          <w:tcPr>
            <w:tcW w:w="3284" w:type="dxa"/>
            <w:shd w:val="clear" w:color="auto" w:fill="auto"/>
            <w:vAlign w:val="center"/>
          </w:tcPr>
          <w:p w14:paraId="000014A4" w14:textId="77777777" w:rsidR="009D0D6F" w:rsidRDefault="0094762E" w:rsidP="00265FD0">
            <w:pPr>
              <w:rPr>
                <w:b/>
                <w:sz w:val="20"/>
                <w:szCs w:val="20"/>
              </w:rPr>
            </w:pPr>
            <w:r>
              <w:rPr>
                <w:sz w:val="20"/>
                <w:szCs w:val="20"/>
              </w:rPr>
              <w:t>Amazónica</w:t>
            </w:r>
          </w:p>
        </w:tc>
      </w:tr>
      <w:tr w:rsidR="009D0D6F" w14:paraId="65C4B50B" w14:textId="77777777" w:rsidTr="00045366">
        <w:trPr>
          <w:trHeight w:val="57"/>
        </w:trPr>
        <w:tc>
          <w:tcPr>
            <w:tcW w:w="592" w:type="dxa"/>
            <w:shd w:val="clear" w:color="auto" w:fill="auto"/>
            <w:vAlign w:val="center"/>
          </w:tcPr>
          <w:p w14:paraId="000014A5" w14:textId="77777777" w:rsidR="009D0D6F" w:rsidRDefault="0094762E" w:rsidP="00265FD0">
            <w:pPr>
              <w:rPr>
                <w:b/>
                <w:sz w:val="20"/>
                <w:szCs w:val="20"/>
              </w:rPr>
            </w:pPr>
            <w:r>
              <w:rPr>
                <w:sz w:val="20"/>
                <w:szCs w:val="20"/>
              </w:rPr>
              <w:t>33</w:t>
            </w:r>
          </w:p>
        </w:tc>
        <w:tc>
          <w:tcPr>
            <w:tcW w:w="4056" w:type="dxa"/>
            <w:shd w:val="clear" w:color="auto" w:fill="auto"/>
            <w:vAlign w:val="center"/>
          </w:tcPr>
          <w:p w14:paraId="000014A6" w14:textId="77777777" w:rsidR="009D0D6F" w:rsidRDefault="0094762E" w:rsidP="00265FD0">
            <w:pPr>
              <w:rPr>
                <w:b/>
                <w:sz w:val="20"/>
                <w:szCs w:val="20"/>
              </w:rPr>
            </w:pPr>
            <w:r>
              <w:rPr>
                <w:sz w:val="20"/>
                <w:szCs w:val="20"/>
              </w:rPr>
              <w:t>Omagua</w:t>
            </w:r>
          </w:p>
        </w:tc>
        <w:tc>
          <w:tcPr>
            <w:tcW w:w="3284" w:type="dxa"/>
            <w:shd w:val="clear" w:color="auto" w:fill="auto"/>
            <w:vAlign w:val="center"/>
          </w:tcPr>
          <w:p w14:paraId="000014A7" w14:textId="77777777" w:rsidR="009D0D6F" w:rsidRDefault="0094762E" w:rsidP="00265FD0">
            <w:pPr>
              <w:rPr>
                <w:b/>
                <w:sz w:val="20"/>
                <w:szCs w:val="20"/>
              </w:rPr>
            </w:pPr>
            <w:r>
              <w:rPr>
                <w:sz w:val="20"/>
                <w:szCs w:val="20"/>
              </w:rPr>
              <w:t>Amazónica</w:t>
            </w:r>
          </w:p>
        </w:tc>
      </w:tr>
      <w:tr w:rsidR="009D0D6F" w14:paraId="46625943" w14:textId="77777777" w:rsidTr="00045366">
        <w:trPr>
          <w:trHeight w:val="57"/>
        </w:trPr>
        <w:tc>
          <w:tcPr>
            <w:tcW w:w="592" w:type="dxa"/>
            <w:shd w:val="clear" w:color="auto" w:fill="auto"/>
            <w:vAlign w:val="center"/>
          </w:tcPr>
          <w:p w14:paraId="000014A8" w14:textId="77777777" w:rsidR="009D0D6F" w:rsidRDefault="0094762E" w:rsidP="00265FD0">
            <w:pPr>
              <w:rPr>
                <w:b/>
                <w:sz w:val="20"/>
                <w:szCs w:val="20"/>
              </w:rPr>
            </w:pPr>
            <w:r>
              <w:rPr>
                <w:sz w:val="20"/>
                <w:szCs w:val="20"/>
              </w:rPr>
              <w:t>34</w:t>
            </w:r>
          </w:p>
        </w:tc>
        <w:tc>
          <w:tcPr>
            <w:tcW w:w="4056" w:type="dxa"/>
            <w:shd w:val="clear" w:color="auto" w:fill="auto"/>
            <w:vAlign w:val="center"/>
          </w:tcPr>
          <w:p w14:paraId="000014A9" w14:textId="77777777" w:rsidR="009D0D6F" w:rsidRDefault="0094762E" w:rsidP="00265FD0">
            <w:pPr>
              <w:rPr>
                <w:b/>
                <w:sz w:val="20"/>
                <w:szCs w:val="20"/>
              </w:rPr>
            </w:pPr>
            <w:r>
              <w:rPr>
                <w:sz w:val="20"/>
                <w:szCs w:val="20"/>
              </w:rPr>
              <w:t>Quechua</w:t>
            </w:r>
          </w:p>
        </w:tc>
        <w:tc>
          <w:tcPr>
            <w:tcW w:w="3284" w:type="dxa"/>
            <w:shd w:val="clear" w:color="auto" w:fill="auto"/>
            <w:vAlign w:val="center"/>
          </w:tcPr>
          <w:p w14:paraId="000014AA" w14:textId="77777777" w:rsidR="009D0D6F" w:rsidRDefault="0094762E" w:rsidP="00265FD0">
            <w:pPr>
              <w:rPr>
                <w:b/>
                <w:sz w:val="20"/>
                <w:szCs w:val="20"/>
              </w:rPr>
            </w:pPr>
            <w:r>
              <w:rPr>
                <w:sz w:val="20"/>
                <w:szCs w:val="20"/>
              </w:rPr>
              <w:t>Andina</w:t>
            </w:r>
          </w:p>
        </w:tc>
      </w:tr>
      <w:tr w:rsidR="009D0D6F" w14:paraId="46073941" w14:textId="77777777" w:rsidTr="00045366">
        <w:trPr>
          <w:trHeight w:val="57"/>
        </w:trPr>
        <w:tc>
          <w:tcPr>
            <w:tcW w:w="592" w:type="dxa"/>
            <w:shd w:val="clear" w:color="auto" w:fill="auto"/>
            <w:vAlign w:val="center"/>
          </w:tcPr>
          <w:p w14:paraId="000014AB" w14:textId="77777777" w:rsidR="009D0D6F" w:rsidRDefault="0094762E" w:rsidP="00265FD0">
            <w:pPr>
              <w:rPr>
                <w:b/>
                <w:sz w:val="20"/>
                <w:szCs w:val="20"/>
              </w:rPr>
            </w:pPr>
            <w:r>
              <w:rPr>
                <w:sz w:val="20"/>
                <w:szCs w:val="20"/>
              </w:rPr>
              <w:t>35</w:t>
            </w:r>
          </w:p>
        </w:tc>
        <w:tc>
          <w:tcPr>
            <w:tcW w:w="4056" w:type="dxa"/>
            <w:shd w:val="clear" w:color="auto" w:fill="auto"/>
            <w:vAlign w:val="center"/>
          </w:tcPr>
          <w:p w14:paraId="000014AC" w14:textId="77777777" w:rsidR="009D0D6F" w:rsidRDefault="0094762E" w:rsidP="00265FD0">
            <w:pPr>
              <w:rPr>
                <w:b/>
                <w:sz w:val="20"/>
                <w:szCs w:val="20"/>
              </w:rPr>
            </w:pPr>
            <w:r>
              <w:rPr>
                <w:sz w:val="20"/>
                <w:szCs w:val="20"/>
              </w:rPr>
              <w:t>Resígaro</w:t>
            </w:r>
          </w:p>
        </w:tc>
        <w:tc>
          <w:tcPr>
            <w:tcW w:w="3284" w:type="dxa"/>
            <w:shd w:val="clear" w:color="auto" w:fill="auto"/>
            <w:vAlign w:val="center"/>
          </w:tcPr>
          <w:p w14:paraId="000014AD" w14:textId="77777777" w:rsidR="009D0D6F" w:rsidRDefault="0094762E" w:rsidP="00265FD0">
            <w:pPr>
              <w:rPr>
                <w:b/>
                <w:sz w:val="20"/>
                <w:szCs w:val="20"/>
              </w:rPr>
            </w:pPr>
            <w:r>
              <w:rPr>
                <w:sz w:val="20"/>
                <w:szCs w:val="20"/>
              </w:rPr>
              <w:t>Amazónica</w:t>
            </w:r>
          </w:p>
        </w:tc>
      </w:tr>
      <w:tr w:rsidR="009D0D6F" w14:paraId="1E2C4B41" w14:textId="77777777" w:rsidTr="00045366">
        <w:trPr>
          <w:trHeight w:val="57"/>
        </w:trPr>
        <w:tc>
          <w:tcPr>
            <w:tcW w:w="592" w:type="dxa"/>
            <w:shd w:val="clear" w:color="auto" w:fill="auto"/>
            <w:vAlign w:val="center"/>
          </w:tcPr>
          <w:p w14:paraId="000014AE" w14:textId="77777777" w:rsidR="009D0D6F" w:rsidRDefault="0094762E" w:rsidP="00265FD0">
            <w:pPr>
              <w:rPr>
                <w:b/>
                <w:sz w:val="20"/>
                <w:szCs w:val="20"/>
              </w:rPr>
            </w:pPr>
            <w:r>
              <w:rPr>
                <w:sz w:val="20"/>
                <w:szCs w:val="20"/>
              </w:rPr>
              <w:t>36</w:t>
            </w:r>
          </w:p>
        </w:tc>
        <w:tc>
          <w:tcPr>
            <w:tcW w:w="4056" w:type="dxa"/>
            <w:shd w:val="clear" w:color="auto" w:fill="auto"/>
            <w:vAlign w:val="center"/>
          </w:tcPr>
          <w:p w14:paraId="000014AF" w14:textId="77777777" w:rsidR="009D0D6F" w:rsidRDefault="0094762E" w:rsidP="00265FD0">
            <w:pPr>
              <w:rPr>
                <w:b/>
                <w:sz w:val="20"/>
                <w:szCs w:val="20"/>
              </w:rPr>
            </w:pPr>
            <w:r>
              <w:rPr>
                <w:sz w:val="20"/>
                <w:szCs w:val="20"/>
              </w:rPr>
              <w:t>Secoya</w:t>
            </w:r>
          </w:p>
        </w:tc>
        <w:tc>
          <w:tcPr>
            <w:tcW w:w="3284" w:type="dxa"/>
            <w:shd w:val="clear" w:color="auto" w:fill="auto"/>
            <w:vAlign w:val="center"/>
          </w:tcPr>
          <w:p w14:paraId="000014B0" w14:textId="77777777" w:rsidR="009D0D6F" w:rsidRDefault="0094762E" w:rsidP="00265FD0">
            <w:pPr>
              <w:rPr>
                <w:b/>
                <w:sz w:val="20"/>
                <w:szCs w:val="20"/>
              </w:rPr>
            </w:pPr>
            <w:r>
              <w:rPr>
                <w:sz w:val="20"/>
                <w:szCs w:val="20"/>
              </w:rPr>
              <w:t>Amazónica</w:t>
            </w:r>
          </w:p>
        </w:tc>
      </w:tr>
      <w:tr w:rsidR="009D0D6F" w14:paraId="244FD1E2" w14:textId="77777777" w:rsidTr="00045366">
        <w:trPr>
          <w:trHeight w:val="57"/>
        </w:trPr>
        <w:tc>
          <w:tcPr>
            <w:tcW w:w="592" w:type="dxa"/>
            <w:shd w:val="clear" w:color="auto" w:fill="auto"/>
            <w:vAlign w:val="center"/>
          </w:tcPr>
          <w:p w14:paraId="000014B1" w14:textId="77777777" w:rsidR="009D0D6F" w:rsidRDefault="0094762E" w:rsidP="00265FD0">
            <w:pPr>
              <w:rPr>
                <w:b/>
                <w:sz w:val="20"/>
                <w:szCs w:val="20"/>
              </w:rPr>
            </w:pPr>
            <w:r>
              <w:rPr>
                <w:sz w:val="20"/>
                <w:szCs w:val="20"/>
              </w:rPr>
              <w:t>37</w:t>
            </w:r>
          </w:p>
        </w:tc>
        <w:tc>
          <w:tcPr>
            <w:tcW w:w="4056" w:type="dxa"/>
            <w:shd w:val="clear" w:color="auto" w:fill="auto"/>
            <w:vAlign w:val="center"/>
          </w:tcPr>
          <w:p w14:paraId="000014B2" w14:textId="77777777" w:rsidR="009D0D6F" w:rsidRDefault="0094762E" w:rsidP="00265FD0">
            <w:pPr>
              <w:rPr>
                <w:b/>
                <w:sz w:val="20"/>
                <w:szCs w:val="20"/>
              </w:rPr>
            </w:pPr>
            <w:proofErr w:type="spellStart"/>
            <w:r>
              <w:rPr>
                <w:sz w:val="20"/>
                <w:szCs w:val="20"/>
              </w:rPr>
              <w:t>Sharanahua</w:t>
            </w:r>
            <w:proofErr w:type="spellEnd"/>
          </w:p>
        </w:tc>
        <w:tc>
          <w:tcPr>
            <w:tcW w:w="3284" w:type="dxa"/>
            <w:shd w:val="clear" w:color="auto" w:fill="auto"/>
            <w:vAlign w:val="center"/>
          </w:tcPr>
          <w:p w14:paraId="000014B3" w14:textId="77777777" w:rsidR="009D0D6F" w:rsidRDefault="0094762E" w:rsidP="00265FD0">
            <w:pPr>
              <w:rPr>
                <w:b/>
                <w:sz w:val="20"/>
                <w:szCs w:val="20"/>
              </w:rPr>
            </w:pPr>
            <w:r>
              <w:rPr>
                <w:sz w:val="20"/>
                <w:szCs w:val="20"/>
              </w:rPr>
              <w:t>Amazónica</w:t>
            </w:r>
          </w:p>
        </w:tc>
      </w:tr>
      <w:tr w:rsidR="009D0D6F" w14:paraId="253399B4" w14:textId="77777777" w:rsidTr="00045366">
        <w:trPr>
          <w:trHeight w:val="57"/>
        </w:trPr>
        <w:tc>
          <w:tcPr>
            <w:tcW w:w="592" w:type="dxa"/>
            <w:shd w:val="clear" w:color="auto" w:fill="auto"/>
            <w:vAlign w:val="center"/>
          </w:tcPr>
          <w:p w14:paraId="000014B4" w14:textId="77777777" w:rsidR="009D0D6F" w:rsidRDefault="0094762E" w:rsidP="00265FD0">
            <w:pPr>
              <w:rPr>
                <w:b/>
                <w:sz w:val="20"/>
                <w:szCs w:val="20"/>
              </w:rPr>
            </w:pPr>
            <w:r>
              <w:rPr>
                <w:sz w:val="20"/>
                <w:szCs w:val="20"/>
              </w:rPr>
              <w:t>38</w:t>
            </w:r>
          </w:p>
        </w:tc>
        <w:tc>
          <w:tcPr>
            <w:tcW w:w="4056" w:type="dxa"/>
            <w:shd w:val="clear" w:color="auto" w:fill="auto"/>
            <w:vAlign w:val="center"/>
          </w:tcPr>
          <w:p w14:paraId="000014B5" w14:textId="77777777" w:rsidR="009D0D6F" w:rsidRDefault="0094762E" w:rsidP="00265FD0">
            <w:pPr>
              <w:rPr>
                <w:b/>
                <w:sz w:val="20"/>
                <w:szCs w:val="20"/>
              </w:rPr>
            </w:pPr>
            <w:proofErr w:type="spellStart"/>
            <w:r>
              <w:rPr>
                <w:sz w:val="20"/>
                <w:szCs w:val="20"/>
              </w:rPr>
              <w:t>Shawi</w:t>
            </w:r>
            <w:proofErr w:type="spellEnd"/>
          </w:p>
        </w:tc>
        <w:tc>
          <w:tcPr>
            <w:tcW w:w="3284" w:type="dxa"/>
            <w:shd w:val="clear" w:color="auto" w:fill="auto"/>
            <w:vAlign w:val="center"/>
          </w:tcPr>
          <w:p w14:paraId="000014B6" w14:textId="77777777" w:rsidR="009D0D6F" w:rsidRDefault="0094762E" w:rsidP="00265FD0">
            <w:pPr>
              <w:rPr>
                <w:b/>
                <w:sz w:val="20"/>
                <w:szCs w:val="20"/>
              </w:rPr>
            </w:pPr>
            <w:r>
              <w:rPr>
                <w:sz w:val="20"/>
                <w:szCs w:val="20"/>
              </w:rPr>
              <w:t>Amazónica</w:t>
            </w:r>
          </w:p>
        </w:tc>
      </w:tr>
      <w:tr w:rsidR="009D0D6F" w14:paraId="479C569F" w14:textId="77777777" w:rsidTr="00045366">
        <w:trPr>
          <w:trHeight w:val="57"/>
        </w:trPr>
        <w:tc>
          <w:tcPr>
            <w:tcW w:w="592" w:type="dxa"/>
            <w:shd w:val="clear" w:color="auto" w:fill="auto"/>
            <w:vAlign w:val="center"/>
          </w:tcPr>
          <w:p w14:paraId="000014B7" w14:textId="77777777" w:rsidR="009D0D6F" w:rsidRDefault="0094762E" w:rsidP="00265FD0">
            <w:pPr>
              <w:rPr>
                <w:b/>
                <w:sz w:val="20"/>
                <w:szCs w:val="20"/>
              </w:rPr>
            </w:pPr>
            <w:r>
              <w:rPr>
                <w:sz w:val="20"/>
                <w:szCs w:val="20"/>
              </w:rPr>
              <w:t>39</w:t>
            </w:r>
          </w:p>
        </w:tc>
        <w:tc>
          <w:tcPr>
            <w:tcW w:w="4056" w:type="dxa"/>
            <w:shd w:val="clear" w:color="auto" w:fill="auto"/>
            <w:vAlign w:val="center"/>
          </w:tcPr>
          <w:p w14:paraId="000014B8" w14:textId="77777777" w:rsidR="009D0D6F" w:rsidRDefault="0094762E" w:rsidP="00265FD0">
            <w:pPr>
              <w:rPr>
                <w:b/>
                <w:sz w:val="20"/>
                <w:szCs w:val="20"/>
              </w:rPr>
            </w:pPr>
            <w:r>
              <w:rPr>
                <w:sz w:val="20"/>
                <w:szCs w:val="20"/>
              </w:rPr>
              <w:t>Shipibo-</w:t>
            </w:r>
            <w:proofErr w:type="spellStart"/>
            <w:r>
              <w:rPr>
                <w:sz w:val="20"/>
                <w:szCs w:val="20"/>
              </w:rPr>
              <w:t>Konibo</w:t>
            </w:r>
            <w:proofErr w:type="spellEnd"/>
          </w:p>
        </w:tc>
        <w:tc>
          <w:tcPr>
            <w:tcW w:w="3284" w:type="dxa"/>
            <w:shd w:val="clear" w:color="auto" w:fill="auto"/>
            <w:vAlign w:val="center"/>
          </w:tcPr>
          <w:p w14:paraId="000014B9" w14:textId="77777777" w:rsidR="009D0D6F" w:rsidRDefault="0094762E" w:rsidP="00265FD0">
            <w:pPr>
              <w:rPr>
                <w:b/>
                <w:sz w:val="20"/>
                <w:szCs w:val="20"/>
              </w:rPr>
            </w:pPr>
            <w:r>
              <w:rPr>
                <w:sz w:val="20"/>
                <w:szCs w:val="20"/>
              </w:rPr>
              <w:t>Amazónica</w:t>
            </w:r>
          </w:p>
        </w:tc>
      </w:tr>
      <w:tr w:rsidR="009D0D6F" w14:paraId="53B3EF7F" w14:textId="77777777" w:rsidTr="00045366">
        <w:trPr>
          <w:trHeight w:val="57"/>
        </w:trPr>
        <w:tc>
          <w:tcPr>
            <w:tcW w:w="592" w:type="dxa"/>
            <w:shd w:val="clear" w:color="auto" w:fill="auto"/>
            <w:vAlign w:val="center"/>
          </w:tcPr>
          <w:p w14:paraId="000014BA" w14:textId="77777777" w:rsidR="009D0D6F" w:rsidRDefault="0094762E" w:rsidP="00265FD0">
            <w:pPr>
              <w:rPr>
                <w:b/>
                <w:sz w:val="20"/>
                <w:szCs w:val="20"/>
              </w:rPr>
            </w:pPr>
            <w:r>
              <w:rPr>
                <w:sz w:val="20"/>
                <w:szCs w:val="20"/>
              </w:rPr>
              <w:t>40</w:t>
            </w:r>
          </w:p>
        </w:tc>
        <w:tc>
          <w:tcPr>
            <w:tcW w:w="4056" w:type="dxa"/>
            <w:shd w:val="clear" w:color="auto" w:fill="auto"/>
            <w:vAlign w:val="center"/>
          </w:tcPr>
          <w:p w14:paraId="000014BB" w14:textId="77777777" w:rsidR="009D0D6F" w:rsidRDefault="0094762E" w:rsidP="00265FD0">
            <w:pPr>
              <w:rPr>
                <w:b/>
                <w:sz w:val="20"/>
                <w:szCs w:val="20"/>
              </w:rPr>
            </w:pPr>
            <w:proofErr w:type="spellStart"/>
            <w:r>
              <w:rPr>
                <w:sz w:val="20"/>
                <w:szCs w:val="20"/>
              </w:rPr>
              <w:t>Shiwilu</w:t>
            </w:r>
            <w:proofErr w:type="spellEnd"/>
          </w:p>
        </w:tc>
        <w:tc>
          <w:tcPr>
            <w:tcW w:w="3284" w:type="dxa"/>
            <w:shd w:val="clear" w:color="auto" w:fill="auto"/>
            <w:vAlign w:val="center"/>
          </w:tcPr>
          <w:p w14:paraId="000014BC" w14:textId="77777777" w:rsidR="009D0D6F" w:rsidRDefault="0094762E" w:rsidP="00265FD0">
            <w:pPr>
              <w:rPr>
                <w:b/>
                <w:sz w:val="20"/>
                <w:szCs w:val="20"/>
              </w:rPr>
            </w:pPr>
            <w:r>
              <w:rPr>
                <w:sz w:val="20"/>
                <w:szCs w:val="20"/>
              </w:rPr>
              <w:t>Amazónica</w:t>
            </w:r>
          </w:p>
        </w:tc>
      </w:tr>
      <w:tr w:rsidR="009D0D6F" w14:paraId="38F7BDE5" w14:textId="77777777" w:rsidTr="00045366">
        <w:trPr>
          <w:trHeight w:val="57"/>
        </w:trPr>
        <w:tc>
          <w:tcPr>
            <w:tcW w:w="592" w:type="dxa"/>
            <w:shd w:val="clear" w:color="auto" w:fill="auto"/>
            <w:vAlign w:val="center"/>
          </w:tcPr>
          <w:p w14:paraId="000014BD" w14:textId="77777777" w:rsidR="009D0D6F" w:rsidRDefault="0094762E" w:rsidP="00265FD0">
            <w:pPr>
              <w:rPr>
                <w:b/>
                <w:sz w:val="20"/>
                <w:szCs w:val="20"/>
              </w:rPr>
            </w:pPr>
            <w:r>
              <w:rPr>
                <w:sz w:val="20"/>
                <w:szCs w:val="20"/>
              </w:rPr>
              <w:t>41</w:t>
            </w:r>
          </w:p>
        </w:tc>
        <w:tc>
          <w:tcPr>
            <w:tcW w:w="4056" w:type="dxa"/>
            <w:shd w:val="clear" w:color="auto" w:fill="auto"/>
            <w:vAlign w:val="center"/>
          </w:tcPr>
          <w:p w14:paraId="000014BE" w14:textId="77777777" w:rsidR="009D0D6F" w:rsidRDefault="0094762E" w:rsidP="00265FD0">
            <w:pPr>
              <w:rPr>
                <w:b/>
                <w:sz w:val="20"/>
                <w:szCs w:val="20"/>
              </w:rPr>
            </w:pPr>
            <w:proofErr w:type="spellStart"/>
            <w:r>
              <w:rPr>
                <w:sz w:val="20"/>
                <w:szCs w:val="20"/>
              </w:rPr>
              <w:t>Taushiro</w:t>
            </w:r>
            <w:proofErr w:type="spellEnd"/>
          </w:p>
        </w:tc>
        <w:tc>
          <w:tcPr>
            <w:tcW w:w="3284" w:type="dxa"/>
            <w:shd w:val="clear" w:color="auto" w:fill="auto"/>
            <w:vAlign w:val="center"/>
          </w:tcPr>
          <w:p w14:paraId="000014BF" w14:textId="77777777" w:rsidR="009D0D6F" w:rsidRDefault="0094762E" w:rsidP="00265FD0">
            <w:pPr>
              <w:rPr>
                <w:b/>
                <w:sz w:val="20"/>
                <w:szCs w:val="20"/>
              </w:rPr>
            </w:pPr>
            <w:r>
              <w:rPr>
                <w:sz w:val="20"/>
                <w:szCs w:val="20"/>
              </w:rPr>
              <w:t>Amazónica</w:t>
            </w:r>
          </w:p>
        </w:tc>
      </w:tr>
      <w:tr w:rsidR="009D0D6F" w14:paraId="133CBD1B" w14:textId="77777777" w:rsidTr="00045366">
        <w:trPr>
          <w:trHeight w:val="57"/>
        </w:trPr>
        <w:tc>
          <w:tcPr>
            <w:tcW w:w="592" w:type="dxa"/>
            <w:shd w:val="clear" w:color="auto" w:fill="auto"/>
            <w:vAlign w:val="center"/>
          </w:tcPr>
          <w:p w14:paraId="000014C0" w14:textId="77777777" w:rsidR="009D0D6F" w:rsidRDefault="0094762E" w:rsidP="00265FD0">
            <w:pPr>
              <w:rPr>
                <w:b/>
                <w:sz w:val="20"/>
                <w:szCs w:val="20"/>
              </w:rPr>
            </w:pPr>
            <w:r>
              <w:rPr>
                <w:sz w:val="20"/>
                <w:szCs w:val="20"/>
              </w:rPr>
              <w:t>42</w:t>
            </w:r>
          </w:p>
        </w:tc>
        <w:tc>
          <w:tcPr>
            <w:tcW w:w="4056" w:type="dxa"/>
            <w:shd w:val="clear" w:color="auto" w:fill="auto"/>
            <w:vAlign w:val="center"/>
          </w:tcPr>
          <w:p w14:paraId="000014C1" w14:textId="77777777" w:rsidR="009D0D6F" w:rsidRDefault="0094762E" w:rsidP="00265FD0">
            <w:pPr>
              <w:rPr>
                <w:b/>
                <w:sz w:val="20"/>
                <w:szCs w:val="20"/>
              </w:rPr>
            </w:pPr>
            <w:r>
              <w:rPr>
                <w:sz w:val="20"/>
                <w:szCs w:val="20"/>
              </w:rPr>
              <w:t>Ticuna</w:t>
            </w:r>
          </w:p>
        </w:tc>
        <w:tc>
          <w:tcPr>
            <w:tcW w:w="3284" w:type="dxa"/>
            <w:shd w:val="clear" w:color="auto" w:fill="auto"/>
            <w:vAlign w:val="center"/>
          </w:tcPr>
          <w:p w14:paraId="000014C2" w14:textId="77777777" w:rsidR="009D0D6F" w:rsidRDefault="0094762E" w:rsidP="00265FD0">
            <w:pPr>
              <w:rPr>
                <w:b/>
                <w:sz w:val="20"/>
                <w:szCs w:val="20"/>
              </w:rPr>
            </w:pPr>
            <w:r>
              <w:rPr>
                <w:sz w:val="20"/>
                <w:szCs w:val="20"/>
              </w:rPr>
              <w:t>Amazónica</w:t>
            </w:r>
          </w:p>
        </w:tc>
      </w:tr>
      <w:tr w:rsidR="009D0D6F" w14:paraId="1C2F7028" w14:textId="77777777" w:rsidTr="00045366">
        <w:trPr>
          <w:trHeight w:val="57"/>
        </w:trPr>
        <w:tc>
          <w:tcPr>
            <w:tcW w:w="592" w:type="dxa"/>
            <w:shd w:val="clear" w:color="auto" w:fill="auto"/>
            <w:vAlign w:val="center"/>
          </w:tcPr>
          <w:p w14:paraId="000014C3" w14:textId="77777777" w:rsidR="009D0D6F" w:rsidRDefault="0094762E" w:rsidP="00265FD0">
            <w:pPr>
              <w:rPr>
                <w:b/>
                <w:sz w:val="20"/>
                <w:szCs w:val="20"/>
              </w:rPr>
            </w:pPr>
            <w:r>
              <w:rPr>
                <w:sz w:val="20"/>
                <w:szCs w:val="20"/>
              </w:rPr>
              <w:t>43</w:t>
            </w:r>
          </w:p>
        </w:tc>
        <w:tc>
          <w:tcPr>
            <w:tcW w:w="4056" w:type="dxa"/>
            <w:shd w:val="clear" w:color="auto" w:fill="auto"/>
            <w:vAlign w:val="center"/>
          </w:tcPr>
          <w:p w14:paraId="000014C4" w14:textId="77777777" w:rsidR="009D0D6F" w:rsidRDefault="0094762E" w:rsidP="00265FD0">
            <w:pPr>
              <w:rPr>
                <w:b/>
                <w:sz w:val="20"/>
                <w:szCs w:val="20"/>
              </w:rPr>
            </w:pPr>
            <w:proofErr w:type="spellStart"/>
            <w:r>
              <w:rPr>
                <w:sz w:val="20"/>
                <w:szCs w:val="20"/>
              </w:rPr>
              <w:t>Urarina</w:t>
            </w:r>
            <w:proofErr w:type="spellEnd"/>
          </w:p>
        </w:tc>
        <w:tc>
          <w:tcPr>
            <w:tcW w:w="3284" w:type="dxa"/>
            <w:shd w:val="clear" w:color="auto" w:fill="auto"/>
            <w:vAlign w:val="center"/>
          </w:tcPr>
          <w:p w14:paraId="000014C5" w14:textId="77777777" w:rsidR="009D0D6F" w:rsidRDefault="0094762E" w:rsidP="00265FD0">
            <w:pPr>
              <w:rPr>
                <w:b/>
                <w:sz w:val="20"/>
                <w:szCs w:val="20"/>
              </w:rPr>
            </w:pPr>
            <w:r>
              <w:rPr>
                <w:sz w:val="20"/>
                <w:szCs w:val="20"/>
              </w:rPr>
              <w:t>Amazónica</w:t>
            </w:r>
          </w:p>
        </w:tc>
      </w:tr>
      <w:tr w:rsidR="009D0D6F" w14:paraId="62EE5C9C" w14:textId="77777777" w:rsidTr="00045366">
        <w:trPr>
          <w:trHeight w:val="57"/>
        </w:trPr>
        <w:tc>
          <w:tcPr>
            <w:tcW w:w="592" w:type="dxa"/>
            <w:shd w:val="clear" w:color="auto" w:fill="auto"/>
            <w:vAlign w:val="center"/>
          </w:tcPr>
          <w:p w14:paraId="000014C6" w14:textId="77777777" w:rsidR="009D0D6F" w:rsidRDefault="0094762E" w:rsidP="00265FD0">
            <w:pPr>
              <w:rPr>
                <w:b/>
                <w:sz w:val="20"/>
                <w:szCs w:val="20"/>
              </w:rPr>
            </w:pPr>
            <w:r>
              <w:rPr>
                <w:sz w:val="20"/>
                <w:szCs w:val="20"/>
              </w:rPr>
              <w:t>44</w:t>
            </w:r>
          </w:p>
        </w:tc>
        <w:tc>
          <w:tcPr>
            <w:tcW w:w="4056" w:type="dxa"/>
            <w:shd w:val="clear" w:color="auto" w:fill="auto"/>
            <w:vAlign w:val="center"/>
          </w:tcPr>
          <w:p w14:paraId="000014C7" w14:textId="77777777" w:rsidR="009D0D6F" w:rsidRDefault="0094762E" w:rsidP="00265FD0">
            <w:pPr>
              <w:rPr>
                <w:b/>
                <w:sz w:val="20"/>
                <w:szCs w:val="20"/>
              </w:rPr>
            </w:pPr>
            <w:proofErr w:type="spellStart"/>
            <w:r>
              <w:rPr>
                <w:sz w:val="20"/>
                <w:szCs w:val="20"/>
              </w:rPr>
              <w:t>Wampis</w:t>
            </w:r>
            <w:proofErr w:type="spellEnd"/>
          </w:p>
        </w:tc>
        <w:tc>
          <w:tcPr>
            <w:tcW w:w="3284" w:type="dxa"/>
            <w:shd w:val="clear" w:color="auto" w:fill="auto"/>
            <w:vAlign w:val="center"/>
          </w:tcPr>
          <w:p w14:paraId="000014C8" w14:textId="77777777" w:rsidR="009D0D6F" w:rsidRDefault="0094762E" w:rsidP="00265FD0">
            <w:pPr>
              <w:rPr>
                <w:b/>
                <w:sz w:val="20"/>
                <w:szCs w:val="20"/>
              </w:rPr>
            </w:pPr>
            <w:r>
              <w:rPr>
                <w:sz w:val="20"/>
                <w:szCs w:val="20"/>
              </w:rPr>
              <w:t>Amazónica</w:t>
            </w:r>
          </w:p>
        </w:tc>
      </w:tr>
      <w:tr w:rsidR="009D0D6F" w14:paraId="6D63C1B5" w14:textId="77777777" w:rsidTr="00045366">
        <w:trPr>
          <w:trHeight w:val="57"/>
        </w:trPr>
        <w:tc>
          <w:tcPr>
            <w:tcW w:w="592" w:type="dxa"/>
            <w:shd w:val="clear" w:color="auto" w:fill="auto"/>
            <w:vAlign w:val="center"/>
          </w:tcPr>
          <w:p w14:paraId="000014C9" w14:textId="77777777" w:rsidR="009D0D6F" w:rsidRDefault="0094762E" w:rsidP="00265FD0">
            <w:pPr>
              <w:rPr>
                <w:b/>
                <w:sz w:val="20"/>
                <w:szCs w:val="20"/>
              </w:rPr>
            </w:pPr>
            <w:r>
              <w:rPr>
                <w:sz w:val="20"/>
                <w:szCs w:val="20"/>
              </w:rPr>
              <w:t>45</w:t>
            </w:r>
          </w:p>
        </w:tc>
        <w:tc>
          <w:tcPr>
            <w:tcW w:w="4056" w:type="dxa"/>
            <w:shd w:val="clear" w:color="auto" w:fill="auto"/>
            <w:vAlign w:val="center"/>
          </w:tcPr>
          <w:p w14:paraId="000014CA" w14:textId="77777777" w:rsidR="009D0D6F" w:rsidRDefault="0094762E" w:rsidP="00265FD0">
            <w:pPr>
              <w:rPr>
                <w:b/>
                <w:sz w:val="20"/>
                <w:szCs w:val="20"/>
              </w:rPr>
            </w:pPr>
            <w:r>
              <w:rPr>
                <w:sz w:val="20"/>
                <w:szCs w:val="20"/>
              </w:rPr>
              <w:t>Yagua</w:t>
            </w:r>
          </w:p>
        </w:tc>
        <w:tc>
          <w:tcPr>
            <w:tcW w:w="3284" w:type="dxa"/>
            <w:shd w:val="clear" w:color="auto" w:fill="auto"/>
            <w:vAlign w:val="center"/>
          </w:tcPr>
          <w:p w14:paraId="000014CB" w14:textId="77777777" w:rsidR="009D0D6F" w:rsidRDefault="0094762E" w:rsidP="00265FD0">
            <w:pPr>
              <w:rPr>
                <w:b/>
                <w:sz w:val="20"/>
                <w:szCs w:val="20"/>
              </w:rPr>
            </w:pPr>
            <w:r>
              <w:rPr>
                <w:sz w:val="20"/>
                <w:szCs w:val="20"/>
              </w:rPr>
              <w:t>Amazónica</w:t>
            </w:r>
          </w:p>
        </w:tc>
      </w:tr>
      <w:tr w:rsidR="009D0D6F" w14:paraId="270B3251" w14:textId="77777777" w:rsidTr="00045366">
        <w:trPr>
          <w:trHeight w:val="57"/>
        </w:trPr>
        <w:tc>
          <w:tcPr>
            <w:tcW w:w="592" w:type="dxa"/>
            <w:shd w:val="clear" w:color="auto" w:fill="auto"/>
            <w:vAlign w:val="center"/>
          </w:tcPr>
          <w:p w14:paraId="000014CC" w14:textId="77777777" w:rsidR="009D0D6F" w:rsidRDefault="0094762E" w:rsidP="00265FD0">
            <w:pPr>
              <w:rPr>
                <w:b/>
                <w:sz w:val="20"/>
                <w:szCs w:val="20"/>
              </w:rPr>
            </w:pPr>
            <w:r>
              <w:rPr>
                <w:sz w:val="20"/>
                <w:szCs w:val="20"/>
              </w:rPr>
              <w:t>46</w:t>
            </w:r>
          </w:p>
        </w:tc>
        <w:tc>
          <w:tcPr>
            <w:tcW w:w="4056" w:type="dxa"/>
            <w:shd w:val="clear" w:color="auto" w:fill="auto"/>
            <w:vAlign w:val="center"/>
          </w:tcPr>
          <w:p w14:paraId="000014CD" w14:textId="77777777" w:rsidR="009D0D6F" w:rsidRDefault="0094762E" w:rsidP="00265FD0">
            <w:pPr>
              <w:rPr>
                <w:b/>
                <w:sz w:val="20"/>
                <w:szCs w:val="20"/>
              </w:rPr>
            </w:pPr>
            <w:proofErr w:type="spellStart"/>
            <w:r>
              <w:rPr>
                <w:sz w:val="20"/>
                <w:szCs w:val="20"/>
              </w:rPr>
              <w:t>Yaminahua</w:t>
            </w:r>
            <w:proofErr w:type="spellEnd"/>
          </w:p>
        </w:tc>
        <w:tc>
          <w:tcPr>
            <w:tcW w:w="3284" w:type="dxa"/>
            <w:shd w:val="clear" w:color="auto" w:fill="auto"/>
            <w:vAlign w:val="center"/>
          </w:tcPr>
          <w:p w14:paraId="000014CE" w14:textId="77777777" w:rsidR="009D0D6F" w:rsidRDefault="0094762E" w:rsidP="00265FD0">
            <w:pPr>
              <w:rPr>
                <w:b/>
                <w:sz w:val="20"/>
                <w:szCs w:val="20"/>
              </w:rPr>
            </w:pPr>
            <w:r>
              <w:rPr>
                <w:sz w:val="20"/>
                <w:szCs w:val="20"/>
              </w:rPr>
              <w:t>Amazónica</w:t>
            </w:r>
          </w:p>
        </w:tc>
      </w:tr>
      <w:tr w:rsidR="009D0D6F" w14:paraId="7396271D" w14:textId="77777777" w:rsidTr="00045366">
        <w:trPr>
          <w:trHeight w:val="57"/>
        </w:trPr>
        <w:tc>
          <w:tcPr>
            <w:tcW w:w="592" w:type="dxa"/>
            <w:shd w:val="clear" w:color="auto" w:fill="auto"/>
            <w:vAlign w:val="center"/>
          </w:tcPr>
          <w:p w14:paraId="000014CF" w14:textId="77777777" w:rsidR="009D0D6F" w:rsidRDefault="0094762E" w:rsidP="00265FD0">
            <w:pPr>
              <w:rPr>
                <w:b/>
                <w:sz w:val="20"/>
                <w:szCs w:val="20"/>
              </w:rPr>
            </w:pPr>
            <w:r>
              <w:rPr>
                <w:sz w:val="20"/>
                <w:szCs w:val="20"/>
              </w:rPr>
              <w:t>47</w:t>
            </w:r>
          </w:p>
        </w:tc>
        <w:tc>
          <w:tcPr>
            <w:tcW w:w="4056" w:type="dxa"/>
            <w:shd w:val="clear" w:color="auto" w:fill="auto"/>
            <w:vAlign w:val="center"/>
          </w:tcPr>
          <w:p w14:paraId="000014D0" w14:textId="77777777" w:rsidR="009D0D6F" w:rsidRDefault="0094762E" w:rsidP="00265FD0">
            <w:pPr>
              <w:rPr>
                <w:b/>
                <w:sz w:val="20"/>
                <w:szCs w:val="20"/>
              </w:rPr>
            </w:pPr>
            <w:proofErr w:type="spellStart"/>
            <w:r>
              <w:rPr>
                <w:sz w:val="20"/>
                <w:szCs w:val="20"/>
              </w:rPr>
              <w:t>Yanesha</w:t>
            </w:r>
            <w:proofErr w:type="spellEnd"/>
          </w:p>
        </w:tc>
        <w:tc>
          <w:tcPr>
            <w:tcW w:w="3284" w:type="dxa"/>
            <w:shd w:val="clear" w:color="auto" w:fill="auto"/>
            <w:vAlign w:val="center"/>
          </w:tcPr>
          <w:p w14:paraId="000014D1" w14:textId="77777777" w:rsidR="009D0D6F" w:rsidRDefault="0094762E" w:rsidP="00265FD0">
            <w:pPr>
              <w:rPr>
                <w:b/>
                <w:sz w:val="20"/>
                <w:szCs w:val="20"/>
              </w:rPr>
            </w:pPr>
            <w:r>
              <w:rPr>
                <w:sz w:val="20"/>
                <w:szCs w:val="20"/>
              </w:rPr>
              <w:t>Amazónica</w:t>
            </w:r>
          </w:p>
        </w:tc>
      </w:tr>
      <w:tr w:rsidR="009D0D6F" w14:paraId="62676DA2" w14:textId="77777777" w:rsidTr="00045366">
        <w:trPr>
          <w:trHeight w:val="57"/>
        </w:trPr>
        <w:tc>
          <w:tcPr>
            <w:tcW w:w="592" w:type="dxa"/>
            <w:shd w:val="clear" w:color="auto" w:fill="auto"/>
            <w:vAlign w:val="center"/>
          </w:tcPr>
          <w:p w14:paraId="000014D2" w14:textId="77777777" w:rsidR="009D0D6F" w:rsidRDefault="0094762E" w:rsidP="00265FD0">
            <w:pPr>
              <w:rPr>
                <w:b/>
                <w:sz w:val="20"/>
                <w:szCs w:val="20"/>
              </w:rPr>
            </w:pPr>
            <w:r>
              <w:rPr>
                <w:sz w:val="20"/>
                <w:szCs w:val="20"/>
              </w:rPr>
              <w:t>48</w:t>
            </w:r>
          </w:p>
        </w:tc>
        <w:tc>
          <w:tcPr>
            <w:tcW w:w="4056" w:type="dxa"/>
            <w:shd w:val="clear" w:color="auto" w:fill="auto"/>
            <w:vAlign w:val="center"/>
          </w:tcPr>
          <w:p w14:paraId="000014D3" w14:textId="77777777" w:rsidR="009D0D6F" w:rsidRDefault="0094762E" w:rsidP="00265FD0">
            <w:pPr>
              <w:rPr>
                <w:b/>
                <w:sz w:val="20"/>
                <w:szCs w:val="20"/>
              </w:rPr>
            </w:pPr>
            <w:proofErr w:type="spellStart"/>
            <w:r>
              <w:rPr>
                <w:sz w:val="20"/>
                <w:szCs w:val="20"/>
              </w:rPr>
              <w:t>Yine</w:t>
            </w:r>
            <w:proofErr w:type="spellEnd"/>
          </w:p>
        </w:tc>
        <w:tc>
          <w:tcPr>
            <w:tcW w:w="3284" w:type="dxa"/>
            <w:shd w:val="clear" w:color="auto" w:fill="auto"/>
            <w:vAlign w:val="center"/>
          </w:tcPr>
          <w:p w14:paraId="000014D4" w14:textId="77777777" w:rsidR="009D0D6F" w:rsidRDefault="0094762E" w:rsidP="00265FD0">
            <w:pPr>
              <w:rPr>
                <w:b/>
                <w:sz w:val="20"/>
                <w:szCs w:val="20"/>
              </w:rPr>
            </w:pPr>
            <w:r>
              <w:rPr>
                <w:sz w:val="20"/>
                <w:szCs w:val="20"/>
              </w:rPr>
              <w:t>Amazónica</w:t>
            </w:r>
          </w:p>
        </w:tc>
      </w:tr>
    </w:tbl>
    <w:p w14:paraId="000014D7" w14:textId="759E2C8D" w:rsidR="009D0D6F" w:rsidRPr="00632568" w:rsidRDefault="0094762E" w:rsidP="008952E5">
      <w:pPr>
        <w:spacing w:after="0"/>
        <w:jc w:val="both"/>
        <w:rPr>
          <w:sz w:val="18"/>
          <w:szCs w:val="18"/>
        </w:rPr>
      </w:pPr>
      <w:r w:rsidRPr="00632568">
        <w:rPr>
          <w:sz w:val="18"/>
          <w:szCs w:val="18"/>
        </w:rPr>
        <w:t xml:space="preserve">Fuente: Base de Datos Oficial de </w:t>
      </w:r>
      <w:r w:rsidR="003357A3" w:rsidRPr="00632568">
        <w:rPr>
          <w:sz w:val="18"/>
          <w:szCs w:val="18"/>
        </w:rPr>
        <w:t>Pueblos indígenas u originarios</w:t>
      </w:r>
      <w:r w:rsidR="00800A88">
        <w:rPr>
          <w:sz w:val="18"/>
          <w:szCs w:val="18"/>
        </w:rPr>
        <w:t xml:space="preserve"> </w:t>
      </w:r>
      <w:r w:rsidRPr="00632568">
        <w:rPr>
          <w:sz w:val="18"/>
          <w:szCs w:val="18"/>
        </w:rPr>
        <w:t xml:space="preserve">(BDPI) – </w:t>
      </w:r>
      <w:r w:rsidR="00800A88">
        <w:rPr>
          <w:sz w:val="18"/>
          <w:szCs w:val="18"/>
        </w:rPr>
        <w:t>MINCUL</w:t>
      </w:r>
      <w:r w:rsidRPr="00632568">
        <w:rPr>
          <w:sz w:val="18"/>
          <w:szCs w:val="18"/>
        </w:rPr>
        <w:t xml:space="preserve"> </w:t>
      </w:r>
    </w:p>
    <w:p w14:paraId="6121675C" w14:textId="03ADB4A5" w:rsidR="00BE26B8" w:rsidRDefault="00BE26B8">
      <w:pPr>
        <w:rPr>
          <w:b/>
        </w:rPr>
      </w:pPr>
    </w:p>
    <w:p w14:paraId="000014D8" w14:textId="6916951D" w:rsidR="009D0D6F" w:rsidRPr="00085C57" w:rsidRDefault="00800A88" w:rsidP="00085C57">
      <w:pPr>
        <w:pStyle w:val="Descripcin"/>
        <w:outlineLvl w:val="1"/>
      </w:pPr>
      <w:bookmarkStart w:id="739" w:name="_Toc143624322"/>
      <w:r>
        <w:t xml:space="preserve">Anexo </w:t>
      </w:r>
      <w:r w:rsidR="000D7B10">
        <w:t>2</w:t>
      </w:r>
      <w:r>
        <w:t>.</w:t>
      </w:r>
      <w:r w:rsidR="00085C57">
        <w:t xml:space="preserve"> </w:t>
      </w:r>
      <w:r w:rsidR="00085C57">
        <w:br/>
      </w:r>
      <w:r w:rsidR="0094762E" w:rsidRPr="00085C57">
        <w:t>Ejes explicativos</w:t>
      </w:r>
      <w:bookmarkEnd w:id="739"/>
    </w:p>
    <w:p w14:paraId="578C615D" w14:textId="64765853" w:rsidR="00351C4D" w:rsidRDefault="00351C4D" w:rsidP="00351C4D">
      <w:pPr>
        <w:spacing w:before="100" w:beforeAutospacing="1" w:after="100" w:afterAutospacing="1" w:line="276" w:lineRule="auto"/>
        <w:jc w:val="both"/>
      </w:pPr>
      <w:r>
        <w:t>Los ejes temáticos en el marco de una política pública nacional se refieren a categorías o áreas temáticas específicas que agrupan un conjunto de políticas de Estado relacionadas. Estos ejes temáticos actúan como marcos de referencia que orientan la formulación e implementación de</w:t>
      </w:r>
      <w:r w:rsidR="007C0BD0">
        <w:t xml:space="preserve"> </w:t>
      </w:r>
      <w:r>
        <w:t>políticas públicas a largo plazo en áreas clave para el desarrollo del país.</w:t>
      </w:r>
    </w:p>
    <w:p w14:paraId="6EDC6E9F" w14:textId="36F9D79E" w:rsidR="00474012" w:rsidRPr="00BE26B8" w:rsidRDefault="00351C4D" w:rsidP="00BE26B8">
      <w:pPr>
        <w:spacing w:before="100" w:beforeAutospacing="1" w:after="100" w:afterAutospacing="1" w:line="276" w:lineRule="auto"/>
        <w:jc w:val="both"/>
      </w:pPr>
      <w:r>
        <w:t>La importancia de los ejes temáticos radica en su capacidad para proporcionar una estructura</w:t>
      </w:r>
      <w:r w:rsidR="007C0BD0">
        <w:t xml:space="preserve"> y </w:t>
      </w:r>
      <w:r>
        <w:t>organización coherente a las políticas públicas, facilitando la coordinación y el enfoque estratégico</w:t>
      </w:r>
      <w:r w:rsidR="007C0BD0">
        <w:t xml:space="preserve"> </w:t>
      </w:r>
      <w:r>
        <w:t>en cada área específica. Al agrupar las políticas de Estado en ejes temáticos, se promueve la sinergia</w:t>
      </w:r>
      <w:r w:rsidR="007C0BD0">
        <w:t xml:space="preserve"> </w:t>
      </w:r>
      <w:r>
        <w:t>entre las distintas políticas adoptadas, asegurando una visión integral y sistemática del desarrollo</w:t>
      </w:r>
      <w:r w:rsidR="007C0BD0">
        <w:t xml:space="preserve"> </w:t>
      </w:r>
      <w:r>
        <w:t>nacional.</w:t>
      </w:r>
      <w:r w:rsidR="000230E4">
        <w:t xml:space="preserve"> </w:t>
      </w:r>
      <w:r>
        <w:t>Esto contribuye a una mayor coherencia en las políticas implementadas, evita la dispersión de</w:t>
      </w:r>
      <w:r w:rsidR="007C0BD0">
        <w:t xml:space="preserve"> </w:t>
      </w:r>
      <w:r>
        <w:t>esfuerzos y recursos, y maximiza los impactos positivos en las áreas temáticas seleccionadas. En</w:t>
      </w:r>
      <w:r w:rsidR="007C0BD0">
        <w:t xml:space="preserve"> </w:t>
      </w:r>
      <w:r>
        <w:t>resumen, los ejes temáticos son una herramienta clave en la política pública nacional, ya qu</w:t>
      </w:r>
      <w:r w:rsidR="007C0BD0">
        <w:t xml:space="preserve">e </w:t>
      </w:r>
      <w:r>
        <w:t>proporcionan una estructura organizativa que guía y orienta las acciones del Estado, promoviendo</w:t>
      </w:r>
      <w:r w:rsidR="007C0BD0">
        <w:t xml:space="preserve"> </w:t>
      </w:r>
      <w:r>
        <w:t>un enfoque estratégico y coordinado en áreas prioritarias para el desarrollo del país.</w:t>
      </w:r>
    </w:p>
    <w:p w14:paraId="5EBC44E0" w14:textId="77777777" w:rsidR="00BE26B8" w:rsidRDefault="00BE26B8" w:rsidP="00BE26B8">
      <w:pPr>
        <w:pStyle w:val="Default"/>
        <w:jc w:val="both"/>
        <w:rPr>
          <w:color w:val="221E1F"/>
          <w:sz w:val="22"/>
          <w:szCs w:val="22"/>
        </w:rPr>
      </w:pPr>
      <w:r>
        <w:rPr>
          <w:color w:val="221E1F"/>
          <w:sz w:val="22"/>
          <w:szCs w:val="22"/>
        </w:rPr>
        <w:t>La PNPI está conformada por los siguientes ejes temáticos:</w:t>
      </w:r>
    </w:p>
    <w:p w14:paraId="77AB29ED" w14:textId="77777777" w:rsidR="00BE26B8" w:rsidRDefault="00BE26B8" w:rsidP="00BE26B8">
      <w:pPr>
        <w:pStyle w:val="Default"/>
        <w:jc w:val="both"/>
        <w:rPr>
          <w:color w:val="221E1F"/>
          <w:sz w:val="22"/>
          <w:szCs w:val="22"/>
        </w:rPr>
      </w:pPr>
    </w:p>
    <w:p w14:paraId="7C746028" w14:textId="77777777" w:rsidR="00BE26B8" w:rsidRDefault="00BE26B8" w:rsidP="00BE26B8">
      <w:pPr>
        <w:pStyle w:val="Default"/>
        <w:ind w:firstLine="426"/>
        <w:jc w:val="both"/>
        <w:rPr>
          <w:rFonts w:asciiTheme="minorHAnsi" w:hAnsiTheme="minorHAnsi" w:cstheme="minorHAnsi"/>
          <w:b/>
          <w:bCs/>
          <w:sz w:val="22"/>
          <w:szCs w:val="22"/>
        </w:rPr>
      </w:pPr>
      <w:r>
        <w:rPr>
          <w:rFonts w:asciiTheme="minorHAnsi" w:hAnsiTheme="minorHAnsi" w:cstheme="minorHAnsi"/>
          <w:b/>
          <w:bCs/>
          <w:sz w:val="22"/>
          <w:szCs w:val="22"/>
        </w:rPr>
        <w:t>1.</w:t>
      </w:r>
      <w:r>
        <w:rPr>
          <w:rFonts w:asciiTheme="minorHAnsi" w:hAnsiTheme="minorHAnsi" w:cstheme="minorHAnsi"/>
          <w:b/>
          <w:bCs/>
          <w:sz w:val="22"/>
          <w:szCs w:val="22"/>
        </w:rPr>
        <w:tab/>
        <w:t>Tierra y territorio</w:t>
      </w:r>
    </w:p>
    <w:p w14:paraId="1799D080" w14:textId="77777777" w:rsidR="00BE26B8" w:rsidRDefault="00BE26B8" w:rsidP="00BE26B8">
      <w:pPr>
        <w:pStyle w:val="Default"/>
        <w:ind w:firstLine="426"/>
        <w:jc w:val="both"/>
        <w:rPr>
          <w:rFonts w:asciiTheme="minorHAnsi" w:hAnsiTheme="minorHAnsi" w:cstheme="minorHAnsi"/>
          <w:b/>
          <w:bCs/>
          <w:sz w:val="22"/>
          <w:szCs w:val="22"/>
        </w:rPr>
      </w:pPr>
      <w:r>
        <w:rPr>
          <w:rFonts w:asciiTheme="minorHAnsi" w:hAnsiTheme="minorHAnsi" w:cstheme="minorHAnsi"/>
          <w:b/>
          <w:bCs/>
          <w:sz w:val="22"/>
          <w:szCs w:val="22"/>
        </w:rPr>
        <w:t>2.</w:t>
      </w:r>
      <w:r>
        <w:rPr>
          <w:rFonts w:asciiTheme="minorHAnsi" w:hAnsiTheme="minorHAnsi" w:cstheme="minorHAnsi"/>
          <w:b/>
          <w:bCs/>
          <w:sz w:val="22"/>
          <w:szCs w:val="22"/>
        </w:rPr>
        <w:tab/>
        <w:t>Medio ambiente y cambio climático</w:t>
      </w:r>
    </w:p>
    <w:p w14:paraId="02E07C9F" w14:textId="77777777" w:rsidR="00BE26B8" w:rsidRDefault="00BE26B8" w:rsidP="00BE26B8">
      <w:pPr>
        <w:pStyle w:val="Default"/>
        <w:ind w:firstLine="426"/>
        <w:jc w:val="both"/>
        <w:rPr>
          <w:rFonts w:asciiTheme="minorHAnsi" w:hAnsiTheme="minorHAnsi" w:cstheme="minorHAnsi"/>
          <w:b/>
          <w:bCs/>
          <w:sz w:val="22"/>
          <w:szCs w:val="22"/>
        </w:rPr>
      </w:pPr>
      <w:r>
        <w:rPr>
          <w:rFonts w:asciiTheme="minorHAnsi" w:hAnsiTheme="minorHAnsi" w:cstheme="minorHAnsi"/>
          <w:b/>
          <w:bCs/>
          <w:sz w:val="22"/>
          <w:szCs w:val="22"/>
        </w:rPr>
        <w:t>3.</w:t>
      </w:r>
      <w:r>
        <w:rPr>
          <w:rFonts w:asciiTheme="minorHAnsi" w:hAnsiTheme="minorHAnsi" w:cstheme="minorHAnsi"/>
          <w:b/>
          <w:bCs/>
          <w:sz w:val="22"/>
          <w:szCs w:val="22"/>
        </w:rPr>
        <w:tab/>
        <w:t>Conocimientos tradicionales</w:t>
      </w:r>
    </w:p>
    <w:p w14:paraId="79198320" w14:textId="50E34D20" w:rsidR="00BE26B8" w:rsidRDefault="00BE26B8" w:rsidP="00BE26B8">
      <w:pPr>
        <w:pStyle w:val="Default"/>
        <w:ind w:firstLine="426"/>
        <w:jc w:val="both"/>
        <w:rPr>
          <w:rFonts w:asciiTheme="minorHAnsi" w:hAnsiTheme="minorHAnsi" w:cstheme="minorHAnsi"/>
          <w:b/>
          <w:bCs/>
          <w:sz w:val="22"/>
          <w:szCs w:val="22"/>
        </w:rPr>
      </w:pPr>
      <w:r>
        <w:rPr>
          <w:rFonts w:asciiTheme="minorHAnsi" w:hAnsiTheme="minorHAnsi" w:cstheme="minorHAnsi"/>
          <w:b/>
          <w:bCs/>
          <w:sz w:val="22"/>
          <w:szCs w:val="22"/>
        </w:rPr>
        <w:t>4.</w:t>
      </w:r>
      <w:r>
        <w:rPr>
          <w:rFonts w:asciiTheme="minorHAnsi" w:hAnsiTheme="minorHAnsi" w:cstheme="minorHAnsi"/>
          <w:b/>
          <w:bCs/>
          <w:sz w:val="22"/>
          <w:szCs w:val="22"/>
        </w:rPr>
        <w:tab/>
        <w:t>Participación</w:t>
      </w:r>
      <w:r w:rsidR="00787230">
        <w:rPr>
          <w:rFonts w:asciiTheme="minorHAnsi" w:hAnsiTheme="minorHAnsi" w:cstheme="minorHAnsi"/>
          <w:b/>
          <w:bCs/>
          <w:sz w:val="22"/>
          <w:szCs w:val="22"/>
        </w:rPr>
        <w:t>,</w:t>
      </w:r>
      <w:r>
        <w:rPr>
          <w:rFonts w:asciiTheme="minorHAnsi" w:hAnsiTheme="minorHAnsi" w:cstheme="minorHAnsi"/>
          <w:b/>
          <w:bCs/>
          <w:sz w:val="22"/>
          <w:szCs w:val="22"/>
        </w:rPr>
        <w:t xml:space="preserve"> Consulta </w:t>
      </w:r>
      <w:r w:rsidR="00787230">
        <w:rPr>
          <w:rFonts w:asciiTheme="minorHAnsi" w:hAnsiTheme="minorHAnsi" w:cstheme="minorHAnsi"/>
          <w:b/>
          <w:bCs/>
          <w:sz w:val="22"/>
          <w:szCs w:val="22"/>
        </w:rPr>
        <w:t xml:space="preserve">y Consentimiento </w:t>
      </w:r>
      <w:r>
        <w:rPr>
          <w:rFonts w:asciiTheme="minorHAnsi" w:hAnsiTheme="minorHAnsi" w:cstheme="minorHAnsi"/>
          <w:b/>
          <w:bCs/>
          <w:sz w:val="22"/>
          <w:szCs w:val="22"/>
        </w:rPr>
        <w:t>previ</w:t>
      </w:r>
      <w:r w:rsidR="00787230">
        <w:rPr>
          <w:rFonts w:asciiTheme="minorHAnsi" w:hAnsiTheme="minorHAnsi" w:cstheme="minorHAnsi"/>
          <w:b/>
          <w:bCs/>
          <w:sz w:val="22"/>
          <w:szCs w:val="22"/>
        </w:rPr>
        <w:t>o</w:t>
      </w:r>
    </w:p>
    <w:p w14:paraId="62C858A3" w14:textId="77777777" w:rsidR="00BE26B8" w:rsidRDefault="00BE26B8" w:rsidP="00BE26B8">
      <w:pPr>
        <w:pStyle w:val="Default"/>
        <w:ind w:firstLine="426"/>
        <w:jc w:val="both"/>
        <w:rPr>
          <w:rFonts w:asciiTheme="minorHAnsi" w:hAnsiTheme="minorHAnsi" w:cstheme="minorHAnsi"/>
          <w:b/>
          <w:bCs/>
          <w:sz w:val="22"/>
          <w:szCs w:val="22"/>
        </w:rPr>
      </w:pPr>
      <w:r>
        <w:rPr>
          <w:rFonts w:asciiTheme="minorHAnsi" w:hAnsiTheme="minorHAnsi" w:cstheme="minorHAnsi"/>
          <w:b/>
          <w:bCs/>
          <w:sz w:val="22"/>
          <w:szCs w:val="22"/>
        </w:rPr>
        <w:t>5.</w:t>
      </w:r>
      <w:r>
        <w:rPr>
          <w:rFonts w:asciiTheme="minorHAnsi" w:hAnsiTheme="minorHAnsi" w:cstheme="minorHAnsi"/>
          <w:b/>
          <w:bCs/>
          <w:sz w:val="22"/>
          <w:szCs w:val="22"/>
        </w:rPr>
        <w:tab/>
        <w:t>PIACI</w:t>
      </w:r>
    </w:p>
    <w:p w14:paraId="3AFD5948" w14:textId="77777777" w:rsidR="00BE26B8" w:rsidRDefault="00BE26B8" w:rsidP="00BE26B8">
      <w:pPr>
        <w:pStyle w:val="Default"/>
        <w:ind w:firstLine="426"/>
        <w:jc w:val="both"/>
        <w:rPr>
          <w:rFonts w:asciiTheme="minorHAnsi" w:hAnsiTheme="minorHAnsi" w:cstheme="minorHAnsi"/>
          <w:b/>
          <w:bCs/>
          <w:sz w:val="22"/>
          <w:szCs w:val="22"/>
        </w:rPr>
      </w:pPr>
      <w:r>
        <w:rPr>
          <w:rFonts w:asciiTheme="minorHAnsi" w:hAnsiTheme="minorHAnsi" w:cstheme="minorHAnsi"/>
          <w:b/>
          <w:bCs/>
          <w:sz w:val="22"/>
          <w:szCs w:val="22"/>
        </w:rPr>
        <w:t>6.</w:t>
      </w:r>
      <w:r>
        <w:rPr>
          <w:rFonts w:asciiTheme="minorHAnsi" w:hAnsiTheme="minorHAnsi" w:cstheme="minorHAnsi"/>
          <w:b/>
          <w:bCs/>
          <w:sz w:val="22"/>
          <w:szCs w:val="22"/>
        </w:rPr>
        <w:tab/>
        <w:t>Mujeres indígenas</w:t>
      </w:r>
    </w:p>
    <w:p w14:paraId="2456E07F" w14:textId="77777777" w:rsidR="00BE26B8" w:rsidRDefault="00BE26B8" w:rsidP="00BE26B8">
      <w:pPr>
        <w:pStyle w:val="Default"/>
        <w:ind w:firstLine="426"/>
        <w:jc w:val="both"/>
        <w:rPr>
          <w:rFonts w:asciiTheme="minorHAnsi" w:hAnsiTheme="minorHAnsi" w:cstheme="minorHAnsi"/>
          <w:b/>
          <w:bCs/>
          <w:sz w:val="22"/>
          <w:szCs w:val="22"/>
        </w:rPr>
      </w:pPr>
      <w:r>
        <w:rPr>
          <w:rFonts w:asciiTheme="minorHAnsi" w:hAnsiTheme="minorHAnsi" w:cstheme="minorHAnsi"/>
          <w:b/>
          <w:bCs/>
          <w:sz w:val="22"/>
          <w:szCs w:val="22"/>
        </w:rPr>
        <w:t>7.</w:t>
      </w:r>
      <w:r>
        <w:rPr>
          <w:rFonts w:asciiTheme="minorHAnsi" w:hAnsiTheme="minorHAnsi" w:cstheme="minorHAnsi"/>
          <w:b/>
          <w:bCs/>
          <w:sz w:val="22"/>
          <w:szCs w:val="22"/>
        </w:rPr>
        <w:tab/>
        <w:t>Desarrollo Social</w:t>
      </w:r>
    </w:p>
    <w:p w14:paraId="33EF2A99" w14:textId="77777777" w:rsidR="00BE26B8" w:rsidRDefault="00BE26B8" w:rsidP="00BE26B8">
      <w:pPr>
        <w:pStyle w:val="Default"/>
        <w:ind w:firstLine="426"/>
        <w:jc w:val="both"/>
        <w:rPr>
          <w:rFonts w:asciiTheme="minorHAnsi" w:hAnsiTheme="minorHAnsi" w:cstheme="minorHAnsi"/>
          <w:b/>
          <w:bCs/>
          <w:sz w:val="22"/>
          <w:szCs w:val="22"/>
        </w:rPr>
      </w:pPr>
      <w:r>
        <w:rPr>
          <w:rFonts w:asciiTheme="minorHAnsi" w:hAnsiTheme="minorHAnsi" w:cstheme="minorHAnsi"/>
          <w:b/>
          <w:bCs/>
          <w:sz w:val="22"/>
          <w:szCs w:val="22"/>
        </w:rPr>
        <w:t>8.</w:t>
      </w:r>
      <w:r>
        <w:rPr>
          <w:rFonts w:asciiTheme="minorHAnsi" w:hAnsiTheme="minorHAnsi" w:cstheme="minorHAnsi"/>
          <w:b/>
          <w:bCs/>
          <w:sz w:val="22"/>
          <w:szCs w:val="22"/>
        </w:rPr>
        <w:tab/>
        <w:t>Desarrollo económico</w:t>
      </w:r>
    </w:p>
    <w:p w14:paraId="79420DD7" w14:textId="77777777" w:rsidR="00BE26B8" w:rsidRDefault="00BE26B8" w:rsidP="00BE26B8">
      <w:pPr>
        <w:pStyle w:val="Default"/>
        <w:ind w:firstLine="426"/>
        <w:jc w:val="both"/>
        <w:rPr>
          <w:rFonts w:asciiTheme="minorHAnsi" w:hAnsiTheme="minorHAnsi" w:cstheme="minorHAnsi"/>
          <w:b/>
          <w:bCs/>
          <w:sz w:val="22"/>
          <w:szCs w:val="22"/>
        </w:rPr>
      </w:pPr>
      <w:r>
        <w:rPr>
          <w:rFonts w:asciiTheme="minorHAnsi" w:hAnsiTheme="minorHAnsi" w:cstheme="minorHAnsi"/>
          <w:b/>
          <w:bCs/>
          <w:sz w:val="22"/>
          <w:szCs w:val="22"/>
        </w:rPr>
        <w:t>9.</w:t>
      </w:r>
      <w:r>
        <w:rPr>
          <w:rFonts w:asciiTheme="minorHAnsi" w:hAnsiTheme="minorHAnsi" w:cstheme="minorHAnsi"/>
          <w:b/>
          <w:bCs/>
          <w:sz w:val="22"/>
          <w:szCs w:val="22"/>
        </w:rPr>
        <w:tab/>
        <w:t>Discriminación étnico-racial y racismo</w:t>
      </w:r>
    </w:p>
    <w:p w14:paraId="7619DE46" w14:textId="77777777" w:rsidR="00BE26B8" w:rsidRDefault="00BE26B8" w:rsidP="00BE26B8">
      <w:pPr>
        <w:pStyle w:val="Default"/>
        <w:jc w:val="both"/>
        <w:rPr>
          <w:rFonts w:asciiTheme="minorHAnsi" w:hAnsiTheme="minorHAnsi" w:cstheme="minorHAnsi"/>
          <w:sz w:val="22"/>
          <w:szCs w:val="22"/>
        </w:rPr>
      </w:pPr>
    </w:p>
    <w:p w14:paraId="5971164B" w14:textId="77777777" w:rsidR="00BE26B8" w:rsidRDefault="00BE26B8" w:rsidP="00BE26B8">
      <w:pPr>
        <w:pStyle w:val="Default"/>
        <w:jc w:val="both"/>
        <w:rPr>
          <w:rFonts w:asciiTheme="minorHAnsi" w:hAnsiTheme="minorHAnsi" w:cstheme="minorHAnsi"/>
          <w:sz w:val="22"/>
          <w:szCs w:val="22"/>
        </w:rPr>
      </w:pPr>
      <w:r>
        <w:rPr>
          <w:rFonts w:asciiTheme="minorHAnsi" w:hAnsiTheme="minorHAnsi" w:cstheme="minorHAnsi"/>
          <w:sz w:val="22"/>
          <w:szCs w:val="22"/>
        </w:rPr>
        <w:t xml:space="preserve">Esta selección obedece, principalmente, a tres razones: </w:t>
      </w:r>
    </w:p>
    <w:p w14:paraId="6271269E" w14:textId="77777777" w:rsidR="00BE26B8" w:rsidRDefault="00BE26B8" w:rsidP="00BE26B8">
      <w:pPr>
        <w:pStyle w:val="Default"/>
        <w:jc w:val="both"/>
        <w:rPr>
          <w:rFonts w:asciiTheme="minorHAnsi" w:hAnsiTheme="minorHAnsi" w:cstheme="minorHAnsi"/>
          <w:sz w:val="22"/>
          <w:szCs w:val="22"/>
        </w:rPr>
      </w:pPr>
    </w:p>
    <w:p w14:paraId="29E36067" w14:textId="096221F3" w:rsidR="00BE26B8" w:rsidRDefault="00BE26B8" w:rsidP="00BE26B8">
      <w:pPr>
        <w:pStyle w:val="Default"/>
        <w:jc w:val="both"/>
        <w:rPr>
          <w:rFonts w:asciiTheme="minorHAnsi" w:hAnsiTheme="minorHAnsi" w:cstheme="minorHAnsi"/>
          <w:sz w:val="22"/>
          <w:szCs w:val="22"/>
        </w:rPr>
      </w:pPr>
      <w:r>
        <w:rPr>
          <w:rFonts w:asciiTheme="minorHAnsi" w:hAnsiTheme="minorHAnsi" w:cstheme="minorHAnsi"/>
          <w:sz w:val="22"/>
          <w:szCs w:val="22"/>
        </w:rPr>
        <w:t xml:space="preserve">La primera y principal está relacionada con los más de </w:t>
      </w:r>
      <w:r w:rsidRPr="008E50D5">
        <w:rPr>
          <w:rFonts w:asciiTheme="minorHAnsi" w:hAnsiTheme="minorHAnsi" w:cstheme="minorHAnsi"/>
          <w:sz w:val="22"/>
          <w:szCs w:val="22"/>
        </w:rPr>
        <w:t>5000 aportes</w:t>
      </w:r>
      <w:r>
        <w:rPr>
          <w:rFonts w:asciiTheme="minorHAnsi" w:hAnsiTheme="minorHAnsi" w:cstheme="minorHAnsi"/>
          <w:sz w:val="22"/>
          <w:szCs w:val="22"/>
        </w:rPr>
        <w:t xml:space="preserve"> recogidos en los cuatro (4) talleres macrorregionales realizados por la DGPI -</w:t>
      </w:r>
      <w:proofErr w:type="spellStart"/>
      <w:r>
        <w:rPr>
          <w:rFonts w:asciiTheme="minorHAnsi" w:hAnsiTheme="minorHAnsi" w:cstheme="minorHAnsi"/>
          <w:sz w:val="22"/>
          <w:szCs w:val="22"/>
        </w:rPr>
        <w:t>Mincul</w:t>
      </w:r>
      <w:proofErr w:type="spellEnd"/>
      <w:r>
        <w:rPr>
          <w:rFonts w:asciiTheme="minorHAnsi" w:hAnsiTheme="minorHAnsi" w:cstheme="minorHAnsi"/>
          <w:sz w:val="22"/>
          <w:szCs w:val="22"/>
        </w:rPr>
        <w:t xml:space="preserve"> el año 2022. Estos aporten se tornan clave en el camino de construcción de una política participativa. Asimismo, la relevancia de dichos aportes reside en la cantidad y calidad de información que brindan pues la misma ha sido sistematizada y analizada con el objetivo de construir una política que responda a problemáticas priorizadas por los pueblos indígenas. Dichas problemáticas son las que conforman los ejes temáticos de la PNPI.</w:t>
      </w:r>
    </w:p>
    <w:p w14:paraId="12F62391" w14:textId="77777777" w:rsidR="00BE26B8" w:rsidRDefault="00BE26B8" w:rsidP="00BE26B8">
      <w:pPr>
        <w:pStyle w:val="Default"/>
        <w:jc w:val="both"/>
        <w:rPr>
          <w:rFonts w:asciiTheme="minorHAnsi" w:hAnsiTheme="minorHAnsi" w:cstheme="minorHAnsi"/>
          <w:sz w:val="22"/>
          <w:szCs w:val="22"/>
        </w:rPr>
      </w:pPr>
    </w:p>
    <w:p w14:paraId="07BF247B" w14:textId="77777777" w:rsidR="00BE26B8" w:rsidRDefault="00BE26B8" w:rsidP="00BE26B8">
      <w:pPr>
        <w:pStyle w:val="Default"/>
        <w:jc w:val="both"/>
        <w:rPr>
          <w:rFonts w:asciiTheme="minorHAnsi" w:hAnsiTheme="minorHAnsi" w:cstheme="minorHAnsi"/>
          <w:sz w:val="22"/>
          <w:szCs w:val="22"/>
        </w:rPr>
      </w:pPr>
      <w:r>
        <w:rPr>
          <w:rFonts w:asciiTheme="minorHAnsi" w:hAnsiTheme="minorHAnsi" w:cstheme="minorHAnsi"/>
          <w:sz w:val="22"/>
          <w:szCs w:val="22"/>
        </w:rPr>
        <w:t xml:space="preserve">La segunda se relaciona con la revisión bibliográfica y documentaria que sustenta las problemáticas priorizadas por los pueblos indígenas participantes de los talleres macrorregionales. En esta búsqueda no solo se encuentra un sólido marco normativo, sino también reportes, informes, artículos académicos y de divulgación y material etnográfico sumamente relevante para el fortalecimiento de la política.  En ese sentido, se hace un comparativo de los ejes temáticos de la PNPI con aquellos objetivos presentes en el Plan Estratégico de Desarrollo Nacional del Perú al 2050 (CEPLAN, 2022) y la Visión del Perú al 2050 (CEPLAN, 2019) con el fin de mostrar que los ejes temáticos que conforman la PNPI no se alejan ni difieren, sino que se alinean con la mirada a futuro que se tiene como país. </w:t>
      </w:r>
    </w:p>
    <w:p w14:paraId="4AE73C01" w14:textId="77777777" w:rsidR="00BE26B8" w:rsidRDefault="00BE26B8" w:rsidP="00BE26B8">
      <w:pPr>
        <w:pStyle w:val="Default"/>
        <w:jc w:val="both"/>
        <w:rPr>
          <w:rFonts w:asciiTheme="minorHAnsi" w:hAnsiTheme="minorHAnsi" w:cstheme="minorHAnsi"/>
          <w:sz w:val="22"/>
          <w:szCs w:val="22"/>
        </w:rPr>
      </w:pPr>
    </w:p>
    <w:p w14:paraId="23F5CA7B" w14:textId="77777777" w:rsidR="00BE26B8" w:rsidRDefault="00BE26B8" w:rsidP="00BE26B8">
      <w:pPr>
        <w:pStyle w:val="Default"/>
        <w:jc w:val="both"/>
        <w:rPr>
          <w:sz w:val="22"/>
          <w:szCs w:val="22"/>
        </w:rPr>
      </w:pPr>
      <w:r>
        <w:rPr>
          <w:rFonts w:asciiTheme="minorHAnsi" w:hAnsiTheme="minorHAnsi" w:cstheme="minorHAnsi"/>
          <w:sz w:val="22"/>
          <w:szCs w:val="22"/>
        </w:rPr>
        <w:t xml:space="preserve">En tercer lugar, se tiene un análisis realizado a los planes de vida o buen vivir. </w:t>
      </w:r>
      <w:r>
        <w:rPr>
          <w:color w:val="221E1F"/>
        </w:rPr>
        <w:t xml:space="preserve">El </w:t>
      </w:r>
      <w:proofErr w:type="spellStart"/>
      <w:r>
        <w:rPr>
          <w:color w:val="221E1F"/>
        </w:rPr>
        <w:t>Mincul</w:t>
      </w:r>
      <w:proofErr w:type="spellEnd"/>
      <w:r>
        <w:rPr>
          <w:color w:val="221E1F"/>
        </w:rPr>
        <w:t xml:space="preserve"> (2016) señala que los planes de vida o de buen vivir ofrecen una perspectiva integral de los pueblos indígenas u originario pues integran aspectos como el medio ambiente, el territorio, lo social, lo económico, lo político y lo cultural en un único documento de planificación e </w:t>
      </w:r>
      <w:r>
        <w:rPr>
          <w:color w:val="221E1F"/>
          <w:sz w:val="22"/>
          <w:szCs w:val="22"/>
        </w:rPr>
        <w:t xml:space="preserve">implementación.   </w:t>
      </w:r>
    </w:p>
    <w:p w14:paraId="27659B8A" w14:textId="77777777" w:rsidR="00BE26B8" w:rsidRDefault="00BE26B8" w:rsidP="00BE26B8">
      <w:pPr>
        <w:autoSpaceDE w:val="0"/>
        <w:autoSpaceDN w:val="0"/>
        <w:adjustRightInd w:val="0"/>
        <w:spacing w:after="0" w:line="240" w:lineRule="auto"/>
        <w:jc w:val="both"/>
        <w:rPr>
          <w:color w:val="221E1F"/>
        </w:rPr>
      </w:pPr>
    </w:p>
    <w:p w14:paraId="000CC239" w14:textId="77777777" w:rsidR="00BE26B8" w:rsidRDefault="00BE26B8" w:rsidP="00BE26B8">
      <w:pPr>
        <w:autoSpaceDE w:val="0"/>
        <w:autoSpaceDN w:val="0"/>
        <w:adjustRightInd w:val="0"/>
        <w:spacing w:after="0" w:line="240" w:lineRule="auto"/>
        <w:jc w:val="both"/>
        <w:rPr>
          <w:color w:val="221E1F"/>
        </w:rPr>
      </w:pPr>
      <w:r>
        <w:rPr>
          <w:color w:val="221E1F"/>
        </w:rPr>
        <w:t>Por su parte, Espinosa (2014) indica que, aunque los planes de vida siguen los modelos de planificación estratégica foránea, las organizaciones indígenas amazónicas los han adaptado y adoptado como planes de desarrollo o planes de gobierno indígena. En ambos casos, los planes de vida pueden ayudar a las sociedades indígenas a avanzar hacia una mayor autonomía política y autogobierno. Además, los planes de vida son una herramienta importante para negociar con el Estado u otras instituciones no indígenas, ya que utilizan el mismo lenguaje de planificación que estas instituciones (ONG, empresas). Esto crea un mensaje que parece más técnico y menos político que las demandas tradicionales de reivindicación.</w:t>
      </w:r>
    </w:p>
    <w:p w14:paraId="0483A3F5" w14:textId="77777777" w:rsidR="00BE26B8" w:rsidRDefault="00BE26B8" w:rsidP="00BE26B8">
      <w:pPr>
        <w:autoSpaceDE w:val="0"/>
        <w:autoSpaceDN w:val="0"/>
        <w:adjustRightInd w:val="0"/>
        <w:spacing w:after="0" w:line="240" w:lineRule="auto"/>
        <w:jc w:val="both"/>
        <w:rPr>
          <w:color w:val="221E1F"/>
        </w:rPr>
      </w:pPr>
    </w:p>
    <w:p w14:paraId="5EF0D62E" w14:textId="66F6F61C" w:rsidR="00BE26B8" w:rsidRPr="000230E4" w:rsidRDefault="00BE26B8" w:rsidP="000230E4">
      <w:pPr>
        <w:autoSpaceDE w:val="0"/>
        <w:autoSpaceDN w:val="0"/>
        <w:adjustRightInd w:val="0"/>
        <w:spacing w:after="0" w:line="240" w:lineRule="auto"/>
        <w:jc w:val="both"/>
        <w:rPr>
          <w:color w:val="221E1F"/>
        </w:rPr>
      </w:pPr>
      <w:r>
        <w:rPr>
          <w:color w:val="221E1F"/>
        </w:rPr>
        <w:t>Asimismo, el IBC (2021) señala que un Plan de Buen Vivir recopila, organiza y perfecciona los acuerdos, reglas y estrategias creadas por las familias y la comunidad, al mismo tiempo que proporciona un espacio de reflexión sobre la historia, situación actual, estilo de vida y visión futura. Este proceso resulta en una guía estratégica que establece una visión común y acuerdos para lograr el ordenamiento y la gobernanza de la comunidad. El Plan debe ser flexible y estar sujeto a revisiones periódicas.</w:t>
      </w:r>
      <w:r w:rsidR="000230E4">
        <w:rPr>
          <w:color w:val="221E1F"/>
        </w:rPr>
        <w:t xml:space="preserve"> </w:t>
      </w:r>
      <w:r>
        <w:rPr>
          <w:color w:val="221E1F"/>
        </w:rPr>
        <w:t>Es por ello que</w:t>
      </w:r>
      <w:bookmarkStart w:id="740" w:name="_Hlk138600016"/>
      <w:r>
        <w:rPr>
          <w:color w:val="221E1F"/>
        </w:rPr>
        <w:t xml:space="preserve"> se indagó en los ejes temáticos de cuatro (4) planes de vida, los mismos que se seleccionaron por su vigencia y por tratarse de documentos de libre acceso, con el fin de demostrar la relevancia de los temas sugeridos por los pueblos indígenas, a través de sus organizaciones, en los talleres macrorregionales </w:t>
      </w:r>
      <w:r>
        <w:rPr>
          <w:rFonts w:asciiTheme="minorHAnsi" w:hAnsiTheme="minorHAnsi" w:cstheme="minorHAnsi"/>
        </w:rPr>
        <w:t>realizados por la DGPI -</w:t>
      </w:r>
      <w:proofErr w:type="spellStart"/>
      <w:r>
        <w:rPr>
          <w:rFonts w:asciiTheme="minorHAnsi" w:hAnsiTheme="minorHAnsi" w:cstheme="minorHAnsi"/>
        </w:rPr>
        <w:t>Mincul</w:t>
      </w:r>
      <w:proofErr w:type="spellEnd"/>
      <w:r>
        <w:rPr>
          <w:rFonts w:asciiTheme="minorHAnsi" w:hAnsiTheme="minorHAnsi" w:cstheme="minorHAnsi"/>
        </w:rPr>
        <w:t xml:space="preserve"> el año 2022.</w:t>
      </w:r>
    </w:p>
    <w:p w14:paraId="58559B0B" w14:textId="77777777" w:rsidR="00BE26B8" w:rsidRDefault="00BE26B8" w:rsidP="00BE26B8">
      <w:pPr>
        <w:pStyle w:val="Default"/>
        <w:jc w:val="both"/>
        <w:rPr>
          <w:rFonts w:asciiTheme="minorHAnsi" w:hAnsiTheme="minorHAnsi" w:cstheme="minorHAnsi"/>
          <w:sz w:val="22"/>
          <w:szCs w:val="22"/>
        </w:rPr>
      </w:pPr>
    </w:p>
    <w:p w14:paraId="7AB670BA" w14:textId="77777777" w:rsidR="001F0222" w:rsidRDefault="001F0222" w:rsidP="001F0222">
      <w:pPr>
        <w:pStyle w:val="Default"/>
        <w:jc w:val="both"/>
        <w:rPr>
          <w:sz w:val="22"/>
          <w:szCs w:val="22"/>
        </w:rPr>
      </w:pPr>
      <w:r>
        <w:rPr>
          <w:sz w:val="22"/>
          <w:szCs w:val="22"/>
        </w:rPr>
        <w:t xml:space="preserve">Con relación a los ejes temático de la PNPI, es necesario recordar lo dicho en este documento y es que estos se basan en problemáticas señaladas por fuentes primarias y secundarias. En ese sentido, es importante tomar en cuenta lo que se dice sobre el estado de los pueblos indígenas a nivel regional para luego abordar los ejes planteados con acotación nacional. </w:t>
      </w:r>
    </w:p>
    <w:p w14:paraId="440F9205" w14:textId="77777777" w:rsidR="001F0222" w:rsidRDefault="001F0222" w:rsidP="001F0222">
      <w:pPr>
        <w:pStyle w:val="Default"/>
        <w:jc w:val="both"/>
        <w:rPr>
          <w:color w:val="212121"/>
          <w:sz w:val="22"/>
          <w:szCs w:val="22"/>
          <w:shd w:val="clear" w:color="auto" w:fill="FFFFFF"/>
        </w:rPr>
      </w:pPr>
    </w:p>
    <w:p w14:paraId="2461ACCC"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Según la UNESCO (2012), en América Latina y el Caribe hay más de 800 pueblos indígenas, con una población aproximada de 58 millones de personas, representando alrededor del 10% de la población total de la región. A pesar de ser los principales portadores de la diversidad lingüística, cultural y biológica de los países de la región, estos pueblos aún enfrentan situaciones de marginación socioeconómica.</w:t>
      </w:r>
    </w:p>
    <w:p w14:paraId="522EE5ED" w14:textId="77777777" w:rsidR="001F0222" w:rsidRDefault="001F0222" w:rsidP="001F0222">
      <w:pPr>
        <w:pStyle w:val="Default"/>
        <w:jc w:val="both"/>
        <w:rPr>
          <w:color w:val="000000" w:themeColor="text1"/>
          <w:sz w:val="22"/>
          <w:szCs w:val="22"/>
          <w:shd w:val="clear" w:color="auto" w:fill="FFFFFF"/>
        </w:rPr>
      </w:pPr>
    </w:p>
    <w:p w14:paraId="6C378A70"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 xml:space="preserve">Según el BID (2021), la lista de países con la mayor concentración de comunidades indígenas en América Latina está encabezada por Brasil, que cuenta con 305, seguido por Colombia con 102, Perú con 85 y México con 78. En términos absolutos, la población indígena más numerosa se encuentra en México con 25,7 millones de personas, seguido de Perú con 7,6 millones y Guatemala con 6,5 millones.  En relación al total de su población, Bolivia y Guatemala son los países con la proporción más alta de población indígena, con un 41,5% y un 43,6% respectivamente (CEPAL, 2020 en BID, 2021). </w:t>
      </w:r>
    </w:p>
    <w:p w14:paraId="29C6E69F" w14:textId="77777777" w:rsidR="001F0222" w:rsidRDefault="001F0222" w:rsidP="001F0222">
      <w:pPr>
        <w:pStyle w:val="Default"/>
        <w:jc w:val="both"/>
        <w:rPr>
          <w:color w:val="000000" w:themeColor="text1"/>
          <w:sz w:val="22"/>
          <w:szCs w:val="22"/>
          <w:shd w:val="clear" w:color="auto" w:fill="FFFFFF"/>
        </w:rPr>
      </w:pPr>
    </w:p>
    <w:p w14:paraId="4E8A2605"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 xml:space="preserve">Sin embargo, el BID (2021) refiere que es importante tener en cuenta que estos datos solo representan a una parte de la población indígena en América Latina, ya que se basan en información disponible de 21 países. En Suramérica, Surinam es el país que no cuenta con información disponible sobre comunidades indígenas, debido a que su sistema legislativo no reconoce a dichas comunidades (IWGIA, 2021). Además, en la región también existen comunidades indígenas en aislamiento voluntario y en contacto inicial (PIACI), de las cuales no se conoce con exactitud su tamaño poblacional. </w:t>
      </w:r>
    </w:p>
    <w:p w14:paraId="24E179DD" w14:textId="77777777" w:rsidR="001F0222" w:rsidRDefault="001F0222" w:rsidP="001F0222">
      <w:pPr>
        <w:pStyle w:val="Default"/>
        <w:jc w:val="both"/>
        <w:rPr>
          <w:color w:val="000000" w:themeColor="text1"/>
          <w:sz w:val="22"/>
          <w:szCs w:val="22"/>
          <w:shd w:val="clear" w:color="auto" w:fill="FFFFFF"/>
        </w:rPr>
      </w:pPr>
    </w:p>
    <w:p w14:paraId="790CEA46"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 xml:space="preserve">Sobre el Convenio sobre pueblos indígenas y tribales, 1989 (núm. 169) de la Organización Internacional del Trabajo (OIT), la OIT (2020) indica que, si bien los avances logrados no han sido uniformes entre los 14 países que han ratificado el Convenio en la región, todos ellos, respetando sus sistemas normativos y políticos, han mostrado una adaptación progresiva a las exigencias del mismo. Si bien esto demuestra un mayor compromiso regional, los pueblos indígenas aún encuentran múltiples limitaciones para su desarrollo bajo la noción del </w:t>
      </w:r>
      <w:proofErr w:type="spellStart"/>
      <w:r>
        <w:rPr>
          <w:i/>
          <w:iCs/>
          <w:color w:val="000000" w:themeColor="text1"/>
          <w:sz w:val="22"/>
          <w:szCs w:val="22"/>
          <w:shd w:val="clear" w:color="auto" w:fill="FFFFFF"/>
        </w:rPr>
        <w:t>sumaq</w:t>
      </w:r>
      <w:proofErr w:type="spellEnd"/>
      <w:r>
        <w:rPr>
          <w:i/>
          <w:iCs/>
          <w:color w:val="000000" w:themeColor="text1"/>
          <w:sz w:val="22"/>
          <w:szCs w:val="22"/>
          <w:shd w:val="clear" w:color="auto" w:fill="FFFFFF"/>
        </w:rPr>
        <w:t xml:space="preserve"> </w:t>
      </w:r>
      <w:proofErr w:type="spellStart"/>
      <w:r>
        <w:rPr>
          <w:i/>
          <w:iCs/>
          <w:color w:val="000000" w:themeColor="text1"/>
          <w:sz w:val="22"/>
          <w:szCs w:val="22"/>
          <w:shd w:val="clear" w:color="auto" w:fill="FFFFFF"/>
        </w:rPr>
        <w:t>kawsay</w:t>
      </w:r>
      <w:proofErr w:type="spellEnd"/>
      <w:r>
        <w:rPr>
          <w:i/>
          <w:iCs/>
          <w:color w:val="000000" w:themeColor="text1"/>
          <w:sz w:val="22"/>
          <w:szCs w:val="22"/>
          <w:shd w:val="clear" w:color="auto" w:fill="FFFFFF"/>
        </w:rPr>
        <w:t xml:space="preserve"> </w:t>
      </w:r>
      <w:r>
        <w:rPr>
          <w:color w:val="000000" w:themeColor="text1"/>
          <w:sz w:val="22"/>
          <w:szCs w:val="22"/>
          <w:shd w:val="clear" w:color="auto" w:fill="FFFFFF"/>
        </w:rPr>
        <w:t xml:space="preserve">o “buen vivir”. </w:t>
      </w:r>
    </w:p>
    <w:p w14:paraId="7F847B35" w14:textId="77777777" w:rsidR="001F0222" w:rsidRDefault="001F0222" w:rsidP="001F0222">
      <w:pPr>
        <w:pStyle w:val="Default"/>
        <w:jc w:val="both"/>
        <w:rPr>
          <w:rFonts w:asciiTheme="minorHAnsi" w:hAnsiTheme="minorHAnsi" w:cstheme="minorHAnsi"/>
          <w:color w:val="000000" w:themeColor="text1"/>
          <w:sz w:val="22"/>
          <w:szCs w:val="22"/>
          <w:shd w:val="clear" w:color="auto" w:fill="FFFFFF"/>
        </w:rPr>
      </w:pPr>
    </w:p>
    <w:p w14:paraId="1877A328" w14:textId="77777777" w:rsidR="001F0222" w:rsidRDefault="001F0222" w:rsidP="001F0222">
      <w:pPr>
        <w:pStyle w:val="Default"/>
        <w:jc w:val="both"/>
        <w:rPr>
          <w:rFonts w:asciiTheme="minorHAnsi" w:hAnsiTheme="minorHAnsi" w:cstheme="minorHAnsi"/>
          <w:color w:val="000000" w:themeColor="text1"/>
          <w:sz w:val="22"/>
          <w:szCs w:val="22"/>
          <w:shd w:val="clear" w:color="auto" w:fill="FFFFFF"/>
        </w:rPr>
      </w:pPr>
      <w:r>
        <w:rPr>
          <w:rFonts w:asciiTheme="minorHAnsi" w:hAnsiTheme="minorHAnsi" w:cstheme="minorHAnsi"/>
          <w:color w:val="000000" w:themeColor="text1"/>
          <w:sz w:val="22"/>
          <w:szCs w:val="22"/>
          <w:shd w:val="clear" w:color="auto" w:fill="FFFFFF"/>
        </w:rPr>
        <w:t>Al 2021, el BID encontró que los principales desafíos que enfrentan los pueblos indígenas se concentran en temas de tierra y territorio, desarrollo económico (altos índices de pobreza), acceso a recursos (</w:t>
      </w:r>
      <w:r>
        <w:rPr>
          <w:rFonts w:asciiTheme="minorHAnsi" w:hAnsiTheme="minorHAnsi" w:cstheme="minorHAnsi"/>
          <w:sz w:val="22"/>
          <w:szCs w:val="22"/>
        </w:rPr>
        <w:t xml:space="preserve">agua, electricidad, internet, tecnología digital y hacinamiento), educación, salud, trabajo y medio ambiente. </w:t>
      </w:r>
    </w:p>
    <w:p w14:paraId="40BAF598" w14:textId="77777777" w:rsidR="001F0222" w:rsidRDefault="001F0222" w:rsidP="001F0222">
      <w:pPr>
        <w:pStyle w:val="Default"/>
        <w:jc w:val="both"/>
        <w:rPr>
          <w:color w:val="212121"/>
          <w:sz w:val="22"/>
          <w:szCs w:val="22"/>
          <w:shd w:val="clear" w:color="auto" w:fill="FFFFFF"/>
        </w:rPr>
      </w:pPr>
    </w:p>
    <w:p w14:paraId="5F6CADAC" w14:textId="77777777" w:rsidR="001F0222" w:rsidRDefault="001F0222" w:rsidP="001F0222">
      <w:pPr>
        <w:pStyle w:val="Default"/>
        <w:jc w:val="both"/>
        <w:rPr>
          <w:color w:val="212121"/>
          <w:sz w:val="22"/>
          <w:szCs w:val="22"/>
          <w:shd w:val="clear" w:color="auto" w:fill="FFFFFF"/>
        </w:rPr>
      </w:pPr>
      <w:r>
        <w:rPr>
          <w:color w:val="212121"/>
          <w:sz w:val="22"/>
          <w:szCs w:val="22"/>
          <w:shd w:val="clear" w:color="auto" w:fill="FFFFFF"/>
        </w:rPr>
        <w:t xml:space="preserve">Según </w:t>
      </w:r>
      <w:proofErr w:type="spellStart"/>
      <w:r>
        <w:rPr>
          <w:color w:val="212121"/>
          <w:sz w:val="22"/>
          <w:szCs w:val="22"/>
          <w:shd w:val="clear" w:color="auto" w:fill="FFFFFF"/>
        </w:rPr>
        <w:t>Barclay</w:t>
      </w:r>
      <w:proofErr w:type="spellEnd"/>
      <w:r>
        <w:rPr>
          <w:color w:val="212121"/>
          <w:sz w:val="22"/>
          <w:szCs w:val="22"/>
          <w:shd w:val="clear" w:color="auto" w:fill="FFFFFF"/>
        </w:rPr>
        <w:t xml:space="preserve"> (2022), uno de los principales desafíos de los pueblos indígenas del Perú al 2022 fue la política en contra de la educación intercultural bilingüe, que buscaba convertir las escuelas de educación intercultural bilingüe en escuelas rurales no bilingües. Esto generó una fuerte respuesta de las organizaciones y la sociedad civil, quienes exigieron el respeto a la educación intercultural bilingüe y la consulta previa, libre e informada.</w:t>
      </w:r>
    </w:p>
    <w:p w14:paraId="674F7713" w14:textId="77777777" w:rsidR="001F0222" w:rsidRDefault="001F0222" w:rsidP="001F0222">
      <w:pPr>
        <w:pStyle w:val="Default"/>
        <w:jc w:val="both"/>
        <w:rPr>
          <w:color w:val="212121"/>
          <w:sz w:val="22"/>
          <w:szCs w:val="22"/>
          <w:shd w:val="clear" w:color="auto" w:fill="FFFFFF"/>
        </w:rPr>
      </w:pPr>
    </w:p>
    <w:p w14:paraId="6E97FAB4" w14:textId="77777777" w:rsidR="001F0222" w:rsidRDefault="001F0222" w:rsidP="001F0222">
      <w:pPr>
        <w:pStyle w:val="Default"/>
        <w:jc w:val="both"/>
        <w:rPr>
          <w:rFonts w:asciiTheme="minorHAnsi" w:hAnsiTheme="minorHAnsi" w:cstheme="minorHAnsi"/>
          <w:color w:val="212121"/>
          <w:sz w:val="22"/>
          <w:szCs w:val="22"/>
          <w:shd w:val="clear" w:color="auto" w:fill="FFFFFF"/>
        </w:rPr>
      </w:pPr>
      <w:r>
        <w:rPr>
          <w:rFonts w:asciiTheme="minorHAnsi" w:hAnsiTheme="minorHAnsi" w:cstheme="minorHAnsi"/>
          <w:color w:val="212121"/>
          <w:sz w:val="22"/>
          <w:szCs w:val="22"/>
          <w:shd w:val="clear" w:color="auto" w:fill="FFFFFF"/>
        </w:rPr>
        <w:t>Entre otros desafíos, la misma autora indica que se tuvieron aquellos relacionados a la minería ilegal, contaminación por derrames petroleros, las amenazas y criminalización de defensores territoriales indígenas</w:t>
      </w:r>
    </w:p>
    <w:p w14:paraId="5779AD52" w14:textId="77777777" w:rsidR="001F0222" w:rsidRDefault="001F0222" w:rsidP="001F0222">
      <w:pPr>
        <w:pStyle w:val="Default"/>
        <w:jc w:val="both"/>
        <w:rPr>
          <w:rFonts w:asciiTheme="minorHAnsi" w:hAnsiTheme="minorHAnsi" w:cstheme="minorHAnsi"/>
          <w:color w:val="212121"/>
          <w:sz w:val="22"/>
          <w:szCs w:val="22"/>
          <w:shd w:val="clear" w:color="auto" w:fill="FFFFFF"/>
        </w:rPr>
      </w:pPr>
    </w:p>
    <w:p w14:paraId="71FB0C36" w14:textId="77777777" w:rsidR="001F0222" w:rsidRDefault="001F0222" w:rsidP="001F0222">
      <w:pPr>
        <w:pStyle w:val="Default"/>
        <w:jc w:val="both"/>
        <w:rPr>
          <w:rFonts w:asciiTheme="minorHAnsi" w:hAnsiTheme="minorHAnsi" w:cstheme="minorHAnsi"/>
          <w:color w:val="212121"/>
          <w:sz w:val="22"/>
          <w:szCs w:val="22"/>
          <w:shd w:val="clear" w:color="auto" w:fill="FFFFFF"/>
        </w:rPr>
      </w:pPr>
      <w:r>
        <w:rPr>
          <w:rFonts w:asciiTheme="minorHAnsi" w:hAnsiTheme="minorHAnsi" w:cstheme="minorHAnsi"/>
          <w:color w:val="212121"/>
          <w:sz w:val="22"/>
          <w:szCs w:val="22"/>
          <w:shd w:val="clear" w:color="auto" w:fill="FFFFFF"/>
        </w:rPr>
        <w:t xml:space="preserve">A pesar de ellos, </w:t>
      </w:r>
      <w:proofErr w:type="spellStart"/>
      <w:r>
        <w:rPr>
          <w:rFonts w:asciiTheme="minorHAnsi" w:hAnsiTheme="minorHAnsi" w:cstheme="minorHAnsi"/>
          <w:color w:val="212121"/>
          <w:sz w:val="22"/>
          <w:szCs w:val="22"/>
          <w:shd w:val="clear" w:color="auto" w:fill="FFFFFF"/>
        </w:rPr>
        <w:t>Barclay</w:t>
      </w:r>
      <w:proofErr w:type="spellEnd"/>
      <w:r>
        <w:rPr>
          <w:rFonts w:asciiTheme="minorHAnsi" w:hAnsiTheme="minorHAnsi" w:cstheme="minorHAnsi"/>
          <w:color w:val="212121"/>
          <w:sz w:val="22"/>
          <w:szCs w:val="22"/>
          <w:shd w:val="clear" w:color="auto" w:fill="FFFFFF"/>
        </w:rPr>
        <w:t xml:space="preserve"> (2022) indica que también hubo avances como el inicio de funciones del Gobierno Territorial Autónomo </w:t>
      </w:r>
      <w:proofErr w:type="spellStart"/>
      <w:r>
        <w:rPr>
          <w:rFonts w:asciiTheme="minorHAnsi" w:hAnsiTheme="minorHAnsi" w:cstheme="minorHAnsi"/>
          <w:color w:val="212121"/>
          <w:sz w:val="22"/>
          <w:szCs w:val="22"/>
          <w:shd w:val="clear" w:color="auto" w:fill="FFFFFF"/>
        </w:rPr>
        <w:t>Awajún</w:t>
      </w:r>
      <w:proofErr w:type="spellEnd"/>
      <w:r>
        <w:rPr>
          <w:rFonts w:asciiTheme="minorHAnsi" w:hAnsiTheme="minorHAnsi" w:cstheme="minorHAnsi"/>
          <w:color w:val="212121"/>
          <w:sz w:val="22"/>
          <w:szCs w:val="22"/>
          <w:shd w:val="clear" w:color="auto" w:fill="FFFFFF"/>
        </w:rPr>
        <w:t xml:space="preserve">. Además, al 2023 se tiene como uno de los principales logros, </w:t>
      </w:r>
      <w:r>
        <w:rPr>
          <w:rFonts w:asciiTheme="minorHAnsi" w:hAnsiTheme="minorHAnsi" w:cstheme="minorHAnsi"/>
          <w:color w:val="343434"/>
          <w:sz w:val="22"/>
          <w:szCs w:val="22"/>
          <w:bdr w:val="none" w:sz="0" w:space="0" w:color="auto" w:frame="1"/>
          <w:shd w:val="clear" w:color="auto" w:fill="FFFFFF"/>
        </w:rPr>
        <w:t xml:space="preserve">el archivamiento del proyecto de ley </w:t>
      </w:r>
      <w:proofErr w:type="spellStart"/>
      <w:r>
        <w:rPr>
          <w:rFonts w:asciiTheme="minorHAnsi" w:hAnsiTheme="minorHAnsi" w:cstheme="minorHAnsi"/>
          <w:color w:val="343434"/>
          <w:sz w:val="22"/>
          <w:szCs w:val="22"/>
          <w:bdr w:val="none" w:sz="0" w:space="0" w:color="auto" w:frame="1"/>
          <w:shd w:val="clear" w:color="auto" w:fill="FFFFFF"/>
        </w:rPr>
        <w:t>N°</w:t>
      </w:r>
      <w:proofErr w:type="spellEnd"/>
      <w:r>
        <w:rPr>
          <w:rFonts w:asciiTheme="minorHAnsi" w:hAnsiTheme="minorHAnsi" w:cstheme="minorHAnsi"/>
          <w:color w:val="343434"/>
          <w:sz w:val="22"/>
          <w:szCs w:val="22"/>
          <w:bdr w:val="none" w:sz="0" w:space="0" w:color="auto" w:frame="1"/>
          <w:shd w:val="clear" w:color="auto" w:fill="FFFFFF"/>
        </w:rPr>
        <w:t xml:space="preserve"> 3518/2022-CR, en el cual se desconocía la existencia de los</w:t>
      </w:r>
      <w:r>
        <w:rPr>
          <w:rFonts w:asciiTheme="minorHAnsi" w:hAnsiTheme="minorHAnsi" w:cstheme="minorHAnsi"/>
          <w:sz w:val="22"/>
          <w:szCs w:val="22"/>
          <w:bdr w:val="none" w:sz="0" w:space="0" w:color="auto" w:frame="1"/>
          <w:shd w:val="clear" w:color="auto" w:fill="FFFFFF"/>
        </w:rPr>
        <w:t> Pueblos Indígenas</w:t>
      </w:r>
      <w:r>
        <w:rPr>
          <w:rFonts w:asciiTheme="minorHAnsi" w:hAnsiTheme="minorHAnsi" w:cstheme="minorHAnsi"/>
          <w:color w:val="343434"/>
          <w:sz w:val="22"/>
          <w:szCs w:val="22"/>
          <w:bdr w:val="none" w:sz="0" w:space="0" w:color="auto" w:frame="1"/>
          <w:shd w:val="clear" w:color="auto" w:fill="FFFFFF"/>
        </w:rPr>
        <w:t> en Aislamiento y Contacto Inicial (PIACI) en la </w:t>
      </w:r>
      <w:r>
        <w:rPr>
          <w:rFonts w:asciiTheme="minorHAnsi" w:hAnsiTheme="minorHAnsi" w:cstheme="minorHAnsi"/>
          <w:sz w:val="22"/>
          <w:szCs w:val="22"/>
          <w:bdr w:val="none" w:sz="0" w:space="0" w:color="auto" w:frame="1"/>
          <w:shd w:val="clear" w:color="auto" w:fill="FFFFFF"/>
        </w:rPr>
        <w:t>Amazonía peruana</w:t>
      </w:r>
      <w:r>
        <w:rPr>
          <w:rFonts w:asciiTheme="minorHAnsi" w:hAnsiTheme="minorHAnsi" w:cstheme="minorHAnsi"/>
          <w:color w:val="343434"/>
          <w:sz w:val="22"/>
          <w:szCs w:val="22"/>
          <w:bdr w:val="none" w:sz="0" w:space="0" w:color="auto" w:frame="1"/>
          <w:shd w:val="clear" w:color="auto" w:fill="FFFFFF"/>
        </w:rPr>
        <w:t>.</w:t>
      </w:r>
    </w:p>
    <w:p w14:paraId="47106343" w14:textId="77777777" w:rsidR="001F0222" w:rsidRDefault="001F0222" w:rsidP="001F0222">
      <w:pPr>
        <w:pStyle w:val="Default"/>
        <w:jc w:val="both"/>
        <w:rPr>
          <w:color w:val="221E1F"/>
          <w:sz w:val="22"/>
          <w:szCs w:val="22"/>
        </w:rPr>
      </w:pPr>
    </w:p>
    <w:p w14:paraId="5ABCCDB1" w14:textId="77777777" w:rsidR="001F0222" w:rsidRDefault="001F0222" w:rsidP="001F0222">
      <w:pPr>
        <w:autoSpaceDE w:val="0"/>
        <w:autoSpaceDN w:val="0"/>
        <w:adjustRightInd w:val="0"/>
        <w:spacing w:after="0" w:line="240" w:lineRule="auto"/>
        <w:jc w:val="both"/>
        <w:rPr>
          <w:color w:val="000000" w:themeColor="text1"/>
        </w:rPr>
      </w:pPr>
      <w:r>
        <w:rPr>
          <w:color w:val="000000" w:themeColor="text1"/>
        </w:rPr>
        <w:t xml:space="preserve">Todo lo anterior guarda relación con lo que los pueblos indígenas, a través de sus organizaciones, señalan como principales problemáticas, lo que termina conformando los ejes centrales de la PNPI. </w:t>
      </w:r>
    </w:p>
    <w:p w14:paraId="182BDCAA" w14:textId="77777777" w:rsidR="001F0222" w:rsidRDefault="001F0222" w:rsidP="001F0222">
      <w:pPr>
        <w:autoSpaceDE w:val="0"/>
        <w:autoSpaceDN w:val="0"/>
        <w:adjustRightInd w:val="0"/>
        <w:spacing w:after="0" w:line="240" w:lineRule="auto"/>
        <w:jc w:val="both"/>
        <w:rPr>
          <w:color w:val="000000" w:themeColor="text1"/>
        </w:rPr>
      </w:pPr>
    </w:p>
    <w:p w14:paraId="65BD25AB" w14:textId="77777777" w:rsidR="001F0222" w:rsidRDefault="001F0222" w:rsidP="003A41C1">
      <w:pPr>
        <w:pStyle w:val="Default"/>
        <w:numPr>
          <w:ilvl w:val="0"/>
          <w:numId w:val="77"/>
        </w:numPr>
        <w:jc w:val="both"/>
        <w:rPr>
          <w:b/>
          <w:bCs/>
          <w:color w:val="000000" w:themeColor="text1"/>
          <w:sz w:val="22"/>
          <w:szCs w:val="22"/>
        </w:rPr>
      </w:pPr>
      <w:r>
        <w:rPr>
          <w:b/>
          <w:bCs/>
          <w:color w:val="000000" w:themeColor="text1"/>
          <w:sz w:val="22"/>
          <w:szCs w:val="22"/>
        </w:rPr>
        <w:t>Tierra y territorio</w:t>
      </w:r>
    </w:p>
    <w:p w14:paraId="245B0F01" w14:textId="77777777" w:rsidR="001F0222" w:rsidRDefault="001F0222" w:rsidP="001F0222">
      <w:pPr>
        <w:pStyle w:val="Default"/>
        <w:jc w:val="both"/>
        <w:rPr>
          <w:b/>
          <w:bCs/>
          <w:color w:val="000000" w:themeColor="text1"/>
          <w:sz w:val="22"/>
          <w:szCs w:val="22"/>
        </w:rPr>
      </w:pPr>
    </w:p>
    <w:p w14:paraId="545B52D5" w14:textId="77777777" w:rsidR="001F0222" w:rsidRPr="00323D61" w:rsidRDefault="001F0222" w:rsidP="001F0222">
      <w:pPr>
        <w:spacing w:line="240" w:lineRule="auto"/>
        <w:jc w:val="both"/>
        <w:rPr>
          <w:rFonts w:eastAsiaTheme="minorEastAsia"/>
          <w:noProof/>
          <w:color w:val="000000" w:themeColor="text1"/>
        </w:rPr>
      </w:pPr>
      <w:r w:rsidRPr="00A30807">
        <w:rPr>
          <w:color w:val="000000" w:themeColor="text1"/>
        </w:rPr>
        <w:t xml:space="preserve">En el marco de la PNPI, este eje abarca las siguientes problemáticas: el </w:t>
      </w:r>
      <w:r w:rsidRPr="00A30807">
        <w:rPr>
          <w:noProof/>
          <w:color w:val="000000" w:themeColor="text1"/>
        </w:rPr>
        <w:t>Insuficiente reconocimiento, titulación, ampliación, georreferenciación e inscripción oportuna, con celeridad y adecuada de las comunidades nativas y campesinas pertenecientes a pueblos indígenas u originarios</w:t>
      </w:r>
      <w:r w:rsidRPr="00A30807">
        <w:rPr>
          <w:noProof/>
          <w:webHidden/>
          <w:color w:val="000000" w:themeColor="text1"/>
        </w:rPr>
        <w:t xml:space="preserve">; la </w:t>
      </w:r>
      <w:r w:rsidRPr="00A30807">
        <w:rPr>
          <w:noProof/>
          <w:color w:val="000000" w:themeColor="text1"/>
        </w:rPr>
        <w:t xml:space="preserve">ausencia del reconocimiento del territorio colectivo e integral de los </w:t>
      </w:r>
      <w:r>
        <w:rPr>
          <w:noProof/>
          <w:color w:val="000000" w:themeColor="text1"/>
        </w:rPr>
        <w:t>pueblos indígenas u originarios</w:t>
      </w:r>
      <w:r w:rsidRPr="00A30807">
        <w:rPr>
          <w:noProof/>
          <w:color w:val="000000" w:themeColor="text1"/>
        </w:rPr>
        <w:t>conforme a la normativa nacional e internacional</w:t>
      </w:r>
      <w:r w:rsidRPr="00A30807">
        <w:rPr>
          <w:noProof/>
          <w:webHidden/>
          <w:color w:val="000000" w:themeColor="text1"/>
        </w:rPr>
        <w:t xml:space="preserve">; </w:t>
      </w:r>
      <w:r w:rsidRPr="00A30807">
        <w:rPr>
          <w:noProof/>
          <w:color w:val="000000" w:themeColor="text1"/>
        </w:rPr>
        <w:t xml:space="preserve">el permanente despojo de los territorios de los </w:t>
      </w:r>
      <w:r>
        <w:rPr>
          <w:noProof/>
          <w:color w:val="000000" w:themeColor="text1"/>
        </w:rPr>
        <w:t>pueblos indígenas u originarios</w:t>
      </w:r>
      <w:r w:rsidRPr="00A30807">
        <w:rPr>
          <w:noProof/>
          <w:color w:val="000000" w:themeColor="text1"/>
        </w:rPr>
        <w:t>y respuesta ineficaz del Estado frente a esta situación</w:t>
      </w:r>
      <w:r w:rsidRPr="00A30807">
        <w:rPr>
          <w:noProof/>
          <w:webHidden/>
          <w:color w:val="000000" w:themeColor="text1"/>
        </w:rPr>
        <w:t xml:space="preserve"> y; </w:t>
      </w:r>
      <w:r w:rsidRPr="00A30807">
        <w:rPr>
          <w:noProof/>
          <w:color w:val="000000" w:themeColor="text1"/>
        </w:rPr>
        <w:t>el escaso respeto de las formas de gobernanza y autonomía indígena sobre los territorios colectivos, basada en la cosmovisión y autodeterminación de los pueblos indígenas u originarios.</w:t>
      </w:r>
    </w:p>
    <w:p w14:paraId="4E859B6E" w14:textId="77777777" w:rsidR="001F0222" w:rsidRDefault="001F0222" w:rsidP="001F0222">
      <w:pPr>
        <w:pStyle w:val="Default"/>
        <w:jc w:val="both"/>
        <w:rPr>
          <w:rFonts w:asciiTheme="minorHAnsi" w:hAnsiTheme="minorHAnsi" w:cstheme="minorHAnsi"/>
          <w:color w:val="000000" w:themeColor="text1"/>
          <w:sz w:val="22"/>
          <w:szCs w:val="22"/>
          <w:shd w:val="clear" w:color="auto" w:fill="FFFFFF"/>
        </w:rPr>
      </w:pPr>
      <w:r>
        <w:rPr>
          <w:rFonts w:asciiTheme="minorHAnsi" w:hAnsiTheme="minorHAnsi" w:cstheme="minorHAnsi"/>
          <w:color w:val="000000" w:themeColor="text1"/>
          <w:sz w:val="22"/>
          <w:szCs w:val="22"/>
        </w:rPr>
        <w:t xml:space="preserve">En ese sentido, los derechos colectivos que se ven afectados son: </w:t>
      </w:r>
      <w:r>
        <w:rPr>
          <w:rFonts w:asciiTheme="minorHAnsi" w:hAnsiTheme="minorHAnsi" w:cstheme="minorHAnsi"/>
          <w:color w:val="000000" w:themeColor="text1"/>
          <w:sz w:val="22"/>
          <w:szCs w:val="22"/>
          <w:shd w:val="clear" w:color="auto" w:fill="FFFFFF"/>
        </w:rPr>
        <w:t xml:space="preserve">Derecho a la libre autodeterminación o autonomía, Derecho a la participación, Derecho a la jurisdicción especial, Derecho a la tierra y al territorio y Derecho a los recursos naturales. </w:t>
      </w:r>
    </w:p>
    <w:p w14:paraId="76A8B3EF" w14:textId="77777777" w:rsidR="001F0222" w:rsidRDefault="001F0222" w:rsidP="001F0222">
      <w:pPr>
        <w:pStyle w:val="Default"/>
        <w:jc w:val="both"/>
        <w:rPr>
          <w:rFonts w:asciiTheme="minorHAnsi" w:hAnsiTheme="minorHAnsi" w:cstheme="minorHAnsi"/>
          <w:color w:val="000000" w:themeColor="text1"/>
          <w:sz w:val="22"/>
          <w:szCs w:val="22"/>
          <w:shd w:val="clear" w:color="auto" w:fill="FFFFFF"/>
        </w:rPr>
      </w:pPr>
    </w:p>
    <w:p w14:paraId="410BC405" w14:textId="77777777" w:rsidR="001F0222" w:rsidRDefault="001F0222" w:rsidP="001F0222">
      <w:pPr>
        <w:pStyle w:val="Default"/>
        <w:jc w:val="both"/>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shd w:val="clear" w:color="auto" w:fill="FFFFFF"/>
        </w:rPr>
        <w:t>A pesar de los esfuerzos realizados por el estado peruano, se ha vuelto evidente que la titulación por sí sola no es suficiente para garantizar los derechos territoriales de los pueblos indígenas ya que existen otros factores que los vulneran (</w:t>
      </w:r>
      <w:r>
        <w:rPr>
          <w:rFonts w:asciiTheme="minorHAnsi" w:hAnsiTheme="minorHAnsi" w:cstheme="minorHAnsi"/>
          <w:color w:val="000000" w:themeColor="text1"/>
          <w:sz w:val="22"/>
          <w:szCs w:val="22"/>
          <w:highlight w:val="white"/>
        </w:rPr>
        <w:t xml:space="preserve">Abrego </w:t>
      </w:r>
      <w:proofErr w:type="spellStart"/>
      <w:r>
        <w:rPr>
          <w:rFonts w:asciiTheme="minorHAnsi" w:hAnsiTheme="minorHAnsi" w:cstheme="minorHAnsi"/>
          <w:color w:val="000000" w:themeColor="text1"/>
          <w:sz w:val="22"/>
          <w:szCs w:val="22"/>
          <w:highlight w:val="white"/>
        </w:rPr>
        <w:t>et.al</w:t>
      </w:r>
      <w:proofErr w:type="spellEnd"/>
      <w:r>
        <w:rPr>
          <w:rFonts w:asciiTheme="minorHAnsi" w:hAnsiTheme="minorHAnsi" w:cstheme="minorHAnsi"/>
          <w:color w:val="000000" w:themeColor="text1"/>
          <w:sz w:val="22"/>
          <w:szCs w:val="22"/>
          <w:highlight w:val="white"/>
        </w:rPr>
        <w:t>., 2018)</w:t>
      </w:r>
      <w:r>
        <w:rPr>
          <w:rFonts w:asciiTheme="minorHAnsi" w:hAnsiTheme="minorHAnsi" w:cstheme="minorHAnsi"/>
          <w:color w:val="000000" w:themeColor="text1"/>
          <w:sz w:val="22"/>
          <w:szCs w:val="22"/>
          <w:shd w:val="clear" w:color="auto" w:fill="FFFFFF"/>
        </w:rPr>
        <w:t xml:space="preserve">. Además, para lograr la titulación existen desafíos presupuestarios, falta de información oficial, falta de simplificación y consistencia de los instrumentos normativos, las limitadas capacidades administrativas y la falta de articulación, coordinación efectiva y participación indígena en los procedimientos de saneamiento físico-legal </w:t>
      </w:r>
      <w:r>
        <w:rPr>
          <w:rFonts w:asciiTheme="minorHAnsi" w:hAnsiTheme="minorHAnsi" w:cstheme="minorHAnsi"/>
          <w:color w:val="000000" w:themeColor="text1"/>
          <w:sz w:val="22"/>
          <w:szCs w:val="22"/>
        </w:rPr>
        <w:t xml:space="preserve">(Defensoría del Pueblo, 2018). Por último, se resalta la demanda de un reconocimiento y/o fortalecimiento de la </w:t>
      </w:r>
      <w:proofErr w:type="spellStart"/>
      <w:r>
        <w:rPr>
          <w:rFonts w:asciiTheme="minorHAnsi" w:hAnsiTheme="minorHAnsi" w:cstheme="minorHAnsi"/>
          <w:color w:val="000000" w:themeColor="text1"/>
          <w:sz w:val="22"/>
          <w:szCs w:val="22"/>
        </w:rPr>
        <w:t>autogobernanza</w:t>
      </w:r>
      <w:proofErr w:type="spellEnd"/>
      <w:r>
        <w:rPr>
          <w:rFonts w:asciiTheme="minorHAnsi" w:hAnsiTheme="minorHAnsi" w:cstheme="minorHAnsi"/>
          <w:color w:val="000000" w:themeColor="text1"/>
          <w:sz w:val="22"/>
          <w:szCs w:val="22"/>
        </w:rPr>
        <w:t xml:space="preserve"> indígena en territorios debido a las posibilidades que eso representa tanto para las comunidades como para la Nación (Sacasa, 2020). </w:t>
      </w:r>
    </w:p>
    <w:p w14:paraId="7B6BD8BE" w14:textId="77777777" w:rsidR="001F0222" w:rsidRDefault="001F0222" w:rsidP="001F0222">
      <w:pPr>
        <w:pStyle w:val="Default"/>
        <w:jc w:val="both"/>
        <w:rPr>
          <w:color w:val="000000" w:themeColor="text1"/>
          <w:sz w:val="22"/>
          <w:szCs w:val="22"/>
          <w:shd w:val="clear" w:color="auto" w:fill="FFFFFF"/>
        </w:rPr>
      </w:pPr>
    </w:p>
    <w:p w14:paraId="7366E48F"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 xml:space="preserve">Es por ello, que los pueblos indígenas, en el marco de los talleres macrorregionales indican que tienen como aspiraciones relacionadas a esta temática las siguientes: </w:t>
      </w:r>
      <w:r>
        <w:rPr>
          <w:color w:val="000000" w:themeColor="text1"/>
          <w:sz w:val="22"/>
          <w:szCs w:val="22"/>
        </w:rPr>
        <w:t>el reconocimiento y la titulación ágil de las comunidades nativas y campesinas. Además, demandan medidas para mitigar la corrupción en los procesos de titulación y asignar un presupuesto adecuado para este fin. También es importante para ellos contrarrestar la fragmentación de la propiedad colectiva y resolver conflictos surgidos por la falta de demarcación entre comunidades.</w:t>
      </w:r>
    </w:p>
    <w:p w14:paraId="4D5B45BF" w14:textId="77777777" w:rsidR="001F0222" w:rsidRDefault="001F0222" w:rsidP="001F0222">
      <w:pPr>
        <w:pStyle w:val="Default"/>
        <w:jc w:val="both"/>
        <w:rPr>
          <w:color w:val="000000" w:themeColor="text1"/>
          <w:sz w:val="22"/>
          <w:szCs w:val="22"/>
        </w:rPr>
      </w:pPr>
    </w:p>
    <w:p w14:paraId="418F9DB5" w14:textId="77777777" w:rsidR="001F0222" w:rsidRDefault="001F0222" w:rsidP="001F0222">
      <w:pPr>
        <w:pStyle w:val="Default"/>
        <w:jc w:val="both"/>
        <w:rPr>
          <w:color w:val="000000" w:themeColor="text1"/>
          <w:sz w:val="22"/>
          <w:szCs w:val="22"/>
        </w:rPr>
      </w:pPr>
      <w:r>
        <w:rPr>
          <w:color w:val="000000" w:themeColor="text1"/>
          <w:sz w:val="22"/>
          <w:szCs w:val="22"/>
        </w:rPr>
        <w:t>Otra de las aspiraciones de los pueblos indígenas es establecer un marco normativo sólido que garantice la seguridad jurídica de sus tierras y territorios. Además, buscan el respeto del derecho de propiedad sobre los recursos naturales presentes en sus tierras. Asimismo, demandan la protección de los líderes y lideresas indígenas que defienden sus territorios y exigen su participación y consulta previa en la explotación de recursos y proyectos de inversión en sus territorios.</w:t>
      </w:r>
    </w:p>
    <w:p w14:paraId="3DA2031E" w14:textId="77777777" w:rsidR="001F0222" w:rsidRDefault="001F0222" w:rsidP="001F0222">
      <w:pPr>
        <w:pStyle w:val="Default"/>
        <w:jc w:val="both"/>
        <w:rPr>
          <w:color w:val="000000" w:themeColor="text1"/>
          <w:sz w:val="22"/>
          <w:szCs w:val="22"/>
        </w:rPr>
      </w:pPr>
    </w:p>
    <w:p w14:paraId="0B5E71FD" w14:textId="77777777" w:rsidR="001F0222" w:rsidRDefault="001F0222" w:rsidP="001F0222">
      <w:pPr>
        <w:pStyle w:val="Default"/>
        <w:jc w:val="both"/>
        <w:rPr>
          <w:color w:val="000000" w:themeColor="text1"/>
          <w:sz w:val="22"/>
          <w:szCs w:val="22"/>
        </w:rPr>
      </w:pPr>
      <w:r>
        <w:rPr>
          <w:color w:val="000000" w:themeColor="text1"/>
          <w:sz w:val="22"/>
          <w:szCs w:val="22"/>
        </w:rPr>
        <w:t>Los pueblos indígenas también expresan su preocupación por la reducción de la presencia de terceros que realizan actividades ilícitas en sus territorios. Demandan la implementación de medidas efectivas para abordar la contaminación derivada del despojo de territorios. Además, exigen garantías de seguridad jurídica en las zonas fronterizas de sus territorios y el reconocimiento por parte del Estado de la gobernanza que ejercen sobre sus tierras y territorios.</w:t>
      </w:r>
    </w:p>
    <w:p w14:paraId="4147B374" w14:textId="77777777" w:rsidR="001F0222" w:rsidRDefault="001F0222" w:rsidP="001F0222">
      <w:pPr>
        <w:pStyle w:val="Default"/>
        <w:jc w:val="both"/>
        <w:rPr>
          <w:color w:val="000000" w:themeColor="text1"/>
          <w:sz w:val="22"/>
          <w:szCs w:val="22"/>
        </w:rPr>
      </w:pPr>
    </w:p>
    <w:p w14:paraId="76BC39FC" w14:textId="77777777" w:rsidR="001F0222" w:rsidRDefault="001F0222" w:rsidP="001F0222">
      <w:pPr>
        <w:pStyle w:val="Default"/>
        <w:jc w:val="both"/>
        <w:rPr>
          <w:color w:val="000000" w:themeColor="text1"/>
          <w:sz w:val="22"/>
          <w:szCs w:val="22"/>
        </w:rPr>
      </w:pPr>
      <w:r>
        <w:rPr>
          <w:color w:val="000000" w:themeColor="text1"/>
          <w:sz w:val="22"/>
          <w:szCs w:val="22"/>
        </w:rPr>
        <w:t>Por último, los pueblos indígenas reclaman el respeto estatal hacia el uso y administración de los recursos por parte de las comunidades indígenas. También buscan su participación activa en la cogestión sostenible de los territorios. Estas aspiraciones reflejan la importancia de reconocer y valorar los derechos y la autonomía de los pueblos indígenas en relación con la tierra y los recursos naturales.</w:t>
      </w:r>
    </w:p>
    <w:p w14:paraId="2E097860" w14:textId="77777777" w:rsidR="001F0222" w:rsidRDefault="001F0222" w:rsidP="001F0222">
      <w:pPr>
        <w:pStyle w:val="Default"/>
        <w:jc w:val="both"/>
        <w:rPr>
          <w:b/>
          <w:bCs/>
          <w:color w:val="000000" w:themeColor="text1"/>
          <w:sz w:val="22"/>
          <w:szCs w:val="22"/>
        </w:rPr>
      </w:pPr>
    </w:p>
    <w:p w14:paraId="3C5BD038" w14:textId="77777777" w:rsidR="001F0222" w:rsidRDefault="001F0222" w:rsidP="003A41C1">
      <w:pPr>
        <w:pStyle w:val="Default"/>
        <w:numPr>
          <w:ilvl w:val="0"/>
          <w:numId w:val="77"/>
        </w:numPr>
        <w:jc w:val="both"/>
        <w:rPr>
          <w:b/>
          <w:bCs/>
          <w:color w:val="000000" w:themeColor="text1"/>
          <w:sz w:val="22"/>
          <w:szCs w:val="22"/>
        </w:rPr>
      </w:pPr>
      <w:r>
        <w:rPr>
          <w:b/>
          <w:bCs/>
          <w:color w:val="000000" w:themeColor="text1"/>
          <w:sz w:val="22"/>
          <w:szCs w:val="22"/>
        </w:rPr>
        <w:t>Medio ambiente y cambio climático</w:t>
      </w:r>
    </w:p>
    <w:p w14:paraId="294FC9EA" w14:textId="77777777" w:rsidR="001F0222" w:rsidRDefault="001F0222" w:rsidP="001F0222">
      <w:pPr>
        <w:pStyle w:val="Default"/>
        <w:jc w:val="both"/>
        <w:rPr>
          <w:b/>
          <w:bCs/>
          <w:color w:val="000000" w:themeColor="text1"/>
          <w:sz w:val="22"/>
          <w:szCs w:val="22"/>
        </w:rPr>
      </w:pPr>
    </w:p>
    <w:p w14:paraId="7501DA1D" w14:textId="77777777" w:rsidR="001F0222" w:rsidRPr="00323D61" w:rsidRDefault="001F0222" w:rsidP="001F0222">
      <w:pPr>
        <w:spacing w:line="240" w:lineRule="auto"/>
        <w:jc w:val="both"/>
        <w:rPr>
          <w:rFonts w:eastAsiaTheme="minorEastAsia"/>
          <w:noProof/>
          <w:color w:val="000000" w:themeColor="text1"/>
        </w:rPr>
      </w:pPr>
      <w:r>
        <w:rPr>
          <w:color w:val="000000" w:themeColor="text1"/>
        </w:rPr>
        <w:t xml:space="preserve">En el marco de la PNPI, este eje abarca las siguientes problemáticas: </w:t>
      </w:r>
      <w:r>
        <w:rPr>
          <w:noProof/>
          <w:color w:val="000000" w:themeColor="text1"/>
        </w:rPr>
        <w:t>La d</w:t>
      </w:r>
      <w:r w:rsidRPr="00DD6AAA">
        <w:rPr>
          <w:noProof/>
          <w:color w:val="000000" w:themeColor="text1"/>
        </w:rPr>
        <w:t>eficiente gestión y articulación frente a la pérdida de la diversidad biológica, ciclos y servicios ecosistémicos de los territorios de los pueblos indígenas u originario</w:t>
      </w:r>
      <w:r>
        <w:rPr>
          <w:noProof/>
          <w:color w:val="000000" w:themeColor="text1"/>
        </w:rPr>
        <w:t>; la a</w:t>
      </w:r>
      <w:r w:rsidRPr="00DD6AAA">
        <w:rPr>
          <w:noProof/>
          <w:color w:val="000000" w:themeColor="text1"/>
        </w:rPr>
        <w:t xml:space="preserve">lta vulnerabilidad de los </w:t>
      </w:r>
      <w:r>
        <w:rPr>
          <w:noProof/>
          <w:color w:val="000000" w:themeColor="text1"/>
        </w:rPr>
        <w:t>pueblos indígenas u originarios</w:t>
      </w:r>
      <w:r w:rsidRPr="00DD6AAA">
        <w:rPr>
          <w:noProof/>
          <w:color w:val="000000" w:themeColor="text1"/>
        </w:rPr>
        <w:t>y el medio ambiente (madre tierra) frente a la contaminación ambiental ocasionada por actividades extractivas lícitas e ilícitas y monocultivos</w:t>
      </w:r>
      <w:r>
        <w:rPr>
          <w:noProof/>
          <w:webHidden/>
          <w:color w:val="000000" w:themeColor="text1"/>
        </w:rPr>
        <w:t>; el i</w:t>
      </w:r>
      <w:r w:rsidRPr="00DD6AAA">
        <w:rPr>
          <w:noProof/>
          <w:color w:val="000000" w:themeColor="text1"/>
        </w:rPr>
        <w:t xml:space="preserve">neficiente reconocimiento y valoración de los conocimientos tradicionales, ciencia y tecnología ancestral de los </w:t>
      </w:r>
      <w:r>
        <w:rPr>
          <w:noProof/>
          <w:color w:val="000000" w:themeColor="text1"/>
        </w:rPr>
        <w:t>pueblos indígenas u originarios</w:t>
      </w:r>
      <w:r w:rsidRPr="00DD6AAA">
        <w:rPr>
          <w:noProof/>
          <w:color w:val="000000" w:themeColor="text1"/>
        </w:rPr>
        <w:t>en la gestión ambiental e integral del cambio climático</w:t>
      </w:r>
      <w:r>
        <w:rPr>
          <w:noProof/>
          <w:webHidden/>
          <w:color w:val="000000" w:themeColor="text1"/>
        </w:rPr>
        <w:t xml:space="preserve"> y ; los l</w:t>
      </w:r>
      <w:r w:rsidRPr="00DD6AAA">
        <w:rPr>
          <w:noProof/>
          <w:color w:val="000000" w:themeColor="text1"/>
        </w:rPr>
        <w:t xml:space="preserve">imitados espacios y condiciones que garanticen la participación representativa y efectiva de los </w:t>
      </w:r>
      <w:r>
        <w:rPr>
          <w:noProof/>
          <w:color w:val="000000" w:themeColor="text1"/>
        </w:rPr>
        <w:t>pueblos indígenas u originarios</w:t>
      </w:r>
      <w:r w:rsidRPr="00DD6AAA">
        <w:rPr>
          <w:noProof/>
          <w:color w:val="000000" w:themeColor="text1"/>
        </w:rPr>
        <w:t>en la toma de decisiones sobre la gestión ambiental e integral del cambio climático</w:t>
      </w:r>
      <w:r>
        <w:rPr>
          <w:noProof/>
          <w:webHidden/>
          <w:color w:val="000000" w:themeColor="text1"/>
        </w:rPr>
        <w:t>.</w:t>
      </w:r>
    </w:p>
    <w:p w14:paraId="63198F02"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rPr>
        <w:t xml:space="preserve">En ese sentido, los derechos colectivos que se ven afectados son: </w:t>
      </w:r>
      <w:r>
        <w:rPr>
          <w:color w:val="000000" w:themeColor="text1"/>
          <w:sz w:val="22"/>
          <w:szCs w:val="22"/>
          <w:shd w:val="clear" w:color="auto" w:fill="FFFFFF"/>
        </w:rPr>
        <w:t>Derecho a la libre autodeterminación o autonomía, Derecho a la identidad cultural, Derecho a la participación, Derecho a la tierra y al territorio, Derecho a los recursos naturales y Derecho a la salud intercultural.</w:t>
      </w:r>
    </w:p>
    <w:p w14:paraId="66901EF5" w14:textId="77777777" w:rsidR="001F0222" w:rsidRDefault="001F0222" w:rsidP="001F0222">
      <w:pPr>
        <w:spacing w:before="240" w:after="240"/>
        <w:jc w:val="both"/>
        <w:rPr>
          <w:color w:val="000000" w:themeColor="text1"/>
        </w:rPr>
      </w:pPr>
      <w:r>
        <w:rPr>
          <w:color w:val="000000" w:themeColor="text1"/>
          <w:shd w:val="clear" w:color="auto" w:fill="FFFFFF"/>
        </w:rPr>
        <w:t>El</w:t>
      </w:r>
      <w:r>
        <w:rPr>
          <w:color w:val="000000" w:themeColor="text1"/>
        </w:rPr>
        <w:t xml:space="preserve"> </w:t>
      </w:r>
      <w:proofErr w:type="spellStart"/>
      <w:r>
        <w:rPr>
          <w:color w:val="000000" w:themeColor="text1"/>
        </w:rPr>
        <w:t>Minem</w:t>
      </w:r>
      <w:proofErr w:type="spellEnd"/>
      <w:r>
        <w:rPr>
          <w:color w:val="000000" w:themeColor="text1"/>
        </w:rPr>
        <w:t xml:space="preserve"> (2022 y 2023) informa que a nivel nacional existen 6903 pasivos ambientales mineros y 3256 pasivos ambientales del sector de hidrocarburos a nivel nacional al 2022</w:t>
      </w:r>
      <w:r>
        <w:rPr>
          <w:color w:val="000000" w:themeColor="text1"/>
          <w:shd w:val="clear" w:color="auto" w:fill="FFFFFF"/>
        </w:rPr>
        <w:t xml:space="preserve">. </w:t>
      </w:r>
      <w:r>
        <w:rPr>
          <w:color w:val="000000" w:themeColor="text1"/>
        </w:rPr>
        <w:t xml:space="preserve">Los datos del Reporte Mensual de Conflictos Sociales </w:t>
      </w:r>
      <w:proofErr w:type="spellStart"/>
      <w:r>
        <w:rPr>
          <w:color w:val="000000" w:themeColor="text1"/>
        </w:rPr>
        <w:t>N°</w:t>
      </w:r>
      <w:proofErr w:type="spellEnd"/>
      <w:r>
        <w:rPr>
          <w:color w:val="000000" w:themeColor="text1"/>
        </w:rPr>
        <w:t xml:space="preserve"> 231 de la Defensoría del Pueblo (2023) dejan ver que a mayo de 2023 se registraron 233 conflictos sociales, de los cuales 140 eran de tipo socioambiental </w:t>
      </w:r>
      <w:sdt>
        <w:sdtPr>
          <w:rPr>
            <w:color w:val="000000" w:themeColor="text1"/>
          </w:rPr>
          <w:tag w:val="goog_rdk_54"/>
          <w:id w:val="51132735"/>
        </w:sdtPr>
        <w:sdtContent/>
      </w:sdt>
      <w:sdt>
        <w:sdtPr>
          <w:rPr>
            <w:color w:val="000000" w:themeColor="text1"/>
          </w:rPr>
          <w:tag w:val="goog_rdk_55"/>
          <w:id w:val="1718928925"/>
        </w:sdtPr>
        <w:sdtContent/>
      </w:sdt>
      <w:r>
        <w:rPr>
          <w:color w:val="000000" w:themeColor="text1"/>
        </w:rPr>
        <w:t xml:space="preserve">(62.8% del total de conflictos). En relación con la actividad minera, el 66.7% de los conflictos socioambientales correspondían a esta actividad, seguida por la actividad de hidrocarburos. </w:t>
      </w:r>
    </w:p>
    <w:p w14:paraId="42009809" w14:textId="77777777" w:rsidR="001F0222" w:rsidRDefault="001F0222" w:rsidP="001F0222">
      <w:pPr>
        <w:spacing w:before="240" w:after="240"/>
        <w:jc w:val="both"/>
        <w:rPr>
          <w:color w:val="000000" w:themeColor="text1"/>
        </w:rPr>
      </w:pPr>
      <w:r>
        <w:rPr>
          <w:rFonts w:cs="Myriad Pro"/>
          <w:color w:val="000000" w:themeColor="text1"/>
        </w:rPr>
        <w:t xml:space="preserve">Por otro lado, el </w:t>
      </w:r>
      <w:proofErr w:type="spellStart"/>
      <w:r>
        <w:rPr>
          <w:rFonts w:cs="Myriad Pro"/>
          <w:color w:val="000000" w:themeColor="text1"/>
        </w:rPr>
        <w:t>Minam</w:t>
      </w:r>
      <w:proofErr w:type="spellEnd"/>
      <w:r>
        <w:rPr>
          <w:rFonts w:cs="Myriad Pro"/>
          <w:color w:val="000000" w:themeColor="text1"/>
        </w:rPr>
        <w:t xml:space="preserve"> (2016) señala que los monocultivos de mayor impacto en la deforestación o degradación de los bosques a la fecha de publicación de su información eran el café con 378 622 ha (25,4%) y los pastos cultivados con 375 976 ha (25,2%), continúan el cacao (8,7%), plátano (8,2%), maíz amarillo duro (7,8%), arroz (5,5%) y yuca (4,8%), en conjunto estos 7 cultivos representan el 85,7% de la superficie total cultivada.</w:t>
      </w:r>
    </w:p>
    <w:p w14:paraId="2BD574DA" w14:textId="77777777" w:rsidR="001F0222" w:rsidRDefault="001F0222" w:rsidP="001F0222">
      <w:pPr>
        <w:spacing w:before="240" w:after="240"/>
        <w:jc w:val="both"/>
        <w:rPr>
          <w:color w:val="000000" w:themeColor="text1"/>
        </w:rPr>
      </w:pPr>
      <w:r>
        <w:rPr>
          <w:color w:val="000000" w:themeColor="text1"/>
        </w:rPr>
        <w:t xml:space="preserve">En cuanto al cambio climático, se cuenta con la </w:t>
      </w:r>
      <w:r>
        <w:rPr>
          <w:color w:val="000000" w:themeColor="text1"/>
          <w:spacing w:val="3"/>
          <w:shd w:val="clear" w:color="auto" w:fill="FFFFFF"/>
        </w:rPr>
        <w:t xml:space="preserve">PPICC </w:t>
      </w:r>
      <w:r>
        <w:rPr>
          <w:i/>
          <w:iCs/>
          <w:color w:val="000000" w:themeColor="text1"/>
          <w:spacing w:val="3"/>
          <w:shd w:val="clear" w:color="auto" w:fill="FFFFFF"/>
        </w:rPr>
        <w:t xml:space="preserve">“espacio que gestiona, articula, difunde y hace seguimiento a las propuestas de medidas de adaptación y mitigación de los pueblos indígenas u </w:t>
      </w:r>
      <w:proofErr w:type="spellStart"/>
      <w:r>
        <w:rPr>
          <w:i/>
          <w:iCs/>
          <w:color w:val="000000" w:themeColor="text1"/>
          <w:spacing w:val="3"/>
          <w:shd w:val="clear" w:color="auto" w:fill="FFFFFF"/>
        </w:rPr>
        <w:t>originariosfrente</w:t>
      </w:r>
      <w:proofErr w:type="spellEnd"/>
      <w:r>
        <w:rPr>
          <w:i/>
          <w:iCs/>
          <w:color w:val="000000" w:themeColor="text1"/>
          <w:spacing w:val="3"/>
          <w:shd w:val="clear" w:color="auto" w:fill="FFFFFF"/>
        </w:rPr>
        <w:t xml:space="preserve"> al cambio climático, valorando sus conocimientos, prácticas y saberes tradicionales y ancestrales”</w:t>
      </w:r>
      <w:r>
        <w:rPr>
          <w:color w:val="000000" w:themeColor="text1"/>
          <w:spacing w:val="3"/>
          <w:shd w:val="clear" w:color="auto" w:fill="FFFFFF"/>
        </w:rPr>
        <w:t xml:space="preserve"> (</w:t>
      </w:r>
      <w:proofErr w:type="spellStart"/>
      <w:r>
        <w:rPr>
          <w:color w:val="000000" w:themeColor="text1"/>
          <w:spacing w:val="3"/>
          <w:shd w:val="clear" w:color="auto" w:fill="FFFFFF"/>
        </w:rPr>
        <w:t>Minam</w:t>
      </w:r>
      <w:proofErr w:type="spellEnd"/>
      <w:r>
        <w:rPr>
          <w:color w:val="000000" w:themeColor="text1"/>
          <w:spacing w:val="3"/>
          <w:shd w:val="clear" w:color="auto" w:fill="FFFFFF"/>
        </w:rPr>
        <w:t xml:space="preserve">, 2020) lo que, si bien resulta un avance en este campo, necesita ser una iniciativa fortalecida. </w:t>
      </w:r>
    </w:p>
    <w:p w14:paraId="36F09208"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Es por ello que los pueblos indígenas, en el marco de los talleres macrorregionales, indican las siguientes aspiraciones relacionadas con esta temática:</w:t>
      </w:r>
    </w:p>
    <w:p w14:paraId="461F17A5" w14:textId="77777777" w:rsidR="001F0222" w:rsidRDefault="001F0222" w:rsidP="001F0222">
      <w:pPr>
        <w:pStyle w:val="Default"/>
        <w:jc w:val="both"/>
        <w:rPr>
          <w:color w:val="000000" w:themeColor="text1"/>
          <w:sz w:val="22"/>
          <w:szCs w:val="22"/>
          <w:shd w:val="clear" w:color="auto" w:fill="FFFFFF"/>
        </w:rPr>
      </w:pPr>
    </w:p>
    <w:p w14:paraId="31DAED82"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Desean la implementación de incentivos gubernamentales destinados a las Organizaciones Indígenas para enfrentar y mitigar los efectos del cambio climático, así como acciones y regulaciones efectivas para proteger los recursos del bosque y prevenir desastres naturales, considerando las prioridades indígenas. Además, buscan un incremento en el presupuesto destinado a la adaptación y mitigación del cambio climático en sus comunidades, incluyendo más personal y equipo en el sector forestal y ambiental, y respuestas adecuadas a las diversas afectaciones.</w:t>
      </w:r>
    </w:p>
    <w:p w14:paraId="36D66287" w14:textId="77777777" w:rsidR="001F0222" w:rsidRDefault="001F0222" w:rsidP="001F0222">
      <w:pPr>
        <w:pStyle w:val="Default"/>
        <w:jc w:val="both"/>
        <w:rPr>
          <w:color w:val="000000" w:themeColor="text1"/>
          <w:sz w:val="22"/>
          <w:szCs w:val="22"/>
          <w:shd w:val="clear" w:color="auto" w:fill="FFFFFF"/>
        </w:rPr>
      </w:pPr>
    </w:p>
    <w:p w14:paraId="598EA7C3"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También demandan medidas de fiscalización a entidades gubernamentales encargadas de la administración de recursos naturales, junto con acciones para fortalecer la educación sobre cambio climático y la capacitación en agricultura, silvicultura y ganadería. Además, buscan una mayor articulación entre instituciones y los pueblos indígenas para proteger y conservar de manera sostenible los recursos naturales, reconociendo y promoviendo la participación indígena en la gestión climática y previniendo la depredación de recursos.</w:t>
      </w:r>
    </w:p>
    <w:p w14:paraId="50C6D20F" w14:textId="77777777" w:rsidR="001F0222" w:rsidRDefault="001F0222" w:rsidP="001F0222">
      <w:pPr>
        <w:pStyle w:val="Default"/>
        <w:jc w:val="both"/>
        <w:rPr>
          <w:color w:val="000000" w:themeColor="text1"/>
          <w:sz w:val="22"/>
          <w:szCs w:val="22"/>
          <w:shd w:val="clear" w:color="auto" w:fill="FFFFFF"/>
        </w:rPr>
      </w:pPr>
    </w:p>
    <w:p w14:paraId="76756AB4"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Otras demandas incluyen la detención de concesiones sin consulta previa, la prevención de la contaminación y el despojo del agua, y la eliminación de prácticas extractivistas. También buscan mecanismos efectivos de control y supervisión para frenar la falta de control de fuentes contaminantes, así como acciones de remediación y restauración ambiental bajo la responsabilidad del Estado.</w:t>
      </w:r>
    </w:p>
    <w:p w14:paraId="118B72C1" w14:textId="77777777" w:rsidR="001F0222" w:rsidRDefault="001F0222" w:rsidP="001F0222">
      <w:pPr>
        <w:pStyle w:val="Default"/>
        <w:jc w:val="both"/>
        <w:rPr>
          <w:color w:val="000000" w:themeColor="text1"/>
          <w:sz w:val="22"/>
          <w:szCs w:val="22"/>
          <w:shd w:val="clear" w:color="auto" w:fill="FFFFFF"/>
        </w:rPr>
      </w:pPr>
    </w:p>
    <w:p w14:paraId="2DBE173A"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Además, buscan promover la educación para valorar el cuidado ambiental, sancionar a las entidades contaminantes y combatir la corrupción en la fiscalización de delitos ambientales. Se requiere una mayor voluntad política para cumplir los acuerdos relacionados con la contaminación ambiental y fortalecer la articulación del trabajo con los pueblos indígenas en la fiscalización de medidas ambientales.</w:t>
      </w:r>
    </w:p>
    <w:p w14:paraId="708DDFFD"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Por último, demandan incrementar los espacios de diálogo para abordar políticas de cambio climático, promover la participación de los pueblos indígenas en el diseño e implementación de medidas, fortalecer la educación sobre cambio climático, y ampliar las acciones estatales en relación a los impactos de la contaminación y el cambio climático, reconociendo y valorando los territorios y conocimientos ancestrales indígenas. También buscan el acceso directo a fondos climáticos y mecanismos de administración y compensación conjuntos con el Estado.</w:t>
      </w:r>
    </w:p>
    <w:p w14:paraId="0DD6D789" w14:textId="77777777" w:rsidR="001F0222" w:rsidRDefault="001F0222" w:rsidP="001F0222">
      <w:pPr>
        <w:pStyle w:val="Default"/>
        <w:jc w:val="both"/>
        <w:rPr>
          <w:b/>
          <w:bCs/>
          <w:color w:val="000000" w:themeColor="text1"/>
          <w:sz w:val="22"/>
          <w:szCs w:val="22"/>
        </w:rPr>
      </w:pPr>
    </w:p>
    <w:p w14:paraId="06176888" w14:textId="77777777" w:rsidR="001F0222" w:rsidRDefault="001F0222" w:rsidP="003A41C1">
      <w:pPr>
        <w:pStyle w:val="Default"/>
        <w:numPr>
          <w:ilvl w:val="0"/>
          <w:numId w:val="77"/>
        </w:numPr>
        <w:jc w:val="both"/>
        <w:rPr>
          <w:b/>
          <w:bCs/>
          <w:color w:val="000000" w:themeColor="text1"/>
          <w:sz w:val="22"/>
          <w:szCs w:val="22"/>
        </w:rPr>
      </w:pPr>
      <w:r>
        <w:rPr>
          <w:b/>
          <w:bCs/>
          <w:color w:val="000000" w:themeColor="text1"/>
          <w:sz w:val="22"/>
          <w:szCs w:val="22"/>
        </w:rPr>
        <w:t>Conocimientos tradicionales</w:t>
      </w:r>
    </w:p>
    <w:p w14:paraId="4B11E101" w14:textId="77777777" w:rsidR="001F0222" w:rsidRDefault="001F0222" w:rsidP="001F0222">
      <w:pPr>
        <w:pStyle w:val="Default"/>
        <w:jc w:val="both"/>
        <w:rPr>
          <w:b/>
          <w:bCs/>
          <w:color w:val="000000" w:themeColor="text1"/>
          <w:sz w:val="22"/>
          <w:szCs w:val="22"/>
        </w:rPr>
      </w:pPr>
    </w:p>
    <w:p w14:paraId="07F1B4AA" w14:textId="77777777" w:rsidR="001F0222" w:rsidRDefault="001F0222" w:rsidP="001F0222">
      <w:pPr>
        <w:spacing w:after="0" w:line="240" w:lineRule="auto"/>
        <w:jc w:val="both"/>
        <w:rPr>
          <w:color w:val="000000" w:themeColor="text1"/>
        </w:rPr>
      </w:pPr>
      <w:r>
        <w:rPr>
          <w:color w:val="000000" w:themeColor="text1"/>
        </w:rPr>
        <w:t xml:space="preserve">En el marco de la PNPI, este eje abarca las siguientes problemáticas: </w:t>
      </w:r>
      <w:r>
        <w:rPr>
          <w:noProof/>
        </w:rPr>
        <w:t>El l</w:t>
      </w:r>
      <w:r w:rsidRPr="00DD6AAA">
        <w:rPr>
          <w:noProof/>
        </w:rPr>
        <w:t>imitado reconocimiento, valoración, promoción y salvaguardia de los conocimientos tradicionales, ciencia y tecnología ancestral de los pueblos indígenas u originarios</w:t>
      </w:r>
      <w:r>
        <w:rPr>
          <w:noProof/>
          <w:webHidden/>
        </w:rPr>
        <w:t>; la e</w:t>
      </w:r>
      <w:r w:rsidRPr="00DD6AAA">
        <w:rPr>
          <w:noProof/>
        </w:rPr>
        <w:t xml:space="preserve">scasa protección de los conocimientos tradicionales y ancestrales de los sabios y sabias de los </w:t>
      </w:r>
      <w:r>
        <w:rPr>
          <w:noProof/>
        </w:rPr>
        <w:t>pueblos indígenas u originarios</w:t>
      </w:r>
      <w:r>
        <w:rPr>
          <w:noProof/>
          <w:webHidden/>
        </w:rPr>
        <w:t xml:space="preserve">y; la </w:t>
      </w:r>
      <w:r>
        <w:rPr>
          <w:noProof/>
        </w:rPr>
        <w:t>e</w:t>
      </w:r>
      <w:r w:rsidRPr="00DD6AAA">
        <w:rPr>
          <w:noProof/>
        </w:rPr>
        <w:t>scasa recuperación de los conocimientos tradicionales, ciencia y tecnología ancestral de los pueblos indígenas u originarios</w:t>
      </w:r>
      <w:r>
        <w:rPr>
          <w:noProof/>
        </w:rPr>
        <w:t>.</w:t>
      </w:r>
    </w:p>
    <w:p w14:paraId="5EAC944E" w14:textId="77777777" w:rsidR="001F0222" w:rsidRDefault="001F0222" w:rsidP="001F0222">
      <w:pPr>
        <w:pStyle w:val="Default"/>
        <w:jc w:val="both"/>
        <w:rPr>
          <w:color w:val="000000" w:themeColor="text1"/>
          <w:sz w:val="22"/>
          <w:szCs w:val="22"/>
        </w:rPr>
      </w:pPr>
    </w:p>
    <w:p w14:paraId="1DC2572B"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rPr>
        <w:t xml:space="preserve">En ese sentido, los derechos colectivos que se ven afectados son: </w:t>
      </w:r>
      <w:r>
        <w:rPr>
          <w:color w:val="000000" w:themeColor="text1"/>
          <w:sz w:val="22"/>
          <w:szCs w:val="22"/>
          <w:shd w:val="clear" w:color="auto" w:fill="FFFFFF"/>
        </w:rPr>
        <w:t>Derecho a la libre autodeterminación o autonomía, Derecho a la identidad cultural, Derecho a la participación, Derecho a conservar sus costumbres e instituciones y Derecho a la educación intercultural y a la lengua/idioma.</w:t>
      </w:r>
    </w:p>
    <w:p w14:paraId="4396D680" w14:textId="77777777" w:rsidR="001F0222" w:rsidRDefault="001F0222" w:rsidP="001F0222">
      <w:pPr>
        <w:pStyle w:val="Default"/>
        <w:jc w:val="both"/>
        <w:rPr>
          <w:color w:val="000000" w:themeColor="text1"/>
          <w:sz w:val="22"/>
          <w:szCs w:val="22"/>
          <w:shd w:val="clear" w:color="auto" w:fill="FFFFFF"/>
        </w:rPr>
      </w:pPr>
    </w:p>
    <w:p w14:paraId="0CAFCA17" w14:textId="77777777" w:rsidR="001F0222" w:rsidRDefault="001F0222" w:rsidP="001F0222">
      <w:pPr>
        <w:jc w:val="both"/>
        <w:rPr>
          <w:rFonts w:asciiTheme="minorHAnsi" w:hAnsiTheme="minorHAnsi" w:cstheme="minorBidi"/>
        </w:rPr>
      </w:pPr>
      <w:r>
        <w:t xml:space="preserve">Si bien el </w:t>
      </w:r>
      <w:proofErr w:type="spellStart"/>
      <w:r>
        <w:t>Mincul</w:t>
      </w:r>
      <w:proofErr w:type="spellEnd"/>
      <w:r>
        <w:t xml:space="preserve"> (s.f.) señala que el número de declaratorias de patrimonio inmaterial, asociados con procesos de salvaguardias, ha ido en aumento siendo que al 2023 se cuenta con 356</w:t>
      </w:r>
      <w:bookmarkStart w:id="741" w:name="_Hlk137488331"/>
      <w:r>
        <w:t xml:space="preserve">. Por su parte, el INDECOPI, al 2020, otorgó un total de 6 567 títulos de Registro de conocimientos colectivos de los Pueblos Indígenas vinculados a los recursos biológicos, cuyas solicitudes fueron realizadas por los mismos pueblos indígenas. </w:t>
      </w:r>
    </w:p>
    <w:p w14:paraId="4EE882CF" w14:textId="77777777" w:rsidR="001F0222" w:rsidRDefault="001F0222" w:rsidP="001F0222">
      <w:pPr>
        <w:jc w:val="both"/>
      </w:pPr>
      <w:r>
        <w:t>A pesar de ello existe una demanda por incrementar dichas declaratorias y títulos, así como de difundir y promover sus procesos</w:t>
      </w:r>
      <w:bookmarkEnd w:id="741"/>
      <w:r>
        <w:t xml:space="preserve">, sino que también por un posicionamiento y revalorización de lo que significan los conocimientos ancestrales y tradicionales, y por ello sus portadores y portadoras, para la nación en general como sucedió con la medicina y otros conocimientos durante los años más difíciles del COVID-19 (Espinosa y Fabiano, 2022). </w:t>
      </w:r>
    </w:p>
    <w:p w14:paraId="48EF30B7"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 xml:space="preserve">Es por ello, que los pueblos indígenas, en el marco de los talleres macrorregionales indican que tienen como aspiraciones relacionadas a esta temática las siguientes: </w:t>
      </w:r>
      <w:r>
        <w:rPr>
          <w:color w:val="000000" w:themeColor="text1"/>
          <w:sz w:val="22"/>
          <w:szCs w:val="22"/>
        </w:rPr>
        <w:t>el registro y reconocimiento de estos conocimientos, así como de los sabios/as indígenas y parteras a nivel nacional. Solicitan la elaboración de un Plan Nacional de Salvaguardia de Conocimientos Tradicionales y la promoción de las lenguas originarias, fomentando su preservación y respeto por parte del Estado.</w:t>
      </w:r>
    </w:p>
    <w:p w14:paraId="1B2CBD71" w14:textId="77777777" w:rsidR="001F0222" w:rsidRDefault="001F0222" w:rsidP="001F0222">
      <w:pPr>
        <w:pStyle w:val="Default"/>
        <w:jc w:val="both"/>
        <w:rPr>
          <w:color w:val="000000" w:themeColor="text1"/>
          <w:sz w:val="22"/>
          <w:szCs w:val="22"/>
        </w:rPr>
      </w:pPr>
    </w:p>
    <w:p w14:paraId="1E6C4D2D" w14:textId="77777777" w:rsidR="001F0222" w:rsidRDefault="001F0222" w:rsidP="001F0222">
      <w:pPr>
        <w:pStyle w:val="Default"/>
        <w:jc w:val="both"/>
        <w:rPr>
          <w:color w:val="000000" w:themeColor="text1"/>
          <w:sz w:val="22"/>
          <w:szCs w:val="22"/>
        </w:rPr>
      </w:pPr>
      <w:r>
        <w:rPr>
          <w:color w:val="000000" w:themeColor="text1"/>
          <w:sz w:val="22"/>
          <w:szCs w:val="22"/>
        </w:rPr>
        <w:t>Además, buscan que se valoren los conocimientos ancestrales en el ámbito de la salud intercultural, especialmente en el área del parto, y que se incorporen en las escuelas, especialmente aquellas que sean interculturales y bilingües. Asimismo, desean que se reconozca y remunere económicamente a los sabios/as indígenas por sus servicios, especialmente en medicina tradicional y partería, e integrarlos en el sistema de salud nacional.</w:t>
      </w:r>
    </w:p>
    <w:p w14:paraId="3BD988DF" w14:textId="77777777" w:rsidR="001F0222" w:rsidRDefault="001F0222" w:rsidP="001F0222">
      <w:pPr>
        <w:pStyle w:val="Default"/>
        <w:jc w:val="both"/>
        <w:rPr>
          <w:color w:val="000000" w:themeColor="text1"/>
          <w:sz w:val="22"/>
          <w:szCs w:val="22"/>
        </w:rPr>
      </w:pPr>
    </w:p>
    <w:p w14:paraId="23649E77" w14:textId="77777777" w:rsidR="001F0222" w:rsidRDefault="001F0222" w:rsidP="001F0222">
      <w:pPr>
        <w:pStyle w:val="Default"/>
        <w:jc w:val="both"/>
        <w:rPr>
          <w:color w:val="000000" w:themeColor="text1"/>
          <w:sz w:val="22"/>
          <w:szCs w:val="22"/>
        </w:rPr>
      </w:pPr>
      <w:r>
        <w:rPr>
          <w:color w:val="000000" w:themeColor="text1"/>
          <w:sz w:val="22"/>
          <w:szCs w:val="22"/>
        </w:rPr>
        <w:t>Los pueblos indígenas también resaltan la importancia de fortalecer la normativa para el reconocimiento de los conocimientos tradicionales, garantizando su protección y valoración en el marco legal actual. Promueven el valor de estos conocimientos a nivel nacional, especialmente los transmitidos por las mujeres, y buscan fomentar la apreciación de la diversidad cultural en la sociedad.</w:t>
      </w:r>
    </w:p>
    <w:p w14:paraId="662011B2" w14:textId="77777777" w:rsidR="001F0222" w:rsidRDefault="001F0222" w:rsidP="001F0222">
      <w:pPr>
        <w:pStyle w:val="Default"/>
        <w:jc w:val="both"/>
        <w:rPr>
          <w:color w:val="000000" w:themeColor="text1"/>
          <w:sz w:val="22"/>
          <w:szCs w:val="22"/>
        </w:rPr>
      </w:pPr>
    </w:p>
    <w:p w14:paraId="7753CB07" w14:textId="77777777" w:rsidR="001F0222" w:rsidRDefault="001F0222" w:rsidP="001F0222">
      <w:pPr>
        <w:pStyle w:val="Default"/>
        <w:jc w:val="both"/>
        <w:rPr>
          <w:color w:val="000000" w:themeColor="text1"/>
          <w:sz w:val="22"/>
          <w:szCs w:val="22"/>
        </w:rPr>
      </w:pPr>
      <w:r>
        <w:rPr>
          <w:color w:val="000000" w:themeColor="text1"/>
          <w:sz w:val="22"/>
          <w:szCs w:val="22"/>
        </w:rPr>
        <w:t>Asimismo, solicitan la investigación y promoción del uso de las lenguas originarias, la simplificación de los procesos de registro de conocimientos tradicionales y su financiamiento por parte del Estado. Demandan la creación de espacios para la venta de arte tradicional de mujeres indígenas y la protección de la propiedad intelectual de los conocimientos tradicionales, asegurando su uso adecuado.</w:t>
      </w:r>
    </w:p>
    <w:p w14:paraId="64A0C4ED" w14:textId="77777777" w:rsidR="001F0222" w:rsidRDefault="001F0222" w:rsidP="001F0222">
      <w:pPr>
        <w:pStyle w:val="Default"/>
        <w:jc w:val="both"/>
        <w:rPr>
          <w:color w:val="000000" w:themeColor="text1"/>
          <w:sz w:val="22"/>
          <w:szCs w:val="22"/>
        </w:rPr>
      </w:pPr>
    </w:p>
    <w:p w14:paraId="06AF9BD5" w14:textId="77777777" w:rsidR="001F0222" w:rsidRDefault="001F0222" w:rsidP="001F0222">
      <w:pPr>
        <w:pStyle w:val="Default"/>
        <w:jc w:val="both"/>
        <w:rPr>
          <w:color w:val="000000" w:themeColor="text1"/>
          <w:sz w:val="22"/>
          <w:szCs w:val="22"/>
        </w:rPr>
      </w:pPr>
      <w:r>
        <w:rPr>
          <w:color w:val="000000" w:themeColor="text1"/>
          <w:sz w:val="22"/>
          <w:szCs w:val="22"/>
        </w:rPr>
        <w:t>Otras aspiraciones incluyen el trabajo para evitar la pérdida de conocimientos tradicionales a nivel comunal e intergeneracional, especialmente en áreas relacionadas con la salud y el lenguaje. Los pueblos indígenas también buscan reconocer y evitar el impacto negativo de la sociedad occidental en su cultura, tanto a nivel empresarial como social y agrícola. Promueven la conservación y fortalecimiento de los conocimientos tradicionales asociados a la medicina y el lenguaje, así como su reconocimiento y protección adecuada por parte del Estado.</w:t>
      </w:r>
    </w:p>
    <w:p w14:paraId="19F9E4CA" w14:textId="77777777" w:rsidR="001F0222" w:rsidRDefault="001F0222" w:rsidP="001F0222">
      <w:pPr>
        <w:pStyle w:val="Default"/>
        <w:jc w:val="both"/>
        <w:rPr>
          <w:color w:val="000000" w:themeColor="text1"/>
          <w:sz w:val="22"/>
          <w:szCs w:val="22"/>
        </w:rPr>
      </w:pPr>
    </w:p>
    <w:p w14:paraId="22CAEBE2" w14:textId="77777777" w:rsidR="001F0222" w:rsidRPr="00827BB1" w:rsidRDefault="001F0222" w:rsidP="001F0222">
      <w:pPr>
        <w:pStyle w:val="Default"/>
        <w:jc w:val="both"/>
        <w:rPr>
          <w:color w:val="000000" w:themeColor="text1"/>
          <w:sz w:val="22"/>
          <w:szCs w:val="22"/>
        </w:rPr>
      </w:pPr>
      <w:r>
        <w:rPr>
          <w:color w:val="000000" w:themeColor="text1"/>
          <w:sz w:val="22"/>
          <w:szCs w:val="22"/>
        </w:rPr>
        <w:t>Además, solicitan la realización de investigaciones aplicadas sobre conocimientos tradicionales y la promoción y facilitación de la recuperación de dichos conocimientos, creando espacios adecuados para este propósito y sin depender exclusivamente de los aportes estatales. También enfatizan la importancia de la recuperación y transmisión de saberes ancestrales, especialmente de las lenguas, para evitar la pérdida de la cosmovisión, costumbres y patrimonio inmaterial en general. Por último, demandan la recuperación de saberes indígenas asociados específicamente a la medicina tradicional y ancestral.</w:t>
      </w:r>
    </w:p>
    <w:p w14:paraId="5DC7F00D" w14:textId="77777777" w:rsidR="001F0222" w:rsidRDefault="001F0222" w:rsidP="003A41C1">
      <w:pPr>
        <w:pStyle w:val="Default"/>
        <w:numPr>
          <w:ilvl w:val="0"/>
          <w:numId w:val="77"/>
        </w:numPr>
        <w:jc w:val="both"/>
        <w:rPr>
          <w:b/>
          <w:bCs/>
          <w:color w:val="000000" w:themeColor="text1"/>
          <w:sz w:val="22"/>
          <w:szCs w:val="22"/>
        </w:rPr>
      </w:pPr>
      <w:r>
        <w:rPr>
          <w:b/>
          <w:bCs/>
          <w:color w:val="000000" w:themeColor="text1"/>
          <w:sz w:val="22"/>
          <w:szCs w:val="22"/>
        </w:rPr>
        <w:t>Participación, Consulta y Consentimiento previo</w:t>
      </w:r>
    </w:p>
    <w:p w14:paraId="5A511057" w14:textId="77777777" w:rsidR="001F0222" w:rsidRDefault="001F0222" w:rsidP="001F0222">
      <w:pPr>
        <w:pStyle w:val="Default"/>
        <w:jc w:val="both"/>
        <w:rPr>
          <w:b/>
          <w:bCs/>
          <w:color w:val="000000" w:themeColor="text1"/>
          <w:sz w:val="22"/>
          <w:szCs w:val="22"/>
        </w:rPr>
      </w:pPr>
    </w:p>
    <w:p w14:paraId="72ECCFD7" w14:textId="77777777" w:rsidR="001F0222" w:rsidRPr="00154275" w:rsidRDefault="001F0222" w:rsidP="001F0222">
      <w:pPr>
        <w:spacing w:line="240" w:lineRule="auto"/>
        <w:jc w:val="both"/>
        <w:rPr>
          <w:rFonts w:eastAsiaTheme="minorEastAsia"/>
          <w:noProof/>
        </w:rPr>
      </w:pPr>
      <w:r>
        <w:rPr>
          <w:color w:val="000000" w:themeColor="text1"/>
        </w:rPr>
        <w:t xml:space="preserve">En el marco de la PNPI, este eje abarca las siguientes problemáticas: </w:t>
      </w:r>
      <w:r>
        <w:rPr>
          <w:noProof/>
        </w:rPr>
        <w:t>La d</w:t>
      </w:r>
      <w:r w:rsidRPr="00DD6AAA">
        <w:rPr>
          <w:noProof/>
        </w:rPr>
        <w:t>eficiente adecuación de la normativa nacional a los estándares internacionales de los derechos a la participación, consulta y consentimiento previo, libre e informado</w:t>
      </w:r>
      <w:r>
        <w:rPr>
          <w:rFonts w:eastAsiaTheme="minorEastAsia"/>
          <w:noProof/>
        </w:rPr>
        <w:t>; la i</w:t>
      </w:r>
      <w:r w:rsidRPr="00DD6AAA">
        <w:rPr>
          <w:noProof/>
        </w:rPr>
        <w:t>nadecuada identificación, desarrollo y seguimiento de los procesos de consulta previa, libre e informada por el Estado</w:t>
      </w:r>
      <w:r>
        <w:rPr>
          <w:noProof/>
          <w:webHidden/>
        </w:rPr>
        <w:t xml:space="preserve">; la </w:t>
      </w:r>
      <w:r>
        <w:rPr>
          <w:noProof/>
        </w:rPr>
        <w:t>i</w:t>
      </w:r>
      <w:r w:rsidRPr="00DD6AAA">
        <w:rPr>
          <w:noProof/>
        </w:rPr>
        <w:t>naplicación del derecho al consentimiento previo, libre e informado de los pueblos indígenas u originarios, conforme a la normativa internacional</w:t>
      </w:r>
      <w:r>
        <w:rPr>
          <w:noProof/>
          <w:webHidden/>
        </w:rPr>
        <w:t xml:space="preserve">; los </w:t>
      </w:r>
      <w:r>
        <w:rPr>
          <w:noProof/>
        </w:rPr>
        <w:t>l</w:t>
      </w:r>
      <w:r w:rsidRPr="00DD6AAA">
        <w:rPr>
          <w:noProof/>
        </w:rPr>
        <w:t>imitados conocimientos y capacidades de los actores estatales para garantizar las condiciones adecuadas para el diálogo con enfoque intercultural, respetando la cosmovisión de los pueblos indígenas u originarios</w:t>
      </w:r>
      <w:r>
        <w:rPr>
          <w:noProof/>
          <w:webHidden/>
        </w:rPr>
        <w:t>; las l</w:t>
      </w:r>
      <w:r w:rsidRPr="00DD6AAA">
        <w:rPr>
          <w:noProof/>
        </w:rPr>
        <w:t xml:space="preserve">imitadas condiciones para la participación efectiva de los </w:t>
      </w:r>
      <w:r>
        <w:rPr>
          <w:noProof/>
        </w:rPr>
        <w:t>pueblos indígenas u originarios</w:t>
      </w:r>
      <w:r w:rsidRPr="00DD6AAA">
        <w:rPr>
          <w:noProof/>
        </w:rPr>
        <w:t>en los espacios de toma decisión estatal, respetando el derecho a la autonomía y libre determinación</w:t>
      </w:r>
      <w:r>
        <w:rPr>
          <w:rFonts w:eastAsiaTheme="minorEastAsia"/>
          <w:noProof/>
          <w:webHidden/>
        </w:rPr>
        <w:t xml:space="preserve"> y; la l</w:t>
      </w:r>
      <w:r w:rsidRPr="00DD6AAA">
        <w:rPr>
          <w:noProof/>
        </w:rPr>
        <w:t>imitada participación de la institucionalidad indígena con autonomía organizativa, económica, administrativa, política y presupues</w:t>
      </w:r>
      <w:r>
        <w:rPr>
          <w:noProof/>
        </w:rPr>
        <w:t>tal en la estructura del Estado.</w:t>
      </w:r>
    </w:p>
    <w:p w14:paraId="01EE5D13" w14:textId="77777777" w:rsidR="001F0222" w:rsidRDefault="001F0222" w:rsidP="001F0222">
      <w:pPr>
        <w:pStyle w:val="Default"/>
        <w:jc w:val="both"/>
        <w:rPr>
          <w:color w:val="000000" w:themeColor="text1"/>
          <w:sz w:val="22"/>
          <w:szCs w:val="22"/>
        </w:rPr>
      </w:pPr>
    </w:p>
    <w:p w14:paraId="30756005"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rPr>
        <w:t xml:space="preserve">En ese sentido, los derechos colectivos que se ven afectados son: </w:t>
      </w:r>
      <w:r>
        <w:rPr>
          <w:color w:val="000000" w:themeColor="text1"/>
          <w:sz w:val="22"/>
          <w:szCs w:val="22"/>
          <w:shd w:val="clear" w:color="auto" w:fill="FFFFFF"/>
        </w:rPr>
        <w:t>Derecho a la libre autodeterminación o autonomía, Derecho a la participación, Derecho a la consulta previa y Derecho a decidir/elegir sus prioridades de desarrollo.</w:t>
      </w:r>
    </w:p>
    <w:p w14:paraId="21F1698D" w14:textId="77777777" w:rsidR="001F0222" w:rsidRDefault="001F0222" w:rsidP="001F0222">
      <w:pPr>
        <w:pStyle w:val="Default"/>
        <w:jc w:val="both"/>
        <w:rPr>
          <w:color w:val="000000" w:themeColor="text1"/>
          <w:sz w:val="22"/>
          <w:szCs w:val="22"/>
          <w:shd w:val="clear" w:color="auto" w:fill="FFFFFF"/>
        </w:rPr>
      </w:pPr>
    </w:p>
    <w:p w14:paraId="456B0683"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 xml:space="preserve">En setiembre de 2011 se promulgó la Ley </w:t>
      </w:r>
      <w:proofErr w:type="spellStart"/>
      <w:r>
        <w:rPr>
          <w:color w:val="000000" w:themeColor="text1"/>
          <w:sz w:val="22"/>
          <w:szCs w:val="22"/>
          <w:shd w:val="clear" w:color="auto" w:fill="FFFFFF"/>
        </w:rPr>
        <w:t>N°</w:t>
      </w:r>
      <w:proofErr w:type="spellEnd"/>
      <w:r>
        <w:rPr>
          <w:color w:val="000000" w:themeColor="text1"/>
          <w:sz w:val="22"/>
          <w:szCs w:val="22"/>
          <w:shd w:val="clear" w:color="auto" w:fill="FFFFFF"/>
        </w:rPr>
        <w:t xml:space="preserve"> 29785, conocida como Ley de Consulta Previa. Esta ley fue reglamentada mediante el Decreto Supremo </w:t>
      </w:r>
      <w:proofErr w:type="spellStart"/>
      <w:r>
        <w:rPr>
          <w:color w:val="000000" w:themeColor="text1"/>
          <w:sz w:val="22"/>
          <w:szCs w:val="22"/>
          <w:shd w:val="clear" w:color="auto" w:fill="FFFFFF"/>
        </w:rPr>
        <w:t>N°</w:t>
      </w:r>
      <w:proofErr w:type="spellEnd"/>
      <w:r>
        <w:rPr>
          <w:color w:val="000000" w:themeColor="text1"/>
          <w:sz w:val="22"/>
          <w:szCs w:val="22"/>
          <w:shd w:val="clear" w:color="auto" w:fill="FFFFFF"/>
        </w:rPr>
        <w:t xml:space="preserve"> 001-2012-MC y establece principios y procedimientos para la consulta previa, que debe realizarse de manera previa, de buena fe, en el idioma de los pueblos indígenas, con información oportuna y dentro de un plazo razonable, a través de un proceso de diálogo intercultural. </w:t>
      </w:r>
    </w:p>
    <w:p w14:paraId="35E5A396" w14:textId="77777777" w:rsidR="001F0222" w:rsidRDefault="001F0222" w:rsidP="001F0222">
      <w:pPr>
        <w:pStyle w:val="Default"/>
        <w:jc w:val="both"/>
        <w:rPr>
          <w:color w:val="000000" w:themeColor="text1"/>
          <w:sz w:val="22"/>
          <w:szCs w:val="22"/>
          <w:shd w:val="clear" w:color="auto" w:fill="FFFFFF"/>
        </w:rPr>
      </w:pPr>
    </w:p>
    <w:p w14:paraId="45C17CB8"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 xml:space="preserve">Hasta el año 2021, el Estado peruano ha ejecutado 60 procesos de consulta previa, consultando a 1,008 localidades de 28 pueblos indígenas u </w:t>
      </w:r>
      <w:proofErr w:type="spellStart"/>
      <w:r>
        <w:rPr>
          <w:color w:val="000000" w:themeColor="text1"/>
          <w:sz w:val="22"/>
          <w:szCs w:val="22"/>
          <w:shd w:val="clear" w:color="auto" w:fill="FFFFFF"/>
        </w:rPr>
        <w:t>originariosen</w:t>
      </w:r>
      <w:proofErr w:type="spellEnd"/>
      <w:r>
        <w:rPr>
          <w:color w:val="000000" w:themeColor="text1"/>
          <w:sz w:val="22"/>
          <w:szCs w:val="22"/>
          <w:shd w:val="clear" w:color="auto" w:fill="FFFFFF"/>
        </w:rPr>
        <w:t xml:space="preserve"> 117 distritos y 48 provincias de 16 departamentos del país. Estos procesos han contado con la participación de 17,817 personas. Además, 13 entidades estatales han realizado procesos de consulta, y actualmente hay 11 procesos en curso. A pesar de estos avances, aún existen debilidades y desafíos en la implementación de la consulta previa, según informes de la Defensoría del Pueblo y el Banco Mundial.</w:t>
      </w:r>
    </w:p>
    <w:p w14:paraId="2ADA86C5" w14:textId="77777777" w:rsidR="001F0222" w:rsidRDefault="001F0222" w:rsidP="001F0222">
      <w:pPr>
        <w:pStyle w:val="Default"/>
        <w:jc w:val="both"/>
        <w:rPr>
          <w:color w:val="000000" w:themeColor="text1"/>
          <w:sz w:val="22"/>
          <w:szCs w:val="22"/>
          <w:shd w:val="clear" w:color="auto" w:fill="FFFFFF"/>
        </w:rPr>
      </w:pPr>
    </w:p>
    <w:p w14:paraId="1C710AEF"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 xml:space="preserve">Es por ello, que los pueblos indígenas, en el marco de los talleres macrorregionales indican que tienen como aspiraciones relacionadas a esta temática las siguientes: </w:t>
      </w:r>
      <w:r>
        <w:rPr>
          <w:color w:val="000000" w:themeColor="text1"/>
          <w:sz w:val="22"/>
          <w:szCs w:val="22"/>
        </w:rPr>
        <w:t>que las instituciones estatales actúen de manera articulada y fuerte en torno a la consulta previa, brindando información y capacitación a los Pueblos Indígenas y comunidades originarias sobre sus derechos en este proceso. Asimismo, demandan un marco legal fortalecido en materia de participación y consulta previa, junto con recursos materiales y humanos adecuados para su implementación.</w:t>
      </w:r>
    </w:p>
    <w:p w14:paraId="37BD44B9" w14:textId="77777777" w:rsidR="001F0222" w:rsidRDefault="001F0222" w:rsidP="001F0222">
      <w:pPr>
        <w:pStyle w:val="Default"/>
        <w:jc w:val="both"/>
        <w:rPr>
          <w:color w:val="000000" w:themeColor="text1"/>
          <w:sz w:val="22"/>
          <w:szCs w:val="22"/>
        </w:rPr>
      </w:pPr>
    </w:p>
    <w:p w14:paraId="73023523" w14:textId="77777777" w:rsidR="001F0222" w:rsidRDefault="001F0222" w:rsidP="001F0222">
      <w:pPr>
        <w:pStyle w:val="Default"/>
        <w:jc w:val="both"/>
        <w:rPr>
          <w:color w:val="000000" w:themeColor="text1"/>
          <w:sz w:val="22"/>
          <w:szCs w:val="22"/>
        </w:rPr>
      </w:pPr>
      <w:r>
        <w:rPr>
          <w:color w:val="000000" w:themeColor="text1"/>
          <w:sz w:val="22"/>
          <w:szCs w:val="22"/>
        </w:rPr>
        <w:t>Además, los pueblos indígenas esperan que el Estado respete y reconozca el modelo de desarrollo indígena, acompañando la elaboración de Planes de Vida y considerándolos en los Planes de Desarrollo Locales. También buscan que se reconozcan y apoyen las prioridades de desarrollo de los Pueblos Indígenas en la elaboración de instrumentos de planificación y que haya una adecuada articulación de estas prioridades en la planificación y gestión estatal.</w:t>
      </w:r>
    </w:p>
    <w:p w14:paraId="36BD67F1" w14:textId="77777777" w:rsidR="001F0222" w:rsidRDefault="001F0222" w:rsidP="001F0222">
      <w:pPr>
        <w:pStyle w:val="Default"/>
        <w:jc w:val="both"/>
        <w:rPr>
          <w:color w:val="000000" w:themeColor="text1"/>
          <w:sz w:val="22"/>
          <w:szCs w:val="22"/>
        </w:rPr>
      </w:pPr>
    </w:p>
    <w:p w14:paraId="1B495581" w14:textId="77777777" w:rsidR="001F0222" w:rsidRDefault="001F0222" w:rsidP="001F0222">
      <w:pPr>
        <w:pStyle w:val="Default"/>
        <w:jc w:val="both"/>
        <w:rPr>
          <w:color w:val="000000" w:themeColor="text1"/>
          <w:sz w:val="22"/>
          <w:szCs w:val="22"/>
        </w:rPr>
      </w:pPr>
      <w:r>
        <w:rPr>
          <w:color w:val="000000" w:themeColor="text1"/>
          <w:sz w:val="22"/>
          <w:szCs w:val="22"/>
        </w:rPr>
        <w:t>Por último, los pueblos indígenas también demandan un relacionamiento correcto entre el Estado y las autoridades indígenas, así como un control y fiscalización efectivos en los programas, proyectos o servicios relacionados con los Pueblos Indígenas y comunidades originarias. Buscan que las instituciones estatales garanticen la participación de los Pueblos Indígenas en espacios de decisión estatal y que las instituciones electorales generen mecanismos efectivos para asegurar su participación en espacios de representación. Finalmente, aspiran a contar con una representación adecuada de los Pueblos Indígenas en espacios de representación a nivel nacional y subnacional.</w:t>
      </w:r>
    </w:p>
    <w:p w14:paraId="6761FE3E" w14:textId="77777777" w:rsidR="001F0222" w:rsidRDefault="001F0222" w:rsidP="001F0222">
      <w:pPr>
        <w:pStyle w:val="Default"/>
        <w:jc w:val="both"/>
        <w:rPr>
          <w:b/>
          <w:bCs/>
          <w:color w:val="000000" w:themeColor="text1"/>
          <w:sz w:val="22"/>
          <w:szCs w:val="22"/>
        </w:rPr>
      </w:pPr>
    </w:p>
    <w:p w14:paraId="35637C32" w14:textId="77777777" w:rsidR="001F0222" w:rsidRDefault="001F0222" w:rsidP="003A41C1">
      <w:pPr>
        <w:pStyle w:val="Default"/>
        <w:numPr>
          <w:ilvl w:val="0"/>
          <w:numId w:val="77"/>
        </w:numPr>
        <w:jc w:val="both"/>
        <w:rPr>
          <w:b/>
          <w:bCs/>
          <w:color w:val="000000" w:themeColor="text1"/>
          <w:sz w:val="22"/>
          <w:szCs w:val="22"/>
        </w:rPr>
      </w:pPr>
      <w:r>
        <w:rPr>
          <w:b/>
          <w:bCs/>
          <w:color w:val="000000" w:themeColor="text1"/>
          <w:sz w:val="22"/>
          <w:szCs w:val="22"/>
        </w:rPr>
        <w:t>PIACI</w:t>
      </w:r>
    </w:p>
    <w:p w14:paraId="44A064AD" w14:textId="77777777" w:rsidR="001F0222" w:rsidRDefault="001F0222" w:rsidP="001F0222">
      <w:pPr>
        <w:pStyle w:val="Default"/>
        <w:jc w:val="both"/>
        <w:rPr>
          <w:b/>
          <w:bCs/>
          <w:color w:val="000000" w:themeColor="text1"/>
          <w:sz w:val="22"/>
          <w:szCs w:val="22"/>
        </w:rPr>
      </w:pPr>
    </w:p>
    <w:p w14:paraId="58432ADF" w14:textId="77777777" w:rsidR="001F0222" w:rsidRDefault="001F0222" w:rsidP="001F0222">
      <w:pPr>
        <w:spacing w:line="240" w:lineRule="auto"/>
        <w:jc w:val="both"/>
        <w:rPr>
          <w:rFonts w:eastAsiaTheme="minorEastAsia"/>
          <w:noProof/>
        </w:rPr>
      </w:pPr>
      <w:r>
        <w:rPr>
          <w:color w:val="000000" w:themeColor="text1"/>
        </w:rPr>
        <w:t xml:space="preserve">En el marco de la PNPI, este eje abarca las siguientes problemáticas: </w:t>
      </w:r>
      <w:r>
        <w:rPr>
          <w:noProof/>
        </w:rPr>
        <w:t>La</w:t>
      </w:r>
      <w:r w:rsidRPr="00DD6AAA">
        <w:rPr>
          <w:noProof/>
        </w:rPr>
        <w:t xml:space="preserve"> </w:t>
      </w:r>
      <w:r>
        <w:rPr>
          <w:noProof/>
        </w:rPr>
        <w:t>v</w:t>
      </w:r>
      <w:r w:rsidRPr="00DD6AAA">
        <w:rPr>
          <w:noProof/>
        </w:rPr>
        <w:t>ulneración del territorio de los PIACI y sus medios de vida, de acuerdo a su libre determinación</w:t>
      </w:r>
      <w:r>
        <w:rPr>
          <w:noProof/>
          <w:webHidden/>
        </w:rPr>
        <w:t>; la</w:t>
      </w:r>
      <w:r w:rsidRPr="00DD6AAA">
        <w:rPr>
          <w:noProof/>
        </w:rPr>
        <w:t xml:space="preserve"> </w:t>
      </w:r>
      <w:r>
        <w:rPr>
          <w:noProof/>
        </w:rPr>
        <w:t>e</w:t>
      </w:r>
      <w:r w:rsidRPr="00DD6AAA">
        <w:rPr>
          <w:noProof/>
        </w:rPr>
        <w:t>scasa educación, promoción y difusión sobre las vulnerabilidades y derechos de los PIA</w:t>
      </w:r>
      <w:r>
        <w:rPr>
          <w:noProof/>
        </w:rPr>
        <w:t>CI</w:t>
      </w:r>
      <w:r>
        <w:rPr>
          <w:rFonts w:eastAsiaTheme="minorEastAsia"/>
          <w:noProof/>
          <w:webHidden/>
        </w:rPr>
        <w:t xml:space="preserve"> y; la d</w:t>
      </w:r>
      <w:r w:rsidRPr="00DD6AAA">
        <w:rPr>
          <w:noProof/>
        </w:rPr>
        <w:t>eficiente atención y cumplimiento de los mecanismos de protección de los PIACI e incumplimiento en la aplicación del régimen sancionador por parte del Estado</w:t>
      </w:r>
      <w:r>
        <w:rPr>
          <w:noProof/>
          <w:webHidden/>
        </w:rPr>
        <w:t>.</w:t>
      </w:r>
    </w:p>
    <w:p w14:paraId="23D087AD" w14:textId="77777777" w:rsidR="001F0222" w:rsidRDefault="001F0222" w:rsidP="001F0222">
      <w:pPr>
        <w:pStyle w:val="Default"/>
        <w:jc w:val="both"/>
        <w:rPr>
          <w:color w:val="000000" w:themeColor="text1"/>
          <w:sz w:val="22"/>
          <w:szCs w:val="22"/>
        </w:rPr>
      </w:pPr>
    </w:p>
    <w:p w14:paraId="11F1C973"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rPr>
        <w:t xml:space="preserve">En ese sentido, los derechos colectivos que se ven afectados son: </w:t>
      </w:r>
      <w:r>
        <w:rPr>
          <w:color w:val="000000" w:themeColor="text1"/>
          <w:sz w:val="22"/>
          <w:szCs w:val="22"/>
          <w:shd w:val="clear" w:color="auto" w:fill="FFFFFF"/>
        </w:rPr>
        <w:t>Derecho a la libre autodeterminación o autonomía, Derecho a la participación, Derecho a conservar sus costumbres e instituciones, Derecho al no contacto y Derecho a la tierra y al territorio.</w:t>
      </w:r>
    </w:p>
    <w:p w14:paraId="03C9ECD7" w14:textId="77777777" w:rsidR="001F0222" w:rsidRDefault="001F0222" w:rsidP="001F0222">
      <w:pPr>
        <w:pStyle w:val="Default"/>
        <w:jc w:val="both"/>
        <w:rPr>
          <w:color w:val="000000" w:themeColor="text1"/>
          <w:sz w:val="22"/>
          <w:szCs w:val="22"/>
          <w:shd w:val="clear" w:color="auto" w:fill="FFFFFF"/>
        </w:rPr>
      </w:pPr>
    </w:p>
    <w:p w14:paraId="748FA016"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Los Pueblos Indígenas en Aislamiento y Contacto Inicial (PIACI) en la Amazonía peruana enfrentan diversas problemáticas que amenazan su supervivencia y bienestar. Estos pueblos dependen de los bosques tropicales para subsistir y mantener su cultura, pero su aislamiento de la sociedad mayoritaria los expone a situaciones de vulnerabilidad. Entre las principales problemáticas se encuentran las vulnerabilidades territoriales, relacionadas con la invasión de sus territorios ricos en recursos naturales; las vulnerabilidades sanitarias e inmunológicas, debido a la falta de respuesta inmunológica y dificultades para acceder a atención médica; las vulnerabilidades sociales y culturales, que se refieren a la alteración de sus sistemas sociales y culturales debido al contacto con foráneos; y las vulnerabilidades demográficas, vinculadas a su reducida población y los desequilibrios que esto puede generar.</w:t>
      </w:r>
    </w:p>
    <w:p w14:paraId="44FD5DBC" w14:textId="77777777" w:rsidR="001F0222" w:rsidRDefault="001F0222" w:rsidP="001F0222">
      <w:pPr>
        <w:pStyle w:val="Default"/>
        <w:jc w:val="both"/>
        <w:rPr>
          <w:color w:val="000000" w:themeColor="text1"/>
          <w:sz w:val="22"/>
          <w:szCs w:val="22"/>
          <w:shd w:val="clear" w:color="auto" w:fill="FFFFFF"/>
        </w:rPr>
      </w:pPr>
    </w:p>
    <w:p w14:paraId="4701C4F2"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 xml:space="preserve">El Estado peruano tiene la responsabilidad de proteger y garantizar los derechos de los PIACI, y la estrategia principal de protección es el principio de no contacto, evitando forzar interacciones que podrían tener consecuencias devastadoras. Aunque se han promulgado normas para proteger sus derechos y se han realizado esfuerzos para adecuar las reservas territoriales a reservas indígenas, aún persisten desafíos para asegurar el pleno ejercicio de sus derechos. </w:t>
      </w:r>
    </w:p>
    <w:p w14:paraId="29ED54FA" w14:textId="77777777" w:rsidR="001F0222" w:rsidRDefault="001F0222" w:rsidP="001F0222">
      <w:pPr>
        <w:pStyle w:val="Default"/>
        <w:jc w:val="both"/>
        <w:rPr>
          <w:color w:val="000000" w:themeColor="text1"/>
          <w:sz w:val="22"/>
          <w:szCs w:val="22"/>
          <w:shd w:val="clear" w:color="auto" w:fill="FFFFFF"/>
        </w:rPr>
      </w:pPr>
    </w:p>
    <w:p w14:paraId="10E1C53A"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 xml:space="preserve">Es por ello, que los pueblos indígenas, en el marco de los talleres macrorregionales indican que tienen como aspiraciones relacionadas a esta temática las siguientes: </w:t>
      </w:r>
      <w:r>
        <w:rPr>
          <w:color w:val="000000" w:themeColor="text1"/>
          <w:sz w:val="22"/>
          <w:szCs w:val="22"/>
        </w:rPr>
        <w:t>una gestión fortalecida que garantice la protección de su territorio, así como información actualizada para identificar las reservas indígenas. Además, buscan capacidades fortalecidas para los defensores de los pueblos indígenas y la atención adecuada a la población cercana a las reservas indígenas y territorios indígenas.</w:t>
      </w:r>
    </w:p>
    <w:p w14:paraId="405803B5" w14:textId="77777777" w:rsidR="001F0222" w:rsidRDefault="001F0222" w:rsidP="001F0222">
      <w:pPr>
        <w:pStyle w:val="Default"/>
        <w:jc w:val="both"/>
        <w:rPr>
          <w:color w:val="000000" w:themeColor="text1"/>
          <w:sz w:val="22"/>
          <w:szCs w:val="22"/>
        </w:rPr>
      </w:pPr>
    </w:p>
    <w:p w14:paraId="0B931518" w14:textId="77777777" w:rsidR="001F0222" w:rsidRDefault="001F0222" w:rsidP="001F0222">
      <w:pPr>
        <w:pStyle w:val="Default"/>
        <w:jc w:val="both"/>
        <w:rPr>
          <w:color w:val="000000" w:themeColor="text1"/>
          <w:sz w:val="22"/>
          <w:szCs w:val="22"/>
        </w:rPr>
      </w:pPr>
      <w:r>
        <w:rPr>
          <w:color w:val="000000" w:themeColor="text1"/>
          <w:sz w:val="22"/>
          <w:szCs w:val="22"/>
        </w:rPr>
        <w:t>Es fundamental para ellos que el Estado cumpla con la normativa vigente de protección de los pueblos indígenas y asegure la coordinación y articulación entre las instituciones estatales. Asimismo, demandan proyectos productivos diferenciados para los pueblos indígenas en situación de aislamiento y contacto inicial, y servicios básicos con un enfoque intercultural garantizado. También solicitan un servicio de salud adecuado, que atienda tanto a los pueblos indígenas que permanecen en sus territorios como a aquellos que se trasladan a las ciudades.</w:t>
      </w:r>
    </w:p>
    <w:p w14:paraId="249CE122" w14:textId="77777777" w:rsidR="001F0222" w:rsidRDefault="001F0222" w:rsidP="001F0222">
      <w:pPr>
        <w:pStyle w:val="Default"/>
        <w:jc w:val="both"/>
        <w:rPr>
          <w:color w:val="000000" w:themeColor="text1"/>
          <w:sz w:val="22"/>
          <w:szCs w:val="22"/>
        </w:rPr>
      </w:pPr>
    </w:p>
    <w:p w14:paraId="31759DA9" w14:textId="77777777" w:rsidR="001F0222" w:rsidRDefault="001F0222" w:rsidP="001F0222">
      <w:pPr>
        <w:pStyle w:val="Default"/>
        <w:jc w:val="both"/>
        <w:rPr>
          <w:color w:val="000000" w:themeColor="text1"/>
          <w:sz w:val="22"/>
          <w:szCs w:val="22"/>
        </w:rPr>
      </w:pPr>
      <w:r>
        <w:rPr>
          <w:color w:val="000000" w:themeColor="text1"/>
          <w:sz w:val="22"/>
          <w:szCs w:val="22"/>
        </w:rPr>
        <w:t xml:space="preserve">Por último, los pueblos indígenas aspiran a la difusión de información que sensibilice en el respeto de sus derechos y que el Estado reconozca, valore y proteja su existencia y su cultura. </w:t>
      </w:r>
    </w:p>
    <w:p w14:paraId="082E1ABD" w14:textId="77777777" w:rsidR="001F0222" w:rsidRDefault="001F0222" w:rsidP="001F0222">
      <w:pPr>
        <w:pStyle w:val="Default"/>
        <w:jc w:val="both"/>
        <w:rPr>
          <w:b/>
          <w:bCs/>
          <w:color w:val="000000" w:themeColor="text1"/>
          <w:sz w:val="22"/>
          <w:szCs w:val="22"/>
        </w:rPr>
      </w:pPr>
    </w:p>
    <w:p w14:paraId="6BC47CEE" w14:textId="77777777" w:rsidR="001F0222" w:rsidRDefault="001F0222" w:rsidP="003A41C1">
      <w:pPr>
        <w:pStyle w:val="Default"/>
        <w:numPr>
          <w:ilvl w:val="0"/>
          <w:numId w:val="77"/>
        </w:numPr>
        <w:jc w:val="both"/>
        <w:rPr>
          <w:b/>
          <w:bCs/>
          <w:color w:val="000000" w:themeColor="text1"/>
          <w:sz w:val="22"/>
          <w:szCs w:val="22"/>
        </w:rPr>
      </w:pPr>
      <w:r>
        <w:rPr>
          <w:b/>
          <w:bCs/>
          <w:color w:val="000000" w:themeColor="text1"/>
          <w:sz w:val="22"/>
          <w:szCs w:val="22"/>
        </w:rPr>
        <w:t>Mujeres indígenas</w:t>
      </w:r>
    </w:p>
    <w:p w14:paraId="6BF9A01C" w14:textId="77777777" w:rsidR="001F0222" w:rsidRDefault="001F0222" w:rsidP="001F0222">
      <w:pPr>
        <w:pStyle w:val="Default"/>
        <w:jc w:val="both"/>
        <w:rPr>
          <w:b/>
          <w:bCs/>
          <w:color w:val="000000" w:themeColor="text1"/>
          <w:sz w:val="22"/>
          <w:szCs w:val="22"/>
        </w:rPr>
      </w:pPr>
    </w:p>
    <w:p w14:paraId="62803081" w14:textId="77777777" w:rsidR="001F0222" w:rsidRPr="00607FF1" w:rsidRDefault="001F0222" w:rsidP="001F0222">
      <w:pPr>
        <w:spacing w:line="240" w:lineRule="auto"/>
        <w:jc w:val="both"/>
        <w:rPr>
          <w:rFonts w:eastAsiaTheme="minorEastAsia"/>
          <w:noProof/>
        </w:rPr>
      </w:pPr>
      <w:r>
        <w:rPr>
          <w:color w:val="000000" w:themeColor="text1"/>
        </w:rPr>
        <w:t xml:space="preserve">En el marco de la PNPI, este eje abarca las siguientes problemáticas: </w:t>
      </w:r>
      <w:r>
        <w:rPr>
          <w:noProof/>
        </w:rPr>
        <w:t>Los r</w:t>
      </w:r>
      <w:r w:rsidRPr="00DD6AAA">
        <w:rPr>
          <w:noProof/>
        </w:rPr>
        <w:t>ecurrentes patrones socioculturales y estructurales que perpetúan la discriminación,</w:t>
      </w:r>
      <w:r>
        <w:rPr>
          <w:noProof/>
        </w:rPr>
        <w:t xml:space="preserve"> </w:t>
      </w:r>
      <w:r w:rsidRPr="00DD6AAA">
        <w:rPr>
          <w:noProof/>
        </w:rPr>
        <w:t>subordinación y otros tipos de violencia hacia las mujeres de los Pueblos indígenas u originarios</w:t>
      </w:r>
      <w:r>
        <w:rPr>
          <w:noProof/>
          <w:webHidden/>
        </w:rPr>
        <w:t>; la r</w:t>
      </w:r>
      <w:r w:rsidRPr="00DD6AAA">
        <w:rPr>
          <w:noProof/>
        </w:rPr>
        <w:t>educida autonomía, espacios de capacitación, oportunidades y empoderamiento económico de las mujeres indígenas u originarias, respetando SU autonomía y formas propias de organización</w:t>
      </w:r>
      <w:r>
        <w:rPr>
          <w:noProof/>
          <w:webHidden/>
        </w:rPr>
        <w:t>; la l</w:t>
      </w:r>
      <w:r w:rsidRPr="00DD6AAA">
        <w:rPr>
          <w:noProof/>
        </w:rPr>
        <w:t xml:space="preserve">imitada participación comunitaria, política y ciudadana de las mujeres indígenas y originarias en espacios </w:t>
      </w:r>
      <w:r>
        <w:rPr>
          <w:noProof/>
        </w:rPr>
        <w:t xml:space="preserve">de toma de decisiones </w:t>
      </w:r>
      <w:r>
        <w:rPr>
          <w:rFonts w:eastAsiaTheme="minorEastAsia"/>
          <w:noProof/>
        </w:rPr>
        <w:t>y; el d</w:t>
      </w:r>
      <w:r w:rsidRPr="00DD6AAA">
        <w:rPr>
          <w:noProof/>
        </w:rPr>
        <w:t>eficiente acceso a la justicia de las mujeres indígenas frente a las múltiples violencias que enfrentan</w:t>
      </w:r>
      <w:r>
        <w:rPr>
          <w:noProof/>
        </w:rPr>
        <w:t>.</w:t>
      </w:r>
      <w:r>
        <w:rPr>
          <w:noProof/>
          <w:webHidden/>
        </w:rPr>
        <w:tab/>
      </w:r>
    </w:p>
    <w:p w14:paraId="6AD1B913" w14:textId="77777777" w:rsidR="001F0222" w:rsidRDefault="001F0222" w:rsidP="001F0222">
      <w:pPr>
        <w:pStyle w:val="Default"/>
        <w:jc w:val="both"/>
        <w:rPr>
          <w:color w:val="000000" w:themeColor="text1"/>
          <w:sz w:val="22"/>
          <w:szCs w:val="22"/>
        </w:rPr>
      </w:pPr>
    </w:p>
    <w:p w14:paraId="0AB6038B"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rPr>
        <w:t xml:space="preserve">En ese sentido, los derechos colectivos que se ven afectados son: </w:t>
      </w:r>
      <w:r>
        <w:rPr>
          <w:color w:val="000000" w:themeColor="text1"/>
          <w:sz w:val="22"/>
          <w:szCs w:val="22"/>
          <w:shd w:val="clear" w:color="auto" w:fill="FFFFFF"/>
        </w:rPr>
        <w:t>Derecho a la libre autodeterminación o autonomía, Derecho a la identidad cultural, Derecho a la participación, Derecho a la salud intercultural y Derecho a la educación intercultural y a la lengua/idioma.</w:t>
      </w:r>
    </w:p>
    <w:p w14:paraId="03B2A5DF" w14:textId="77777777" w:rsidR="001F0222" w:rsidRDefault="001F0222" w:rsidP="001F0222">
      <w:pPr>
        <w:pStyle w:val="Default"/>
        <w:jc w:val="both"/>
        <w:rPr>
          <w:color w:val="000000" w:themeColor="text1"/>
          <w:sz w:val="22"/>
          <w:szCs w:val="22"/>
          <w:shd w:val="clear" w:color="auto" w:fill="FFFFFF"/>
        </w:rPr>
      </w:pPr>
    </w:p>
    <w:p w14:paraId="7791FC3A"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 xml:space="preserve">Las mujeres indígenas en el Perú enfrentan múltiples formas de discriminación y violaciones a sus derechos humanos, como la falta de acceso a la justicia, discriminación económica, violencia de género y negación de sus derechos sexuales y reproductivos (CIDH, 2017). Estas problemáticas arraigadas en patrones culturales y sociales generan una discriminación estructural persistente, limitando su desarrollo y bienestar (CIDH, 2017; CEPAL, 2014). </w:t>
      </w:r>
    </w:p>
    <w:p w14:paraId="36864152" w14:textId="77777777" w:rsidR="001F0222" w:rsidRDefault="001F0222" w:rsidP="001F0222">
      <w:pPr>
        <w:pStyle w:val="Default"/>
        <w:jc w:val="both"/>
        <w:rPr>
          <w:color w:val="000000" w:themeColor="text1"/>
          <w:sz w:val="22"/>
          <w:szCs w:val="22"/>
          <w:shd w:val="clear" w:color="auto" w:fill="FFFFFF"/>
        </w:rPr>
      </w:pPr>
    </w:p>
    <w:p w14:paraId="5784B131"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La violencia de género es especialmente alarmante, reflejando la interseccionalidad de discriminaciones, y la falta de acceso a redes de apoyo y justicia aumenta su vulnerabilidad (CIDH, 2017). A pesar de los avances en salud sexual y reproductiva, persisten desigualdades en el acceso a métodos anticonceptivos y en la reducción del embarazo adolescente para las mujeres indígenas (CEPAL, 2014). Es necesario adoptar un enfoque intercultural que promueva el respeto, la igualdad y el pleno ejercicio de los derechos humanos de las mujeres indígenas, superando las barreras estructurales y fomentando su participación activa en la sociedad (Defensoría del Pueblo, 2019).</w:t>
      </w:r>
    </w:p>
    <w:p w14:paraId="188E8CCE" w14:textId="77777777" w:rsidR="001F0222" w:rsidRDefault="001F0222" w:rsidP="001F0222">
      <w:pPr>
        <w:pStyle w:val="Default"/>
        <w:jc w:val="both"/>
        <w:rPr>
          <w:color w:val="000000" w:themeColor="text1"/>
          <w:sz w:val="22"/>
          <w:szCs w:val="22"/>
          <w:shd w:val="clear" w:color="auto" w:fill="FFFFFF"/>
        </w:rPr>
      </w:pPr>
    </w:p>
    <w:p w14:paraId="2FBC72CF"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 xml:space="preserve">Es por ello, que los pueblos indígenas, en el marco de los talleres macrorregionales indican que tienen como aspiraciones relacionadas a esta temática las siguientes: </w:t>
      </w:r>
      <w:r>
        <w:rPr>
          <w:color w:val="000000" w:themeColor="text1"/>
          <w:sz w:val="22"/>
          <w:szCs w:val="22"/>
        </w:rPr>
        <w:t>un ambiente libre de desigualdad y violencia de género, así como el acceso a servicios sexuales y reproductivos adecuados y pertinentes. Además, buscan una educación con enfoque de género y en igualdad de condiciones.</w:t>
      </w:r>
    </w:p>
    <w:p w14:paraId="6B8D3CF9" w14:textId="77777777" w:rsidR="001F0222" w:rsidRDefault="001F0222" w:rsidP="001F0222">
      <w:pPr>
        <w:pStyle w:val="Default"/>
        <w:jc w:val="both"/>
        <w:rPr>
          <w:color w:val="000000" w:themeColor="text1"/>
          <w:sz w:val="22"/>
          <w:szCs w:val="22"/>
        </w:rPr>
      </w:pPr>
    </w:p>
    <w:p w14:paraId="24690B21" w14:textId="77777777" w:rsidR="001F0222" w:rsidRDefault="001F0222" w:rsidP="001F0222">
      <w:pPr>
        <w:pStyle w:val="Default"/>
        <w:jc w:val="both"/>
        <w:rPr>
          <w:color w:val="000000" w:themeColor="text1"/>
          <w:sz w:val="22"/>
          <w:szCs w:val="22"/>
        </w:rPr>
      </w:pPr>
      <w:r>
        <w:rPr>
          <w:color w:val="000000" w:themeColor="text1"/>
          <w:sz w:val="22"/>
          <w:szCs w:val="22"/>
        </w:rPr>
        <w:t>Es fundamental para ellas que sus vidas estén protegidas frente a las actividades extractivas y el cambio climático, y que los servicios públicos a los que acceden cuenten con un enfoque de género. También aspiran a oportunidades que les permitan alcanzar la autonomía económica, así como participar y ser reconocidas en la política a nivel institucional, gubernamental y de cargos públicos.</w:t>
      </w:r>
    </w:p>
    <w:p w14:paraId="6CDCAF67" w14:textId="77777777" w:rsidR="001F0222" w:rsidRDefault="001F0222" w:rsidP="001F0222">
      <w:pPr>
        <w:pStyle w:val="Default"/>
        <w:jc w:val="both"/>
        <w:rPr>
          <w:color w:val="000000" w:themeColor="text1"/>
          <w:sz w:val="22"/>
          <w:szCs w:val="22"/>
        </w:rPr>
      </w:pPr>
    </w:p>
    <w:p w14:paraId="6941E805" w14:textId="77777777" w:rsidR="001F0222" w:rsidRDefault="001F0222" w:rsidP="001F0222">
      <w:pPr>
        <w:pStyle w:val="Default"/>
        <w:jc w:val="both"/>
        <w:rPr>
          <w:color w:val="000000" w:themeColor="text1"/>
          <w:sz w:val="22"/>
          <w:szCs w:val="22"/>
        </w:rPr>
      </w:pPr>
      <w:r>
        <w:rPr>
          <w:color w:val="000000" w:themeColor="text1"/>
          <w:sz w:val="22"/>
          <w:szCs w:val="22"/>
        </w:rPr>
        <w:t xml:space="preserve">Por último, las mujeres indígenas desean acceder, participar y ser reconocidas en los espacios de toma de decisiones de sus comunidades y organizaciones sociales, incluso ocupando roles importantes al igual que sus pares masculinos. </w:t>
      </w:r>
    </w:p>
    <w:p w14:paraId="206EED59" w14:textId="77777777" w:rsidR="001F0222" w:rsidRDefault="001F0222" w:rsidP="001F0222">
      <w:pPr>
        <w:pStyle w:val="Default"/>
        <w:jc w:val="both"/>
        <w:rPr>
          <w:color w:val="000000" w:themeColor="text1"/>
          <w:sz w:val="22"/>
          <w:szCs w:val="22"/>
        </w:rPr>
      </w:pPr>
    </w:p>
    <w:p w14:paraId="5A942787" w14:textId="77777777" w:rsidR="001F0222" w:rsidRDefault="001F0222" w:rsidP="001F0222">
      <w:pPr>
        <w:pStyle w:val="Default"/>
        <w:jc w:val="both"/>
        <w:rPr>
          <w:b/>
          <w:bCs/>
          <w:color w:val="000000" w:themeColor="text1"/>
          <w:sz w:val="22"/>
          <w:szCs w:val="22"/>
        </w:rPr>
      </w:pPr>
    </w:p>
    <w:p w14:paraId="00BD48BA" w14:textId="77777777" w:rsidR="001F0222" w:rsidRDefault="001F0222" w:rsidP="003A41C1">
      <w:pPr>
        <w:pStyle w:val="Default"/>
        <w:numPr>
          <w:ilvl w:val="0"/>
          <w:numId w:val="77"/>
        </w:numPr>
        <w:jc w:val="both"/>
        <w:rPr>
          <w:b/>
          <w:bCs/>
          <w:color w:val="000000" w:themeColor="text1"/>
          <w:sz w:val="22"/>
          <w:szCs w:val="22"/>
        </w:rPr>
      </w:pPr>
      <w:r>
        <w:rPr>
          <w:b/>
          <w:bCs/>
          <w:color w:val="000000" w:themeColor="text1"/>
          <w:sz w:val="22"/>
          <w:szCs w:val="22"/>
        </w:rPr>
        <w:t>Desarrollo Social</w:t>
      </w:r>
    </w:p>
    <w:p w14:paraId="789BC383" w14:textId="77777777" w:rsidR="001F0222" w:rsidRDefault="001F0222" w:rsidP="001F0222">
      <w:pPr>
        <w:pStyle w:val="Default"/>
        <w:jc w:val="both"/>
        <w:rPr>
          <w:b/>
          <w:bCs/>
          <w:color w:val="000000" w:themeColor="text1"/>
          <w:sz w:val="22"/>
          <w:szCs w:val="22"/>
        </w:rPr>
      </w:pPr>
    </w:p>
    <w:p w14:paraId="0AA85E6C" w14:textId="77777777" w:rsidR="001F0222" w:rsidRDefault="001F0222" w:rsidP="001F0222">
      <w:pPr>
        <w:spacing w:line="240" w:lineRule="auto"/>
        <w:jc w:val="both"/>
        <w:rPr>
          <w:rFonts w:eastAsiaTheme="minorEastAsia"/>
          <w:noProof/>
        </w:rPr>
      </w:pPr>
      <w:r>
        <w:rPr>
          <w:color w:val="000000" w:themeColor="text1"/>
        </w:rPr>
        <w:t xml:space="preserve">En el marco de la PNPI, este eje abarca las siguientes problemáticas: </w:t>
      </w:r>
      <w:r>
        <w:rPr>
          <w:noProof/>
        </w:rPr>
        <w:t>Las limitadas</w:t>
      </w:r>
      <w:r w:rsidRPr="00DD6AAA">
        <w:rPr>
          <w:noProof/>
        </w:rPr>
        <w:t xml:space="preserve"> condiciones para la adecuada implementación de la educación básica, técnica, superior intercultural y bilingüe de los pueblos indígenas u originarios, acorde a sus realidades y contextos culturales</w:t>
      </w:r>
      <w:r>
        <w:rPr>
          <w:noProof/>
          <w:webHidden/>
        </w:rPr>
        <w:t>; las e</w:t>
      </w:r>
      <w:r w:rsidRPr="00DD6AAA">
        <w:rPr>
          <w:noProof/>
        </w:rPr>
        <w:t>scasas condiciones para el acceso y la conclusión oportuna y de calidad de la educación básica, técnica y superior de los pueblos indígenas u originarios, acorde a sus realidades y contextos culturales</w:t>
      </w:r>
      <w:r>
        <w:rPr>
          <w:noProof/>
        </w:rPr>
        <w:t>; los a</w:t>
      </w:r>
      <w:r w:rsidRPr="00DD6AAA">
        <w:rPr>
          <w:noProof/>
        </w:rPr>
        <w:t>ltos niveles de mortalidad y morbilidad de los pueblos indígenas u originarios</w:t>
      </w:r>
      <w:r>
        <w:rPr>
          <w:noProof/>
          <w:webHidden/>
        </w:rPr>
        <w:t>; el l</w:t>
      </w:r>
      <w:r w:rsidRPr="00DD6AAA">
        <w:rPr>
          <w:noProof/>
        </w:rPr>
        <w:t>imitado acceso a servicios de salud con pertinencia cultural y deficiente implementación de la salud intercultural que incorpora conocimientos tradicionales, saberes y medicinas ancestrales de los pueblos indígenas u originarios</w:t>
      </w:r>
      <w:r>
        <w:rPr>
          <w:noProof/>
        </w:rPr>
        <w:t>; la l</w:t>
      </w:r>
      <w:r w:rsidRPr="00DD6AAA">
        <w:rPr>
          <w:noProof/>
        </w:rPr>
        <w:t>imitada soberanía y seguridad alimentaria y nutricional de los pueblos indígenas u originarios</w:t>
      </w:r>
      <w:r>
        <w:rPr>
          <w:noProof/>
          <w:webHidden/>
        </w:rPr>
        <w:t>; el i</w:t>
      </w:r>
      <w:r w:rsidRPr="00DD6AAA">
        <w:rPr>
          <w:noProof/>
        </w:rPr>
        <w:t>nsuficiente respeto a la jurisdicción especial indígen</w:t>
      </w:r>
      <w:r>
        <w:rPr>
          <w:noProof/>
        </w:rPr>
        <w:t>a; el l</w:t>
      </w:r>
      <w:r w:rsidRPr="00DD6AAA">
        <w:rPr>
          <w:noProof/>
        </w:rPr>
        <w:t>imitado acceso de los pueblos indígenas u originarias  a la justicia con pertinencia cultural y deficiente implementación de un sistema de justicia intercultural</w:t>
      </w:r>
      <w:r>
        <w:rPr>
          <w:noProof/>
          <w:webHidden/>
        </w:rPr>
        <w:t>; el l</w:t>
      </w:r>
      <w:r w:rsidRPr="00DD6AAA">
        <w:rPr>
          <w:noProof/>
        </w:rPr>
        <w:t xml:space="preserve">imitado acceso a los servicios públicos básicos (agua y alcantarillado, energía eléctrica, conectividad y otros), acordes a las realidades de los </w:t>
      </w:r>
      <w:r>
        <w:rPr>
          <w:noProof/>
        </w:rPr>
        <w:t>pueblos indígenas u originarios</w:t>
      </w:r>
      <w:r>
        <w:rPr>
          <w:noProof/>
          <w:webHidden/>
        </w:rPr>
        <w:t>y; la l</w:t>
      </w:r>
      <w:r w:rsidRPr="00DD6AAA">
        <w:rPr>
          <w:noProof/>
        </w:rPr>
        <w:t>imitada implementación de las prioridades de desarrollo (Planes de vida y similares) de los Pueblos Indígenas u originarios</w:t>
      </w:r>
      <w:r>
        <w:rPr>
          <w:noProof/>
        </w:rPr>
        <w:t>.</w:t>
      </w:r>
    </w:p>
    <w:p w14:paraId="783B0E8D" w14:textId="77777777" w:rsidR="001F0222" w:rsidRPr="00D92D11" w:rsidRDefault="001F0222" w:rsidP="001F0222">
      <w:pPr>
        <w:spacing w:line="240" w:lineRule="auto"/>
        <w:jc w:val="both"/>
        <w:rPr>
          <w:rFonts w:eastAsiaTheme="minorEastAsia"/>
          <w:noProof/>
        </w:rPr>
      </w:pPr>
    </w:p>
    <w:p w14:paraId="0CAA35B4"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rPr>
        <w:t xml:space="preserve">En ese sentido, los derechos colectivos que se ven afectados son: </w:t>
      </w:r>
      <w:r>
        <w:rPr>
          <w:color w:val="000000" w:themeColor="text1"/>
          <w:sz w:val="22"/>
          <w:szCs w:val="22"/>
          <w:shd w:val="clear" w:color="auto" w:fill="FFFFFF"/>
        </w:rPr>
        <w:t>Derecho a la libre autodeterminación o autonomía, Derecho a la participación, Derecho a conservar sus costumbres e instituciones, Derecho a la jurisdicción especial y Derecho a la salud intercultural.</w:t>
      </w:r>
    </w:p>
    <w:p w14:paraId="78DB053E" w14:textId="77777777" w:rsidR="001F0222" w:rsidRDefault="001F0222" w:rsidP="001F0222">
      <w:pPr>
        <w:pStyle w:val="Default"/>
        <w:jc w:val="both"/>
        <w:rPr>
          <w:color w:val="000000" w:themeColor="text1"/>
          <w:sz w:val="22"/>
          <w:szCs w:val="22"/>
          <w:shd w:val="clear" w:color="auto" w:fill="FFFFFF"/>
        </w:rPr>
      </w:pPr>
    </w:p>
    <w:p w14:paraId="056506F9"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El desarrollo social de los pueblos indígenas en el Perú se ve afectado por diversas problemáticas que obstaculizan su bienestar y acceso a servicios esenciales (MIDIS, 2022; INEI, 2021). La exclusión social y la pobreza son consecuencias directas de la persistencia de barreras en áreas fundamentales como la educación, la salud y la justicia, lo que limita el desarrollo integral de estas comunidades (MIDIS, 2022). Según datos del INEI, en el 2021, el 32.2% de la población con lengua materna indígena u originaria se encontraba en situación de pobreza, en contraste con el 23.9% de la población de lengua no indígena u originaria, evidenciando una diferencia de 8.3 puntos porcentuales (INEI, 2021).</w:t>
      </w:r>
    </w:p>
    <w:p w14:paraId="0FC94438" w14:textId="77777777" w:rsidR="001F0222" w:rsidRDefault="001F0222" w:rsidP="001F0222">
      <w:pPr>
        <w:pStyle w:val="Default"/>
        <w:jc w:val="both"/>
        <w:rPr>
          <w:color w:val="000000" w:themeColor="text1"/>
          <w:sz w:val="22"/>
          <w:szCs w:val="22"/>
          <w:shd w:val="clear" w:color="auto" w:fill="FFFFFF"/>
        </w:rPr>
      </w:pPr>
    </w:p>
    <w:p w14:paraId="374ACFF1"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 xml:space="preserve">Al analizar los datos desagregados por tipo de lengua indígena u originaria, se observa que el 30.6% de la población con lengua materna quechua se encontraba en situación de pobreza en el 2021, mientras que este porcentaje fue ligeramente mayor, con un 36.4%, para la población con lengua materna </w:t>
      </w:r>
      <w:proofErr w:type="spellStart"/>
      <w:r>
        <w:rPr>
          <w:color w:val="000000" w:themeColor="text1"/>
          <w:sz w:val="22"/>
          <w:szCs w:val="22"/>
          <w:shd w:val="clear" w:color="auto" w:fill="FFFFFF"/>
        </w:rPr>
        <w:t>aymara</w:t>
      </w:r>
      <w:proofErr w:type="spellEnd"/>
      <w:r>
        <w:rPr>
          <w:color w:val="000000" w:themeColor="text1"/>
          <w:sz w:val="22"/>
          <w:szCs w:val="22"/>
          <w:shd w:val="clear" w:color="auto" w:fill="FFFFFF"/>
        </w:rPr>
        <w:t xml:space="preserve">. No obstante, el grupo con el mayor porcentaje de población en situación de pobreza corresponde a aquellos que hablan otra lengua indígena u originaria, con un 50.8% (ENAHO, 2021). </w:t>
      </w:r>
    </w:p>
    <w:p w14:paraId="4C1821D9" w14:textId="77777777" w:rsidR="001F0222" w:rsidRDefault="001F0222" w:rsidP="001F0222">
      <w:pPr>
        <w:pStyle w:val="Default"/>
        <w:jc w:val="both"/>
        <w:rPr>
          <w:color w:val="000000" w:themeColor="text1"/>
          <w:sz w:val="22"/>
          <w:szCs w:val="22"/>
          <w:shd w:val="clear" w:color="auto" w:fill="FFFFFF"/>
        </w:rPr>
      </w:pPr>
    </w:p>
    <w:p w14:paraId="54D75EBE"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 xml:space="preserve">En cuanto a la pobreza extrema, se evidencia que el 6.8% de la población con lengua materna indígena u originaria se encontraba en esta situación, en comparación con el 4.3% de la población con lengua materna no indígena u originaria (INEI, 2021). Al desglosar los datos por tipo de lengua indígena u originaria, se destaca que el 5.9% de la población de lengua materna quechua se encontraba en situación de pobreza extrema en el 2021, mientras que este porcentaje alcanzó un 8.8% para la población de lengua materna </w:t>
      </w:r>
      <w:proofErr w:type="spellStart"/>
      <w:r>
        <w:rPr>
          <w:color w:val="000000" w:themeColor="text1"/>
          <w:sz w:val="22"/>
          <w:szCs w:val="22"/>
          <w:shd w:val="clear" w:color="auto" w:fill="FFFFFF"/>
        </w:rPr>
        <w:t>aymara</w:t>
      </w:r>
      <w:proofErr w:type="spellEnd"/>
      <w:r>
        <w:rPr>
          <w:color w:val="000000" w:themeColor="text1"/>
          <w:sz w:val="22"/>
          <w:szCs w:val="22"/>
          <w:shd w:val="clear" w:color="auto" w:fill="FFFFFF"/>
        </w:rPr>
        <w:t xml:space="preserve"> y un 17.8% en la población cuya lengua materna es otra lengua indígena u originaria (ENAHO, 2021). </w:t>
      </w:r>
    </w:p>
    <w:p w14:paraId="655A81DA" w14:textId="77777777" w:rsidR="001F0222" w:rsidRDefault="001F0222" w:rsidP="001F0222">
      <w:pPr>
        <w:pStyle w:val="Default"/>
        <w:jc w:val="both"/>
        <w:rPr>
          <w:color w:val="000000" w:themeColor="text1"/>
          <w:sz w:val="22"/>
          <w:szCs w:val="22"/>
          <w:shd w:val="clear" w:color="auto" w:fill="FFFFFF"/>
        </w:rPr>
      </w:pPr>
    </w:p>
    <w:p w14:paraId="5C347870"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 xml:space="preserve">Es por ello, que los pueblos indígenas, en el marco de los talleres macrorregionales indican que tienen como aspiraciones relacionadas a esta temática las siguientes: </w:t>
      </w:r>
      <w:r>
        <w:rPr>
          <w:color w:val="000000" w:themeColor="text1"/>
          <w:sz w:val="22"/>
          <w:szCs w:val="22"/>
        </w:rPr>
        <w:t xml:space="preserve">en cuanto a la educación, demandan una </w:t>
      </w:r>
      <w:proofErr w:type="spellStart"/>
      <w:r>
        <w:rPr>
          <w:color w:val="000000" w:themeColor="text1"/>
          <w:sz w:val="22"/>
          <w:szCs w:val="22"/>
        </w:rPr>
        <w:t>currícula</w:t>
      </w:r>
      <w:proofErr w:type="spellEnd"/>
      <w:r>
        <w:rPr>
          <w:color w:val="000000" w:themeColor="text1"/>
          <w:sz w:val="22"/>
          <w:szCs w:val="22"/>
        </w:rPr>
        <w:t xml:space="preserve"> con enfoque intercultural en todos los niveles educativos, docentes capacitados y bilingües, así como instituciones educativas con autoridades competentes en educación intercultural bilingüe (EIB). Además, buscan programas de nivelación para jóvenes indígenas y suficientes instituciones de educación superior con enfoque intercultural, acompañamiento durante los estudios superiores y becas adecuadas.</w:t>
      </w:r>
    </w:p>
    <w:p w14:paraId="63FD3E45" w14:textId="77777777" w:rsidR="001F0222" w:rsidRDefault="001F0222" w:rsidP="001F0222">
      <w:pPr>
        <w:pStyle w:val="Default"/>
        <w:jc w:val="both"/>
        <w:rPr>
          <w:color w:val="000000" w:themeColor="text1"/>
          <w:sz w:val="22"/>
          <w:szCs w:val="22"/>
        </w:rPr>
      </w:pPr>
    </w:p>
    <w:p w14:paraId="054AD841" w14:textId="77777777" w:rsidR="001F0222" w:rsidRDefault="001F0222" w:rsidP="001F0222">
      <w:pPr>
        <w:pStyle w:val="Default"/>
        <w:jc w:val="both"/>
        <w:rPr>
          <w:color w:val="000000" w:themeColor="text1"/>
          <w:sz w:val="22"/>
          <w:szCs w:val="22"/>
        </w:rPr>
      </w:pPr>
      <w:r>
        <w:rPr>
          <w:color w:val="000000" w:themeColor="text1"/>
          <w:sz w:val="22"/>
          <w:szCs w:val="22"/>
        </w:rPr>
        <w:t>En relación a la salud, aspiran a un servicio intercultural y a la institucionalización de la medicina tradicional o ancestral en el sistema de salud. Demandan capacitación y acreditación oportuna de promotores de salud indígenas, así como la inclusión de los pueblos indígenas en el Seguro Integral de Salud (SIS). Además, los pueblos indígenas buscan garantizar su seguridad y soberanía alimentaria.</w:t>
      </w:r>
    </w:p>
    <w:p w14:paraId="2356DA68" w14:textId="77777777" w:rsidR="001F0222" w:rsidRDefault="001F0222" w:rsidP="001F0222">
      <w:pPr>
        <w:pStyle w:val="Default"/>
        <w:jc w:val="both"/>
        <w:rPr>
          <w:color w:val="000000" w:themeColor="text1"/>
          <w:sz w:val="22"/>
          <w:szCs w:val="22"/>
        </w:rPr>
      </w:pPr>
    </w:p>
    <w:p w14:paraId="56058260" w14:textId="77777777" w:rsidR="001F0222" w:rsidRDefault="001F0222" w:rsidP="001F0222">
      <w:pPr>
        <w:pStyle w:val="Default"/>
        <w:jc w:val="both"/>
        <w:rPr>
          <w:color w:val="000000" w:themeColor="text1"/>
          <w:sz w:val="22"/>
          <w:szCs w:val="22"/>
        </w:rPr>
      </w:pPr>
      <w:r>
        <w:rPr>
          <w:color w:val="000000" w:themeColor="text1"/>
          <w:sz w:val="22"/>
          <w:szCs w:val="22"/>
        </w:rPr>
        <w:t>En cuanto a la infraestructura, demandan una adecuada infraestructura educativa, así como acceso a servicios básicos como agua, electricidad y conectividad. También buscan programas de vivienda acordes a sus realidades y necesidades. Además, demandan el acceso a vías de comunicación adecuadas.</w:t>
      </w:r>
    </w:p>
    <w:p w14:paraId="2C67785D" w14:textId="77777777" w:rsidR="001F0222" w:rsidRDefault="001F0222" w:rsidP="001F0222">
      <w:pPr>
        <w:pStyle w:val="Default"/>
        <w:jc w:val="both"/>
        <w:rPr>
          <w:color w:val="000000" w:themeColor="text1"/>
          <w:sz w:val="22"/>
          <w:szCs w:val="22"/>
        </w:rPr>
      </w:pPr>
    </w:p>
    <w:p w14:paraId="1881594F" w14:textId="77777777" w:rsidR="001F0222" w:rsidRDefault="001F0222" w:rsidP="001F0222">
      <w:pPr>
        <w:pStyle w:val="Default"/>
        <w:jc w:val="both"/>
        <w:rPr>
          <w:color w:val="000000" w:themeColor="text1"/>
          <w:sz w:val="22"/>
          <w:szCs w:val="22"/>
        </w:rPr>
      </w:pPr>
      <w:r>
        <w:rPr>
          <w:color w:val="000000" w:themeColor="text1"/>
          <w:sz w:val="22"/>
          <w:szCs w:val="22"/>
        </w:rPr>
        <w:t xml:space="preserve">Por último, los pueblos indígenas aspiran al respeto y reconocimiento de la justicia comunal, así como a una adecuada articulación con la justicia ordinaria. </w:t>
      </w:r>
    </w:p>
    <w:p w14:paraId="354BF727" w14:textId="77777777" w:rsidR="001F0222" w:rsidRDefault="001F0222" w:rsidP="001F0222">
      <w:pPr>
        <w:pStyle w:val="Default"/>
        <w:jc w:val="both"/>
        <w:rPr>
          <w:color w:val="000000" w:themeColor="text1"/>
          <w:sz w:val="22"/>
          <w:szCs w:val="22"/>
        </w:rPr>
      </w:pPr>
    </w:p>
    <w:p w14:paraId="3E5569A3" w14:textId="77777777" w:rsidR="001F0222" w:rsidRDefault="001F0222" w:rsidP="001F0222">
      <w:pPr>
        <w:pStyle w:val="Default"/>
        <w:jc w:val="both"/>
        <w:rPr>
          <w:b/>
          <w:bCs/>
          <w:color w:val="000000" w:themeColor="text1"/>
          <w:sz w:val="22"/>
          <w:szCs w:val="22"/>
        </w:rPr>
      </w:pPr>
    </w:p>
    <w:p w14:paraId="6DC25D37" w14:textId="77777777" w:rsidR="001F0222" w:rsidRDefault="001F0222" w:rsidP="003A41C1">
      <w:pPr>
        <w:pStyle w:val="Default"/>
        <w:numPr>
          <w:ilvl w:val="0"/>
          <w:numId w:val="77"/>
        </w:numPr>
        <w:jc w:val="both"/>
        <w:rPr>
          <w:b/>
          <w:bCs/>
          <w:color w:val="000000" w:themeColor="text1"/>
          <w:sz w:val="22"/>
          <w:szCs w:val="22"/>
        </w:rPr>
      </w:pPr>
      <w:r>
        <w:rPr>
          <w:b/>
          <w:bCs/>
          <w:color w:val="000000" w:themeColor="text1"/>
          <w:sz w:val="22"/>
          <w:szCs w:val="22"/>
        </w:rPr>
        <w:t>Desarrollo económico</w:t>
      </w:r>
    </w:p>
    <w:p w14:paraId="547F005D" w14:textId="77777777" w:rsidR="001F0222" w:rsidRDefault="001F0222" w:rsidP="001F0222">
      <w:pPr>
        <w:pStyle w:val="Default"/>
        <w:jc w:val="both"/>
        <w:rPr>
          <w:b/>
          <w:bCs/>
          <w:color w:val="000000" w:themeColor="text1"/>
          <w:sz w:val="22"/>
          <w:szCs w:val="22"/>
        </w:rPr>
      </w:pPr>
    </w:p>
    <w:p w14:paraId="273DD384" w14:textId="77777777" w:rsidR="001F0222" w:rsidRDefault="001F0222" w:rsidP="001F0222">
      <w:pPr>
        <w:spacing w:line="240" w:lineRule="auto"/>
        <w:jc w:val="both"/>
        <w:rPr>
          <w:rFonts w:eastAsiaTheme="minorEastAsia"/>
          <w:noProof/>
        </w:rPr>
      </w:pPr>
      <w:r>
        <w:rPr>
          <w:color w:val="000000" w:themeColor="text1"/>
        </w:rPr>
        <w:t xml:space="preserve">En el marco de la PNPI, este eje abarca las siguientes problemáticas: </w:t>
      </w:r>
      <w:r>
        <w:rPr>
          <w:noProof/>
        </w:rPr>
        <w:t>El i</w:t>
      </w:r>
      <w:r w:rsidRPr="00DD6AAA">
        <w:rPr>
          <w:noProof/>
        </w:rPr>
        <w:t>nadecuado diseño y desarrollo de mecanismos e iniciativas productivas sostenibles (programas y proyectos) acorde a las realidades, prioridades y actividades económicas de los pueblos indígenas u originarios, que promuevan su soberania económica sostenible y solidaria</w:t>
      </w:r>
      <w:r>
        <w:rPr>
          <w:noProof/>
        </w:rPr>
        <w:t>; la l</w:t>
      </w:r>
      <w:r w:rsidRPr="00DD6AAA">
        <w:rPr>
          <w:noProof/>
        </w:rPr>
        <w:t xml:space="preserve">imitada producción, transformación y comercialización de los productos priorizados por los </w:t>
      </w:r>
      <w:r>
        <w:rPr>
          <w:noProof/>
        </w:rPr>
        <w:t>pueblos indígenas u originarios</w:t>
      </w:r>
      <w:r w:rsidRPr="00DD6AAA">
        <w:rPr>
          <w:noProof/>
        </w:rPr>
        <w:t>y su articulación a mercados nacionales e internacionales</w:t>
      </w:r>
      <w:r>
        <w:rPr>
          <w:rFonts w:eastAsiaTheme="minorEastAsia"/>
          <w:noProof/>
        </w:rPr>
        <w:t xml:space="preserve">; las escasas </w:t>
      </w:r>
      <w:r w:rsidRPr="00DD6AAA">
        <w:rPr>
          <w:noProof/>
        </w:rPr>
        <w:t xml:space="preserve">oportunidades para el fortalecimiento de las capacidades técnico -productivas, de gestión comercial y de innovación tecnológica acordes a la cosmovisión, realidad y prioridades de los </w:t>
      </w:r>
      <w:r>
        <w:rPr>
          <w:noProof/>
        </w:rPr>
        <w:t>pueblos indígenas u originarios</w:t>
      </w:r>
      <w:r>
        <w:rPr>
          <w:rFonts w:eastAsiaTheme="minorEastAsia"/>
          <w:noProof/>
        </w:rPr>
        <w:t>y; las l</w:t>
      </w:r>
      <w:r w:rsidRPr="00DD6AAA">
        <w:rPr>
          <w:noProof/>
        </w:rPr>
        <w:t>imitadas oportunidades para el acceso al mercado laboral seguro y decente, acorde a la realidad y las potencialidades de los pueblos indígenas u originarios</w:t>
      </w:r>
      <w:r>
        <w:rPr>
          <w:noProof/>
        </w:rPr>
        <w:t>.</w:t>
      </w:r>
    </w:p>
    <w:p w14:paraId="09E83FBB" w14:textId="77777777" w:rsidR="001F0222" w:rsidRDefault="001F0222" w:rsidP="001F0222">
      <w:pPr>
        <w:pStyle w:val="Default"/>
        <w:jc w:val="both"/>
        <w:rPr>
          <w:color w:val="000000" w:themeColor="text1"/>
          <w:sz w:val="22"/>
          <w:szCs w:val="22"/>
        </w:rPr>
      </w:pPr>
    </w:p>
    <w:p w14:paraId="2DE19511"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rPr>
        <w:t xml:space="preserve">En ese sentido, los derechos colectivos que se ven afectados son: </w:t>
      </w:r>
      <w:r>
        <w:rPr>
          <w:color w:val="000000" w:themeColor="text1"/>
          <w:sz w:val="22"/>
          <w:szCs w:val="22"/>
          <w:shd w:val="clear" w:color="auto" w:fill="FFFFFF"/>
        </w:rPr>
        <w:t>Derecho a la libre autodeterminación o autonomía, Derecho a la participación y Derecho a decidir/elegir sus prioridades de desarrollo.</w:t>
      </w:r>
    </w:p>
    <w:p w14:paraId="4220867E" w14:textId="77777777" w:rsidR="001F0222" w:rsidRDefault="001F0222" w:rsidP="001F0222">
      <w:pPr>
        <w:pStyle w:val="Default"/>
        <w:jc w:val="both"/>
        <w:rPr>
          <w:color w:val="000000" w:themeColor="text1"/>
          <w:sz w:val="22"/>
          <w:szCs w:val="22"/>
          <w:shd w:val="clear" w:color="auto" w:fill="FFFFFF"/>
        </w:rPr>
      </w:pPr>
    </w:p>
    <w:p w14:paraId="74D45707"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Según la ENAHO (2022), la falta de acceso a servicios financieros, como préstamos y créditos, es una barrera importante que afecta el desarrollo económico de los pueblos indígenas, así como lo es el reducido conocimiento sobre los procesos y requisitos financieros. Además, la falta de infraestructura básica, como carreteras y servicios públicos, en muchas comunidades indígenas limita su capacidad para transportar y comercializar sus productos, lo que dificulta su inserción en los mercados nacionales e internacionales.</w:t>
      </w:r>
    </w:p>
    <w:p w14:paraId="111B9DC8" w14:textId="77777777" w:rsidR="001F0222" w:rsidRDefault="001F0222" w:rsidP="001F0222">
      <w:pPr>
        <w:pStyle w:val="Default"/>
        <w:jc w:val="both"/>
        <w:rPr>
          <w:color w:val="000000" w:themeColor="text1"/>
          <w:sz w:val="22"/>
          <w:szCs w:val="22"/>
          <w:shd w:val="clear" w:color="auto" w:fill="FFFFFF"/>
        </w:rPr>
      </w:pPr>
    </w:p>
    <w:p w14:paraId="6B80CD68" w14:textId="77777777" w:rsidR="001F0222" w:rsidRDefault="001F0222" w:rsidP="001F0222">
      <w:pPr>
        <w:spacing w:after="200" w:line="276" w:lineRule="auto"/>
        <w:jc w:val="both"/>
        <w:rPr>
          <w:rFonts w:asciiTheme="minorHAnsi" w:hAnsiTheme="minorHAnsi" w:cstheme="minorBidi"/>
          <w:color w:val="000000" w:themeColor="text1"/>
        </w:rPr>
      </w:pPr>
      <w:r>
        <w:rPr>
          <w:color w:val="000000" w:themeColor="text1"/>
          <w:shd w:val="clear" w:color="auto" w:fill="FFFFFF"/>
        </w:rPr>
        <w:t xml:space="preserve">Por otro lado, </w:t>
      </w:r>
      <w:r>
        <w:rPr>
          <w:color w:val="000000" w:themeColor="text1"/>
        </w:rPr>
        <w:t xml:space="preserve">se identificaron dos ramas de las principales actividades de los PUEBLOS INDÍGENAS U </w:t>
      </w:r>
      <w:proofErr w:type="spellStart"/>
      <w:r>
        <w:rPr>
          <w:color w:val="000000" w:themeColor="text1"/>
        </w:rPr>
        <w:t>ORIGINARIOScon</w:t>
      </w:r>
      <w:proofErr w:type="spellEnd"/>
      <w:r>
        <w:rPr>
          <w:color w:val="000000" w:themeColor="text1"/>
        </w:rPr>
        <w:t xml:space="preserve"> las que se insertan a la economía nacional. Por un lado, es la producción de productos representativos del pueblo indígena, tanto agropecuarios, forestales e incluso artesanías, así como, promoción de actividades como el turismo. Por otro lado, está la inserción laboral como mano de obra poco calificada (obreros, comerciantes, cocineros, vendedores ambulantes, etc.) (ENAHO, 2022) lo que acarrea una menor probabilidad de desarrollo económico y mayor posibilidad de condiciones laborales precarias.</w:t>
      </w:r>
    </w:p>
    <w:p w14:paraId="4755011F" w14:textId="77777777" w:rsidR="001F0222" w:rsidRDefault="001F0222" w:rsidP="001F0222">
      <w:pPr>
        <w:pStyle w:val="Default"/>
        <w:jc w:val="both"/>
        <w:rPr>
          <w:color w:val="000000" w:themeColor="text1"/>
          <w:sz w:val="22"/>
          <w:szCs w:val="22"/>
        </w:rPr>
      </w:pPr>
      <w:r>
        <w:rPr>
          <w:color w:val="000000" w:themeColor="text1"/>
          <w:sz w:val="22"/>
          <w:szCs w:val="22"/>
          <w:shd w:val="clear" w:color="auto" w:fill="FFFFFF"/>
        </w:rPr>
        <w:t>Es por ello, que los pueblos indígenas, en el marco de los talleres macrorregionales indican que tienen como aspiraciones relacionadas a esta temática las siguientes:</w:t>
      </w:r>
      <w:r>
        <w:rPr>
          <w:color w:val="000000" w:themeColor="text1"/>
          <w:sz w:val="22"/>
          <w:szCs w:val="22"/>
        </w:rPr>
        <w:t xml:space="preserve"> diversos programas y proyectos que beneficien su desarrollo económico, con requisitos acordes a sus realidades y necesidades. Exigen un amplio apoyo y fomento de iniciativas productivas, así como mecanismos de financiamiento accesibles para el desarrollo de sus proyectos.</w:t>
      </w:r>
    </w:p>
    <w:p w14:paraId="2318E34C" w14:textId="77777777" w:rsidR="001F0222" w:rsidRDefault="001F0222" w:rsidP="001F0222">
      <w:pPr>
        <w:pStyle w:val="Default"/>
        <w:jc w:val="both"/>
        <w:rPr>
          <w:color w:val="000000" w:themeColor="text1"/>
          <w:sz w:val="22"/>
          <w:szCs w:val="22"/>
        </w:rPr>
      </w:pPr>
    </w:p>
    <w:p w14:paraId="0CD496B5" w14:textId="77777777" w:rsidR="001F0222" w:rsidRDefault="001F0222" w:rsidP="001F0222">
      <w:pPr>
        <w:pStyle w:val="Default"/>
        <w:jc w:val="both"/>
        <w:rPr>
          <w:color w:val="000000" w:themeColor="text1"/>
          <w:sz w:val="22"/>
          <w:szCs w:val="22"/>
        </w:rPr>
      </w:pPr>
      <w:r>
        <w:rPr>
          <w:color w:val="000000" w:themeColor="text1"/>
          <w:sz w:val="22"/>
          <w:szCs w:val="22"/>
        </w:rPr>
        <w:t>Asimismo, buscan contar con mecanismos accesibles para la articulación a mercados y se promueve y apoya la conformación de empresas comunales indígenas. Además, se reconoce e incorpora el conocimiento tradicional de los pueblos indígenas en las actividades productivas, y se brinda capacitación técnica y en gestión comercial para mejorar sus capacidades productivas.</w:t>
      </w:r>
    </w:p>
    <w:p w14:paraId="52A644CA" w14:textId="77777777" w:rsidR="001F0222" w:rsidRDefault="001F0222" w:rsidP="001F0222">
      <w:pPr>
        <w:pStyle w:val="Default"/>
        <w:jc w:val="both"/>
        <w:rPr>
          <w:color w:val="000000" w:themeColor="text1"/>
          <w:sz w:val="22"/>
          <w:szCs w:val="22"/>
        </w:rPr>
      </w:pPr>
    </w:p>
    <w:p w14:paraId="4FA9EB93" w14:textId="77777777" w:rsidR="001F0222" w:rsidRDefault="001F0222" w:rsidP="001F0222">
      <w:pPr>
        <w:pStyle w:val="Default"/>
        <w:jc w:val="both"/>
        <w:rPr>
          <w:color w:val="000000" w:themeColor="text1"/>
          <w:sz w:val="22"/>
          <w:szCs w:val="22"/>
        </w:rPr>
      </w:pPr>
      <w:r>
        <w:rPr>
          <w:color w:val="000000" w:themeColor="text1"/>
          <w:sz w:val="22"/>
          <w:szCs w:val="22"/>
        </w:rPr>
        <w:t>Por último, se enfatiza en la importancia de contar con una adecuada infraestructura y tecnología, así como fomentar y apoyar la investigación en el ámbito productivo. Además, se busca fomentar la empleabilidad de los indígenas y brindar formación laboral, especialmente para los jóvenes y las zonas fronterizas.</w:t>
      </w:r>
    </w:p>
    <w:p w14:paraId="44BF3959" w14:textId="77777777" w:rsidR="001F0222" w:rsidRDefault="001F0222" w:rsidP="001F0222">
      <w:pPr>
        <w:pStyle w:val="Default"/>
        <w:jc w:val="both"/>
        <w:rPr>
          <w:b/>
          <w:bCs/>
          <w:color w:val="000000" w:themeColor="text1"/>
          <w:sz w:val="22"/>
          <w:szCs w:val="22"/>
        </w:rPr>
      </w:pPr>
    </w:p>
    <w:p w14:paraId="7707E817" w14:textId="77777777" w:rsidR="001F0222" w:rsidRDefault="001F0222" w:rsidP="003A41C1">
      <w:pPr>
        <w:pStyle w:val="Default"/>
        <w:numPr>
          <w:ilvl w:val="0"/>
          <w:numId w:val="77"/>
        </w:numPr>
        <w:jc w:val="both"/>
        <w:rPr>
          <w:b/>
          <w:bCs/>
          <w:color w:val="000000" w:themeColor="text1"/>
          <w:sz w:val="22"/>
          <w:szCs w:val="22"/>
        </w:rPr>
      </w:pPr>
      <w:r>
        <w:rPr>
          <w:b/>
          <w:bCs/>
          <w:color w:val="000000" w:themeColor="text1"/>
          <w:sz w:val="22"/>
          <w:szCs w:val="22"/>
        </w:rPr>
        <w:t>Discriminación étnico-racial y racismo</w:t>
      </w:r>
    </w:p>
    <w:p w14:paraId="055FB59E" w14:textId="77777777" w:rsidR="001F0222" w:rsidRDefault="001F0222" w:rsidP="001F0222">
      <w:pPr>
        <w:pStyle w:val="Default"/>
        <w:jc w:val="both"/>
        <w:rPr>
          <w:b/>
          <w:bCs/>
          <w:color w:val="000000" w:themeColor="text1"/>
          <w:sz w:val="22"/>
          <w:szCs w:val="22"/>
        </w:rPr>
      </w:pPr>
    </w:p>
    <w:p w14:paraId="43C71A3B" w14:textId="77777777" w:rsidR="001F0222" w:rsidRPr="001C66E6" w:rsidRDefault="001F0222" w:rsidP="001F0222">
      <w:pPr>
        <w:spacing w:line="240" w:lineRule="auto"/>
        <w:jc w:val="both"/>
        <w:rPr>
          <w:rFonts w:eastAsiaTheme="minorEastAsia"/>
          <w:noProof/>
          <w:lang w:val="es-419"/>
        </w:rPr>
      </w:pPr>
      <w:r>
        <w:rPr>
          <w:color w:val="000000" w:themeColor="text1"/>
        </w:rPr>
        <w:t xml:space="preserve">En el marco de la PNPI, este eje abarca las siguientes problemáticas: </w:t>
      </w:r>
      <w:r>
        <w:rPr>
          <w:noProof/>
        </w:rPr>
        <w:t>Las</w:t>
      </w:r>
      <w:r w:rsidRPr="00DD6AAA">
        <w:rPr>
          <w:noProof/>
        </w:rPr>
        <w:t xml:space="preserve"> </w:t>
      </w:r>
      <w:r>
        <w:rPr>
          <w:noProof/>
        </w:rPr>
        <w:t>r</w:t>
      </w:r>
      <w:r w:rsidRPr="00DD6AAA">
        <w:rPr>
          <w:noProof/>
        </w:rPr>
        <w:t xml:space="preserve">ecurrentes prácticas de discriminación, colonialismo y racismo hacia los </w:t>
      </w:r>
      <w:r>
        <w:rPr>
          <w:noProof/>
        </w:rPr>
        <w:t>pueblos indígenas u originarios</w:t>
      </w:r>
      <w:r w:rsidRPr="00DD6AAA">
        <w:rPr>
          <w:noProof/>
        </w:rPr>
        <w:t>en la esfera pública y privada</w:t>
      </w:r>
      <w:r>
        <w:rPr>
          <w:noProof/>
          <w:webHidden/>
        </w:rPr>
        <w:t xml:space="preserve">; la </w:t>
      </w:r>
      <w:r>
        <w:rPr>
          <w:noProof/>
        </w:rPr>
        <w:t>e</w:t>
      </w:r>
      <w:r w:rsidRPr="00DD6AAA">
        <w:rPr>
          <w:noProof/>
        </w:rPr>
        <w:t>scasa valoración de la identidad y diversidad cultural de los pueblos indígenas u originarios</w:t>
      </w:r>
      <w:r>
        <w:rPr>
          <w:noProof/>
          <w:webHidden/>
        </w:rPr>
        <w:t>; la n</w:t>
      </w:r>
      <w:r w:rsidRPr="00DD6AAA">
        <w:rPr>
          <w:noProof/>
        </w:rPr>
        <w:t>ormalización de los actos de discriminación y violencia étnico racial e inaplicación de la normativa nacional e internacional en la materia</w:t>
      </w:r>
      <w:r>
        <w:rPr>
          <w:noProof/>
          <w:webHidden/>
        </w:rPr>
        <w:tab/>
      </w:r>
      <w:r>
        <w:rPr>
          <w:rFonts w:eastAsiaTheme="minorEastAsia"/>
          <w:noProof/>
        </w:rPr>
        <w:t xml:space="preserve"> y; los e</w:t>
      </w:r>
      <w:r w:rsidRPr="00DD6AAA">
        <w:rPr>
          <w:noProof/>
        </w:rPr>
        <w:t xml:space="preserve">sfuerzos realizados desde el Estado en relación con la permanente discriminación étnico-racial y racismo hacia los </w:t>
      </w:r>
      <w:r>
        <w:rPr>
          <w:noProof/>
        </w:rPr>
        <w:t>pueblos indígenas u originarios</w:t>
      </w:r>
      <w:r w:rsidRPr="00DD6AAA">
        <w:rPr>
          <w:noProof/>
        </w:rPr>
        <w:t>de parte del Estado y sociedad</w:t>
      </w:r>
      <w:r>
        <w:rPr>
          <w:noProof/>
        </w:rPr>
        <w:t>.</w:t>
      </w:r>
    </w:p>
    <w:p w14:paraId="48462D3D" w14:textId="77777777" w:rsidR="001F0222" w:rsidRDefault="001F0222" w:rsidP="001F0222">
      <w:pPr>
        <w:pStyle w:val="Default"/>
        <w:jc w:val="both"/>
        <w:rPr>
          <w:color w:val="000000" w:themeColor="text1"/>
          <w:sz w:val="22"/>
          <w:szCs w:val="22"/>
        </w:rPr>
      </w:pPr>
    </w:p>
    <w:p w14:paraId="474254E7"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rPr>
        <w:t xml:space="preserve">En ese sentido, los derechos colectivos que se ven afectados son: </w:t>
      </w:r>
      <w:r>
        <w:rPr>
          <w:color w:val="000000" w:themeColor="text1"/>
          <w:sz w:val="22"/>
          <w:szCs w:val="22"/>
          <w:shd w:val="clear" w:color="auto" w:fill="FFFFFF"/>
        </w:rPr>
        <w:t>Derecho a la libre autodeterminación o autonomía</w:t>
      </w:r>
      <w:r>
        <w:rPr>
          <w:color w:val="000000" w:themeColor="text1"/>
          <w:sz w:val="22"/>
          <w:szCs w:val="22"/>
        </w:rPr>
        <w:t xml:space="preserve">, </w:t>
      </w:r>
      <w:r>
        <w:rPr>
          <w:color w:val="000000" w:themeColor="text1"/>
          <w:sz w:val="22"/>
          <w:szCs w:val="22"/>
          <w:shd w:val="clear" w:color="auto" w:fill="FFFFFF"/>
        </w:rPr>
        <w:t>Derecho a la identidad cultural, Derecho a la participación, Derecho a decidir/elegir sus prioridades de desarrollo, Derecho a conservar sus costumbres e instituciones, Derecho a la salud intercultural y Derecho a la educación intercultural y a la lengua/idioma.</w:t>
      </w:r>
    </w:p>
    <w:p w14:paraId="56BFF04B" w14:textId="77777777" w:rsidR="001F0222" w:rsidRDefault="001F0222" w:rsidP="001F0222">
      <w:pPr>
        <w:pStyle w:val="Default"/>
        <w:jc w:val="both"/>
        <w:rPr>
          <w:color w:val="000000" w:themeColor="text1"/>
          <w:sz w:val="22"/>
          <w:szCs w:val="22"/>
          <w:shd w:val="clear" w:color="auto" w:fill="FFFFFF"/>
        </w:rPr>
      </w:pPr>
    </w:p>
    <w:p w14:paraId="1C7246F0"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El racismo y la discriminación étnico-racial son fenómenos perjudiciales que afectan directamente a los pueblos indígenas del Perú, exponiéndolos al riesgo de violencia y abusos. La discriminación que enfrentan adopta múltiples formas y afecta negativamente todos sus derechos y libertades, dañando su vida y dignidad (Relator Especial José Cali, 2020). El Perú se encuentra entre los países con mayor índice de discriminación en América Latina, y más del 50% de los peruanos percibe que los ciudadanos indígenas y afroperuanos son los más discriminados debido a su apariencia física y características culturales (Primera Encuesta Nacional de Percepciones sobre Diversidad Cultural y Discriminación Étnico Racial del MINCUL, 2018; Unidad de Estudios Económicos - MC, 2020).</w:t>
      </w:r>
    </w:p>
    <w:p w14:paraId="671828EC" w14:textId="77777777" w:rsidR="001F0222" w:rsidRDefault="001F0222" w:rsidP="001F0222">
      <w:pPr>
        <w:pStyle w:val="Default"/>
        <w:jc w:val="both"/>
        <w:rPr>
          <w:color w:val="000000" w:themeColor="text1"/>
          <w:sz w:val="22"/>
          <w:szCs w:val="22"/>
          <w:shd w:val="clear" w:color="auto" w:fill="FFFFFF"/>
        </w:rPr>
      </w:pPr>
    </w:p>
    <w:p w14:paraId="24E6C75E"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La discriminación y el racismo hacia los pueblos indígenas tienen raíces históricas que se remontan a la época de la conquista y colonización, lo cual ha resultado en su empobrecimiento y mayor vulnerabilidad estructural. A pesar de ello, han resistido preservando sus principios y prácticas ancestrales, como la reciprocidad, la conexión con la Madre Tierra, sus sistemas colectivos de trabajo y economía, su organización social y sus sistemas de autoridad y justicia (</w:t>
      </w:r>
      <w:proofErr w:type="spellStart"/>
      <w:r>
        <w:rPr>
          <w:color w:val="000000" w:themeColor="text1"/>
          <w:sz w:val="22"/>
          <w:szCs w:val="22"/>
          <w:shd w:val="clear" w:color="auto" w:fill="FFFFFF"/>
        </w:rPr>
        <w:t>Lovatón</w:t>
      </w:r>
      <w:proofErr w:type="spellEnd"/>
      <w:r>
        <w:rPr>
          <w:color w:val="000000" w:themeColor="text1"/>
          <w:sz w:val="22"/>
          <w:szCs w:val="22"/>
          <w:shd w:val="clear" w:color="auto" w:fill="FFFFFF"/>
        </w:rPr>
        <w:t>, 2020; CEPAL, 2014).</w:t>
      </w:r>
    </w:p>
    <w:p w14:paraId="447B2EA0" w14:textId="77777777" w:rsidR="001F0222" w:rsidRDefault="001F0222" w:rsidP="001F0222">
      <w:pPr>
        <w:pStyle w:val="Default"/>
        <w:jc w:val="both"/>
        <w:rPr>
          <w:color w:val="000000" w:themeColor="text1"/>
          <w:sz w:val="22"/>
          <w:szCs w:val="22"/>
          <w:shd w:val="clear" w:color="auto" w:fill="FFFFFF"/>
        </w:rPr>
      </w:pPr>
    </w:p>
    <w:p w14:paraId="44B882EC"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 xml:space="preserve">Es por ello, que los pueblos indígenas, en el marco de los talleres macrorregionales indican que tienen como aspiraciones relacionadas a esta temática las siguientes: promover la erradicación de la discriminación y el racismo en las escuelas y por parte del Estado, con el objetivo de valorizar la cultura indígena en los espacios educativos a nivel nacional. Esto implica garantizar una formación adecuada de los docentes y prestar especial atención a la discriminación y el racismo que enfrentan las infancias indígenas. Asimismo, es necesario reconocer y evitar la discriminación hacia aquellos que portan conocimientos y tradiciones ancestrales, rechazando cualquier forma de </w:t>
      </w:r>
      <w:proofErr w:type="spellStart"/>
      <w:r>
        <w:rPr>
          <w:color w:val="000000" w:themeColor="text1"/>
          <w:sz w:val="22"/>
          <w:szCs w:val="22"/>
          <w:shd w:val="clear" w:color="auto" w:fill="FFFFFF"/>
        </w:rPr>
        <w:t>folclorización</w:t>
      </w:r>
      <w:proofErr w:type="spellEnd"/>
      <w:r>
        <w:rPr>
          <w:color w:val="000000" w:themeColor="text1"/>
          <w:sz w:val="22"/>
          <w:szCs w:val="22"/>
          <w:shd w:val="clear" w:color="auto" w:fill="FFFFFF"/>
        </w:rPr>
        <w:t xml:space="preserve"> de las culturas indígenas.</w:t>
      </w:r>
    </w:p>
    <w:p w14:paraId="7583668E" w14:textId="77777777" w:rsidR="001F0222" w:rsidRDefault="001F0222" w:rsidP="001F0222">
      <w:pPr>
        <w:pStyle w:val="Default"/>
        <w:jc w:val="both"/>
        <w:rPr>
          <w:color w:val="000000" w:themeColor="text1"/>
          <w:sz w:val="22"/>
          <w:szCs w:val="22"/>
          <w:shd w:val="clear" w:color="auto" w:fill="FFFFFF"/>
        </w:rPr>
      </w:pPr>
    </w:p>
    <w:p w14:paraId="4D025916" w14:textId="77777777" w:rsidR="001F0222" w:rsidRDefault="001F0222" w:rsidP="001F0222">
      <w:pPr>
        <w:pStyle w:val="Default"/>
        <w:jc w:val="both"/>
        <w:rPr>
          <w:color w:val="000000" w:themeColor="text1"/>
          <w:sz w:val="22"/>
          <w:szCs w:val="22"/>
          <w:shd w:val="clear" w:color="auto" w:fill="FFFFFF"/>
        </w:rPr>
      </w:pPr>
      <w:r>
        <w:rPr>
          <w:color w:val="000000" w:themeColor="text1"/>
          <w:sz w:val="22"/>
          <w:szCs w:val="22"/>
          <w:shd w:val="clear" w:color="auto" w:fill="FFFFFF"/>
        </w:rPr>
        <w:t>Otro aspecto crucial es proteger la identidad y lengua de los pueblos indígenas, evitando que la discriminación y el racismo contribuyan a su pérdida. Esto implica reflexionar sobre la imposición de la cultura occidental, prestando especial atención a la evangelización y garantizando el respeto hacia las prácticas propias de medicina y agricultura indígena. Además, es necesario revertir la discriminación en programas como BECA 18, que ha resultado en una disminución de vacantes para los pueblos indígenas, y reconocer y evitar la discriminación hacia aquellos que utilizan una lengua originaria.</w:t>
      </w:r>
    </w:p>
    <w:p w14:paraId="1CE9D097" w14:textId="77777777" w:rsidR="001F0222" w:rsidRDefault="001F0222" w:rsidP="00BE26B8">
      <w:pPr>
        <w:pStyle w:val="Default"/>
        <w:jc w:val="both"/>
        <w:rPr>
          <w:rFonts w:asciiTheme="minorHAnsi" w:hAnsiTheme="minorHAnsi" w:cstheme="minorHAnsi"/>
          <w:sz w:val="22"/>
          <w:szCs w:val="22"/>
        </w:rPr>
      </w:pPr>
    </w:p>
    <w:p w14:paraId="6729EA42" w14:textId="10A4CA19" w:rsidR="00BE26B8" w:rsidRDefault="00BE26B8" w:rsidP="00BE26B8">
      <w:pPr>
        <w:pStyle w:val="Default"/>
        <w:jc w:val="both"/>
        <w:rPr>
          <w:rFonts w:asciiTheme="minorHAnsi" w:hAnsiTheme="minorHAnsi" w:cstheme="minorHAnsi"/>
          <w:sz w:val="22"/>
          <w:szCs w:val="22"/>
        </w:rPr>
      </w:pPr>
      <w:r>
        <w:rPr>
          <w:rFonts w:asciiTheme="minorHAnsi" w:hAnsiTheme="minorHAnsi" w:cstheme="minorHAnsi"/>
          <w:sz w:val="22"/>
          <w:szCs w:val="22"/>
        </w:rPr>
        <w:t xml:space="preserve">Por último, vale la pena destacar que, si bien los documentos recogen ejes temáticos precisos, estos pueden contener otros temas que en la PNPI se muestran a nivel de causa. Además, se destaca lo importante que se torna el eje de salud haciendo referencias a la contaminación ambiental y la falta de una atención con enfoque intercultural. </w:t>
      </w:r>
    </w:p>
    <w:p w14:paraId="4E0CCA15" w14:textId="77777777" w:rsidR="00BE26B8" w:rsidRDefault="00BE26B8" w:rsidP="00BE26B8">
      <w:pPr>
        <w:pStyle w:val="Default"/>
        <w:jc w:val="both"/>
        <w:rPr>
          <w:rFonts w:asciiTheme="minorHAnsi" w:hAnsiTheme="minorHAnsi" w:cstheme="minorHAnsi"/>
          <w:sz w:val="22"/>
          <w:szCs w:val="22"/>
        </w:rPr>
      </w:pPr>
    </w:p>
    <w:bookmarkEnd w:id="740"/>
    <w:p w14:paraId="64EC7E37" w14:textId="77777777" w:rsidR="00BE26B8" w:rsidRDefault="00BE26B8" w:rsidP="00BE26B8">
      <w:pPr>
        <w:spacing w:after="0" w:line="240" w:lineRule="auto"/>
        <w:rPr>
          <w:color w:val="221E1F"/>
        </w:rPr>
        <w:sectPr w:rsidR="00BE26B8">
          <w:pgSz w:w="12240" w:h="15840"/>
          <w:pgMar w:top="1417" w:right="1701" w:bottom="1417" w:left="1701" w:header="708" w:footer="708" w:gutter="0"/>
          <w:cols w:space="720"/>
        </w:sectPr>
      </w:pPr>
    </w:p>
    <w:bookmarkStart w:id="742" w:name="_Toc143624323"/>
    <w:p w14:paraId="7AEC2CF1" w14:textId="0128A8D8" w:rsidR="00E26115" w:rsidRDefault="00BE26B8" w:rsidP="00085C57">
      <w:pPr>
        <w:pStyle w:val="Descripcin"/>
        <w:outlineLvl w:val="1"/>
      </w:pPr>
      <w:r>
        <w:rPr>
          <w:rFonts w:ascii="Myriad Pro" w:hAnsi="Myriad Pro" w:cs="Myriad Pro"/>
          <w:noProof/>
          <w14:ligatures w14:val="standardContextual"/>
        </w:rPr>
        <mc:AlternateContent>
          <mc:Choice Requires="wps">
            <w:drawing>
              <wp:anchor distT="0" distB="0" distL="114300" distR="114300" simplePos="0" relativeHeight="251739136" behindDoc="0" locked="0" layoutInCell="1" allowOverlap="1" wp14:anchorId="68A0F290" wp14:editId="569B8C0C">
                <wp:simplePos x="0" y="0"/>
                <wp:positionH relativeFrom="column">
                  <wp:posOffset>-15875</wp:posOffset>
                </wp:positionH>
                <wp:positionV relativeFrom="paragraph">
                  <wp:posOffset>-2070100</wp:posOffset>
                </wp:positionV>
                <wp:extent cx="8161020" cy="0"/>
                <wp:effectExtent l="0" t="0" r="0" b="0"/>
                <wp:wrapNone/>
                <wp:docPr id="1967959043" name="Conector recto 1967959043"/>
                <wp:cNvGraphicFramePr/>
                <a:graphic xmlns:a="http://schemas.openxmlformats.org/drawingml/2006/main">
                  <a:graphicData uri="http://schemas.microsoft.com/office/word/2010/wordprocessingShape">
                    <wps:wsp>
                      <wps:cNvCnPr/>
                      <wps:spPr>
                        <a:xfrm>
                          <a:off x="0" y="0"/>
                          <a:ext cx="81610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02F53B" id="Conector recto 3"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pt,-163pt" to="641.3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" strokecolor="black [3200]" strokeweight=".5pt">
                <v:stroke joinstyle="miter"/>
              </v:line>
            </w:pict>
          </mc:Fallback>
        </mc:AlternateContent>
      </w:r>
      <w:r w:rsidR="00800A88">
        <w:t xml:space="preserve">Anexo </w:t>
      </w:r>
      <w:r w:rsidR="000D7B10">
        <w:t>3</w:t>
      </w:r>
      <w:r w:rsidR="00085C57">
        <w:t>.</w:t>
      </w:r>
      <w:r w:rsidR="00085C57">
        <w:br/>
      </w:r>
      <w:r w:rsidR="00E26115">
        <w:t xml:space="preserve">Plan Estratégico </w:t>
      </w:r>
      <w:r w:rsidR="00085C57">
        <w:t xml:space="preserve">de Desarrollo Nacional al 2050 </w:t>
      </w:r>
      <w:r w:rsidR="00E26115">
        <w:t xml:space="preserve">y Visión del Perú al 2050, según ejes temáticos </w:t>
      </w:r>
      <w:proofErr w:type="spellStart"/>
      <w:r w:rsidR="00E26115">
        <w:t>pnpi</w:t>
      </w:r>
      <w:bookmarkEnd w:id="742"/>
      <w:proofErr w:type="spellEnd"/>
    </w:p>
    <w:tbl>
      <w:tblPr>
        <w:tblW w:w="5000" w:type="pct"/>
        <w:tblCellMar>
          <w:left w:w="70" w:type="dxa"/>
          <w:right w:w="70" w:type="dxa"/>
        </w:tblCellMar>
        <w:tblLook w:val="04A0" w:firstRow="1" w:lastRow="0" w:firstColumn="1" w:lastColumn="0" w:noHBand="0" w:noVBand="1"/>
      </w:tblPr>
      <w:tblGrid>
        <w:gridCol w:w="1962"/>
        <w:gridCol w:w="5578"/>
        <w:gridCol w:w="5456"/>
      </w:tblGrid>
      <w:tr w:rsidR="00E26115" w:rsidRPr="00265FD0" w14:paraId="02F7982B" w14:textId="77777777" w:rsidTr="00265FD0">
        <w:trPr>
          <w:trHeight w:val="20"/>
        </w:trPr>
        <w:tc>
          <w:tcPr>
            <w:tcW w:w="755" w:type="pct"/>
            <w:tcBorders>
              <w:top w:val="single" w:sz="4" w:space="0" w:color="auto"/>
              <w:left w:val="single" w:sz="4" w:space="0" w:color="auto"/>
              <w:bottom w:val="single" w:sz="4" w:space="0" w:color="auto"/>
              <w:right w:val="single" w:sz="4" w:space="0" w:color="auto"/>
            </w:tcBorders>
            <w:shd w:val="clear" w:color="auto" w:fill="006666"/>
            <w:vAlign w:val="center"/>
            <w:hideMark/>
          </w:tcPr>
          <w:p w14:paraId="0798CB23" w14:textId="77777777" w:rsidR="00E26115" w:rsidRPr="00265FD0" w:rsidRDefault="00E26115" w:rsidP="00E26115">
            <w:pPr>
              <w:spacing w:after="0" w:line="240" w:lineRule="auto"/>
              <w:rPr>
                <w:rFonts w:eastAsia="Times New Roman"/>
                <w:b/>
                <w:bCs/>
                <w:color w:val="FFFFFF" w:themeColor="background1"/>
                <w:sz w:val="20"/>
                <w:szCs w:val="20"/>
              </w:rPr>
            </w:pPr>
            <w:r w:rsidRPr="00265FD0">
              <w:rPr>
                <w:rFonts w:eastAsia="Times New Roman"/>
                <w:b/>
                <w:bCs/>
                <w:color w:val="FFFFFF" w:themeColor="background1"/>
                <w:sz w:val="20"/>
                <w:szCs w:val="20"/>
              </w:rPr>
              <w:t>Eje temático PNPI</w:t>
            </w:r>
          </w:p>
        </w:tc>
        <w:tc>
          <w:tcPr>
            <w:tcW w:w="2146" w:type="pct"/>
            <w:tcBorders>
              <w:top w:val="single" w:sz="4" w:space="0" w:color="auto"/>
              <w:left w:val="nil"/>
              <w:bottom w:val="single" w:sz="4" w:space="0" w:color="auto"/>
              <w:right w:val="single" w:sz="4" w:space="0" w:color="auto"/>
            </w:tcBorders>
            <w:shd w:val="clear" w:color="auto" w:fill="006666"/>
            <w:vAlign w:val="center"/>
            <w:hideMark/>
          </w:tcPr>
          <w:p w14:paraId="0BB5B77D" w14:textId="77777777" w:rsidR="00E26115" w:rsidRPr="00265FD0" w:rsidRDefault="00E26115" w:rsidP="00E26115">
            <w:pPr>
              <w:spacing w:after="0" w:line="240" w:lineRule="auto"/>
              <w:rPr>
                <w:rFonts w:eastAsia="Times New Roman"/>
                <w:b/>
                <w:bCs/>
                <w:color w:val="FFFFFF" w:themeColor="background1"/>
                <w:sz w:val="20"/>
                <w:szCs w:val="20"/>
              </w:rPr>
            </w:pPr>
            <w:r w:rsidRPr="00265FD0">
              <w:rPr>
                <w:rFonts w:eastAsia="Times New Roman"/>
                <w:b/>
                <w:bCs/>
                <w:color w:val="FFFFFF" w:themeColor="background1"/>
                <w:sz w:val="20"/>
                <w:szCs w:val="20"/>
              </w:rPr>
              <w:t>PLAN ESTRATÉGICO DE DESARROLLO NACIONAL AL 2050</w:t>
            </w:r>
          </w:p>
        </w:tc>
        <w:tc>
          <w:tcPr>
            <w:tcW w:w="2099" w:type="pct"/>
            <w:tcBorders>
              <w:top w:val="single" w:sz="4" w:space="0" w:color="auto"/>
              <w:left w:val="nil"/>
              <w:bottom w:val="single" w:sz="4" w:space="0" w:color="auto"/>
              <w:right w:val="single" w:sz="4" w:space="0" w:color="auto"/>
            </w:tcBorders>
            <w:shd w:val="clear" w:color="auto" w:fill="006666"/>
            <w:vAlign w:val="center"/>
            <w:hideMark/>
          </w:tcPr>
          <w:p w14:paraId="554CEB9C" w14:textId="77777777" w:rsidR="00E26115" w:rsidRPr="00265FD0" w:rsidRDefault="00E26115" w:rsidP="00E26115">
            <w:pPr>
              <w:spacing w:after="0" w:line="240" w:lineRule="auto"/>
              <w:rPr>
                <w:rFonts w:eastAsia="Times New Roman"/>
                <w:b/>
                <w:bCs/>
                <w:color w:val="FFFFFF" w:themeColor="background1"/>
                <w:sz w:val="20"/>
                <w:szCs w:val="20"/>
              </w:rPr>
            </w:pPr>
            <w:r w:rsidRPr="00265FD0">
              <w:rPr>
                <w:rFonts w:eastAsia="Times New Roman"/>
                <w:b/>
                <w:bCs/>
                <w:color w:val="FFFFFF" w:themeColor="background1"/>
                <w:sz w:val="20"/>
                <w:szCs w:val="20"/>
              </w:rPr>
              <w:t>VISIÓN DEL PERÚ AL 2050</w:t>
            </w:r>
          </w:p>
        </w:tc>
      </w:tr>
      <w:tr w:rsidR="00E26115" w:rsidRPr="00265FD0" w14:paraId="713FAB4D" w14:textId="77777777" w:rsidTr="00265FD0">
        <w:trPr>
          <w:trHeight w:val="20"/>
        </w:trPr>
        <w:tc>
          <w:tcPr>
            <w:tcW w:w="755" w:type="pct"/>
            <w:vMerge w:val="restart"/>
            <w:tcBorders>
              <w:top w:val="nil"/>
              <w:left w:val="single" w:sz="4" w:space="0" w:color="auto"/>
              <w:bottom w:val="single" w:sz="4" w:space="0" w:color="auto"/>
              <w:right w:val="single" w:sz="4" w:space="0" w:color="auto"/>
            </w:tcBorders>
            <w:shd w:val="clear" w:color="auto" w:fill="auto"/>
            <w:vAlign w:val="center"/>
            <w:hideMark/>
          </w:tcPr>
          <w:p w14:paraId="6F954A96" w14:textId="77777777" w:rsidR="00E26115" w:rsidRPr="00265FD0" w:rsidRDefault="00E26115" w:rsidP="00E26115">
            <w:pPr>
              <w:spacing w:after="0" w:line="240" w:lineRule="auto"/>
              <w:rPr>
                <w:rFonts w:eastAsia="Times New Roman"/>
                <w:color w:val="000000"/>
                <w:sz w:val="20"/>
                <w:szCs w:val="20"/>
              </w:rPr>
            </w:pPr>
            <w:r w:rsidRPr="00265FD0">
              <w:rPr>
                <w:rFonts w:eastAsia="Times New Roman"/>
                <w:color w:val="000000"/>
                <w:sz w:val="20"/>
                <w:szCs w:val="20"/>
              </w:rPr>
              <w:t>Tierra y territorio</w:t>
            </w:r>
          </w:p>
        </w:tc>
        <w:tc>
          <w:tcPr>
            <w:tcW w:w="2146" w:type="pct"/>
            <w:tcBorders>
              <w:top w:val="nil"/>
              <w:left w:val="nil"/>
              <w:bottom w:val="single" w:sz="4" w:space="0" w:color="auto"/>
              <w:right w:val="single" w:sz="4" w:space="0" w:color="auto"/>
            </w:tcBorders>
            <w:shd w:val="clear" w:color="auto" w:fill="auto"/>
            <w:vAlign w:val="center"/>
            <w:hideMark/>
          </w:tcPr>
          <w:p w14:paraId="4D5B59B3" w14:textId="77777777" w:rsidR="00E26115" w:rsidRPr="00265FD0" w:rsidRDefault="00E26115" w:rsidP="00E26115">
            <w:pPr>
              <w:spacing w:after="0" w:line="240" w:lineRule="auto"/>
              <w:rPr>
                <w:rFonts w:eastAsia="Times New Roman"/>
                <w:b/>
                <w:bCs/>
                <w:color w:val="000000"/>
                <w:sz w:val="20"/>
                <w:szCs w:val="20"/>
              </w:rPr>
            </w:pPr>
            <w:r w:rsidRPr="00265FD0">
              <w:rPr>
                <w:rFonts w:eastAsia="Times New Roman"/>
                <w:b/>
                <w:bCs/>
                <w:color w:val="000000"/>
                <w:sz w:val="20"/>
                <w:szCs w:val="20"/>
              </w:rPr>
              <w:t xml:space="preserve">OBJETIVO NACIONAL 2: TERRITORIO SOSTENIBLE </w:t>
            </w:r>
          </w:p>
        </w:tc>
        <w:tc>
          <w:tcPr>
            <w:tcW w:w="2099" w:type="pct"/>
            <w:tcBorders>
              <w:top w:val="nil"/>
              <w:left w:val="nil"/>
              <w:bottom w:val="single" w:sz="4" w:space="0" w:color="auto"/>
              <w:right w:val="single" w:sz="4" w:space="0" w:color="auto"/>
            </w:tcBorders>
            <w:shd w:val="clear" w:color="auto" w:fill="auto"/>
            <w:vAlign w:val="center"/>
            <w:hideMark/>
          </w:tcPr>
          <w:p w14:paraId="448D0683" w14:textId="77777777" w:rsidR="00E26115" w:rsidRPr="00265FD0" w:rsidRDefault="00E26115" w:rsidP="00E26115">
            <w:pPr>
              <w:spacing w:after="0" w:line="240" w:lineRule="auto"/>
              <w:rPr>
                <w:rFonts w:eastAsia="Times New Roman"/>
                <w:b/>
                <w:bCs/>
                <w:color w:val="000000"/>
                <w:sz w:val="20"/>
                <w:szCs w:val="20"/>
              </w:rPr>
            </w:pPr>
            <w:r w:rsidRPr="00265FD0">
              <w:rPr>
                <w:rFonts w:eastAsia="Times New Roman"/>
                <w:b/>
                <w:bCs/>
                <w:color w:val="000000"/>
                <w:sz w:val="20"/>
                <w:szCs w:val="20"/>
              </w:rPr>
              <w:t>VISIÓN 2: GESTIÓN SOSTENIBLE DE LA NATURALEZA Y MEDIDAS FRENTE AL CAMBIO CLIMÁTICO</w:t>
            </w:r>
          </w:p>
        </w:tc>
      </w:tr>
      <w:tr w:rsidR="00E26115" w:rsidRPr="00265FD0" w14:paraId="7B34559D" w14:textId="77777777" w:rsidTr="00265FD0">
        <w:trPr>
          <w:trHeight w:val="20"/>
        </w:trPr>
        <w:tc>
          <w:tcPr>
            <w:tcW w:w="755" w:type="pct"/>
            <w:vMerge/>
            <w:tcBorders>
              <w:top w:val="nil"/>
              <w:left w:val="single" w:sz="4" w:space="0" w:color="auto"/>
              <w:bottom w:val="single" w:sz="4" w:space="0" w:color="auto"/>
              <w:right w:val="single" w:sz="4" w:space="0" w:color="auto"/>
            </w:tcBorders>
            <w:vAlign w:val="center"/>
            <w:hideMark/>
          </w:tcPr>
          <w:p w14:paraId="329B8F67" w14:textId="77777777" w:rsidR="00E26115" w:rsidRPr="00265FD0" w:rsidRDefault="00E26115" w:rsidP="00E26115">
            <w:pPr>
              <w:spacing w:after="0" w:line="240" w:lineRule="auto"/>
              <w:rPr>
                <w:rFonts w:eastAsia="Times New Roman"/>
                <w:color w:val="000000"/>
                <w:sz w:val="20"/>
                <w:szCs w:val="20"/>
              </w:rPr>
            </w:pPr>
          </w:p>
        </w:tc>
        <w:tc>
          <w:tcPr>
            <w:tcW w:w="2146" w:type="pct"/>
            <w:tcBorders>
              <w:top w:val="nil"/>
              <w:left w:val="nil"/>
              <w:bottom w:val="single" w:sz="4" w:space="0" w:color="auto"/>
              <w:right w:val="single" w:sz="4" w:space="0" w:color="auto"/>
            </w:tcBorders>
            <w:shd w:val="clear" w:color="auto" w:fill="auto"/>
            <w:vAlign w:val="center"/>
            <w:hideMark/>
          </w:tcPr>
          <w:p w14:paraId="14D92196"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Gestionar el territorio de manera sostenible a fin de prevenir y reducir los riesgos y amenazas que afectan a las personas y sus medios de vida, con el uso intensivo del conocimiento y las comunicaciones, reconociendo la diversidad geográfica y cultural, en un contexto de cambio climático.</w:t>
            </w:r>
          </w:p>
        </w:tc>
        <w:tc>
          <w:tcPr>
            <w:tcW w:w="2099" w:type="pct"/>
            <w:tcBorders>
              <w:top w:val="nil"/>
              <w:left w:val="nil"/>
              <w:bottom w:val="single" w:sz="4" w:space="0" w:color="auto"/>
              <w:right w:val="single" w:sz="4" w:space="0" w:color="auto"/>
            </w:tcBorders>
            <w:shd w:val="clear" w:color="auto" w:fill="auto"/>
            <w:vAlign w:val="center"/>
            <w:hideMark/>
          </w:tcPr>
          <w:p w14:paraId="68EA2FB0"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La gestión y aprovechamiento sostenible de los ecosistemas compromete a todos los actores de cada territorio del país, asegurando un desarrollo social y económico armónico, libre de contaminación y saludable para todas las personas en el tiempo, en un contexto de cambio climático.</w:t>
            </w:r>
          </w:p>
        </w:tc>
      </w:tr>
      <w:tr w:rsidR="00E26115" w:rsidRPr="00265FD0" w14:paraId="736E53B4" w14:textId="77777777" w:rsidTr="00265FD0">
        <w:trPr>
          <w:trHeight w:val="20"/>
        </w:trPr>
        <w:tc>
          <w:tcPr>
            <w:tcW w:w="755" w:type="pct"/>
            <w:vMerge w:val="restart"/>
            <w:tcBorders>
              <w:top w:val="nil"/>
              <w:left w:val="single" w:sz="4" w:space="0" w:color="auto"/>
              <w:bottom w:val="single" w:sz="4" w:space="0" w:color="auto"/>
              <w:right w:val="single" w:sz="4" w:space="0" w:color="auto"/>
            </w:tcBorders>
            <w:shd w:val="clear" w:color="auto" w:fill="auto"/>
            <w:vAlign w:val="center"/>
            <w:hideMark/>
          </w:tcPr>
          <w:p w14:paraId="21C570B5" w14:textId="77777777" w:rsidR="00E26115" w:rsidRPr="00265FD0" w:rsidRDefault="00E26115" w:rsidP="00E26115">
            <w:pPr>
              <w:spacing w:after="0" w:line="240" w:lineRule="auto"/>
              <w:rPr>
                <w:rFonts w:eastAsia="Times New Roman"/>
                <w:color w:val="000000"/>
                <w:sz w:val="20"/>
                <w:szCs w:val="20"/>
              </w:rPr>
            </w:pPr>
            <w:r w:rsidRPr="00265FD0">
              <w:rPr>
                <w:rFonts w:eastAsia="Times New Roman"/>
                <w:color w:val="000000"/>
                <w:sz w:val="20"/>
                <w:szCs w:val="20"/>
              </w:rPr>
              <w:t>Medio ambiente y cambio climático</w:t>
            </w:r>
          </w:p>
        </w:tc>
        <w:tc>
          <w:tcPr>
            <w:tcW w:w="2146" w:type="pct"/>
            <w:tcBorders>
              <w:top w:val="nil"/>
              <w:left w:val="nil"/>
              <w:bottom w:val="single" w:sz="4" w:space="0" w:color="auto"/>
              <w:right w:val="single" w:sz="4" w:space="0" w:color="auto"/>
            </w:tcBorders>
            <w:shd w:val="clear" w:color="auto" w:fill="auto"/>
            <w:vAlign w:val="center"/>
            <w:hideMark/>
          </w:tcPr>
          <w:p w14:paraId="2E818F38" w14:textId="77777777" w:rsidR="00E26115" w:rsidRPr="00265FD0" w:rsidRDefault="00E26115" w:rsidP="00E26115">
            <w:pPr>
              <w:spacing w:after="0" w:line="240" w:lineRule="auto"/>
              <w:rPr>
                <w:rFonts w:eastAsia="Times New Roman"/>
                <w:b/>
                <w:bCs/>
                <w:color w:val="000000"/>
                <w:sz w:val="20"/>
                <w:szCs w:val="20"/>
              </w:rPr>
            </w:pPr>
            <w:r w:rsidRPr="00265FD0">
              <w:rPr>
                <w:rFonts w:eastAsia="Times New Roman"/>
                <w:b/>
                <w:bCs/>
                <w:color w:val="000000"/>
                <w:sz w:val="20"/>
                <w:szCs w:val="20"/>
              </w:rPr>
              <w:t xml:space="preserve">OBJETIVO NACIONAL 2: TERRITORIO SOSTENIBLE </w:t>
            </w:r>
          </w:p>
        </w:tc>
        <w:tc>
          <w:tcPr>
            <w:tcW w:w="2099" w:type="pct"/>
            <w:tcBorders>
              <w:top w:val="nil"/>
              <w:left w:val="nil"/>
              <w:bottom w:val="single" w:sz="4" w:space="0" w:color="auto"/>
              <w:right w:val="single" w:sz="4" w:space="0" w:color="auto"/>
            </w:tcBorders>
            <w:shd w:val="clear" w:color="auto" w:fill="auto"/>
            <w:vAlign w:val="center"/>
            <w:hideMark/>
          </w:tcPr>
          <w:p w14:paraId="3B602B6A" w14:textId="77777777" w:rsidR="00E26115" w:rsidRPr="00265FD0" w:rsidRDefault="00E26115" w:rsidP="00E26115">
            <w:pPr>
              <w:spacing w:after="0" w:line="240" w:lineRule="auto"/>
              <w:rPr>
                <w:rFonts w:eastAsia="Times New Roman"/>
                <w:b/>
                <w:bCs/>
                <w:color w:val="000000"/>
                <w:sz w:val="20"/>
                <w:szCs w:val="20"/>
              </w:rPr>
            </w:pPr>
            <w:r w:rsidRPr="00265FD0">
              <w:rPr>
                <w:rFonts w:eastAsia="Times New Roman"/>
                <w:b/>
                <w:bCs/>
                <w:color w:val="000000"/>
                <w:sz w:val="20"/>
                <w:szCs w:val="20"/>
              </w:rPr>
              <w:t>VISIÓN 2: GESTIÓN SOSTENIBLE DE LA NATURALEZA Y MEDIDAS FRENTE AL CAMBIO CLIMÁTICO</w:t>
            </w:r>
          </w:p>
        </w:tc>
      </w:tr>
      <w:tr w:rsidR="00E26115" w:rsidRPr="00265FD0" w14:paraId="0FB7E1B9" w14:textId="77777777" w:rsidTr="00265FD0">
        <w:trPr>
          <w:trHeight w:val="20"/>
        </w:trPr>
        <w:tc>
          <w:tcPr>
            <w:tcW w:w="755" w:type="pct"/>
            <w:vMerge/>
            <w:tcBorders>
              <w:top w:val="nil"/>
              <w:left w:val="single" w:sz="4" w:space="0" w:color="auto"/>
              <w:bottom w:val="single" w:sz="4" w:space="0" w:color="auto"/>
              <w:right w:val="single" w:sz="4" w:space="0" w:color="auto"/>
            </w:tcBorders>
            <w:vAlign w:val="center"/>
            <w:hideMark/>
          </w:tcPr>
          <w:p w14:paraId="6A8E0431" w14:textId="77777777" w:rsidR="00E26115" w:rsidRPr="00265FD0" w:rsidRDefault="00E26115" w:rsidP="00E26115">
            <w:pPr>
              <w:spacing w:after="0" w:line="240" w:lineRule="auto"/>
              <w:rPr>
                <w:rFonts w:eastAsia="Times New Roman"/>
                <w:color w:val="000000"/>
                <w:sz w:val="20"/>
                <w:szCs w:val="20"/>
              </w:rPr>
            </w:pPr>
          </w:p>
        </w:tc>
        <w:tc>
          <w:tcPr>
            <w:tcW w:w="2146" w:type="pct"/>
            <w:tcBorders>
              <w:top w:val="nil"/>
              <w:left w:val="nil"/>
              <w:bottom w:val="single" w:sz="4" w:space="0" w:color="auto"/>
              <w:right w:val="single" w:sz="4" w:space="0" w:color="auto"/>
            </w:tcBorders>
            <w:shd w:val="clear" w:color="auto" w:fill="auto"/>
            <w:vAlign w:val="center"/>
            <w:hideMark/>
          </w:tcPr>
          <w:p w14:paraId="6543C9E7"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Gestionar el territorio de manera sostenible a fin de prevenir y reducir los riesgos y amenazas que afectan a las personas y sus medios de vida, con el uso intensivo del conocimiento y las comunicaciones, reconociendo la diversidad geográfica y cultural, en un contexto de cambio climático</w:t>
            </w:r>
          </w:p>
        </w:tc>
        <w:tc>
          <w:tcPr>
            <w:tcW w:w="2099" w:type="pct"/>
            <w:tcBorders>
              <w:top w:val="nil"/>
              <w:left w:val="nil"/>
              <w:bottom w:val="single" w:sz="4" w:space="0" w:color="auto"/>
              <w:right w:val="single" w:sz="4" w:space="0" w:color="auto"/>
            </w:tcBorders>
            <w:shd w:val="clear" w:color="auto" w:fill="auto"/>
            <w:vAlign w:val="center"/>
            <w:hideMark/>
          </w:tcPr>
          <w:p w14:paraId="74A597A7"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La gestión y aprovechamiento sostenible de los ecosistemas compromete a todos los actores de cada territorio del país, asegurando un desarrollo social y económico armónico, libre de contaminación y saludable para todas las personas en el tiempo, en un contexto de cambio climático.</w:t>
            </w:r>
          </w:p>
        </w:tc>
      </w:tr>
      <w:tr w:rsidR="00E26115" w:rsidRPr="00265FD0" w14:paraId="7ABF104B" w14:textId="77777777" w:rsidTr="00265FD0">
        <w:trPr>
          <w:trHeight w:val="20"/>
        </w:trPr>
        <w:tc>
          <w:tcPr>
            <w:tcW w:w="755" w:type="pct"/>
            <w:vMerge/>
            <w:tcBorders>
              <w:top w:val="nil"/>
              <w:left w:val="single" w:sz="4" w:space="0" w:color="auto"/>
              <w:bottom w:val="single" w:sz="4" w:space="0" w:color="auto"/>
              <w:right w:val="single" w:sz="4" w:space="0" w:color="auto"/>
            </w:tcBorders>
            <w:vAlign w:val="center"/>
            <w:hideMark/>
          </w:tcPr>
          <w:p w14:paraId="1C5B3A05" w14:textId="77777777" w:rsidR="00E26115" w:rsidRPr="00265FD0" w:rsidRDefault="00E26115" w:rsidP="00E26115">
            <w:pPr>
              <w:spacing w:after="0" w:line="240" w:lineRule="auto"/>
              <w:rPr>
                <w:rFonts w:eastAsia="Times New Roman"/>
                <w:color w:val="000000"/>
                <w:sz w:val="20"/>
                <w:szCs w:val="20"/>
              </w:rPr>
            </w:pPr>
          </w:p>
        </w:tc>
        <w:tc>
          <w:tcPr>
            <w:tcW w:w="2146" w:type="pct"/>
            <w:tcBorders>
              <w:top w:val="nil"/>
              <w:left w:val="nil"/>
              <w:bottom w:val="single" w:sz="4" w:space="0" w:color="auto"/>
              <w:right w:val="single" w:sz="4" w:space="0" w:color="auto"/>
            </w:tcBorders>
            <w:shd w:val="clear" w:color="auto" w:fill="auto"/>
            <w:vAlign w:val="center"/>
            <w:hideMark/>
          </w:tcPr>
          <w:p w14:paraId="72CD940D" w14:textId="77777777" w:rsidR="00E26115" w:rsidRPr="00265FD0" w:rsidRDefault="00E26115" w:rsidP="00E26115">
            <w:pPr>
              <w:spacing w:after="0" w:line="240" w:lineRule="auto"/>
              <w:rPr>
                <w:rFonts w:eastAsia="Times New Roman"/>
                <w:color w:val="000000"/>
                <w:sz w:val="20"/>
                <w:szCs w:val="20"/>
              </w:rPr>
            </w:pPr>
            <w:r w:rsidRPr="00265FD0">
              <w:rPr>
                <w:rFonts w:eastAsia="Times New Roman"/>
                <w:color w:val="000000"/>
                <w:sz w:val="20"/>
                <w:szCs w:val="20"/>
              </w:rPr>
              <w:t> </w:t>
            </w:r>
          </w:p>
        </w:tc>
        <w:tc>
          <w:tcPr>
            <w:tcW w:w="2099" w:type="pct"/>
            <w:tcBorders>
              <w:top w:val="nil"/>
              <w:left w:val="nil"/>
              <w:bottom w:val="single" w:sz="4" w:space="0" w:color="auto"/>
              <w:right w:val="single" w:sz="4" w:space="0" w:color="auto"/>
            </w:tcBorders>
            <w:shd w:val="clear" w:color="auto" w:fill="auto"/>
            <w:vAlign w:val="center"/>
            <w:hideMark/>
          </w:tcPr>
          <w:p w14:paraId="53B5A671" w14:textId="77777777" w:rsidR="00E26115" w:rsidRPr="00265FD0" w:rsidRDefault="00E26115" w:rsidP="00E26115">
            <w:pPr>
              <w:spacing w:after="0" w:line="240" w:lineRule="auto"/>
              <w:rPr>
                <w:rFonts w:eastAsia="Times New Roman"/>
                <w:b/>
                <w:bCs/>
                <w:color w:val="000000"/>
                <w:sz w:val="20"/>
                <w:szCs w:val="20"/>
              </w:rPr>
            </w:pPr>
            <w:r w:rsidRPr="00265FD0">
              <w:rPr>
                <w:rFonts w:eastAsia="Times New Roman"/>
                <w:b/>
                <w:bCs/>
                <w:color w:val="000000"/>
                <w:sz w:val="20"/>
                <w:szCs w:val="20"/>
              </w:rPr>
              <w:t>VISIÓN 3: DESARROLLO SOSTENIBLE CON EMPLEO DIGNO Y EN ARMONÍA CON LA NATURALEZA</w:t>
            </w:r>
          </w:p>
        </w:tc>
      </w:tr>
      <w:tr w:rsidR="00E26115" w:rsidRPr="00265FD0" w14:paraId="7C4E8625" w14:textId="77777777" w:rsidTr="00265FD0">
        <w:trPr>
          <w:trHeight w:val="20"/>
        </w:trPr>
        <w:tc>
          <w:tcPr>
            <w:tcW w:w="755" w:type="pct"/>
            <w:vMerge/>
            <w:tcBorders>
              <w:top w:val="nil"/>
              <w:left w:val="single" w:sz="4" w:space="0" w:color="auto"/>
              <w:bottom w:val="single" w:sz="4" w:space="0" w:color="auto"/>
              <w:right w:val="single" w:sz="4" w:space="0" w:color="auto"/>
            </w:tcBorders>
            <w:vAlign w:val="center"/>
            <w:hideMark/>
          </w:tcPr>
          <w:p w14:paraId="0EE105E2" w14:textId="77777777" w:rsidR="00E26115" w:rsidRPr="00265FD0" w:rsidRDefault="00E26115" w:rsidP="00E26115">
            <w:pPr>
              <w:spacing w:after="0" w:line="240" w:lineRule="auto"/>
              <w:rPr>
                <w:rFonts w:eastAsia="Times New Roman"/>
                <w:color w:val="000000"/>
                <w:sz w:val="20"/>
                <w:szCs w:val="20"/>
              </w:rPr>
            </w:pPr>
          </w:p>
        </w:tc>
        <w:tc>
          <w:tcPr>
            <w:tcW w:w="2146" w:type="pct"/>
            <w:tcBorders>
              <w:top w:val="nil"/>
              <w:left w:val="nil"/>
              <w:bottom w:val="single" w:sz="4" w:space="0" w:color="auto"/>
              <w:right w:val="single" w:sz="4" w:space="0" w:color="auto"/>
            </w:tcBorders>
            <w:shd w:val="clear" w:color="auto" w:fill="auto"/>
            <w:vAlign w:val="center"/>
            <w:hideMark/>
          </w:tcPr>
          <w:p w14:paraId="69AB73A9"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 </w:t>
            </w:r>
          </w:p>
        </w:tc>
        <w:tc>
          <w:tcPr>
            <w:tcW w:w="2099" w:type="pct"/>
            <w:tcBorders>
              <w:top w:val="nil"/>
              <w:left w:val="nil"/>
              <w:bottom w:val="single" w:sz="4" w:space="0" w:color="auto"/>
              <w:right w:val="single" w:sz="4" w:space="0" w:color="auto"/>
            </w:tcBorders>
            <w:shd w:val="clear" w:color="auto" w:fill="auto"/>
            <w:vAlign w:val="center"/>
            <w:hideMark/>
          </w:tcPr>
          <w:p w14:paraId="7180FBF3"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El crecimiento económico continuo, con competitividad, empleo digno y sostenibilidad ambiental se sustenta en el esfuerzo conjunto del Estado, las empresas, los trabajadores y la academia, en el marco de una economía social de mercado. Juntos hemos logrado una educación que genera talento humano calificado; una reducción significativa del déficit en infraestructura; un clima político y jurídico favorable y estable para atraer inversión privada; y el fomento de la innovación, la investigación, la creación, la adaptación y la transferencia tecnológica y científica. Hemos integrado exitosamente al Perú en la economía global.</w:t>
            </w:r>
          </w:p>
        </w:tc>
      </w:tr>
      <w:tr w:rsidR="00E26115" w:rsidRPr="00265FD0" w14:paraId="749CA5E0" w14:textId="77777777" w:rsidTr="00265FD0">
        <w:trPr>
          <w:trHeight w:val="20"/>
        </w:trPr>
        <w:tc>
          <w:tcPr>
            <w:tcW w:w="755" w:type="pct"/>
            <w:vMerge w:val="restart"/>
            <w:tcBorders>
              <w:top w:val="nil"/>
              <w:left w:val="single" w:sz="4" w:space="0" w:color="auto"/>
              <w:bottom w:val="single" w:sz="4" w:space="0" w:color="auto"/>
              <w:right w:val="single" w:sz="4" w:space="0" w:color="auto"/>
            </w:tcBorders>
            <w:shd w:val="clear" w:color="auto" w:fill="auto"/>
            <w:vAlign w:val="center"/>
            <w:hideMark/>
          </w:tcPr>
          <w:p w14:paraId="6B7D36CB" w14:textId="77777777" w:rsidR="00E26115" w:rsidRPr="00265FD0" w:rsidRDefault="00E26115" w:rsidP="00E26115">
            <w:pPr>
              <w:spacing w:after="0" w:line="240" w:lineRule="auto"/>
              <w:rPr>
                <w:rFonts w:eastAsia="Times New Roman"/>
                <w:color w:val="000000"/>
                <w:sz w:val="20"/>
                <w:szCs w:val="20"/>
              </w:rPr>
            </w:pPr>
            <w:r w:rsidRPr="00265FD0">
              <w:rPr>
                <w:rFonts w:eastAsia="Times New Roman"/>
                <w:color w:val="000000"/>
                <w:sz w:val="20"/>
                <w:szCs w:val="20"/>
              </w:rPr>
              <w:t>Conocimientos tradicionales</w:t>
            </w:r>
          </w:p>
        </w:tc>
        <w:tc>
          <w:tcPr>
            <w:tcW w:w="2146" w:type="pct"/>
            <w:tcBorders>
              <w:top w:val="nil"/>
              <w:left w:val="nil"/>
              <w:bottom w:val="single" w:sz="4" w:space="0" w:color="auto"/>
              <w:right w:val="single" w:sz="4" w:space="0" w:color="auto"/>
            </w:tcBorders>
            <w:shd w:val="clear" w:color="auto" w:fill="auto"/>
            <w:vAlign w:val="center"/>
            <w:hideMark/>
          </w:tcPr>
          <w:p w14:paraId="3DAC059A" w14:textId="77777777" w:rsidR="00E26115" w:rsidRPr="00265FD0" w:rsidRDefault="00E26115" w:rsidP="00E26115">
            <w:pPr>
              <w:spacing w:after="0" w:line="240" w:lineRule="auto"/>
              <w:rPr>
                <w:rFonts w:eastAsia="Times New Roman"/>
                <w:b/>
                <w:bCs/>
                <w:color w:val="000000"/>
                <w:sz w:val="20"/>
                <w:szCs w:val="20"/>
              </w:rPr>
            </w:pPr>
            <w:r w:rsidRPr="00265FD0">
              <w:rPr>
                <w:rFonts w:eastAsia="Times New Roman"/>
                <w:b/>
                <w:bCs/>
                <w:color w:val="000000"/>
                <w:sz w:val="20"/>
                <w:szCs w:val="20"/>
              </w:rPr>
              <w:t>OBJETIVO NACIONAL 1: DESARROLLO DE LAS PERSONAS</w:t>
            </w:r>
          </w:p>
        </w:tc>
        <w:tc>
          <w:tcPr>
            <w:tcW w:w="2099" w:type="pct"/>
            <w:tcBorders>
              <w:top w:val="nil"/>
              <w:left w:val="nil"/>
              <w:bottom w:val="single" w:sz="4" w:space="0" w:color="auto"/>
              <w:right w:val="single" w:sz="4" w:space="0" w:color="auto"/>
            </w:tcBorders>
            <w:shd w:val="clear" w:color="auto" w:fill="auto"/>
            <w:vAlign w:val="center"/>
            <w:hideMark/>
          </w:tcPr>
          <w:p w14:paraId="0B5FC887" w14:textId="77777777" w:rsidR="00E26115" w:rsidRPr="00265FD0" w:rsidRDefault="00E26115" w:rsidP="00E26115">
            <w:pPr>
              <w:spacing w:after="0" w:line="240" w:lineRule="auto"/>
              <w:rPr>
                <w:rFonts w:eastAsia="Times New Roman"/>
                <w:b/>
                <w:bCs/>
                <w:color w:val="000000"/>
                <w:sz w:val="20"/>
                <w:szCs w:val="20"/>
              </w:rPr>
            </w:pPr>
            <w:r w:rsidRPr="00265FD0">
              <w:rPr>
                <w:rFonts w:eastAsia="Times New Roman"/>
                <w:b/>
                <w:bCs/>
                <w:color w:val="000000"/>
                <w:sz w:val="20"/>
                <w:szCs w:val="20"/>
              </w:rPr>
              <w:t>VISIÓN 1: LAS PERSONAS ALCANZAN SU POTENCIAL EN IGUALDAD DE OPORTUNIDADES Y SIN DISCRIMINACIÓN PARA GOZAR DE UNA VIDA PLENA</w:t>
            </w:r>
          </w:p>
        </w:tc>
      </w:tr>
      <w:tr w:rsidR="00E26115" w:rsidRPr="00265FD0" w14:paraId="1CED94D1" w14:textId="77777777" w:rsidTr="00265FD0">
        <w:trPr>
          <w:trHeight w:val="20"/>
        </w:trPr>
        <w:tc>
          <w:tcPr>
            <w:tcW w:w="755" w:type="pct"/>
            <w:vMerge/>
            <w:tcBorders>
              <w:top w:val="nil"/>
              <w:left w:val="single" w:sz="4" w:space="0" w:color="auto"/>
              <w:bottom w:val="single" w:sz="4" w:space="0" w:color="auto"/>
              <w:right w:val="single" w:sz="4" w:space="0" w:color="auto"/>
            </w:tcBorders>
            <w:vAlign w:val="center"/>
            <w:hideMark/>
          </w:tcPr>
          <w:p w14:paraId="3894837A" w14:textId="77777777" w:rsidR="00E26115" w:rsidRPr="00265FD0" w:rsidRDefault="00E26115" w:rsidP="00E26115">
            <w:pPr>
              <w:spacing w:after="0" w:line="240" w:lineRule="auto"/>
              <w:rPr>
                <w:rFonts w:eastAsia="Times New Roman"/>
                <w:color w:val="000000"/>
                <w:sz w:val="20"/>
                <w:szCs w:val="20"/>
              </w:rPr>
            </w:pPr>
          </w:p>
        </w:tc>
        <w:tc>
          <w:tcPr>
            <w:tcW w:w="2146" w:type="pct"/>
            <w:tcBorders>
              <w:top w:val="nil"/>
              <w:left w:val="nil"/>
              <w:bottom w:val="single" w:sz="4" w:space="0" w:color="auto"/>
              <w:right w:val="single" w:sz="4" w:space="0" w:color="auto"/>
            </w:tcBorders>
            <w:shd w:val="clear" w:color="auto" w:fill="auto"/>
            <w:vAlign w:val="center"/>
            <w:hideMark/>
          </w:tcPr>
          <w:p w14:paraId="3484B7F6"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Alcanzar el pleno desarrollo de las capacidades de las personas, sin dejar a nadie atrás.</w:t>
            </w:r>
          </w:p>
        </w:tc>
        <w:tc>
          <w:tcPr>
            <w:tcW w:w="2099" w:type="pct"/>
            <w:tcBorders>
              <w:top w:val="nil"/>
              <w:left w:val="nil"/>
              <w:bottom w:val="single" w:sz="4" w:space="0" w:color="auto"/>
              <w:right w:val="single" w:sz="4" w:space="0" w:color="auto"/>
            </w:tcBorders>
            <w:shd w:val="clear" w:color="auto" w:fill="auto"/>
            <w:vAlign w:val="center"/>
            <w:hideMark/>
          </w:tcPr>
          <w:p w14:paraId="62922DA2"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La acción del Estado, orientada al desarrollo humano en todo el territorio nacional, continúa centrada en superar la pobreza, en erradicar la discriminación y en asegurar la igualdad en el acceso a oportunidades.</w:t>
            </w:r>
          </w:p>
        </w:tc>
      </w:tr>
      <w:tr w:rsidR="00E26115" w:rsidRPr="00265FD0" w14:paraId="503B6AC7" w14:textId="77777777" w:rsidTr="00265FD0">
        <w:trPr>
          <w:trHeight w:val="20"/>
        </w:trPr>
        <w:tc>
          <w:tcPr>
            <w:tcW w:w="755" w:type="pct"/>
            <w:vMerge w:val="restart"/>
            <w:tcBorders>
              <w:top w:val="nil"/>
              <w:left w:val="single" w:sz="4" w:space="0" w:color="auto"/>
              <w:bottom w:val="single" w:sz="4" w:space="0" w:color="auto"/>
              <w:right w:val="single" w:sz="4" w:space="0" w:color="auto"/>
            </w:tcBorders>
            <w:shd w:val="clear" w:color="auto" w:fill="auto"/>
            <w:vAlign w:val="center"/>
            <w:hideMark/>
          </w:tcPr>
          <w:p w14:paraId="6172DE28" w14:textId="77777777" w:rsidR="00E26115" w:rsidRPr="00265FD0" w:rsidRDefault="00E26115" w:rsidP="00E26115">
            <w:pPr>
              <w:spacing w:after="0" w:line="240" w:lineRule="auto"/>
              <w:rPr>
                <w:rFonts w:eastAsia="Times New Roman"/>
                <w:color w:val="000000"/>
                <w:sz w:val="20"/>
                <w:szCs w:val="20"/>
              </w:rPr>
            </w:pPr>
            <w:r w:rsidRPr="00265FD0">
              <w:rPr>
                <w:rFonts w:eastAsia="Times New Roman"/>
                <w:color w:val="000000"/>
                <w:sz w:val="20"/>
                <w:szCs w:val="20"/>
              </w:rPr>
              <w:t>Participación y Consulta previa</w:t>
            </w:r>
          </w:p>
        </w:tc>
        <w:tc>
          <w:tcPr>
            <w:tcW w:w="2146" w:type="pct"/>
            <w:tcBorders>
              <w:top w:val="nil"/>
              <w:left w:val="nil"/>
              <w:bottom w:val="single" w:sz="4" w:space="0" w:color="auto"/>
              <w:right w:val="single" w:sz="4" w:space="0" w:color="auto"/>
            </w:tcBorders>
            <w:shd w:val="clear" w:color="auto" w:fill="auto"/>
            <w:vAlign w:val="center"/>
            <w:hideMark/>
          </w:tcPr>
          <w:p w14:paraId="0EC18245" w14:textId="77777777" w:rsidR="00E26115" w:rsidRPr="00265FD0" w:rsidRDefault="00E26115" w:rsidP="00E26115">
            <w:pPr>
              <w:spacing w:after="0" w:line="240" w:lineRule="auto"/>
              <w:rPr>
                <w:rFonts w:eastAsia="Times New Roman"/>
                <w:b/>
                <w:bCs/>
                <w:color w:val="000000"/>
                <w:sz w:val="20"/>
                <w:szCs w:val="20"/>
              </w:rPr>
            </w:pPr>
            <w:r w:rsidRPr="00265FD0">
              <w:rPr>
                <w:rFonts w:eastAsia="Times New Roman"/>
                <w:b/>
                <w:bCs/>
                <w:color w:val="000000"/>
                <w:sz w:val="20"/>
                <w:szCs w:val="20"/>
              </w:rPr>
              <w:t>OBJETIVO NACIONAL 4: DEMOCRACIA Y PAZ</w:t>
            </w:r>
          </w:p>
        </w:tc>
        <w:tc>
          <w:tcPr>
            <w:tcW w:w="2099" w:type="pct"/>
            <w:tcBorders>
              <w:top w:val="nil"/>
              <w:left w:val="nil"/>
              <w:bottom w:val="single" w:sz="4" w:space="0" w:color="auto"/>
              <w:right w:val="single" w:sz="4" w:space="0" w:color="auto"/>
            </w:tcBorders>
            <w:shd w:val="clear" w:color="auto" w:fill="auto"/>
            <w:vAlign w:val="center"/>
            <w:hideMark/>
          </w:tcPr>
          <w:p w14:paraId="30AF4D76" w14:textId="77777777" w:rsidR="00E26115" w:rsidRPr="00265FD0" w:rsidRDefault="00E26115" w:rsidP="00E26115">
            <w:pPr>
              <w:spacing w:after="0" w:line="240" w:lineRule="auto"/>
              <w:rPr>
                <w:rFonts w:eastAsia="Times New Roman"/>
                <w:b/>
                <w:bCs/>
                <w:color w:val="000000"/>
                <w:sz w:val="20"/>
                <w:szCs w:val="20"/>
              </w:rPr>
            </w:pPr>
            <w:r w:rsidRPr="00265FD0">
              <w:rPr>
                <w:rFonts w:eastAsia="Times New Roman"/>
                <w:b/>
                <w:bCs/>
                <w:color w:val="000000"/>
                <w:sz w:val="20"/>
                <w:szCs w:val="20"/>
              </w:rPr>
              <w:t>VISIÓN 4: SOCIEDAD DEMOCRÁTICA, PACÍFICA, RESPETUOSA DE LOS DERECHOS HUMANOS Y LIBRE DEL TEMOR Y DE LA VIOLENCIA</w:t>
            </w:r>
          </w:p>
        </w:tc>
      </w:tr>
      <w:tr w:rsidR="00E26115" w:rsidRPr="00265FD0" w14:paraId="2EF7978E" w14:textId="77777777" w:rsidTr="00265FD0">
        <w:trPr>
          <w:trHeight w:val="20"/>
        </w:trPr>
        <w:tc>
          <w:tcPr>
            <w:tcW w:w="755" w:type="pct"/>
            <w:vMerge/>
            <w:tcBorders>
              <w:top w:val="nil"/>
              <w:left w:val="single" w:sz="4" w:space="0" w:color="auto"/>
              <w:bottom w:val="single" w:sz="4" w:space="0" w:color="auto"/>
              <w:right w:val="single" w:sz="4" w:space="0" w:color="auto"/>
            </w:tcBorders>
            <w:vAlign w:val="center"/>
            <w:hideMark/>
          </w:tcPr>
          <w:p w14:paraId="127C3601" w14:textId="77777777" w:rsidR="00E26115" w:rsidRPr="00265FD0" w:rsidRDefault="00E26115" w:rsidP="00E26115">
            <w:pPr>
              <w:spacing w:after="0" w:line="240" w:lineRule="auto"/>
              <w:rPr>
                <w:rFonts w:eastAsia="Times New Roman"/>
                <w:color w:val="000000"/>
                <w:sz w:val="20"/>
                <w:szCs w:val="20"/>
              </w:rPr>
            </w:pPr>
          </w:p>
        </w:tc>
        <w:tc>
          <w:tcPr>
            <w:tcW w:w="2146" w:type="pct"/>
            <w:tcBorders>
              <w:top w:val="nil"/>
              <w:left w:val="nil"/>
              <w:bottom w:val="single" w:sz="4" w:space="0" w:color="auto"/>
              <w:right w:val="single" w:sz="4" w:space="0" w:color="auto"/>
            </w:tcBorders>
            <w:shd w:val="clear" w:color="auto" w:fill="auto"/>
            <w:vAlign w:val="center"/>
            <w:hideMark/>
          </w:tcPr>
          <w:p w14:paraId="42307272"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Garantizar una sociedad justa, democrática, pacífica y un Estado efectivo al servicio de las personas, en base al diálogo, la concertación nacional y el fortalecimiento de las instituciones.</w:t>
            </w:r>
          </w:p>
        </w:tc>
        <w:tc>
          <w:tcPr>
            <w:tcW w:w="2099" w:type="pct"/>
            <w:tcBorders>
              <w:top w:val="nil"/>
              <w:left w:val="nil"/>
              <w:bottom w:val="single" w:sz="4" w:space="0" w:color="auto"/>
              <w:right w:val="single" w:sz="4" w:space="0" w:color="auto"/>
            </w:tcBorders>
            <w:shd w:val="clear" w:color="auto" w:fill="auto"/>
            <w:vAlign w:val="center"/>
            <w:hideMark/>
          </w:tcPr>
          <w:p w14:paraId="57A34E16"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 xml:space="preserve">Nuestra democracia garantiza la vigencia de los derechos fundamentales, el imperio de la ley, el acceso a la justicia y la gobernabilidad, en toda la República. </w:t>
            </w:r>
          </w:p>
        </w:tc>
      </w:tr>
      <w:tr w:rsidR="00E26115" w:rsidRPr="00265FD0" w14:paraId="7CCD40FD" w14:textId="77777777" w:rsidTr="00265FD0">
        <w:trPr>
          <w:trHeight w:val="20"/>
        </w:trPr>
        <w:tc>
          <w:tcPr>
            <w:tcW w:w="755" w:type="pct"/>
            <w:vMerge w:val="restart"/>
            <w:tcBorders>
              <w:top w:val="nil"/>
              <w:left w:val="single" w:sz="4" w:space="0" w:color="auto"/>
              <w:bottom w:val="single" w:sz="4" w:space="0" w:color="auto"/>
              <w:right w:val="single" w:sz="4" w:space="0" w:color="auto"/>
            </w:tcBorders>
            <w:shd w:val="clear" w:color="auto" w:fill="auto"/>
            <w:vAlign w:val="center"/>
            <w:hideMark/>
          </w:tcPr>
          <w:p w14:paraId="6B7DFC33" w14:textId="77777777" w:rsidR="00E26115" w:rsidRPr="00265FD0" w:rsidRDefault="00E26115" w:rsidP="00E26115">
            <w:pPr>
              <w:spacing w:after="0" w:line="240" w:lineRule="auto"/>
              <w:rPr>
                <w:rFonts w:eastAsia="Times New Roman"/>
                <w:color w:val="000000"/>
                <w:sz w:val="20"/>
                <w:szCs w:val="20"/>
              </w:rPr>
            </w:pPr>
            <w:r w:rsidRPr="00265FD0">
              <w:rPr>
                <w:rFonts w:eastAsia="Times New Roman"/>
                <w:color w:val="000000"/>
                <w:sz w:val="20"/>
                <w:szCs w:val="20"/>
              </w:rPr>
              <w:t>PIACI</w:t>
            </w:r>
          </w:p>
        </w:tc>
        <w:tc>
          <w:tcPr>
            <w:tcW w:w="2146" w:type="pct"/>
            <w:tcBorders>
              <w:top w:val="nil"/>
              <w:left w:val="nil"/>
              <w:bottom w:val="single" w:sz="4" w:space="0" w:color="auto"/>
              <w:right w:val="single" w:sz="4" w:space="0" w:color="auto"/>
            </w:tcBorders>
            <w:shd w:val="clear" w:color="auto" w:fill="auto"/>
            <w:vAlign w:val="center"/>
            <w:hideMark/>
          </w:tcPr>
          <w:p w14:paraId="5B4113A8" w14:textId="77777777" w:rsidR="00E26115" w:rsidRPr="00265FD0" w:rsidRDefault="00E26115" w:rsidP="00E26115">
            <w:pPr>
              <w:spacing w:after="0" w:line="240" w:lineRule="auto"/>
              <w:rPr>
                <w:rFonts w:eastAsia="Times New Roman"/>
                <w:b/>
                <w:bCs/>
                <w:color w:val="000000"/>
                <w:sz w:val="20"/>
                <w:szCs w:val="20"/>
              </w:rPr>
            </w:pPr>
            <w:r w:rsidRPr="00265FD0">
              <w:rPr>
                <w:rFonts w:eastAsia="Times New Roman"/>
                <w:b/>
                <w:bCs/>
                <w:color w:val="000000"/>
                <w:sz w:val="20"/>
                <w:szCs w:val="20"/>
              </w:rPr>
              <w:t>OBJETIVO NACIONAL 2: TERRITORIO SOSTENIBLE</w:t>
            </w:r>
          </w:p>
        </w:tc>
        <w:tc>
          <w:tcPr>
            <w:tcW w:w="2099" w:type="pct"/>
            <w:tcBorders>
              <w:top w:val="nil"/>
              <w:left w:val="nil"/>
              <w:bottom w:val="single" w:sz="4" w:space="0" w:color="auto"/>
              <w:right w:val="single" w:sz="4" w:space="0" w:color="auto"/>
            </w:tcBorders>
            <w:shd w:val="clear" w:color="auto" w:fill="auto"/>
            <w:vAlign w:val="center"/>
            <w:hideMark/>
          </w:tcPr>
          <w:p w14:paraId="6A9BF9DB" w14:textId="77777777" w:rsidR="00E26115" w:rsidRPr="00265FD0" w:rsidRDefault="00E26115" w:rsidP="00E26115">
            <w:pPr>
              <w:spacing w:after="0" w:line="240" w:lineRule="auto"/>
              <w:rPr>
                <w:rFonts w:eastAsia="Times New Roman"/>
                <w:b/>
                <w:bCs/>
                <w:color w:val="000000"/>
                <w:sz w:val="20"/>
                <w:szCs w:val="20"/>
              </w:rPr>
            </w:pPr>
            <w:r w:rsidRPr="00265FD0">
              <w:rPr>
                <w:rFonts w:eastAsia="Times New Roman"/>
                <w:b/>
                <w:bCs/>
                <w:color w:val="000000"/>
                <w:sz w:val="20"/>
                <w:szCs w:val="20"/>
              </w:rPr>
              <w:t>VISIÓN 2: GESTIÓN SOSTENIBLE DE LA NATURALEZA Y MEDIDAS FRENTE AL CAMBIO CLIMÁTICO</w:t>
            </w:r>
          </w:p>
        </w:tc>
      </w:tr>
      <w:tr w:rsidR="00E26115" w:rsidRPr="00265FD0" w14:paraId="0D292B61" w14:textId="77777777" w:rsidTr="00265FD0">
        <w:trPr>
          <w:trHeight w:val="20"/>
        </w:trPr>
        <w:tc>
          <w:tcPr>
            <w:tcW w:w="755" w:type="pct"/>
            <w:vMerge/>
            <w:tcBorders>
              <w:top w:val="nil"/>
              <w:left w:val="single" w:sz="4" w:space="0" w:color="auto"/>
              <w:bottom w:val="single" w:sz="4" w:space="0" w:color="auto"/>
              <w:right w:val="single" w:sz="4" w:space="0" w:color="auto"/>
            </w:tcBorders>
            <w:vAlign w:val="center"/>
            <w:hideMark/>
          </w:tcPr>
          <w:p w14:paraId="69432278" w14:textId="77777777" w:rsidR="00E26115" w:rsidRPr="00265FD0" w:rsidRDefault="00E26115" w:rsidP="00E26115">
            <w:pPr>
              <w:spacing w:after="0" w:line="240" w:lineRule="auto"/>
              <w:rPr>
                <w:rFonts w:eastAsia="Times New Roman"/>
                <w:color w:val="000000"/>
                <w:sz w:val="20"/>
                <w:szCs w:val="20"/>
              </w:rPr>
            </w:pPr>
          </w:p>
        </w:tc>
        <w:tc>
          <w:tcPr>
            <w:tcW w:w="2146" w:type="pct"/>
            <w:tcBorders>
              <w:top w:val="nil"/>
              <w:left w:val="nil"/>
              <w:bottom w:val="single" w:sz="4" w:space="0" w:color="auto"/>
              <w:right w:val="single" w:sz="4" w:space="0" w:color="auto"/>
            </w:tcBorders>
            <w:shd w:val="clear" w:color="auto" w:fill="auto"/>
            <w:vAlign w:val="center"/>
            <w:hideMark/>
          </w:tcPr>
          <w:p w14:paraId="4F8E3979"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Gestionar el territorio de manera sostenible a fin de prevenir y reducir los riesgos y amenazas que afectan a las personas y sus medios de vida, con el uso intensivo del conocimiento y las comunicaciones, reconociendo la diversidad geográfica y cultural, en un contexto de cambio climático.</w:t>
            </w:r>
          </w:p>
        </w:tc>
        <w:tc>
          <w:tcPr>
            <w:tcW w:w="2099" w:type="pct"/>
            <w:tcBorders>
              <w:top w:val="nil"/>
              <w:left w:val="nil"/>
              <w:bottom w:val="single" w:sz="4" w:space="0" w:color="auto"/>
              <w:right w:val="single" w:sz="4" w:space="0" w:color="auto"/>
            </w:tcBorders>
            <w:shd w:val="clear" w:color="auto" w:fill="auto"/>
            <w:vAlign w:val="center"/>
            <w:hideMark/>
          </w:tcPr>
          <w:p w14:paraId="1E3FB5AB"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La gestión y aprovechamiento sostenible de los ecosistemas compromete a todos los actores de cada territorio del país, asegurando un desarrollo social y económico armónico, libre de contaminación y saludable para todas las personas en el tiempo, en un contexto de cambio climático.</w:t>
            </w:r>
          </w:p>
        </w:tc>
      </w:tr>
      <w:tr w:rsidR="00E26115" w:rsidRPr="00265FD0" w14:paraId="7CCA4EA6" w14:textId="77777777" w:rsidTr="00265FD0">
        <w:trPr>
          <w:trHeight w:val="20"/>
        </w:trPr>
        <w:tc>
          <w:tcPr>
            <w:tcW w:w="755" w:type="pct"/>
            <w:vMerge w:val="restart"/>
            <w:tcBorders>
              <w:top w:val="nil"/>
              <w:left w:val="single" w:sz="4" w:space="0" w:color="auto"/>
              <w:bottom w:val="single" w:sz="4" w:space="0" w:color="auto"/>
              <w:right w:val="single" w:sz="4" w:space="0" w:color="auto"/>
            </w:tcBorders>
            <w:shd w:val="clear" w:color="auto" w:fill="auto"/>
            <w:vAlign w:val="center"/>
            <w:hideMark/>
          </w:tcPr>
          <w:p w14:paraId="7F71DBEF" w14:textId="77777777" w:rsidR="00E26115" w:rsidRPr="00265FD0" w:rsidRDefault="00E26115" w:rsidP="00E26115">
            <w:pPr>
              <w:spacing w:after="0" w:line="240" w:lineRule="auto"/>
              <w:rPr>
                <w:rFonts w:eastAsia="Times New Roman"/>
                <w:color w:val="000000"/>
                <w:sz w:val="20"/>
                <w:szCs w:val="20"/>
              </w:rPr>
            </w:pPr>
            <w:r w:rsidRPr="00265FD0">
              <w:rPr>
                <w:rFonts w:eastAsia="Times New Roman"/>
                <w:color w:val="000000"/>
                <w:sz w:val="20"/>
                <w:szCs w:val="20"/>
              </w:rPr>
              <w:t>Mujeres indígenas</w:t>
            </w:r>
          </w:p>
        </w:tc>
        <w:tc>
          <w:tcPr>
            <w:tcW w:w="2146" w:type="pct"/>
            <w:tcBorders>
              <w:top w:val="nil"/>
              <w:left w:val="nil"/>
              <w:bottom w:val="single" w:sz="4" w:space="0" w:color="auto"/>
              <w:right w:val="single" w:sz="4" w:space="0" w:color="auto"/>
            </w:tcBorders>
            <w:shd w:val="clear" w:color="auto" w:fill="auto"/>
            <w:vAlign w:val="center"/>
            <w:hideMark/>
          </w:tcPr>
          <w:p w14:paraId="4E0F6CC4" w14:textId="77777777" w:rsidR="00E26115" w:rsidRPr="00265FD0" w:rsidRDefault="00E26115" w:rsidP="00F6056A">
            <w:pPr>
              <w:spacing w:after="0" w:line="240" w:lineRule="auto"/>
              <w:jc w:val="both"/>
              <w:rPr>
                <w:rFonts w:eastAsia="Times New Roman"/>
                <w:b/>
                <w:bCs/>
                <w:color w:val="000000"/>
                <w:sz w:val="20"/>
                <w:szCs w:val="20"/>
              </w:rPr>
            </w:pPr>
            <w:r w:rsidRPr="00265FD0">
              <w:rPr>
                <w:rFonts w:eastAsia="Times New Roman"/>
                <w:b/>
                <w:bCs/>
                <w:color w:val="000000"/>
                <w:sz w:val="20"/>
                <w:szCs w:val="20"/>
              </w:rPr>
              <w:t>OBJETIVO NACIONAL 1: DESARROLLO DE LAS PERSONAS</w:t>
            </w:r>
          </w:p>
        </w:tc>
        <w:tc>
          <w:tcPr>
            <w:tcW w:w="2099" w:type="pct"/>
            <w:tcBorders>
              <w:top w:val="nil"/>
              <w:left w:val="nil"/>
              <w:bottom w:val="single" w:sz="4" w:space="0" w:color="auto"/>
              <w:right w:val="single" w:sz="4" w:space="0" w:color="auto"/>
            </w:tcBorders>
            <w:shd w:val="clear" w:color="auto" w:fill="auto"/>
            <w:vAlign w:val="center"/>
            <w:hideMark/>
          </w:tcPr>
          <w:p w14:paraId="40CC684E" w14:textId="77777777" w:rsidR="00E26115" w:rsidRPr="00265FD0" w:rsidRDefault="00E26115" w:rsidP="00F6056A">
            <w:pPr>
              <w:spacing w:after="0" w:line="240" w:lineRule="auto"/>
              <w:jc w:val="both"/>
              <w:rPr>
                <w:rFonts w:eastAsia="Times New Roman"/>
                <w:b/>
                <w:bCs/>
                <w:color w:val="000000"/>
                <w:sz w:val="20"/>
                <w:szCs w:val="20"/>
              </w:rPr>
            </w:pPr>
            <w:r w:rsidRPr="00265FD0">
              <w:rPr>
                <w:rFonts w:eastAsia="Times New Roman"/>
                <w:b/>
                <w:bCs/>
                <w:color w:val="000000"/>
                <w:sz w:val="20"/>
                <w:szCs w:val="20"/>
              </w:rPr>
              <w:t>VISIÓN 1: LAS PERSONAS ALCANZAN SU POTENCIAL EN IGUALDAD DE OPORTUNIDADES Y SIN DISCRIMINACIÓN PARA GOZAR DE UNA VIDA PLENA</w:t>
            </w:r>
          </w:p>
        </w:tc>
      </w:tr>
      <w:tr w:rsidR="00E26115" w:rsidRPr="00265FD0" w14:paraId="33733FDB" w14:textId="77777777" w:rsidTr="00265FD0">
        <w:trPr>
          <w:trHeight w:val="20"/>
        </w:trPr>
        <w:tc>
          <w:tcPr>
            <w:tcW w:w="755" w:type="pct"/>
            <w:vMerge/>
            <w:tcBorders>
              <w:top w:val="nil"/>
              <w:left w:val="single" w:sz="4" w:space="0" w:color="auto"/>
              <w:bottom w:val="single" w:sz="4" w:space="0" w:color="auto"/>
              <w:right w:val="single" w:sz="4" w:space="0" w:color="auto"/>
            </w:tcBorders>
            <w:vAlign w:val="center"/>
            <w:hideMark/>
          </w:tcPr>
          <w:p w14:paraId="78384018" w14:textId="77777777" w:rsidR="00E26115" w:rsidRPr="00265FD0" w:rsidRDefault="00E26115" w:rsidP="00E26115">
            <w:pPr>
              <w:spacing w:after="0" w:line="240" w:lineRule="auto"/>
              <w:rPr>
                <w:rFonts w:eastAsia="Times New Roman"/>
                <w:color w:val="000000"/>
                <w:sz w:val="20"/>
                <w:szCs w:val="20"/>
              </w:rPr>
            </w:pPr>
          </w:p>
        </w:tc>
        <w:tc>
          <w:tcPr>
            <w:tcW w:w="2146" w:type="pct"/>
            <w:tcBorders>
              <w:top w:val="nil"/>
              <w:left w:val="nil"/>
              <w:bottom w:val="single" w:sz="4" w:space="0" w:color="auto"/>
              <w:right w:val="single" w:sz="4" w:space="0" w:color="auto"/>
            </w:tcBorders>
            <w:shd w:val="clear" w:color="auto" w:fill="auto"/>
            <w:vAlign w:val="center"/>
            <w:hideMark/>
          </w:tcPr>
          <w:p w14:paraId="20FFDA6C"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Alcanzar el pleno desarrollo de las capacidades de las personas, sin dejar a nadie atrás.</w:t>
            </w:r>
          </w:p>
        </w:tc>
        <w:tc>
          <w:tcPr>
            <w:tcW w:w="2099" w:type="pct"/>
            <w:tcBorders>
              <w:top w:val="nil"/>
              <w:left w:val="nil"/>
              <w:bottom w:val="single" w:sz="4" w:space="0" w:color="auto"/>
              <w:right w:val="single" w:sz="4" w:space="0" w:color="auto"/>
            </w:tcBorders>
            <w:shd w:val="clear" w:color="auto" w:fill="auto"/>
            <w:vAlign w:val="center"/>
            <w:hideMark/>
          </w:tcPr>
          <w:p w14:paraId="126B24E6"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La acción del Estado, orientada al desarrollo humano en todo el territorio nacional, continúa centrada en superar la pobreza, en erradicar la discriminación y en asegurar la igualdad en el acceso a oportunidades.</w:t>
            </w:r>
          </w:p>
        </w:tc>
      </w:tr>
      <w:tr w:rsidR="00E26115" w:rsidRPr="00265FD0" w14:paraId="6DB03D49" w14:textId="77777777" w:rsidTr="00265FD0">
        <w:trPr>
          <w:trHeight w:val="20"/>
        </w:trPr>
        <w:tc>
          <w:tcPr>
            <w:tcW w:w="755" w:type="pct"/>
            <w:vMerge w:val="restart"/>
            <w:tcBorders>
              <w:top w:val="nil"/>
              <w:left w:val="single" w:sz="4" w:space="0" w:color="auto"/>
              <w:bottom w:val="single" w:sz="4" w:space="0" w:color="auto"/>
              <w:right w:val="single" w:sz="4" w:space="0" w:color="auto"/>
            </w:tcBorders>
            <w:shd w:val="clear" w:color="auto" w:fill="auto"/>
            <w:vAlign w:val="center"/>
            <w:hideMark/>
          </w:tcPr>
          <w:p w14:paraId="67658627" w14:textId="77777777" w:rsidR="00E26115" w:rsidRPr="00265FD0" w:rsidRDefault="00E26115" w:rsidP="00E26115">
            <w:pPr>
              <w:spacing w:after="0" w:line="240" w:lineRule="auto"/>
              <w:rPr>
                <w:rFonts w:eastAsia="Times New Roman"/>
                <w:color w:val="000000"/>
                <w:sz w:val="20"/>
                <w:szCs w:val="20"/>
              </w:rPr>
            </w:pPr>
            <w:r w:rsidRPr="00265FD0">
              <w:rPr>
                <w:rFonts w:eastAsia="Times New Roman"/>
                <w:color w:val="000000"/>
                <w:sz w:val="20"/>
                <w:szCs w:val="20"/>
              </w:rPr>
              <w:t>Desarrollo Social</w:t>
            </w:r>
          </w:p>
        </w:tc>
        <w:tc>
          <w:tcPr>
            <w:tcW w:w="2146" w:type="pct"/>
            <w:tcBorders>
              <w:top w:val="nil"/>
              <w:left w:val="nil"/>
              <w:bottom w:val="single" w:sz="4" w:space="0" w:color="auto"/>
              <w:right w:val="single" w:sz="4" w:space="0" w:color="auto"/>
            </w:tcBorders>
            <w:shd w:val="clear" w:color="auto" w:fill="auto"/>
            <w:vAlign w:val="center"/>
            <w:hideMark/>
          </w:tcPr>
          <w:p w14:paraId="3CD87EF4" w14:textId="77777777" w:rsidR="00E26115" w:rsidRPr="00265FD0" w:rsidRDefault="00E26115" w:rsidP="00F6056A">
            <w:pPr>
              <w:spacing w:after="0" w:line="240" w:lineRule="auto"/>
              <w:jc w:val="both"/>
              <w:rPr>
                <w:rFonts w:eastAsia="Times New Roman"/>
                <w:b/>
                <w:bCs/>
                <w:color w:val="000000"/>
                <w:sz w:val="20"/>
                <w:szCs w:val="20"/>
              </w:rPr>
            </w:pPr>
            <w:r w:rsidRPr="00265FD0">
              <w:rPr>
                <w:rFonts w:eastAsia="Times New Roman"/>
                <w:b/>
                <w:bCs/>
                <w:color w:val="000000"/>
                <w:sz w:val="20"/>
                <w:szCs w:val="20"/>
              </w:rPr>
              <w:t>OBJETIVO NACIONAL 1: DESARROLLO DE LAS PERSONAS</w:t>
            </w:r>
          </w:p>
        </w:tc>
        <w:tc>
          <w:tcPr>
            <w:tcW w:w="2099" w:type="pct"/>
            <w:tcBorders>
              <w:top w:val="nil"/>
              <w:left w:val="nil"/>
              <w:bottom w:val="single" w:sz="4" w:space="0" w:color="auto"/>
              <w:right w:val="single" w:sz="4" w:space="0" w:color="auto"/>
            </w:tcBorders>
            <w:shd w:val="clear" w:color="auto" w:fill="auto"/>
            <w:vAlign w:val="center"/>
            <w:hideMark/>
          </w:tcPr>
          <w:p w14:paraId="588B28FC" w14:textId="77777777" w:rsidR="00E26115" w:rsidRPr="00265FD0" w:rsidRDefault="00E26115" w:rsidP="00F6056A">
            <w:pPr>
              <w:spacing w:after="0" w:line="240" w:lineRule="auto"/>
              <w:jc w:val="both"/>
              <w:rPr>
                <w:rFonts w:eastAsia="Times New Roman"/>
                <w:b/>
                <w:bCs/>
                <w:color w:val="000000"/>
                <w:sz w:val="20"/>
                <w:szCs w:val="20"/>
              </w:rPr>
            </w:pPr>
            <w:r w:rsidRPr="00265FD0">
              <w:rPr>
                <w:rFonts w:eastAsia="Times New Roman"/>
                <w:b/>
                <w:bCs/>
                <w:color w:val="000000"/>
                <w:sz w:val="20"/>
                <w:szCs w:val="20"/>
              </w:rPr>
              <w:t>VISIÓN 1: LAS PERSONAS ALCANZAN SU POTENCIAL EN IGUALDAD DE OPORTUNIDADES Y SIN DISCRIMINACIÓN PARA GOZAR DE UNA VIDA PLENA</w:t>
            </w:r>
          </w:p>
        </w:tc>
      </w:tr>
      <w:tr w:rsidR="00E26115" w:rsidRPr="00265FD0" w14:paraId="62C0721F" w14:textId="77777777" w:rsidTr="00265FD0">
        <w:trPr>
          <w:trHeight w:val="20"/>
        </w:trPr>
        <w:tc>
          <w:tcPr>
            <w:tcW w:w="755" w:type="pct"/>
            <w:vMerge/>
            <w:tcBorders>
              <w:top w:val="nil"/>
              <w:left w:val="single" w:sz="4" w:space="0" w:color="auto"/>
              <w:bottom w:val="single" w:sz="4" w:space="0" w:color="auto"/>
              <w:right w:val="single" w:sz="4" w:space="0" w:color="auto"/>
            </w:tcBorders>
            <w:vAlign w:val="center"/>
            <w:hideMark/>
          </w:tcPr>
          <w:p w14:paraId="1D2C0F62" w14:textId="77777777" w:rsidR="00E26115" w:rsidRPr="00265FD0" w:rsidRDefault="00E26115" w:rsidP="00E26115">
            <w:pPr>
              <w:spacing w:after="0" w:line="240" w:lineRule="auto"/>
              <w:rPr>
                <w:rFonts w:eastAsia="Times New Roman"/>
                <w:color w:val="000000"/>
                <w:sz w:val="20"/>
                <w:szCs w:val="20"/>
              </w:rPr>
            </w:pPr>
          </w:p>
        </w:tc>
        <w:tc>
          <w:tcPr>
            <w:tcW w:w="2146" w:type="pct"/>
            <w:tcBorders>
              <w:top w:val="nil"/>
              <w:left w:val="nil"/>
              <w:bottom w:val="single" w:sz="4" w:space="0" w:color="auto"/>
              <w:right w:val="single" w:sz="4" w:space="0" w:color="auto"/>
            </w:tcBorders>
            <w:shd w:val="clear" w:color="auto" w:fill="auto"/>
            <w:vAlign w:val="center"/>
            <w:hideMark/>
          </w:tcPr>
          <w:p w14:paraId="3E56F1CD"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Alcanzar el pleno desarrollo de las capacidades de las personas, sin dejar a nadie atrás.</w:t>
            </w:r>
          </w:p>
        </w:tc>
        <w:tc>
          <w:tcPr>
            <w:tcW w:w="2099" w:type="pct"/>
            <w:tcBorders>
              <w:top w:val="nil"/>
              <w:left w:val="nil"/>
              <w:bottom w:val="single" w:sz="4" w:space="0" w:color="auto"/>
              <w:right w:val="single" w:sz="4" w:space="0" w:color="auto"/>
            </w:tcBorders>
            <w:shd w:val="clear" w:color="auto" w:fill="auto"/>
            <w:vAlign w:val="center"/>
            <w:hideMark/>
          </w:tcPr>
          <w:p w14:paraId="28871F17"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La acción del Estado, orientada al desarrollo humano en todo el territorio nacional, continúa centrada en superar la pobreza, en erradicar la discriminación y en asegurar la igualdad en el acceso a oportunidades.</w:t>
            </w:r>
          </w:p>
        </w:tc>
      </w:tr>
      <w:tr w:rsidR="00E26115" w:rsidRPr="00265FD0" w14:paraId="5C9FE959" w14:textId="77777777" w:rsidTr="00265FD0">
        <w:trPr>
          <w:trHeight w:val="20"/>
        </w:trPr>
        <w:tc>
          <w:tcPr>
            <w:tcW w:w="755" w:type="pct"/>
            <w:vMerge/>
            <w:tcBorders>
              <w:top w:val="nil"/>
              <w:left w:val="single" w:sz="4" w:space="0" w:color="auto"/>
              <w:bottom w:val="single" w:sz="4" w:space="0" w:color="auto"/>
              <w:right w:val="single" w:sz="4" w:space="0" w:color="auto"/>
            </w:tcBorders>
            <w:vAlign w:val="center"/>
            <w:hideMark/>
          </w:tcPr>
          <w:p w14:paraId="0BE6F505" w14:textId="77777777" w:rsidR="00E26115" w:rsidRPr="00265FD0" w:rsidRDefault="00E26115" w:rsidP="00E26115">
            <w:pPr>
              <w:spacing w:after="0" w:line="240" w:lineRule="auto"/>
              <w:rPr>
                <w:rFonts w:eastAsia="Times New Roman"/>
                <w:color w:val="000000"/>
                <w:sz w:val="20"/>
                <w:szCs w:val="20"/>
              </w:rPr>
            </w:pPr>
          </w:p>
        </w:tc>
        <w:tc>
          <w:tcPr>
            <w:tcW w:w="2146" w:type="pct"/>
            <w:tcBorders>
              <w:top w:val="nil"/>
              <w:left w:val="nil"/>
              <w:bottom w:val="single" w:sz="4" w:space="0" w:color="auto"/>
              <w:right w:val="single" w:sz="4" w:space="0" w:color="auto"/>
            </w:tcBorders>
            <w:shd w:val="clear" w:color="auto" w:fill="auto"/>
            <w:vAlign w:val="center"/>
            <w:hideMark/>
          </w:tcPr>
          <w:p w14:paraId="3652678E" w14:textId="77777777" w:rsidR="00E26115" w:rsidRPr="00265FD0" w:rsidRDefault="00E26115" w:rsidP="00F6056A">
            <w:pPr>
              <w:spacing w:after="0" w:line="240" w:lineRule="auto"/>
              <w:jc w:val="both"/>
              <w:rPr>
                <w:rFonts w:eastAsia="Times New Roman"/>
                <w:b/>
                <w:bCs/>
                <w:color w:val="000000"/>
                <w:sz w:val="20"/>
                <w:szCs w:val="20"/>
              </w:rPr>
            </w:pPr>
            <w:r w:rsidRPr="00265FD0">
              <w:rPr>
                <w:rFonts w:eastAsia="Times New Roman"/>
                <w:b/>
                <w:bCs/>
                <w:color w:val="000000"/>
                <w:sz w:val="20"/>
                <w:szCs w:val="20"/>
              </w:rPr>
              <w:t>OBJETIVO NACIONAL 3: COMPETITIVIDAD E INNOVACIÓN</w:t>
            </w:r>
          </w:p>
        </w:tc>
        <w:tc>
          <w:tcPr>
            <w:tcW w:w="2099" w:type="pct"/>
            <w:tcBorders>
              <w:top w:val="nil"/>
              <w:left w:val="nil"/>
              <w:bottom w:val="single" w:sz="4" w:space="0" w:color="auto"/>
              <w:right w:val="single" w:sz="4" w:space="0" w:color="auto"/>
            </w:tcBorders>
            <w:shd w:val="clear" w:color="auto" w:fill="auto"/>
            <w:vAlign w:val="center"/>
            <w:hideMark/>
          </w:tcPr>
          <w:p w14:paraId="125B88E8" w14:textId="77777777" w:rsidR="00E26115" w:rsidRPr="00265FD0" w:rsidRDefault="00E26115" w:rsidP="00F6056A">
            <w:pPr>
              <w:spacing w:after="0" w:line="240" w:lineRule="auto"/>
              <w:jc w:val="both"/>
              <w:rPr>
                <w:rFonts w:eastAsia="Times New Roman"/>
                <w:b/>
                <w:bCs/>
                <w:color w:val="000000"/>
                <w:sz w:val="20"/>
                <w:szCs w:val="20"/>
              </w:rPr>
            </w:pPr>
            <w:r w:rsidRPr="00265FD0">
              <w:rPr>
                <w:rFonts w:eastAsia="Times New Roman"/>
                <w:b/>
                <w:bCs/>
                <w:color w:val="000000"/>
                <w:sz w:val="20"/>
                <w:szCs w:val="20"/>
              </w:rPr>
              <w:t>VISIÓN 4: SOCIEDAD DEMOCRÁTICA, PACÍFICA, RESPETUOSA DE LOS DERECHOS HUMANOS Y LIBRE DEL TEMOR Y DE LA VIOLENCIA</w:t>
            </w:r>
          </w:p>
        </w:tc>
      </w:tr>
      <w:tr w:rsidR="00E26115" w:rsidRPr="00265FD0" w14:paraId="6B8F9941" w14:textId="77777777" w:rsidTr="00265FD0">
        <w:trPr>
          <w:trHeight w:val="20"/>
        </w:trPr>
        <w:tc>
          <w:tcPr>
            <w:tcW w:w="755" w:type="pct"/>
            <w:vMerge/>
            <w:tcBorders>
              <w:top w:val="nil"/>
              <w:left w:val="single" w:sz="4" w:space="0" w:color="auto"/>
              <w:bottom w:val="single" w:sz="4" w:space="0" w:color="auto"/>
              <w:right w:val="single" w:sz="4" w:space="0" w:color="auto"/>
            </w:tcBorders>
            <w:vAlign w:val="center"/>
            <w:hideMark/>
          </w:tcPr>
          <w:p w14:paraId="7DC7D697" w14:textId="77777777" w:rsidR="00E26115" w:rsidRPr="00265FD0" w:rsidRDefault="00E26115" w:rsidP="00E26115">
            <w:pPr>
              <w:spacing w:after="0" w:line="240" w:lineRule="auto"/>
              <w:rPr>
                <w:rFonts w:eastAsia="Times New Roman"/>
                <w:color w:val="000000"/>
                <w:sz w:val="20"/>
                <w:szCs w:val="20"/>
              </w:rPr>
            </w:pPr>
          </w:p>
        </w:tc>
        <w:tc>
          <w:tcPr>
            <w:tcW w:w="2146" w:type="pct"/>
            <w:tcBorders>
              <w:top w:val="nil"/>
              <w:left w:val="nil"/>
              <w:bottom w:val="single" w:sz="4" w:space="0" w:color="auto"/>
              <w:right w:val="single" w:sz="4" w:space="0" w:color="auto"/>
            </w:tcBorders>
            <w:shd w:val="clear" w:color="auto" w:fill="auto"/>
            <w:vAlign w:val="center"/>
            <w:hideMark/>
          </w:tcPr>
          <w:p w14:paraId="76806832"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Elevar los niveles de competitividad y productividad con empleo decente y en base al aprovechamiento sostenible de los recursos, el capital humano, el uso intensivo de la ciencia y tecnología, y la transformación digital del país.</w:t>
            </w:r>
          </w:p>
        </w:tc>
        <w:tc>
          <w:tcPr>
            <w:tcW w:w="2099" w:type="pct"/>
            <w:tcBorders>
              <w:top w:val="nil"/>
              <w:left w:val="nil"/>
              <w:bottom w:val="single" w:sz="4" w:space="0" w:color="auto"/>
              <w:right w:val="single" w:sz="4" w:space="0" w:color="auto"/>
            </w:tcBorders>
            <w:shd w:val="clear" w:color="auto" w:fill="auto"/>
            <w:vAlign w:val="center"/>
            <w:hideMark/>
          </w:tcPr>
          <w:p w14:paraId="372A446B"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Nuestra democracia garantiza la vigencia de los derechos fundamentales, el imperio de la ley, el acceso a la justicia y la gobernabilidad, en toda la República.</w:t>
            </w:r>
          </w:p>
        </w:tc>
      </w:tr>
      <w:tr w:rsidR="00E26115" w:rsidRPr="00265FD0" w14:paraId="59510DC6" w14:textId="77777777" w:rsidTr="00265FD0">
        <w:trPr>
          <w:trHeight w:val="20"/>
        </w:trPr>
        <w:tc>
          <w:tcPr>
            <w:tcW w:w="755" w:type="pct"/>
            <w:vMerge/>
            <w:tcBorders>
              <w:top w:val="nil"/>
              <w:left w:val="single" w:sz="4" w:space="0" w:color="auto"/>
              <w:bottom w:val="single" w:sz="4" w:space="0" w:color="auto"/>
              <w:right w:val="single" w:sz="4" w:space="0" w:color="auto"/>
            </w:tcBorders>
            <w:vAlign w:val="center"/>
            <w:hideMark/>
          </w:tcPr>
          <w:p w14:paraId="7EF75163" w14:textId="77777777" w:rsidR="00E26115" w:rsidRPr="00265FD0" w:rsidRDefault="00E26115" w:rsidP="00E26115">
            <w:pPr>
              <w:spacing w:after="0" w:line="240" w:lineRule="auto"/>
              <w:rPr>
                <w:rFonts w:eastAsia="Times New Roman"/>
                <w:color w:val="000000"/>
                <w:sz w:val="20"/>
                <w:szCs w:val="20"/>
              </w:rPr>
            </w:pPr>
          </w:p>
        </w:tc>
        <w:tc>
          <w:tcPr>
            <w:tcW w:w="2146" w:type="pct"/>
            <w:tcBorders>
              <w:top w:val="nil"/>
              <w:left w:val="nil"/>
              <w:bottom w:val="single" w:sz="4" w:space="0" w:color="auto"/>
              <w:right w:val="single" w:sz="4" w:space="0" w:color="auto"/>
            </w:tcBorders>
            <w:shd w:val="clear" w:color="auto" w:fill="auto"/>
            <w:vAlign w:val="center"/>
            <w:hideMark/>
          </w:tcPr>
          <w:p w14:paraId="70FA500D"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 </w:t>
            </w:r>
          </w:p>
        </w:tc>
        <w:tc>
          <w:tcPr>
            <w:tcW w:w="2099" w:type="pct"/>
            <w:tcBorders>
              <w:top w:val="nil"/>
              <w:left w:val="nil"/>
              <w:bottom w:val="single" w:sz="4" w:space="0" w:color="auto"/>
              <w:right w:val="single" w:sz="4" w:space="0" w:color="auto"/>
            </w:tcBorders>
            <w:shd w:val="clear" w:color="auto" w:fill="auto"/>
            <w:vAlign w:val="center"/>
            <w:hideMark/>
          </w:tcPr>
          <w:p w14:paraId="4DDE0420" w14:textId="77777777" w:rsidR="00E26115" w:rsidRPr="00265FD0" w:rsidRDefault="00E26115" w:rsidP="00F6056A">
            <w:pPr>
              <w:spacing w:after="0" w:line="240" w:lineRule="auto"/>
              <w:jc w:val="both"/>
              <w:rPr>
                <w:rFonts w:eastAsia="Times New Roman"/>
                <w:b/>
                <w:bCs/>
                <w:color w:val="000000"/>
                <w:sz w:val="20"/>
                <w:szCs w:val="20"/>
              </w:rPr>
            </w:pPr>
            <w:r w:rsidRPr="00265FD0">
              <w:rPr>
                <w:rFonts w:eastAsia="Times New Roman"/>
                <w:b/>
                <w:bCs/>
                <w:color w:val="000000"/>
                <w:sz w:val="20"/>
                <w:szCs w:val="20"/>
              </w:rPr>
              <w:t>VISIÓN 5: ESTADO MODERNO, EFICIENTE, TRANSPARENTE Y DESCENTRALIZADO QUE GARANTIZA UNA SOCIEDAD JUSTA E INCLUSIVA, SIN CORRUPCIÓN Y SIN DEJAR A NADIE ATRÁS</w:t>
            </w:r>
          </w:p>
        </w:tc>
      </w:tr>
      <w:tr w:rsidR="00E26115" w:rsidRPr="00265FD0" w14:paraId="3525BC4A" w14:textId="77777777" w:rsidTr="00265FD0">
        <w:trPr>
          <w:trHeight w:val="20"/>
        </w:trPr>
        <w:tc>
          <w:tcPr>
            <w:tcW w:w="755" w:type="pct"/>
            <w:vMerge/>
            <w:tcBorders>
              <w:top w:val="nil"/>
              <w:left w:val="single" w:sz="4" w:space="0" w:color="auto"/>
              <w:bottom w:val="single" w:sz="4" w:space="0" w:color="auto"/>
              <w:right w:val="single" w:sz="4" w:space="0" w:color="auto"/>
            </w:tcBorders>
            <w:vAlign w:val="center"/>
            <w:hideMark/>
          </w:tcPr>
          <w:p w14:paraId="158A5014" w14:textId="77777777" w:rsidR="00E26115" w:rsidRPr="00265FD0" w:rsidRDefault="00E26115" w:rsidP="00E26115">
            <w:pPr>
              <w:spacing w:after="0" w:line="240" w:lineRule="auto"/>
              <w:rPr>
                <w:rFonts w:eastAsia="Times New Roman"/>
                <w:color w:val="000000"/>
                <w:sz w:val="20"/>
                <w:szCs w:val="20"/>
              </w:rPr>
            </w:pPr>
          </w:p>
        </w:tc>
        <w:tc>
          <w:tcPr>
            <w:tcW w:w="2146" w:type="pct"/>
            <w:tcBorders>
              <w:top w:val="nil"/>
              <w:left w:val="nil"/>
              <w:bottom w:val="single" w:sz="4" w:space="0" w:color="auto"/>
              <w:right w:val="single" w:sz="4" w:space="0" w:color="auto"/>
            </w:tcBorders>
            <w:shd w:val="clear" w:color="auto" w:fill="auto"/>
            <w:vAlign w:val="center"/>
            <w:hideMark/>
          </w:tcPr>
          <w:p w14:paraId="762EDF5C"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 </w:t>
            </w:r>
          </w:p>
        </w:tc>
        <w:tc>
          <w:tcPr>
            <w:tcW w:w="2099" w:type="pct"/>
            <w:tcBorders>
              <w:top w:val="nil"/>
              <w:left w:val="nil"/>
              <w:bottom w:val="single" w:sz="4" w:space="0" w:color="auto"/>
              <w:right w:val="single" w:sz="4" w:space="0" w:color="auto"/>
            </w:tcBorders>
            <w:shd w:val="clear" w:color="auto" w:fill="auto"/>
            <w:vAlign w:val="center"/>
            <w:hideMark/>
          </w:tcPr>
          <w:p w14:paraId="7F3BD34A"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El Estado unitario y descentralizado actúa en todo el territorio nacional de manera eficiente y transparente, bajo los principios de economía social de mercado, libre competencia, subsidiariedad y solidaridad, y garantiza la igualdad de oportunidades.</w:t>
            </w:r>
          </w:p>
        </w:tc>
      </w:tr>
      <w:tr w:rsidR="00E26115" w:rsidRPr="00265FD0" w14:paraId="75977801" w14:textId="77777777" w:rsidTr="00265FD0">
        <w:trPr>
          <w:trHeight w:val="20"/>
        </w:trPr>
        <w:tc>
          <w:tcPr>
            <w:tcW w:w="755" w:type="pct"/>
            <w:vMerge w:val="restart"/>
            <w:tcBorders>
              <w:top w:val="nil"/>
              <w:left w:val="single" w:sz="4" w:space="0" w:color="auto"/>
              <w:bottom w:val="single" w:sz="4" w:space="0" w:color="auto"/>
              <w:right w:val="single" w:sz="4" w:space="0" w:color="auto"/>
            </w:tcBorders>
            <w:shd w:val="clear" w:color="auto" w:fill="auto"/>
            <w:vAlign w:val="center"/>
            <w:hideMark/>
          </w:tcPr>
          <w:p w14:paraId="03B526D9" w14:textId="77777777" w:rsidR="00E26115" w:rsidRPr="00265FD0" w:rsidRDefault="00E26115" w:rsidP="00E26115">
            <w:pPr>
              <w:spacing w:after="0" w:line="240" w:lineRule="auto"/>
              <w:rPr>
                <w:rFonts w:eastAsia="Times New Roman"/>
                <w:color w:val="000000"/>
                <w:sz w:val="20"/>
                <w:szCs w:val="20"/>
              </w:rPr>
            </w:pPr>
            <w:r w:rsidRPr="00265FD0">
              <w:rPr>
                <w:rFonts w:eastAsia="Times New Roman"/>
                <w:color w:val="000000"/>
                <w:sz w:val="20"/>
                <w:szCs w:val="20"/>
              </w:rPr>
              <w:t>Desarrollo económico</w:t>
            </w:r>
          </w:p>
        </w:tc>
        <w:tc>
          <w:tcPr>
            <w:tcW w:w="2146" w:type="pct"/>
            <w:tcBorders>
              <w:top w:val="nil"/>
              <w:left w:val="nil"/>
              <w:bottom w:val="single" w:sz="4" w:space="0" w:color="auto"/>
              <w:right w:val="single" w:sz="4" w:space="0" w:color="auto"/>
            </w:tcBorders>
            <w:shd w:val="clear" w:color="auto" w:fill="auto"/>
            <w:vAlign w:val="center"/>
            <w:hideMark/>
          </w:tcPr>
          <w:p w14:paraId="579FFCA4" w14:textId="77777777" w:rsidR="00E26115" w:rsidRPr="00265FD0" w:rsidRDefault="00E26115" w:rsidP="00F6056A">
            <w:pPr>
              <w:spacing w:after="0" w:line="240" w:lineRule="auto"/>
              <w:jc w:val="both"/>
              <w:rPr>
                <w:rFonts w:eastAsia="Times New Roman"/>
                <w:b/>
                <w:bCs/>
                <w:color w:val="000000"/>
                <w:sz w:val="20"/>
                <w:szCs w:val="20"/>
              </w:rPr>
            </w:pPr>
            <w:r w:rsidRPr="00265FD0">
              <w:rPr>
                <w:rFonts w:eastAsia="Times New Roman"/>
                <w:b/>
                <w:bCs/>
                <w:color w:val="000000"/>
                <w:sz w:val="20"/>
                <w:szCs w:val="20"/>
              </w:rPr>
              <w:t>OBJETIVO NACIONAL 1: DESARROLLO DE LAS PERSONAS</w:t>
            </w:r>
          </w:p>
        </w:tc>
        <w:tc>
          <w:tcPr>
            <w:tcW w:w="2099" w:type="pct"/>
            <w:tcBorders>
              <w:top w:val="nil"/>
              <w:left w:val="nil"/>
              <w:bottom w:val="single" w:sz="4" w:space="0" w:color="auto"/>
              <w:right w:val="single" w:sz="4" w:space="0" w:color="auto"/>
            </w:tcBorders>
            <w:shd w:val="clear" w:color="auto" w:fill="auto"/>
            <w:vAlign w:val="center"/>
            <w:hideMark/>
          </w:tcPr>
          <w:p w14:paraId="2FAC070E" w14:textId="77777777" w:rsidR="00E26115" w:rsidRPr="00265FD0" w:rsidRDefault="00E26115" w:rsidP="00F6056A">
            <w:pPr>
              <w:spacing w:after="0" w:line="240" w:lineRule="auto"/>
              <w:jc w:val="both"/>
              <w:rPr>
                <w:rFonts w:eastAsia="Times New Roman"/>
                <w:b/>
                <w:bCs/>
                <w:color w:val="000000"/>
                <w:sz w:val="20"/>
                <w:szCs w:val="20"/>
              </w:rPr>
            </w:pPr>
            <w:r w:rsidRPr="00265FD0">
              <w:rPr>
                <w:rFonts w:eastAsia="Times New Roman"/>
                <w:b/>
                <w:bCs/>
                <w:color w:val="000000"/>
                <w:sz w:val="20"/>
                <w:szCs w:val="20"/>
              </w:rPr>
              <w:t>VISIÓN 1: LAS PERSONAS ALCANZAN SU POTENCIAL EN IGUALDAD DE OPORTUNIDADES Y SIN DISCRIMINACIÓN PARA GOZAR DE UNA VIDA PLENA</w:t>
            </w:r>
          </w:p>
        </w:tc>
      </w:tr>
      <w:tr w:rsidR="00E26115" w:rsidRPr="00265FD0" w14:paraId="63706BED" w14:textId="77777777" w:rsidTr="00265FD0">
        <w:trPr>
          <w:trHeight w:val="20"/>
        </w:trPr>
        <w:tc>
          <w:tcPr>
            <w:tcW w:w="755" w:type="pct"/>
            <w:vMerge/>
            <w:tcBorders>
              <w:top w:val="nil"/>
              <w:left w:val="single" w:sz="4" w:space="0" w:color="auto"/>
              <w:bottom w:val="single" w:sz="4" w:space="0" w:color="auto"/>
              <w:right w:val="single" w:sz="4" w:space="0" w:color="auto"/>
            </w:tcBorders>
            <w:vAlign w:val="center"/>
            <w:hideMark/>
          </w:tcPr>
          <w:p w14:paraId="4EE3A8FC" w14:textId="77777777" w:rsidR="00E26115" w:rsidRPr="00265FD0" w:rsidRDefault="00E26115" w:rsidP="00E26115">
            <w:pPr>
              <w:spacing w:after="0" w:line="240" w:lineRule="auto"/>
              <w:rPr>
                <w:rFonts w:eastAsia="Times New Roman"/>
                <w:color w:val="000000"/>
                <w:sz w:val="20"/>
                <w:szCs w:val="20"/>
              </w:rPr>
            </w:pPr>
          </w:p>
        </w:tc>
        <w:tc>
          <w:tcPr>
            <w:tcW w:w="2146" w:type="pct"/>
            <w:tcBorders>
              <w:top w:val="nil"/>
              <w:left w:val="nil"/>
              <w:bottom w:val="single" w:sz="4" w:space="0" w:color="auto"/>
              <w:right w:val="single" w:sz="4" w:space="0" w:color="auto"/>
            </w:tcBorders>
            <w:shd w:val="clear" w:color="auto" w:fill="auto"/>
            <w:vAlign w:val="center"/>
            <w:hideMark/>
          </w:tcPr>
          <w:p w14:paraId="0ED6B7AC"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Alcanzar el pleno desarrollo de las capacidades de las personas, sin dejar a nadie atrás.</w:t>
            </w:r>
          </w:p>
        </w:tc>
        <w:tc>
          <w:tcPr>
            <w:tcW w:w="2099" w:type="pct"/>
            <w:tcBorders>
              <w:top w:val="nil"/>
              <w:left w:val="nil"/>
              <w:bottom w:val="single" w:sz="4" w:space="0" w:color="auto"/>
              <w:right w:val="single" w:sz="4" w:space="0" w:color="auto"/>
            </w:tcBorders>
            <w:shd w:val="clear" w:color="auto" w:fill="auto"/>
            <w:vAlign w:val="center"/>
            <w:hideMark/>
          </w:tcPr>
          <w:p w14:paraId="5E50F914"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La acción del Estado, orientada al desarrollo humano en todo el territorio nacional, continúa centrada en superar la pobreza, en erradicar la discriminación y en asegurar la igualdad en el acceso a oportunidades.</w:t>
            </w:r>
          </w:p>
        </w:tc>
      </w:tr>
      <w:tr w:rsidR="00E26115" w:rsidRPr="00265FD0" w14:paraId="2562A479" w14:textId="77777777" w:rsidTr="00265FD0">
        <w:trPr>
          <w:trHeight w:val="20"/>
        </w:trPr>
        <w:tc>
          <w:tcPr>
            <w:tcW w:w="755" w:type="pct"/>
            <w:vMerge/>
            <w:tcBorders>
              <w:top w:val="nil"/>
              <w:left w:val="single" w:sz="4" w:space="0" w:color="auto"/>
              <w:bottom w:val="single" w:sz="4" w:space="0" w:color="auto"/>
              <w:right w:val="single" w:sz="4" w:space="0" w:color="auto"/>
            </w:tcBorders>
            <w:vAlign w:val="center"/>
            <w:hideMark/>
          </w:tcPr>
          <w:p w14:paraId="6AE94002" w14:textId="77777777" w:rsidR="00E26115" w:rsidRPr="00265FD0" w:rsidRDefault="00E26115" w:rsidP="00E26115">
            <w:pPr>
              <w:spacing w:after="0" w:line="240" w:lineRule="auto"/>
              <w:rPr>
                <w:rFonts w:eastAsia="Times New Roman"/>
                <w:color w:val="000000"/>
                <w:sz w:val="20"/>
                <w:szCs w:val="20"/>
              </w:rPr>
            </w:pPr>
          </w:p>
        </w:tc>
        <w:tc>
          <w:tcPr>
            <w:tcW w:w="2146" w:type="pct"/>
            <w:tcBorders>
              <w:top w:val="nil"/>
              <w:left w:val="nil"/>
              <w:bottom w:val="single" w:sz="4" w:space="0" w:color="auto"/>
              <w:right w:val="single" w:sz="4" w:space="0" w:color="auto"/>
            </w:tcBorders>
            <w:shd w:val="clear" w:color="auto" w:fill="auto"/>
            <w:vAlign w:val="center"/>
            <w:hideMark/>
          </w:tcPr>
          <w:p w14:paraId="11496F8F" w14:textId="77777777" w:rsidR="00E26115" w:rsidRPr="00265FD0" w:rsidRDefault="00E26115" w:rsidP="00F6056A">
            <w:pPr>
              <w:spacing w:after="0" w:line="240" w:lineRule="auto"/>
              <w:jc w:val="both"/>
              <w:rPr>
                <w:rFonts w:eastAsia="Times New Roman"/>
                <w:b/>
                <w:bCs/>
                <w:color w:val="000000"/>
                <w:sz w:val="20"/>
                <w:szCs w:val="20"/>
              </w:rPr>
            </w:pPr>
            <w:r w:rsidRPr="00265FD0">
              <w:rPr>
                <w:rFonts w:eastAsia="Times New Roman"/>
                <w:b/>
                <w:bCs/>
                <w:color w:val="000000"/>
                <w:sz w:val="20"/>
                <w:szCs w:val="20"/>
              </w:rPr>
              <w:t>OBJETIVO NACIONAL 3: COMPETITIVIDAD E INNOVACIÓN</w:t>
            </w:r>
          </w:p>
        </w:tc>
        <w:tc>
          <w:tcPr>
            <w:tcW w:w="2099" w:type="pct"/>
            <w:tcBorders>
              <w:top w:val="nil"/>
              <w:left w:val="nil"/>
              <w:bottom w:val="single" w:sz="4" w:space="0" w:color="auto"/>
              <w:right w:val="single" w:sz="4" w:space="0" w:color="auto"/>
            </w:tcBorders>
            <w:shd w:val="clear" w:color="auto" w:fill="auto"/>
            <w:vAlign w:val="center"/>
            <w:hideMark/>
          </w:tcPr>
          <w:p w14:paraId="49498AE7" w14:textId="77777777" w:rsidR="00E26115" w:rsidRPr="00265FD0" w:rsidRDefault="00E26115" w:rsidP="00F6056A">
            <w:pPr>
              <w:spacing w:after="0" w:line="240" w:lineRule="auto"/>
              <w:jc w:val="both"/>
              <w:rPr>
                <w:rFonts w:eastAsia="Times New Roman"/>
                <w:b/>
                <w:bCs/>
                <w:color w:val="000000"/>
                <w:sz w:val="20"/>
                <w:szCs w:val="20"/>
              </w:rPr>
            </w:pPr>
            <w:r w:rsidRPr="00265FD0">
              <w:rPr>
                <w:rFonts w:eastAsia="Times New Roman"/>
                <w:b/>
                <w:bCs/>
                <w:color w:val="000000"/>
                <w:sz w:val="20"/>
                <w:szCs w:val="20"/>
              </w:rPr>
              <w:t>VISIÓN 3: DESARROLLO SOSTENIBLE CON EMPLEO DIGNO Y EN ARMONÍA CON LA NATURALEZA</w:t>
            </w:r>
          </w:p>
        </w:tc>
      </w:tr>
      <w:tr w:rsidR="00E26115" w:rsidRPr="00265FD0" w14:paraId="4EC931D9" w14:textId="77777777" w:rsidTr="00265FD0">
        <w:trPr>
          <w:trHeight w:val="20"/>
        </w:trPr>
        <w:tc>
          <w:tcPr>
            <w:tcW w:w="755" w:type="pct"/>
            <w:vMerge/>
            <w:tcBorders>
              <w:top w:val="nil"/>
              <w:left w:val="single" w:sz="4" w:space="0" w:color="auto"/>
              <w:bottom w:val="single" w:sz="4" w:space="0" w:color="auto"/>
              <w:right w:val="single" w:sz="4" w:space="0" w:color="auto"/>
            </w:tcBorders>
            <w:vAlign w:val="center"/>
            <w:hideMark/>
          </w:tcPr>
          <w:p w14:paraId="544C86A7" w14:textId="77777777" w:rsidR="00E26115" w:rsidRPr="00265FD0" w:rsidRDefault="00E26115" w:rsidP="00E26115">
            <w:pPr>
              <w:spacing w:after="0" w:line="240" w:lineRule="auto"/>
              <w:rPr>
                <w:rFonts w:eastAsia="Times New Roman"/>
                <w:color w:val="000000"/>
                <w:sz w:val="20"/>
                <w:szCs w:val="20"/>
              </w:rPr>
            </w:pPr>
          </w:p>
        </w:tc>
        <w:tc>
          <w:tcPr>
            <w:tcW w:w="2146" w:type="pct"/>
            <w:tcBorders>
              <w:top w:val="nil"/>
              <w:left w:val="nil"/>
              <w:bottom w:val="single" w:sz="4" w:space="0" w:color="auto"/>
              <w:right w:val="single" w:sz="4" w:space="0" w:color="auto"/>
            </w:tcBorders>
            <w:shd w:val="clear" w:color="auto" w:fill="auto"/>
            <w:vAlign w:val="center"/>
            <w:hideMark/>
          </w:tcPr>
          <w:p w14:paraId="16D6A690"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Elevar los niveles de competitividad y productividad con empleo decente y en base al aprovechamiento sostenible de los recursos, el capital humano, el uso intensivo de la ciencia y tecnología, y la transformación digital del país.</w:t>
            </w:r>
          </w:p>
        </w:tc>
        <w:tc>
          <w:tcPr>
            <w:tcW w:w="2099" w:type="pct"/>
            <w:tcBorders>
              <w:top w:val="nil"/>
              <w:left w:val="nil"/>
              <w:bottom w:val="single" w:sz="4" w:space="0" w:color="auto"/>
              <w:right w:val="single" w:sz="4" w:space="0" w:color="auto"/>
            </w:tcBorders>
            <w:shd w:val="clear" w:color="auto" w:fill="auto"/>
            <w:vAlign w:val="center"/>
            <w:hideMark/>
          </w:tcPr>
          <w:p w14:paraId="43C09963"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El crecimiento económico continuo, con competitividad, empleo digno y sostenibilidad ambiental se sustenta en el esfuerzo conjunto del Estado, las empresas, los trabajadores y la academia, en el marco de una economía social de mercado. Juntos hemos logrado una educación que genera talento humano calificado; una reducción significativa del déficit en infraestructura; un clima político y jurídico favorable y estable para atraer inversión privada; y el fomento de la innovación, la investigación, la creación, la adaptación y la transferencia tecnológica y científica. Hemos integrado exitosamente al Perú en la economía global.</w:t>
            </w:r>
          </w:p>
        </w:tc>
      </w:tr>
      <w:tr w:rsidR="00E26115" w:rsidRPr="00265FD0" w14:paraId="311F8486" w14:textId="77777777" w:rsidTr="00265FD0">
        <w:trPr>
          <w:trHeight w:val="20"/>
        </w:trPr>
        <w:tc>
          <w:tcPr>
            <w:tcW w:w="755" w:type="pct"/>
            <w:vMerge/>
            <w:tcBorders>
              <w:top w:val="nil"/>
              <w:left w:val="single" w:sz="4" w:space="0" w:color="auto"/>
              <w:bottom w:val="single" w:sz="4" w:space="0" w:color="auto"/>
              <w:right w:val="single" w:sz="4" w:space="0" w:color="auto"/>
            </w:tcBorders>
            <w:vAlign w:val="center"/>
            <w:hideMark/>
          </w:tcPr>
          <w:p w14:paraId="178A253B" w14:textId="77777777" w:rsidR="00E26115" w:rsidRPr="00265FD0" w:rsidRDefault="00E26115" w:rsidP="00E26115">
            <w:pPr>
              <w:spacing w:after="0" w:line="240" w:lineRule="auto"/>
              <w:rPr>
                <w:rFonts w:eastAsia="Times New Roman"/>
                <w:color w:val="000000"/>
                <w:sz w:val="20"/>
                <w:szCs w:val="20"/>
              </w:rPr>
            </w:pPr>
          </w:p>
        </w:tc>
        <w:tc>
          <w:tcPr>
            <w:tcW w:w="2146" w:type="pct"/>
            <w:tcBorders>
              <w:top w:val="nil"/>
              <w:left w:val="nil"/>
              <w:bottom w:val="single" w:sz="4" w:space="0" w:color="auto"/>
              <w:right w:val="single" w:sz="4" w:space="0" w:color="auto"/>
            </w:tcBorders>
            <w:shd w:val="clear" w:color="auto" w:fill="auto"/>
            <w:vAlign w:val="center"/>
            <w:hideMark/>
          </w:tcPr>
          <w:p w14:paraId="29C30248"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 </w:t>
            </w:r>
          </w:p>
        </w:tc>
        <w:tc>
          <w:tcPr>
            <w:tcW w:w="2099" w:type="pct"/>
            <w:tcBorders>
              <w:top w:val="nil"/>
              <w:left w:val="nil"/>
              <w:bottom w:val="single" w:sz="4" w:space="0" w:color="auto"/>
              <w:right w:val="single" w:sz="4" w:space="0" w:color="auto"/>
            </w:tcBorders>
            <w:shd w:val="clear" w:color="auto" w:fill="auto"/>
            <w:vAlign w:val="center"/>
            <w:hideMark/>
          </w:tcPr>
          <w:p w14:paraId="393B4053" w14:textId="77777777" w:rsidR="00E26115" w:rsidRPr="00265FD0" w:rsidRDefault="00E26115" w:rsidP="00F6056A">
            <w:pPr>
              <w:spacing w:after="0" w:line="240" w:lineRule="auto"/>
              <w:jc w:val="both"/>
              <w:rPr>
                <w:rFonts w:eastAsia="Times New Roman"/>
                <w:b/>
                <w:bCs/>
                <w:color w:val="000000"/>
                <w:sz w:val="20"/>
                <w:szCs w:val="20"/>
              </w:rPr>
            </w:pPr>
            <w:r w:rsidRPr="00265FD0">
              <w:rPr>
                <w:rFonts w:eastAsia="Times New Roman"/>
                <w:b/>
                <w:bCs/>
                <w:color w:val="000000"/>
                <w:sz w:val="20"/>
                <w:szCs w:val="20"/>
              </w:rPr>
              <w:t>VISIÓN 5: ESTADO MODERNO, EFICIENTE, TRANSPARENTE Y DESCENTRALIZADO QUE GARANTIZA UNA SOCIEDAD JUSTA E INCLUSIVA, SIN CORRUPCIÓN Y SIN DEJAR A NADIE ATRÁS</w:t>
            </w:r>
          </w:p>
        </w:tc>
      </w:tr>
      <w:tr w:rsidR="00E26115" w:rsidRPr="00265FD0" w14:paraId="167BBF22" w14:textId="77777777" w:rsidTr="00265FD0">
        <w:trPr>
          <w:trHeight w:val="20"/>
        </w:trPr>
        <w:tc>
          <w:tcPr>
            <w:tcW w:w="755" w:type="pct"/>
            <w:vMerge/>
            <w:tcBorders>
              <w:top w:val="nil"/>
              <w:left w:val="single" w:sz="4" w:space="0" w:color="auto"/>
              <w:bottom w:val="single" w:sz="4" w:space="0" w:color="auto"/>
              <w:right w:val="single" w:sz="4" w:space="0" w:color="auto"/>
            </w:tcBorders>
            <w:vAlign w:val="center"/>
            <w:hideMark/>
          </w:tcPr>
          <w:p w14:paraId="212BD063" w14:textId="77777777" w:rsidR="00E26115" w:rsidRPr="00265FD0" w:rsidRDefault="00E26115" w:rsidP="00E26115">
            <w:pPr>
              <w:spacing w:after="0" w:line="240" w:lineRule="auto"/>
              <w:rPr>
                <w:rFonts w:eastAsia="Times New Roman"/>
                <w:color w:val="000000"/>
                <w:sz w:val="20"/>
                <w:szCs w:val="20"/>
              </w:rPr>
            </w:pPr>
          </w:p>
        </w:tc>
        <w:tc>
          <w:tcPr>
            <w:tcW w:w="2146" w:type="pct"/>
            <w:tcBorders>
              <w:top w:val="nil"/>
              <w:left w:val="nil"/>
              <w:bottom w:val="single" w:sz="4" w:space="0" w:color="auto"/>
              <w:right w:val="single" w:sz="4" w:space="0" w:color="auto"/>
            </w:tcBorders>
            <w:shd w:val="clear" w:color="auto" w:fill="auto"/>
            <w:vAlign w:val="center"/>
            <w:hideMark/>
          </w:tcPr>
          <w:p w14:paraId="28E63949"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 </w:t>
            </w:r>
          </w:p>
        </w:tc>
        <w:tc>
          <w:tcPr>
            <w:tcW w:w="2099" w:type="pct"/>
            <w:tcBorders>
              <w:top w:val="nil"/>
              <w:left w:val="nil"/>
              <w:bottom w:val="single" w:sz="4" w:space="0" w:color="auto"/>
              <w:right w:val="single" w:sz="4" w:space="0" w:color="auto"/>
            </w:tcBorders>
            <w:shd w:val="clear" w:color="auto" w:fill="auto"/>
            <w:vAlign w:val="center"/>
            <w:hideMark/>
          </w:tcPr>
          <w:p w14:paraId="23307EC3"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El Estado unitario y descentralizado actúa en todo el territorio nacional de manera eficiente y transparente, bajo los principios de economía social de mercado, libre competencia, subsidiariedad y solidaridad, y garantiza la igualdad de oportunidades.</w:t>
            </w:r>
          </w:p>
        </w:tc>
      </w:tr>
      <w:tr w:rsidR="00E26115" w:rsidRPr="00265FD0" w14:paraId="381F55ED" w14:textId="77777777" w:rsidTr="00265FD0">
        <w:trPr>
          <w:trHeight w:val="20"/>
        </w:trPr>
        <w:tc>
          <w:tcPr>
            <w:tcW w:w="755" w:type="pct"/>
            <w:vMerge w:val="restart"/>
            <w:tcBorders>
              <w:top w:val="nil"/>
              <w:left w:val="single" w:sz="4" w:space="0" w:color="auto"/>
              <w:bottom w:val="single" w:sz="4" w:space="0" w:color="auto"/>
              <w:right w:val="single" w:sz="4" w:space="0" w:color="auto"/>
            </w:tcBorders>
            <w:shd w:val="clear" w:color="auto" w:fill="auto"/>
            <w:vAlign w:val="center"/>
            <w:hideMark/>
          </w:tcPr>
          <w:p w14:paraId="246028FC" w14:textId="77777777" w:rsidR="00E26115" w:rsidRPr="00265FD0" w:rsidRDefault="00E26115" w:rsidP="00E26115">
            <w:pPr>
              <w:spacing w:after="0" w:line="240" w:lineRule="auto"/>
              <w:rPr>
                <w:rFonts w:eastAsia="Times New Roman"/>
                <w:color w:val="000000"/>
                <w:sz w:val="20"/>
                <w:szCs w:val="20"/>
              </w:rPr>
            </w:pPr>
            <w:r w:rsidRPr="00265FD0">
              <w:rPr>
                <w:rFonts w:eastAsia="Times New Roman"/>
                <w:color w:val="000000"/>
                <w:sz w:val="20"/>
                <w:szCs w:val="20"/>
              </w:rPr>
              <w:t xml:space="preserve">Discriminación étnico-racial y racismo </w:t>
            </w:r>
          </w:p>
        </w:tc>
        <w:tc>
          <w:tcPr>
            <w:tcW w:w="2146" w:type="pct"/>
            <w:tcBorders>
              <w:top w:val="nil"/>
              <w:left w:val="nil"/>
              <w:bottom w:val="single" w:sz="4" w:space="0" w:color="auto"/>
              <w:right w:val="single" w:sz="4" w:space="0" w:color="auto"/>
            </w:tcBorders>
            <w:shd w:val="clear" w:color="auto" w:fill="auto"/>
            <w:vAlign w:val="center"/>
            <w:hideMark/>
          </w:tcPr>
          <w:p w14:paraId="181116C7" w14:textId="77777777" w:rsidR="00E26115" w:rsidRPr="00265FD0" w:rsidRDefault="00E26115" w:rsidP="00F6056A">
            <w:pPr>
              <w:spacing w:after="0" w:line="240" w:lineRule="auto"/>
              <w:jc w:val="both"/>
              <w:rPr>
                <w:rFonts w:eastAsia="Times New Roman"/>
                <w:b/>
                <w:bCs/>
                <w:color w:val="000000"/>
                <w:sz w:val="20"/>
                <w:szCs w:val="20"/>
              </w:rPr>
            </w:pPr>
            <w:r w:rsidRPr="00265FD0">
              <w:rPr>
                <w:rFonts w:eastAsia="Times New Roman"/>
                <w:b/>
                <w:bCs/>
                <w:color w:val="000000"/>
                <w:sz w:val="20"/>
                <w:szCs w:val="20"/>
              </w:rPr>
              <w:t>OBJETIVO NACIONAL 1: DESARROLLO DE LAS PERSONAS</w:t>
            </w:r>
          </w:p>
        </w:tc>
        <w:tc>
          <w:tcPr>
            <w:tcW w:w="2099" w:type="pct"/>
            <w:tcBorders>
              <w:top w:val="nil"/>
              <w:left w:val="nil"/>
              <w:bottom w:val="single" w:sz="4" w:space="0" w:color="auto"/>
              <w:right w:val="single" w:sz="4" w:space="0" w:color="auto"/>
            </w:tcBorders>
            <w:shd w:val="clear" w:color="auto" w:fill="auto"/>
            <w:vAlign w:val="center"/>
            <w:hideMark/>
          </w:tcPr>
          <w:p w14:paraId="62A391DA" w14:textId="77777777" w:rsidR="00E26115" w:rsidRPr="00265FD0" w:rsidRDefault="00E26115" w:rsidP="00F6056A">
            <w:pPr>
              <w:spacing w:after="0" w:line="240" w:lineRule="auto"/>
              <w:jc w:val="both"/>
              <w:rPr>
                <w:rFonts w:eastAsia="Times New Roman"/>
                <w:b/>
                <w:bCs/>
                <w:color w:val="000000"/>
                <w:sz w:val="20"/>
                <w:szCs w:val="20"/>
              </w:rPr>
            </w:pPr>
            <w:r w:rsidRPr="00265FD0">
              <w:rPr>
                <w:rFonts w:eastAsia="Times New Roman"/>
                <w:b/>
                <w:bCs/>
                <w:color w:val="000000"/>
                <w:sz w:val="20"/>
                <w:szCs w:val="20"/>
              </w:rPr>
              <w:t>VISIÓN 1: LAS PERSONAS ALCANZAN SU POTENCIAL EN IGUALDAD DE OPORTUNIDADES Y SIN DISCRIMINACIÓN PARA GOZAR DE UNA VIDA PLENA</w:t>
            </w:r>
          </w:p>
        </w:tc>
      </w:tr>
      <w:tr w:rsidR="00E26115" w:rsidRPr="00265FD0" w14:paraId="0380C0CC" w14:textId="77777777" w:rsidTr="00265FD0">
        <w:trPr>
          <w:trHeight w:val="20"/>
        </w:trPr>
        <w:tc>
          <w:tcPr>
            <w:tcW w:w="755" w:type="pct"/>
            <w:vMerge/>
            <w:tcBorders>
              <w:top w:val="nil"/>
              <w:left w:val="single" w:sz="4" w:space="0" w:color="auto"/>
              <w:bottom w:val="single" w:sz="4" w:space="0" w:color="auto"/>
              <w:right w:val="single" w:sz="4" w:space="0" w:color="auto"/>
            </w:tcBorders>
            <w:vAlign w:val="center"/>
            <w:hideMark/>
          </w:tcPr>
          <w:p w14:paraId="253036FF" w14:textId="77777777" w:rsidR="00E26115" w:rsidRPr="00265FD0" w:rsidRDefault="00E26115" w:rsidP="00E26115">
            <w:pPr>
              <w:spacing w:after="0" w:line="240" w:lineRule="auto"/>
              <w:rPr>
                <w:rFonts w:eastAsia="Times New Roman"/>
                <w:color w:val="000000"/>
                <w:sz w:val="20"/>
                <w:szCs w:val="20"/>
              </w:rPr>
            </w:pPr>
          </w:p>
        </w:tc>
        <w:tc>
          <w:tcPr>
            <w:tcW w:w="2146" w:type="pct"/>
            <w:tcBorders>
              <w:top w:val="nil"/>
              <w:left w:val="nil"/>
              <w:bottom w:val="single" w:sz="4" w:space="0" w:color="auto"/>
              <w:right w:val="single" w:sz="4" w:space="0" w:color="auto"/>
            </w:tcBorders>
            <w:shd w:val="clear" w:color="auto" w:fill="auto"/>
            <w:vAlign w:val="center"/>
            <w:hideMark/>
          </w:tcPr>
          <w:p w14:paraId="45BA9C91"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Alcanzar el pleno desarrollo de las capacidades de las personas, sin dejar a nadie atrás.</w:t>
            </w:r>
          </w:p>
        </w:tc>
        <w:tc>
          <w:tcPr>
            <w:tcW w:w="2099" w:type="pct"/>
            <w:tcBorders>
              <w:top w:val="nil"/>
              <w:left w:val="nil"/>
              <w:bottom w:val="single" w:sz="4" w:space="0" w:color="auto"/>
              <w:right w:val="single" w:sz="4" w:space="0" w:color="auto"/>
            </w:tcBorders>
            <w:shd w:val="clear" w:color="auto" w:fill="auto"/>
            <w:vAlign w:val="center"/>
            <w:hideMark/>
          </w:tcPr>
          <w:p w14:paraId="23154EE7" w14:textId="77777777" w:rsidR="00E26115" w:rsidRPr="00265FD0" w:rsidRDefault="00E26115" w:rsidP="00F6056A">
            <w:pPr>
              <w:spacing w:after="0" w:line="240" w:lineRule="auto"/>
              <w:jc w:val="both"/>
              <w:rPr>
                <w:rFonts w:eastAsia="Times New Roman"/>
                <w:color w:val="000000"/>
                <w:sz w:val="20"/>
                <w:szCs w:val="20"/>
              </w:rPr>
            </w:pPr>
            <w:r w:rsidRPr="00265FD0">
              <w:rPr>
                <w:rFonts w:eastAsia="Times New Roman"/>
                <w:color w:val="000000"/>
                <w:sz w:val="20"/>
                <w:szCs w:val="20"/>
              </w:rPr>
              <w:t>La acción del Estado, orientada al desarrollo humano en todo el territorio nacional, continúa centrada en superar la pobreza, en erradicar la discriminación y en asegurar la igualdad en el acceso a oportunidades.</w:t>
            </w:r>
          </w:p>
        </w:tc>
      </w:tr>
    </w:tbl>
    <w:p w14:paraId="54379554" w14:textId="4EDE6673" w:rsidR="00BE26B8" w:rsidRPr="00E26115" w:rsidRDefault="00BE26B8" w:rsidP="00BE26B8">
      <w:pPr>
        <w:pStyle w:val="Default"/>
        <w:jc w:val="both"/>
        <w:rPr>
          <w:color w:val="221E1F"/>
          <w:sz w:val="18"/>
          <w:szCs w:val="18"/>
        </w:rPr>
      </w:pPr>
      <w:r w:rsidRPr="00E26115">
        <w:rPr>
          <w:color w:val="221E1F"/>
          <w:sz w:val="18"/>
          <w:szCs w:val="18"/>
        </w:rPr>
        <w:t xml:space="preserve">Fuente: </w:t>
      </w:r>
      <w:r w:rsidR="00E26115" w:rsidRPr="00E26115">
        <w:rPr>
          <w:color w:val="221E1F"/>
          <w:sz w:val="18"/>
          <w:szCs w:val="18"/>
        </w:rPr>
        <w:t>Ministerio de Cultura - DGPI</w:t>
      </w:r>
      <w:r w:rsidRPr="00E26115">
        <w:rPr>
          <w:color w:val="221E1F"/>
          <w:sz w:val="18"/>
          <w:szCs w:val="18"/>
        </w:rPr>
        <w:t xml:space="preserve"> </w:t>
      </w:r>
    </w:p>
    <w:p w14:paraId="0EEFD596" w14:textId="5DDFD5BF" w:rsidR="00BE26B8" w:rsidRDefault="00BE26B8" w:rsidP="00BE26B8">
      <w:pPr>
        <w:pStyle w:val="Default"/>
        <w:jc w:val="both"/>
        <w:rPr>
          <w:color w:val="221E1F"/>
          <w:sz w:val="22"/>
          <w:szCs w:val="22"/>
        </w:rPr>
      </w:pPr>
    </w:p>
    <w:p w14:paraId="6F17F114" w14:textId="429731AF" w:rsidR="0085220F" w:rsidRDefault="0085220F" w:rsidP="00BE26B8">
      <w:pPr>
        <w:pStyle w:val="Default"/>
        <w:jc w:val="both"/>
        <w:rPr>
          <w:color w:val="221E1F"/>
          <w:sz w:val="22"/>
          <w:szCs w:val="22"/>
        </w:rPr>
      </w:pPr>
    </w:p>
    <w:p w14:paraId="21E1A78C" w14:textId="49C142F5" w:rsidR="00BE26B8" w:rsidRPr="00085C57" w:rsidRDefault="00800A88" w:rsidP="00085C57">
      <w:pPr>
        <w:pStyle w:val="Descripcin"/>
        <w:outlineLvl w:val="1"/>
      </w:pPr>
      <w:bookmarkStart w:id="743" w:name="_Toc143624324"/>
      <w:r>
        <w:t xml:space="preserve">Anexo </w:t>
      </w:r>
      <w:r w:rsidR="000D7B10">
        <w:t>4</w:t>
      </w:r>
      <w:r w:rsidR="00085C57">
        <w:t>.</w:t>
      </w:r>
      <w:r w:rsidR="00085C57">
        <w:br/>
      </w:r>
      <w:r w:rsidR="00DE3917">
        <w:t xml:space="preserve">Identificación de </w:t>
      </w:r>
      <w:r w:rsidR="00E26115">
        <w:t>Planes de vida</w:t>
      </w:r>
      <w:r w:rsidR="00DE3917">
        <w:t xml:space="preserve"> vigentes</w:t>
      </w:r>
      <w:bookmarkEnd w:id="743"/>
    </w:p>
    <w:tbl>
      <w:tblPr>
        <w:tblW w:w="5000" w:type="pct"/>
        <w:tblLayout w:type="fixed"/>
        <w:tblCellMar>
          <w:left w:w="70" w:type="dxa"/>
          <w:right w:w="70" w:type="dxa"/>
        </w:tblCellMar>
        <w:tblLook w:val="04A0" w:firstRow="1" w:lastRow="0" w:firstColumn="1" w:lastColumn="0" w:noHBand="0" w:noVBand="1"/>
      </w:tblPr>
      <w:tblGrid>
        <w:gridCol w:w="1799"/>
        <w:gridCol w:w="2611"/>
        <w:gridCol w:w="3060"/>
        <w:gridCol w:w="2754"/>
        <w:gridCol w:w="2777"/>
      </w:tblGrid>
      <w:tr w:rsidR="00932D08" w:rsidRPr="00265FD0" w14:paraId="3104FF9E" w14:textId="77777777" w:rsidTr="00265FD0">
        <w:trPr>
          <w:trHeight w:val="20"/>
        </w:trPr>
        <w:tc>
          <w:tcPr>
            <w:tcW w:w="692" w:type="pct"/>
            <w:vMerge w:val="restart"/>
            <w:tcBorders>
              <w:top w:val="nil"/>
              <w:left w:val="nil"/>
              <w:bottom w:val="nil"/>
              <w:right w:val="nil"/>
            </w:tcBorders>
            <w:shd w:val="clear" w:color="auto" w:fill="auto"/>
            <w:noWrap/>
            <w:vAlign w:val="bottom"/>
            <w:hideMark/>
          </w:tcPr>
          <w:p w14:paraId="72EC30AE" w14:textId="77777777" w:rsidR="00932D08" w:rsidRPr="00265FD0" w:rsidRDefault="00932D08" w:rsidP="00932D08">
            <w:pPr>
              <w:spacing w:after="0" w:line="240" w:lineRule="auto"/>
              <w:rPr>
                <w:rFonts w:ascii="Times New Roman" w:eastAsia="Times New Roman" w:hAnsi="Times New Roman" w:cs="Times New Roman"/>
                <w:sz w:val="20"/>
                <w:szCs w:val="20"/>
              </w:rPr>
            </w:pPr>
          </w:p>
        </w:tc>
        <w:tc>
          <w:tcPr>
            <w:tcW w:w="4308" w:type="pct"/>
            <w:gridSpan w:val="4"/>
            <w:tcBorders>
              <w:top w:val="single" w:sz="4" w:space="0" w:color="auto"/>
              <w:left w:val="single" w:sz="4" w:space="0" w:color="auto"/>
              <w:bottom w:val="single" w:sz="4" w:space="0" w:color="auto"/>
              <w:right w:val="single" w:sz="4" w:space="0" w:color="auto"/>
            </w:tcBorders>
            <w:shd w:val="clear" w:color="auto" w:fill="006666"/>
            <w:vAlign w:val="center"/>
            <w:hideMark/>
          </w:tcPr>
          <w:p w14:paraId="6A148A28" w14:textId="36DAD46C" w:rsidR="00932D08" w:rsidRPr="00265FD0" w:rsidRDefault="00932D08" w:rsidP="00265FD0">
            <w:pPr>
              <w:spacing w:after="0" w:line="240" w:lineRule="auto"/>
              <w:jc w:val="center"/>
              <w:rPr>
                <w:rFonts w:eastAsia="Times New Roman"/>
                <w:b/>
                <w:bCs/>
                <w:color w:val="FFFFFF" w:themeColor="background1"/>
                <w:sz w:val="20"/>
                <w:szCs w:val="20"/>
              </w:rPr>
            </w:pPr>
            <w:r w:rsidRPr="00265FD0">
              <w:rPr>
                <w:rFonts w:eastAsia="Times New Roman"/>
                <w:b/>
                <w:bCs/>
                <w:color w:val="FFFFFF" w:themeColor="background1"/>
                <w:sz w:val="20"/>
                <w:szCs w:val="20"/>
              </w:rPr>
              <w:t>Plan de</w:t>
            </w:r>
            <w:r w:rsidR="001F0222" w:rsidRPr="00265FD0">
              <w:rPr>
                <w:rFonts w:eastAsia="Times New Roman"/>
                <w:b/>
                <w:bCs/>
                <w:color w:val="FFFFFF" w:themeColor="background1"/>
                <w:sz w:val="20"/>
                <w:szCs w:val="20"/>
              </w:rPr>
              <w:t xml:space="preserve"> </w:t>
            </w:r>
            <w:r w:rsidR="00265FD0">
              <w:rPr>
                <w:rFonts w:eastAsia="Times New Roman"/>
                <w:b/>
                <w:bCs/>
                <w:color w:val="FFFFFF" w:themeColor="background1"/>
                <w:sz w:val="20"/>
                <w:szCs w:val="20"/>
              </w:rPr>
              <w:t>v</w:t>
            </w:r>
            <w:r w:rsidR="001F0222" w:rsidRPr="00265FD0">
              <w:rPr>
                <w:rFonts w:eastAsia="Times New Roman"/>
                <w:b/>
                <w:bCs/>
                <w:color w:val="FFFFFF" w:themeColor="background1"/>
                <w:sz w:val="20"/>
                <w:szCs w:val="20"/>
              </w:rPr>
              <w:t>ida</w:t>
            </w:r>
            <w:r w:rsidR="00265FD0">
              <w:rPr>
                <w:rFonts w:eastAsia="Times New Roman"/>
                <w:b/>
                <w:bCs/>
                <w:color w:val="FFFFFF" w:themeColor="background1"/>
                <w:sz w:val="20"/>
                <w:szCs w:val="20"/>
              </w:rPr>
              <w:t xml:space="preserve"> vigentes</w:t>
            </w:r>
          </w:p>
        </w:tc>
      </w:tr>
      <w:tr w:rsidR="00932D08" w:rsidRPr="00265FD0" w14:paraId="6FC43655" w14:textId="77777777" w:rsidTr="00265FD0">
        <w:trPr>
          <w:trHeight w:val="20"/>
        </w:trPr>
        <w:tc>
          <w:tcPr>
            <w:tcW w:w="692" w:type="pct"/>
            <w:vMerge/>
            <w:tcBorders>
              <w:top w:val="nil"/>
              <w:left w:val="nil"/>
              <w:bottom w:val="nil"/>
              <w:right w:val="nil"/>
            </w:tcBorders>
            <w:vAlign w:val="center"/>
            <w:hideMark/>
          </w:tcPr>
          <w:p w14:paraId="27CF1722" w14:textId="77777777" w:rsidR="00932D08" w:rsidRPr="00265FD0" w:rsidRDefault="00932D08" w:rsidP="00932D08">
            <w:pPr>
              <w:spacing w:after="0" w:line="240" w:lineRule="auto"/>
              <w:rPr>
                <w:rFonts w:ascii="Times New Roman" w:eastAsia="Times New Roman" w:hAnsi="Times New Roman" w:cs="Times New Roman"/>
                <w:sz w:val="20"/>
                <w:szCs w:val="20"/>
              </w:rPr>
            </w:pPr>
          </w:p>
        </w:tc>
        <w:tc>
          <w:tcPr>
            <w:tcW w:w="1004" w:type="pct"/>
            <w:tcBorders>
              <w:top w:val="nil"/>
              <w:left w:val="single" w:sz="4" w:space="0" w:color="auto"/>
              <w:bottom w:val="single" w:sz="4" w:space="0" w:color="auto"/>
              <w:right w:val="single" w:sz="4" w:space="0" w:color="auto"/>
            </w:tcBorders>
            <w:shd w:val="clear" w:color="auto" w:fill="006666"/>
            <w:vAlign w:val="center"/>
            <w:hideMark/>
          </w:tcPr>
          <w:p w14:paraId="4EB738CF" w14:textId="77777777" w:rsidR="00932D08" w:rsidRPr="00265FD0" w:rsidRDefault="00932D08" w:rsidP="00932D08">
            <w:pPr>
              <w:spacing w:after="0" w:line="240" w:lineRule="auto"/>
              <w:jc w:val="center"/>
              <w:rPr>
                <w:rFonts w:eastAsia="Times New Roman"/>
                <w:b/>
                <w:bCs/>
                <w:color w:val="FFFFFF" w:themeColor="background1"/>
                <w:sz w:val="20"/>
                <w:szCs w:val="20"/>
              </w:rPr>
            </w:pPr>
            <w:r w:rsidRPr="00265FD0">
              <w:rPr>
                <w:rFonts w:eastAsia="Times New Roman"/>
                <w:b/>
                <w:bCs/>
                <w:color w:val="FFFFFF" w:themeColor="background1"/>
                <w:sz w:val="20"/>
                <w:szCs w:val="20"/>
              </w:rPr>
              <w:t xml:space="preserve">Comunidad Nativa </w:t>
            </w:r>
            <w:proofErr w:type="spellStart"/>
            <w:r w:rsidRPr="00265FD0">
              <w:rPr>
                <w:rFonts w:eastAsia="Times New Roman"/>
                <w:b/>
                <w:bCs/>
                <w:color w:val="FFFFFF" w:themeColor="background1"/>
                <w:sz w:val="20"/>
                <w:szCs w:val="20"/>
              </w:rPr>
              <w:t>Shipetiari</w:t>
            </w:r>
            <w:proofErr w:type="spellEnd"/>
            <w:r w:rsidRPr="00265FD0">
              <w:rPr>
                <w:rFonts w:eastAsia="Times New Roman"/>
                <w:b/>
                <w:bCs/>
                <w:color w:val="FFFFFF" w:themeColor="background1"/>
                <w:sz w:val="20"/>
                <w:szCs w:val="20"/>
              </w:rPr>
              <w:t xml:space="preserve">  </w:t>
            </w:r>
          </w:p>
        </w:tc>
        <w:tc>
          <w:tcPr>
            <w:tcW w:w="1177" w:type="pct"/>
            <w:tcBorders>
              <w:top w:val="nil"/>
              <w:left w:val="nil"/>
              <w:bottom w:val="single" w:sz="4" w:space="0" w:color="auto"/>
              <w:right w:val="single" w:sz="4" w:space="0" w:color="auto"/>
            </w:tcBorders>
            <w:shd w:val="clear" w:color="auto" w:fill="006666"/>
            <w:vAlign w:val="center"/>
            <w:hideMark/>
          </w:tcPr>
          <w:p w14:paraId="660B45A6" w14:textId="77777777" w:rsidR="00932D08" w:rsidRPr="00265FD0" w:rsidRDefault="00932D08" w:rsidP="00932D08">
            <w:pPr>
              <w:spacing w:after="0" w:line="240" w:lineRule="auto"/>
              <w:jc w:val="center"/>
              <w:rPr>
                <w:rFonts w:eastAsia="Times New Roman"/>
                <w:b/>
                <w:bCs/>
                <w:color w:val="FFFFFF" w:themeColor="background1"/>
                <w:sz w:val="20"/>
                <w:szCs w:val="20"/>
              </w:rPr>
            </w:pPr>
            <w:r w:rsidRPr="00265FD0">
              <w:rPr>
                <w:rFonts w:eastAsia="Times New Roman"/>
                <w:b/>
                <w:bCs/>
                <w:color w:val="FFFFFF" w:themeColor="background1"/>
                <w:sz w:val="20"/>
                <w:szCs w:val="20"/>
              </w:rPr>
              <w:t xml:space="preserve">Plan de vida Comunidad Nativa Puerto </w:t>
            </w:r>
            <w:proofErr w:type="spellStart"/>
            <w:r w:rsidRPr="00265FD0">
              <w:rPr>
                <w:rFonts w:eastAsia="Times New Roman"/>
                <w:b/>
                <w:bCs/>
                <w:color w:val="FFFFFF" w:themeColor="background1"/>
                <w:sz w:val="20"/>
                <w:szCs w:val="20"/>
              </w:rPr>
              <w:t>Asháninka</w:t>
            </w:r>
            <w:proofErr w:type="spellEnd"/>
          </w:p>
        </w:tc>
        <w:tc>
          <w:tcPr>
            <w:tcW w:w="1059" w:type="pct"/>
            <w:tcBorders>
              <w:top w:val="nil"/>
              <w:left w:val="nil"/>
              <w:bottom w:val="single" w:sz="4" w:space="0" w:color="auto"/>
              <w:right w:val="single" w:sz="4" w:space="0" w:color="auto"/>
            </w:tcBorders>
            <w:shd w:val="clear" w:color="auto" w:fill="006666"/>
            <w:vAlign w:val="center"/>
            <w:hideMark/>
          </w:tcPr>
          <w:p w14:paraId="597BD316" w14:textId="77777777" w:rsidR="00932D08" w:rsidRPr="00265FD0" w:rsidRDefault="00932D08" w:rsidP="00932D08">
            <w:pPr>
              <w:spacing w:after="0" w:line="240" w:lineRule="auto"/>
              <w:jc w:val="center"/>
              <w:rPr>
                <w:rFonts w:eastAsia="Times New Roman"/>
                <w:b/>
                <w:bCs/>
                <w:color w:val="FFFFFF" w:themeColor="background1"/>
                <w:sz w:val="20"/>
                <w:szCs w:val="20"/>
              </w:rPr>
            </w:pPr>
            <w:r w:rsidRPr="00265FD0">
              <w:rPr>
                <w:rFonts w:eastAsia="Times New Roman"/>
                <w:b/>
                <w:bCs/>
                <w:color w:val="FFFFFF" w:themeColor="background1"/>
                <w:sz w:val="20"/>
                <w:szCs w:val="20"/>
              </w:rPr>
              <w:t xml:space="preserve">Comunidad Nativa </w:t>
            </w:r>
            <w:proofErr w:type="spellStart"/>
            <w:r w:rsidRPr="00265FD0">
              <w:rPr>
                <w:rFonts w:eastAsia="Times New Roman"/>
                <w:b/>
                <w:bCs/>
                <w:color w:val="FFFFFF" w:themeColor="background1"/>
                <w:sz w:val="20"/>
                <w:szCs w:val="20"/>
              </w:rPr>
              <w:t>Yaviro</w:t>
            </w:r>
            <w:proofErr w:type="spellEnd"/>
          </w:p>
        </w:tc>
        <w:tc>
          <w:tcPr>
            <w:tcW w:w="1068" w:type="pct"/>
            <w:tcBorders>
              <w:top w:val="nil"/>
              <w:left w:val="nil"/>
              <w:bottom w:val="single" w:sz="4" w:space="0" w:color="auto"/>
              <w:right w:val="single" w:sz="4" w:space="0" w:color="auto"/>
            </w:tcBorders>
            <w:shd w:val="clear" w:color="auto" w:fill="006666"/>
            <w:vAlign w:val="center"/>
            <w:hideMark/>
          </w:tcPr>
          <w:p w14:paraId="7E5DCE67" w14:textId="77777777" w:rsidR="00932D08" w:rsidRPr="00265FD0" w:rsidRDefault="00932D08" w:rsidP="00932D08">
            <w:pPr>
              <w:spacing w:after="0" w:line="240" w:lineRule="auto"/>
              <w:jc w:val="center"/>
              <w:rPr>
                <w:rFonts w:eastAsia="Times New Roman"/>
                <w:b/>
                <w:bCs/>
                <w:color w:val="FFFFFF" w:themeColor="background1"/>
                <w:sz w:val="20"/>
                <w:szCs w:val="20"/>
              </w:rPr>
            </w:pPr>
            <w:r w:rsidRPr="00265FD0">
              <w:rPr>
                <w:rFonts w:eastAsia="Times New Roman"/>
                <w:b/>
                <w:bCs/>
                <w:color w:val="FFFFFF" w:themeColor="background1"/>
                <w:sz w:val="20"/>
                <w:szCs w:val="20"/>
              </w:rPr>
              <w:t>Plan de Vida Plena Amazónico Regional (FENAMAD)</w:t>
            </w:r>
          </w:p>
        </w:tc>
      </w:tr>
      <w:tr w:rsidR="00932D08" w:rsidRPr="00265FD0" w14:paraId="28AADF7D" w14:textId="77777777" w:rsidTr="00265FD0">
        <w:trPr>
          <w:trHeight w:val="20"/>
        </w:trPr>
        <w:tc>
          <w:tcPr>
            <w:tcW w:w="692" w:type="pct"/>
            <w:vMerge/>
            <w:tcBorders>
              <w:top w:val="nil"/>
              <w:left w:val="nil"/>
              <w:bottom w:val="nil"/>
              <w:right w:val="nil"/>
            </w:tcBorders>
            <w:vAlign w:val="center"/>
            <w:hideMark/>
          </w:tcPr>
          <w:p w14:paraId="556550E4" w14:textId="77777777" w:rsidR="00932D08" w:rsidRPr="00265FD0" w:rsidRDefault="00932D08" w:rsidP="00932D08">
            <w:pPr>
              <w:spacing w:after="0" w:line="240" w:lineRule="auto"/>
              <w:rPr>
                <w:rFonts w:ascii="Times New Roman" w:eastAsia="Times New Roman" w:hAnsi="Times New Roman" w:cs="Times New Roman"/>
                <w:sz w:val="20"/>
                <w:szCs w:val="20"/>
              </w:rPr>
            </w:pPr>
          </w:p>
        </w:tc>
        <w:tc>
          <w:tcPr>
            <w:tcW w:w="1004" w:type="pct"/>
            <w:tcBorders>
              <w:top w:val="nil"/>
              <w:left w:val="single" w:sz="4" w:space="0" w:color="auto"/>
              <w:bottom w:val="single" w:sz="4" w:space="0" w:color="auto"/>
              <w:right w:val="single" w:sz="4" w:space="0" w:color="auto"/>
            </w:tcBorders>
            <w:shd w:val="clear" w:color="auto" w:fill="006666"/>
            <w:vAlign w:val="center"/>
            <w:hideMark/>
          </w:tcPr>
          <w:p w14:paraId="2ADD17F7" w14:textId="77777777" w:rsidR="00932D08" w:rsidRPr="00265FD0" w:rsidRDefault="00932D08" w:rsidP="00932D08">
            <w:pPr>
              <w:spacing w:after="0" w:line="240" w:lineRule="auto"/>
              <w:jc w:val="center"/>
              <w:rPr>
                <w:rFonts w:eastAsia="Times New Roman"/>
                <w:b/>
                <w:bCs/>
                <w:color w:val="FFFFFF" w:themeColor="background1"/>
                <w:sz w:val="20"/>
                <w:szCs w:val="20"/>
              </w:rPr>
            </w:pPr>
            <w:r w:rsidRPr="00265FD0">
              <w:rPr>
                <w:rFonts w:eastAsia="Times New Roman"/>
                <w:b/>
                <w:bCs/>
                <w:color w:val="FFFFFF" w:themeColor="background1"/>
                <w:sz w:val="20"/>
                <w:szCs w:val="20"/>
              </w:rPr>
              <w:t>2018-2028</w:t>
            </w:r>
          </w:p>
        </w:tc>
        <w:tc>
          <w:tcPr>
            <w:tcW w:w="1177" w:type="pct"/>
            <w:tcBorders>
              <w:top w:val="nil"/>
              <w:left w:val="nil"/>
              <w:bottom w:val="single" w:sz="4" w:space="0" w:color="auto"/>
              <w:right w:val="single" w:sz="4" w:space="0" w:color="auto"/>
            </w:tcBorders>
            <w:shd w:val="clear" w:color="auto" w:fill="006666"/>
            <w:vAlign w:val="center"/>
            <w:hideMark/>
          </w:tcPr>
          <w:p w14:paraId="7EED3019" w14:textId="77777777" w:rsidR="00932D08" w:rsidRPr="00265FD0" w:rsidRDefault="00932D08" w:rsidP="00932D08">
            <w:pPr>
              <w:spacing w:after="0" w:line="240" w:lineRule="auto"/>
              <w:jc w:val="center"/>
              <w:rPr>
                <w:rFonts w:eastAsia="Times New Roman"/>
                <w:b/>
                <w:bCs/>
                <w:color w:val="FFFFFF" w:themeColor="background1"/>
                <w:sz w:val="20"/>
                <w:szCs w:val="20"/>
              </w:rPr>
            </w:pPr>
            <w:r w:rsidRPr="00265FD0">
              <w:rPr>
                <w:rFonts w:eastAsia="Times New Roman"/>
                <w:b/>
                <w:bCs/>
                <w:color w:val="FFFFFF" w:themeColor="background1"/>
                <w:sz w:val="20"/>
                <w:szCs w:val="20"/>
              </w:rPr>
              <w:t>2020 - 2025</w:t>
            </w:r>
          </w:p>
        </w:tc>
        <w:tc>
          <w:tcPr>
            <w:tcW w:w="1059" w:type="pct"/>
            <w:tcBorders>
              <w:top w:val="nil"/>
              <w:left w:val="nil"/>
              <w:bottom w:val="single" w:sz="4" w:space="0" w:color="auto"/>
              <w:right w:val="single" w:sz="4" w:space="0" w:color="auto"/>
            </w:tcBorders>
            <w:shd w:val="clear" w:color="auto" w:fill="006666"/>
            <w:vAlign w:val="center"/>
            <w:hideMark/>
          </w:tcPr>
          <w:p w14:paraId="6C5B3953" w14:textId="77777777" w:rsidR="00932D08" w:rsidRPr="00265FD0" w:rsidRDefault="00932D08" w:rsidP="00932D08">
            <w:pPr>
              <w:spacing w:after="0" w:line="240" w:lineRule="auto"/>
              <w:jc w:val="center"/>
              <w:rPr>
                <w:rFonts w:eastAsia="Times New Roman"/>
                <w:b/>
                <w:bCs/>
                <w:color w:val="FFFFFF" w:themeColor="background1"/>
                <w:sz w:val="20"/>
                <w:szCs w:val="20"/>
              </w:rPr>
            </w:pPr>
            <w:r w:rsidRPr="00265FD0">
              <w:rPr>
                <w:rFonts w:eastAsia="Times New Roman"/>
                <w:b/>
                <w:bCs/>
                <w:color w:val="FFFFFF" w:themeColor="background1"/>
                <w:sz w:val="20"/>
                <w:szCs w:val="20"/>
              </w:rPr>
              <w:t>2019 - 2025</w:t>
            </w:r>
          </w:p>
        </w:tc>
        <w:tc>
          <w:tcPr>
            <w:tcW w:w="1068" w:type="pct"/>
            <w:tcBorders>
              <w:top w:val="nil"/>
              <w:left w:val="nil"/>
              <w:bottom w:val="single" w:sz="4" w:space="0" w:color="auto"/>
              <w:right w:val="single" w:sz="4" w:space="0" w:color="auto"/>
            </w:tcBorders>
            <w:shd w:val="clear" w:color="auto" w:fill="006666"/>
            <w:vAlign w:val="center"/>
            <w:hideMark/>
          </w:tcPr>
          <w:p w14:paraId="02B303F1" w14:textId="77777777" w:rsidR="00932D08" w:rsidRPr="00265FD0" w:rsidRDefault="00932D08" w:rsidP="00932D08">
            <w:pPr>
              <w:spacing w:after="0" w:line="240" w:lineRule="auto"/>
              <w:jc w:val="center"/>
              <w:rPr>
                <w:rFonts w:eastAsia="Times New Roman"/>
                <w:b/>
                <w:bCs/>
                <w:color w:val="FFFFFF" w:themeColor="background1"/>
                <w:sz w:val="20"/>
                <w:szCs w:val="20"/>
              </w:rPr>
            </w:pPr>
            <w:r w:rsidRPr="00265FD0">
              <w:rPr>
                <w:rFonts w:eastAsia="Times New Roman"/>
                <w:b/>
                <w:bCs/>
                <w:color w:val="FFFFFF" w:themeColor="background1"/>
                <w:sz w:val="20"/>
                <w:szCs w:val="20"/>
              </w:rPr>
              <w:t>2019-2023</w:t>
            </w:r>
          </w:p>
        </w:tc>
      </w:tr>
      <w:tr w:rsidR="00932D08" w:rsidRPr="00265FD0" w14:paraId="4451159A" w14:textId="77777777" w:rsidTr="00265FD0">
        <w:trPr>
          <w:trHeight w:val="20"/>
        </w:trPr>
        <w:tc>
          <w:tcPr>
            <w:tcW w:w="6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4C74F6" w14:textId="77777777" w:rsidR="00932D08" w:rsidRPr="00265FD0" w:rsidRDefault="00932D08" w:rsidP="00932D08">
            <w:pPr>
              <w:spacing w:after="0" w:line="240" w:lineRule="auto"/>
              <w:jc w:val="center"/>
              <w:rPr>
                <w:rFonts w:eastAsia="Times New Roman"/>
                <w:b/>
                <w:bCs/>
                <w:color w:val="000000"/>
                <w:sz w:val="20"/>
                <w:szCs w:val="20"/>
              </w:rPr>
            </w:pPr>
            <w:r w:rsidRPr="00265FD0">
              <w:rPr>
                <w:rFonts w:eastAsia="Times New Roman"/>
                <w:b/>
                <w:bCs/>
                <w:color w:val="000000"/>
                <w:sz w:val="20"/>
                <w:szCs w:val="20"/>
              </w:rPr>
              <w:t>Temas</w:t>
            </w:r>
          </w:p>
        </w:tc>
        <w:tc>
          <w:tcPr>
            <w:tcW w:w="1004" w:type="pct"/>
            <w:tcBorders>
              <w:top w:val="nil"/>
              <w:left w:val="nil"/>
              <w:bottom w:val="single" w:sz="4" w:space="0" w:color="auto"/>
              <w:right w:val="single" w:sz="4" w:space="0" w:color="auto"/>
            </w:tcBorders>
            <w:shd w:val="clear" w:color="auto" w:fill="auto"/>
            <w:vAlign w:val="center"/>
            <w:hideMark/>
          </w:tcPr>
          <w:p w14:paraId="162FD4D7" w14:textId="77777777" w:rsidR="00932D08" w:rsidRPr="00265FD0" w:rsidRDefault="00000000" w:rsidP="00932D08">
            <w:pPr>
              <w:spacing w:after="0" w:line="240" w:lineRule="auto"/>
              <w:jc w:val="center"/>
              <w:rPr>
                <w:rFonts w:eastAsia="Times New Roman"/>
                <w:color w:val="0563C1"/>
                <w:sz w:val="20"/>
                <w:szCs w:val="20"/>
                <w:u w:val="single"/>
              </w:rPr>
            </w:pPr>
            <w:hyperlink r:id="rId234" w:history="1">
              <w:r w:rsidR="00932D08" w:rsidRPr="00265FD0">
                <w:rPr>
                  <w:rFonts w:eastAsia="Times New Roman"/>
                  <w:color w:val="0563C1"/>
                  <w:sz w:val="20"/>
                  <w:szCs w:val="20"/>
                  <w:u w:val="single"/>
                </w:rPr>
                <w:t>https://docplayer.es/207562412-Comunidad-nativa-shipetiari-plan-de-vida.html</w:t>
              </w:r>
            </w:hyperlink>
          </w:p>
        </w:tc>
        <w:tc>
          <w:tcPr>
            <w:tcW w:w="1177" w:type="pct"/>
            <w:tcBorders>
              <w:top w:val="nil"/>
              <w:left w:val="nil"/>
              <w:bottom w:val="single" w:sz="4" w:space="0" w:color="auto"/>
              <w:right w:val="single" w:sz="4" w:space="0" w:color="auto"/>
            </w:tcBorders>
            <w:shd w:val="clear" w:color="auto" w:fill="auto"/>
            <w:vAlign w:val="center"/>
            <w:hideMark/>
          </w:tcPr>
          <w:p w14:paraId="4404FCEB" w14:textId="77777777" w:rsidR="00932D08" w:rsidRPr="00265FD0" w:rsidRDefault="00000000" w:rsidP="00932D08">
            <w:pPr>
              <w:spacing w:after="0" w:line="240" w:lineRule="auto"/>
              <w:jc w:val="center"/>
              <w:rPr>
                <w:rFonts w:eastAsia="Times New Roman"/>
                <w:color w:val="0563C1"/>
                <w:sz w:val="20"/>
                <w:szCs w:val="20"/>
                <w:u w:val="single"/>
              </w:rPr>
            </w:pPr>
            <w:hyperlink r:id="rId235" w:history="1">
              <w:r w:rsidR="00932D08" w:rsidRPr="00265FD0">
                <w:rPr>
                  <w:rFonts w:eastAsia="Times New Roman"/>
                  <w:color w:val="0563C1"/>
                  <w:sz w:val="20"/>
                  <w:szCs w:val="20"/>
                  <w:u w:val="single"/>
                </w:rPr>
                <w:t>https://pdf.usaid.gov/pdf_docs/PA00ZBDH.pdf</w:t>
              </w:r>
            </w:hyperlink>
          </w:p>
        </w:tc>
        <w:tc>
          <w:tcPr>
            <w:tcW w:w="1059" w:type="pct"/>
            <w:tcBorders>
              <w:top w:val="nil"/>
              <w:left w:val="nil"/>
              <w:bottom w:val="single" w:sz="4" w:space="0" w:color="auto"/>
              <w:right w:val="single" w:sz="4" w:space="0" w:color="auto"/>
            </w:tcBorders>
            <w:shd w:val="clear" w:color="auto" w:fill="auto"/>
            <w:vAlign w:val="center"/>
            <w:hideMark/>
          </w:tcPr>
          <w:p w14:paraId="0E67A1C9" w14:textId="77777777" w:rsidR="00932D08" w:rsidRPr="00265FD0" w:rsidRDefault="00000000" w:rsidP="00932D08">
            <w:pPr>
              <w:spacing w:after="0" w:line="240" w:lineRule="auto"/>
              <w:jc w:val="center"/>
              <w:rPr>
                <w:rFonts w:eastAsia="Times New Roman"/>
                <w:color w:val="0563C1"/>
                <w:sz w:val="20"/>
                <w:szCs w:val="20"/>
                <w:u w:val="single"/>
              </w:rPr>
            </w:pPr>
            <w:hyperlink r:id="rId236" w:history="1">
              <w:r w:rsidR="00932D08" w:rsidRPr="00265FD0">
                <w:rPr>
                  <w:rFonts w:eastAsia="Times New Roman"/>
                  <w:color w:val="0563C1"/>
                  <w:sz w:val="20"/>
                  <w:szCs w:val="20"/>
                  <w:u w:val="single"/>
                </w:rPr>
                <w:t>https://pdf.usaid.gov/pdf_docs/PA00ZC9V.pdf</w:t>
              </w:r>
            </w:hyperlink>
          </w:p>
        </w:tc>
        <w:tc>
          <w:tcPr>
            <w:tcW w:w="1068" w:type="pct"/>
            <w:tcBorders>
              <w:top w:val="nil"/>
              <w:left w:val="nil"/>
              <w:bottom w:val="single" w:sz="4" w:space="0" w:color="auto"/>
              <w:right w:val="single" w:sz="4" w:space="0" w:color="auto"/>
            </w:tcBorders>
            <w:shd w:val="clear" w:color="auto" w:fill="auto"/>
            <w:vAlign w:val="center"/>
            <w:hideMark/>
          </w:tcPr>
          <w:p w14:paraId="38B64A67" w14:textId="77777777" w:rsidR="00932D08" w:rsidRPr="00265FD0" w:rsidRDefault="00000000" w:rsidP="00932D08">
            <w:pPr>
              <w:spacing w:after="0" w:line="240" w:lineRule="auto"/>
              <w:jc w:val="center"/>
              <w:rPr>
                <w:rFonts w:eastAsia="Times New Roman"/>
                <w:color w:val="0563C1"/>
                <w:sz w:val="20"/>
                <w:szCs w:val="20"/>
                <w:u w:val="single"/>
              </w:rPr>
            </w:pPr>
            <w:hyperlink r:id="rId237" w:history="1">
              <w:r w:rsidR="00932D08" w:rsidRPr="00265FD0">
                <w:rPr>
                  <w:rFonts w:eastAsia="Times New Roman"/>
                  <w:color w:val="0563C1"/>
                  <w:sz w:val="20"/>
                  <w:szCs w:val="20"/>
                  <w:u w:val="single"/>
                </w:rPr>
                <w:t>https://fenamad.com.pe/wp-content/uploads/2022/02/FENAMAD-LIBRO-imprimir-ARMADO-v2_compressed.pdf</w:t>
              </w:r>
            </w:hyperlink>
          </w:p>
        </w:tc>
      </w:tr>
      <w:tr w:rsidR="00932D08" w:rsidRPr="00265FD0" w14:paraId="58095EF1" w14:textId="77777777" w:rsidTr="00265FD0">
        <w:trPr>
          <w:trHeight w:val="20"/>
        </w:trPr>
        <w:tc>
          <w:tcPr>
            <w:tcW w:w="692" w:type="pct"/>
            <w:tcBorders>
              <w:top w:val="nil"/>
              <w:left w:val="single" w:sz="4" w:space="0" w:color="auto"/>
              <w:bottom w:val="single" w:sz="4" w:space="0" w:color="auto"/>
              <w:right w:val="single" w:sz="4" w:space="0" w:color="auto"/>
            </w:tcBorders>
            <w:shd w:val="clear" w:color="auto" w:fill="auto"/>
            <w:vAlign w:val="center"/>
            <w:hideMark/>
          </w:tcPr>
          <w:p w14:paraId="75B69A05"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Organización</w:t>
            </w:r>
          </w:p>
        </w:tc>
        <w:tc>
          <w:tcPr>
            <w:tcW w:w="1004" w:type="pct"/>
            <w:tcBorders>
              <w:top w:val="nil"/>
              <w:left w:val="nil"/>
              <w:bottom w:val="single" w:sz="4" w:space="0" w:color="auto"/>
              <w:right w:val="single" w:sz="4" w:space="0" w:color="auto"/>
            </w:tcBorders>
            <w:shd w:val="clear" w:color="000000" w:fill="AEAAAA"/>
            <w:vAlign w:val="center"/>
            <w:hideMark/>
          </w:tcPr>
          <w:p w14:paraId="793FB34A"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177" w:type="pct"/>
            <w:tcBorders>
              <w:top w:val="nil"/>
              <w:left w:val="nil"/>
              <w:bottom w:val="single" w:sz="4" w:space="0" w:color="auto"/>
              <w:right w:val="single" w:sz="4" w:space="0" w:color="auto"/>
            </w:tcBorders>
            <w:shd w:val="clear" w:color="000000" w:fill="FFFFFF"/>
            <w:vAlign w:val="center"/>
            <w:hideMark/>
          </w:tcPr>
          <w:p w14:paraId="1BCE194B"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59" w:type="pct"/>
            <w:tcBorders>
              <w:top w:val="nil"/>
              <w:left w:val="nil"/>
              <w:bottom w:val="single" w:sz="4" w:space="0" w:color="auto"/>
              <w:right w:val="single" w:sz="4" w:space="0" w:color="auto"/>
            </w:tcBorders>
            <w:shd w:val="clear" w:color="auto" w:fill="auto"/>
            <w:vAlign w:val="center"/>
            <w:hideMark/>
          </w:tcPr>
          <w:p w14:paraId="4CAD0C04"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68" w:type="pct"/>
            <w:tcBorders>
              <w:top w:val="nil"/>
              <w:left w:val="nil"/>
              <w:bottom w:val="single" w:sz="4" w:space="0" w:color="auto"/>
              <w:right w:val="single" w:sz="4" w:space="0" w:color="auto"/>
            </w:tcBorders>
            <w:shd w:val="clear" w:color="000000" w:fill="AEAAAA"/>
            <w:vAlign w:val="center"/>
            <w:hideMark/>
          </w:tcPr>
          <w:p w14:paraId="25B2D104"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r>
      <w:tr w:rsidR="00932D08" w:rsidRPr="00265FD0" w14:paraId="780E96E1" w14:textId="77777777" w:rsidTr="00265FD0">
        <w:trPr>
          <w:trHeight w:val="20"/>
        </w:trPr>
        <w:tc>
          <w:tcPr>
            <w:tcW w:w="692" w:type="pct"/>
            <w:tcBorders>
              <w:top w:val="nil"/>
              <w:left w:val="single" w:sz="4" w:space="0" w:color="auto"/>
              <w:bottom w:val="single" w:sz="4" w:space="0" w:color="auto"/>
              <w:right w:val="single" w:sz="4" w:space="0" w:color="auto"/>
            </w:tcBorders>
            <w:shd w:val="clear" w:color="auto" w:fill="auto"/>
            <w:vAlign w:val="center"/>
            <w:hideMark/>
          </w:tcPr>
          <w:p w14:paraId="7A8C313E"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Educación</w:t>
            </w:r>
          </w:p>
        </w:tc>
        <w:tc>
          <w:tcPr>
            <w:tcW w:w="1004" w:type="pct"/>
            <w:tcBorders>
              <w:top w:val="nil"/>
              <w:left w:val="nil"/>
              <w:bottom w:val="single" w:sz="4" w:space="0" w:color="auto"/>
              <w:right w:val="single" w:sz="4" w:space="0" w:color="auto"/>
            </w:tcBorders>
            <w:shd w:val="clear" w:color="000000" w:fill="AEAAAA"/>
            <w:vAlign w:val="center"/>
            <w:hideMark/>
          </w:tcPr>
          <w:p w14:paraId="6F4A14BA"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177" w:type="pct"/>
            <w:tcBorders>
              <w:top w:val="nil"/>
              <w:left w:val="nil"/>
              <w:bottom w:val="single" w:sz="4" w:space="0" w:color="auto"/>
              <w:right w:val="single" w:sz="4" w:space="0" w:color="auto"/>
            </w:tcBorders>
            <w:shd w:val="clear" w:color="000000" w:fill="AEAAAA"/>
            <w:vAlign w:val="center"/>
            <w:hideMark/>
          </w:tcPr>
          <w:p w14:paraId="080A117E"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59" w:type="pct"/>
            <w:tcBorders>
              <w:top w:val="nil"/>
              <w:left w:val="nil"/>
              <w:bottom w:val="single" w:sz="4" w:space="0" w:color="auto"/>
              <w:right w:val="single" w:sz="4" w:space="0" w:color="auto"/>
            </w:tcBorders>
            <w:shd w:val="clear" w:color="000000" w:fill="AEAAAA"/>
            <w:vAlign w:val="center"/>
            <w:hideMark/>
          </w:tcPr>
          <w:p w14:paraId="054DD43C"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68" w:type="pct"/>
            <w:tcBorders>
              <w:top w:val="nil"/>
              <w:left w:val="nil"/>
              <w:bottom w:val="single" w:sz="4" w:space="0" w:color="auto"/>
              <w:right w:val="single" w:sz="4" w:space="0" w:color="auto"/>
            </w:tcBorders>
            <w:shd w:val="clear" w:color="000000" w:fill="AEAAAA"/>
            <w:vAlign w:val="center"/>
            <w:hideMark/>
          </w:tcPr>
          <w:p w14:paraId="15D3C3E3"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r>
      <w:tr w:rsidR="00932D08" w:rsidRPr="00265FD0" w14:paraId="7F2F5E26" w14:textId="77777777" w:rsidTr="00265FD0">
        <w:trPr>
          <w:trHeight w:val="20"/>
        </w:trPr>
        <w:tc>
          <w:tcPr>
            <w:tcW w:w="692" w:type="pct"/>
            <w:tcBorders>
              <w:top w:val="nil"/>
              <w:left w:val="single" w:sz="4" w:space="0" w:color="auto"/>
              <w:bottom w:val="single" w:sz="4" w:space="0" w:color="auto"/>
              <w:right w:val="single" w:sz="4" w:space="0" w:color="auto"/>
            </w:tcBorders>
            <w:shd w:val="clear" w:color="auto" w:fill="auto"/>
            <w:vAlign w:val="center"/>
            <w:hideMark/>
          </w:tcPr>
          <w:p w14:paraId="62BF3783"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Salud</w:t>
            </w:r>
          </w:p>
        </w:tc>
        <w:tc>
          <w:tcPr>
            <w:tcW w:w="1004" w:type="pct"/>
            <w:tcBorders>
              <w:top w:val="nil"/>
              <w:left w:val="nil"/>
              <w:bottom w:val="single" w:sz="4" w:space="0" w:color="auto"/>
              <w:right w:val="single" w:sz="4" w:space="0" w:color="auto"/>
            </w:tcBorders>
            <w:shd w:val="clear" w:color="000000" w:fill="AEAAAA"/>
            <w:vAlign w:val="center"/>
            <w:hideMark/>
          </w:tcPr>
          <w:p w14:paraId="5CC18D81"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177" w:type="pct"/>
            <w:tcBorders>
              <w:top w:val="nil"/>
              <w:left w:val="nil"/>
              <w:bottom w:val="single" w:sz="4" w:space="0" w:color="auto"/>
              <w:right w:val="single" w:sz="4" w:space="0" w:color="auto"/>
            </w:tcBorders>
            <w:shd w:val="clear" w:color="000000" w:fill="AEAAAA"/>
            <w:vAlign w:val="center"/>
            <w:hideMark/>
          </w:tcPr>
          <w:p w14:paraId="085E83CE"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59" w:type="pct"/>
            <w:tcBorders>
              <w:top w:val="nil"/>
              <w:left w:val="nil"/>
              <w:bottom w:val="single" w:sz="4" w:space="0" w:color="auto"/>
              <w:right w:val="single" w:sz="4" w:space="0" w:color="auto"/>
            </w:tcBorders>
            <w:shd w:val="clear" w:color="000000" w:fill="AEAAAA"/>
            <w:vAlign w:val="center"/>
            <w:hideMark/>
          </w:tcPr>
          <w:p w14:paraId="2CF32591"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68" w:type="pct"/>
            <w:tcBorders>
              <w:top w:val="nil"/>
              <w:left w:val="nil"/>
              <w:bottom w:val="single" w:sz="4" w:space="0" w:color="auto"/>
              <w:right w:val="single" w:sz="4" w:space="0" w:color="auto"/>
            </w:tcBorders>
            <w:shd w:val="clear" w:color="000000" w:fill="AEAAAA"/>
            <w:vAlign w:val="center"/>
            <w:hideMark/>
          </w:tcPr>
          <w:p w14:paraId="06F4FA34"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r>
      <w:tr w:rsidR="00932D08" w:rsidRPr="00265FD0" w14:paraId="35C00C96" w14:textId="77777777" w:rsidTr="00265FD0">
        <w:trPr>
          <w:trHeight w:val="20"/>
        </w:trPr>
        <w:tc>
          <w:tcPr>
            <w:tcW w:w="692" w:type="pct"/>
            <w:tcBorders>
              <w:top w:val="nil"/>
              <w:left w:val="single" w:sz="4" w:space="0" w:color="auto"/>
              <w:bottom w:val="single" w:sz="4" w:space="0" w:color="auto"/>
              <w:right w:val="single" w:sz="4" w:space="0" w:color="auto"/>
            </w:tcBorders>
            <w:shd w:val="clear" w:color="auto" w:fill="auto"/>
            <w:vAlign w:val="center"/>
            <w:hideMark/>
          </w:tcPr>
          <w:p w14:paraId="573BE006"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Territorio</w:t>
            </w:r>
          </w:p>
        </w:tc>
        <w:tc>
          <w:tcPr>
            <w:tcW w:w="1004" w:type="pct"/>
            <w:tcBorders>
              <w:top w:val="nil"/>
              <w:left w:val="nil"/>
              <w:bottom w:val="single" w:sz="4" w:space="0" w:color="auto"/>
              <w:right w:val="single" w:sz="4" w:space="0" w:color="auto"/>
            </w:tcBorders>
            <w:shd w:val="clear" w:color="000000" w:fill="AEAAAA"/>
            <w:vAlign w:val="center"/>
            <w:hideMark/>
          </w:tcPr>
          <w:p w14:paraId="2F0E28B6"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177" w:type="pct"/>
            <w:tcBorders>
              <w:top w:val="nil"/>
              <w:left w:val="nil"/>
              <w:bottom w:val="single" w:sz="4" w:space="0" w:color="auto"/>
              <w:right w:val="single" w:sz="4" w:space="0" w:color="auto"/>
            </w:tcBorders>
            <w:shd w:val="clear" w:color="000000" w:fill="AEAAAA"/>
            <w:vAlign w:val="center"/>
            <w:hideMark/>
          </w:tcPr>
          <w:p w14:paraId="4D3CA27C"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59" w:type="pct"/>
            <w:tcBorders>
              <w:top w:val="nil"/>
              <w:left w:val="nil"/>
              <w:bottom w:val="single" w:sz="4" w:space="0" w:color="auto"/>
              <w:right w:val="single" w:sz="4" w:space="0" w:color="auto"/>
            </w:tcBorders>
            <w:shd w:val="clear" w:color="000000" w:fill="AEAAAA"/>
            <w:vAlign w:val="center"/>
            <w:hideMark/>
          </w:tcPr>
          <w:p w14:paraId="2A325D1E"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68" w:type="pct"/>
            <w:tcBorders>
              <w:top w:val="nil"/>
              <w:left w:val="nil"/>
              <w:bottom w:val="single" w:sz="4" w:space="0" w:color="auto"/>
              <w:right w:val="single" w:sz="4" w:space="0" w:color="auto"/>
            </w:tcBorders>
            <w:shd w:val="clear" w:color="000000" w:fill="AEAAAA"/>
            <w:vAlign w:val="center"/>
            <w:hideMark/>
          </w:tcPr>
          <w:p w14:paraId="692B1B37"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r>
      <w:tr w:rsidR="00932D08" w:rsidRPr="00265FD0" w14:paraId="6B0F8099" w14:textId="77777777" w:rsidTr="00265FD0">
        <w:trPr>
          <w:trHeight w:val="20"/>
        </w:trPr>
        <w:tc>
          <w:tcPr>
            <w:tcW w:w="692" w:type="pct"/>
            <w:tcBorders>
              <w:top w:val="nil"/>
              <w:left w:val="single" w:sz="4" w:space="0" w:color="auto"/>
              <w:bottom w:val="single" w:sz="4" w:space="0" w:color="auto"/>
              <w:right w:val="single" w:sz="4" w:space="0" w:color="auto"/>
            </w:tcBorders>
            <w:shd w:val="clear" w:color="auto" w:fill="auto"/>
            <w:vAlign w:val="center"/>
            <w:hideMark/>
          </w:tcPr>
          <w:p w14:paraId="23AF96C8"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Actividades productivas</w:t>
            </w:r>
          </w:p>
        </w:tc>
        <w:tc>
          <w:tcPr>
            <w:tcW w:w="1004" w:type="pct"/>
            <w:tcBorders>
              <w:top w:val="nil"/>
              <w:left w:val="nil"/>
              <w:bottom w:val="single" w:sz="4" w:space="0" w:color="auto"/>
              <w:right w:val="single" w:sz="4" w:space="0" w:color="auto"/>
            </w:tcBorders>
            <w:shd w:val="clear" w:color="000000" w:fill="AEAAAA"/>
            <w:vAlign w:val="center"/>
            <w:hideMark/>
          </w:tcPr>
          <w:p w14:paraId="22384AA7"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177" w:type="pct"/>
            <w:tcBorders>
              <w:top w:val="nil"/>
              <w:left w:val="nil"/>
              <w:bottom w:val="single" w:sz="4" w:space="0" w:color="auto"/>
              <w:right w:val="single" w:sz="4" w:space="0" w:color="auto"/>
            </w:tcBorders>
            <w:shd w:val="clear" w:color="000000" w:fill="AEAAAA"/>
            <w:vAlign w:val="center"/>
            <w:hideMark/>
          </w:tcPr>
          <w:p w14:paraId="6494B3E5"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59" w:type="pct"/>
            <w:tcBorders>
              <w:top w:val="nil"/>
              <w:left w:val="nil"/>
              <w:bottom w:val="single" w:sz="4" w:space="0" w:color="auto"/>
              <w:right w:val="single" w:sz="4" w:space="0" w:color="auto"/>
            </w:tcBorders>
            <w:shd w:val="clear" w:color="000000" w:fill="AEAAAA"/>
            <w:vAlign w:val="center"/>
            <w:hideMark/>
          </w:tcPr>
          <w:p w14:paraId="37C6401E"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68" w:type="pct"/>
            <w:tcBorders>
              <w:top w:val="nil"/>
              <w:left w:val="nil"/>
              <w:bottom w:val="single" w:sz="4" w:space="0" w:color="auto"/>
              <w:right w:val="single" w:sz="4" w:space="0" w:color="auto"/>
            </w:tcBorders>
            <w:shd w:val="clear" w:color="000000" w:fill="AEAAAA"/>
            <w:vAlign w:val="center"/>
            <w:hideMark/>
          </w:tcPr>
          <w:p w14:paraId="4B969644"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r>
      <w:tr w:rsidR="00932D08" w:rsidRPr="00265FD0" w14:paraId="7CE7BD72" w14:textId="77777777" w:rsidTr="00265FD0">
        <w:trPr>
          <w:trHeight w:val="20"/>
        </w:trPr>
        <w:tc>
          <w:tcPr>
            <w:tcW w:w="692" w:type="pct"/>
            <w:tcBorders>
              <w:top w:val="nil"/>
              <w:left w:val="single" w:sz="4" w:space="0" w:color="auto"/>
              <w:bottom w:val="single" w:sz="4" w:space="0" w:color="auto"/>
              <w:right w:val="single" w:sz="4" w:space="0" w:color="auto"/>
            </w:tcBorders>
            <w:shd w:val="clear" w:color="auto" w:fill="auto"/>
            <w:vAlign w:val="center"/>
            <w:hideMark/>
          </w:tcPr>
          <w:p w14:paraId="4CC55BE0"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Vivienda</w:t>
            </w:r>
          </w:p>
        </w:tc>
        <w:tc>
          <w:tcPr>
            <w:tcW w:w="1004" w:type="pct"/>
            <w:tcBorders>
              <w:top w:val="nil"/>
              <w:left w:val="nil"/>
              <w:bottom w:val="single" w:sz="4" w:space="0" w:color="auto"/>
              <w:right w:val="single" w:sz="4" w:space="0" w:color="auto"/>
            </w:tcBorders>
            <w:shd w:val="clear" w:color="000000" w:fill="AEAAAA"/>
            <w:vAlign w:val="center"/>
            <w:hideMark/>
          </w:tcPr>
          <w:p w14:paraId="4A62889A"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177" w:type="pct"/>
            <w:tcBorders>
              <w:top w:val="nil"/>
              <w:left w:val="nil"/>
              <w:bottom w:val="single" w:sz="4" w:space="0" w:color="auto"/>
              <w:right w:val="single" w:sz="4" w:space="0" w:color="auto"/>
            </w:tcBorders>
            <w:shd w:val="clear" w:color="auto" w:fill="auto"/>
            <w:vAlign w:val="center"/>
            <w:hideMark/>
          </w:tcPr>
          <w:p w14:paraId="411F48D2"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59" w:type="pct"/>
            <w:tcBorders>
              <w:top w:val="nil"/>
              <w:left w:val="nil"/>
              <w:bottom w:val="single" w:sz="4" w:space="0" w:color="auto"/>
              <w:right w:val="single" w:sz="4" w:space="0" w:color="auto"/>
            </w:tcBorders>
            <w:shd w:val="clear" w:color="auto" w:fill="auto"/>
            <w:vAlign w:val="center"/>
            <w:hideMark/>
          </w:tcPr>
          <w:p w14:paraId="68398810"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68" w:type="pct"/>
            <w:tcBorders>
              <w:top w:val="nil"/>
              <w:left w:val="nil"/>
              <w:bottom w:val="single" w:sz="4" w:space="0" w:color="auto"/>
              <w:right w:val="single" w:sz="4" w:space="0" w:color="auto"/>
            </w:tcBorders>
            <w:shd w:val="clear" w:color="auto" w:fill="auto"/>
            <w:vAlign w:val="center"/>
            <w:hideMark/>
          </w:tcPr>
          <w:p w14:paraId="0225BD9C"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r>
      <w:tr w:rsidR="00932D08" w:rsidRPr="00265FD0" w14:paraId="1AB77F3A" w14:textId="77777777" w:rsidTr="00265FD0">
        <w:trPr>
          <w:trHeight w:val="20"/>
        </w:trPr>
        <w:tc>
          <w:tcPr>
            <w:tcW w:w="692" w:type="pct"/>
            <w:tcBorders>
              <w:top w:val="nil"/>
              <w:left w:val="single" w:sz="4" w:space="0" w:color="auto"/>
              <w:bottom w:val="single" w:sz="4" w:space="0" w:color="auto"/>
              <w:right w:val="single" w:sz="4" w:space="0" w:color="auto"/>
            </w:tcBorders>
            <w:shd w:val="clear" w:color="auto" w:fill="auto"/>
            <w:vAlign w:val="center"/>
            <w:hideMark/>
          </w:tcPr>
          <w:p w14:paraId="615BABF6"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Servicios</w:t>
            </w:r>
          </w:p>
        </w:tc>
        <w:tc>
          <w:tcPr>
            <w:tcW w:w="1004" w:type="pct"/>
            <w:tcBorders>
              <w:top w:val="nil"/>
              <w:left w:val="nil"/>
              <w:bottom w:val="single" w:sz="4" w:space="0" w:color="auto"/>
              <w:right w:val="single" w:sz="4" w:space="0" w:color="auto"/>
            </w:tcBorders>
            <w:shd w:val="clear" w:color="000000" w:fill="AEAAAA"/>
            <w:vAlign w:val="center"/>
            <w:hideMark/>
          </w:tcPr>
          <w:p w14:paraId="14E0DC5A"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177" w:type="pct"/>
            <w:tcBorders>
              <w:top w:val="nil"/>
              <w:left w:val="nil"/>
              <w:bottom w:val="single" w:sz="4" w:space="0" w:color="auto"/>
              <w:right w:val="single" w:sz="4" w:space="0" w:color="auto"/>
            </w:tcBorders>
            <w:shd w:val="clear" w:color="auto" w:fill="auto"/>
            <w:vAlign w:val="center"/>
            <w:hideMark/>
          </w:tcPr>
          <w:p w14:paraId="11723653"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59" w:type="pct"/>
            <w:tcBorders>
              <w:top w:val="nil"/>
              <w:left w:val="nil"/>
              <w:bottom w:val="single" w:sz="4" w:space="0" w:color="auto"/>
              <w:right w:val="single" w:sz="4" w:space="0" w:color="auto"/>
            </w:tcBorders>
            <w:shd w:val="clear" w:color="auto" w:fill="auto"/>
            <w:vAlign w:val="center"/>
            <w:hideMark/>
          </w:tcPr>
          <w:p w14:paraId="659AC885"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68" w:type="pct"/>
            <w:tcBorders>
              <w:top w:val="nil"/>
              <w:left w:val="nil"/>
              <w:bottom w:val="single" w:sz="4" w:space="0" w:color="auto"/>
              <w:right w:val="single" w:sz="4" w:space="0" w:color="auto"/>
            </w:tcBorders>
            <w:shd w:val="clear" w:color="auto" w:fill="auto"/>
            <w:vAlign w:val="center"/>
            <w:hideMark/>
          </w:tcPr>
          <w:p w14:paraId="7E0B8342"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r>
      <w:tr w:rsidR="00932D08" w:rsidRPr="00265FD0" w14:paraId="418051FD" w14:textId="77777777" w:rsidTr="00265FD0">
        <w:trPr>
          <w:trHeight w:val="20"/>
        </w:trPr>
        <w:tc>
          <w:tcPr>
            <w:tcW w:w="692" w:type="pct"/>
            <w:tcBorders>
              <w:top w:val="nil"/>
              <w:left w:val="single" w:sz="4" w:space="0" w:color="auto"/>
              <w:bottom w:val="single" w:sz="4" w:space="0" w:color="auto"/>
              <w:right w:val="single" w:sz="4" w:space="0" w:color="auto"/>
            </w:tcBorders>
            <w:shd w:val="clear" w:color="auto" w:fill="auto"/>
            <w:vAlign w:val="center"/>
            <w:hideMark/>
          </w:tcPr>
          <w:p w14:paraId="0C989E7A"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Cultura</w:t>
            </w:r>
          </w:p>
        </w:tc>
        <w:tc>
          <w:tcPr>
            <w:tcW w:w="1004" w:type="pct"/>
            <w:tcBorders>
              <w:top w:val="nil"/>
              <w:left w:val="nil"/>
              <w:bottom w:val="single" w:sz="4" w:space="0" w:color="auto"/>
              <w:right w:val="single" w:sz="4" w:space="0" w:color="auto"/>
            </w:tcBorders>
            <w:shd w:val="clear" w:color="000000" w:fill="AEAAAA"/>
            <w:vAlign w:val="center"/>
            <w:hideMark/>
          </w:tcPr>
          <w:p w14:paraId="56046FF5"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177" w:type="pct"/>
            <w:tcBorders>
              <w:top w:val="nil"/>
              <w:left w:val="nil"/>
              <w:bottom w:val="single" w:sz="4" w:space="0" w:color="auto"/>
              <w:right w:val="single" w:sz="4" w:space="0" w:color="auto"/>
            </w:tcBorders>
            <w:shd w:val="clear" w:color="auto" w:fill="auto"/>
            <w:vAlign w:val="center"/>
            <w:hideMark/>
          </w:tcPr>
          <w:p w14:paraId="0347E858"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59" w:type="pct"/>
            <w:tcBorders>
              <w:top w:val="nil"/>
              <w:left w:val="nil"/>
              <w:bottom w:val="single" w:sz="4" w:space="0" w:color="auto"/>
              <w:right w:val="single" w:sz="4" w:space="0" w:color="auto"/>
            </w:tcBorders>
            <w:shd w:val="clear" w:color="auto" w:fill="auto"/>
            <w:vAlign w:val="center"/>
            <w:hideMark/>
          </w:tcPr>
          <w:p w14:paraId="78A91F61"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68" w:type="pct"/>
            <w:tcBorders>
              <w:top w:val="nil"/>
              <w:left w:val="nil"/>
              <w:bottom w:val="single" w:sz="4" w:space="0" w:color="auto"/>
              <w:right w:val="single" w:sz="4" w:space="0" w:color="auto"/>
            </w:tcBorders>
            <w:shd w:val="clear" w:color="000000" w:fill="AEAAAA"/>
            <w:vAlign w:val="center"/>
            <w:hideMark/>
          </w:tcPr>
          <w:p w14:paraId="0B25BAEA"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r>
      <w:tr w:rsidR="00932D08" w:rsidRPr="00265FD0" w14:paraId="407B814A" w14:textId="77777777" w:rsidTr="00265FD0">
        <w:trPr>
          <w:trHeight w:val="20"/>
        </w:trPr>
        <w:tc>
          <w:tcPr>
            <w:tcW w:w="692" w:type="pct"/>
            <w:tcBorders>
              <w:top w:val="nil"/>
              <w:left w:val="single" w:sz="4" w:space="0" w:color="auto"/>
              <w:bottom w:val="single" w:sz="4" w:space="0" w:color="auto"/>
              <w:right w:val="single" w:sz="4" w:space="0" w:color="auto"/>
            </w:tcBorders>
            <w:shd w:val="clear" w:color="auto" w:fill="auto"/>
            <w:vAlign w:val="center"/>
            <w:hideMark/>
          </w:tcPr>
          <w:p w14:paraId="72D62C7A"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xml:space="preserve">Comunicación </w:t>
            </w:r>
          </w:p>
        </w:tc>
        <w:tc>
          <w:tcPr>
            <w:tcW w:w="1004" w:type="pct"/>
            <w:tcBorders>
              <w:top w:val="nil"/>
              <w:left w:val="nil"/>
              <w:bottom w:val="single" w:sz="4" w:space="0" w:color="auto"/>
              <w:right w:val="single" w:sz="4" w:space="0" w:color="auto"/>
            </w:tcBorders>
            <w:shd w:val="clear" w:color="000000" w:fill="AEAAAA"/>
            <w:vAlign w:val="center"/>
            <w:hideMark/>
          </w:tcPr>
          <w:p w14:paraId="1D752ECC"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177" w:type="pct"/>
            <w:tcBorders>
              <w:top w:val="nil"/>
              <w:left w:val="nil"/>
              <w:bottom w:val="single" w:sz="4" w:space="0" w:color="auto"/>
              <w:right w:val="single" w:sz="4" w:space="0" w:color="auto"/>
            </w:tcBorders>
            <w:shd w:val="clear" w:color="auto" w:fill="auto"/>
            <w:vAlign w:val="center"/>
            <w:hideMark/>
          </w:tcPr>
          <w:p w14:paraId="3390FFEF"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59" w:type="pct"/>
            <w:tcBorders>
              <w:top w:val="nil"/>
              <w:left w:val="nil"/>
              <w:bottom w:val="single" w:sz="4" w:space="0" w:color="auto"/>
              <w:right w:val="single" w:sz="4" w:space="0" w:color="auto"/>
            </w:tcBorders>
            <w:shd w:val="clear" w:color="000000" w:fill="AEAAAA"/>
            <w:vAlign w:val="center"/>
            <w:hideMark/>
          </w:tcPr>
          <w:p w14:paraId="5CB733A9"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68" w:type="pct"/>
            <w:tcBorders>
              <w:top w:val="nil"/>
              <w:left w:val="nil"/>
              <w:bottom w:val="single" w:sz="4" w:space="0" w:color="auto"/>
              <w:right w:val="single" w:sz="4" w:space="0" w:color="auto"/>
            </w:tcBorders>
            <w:shd w:val="clear" w:color="auto" w:fill="auto"/>
            <w:vAlign w:val="center"/>
            <w:hideMark/>
          </w:tcPr>
          <w:p w14:paraId="7B45D14D"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r>
      <w:tr w:rsidR="00932D08" w:rsidRPr="00265FD0" w14:paraId="07D5164F" w14:textId="77777777" w:rsidTr="00265FD0">
        <w:trPr>
          <w:trHeight w:val="20"/>
        </w:trPr>
        <w:tc>
          <w:tcPr>
            <w:tcW w:w="692" w:type="pct"/>
            <w:tcBorders>
              <w:top w:val="nil"/>
              <w:left w:val="single" w:sz="4" w:space="0" w:color="auto"/>
              <w:bottom w:val="single" w:sz="4" w:space="0" w:color="auto"/>
              <w:right w:val="single" w:sz="4" w:space="0" w:color="auto"/>
            </w:tcBorders>
            <w:shd w:val="clear" w:color="auto" w:fill="auto"/>
            <w:vAlign w:val="center"/>
            <w:hideMark/>
          </w:tcPr>
          <w:p w14:paraId="5D1BD9B5"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xml:space="preserve">Seguridad </w:t>
            </w:r>
          </w:p>
        </w:tc>
        <w:tc>
          <w:tcPr>
            <w:tcW w:w="1004" w:type="pct"/>
            <w:tcBorders>
              <w:top w:val="nil"/>
              <w:left w:val="nil"/>
              <w:bottom w:val="single" w:sz="4" w:space="0" w:color="auto"/>
              <w:right w:val="single" w:sz="4" w:space="0" w:color="auto"/>
            </w:tcBorders>
            <w:shd w:val="clear" w:color="auto" w:fill="auto"/>
            <w:noWrap/>
            <w:vAlign w:val="center"/>
            <w:hideMark/>
          </w:tcPr>
          <w:p w14:paraId="107BEF31"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177" w:type="pct"/>
            <w:tcBorders>
              <w:top w:val="nil"/>
              <w:left w:val="nil"/>
              <w:bottom w:val="single" w:sz="4" w:space="0" w:color="auto"/>
              <w:right w:val="single" w:sz="4" w:space="0" w:color="auto"/>
            </w:tcBorders>
            <w:shd w:val="clear" w:color="000000" w:fill="AEAAAA"/>
            <w:vAlign w:val="center"/>
            <w:hideMark/>
          </w:tcPr>
          <w:p w14:paraId="7D93D6A1"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59" w:type="pct"/>
            <w:tcBorders>
              <w:top w:val="nil"/>
              <w:left w:val="nil"/>
              <w:bottom w:val="single" w:sz="4" w:space="0" w:color="auto"/>
              <w:right w:val="single" w:sz="4" w:space="0" w:color="auto"/>
            </w:tcBorders>
            <w:shd w:val="clear" w:color="auto" w:fill="auto"/>
            <w:noWrap/>
            <w:vAlign w:val="center"/>
            <w:hideMark/>
          </w:tcPr>
          <w:p w14:paraId="2B9DE8A8"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68" w:type="pct"/>
            <w:tcBorders>
              <w:top w:val="nil"/>
              <w:left w:val="nil"/>
              <w:bottom w:val="single" w:sz="4" w:space="0" w:color="auto"/>
              <w:right w:val="single" w:sz="4" w:space="0" w:color="auto"/>
            </w:tcBorders>
            <w:shd w:val="clear" w:color="auto" w:fill="auto"/>
            <w:noWrap/>
            <w:vAlign w:val="center"/>
            <w:hideMark/>
          </w:tcPr>
          <w:p w14:paraId="63F34CC5"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r>
      <w:tr w:rsidR="00932D08" w:rsidRPr="00265FD0" w14:paraId="014BF6BF" w14:textId="77777777" w:rsidTr="00265FD0">
        <w:trPr>
          <w:trHeight w:val="20"/>
        </w:trPr>
        <w:tc>
          <w:tcPr>
            <w:tcW w:w="692" w:type="pct"/>
            <w:tcBorders>
              <w:top w:val="nil"/>
              <w:left w:val="single" w:sz="4" w:space="0" w:color="auto"/>
              <w:bottom w:val="single" w:sz="4" w:space="0" w:color="auto"/>
              <w:right w:val="single" w:sz="4" w:space="0" w:color="auto"/>
            </w:tcBorders>
            <w:shd w:val="clear" w:color="auto" w:fill="auto"/>
            <w:vAlign w:val="center"/>
            <w:hideMark/>
          </w:tcPr>
          <w:p w14:paraId="14C58807"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Economía</w:t>
            </w:r>
          </w:p>
        </w:tc>
        <w:tc>
          <w:tcPr>
            <w:tcW w:w="1004" w:type="pct"/>
            <w:tcBorders>
              <w:top w:val="nil"/>
              <w:left w:val="nil"/>
              <w:bottom w:val="single" w:sz="4" w:space="0" w:color="auto"/>
              <w:right w:val="single" w:sz="4" w:space="0" w:color="auto"/>
            </w:tcBorders>
            <w:shd w:val="clear" w:color="auto" w:fill="auto"/>
            <w:noWrap/>
            <w:vAlign w:val="center"/>
            <w:hideMark/>
          </w:tcPr>
          <w:p w14:paraId="79003846"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177" w:type="pct"/>
            <w:tcBorders>
              <w:top w:val="nil"/>
              <w:left w:val="nil"/>
              <w:bottom w:val="single" w:sz="4" w:space="0" w:color="auto"/>
              <w:right w:val="single" w:sz="4" w:space="0" w:color="auto"/>
            </w:tcBorders>
            <w:shd w:val="clear" w:color="000000" w:fill="AEAAAA"/>
            <w:vAlign w:val="center"/>
            <w:hideMark/>
          </w:tcPr>
          <w:p w14:paraId="187BDD6D"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59" w:type="pct"/>
            <w:tcBorders>
              <w:top w:val="nil"/>
              <w:left w:val="nil"/>
              <w:bottom w:val="single" w:sz="4" w:space="0" w:color="auto"/>
              <w:right w:val="single" w:sz="4" w:space="0" w:color="auto"/>
            </w:tcBorders>
            <w:shd w:val="clear" w:color="000000" w:fill="AEAAAA"/>
            <w:vAlign w:val="center"/>
            <w:hideMark/>
          </w:tcPr>
          <w:p w14:paraId="62EA6C26"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68" w:type="pct"/>
            <w:tcBorders>
              <w:top w:val="nil"/>
              <w:left w:val="nil"/>
              <w:bottom w:val="single" w:sz="4" w:space="0" w:color="auto"/>
              <w:right w:val="single" w:sz="4" w:space="0" w:color="auto"/>
            </w:tcBorders>
            <w:shd w:val="clear" w:color="000000" w:fill="AEAAAA"/>
            <w:vAlign w:val="center"/>
            <w:hideMark/>
          </w:tcPr>
          <w:p w14:paraId="5643C791"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r>
      <w:tr w:rsidR="00932D08" w:rsidRPr="00265FD0" w14:paraId="4527BB0B" w14:textId="77777777" w:rsidTr="00265FD0">
        <w:trPr>
          <w:trHeight w:val="20"/>
        </w:trPr>
        <w:tc>
          <w:tcPr>
            <w:tcW w:w="692" w:type="pct"/>
            <w:tcBorders>
              <w:top w:val="nil"/>
              <w:left w:val="single" w:sz="4" w:space="0" w:color="auto"/>
              <w:bottom w:val="single" w:sz="4" w:space="0" w:color="auto"/>
              <w:right w:val="single" w:sz="4" w:space="0" w:color="auto"/>
            </w:tcBorders>
            <w:shd w:val="clear" w:color="auto" w:fill="auto"/>
            <w:vAlign w:val="center"/>
            <w:hideMark/>
          </w:tcPr>
          <w:p w14:paraId="5A45B488"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Cambio climático</w:t>
            </w:r>
          </w:p>
        </w:tc>
        <w:tc>
          <w:tcPr>
            <w:tcW w:w="1004" w:type="pct"/>
            <w:tcBorders>
              <w:top w:val="nil"/>
              <w:left w:val="nil"/>
              <w:bottom w:val="single" w:sz="4" w:space="0" w:color="auto"/>
              <w:right w:val="single" w:sz="4" w:space="0" w:color="auto"/>
            </w:tcBorders>
            <w:shd w:val="clear" w:color="auto" w:fill="auto"/>
            <w:noWrap/>
            <w:vAlign w:val="center"/>
            <w:hideMark/>
          </w:tcPr>
          <w:p w14:paraId="3F2BB99F"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177" w:type="pct"/>
            <w:tcBorders>
              <w:top w:val="nil"/>
              <w:left w:val="nil"/>
              <w:bottom w:val="single" w:sz="4" w:space="0" w:color="auto"/>
              <w:right w:val="single" w:sz="4" w:space="0" w:color="auto"/>
            </w:tcBorders>
            <w:shd w:val="clear" w:color="auto" w:fill="auto"/>
            <w:noWrap/>
            <w:vAlign w:val="center"/>
            <w:hideMark/>
          </w:tcPr>
          <w:p w14:paraId="0B7CE381"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59" w:type="pct"/>
            <w:tcBorders>
              <w:top w:val="nil"/>
              <w:left w:val="nil"/>
              <w:bottom w:val="single" w:sz="4" w:space="0" w:color="auto"/>
              <w:right w:val="single" w:sz="4" w:space="0" w:color="auto"/>
            </w:tcBorders>
            <w:shd w:val="clear" w:color="auto" w:fill="auto"/>
            <w:noWrap/>
            <w:vAlign w:val="center"/>
            <w:hideMark/>
          </w:tcPr>
          <w:p w14:paraId="51307E11"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68" w:type="pct"/>
            <w:tcBorders>
              <w:top w:val="nil"/>
              <w:left w:val="nil"/>
              <w:bottom w:val="single" w:sz="4" w:space="0" w:color="auto"/>
              <w:right w:val="single" w:sz="4" w:space="0" w:color="auto"/>
            </w:tcBorders>
            <w:shd w:val="clear" w:color="000000" w:fill="AEAAAA"/>
            <w:vAlign w:val="center"/>
            <w:hideMark/>
          </w:tcPr>
          <w:p w14:paraId="4C61207A"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r>
      <w:tr w:rsidR="00932D08" w:rsidRPr="00265FD0" w14:paraId="190FFF94" w14:textId="77777777" w:rsidTr="00265FD0">
        <w:trPr>
          <w:trHeight w:val="20"/>
        </w:trPr>
        <w:tc>
          <w:tcPr>
            <w:tcW w:w="692" w:type="pct"/>
            <w:tcBorders>
              <w:top w:val="nil"/>
              <w:left w:val="single" w:sz="4" w:space="0" w:color="auto"/>
              <w:bottom w:val="single" w:sz="4" w:space="0" w:color="auto"/>
              <w:right w:val="single" w:sz="4" w:space="0" w:color="auto"/>
            </w:tcBorders>
            <w:shd w:val="clear" w:color="auto" w:fill="auto"/>
            <w:vAlign w:val="center"/>
            <w:hideMark/>
          </w:tcPr>
          <w:p w14:paraId="203F5CDB"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xml:space="preserve">Recursos naturales </w:t>
            </w:r>
          </w:p>
        </w:tc>
        <w:tc>
          <w:tcPr>
            <w:tcW w:w="1004" w:type="pct"/>
            <w:tcBorders>
              <w:top w:val="nil"/>
              <w:left w:val="nil"/>
              <w:bottom w:val="single" w:sz="4" w:space="0" w:color="auto"/>
              <w:right w:val="single" w:sz="4" w:space="0" w:color="auto"/>
            </w:tcBorders>
            <w:shd w:val="clear" w:color="auto" w:fill="auto"/>
            <w:noWrap/>
            <w:vAlign w:val="center"/>
            <w:hideMark/>
          </w:tcPr>
          <w:p w14:paraId="39D9F874"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177" w:type="pct"/>
            <w:tcBorders>
              <w:top w:val="nil"/>
              <w:left w:val="nil"/>
              <w:bottom w:val="single" w:sz="4" w:space="0" w:color="auto"/>
              <w:right w:val="single" w:sz="4" w:space="0" w:color="auto"/>
            </w:tcBorders>
            <w:shd w:val="clear" w:color="auto" w:fill="auto"/>
            <w:noWrap/>
            <w:vAlign w:val="center"/>
            <w:hideMark/>
          </w:tcPr>
          <w:p w14:paraId="7A1D4B23"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59" w:type="pct"/>
            <w:tcBorders>
              <w:top w:val="nil"/>
              <w:left w:val="nil"/>
              <w:bottom w:val="single" w:sz="4" w:space="0" w:color="auto"/>
              <w:right w:val="single" w:sz="4" w:space="0" w:color="auto"/>
            </w:tcBorders>
            <w:shd w:val="clear" w:color="auto" w:fill="auto"/>
            <w:noWrap/>
            <w:vAlign w:val="center"/>
            <w:hideMark/>
          </w:tcPr>
          <w:p w14:paraId="50D8651D"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68" w:type="pct"/>
            <w:tcBorders>
              <w:top w:val="nil"/>
              <w:left w:val="nil"/>
              <w:bottom w:val="single" w:sz="4" w:space="0" w:color="auto"/>
              <w:right w:val="single" w:sz="4" w:space="0" w:color="auto"/>
            </w:tcBorders>
            <w:shd w:val="clear" w:color="000000" w:fill="AEAAAA"/>
            <w:vAlign w:val="center"/>
            <w:hideMark/>
          </w:tcPr>
          <w:p w14:paraId="18ABFCDA"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r>
      <w:tr w:rsidR="00932D08" w:rsidRPr="00265FD0" w14:paraId="2C061E24" w14:textId="77777777" w:rsidTr="00265FD0">
        <w:trPr>
          <w:trHeight w:val="20"/>
        </w:trPr>
        <w:tc>
          <w:tcPr>
            <w:tcW w:w="692" w:type="pct"/>
            <w:tcBorders>
              <w:top w:val="nil"/>
              <w:left w:val="single" w:sz="4" w:space="0" w:color="auto"/>
              <w:bottom w:val="single" w:sz="4" w:space="0" w:color="auto"/>
              <w:right w:val="single" w:sz="4" w:space="0" w:color="auto"/>
            </w:tcBorders>
            <w:shd w:val="clear" w:color="auto" w:fill="auto"/>
            <w:vAlign w:val="center"/>
            <w:hideMark/>
          </w:tcPr>
          <w:p w14:paraId="15CC9614"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xml:space="preserve">Acceso a servicios básicos </w:t>
            </w:r>
          </w:p>
        </w:tc>
        <w:tc>
          <w:tcPr>
            <w:tcW w:w="1004" w:type="pct"/>
            <w:tcBorders>
              <w:top w:val="nil"/>
              <w:left w:val="nil"/>
              <w:bottom w:val="single" w:sz="4" w:space="0" w:color="auto"/>
              <w:right w:val="single" w:sz="4" w:space="0" w:color="auto"/>
            </w:tcBorders>
            <w:shd w:val="clear" w:color="auto" w:fill="auto"/>
            <w:noWrap/>
            <w:vAlign w:val="center"/>
            <w:hideMark/>
          </w:tcPr>
          <w:p w14:paraId="64A6316A"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177" w:type="pct"/>
            <w:tcBorders>
              <w:top w:val="nil"/>
              <w:left w:val="nil"/>
              <w:bottom w:val="single" w:sz="4" w:space="0" w:color="auto"/>
              <w:right w:val="single" w:sz="4" w:space="0" w:color="auto"/>
            </w:tcBorders>
            <w:shd w:val="clear" w:color="auto" w:fill="auto"/>
            <w:noWrap/>
            <w:vAlign w:val="center"/>
            <w:hideMark/>
          </w:tcPr>
          <w:p w14:paraId="56C29988"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59" w:type="pct"/>
            <w:tcBorders>
              <w:top w:val="nil"/>
              <w:left w:val="nil"/>
              <w:bottom w:val="single" w:sz="4" w:space="0" w:color="auto"/>
              <w:right w:val="single" w:sz="4" w:space="0" w:color="auto"/>
            </w:tcBorders>
            <w:shd w:val="clear" w:color="auto" w:fill="auto"/>
            <w:noWrap/>
            <w:vAlign w:val="center"/>
            <w:hideMark/>
          </w:tcPr>
          <w:p w14:paraId="0288D113"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c>
          <w:tcPr>
            <w:tcW w:w="1068" w:type="pct"/>
            <w:tcBorders>
              <w:top w:val="nil"/>
              <w:left w:val="nil"/>
              <w:bottom w:val="single" w:sz="4" w:space="0" w:color="auto"/>
              <w:right w:val="single" w:sz="4" w:space="0" w:color="auto"/>
            </w:tcBorders>
            <w:shd w:val="clear" w:color="000000" w:fill="AEAAAA"/>
            <w:noWrap/>
            <w:vAlign w:val="center"/>
            <w:hideMark/>
          </w:tcPr>
          <w:p w14:paraId="55C97123" w14:textId="77777777" w:rsidR="00932D08" w:rsidRPr="00265FD0" w:rsidRDefault="00932D08" w:rsidP="00932D08">
            <w:pPr>
              <w:spacing w:after="0" w:line="240" w:lineRule="auto"/>
              <w:rPr>
                <w:rFonts w:eastAsia="Times New Roman"/>
                <w:color w:val="000000"/>
                <w:sz w:val="20"/>
                <w:szCs w:val="20"/>
              </w:rPr>
            </w:pPr>
            <w:r w:rsidRPr="00265FD0">
              <w:rPr>
                <w:rFonts w:eastAsia="Times New Roman"/>
                <w:color w:val="000000"/>
                <w:sz w:val="20"/>
                <w:szCs w:val="20"/>
              </w:rPr>
              <w:t> </w:t>
            </w:r>
          </w:p>
        </w:tc>
      </w:tr>
    </w:tbl>
    <w:p w14:paraId="389131C1" w14:textId="77777777" w:rsidR="00BE26B8" w:rsidRDefault="00BE26B8" w:rsidP="00BE26B8">
      <w:pPr>
        <w:pStyle w:val="Default"/>
        <w:jc w:val="both"/>
        <w:rPr>
          <w:rFonts w:eastAsiaTheme="minorHAnsi"/>
          <w:color w:val="221E1F"/>
          <w:sz w:val="22"/>
          <w:szCs w:val="22"/>
          <w:lang w:eastAsia="en-US"/>
          <w14:ligatures w14:val="standardContextual"/>
        </w:rPr>
      </w:pPr>
    </w:p>
    <w:p w14:paraId="352E8757" w14:textId="5D84AFED" w:rsidR="00BE26B8" w:rsidRPr="00632568" w:rsidRDefault="00BE26B8" w:rsidP="00BE26B8">
      <w:pPr>
        <w:pStyle w:val="Default"/>
        <w:jc w:val="both"/>
        <w:rPr>
          <w:color w:val="221E1F"/>
          <w:sz w:val="18"/>
          <w:szCs w:val="18"/>
        </w:rPr>
      </w:pPr>
      <w:r w:rsidRPr="00632568">
        <w:rPr>
          <w:color w:val="221E1F"/>
          <w:sz w:val="18"/>
          <w:szCs w:val="18"/>
        </w:rPr>
        <w:t xml:space="preserve">Fuente: </w:t>
      </w:r>
      <w:r w:rsidR="00632568" w:rsidRPr="00632568">
        <w:rPr>
          <w:color w:val="221E1F"/>
          <w:sz w:val="18"/>
          <w:szCs w:val="18"/>
        </w:rPr>
        <w:t>Ministerio de Cultura - DGPI</w:t>
      </w:r>
    </w:p>
    <w:p w14:paraId="550AE05B" w14:textId="77777777" w:rsidR="00BE26B8" w:rsidRDefault="00BE26B8" w:rsidP="00BE26B8">
      <w:pPr>
        <w:pStyle w:val="Default"/>
        <w:jc w:val="both"/>
        <w:rPr>
          <w:color w:val="221E1F"/>
          <w:sz w:val="22"/>
          <w:szCs w:val="22"/>
        </w:rPr>
      </w:pPr>
    </w:p>
    <w:p w14:paraId="1D4DF567" w14:textId="77777777" w:rsidR="00BE26B8" w:rsidRDefault="00BE26B8" w:rsidP="00BE26B8">
      <w:pPr>
        <w:spacing w:after="0" w:line="240" w:lineRule="auto"/>
        <w:rPr>
          <w:color w:val="221E1F"/>
        </w:rPr>
        <w:sectPr w:rsidR="00BE26B8">
          <w:pgSz w:w="15840" w:h="12240" w:orient="landscape"/>
          <w:pgMar w:top="1701" w:right="1417" w:bottom="1701" w:left="1417" w:header="708" w:footer="708" w:gutter="0"/>
          <w:cols w:space="720"/>
        </w:sectPr>
      </w:pPr>
    </w:p>
    <w:p w14:paraId="34504753" w14:textId="529601F8" w:rsidR="00474012" w:rsidRDefault="00474012" w:rsidP="001F0222">
      <w:pPr>
        <w:pStyle w:val="Descripcin"/>
        <w:outlineLvl w:val="1"/>
      </w:pPr>
    </w:p>
    <w:p w14:paraId="00001517" w14:textId="77777777" w:rsidR="009D0D6F" w:rsidRDefault="009D0D6F">
      <w:bookmarkStart w:id="744" w:name="_heading=h.odc9jc" w:colFirst="0" w:colLast="0"/>
      <w:bookmarkEnd w:id="744"/>
    </w:p>
    <w:p w14:paraId="6AEAC2AC" w14:textId="77777777" w:rsidR="006B075B" w:rsidRDefault="006B075B"/>
    <w:p w14:paraId="3B69CEE5" w14:textId="77777777" w:rsidR="006B075B" w:rsidRDefault="006B075B"/>
    <w:sectPr w:rsidR="006B075B" w:rsidSect="005C040F">
      <w:pgSz w:w="11906" w:h="16838"/>
      <w:pgMar w:top="1417" w:right="1701" w:bottom="1417" w:left="1701"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Franco Gustavo Arroyo Gonzales" w:date="2023-08-31T17:05:00Z" w:initials="FGAG">
    <w:p w14:paraId="6238313E" w14:textId="6167E70F" w:rsidR="00F01F5D" w:rsidRDefault="00F01F5D">
      <w:pPr>
        <w:pStyle w:val="Textocomentario"/>
      </w:pPr>
      <w:r>
        <w:rPr>
          <w:rStyle w:val="Refdecomentario"/>
        </w:rPr>
        <w:annotationRef/>
      </w:r>
      <w:r>
        <w:t xml:space="preserve">Se recomienda que se profundice más en esta situación de vulnerabilidad estructural, ya que es la variable central del problema. Es cierto que puede ser </w:t>
      </w:r>
      <w:proofErr w:type="spellStart"/>
      <w:r>
        <w:t>sobre</w:t>
      </w:r>
      <w:r w:rsidR="00000000">
        <w:rPr>
          <w:noProof/>
        </w:rPr>
        <w:t>-</w:t>
      </w:r>
      <w:r>
        <w:t>entendida</w:t>
      </w:r>
      <w:proofErr w:type="spellEnd"/>
      <w:r>
        <w:t xml:space="preserve"> o hasta incluso puede ser </w:t>
      </w:r>
      <w:proofErr w:type="spellStart"/>
      <w:r>
        <w:t>redudante</w:t>
      </w:r>
      <w:proofErr w:type="spellEnd"/>
      <w:r>
        <w:t xml:space="preserve"> decirlo, pero es necesario exponer</w:t>
      </w:r>
      <w:r w:rsidR="00000000">
        <w:rPr>
          <w:noProof/>
        </w:rPr>
        <w:t xml:space="preserve"> </w:t>
      </w:r>
      <w:r w:rsidR="00000000">
        <w:rPr>
          <w:noProof/>
        </w:rPr>
        <w:t xml:space="preserve">esta variable central </w:t>
      </w:r>
      <w:r>
        <w:t>con datos cuantitativos y cualitativos</w:t>
      </w:r>
      <w:r w:rsidR="00000000">
        <w:rPr>
          <w:noProof/>
        </w:rPr>
        <w:t xml:space="preserve">, </w:t>
      </w:r>
      <w:r>
        <w:t xml:space="preserve">por qué decimos que esta discriminación es estructural: por </w:t>
      </w:r>
      <w:proofErr w:type="spellStart"/>
      <w:r>
        <w:t>ejmplo</w:t>
      </w:r>
      <w:proofErr w:type="spellEnd"/>
      <w:r>
        <w:t>: brechas de desarrollo, evidencia de estas situaciones</w:t>
      </w:r>
      <w:r w:rsidR="005252CE">
        <w:t xml:space="preserve"> de vulneración sistemática, hace un discurso más desarrollado y elaborado.</w:t>
      </w:r>
    </w:p>
    <w:p w14:paraId="62276BDC" w14:textId="5650EC57" w:rsidR="005252CE" w:rsidRDefault="005252CE">
      <w:pPr>
        <w:pStyle w:val="Textocomentario"/>
      </w:pPr>
      <w:r w:rsidRPr="00A85F62">
        <w:rPr>
          <w:highlight w:val="yellow"/>
        </w:rPr>
        <w:t>No esperar hasta la página 82 para empezar con el diagnóstico.</w:t>
      </w:r>
    </w:p>
    <w:p w14:paraId="58C8C990" w14:textId="322AEAF0" w:rsidR="00F01F5D" w:rsidRDefault="00F01F5D">
      <w:pPr>
        <w:pStyle w:val="Textocomentario"/>
      </w:pPr>
    </w:p>
  </w:comment>
  <w:comment w:id="19" w:author="Franco Gustavo Arroyo Gonzales" w:date="2023-09-05T09:20:00Z" w:initials="FGAG">
    <w:p w14:paraId="2C15F42A" w14:textId="77777777" w:rsidR="005252CE" w:rsidRDefault="005252CE">
      <w:pPr>
        <w:pStyle w:val="Textocomentario"/>
      </w:pPr>
      <w:r>
        <w:rPr>
          <w:rStyle w:val="Refdecomentario"/>
        </w:rPr>
        <w:annotationRef/>
      </w:r>
      <w:r>
        <w:t>Esta información se vuelve a repetir en 2.5.1</w:t>
      </w:r>
    </w:p>
    <w:p w14:paraId="611AE420" w14:textId="658B7E79" w:rsidR="005252CE" w:rsidRDefault="005252CE">
      <w:pPr>
        <w:pStyle w:val="Textocomentario"/>
      </w:pPr>
      <w:r>
        <w:t>Debe ir en un solo lugar, se recomienda que aquí se desarrolle.</w:t>
      </w:r>
    </w:p>
  </w:comment>
  <w:comment w:id="20" w:author="Franco Gustavo Arroyo Gonzales" w:date="2023-08-31T12:05:00Z" w:initials="FGAG">
    <w:p w14:paraId="2BFAD97E" w14:textId="1912A8FB" w:rsidR="00D722A0" w:rsidRDefault="00D722A0">
      <w:pPr>
        <w:pStyle w:val="Textocomentario"/>
      </w:pPr>
      <w:r>
        <w:rPr>
          <w:rStyle w:val="Refdecomentario"/>
        </w:rPr>
        <w:annotationRef/>
      </w:r>
      <w:r>
        <w:t>Hacer referencia al o los instrumentos</w:t>
      </w:r>
      <w:r w:rsidR="005252CE">
        <w:t xml:space="preserve">/normas </w:t>
      </w:r>
      <w:r>
        <w:t>en donde se señala que estos son los derechos colectivos de los PPIIOO.</w:t>
      </w:r>
    </w:p>
    <w:p w14:paraId="25806276" w14:textId="21026F1B" w:rsidR="00D722A0" w:rsidRDefault="00D722A0">
      <w:pPr>
        <w:pStyle w:val="Textocomentario"/>
      </w:pPr>
      <w:r>
        <w:t xml:space="preserve">Si es </w:t>
      </w:r>
      <w:proofErr w:type="spellStart"/>
      <w:r>
        <w:t>mas</w:t>
      </w:r>
      <w:proofErr w:type="spellEnd"/>
      <w:r>
        <w:t xml:space="preserve"> bien producto de un análisis, hay que explicar y citar adecuadamente cómo se llegó a esta especie de lista de derechos colectivos.</w:t>
      </w:r>
    </w:p>
  </w:comment>
  <w:comment w:id="23" w:author="Franco Gustavo Arroyo Gonzales" w:date="2023-08-31T13:14:00Z" w:initials="FGAG">
    <w:p w14:paraId="46F6A63A" w14:textId="77777777" w:rsidR="00F9533D" w:rsidRDefault="00F9533D">
      <w:pPr>
        <w:pStyle w:val="Textocomentario"/>
      </w:pPr>
      <w:r>
        <w:rPr>
          <w:rStyle w:val="Refdecomentario"/>
        </w:rPr>
        <w:annotationRef/>
      </w:r>
      <w:r>
        <w:t>No se ha definido en ninguna parte qué es pueblo indígena según el marco normativo (Convenio 169 u otros)</w:t>
      </w:r>
    </w:p>
    <w:p w14:paraId="6BB71DBD" w14:textId="77777777" w:rsidR="00F01F5D" w:rsidRDefault="00F01F5D">
      <w:pPr>
        <w:pStyle w:val="Textocomentario"/>
      </w:pPr>
      <w:r>
        <w:t xml:space="preserve">Esta sección sería el lugar apropiado para definir </w:t>
      </w:r>
      <w:proofErr w:type="spellStart"/>
      <w:r>
        <w:t>conceptualmete</w:t>
      </w:r>
      <w:proofErr w:type="spellEnd"/>
      <w:r>
        <w:t xml:space="preserve"> a la vulneración estructural citando la literatura.</w:t>
      </w:r>
    </w:p>
    <w:p w14:paraId="234A5B46" w14:textId="28B88231" w:rsidR="00EE1B76" w:rsidRDefault="00EE1B76">
      <w:pPr>
        <w:pStyle w:val="Textocomentario"/>
      </w:pPr>
      <w:r>
        <w:t xml:space="preserve">En la Guía actualizada (2023) se ha explicado que esta sección no es </w:t>
      </w:r>
      <w:proofErr w:type="spellStart"/>
      <w:r>
        <w:t>mas</w:t>
      </w:r>
      <w:proofErr w:type="spellEnd"/>
      <w:r>
        <w:t xml:space="preserve"> un glosario de términos. Es </w:t>
      </w:r>
      <w:proofErr w:type="spellStart"/>
      <w:r>
        <w:t>mas</w:t>
      </w:r>
      <w:proofErr w:type="spellEnd"/>
      <w:r>
        <w:t xml:space="preserve"> bien la especificación del problema en cuestión, a través de sus variables conceptuales más importantes, de acuerdo con una determinada perspectiva teórico-conceptual. El propósito es facilitar la comprensión cabal del problema público bajo un </w:t>
      </w:r>
      <w:r w:rsidRPr="00EE1B76">
        <w:rPr>
          <w:u w:val="single"/>
        </w:rPr>
        <w:t>marco teórico común,</w:t>
      </w:r>
      <w:r>
        <w:t xml:space="preserve"> que constituirá la base sobre la que se formulará la política.</w:t>
      </w:r>
    </w:p>
  </w:comment>
  <w:comment w:id="28" w:author="Carmen del Rosario Bahamonde Quinteros" w:date="2023-09-04T17:52:00Z" w:initials="CdRBQ">
    <w:p w14:paraId="3E163192" w14:textId="4AA074D6" w:rsidR="00791FBE" w:rsidRDefault="007B383D">
      <w:pPr>
        <w:pStyle w:val="Textocomentario"/>
      </w:pPr>
      <w:r>
        <w:rPr>
          <w:rStyle w:val="Refdecomentario"/>
        </w:rPr>
        <w:annotationRef/>
      </w:r>
      <w:r>
        <w:t>En el gráfico del árbol de problemas se refiere el problema público como “Vulneración estructural de los derechos colectiv</w:t>
      </w:r>
      <w:r w:rsidR="00C157E5">
        <w:t xml:space="preserve">os de los </w:t>
      </w:r>
      <w:proofErr w:type="spellStart"/>
      <w:r w:rsidR="00C157E5">
        <w:t>pp</w:t>
      </w:r>
      <w:proofErr w:type="spellEnd"/>
      <w:r w:rsidR="00C157E5">
        <w:t xml:space="preserve"> indígenas y originarios”. Se mantiene </w:t>
      </w:r>
      <w:r w:rsidR="00791FBE">
        <w:t>la condición estructural</w:t>
      </w:r>
      <w:r w:rsidR="00DB4622">
        <w:t xml:space="preserve"> de la vulneración,</w:t>
      </w:r>
      <w:r w:rsidR="00791FBE">
        <w:t xml:space="preserve"> o no?</w:t>
      </w:r>
    </w:p>
    <w:p w14:paraId="1A69D854" w14:textId="239A46BE" w:rsidR="007B383D" w:rsidRDefault="00791FBE">
      <w:pPr>
        <w:pStyle w:val="Textocomentario"/>
      </w:pPr>
      <w:r>
        <w:t>De otro lado, es necesario referir qu</w:t>
      </w:r>
      <w:r w:rsidR="00000000">
        <w:rPr>
          <w:noProof/>
        </w:rPr>
        <w:t>é</w:t>
      </w:r>
      <w:r>
        <w:t xml:space="preserve"> se entiende por derec</w:t>
      </w:r>
      <w:r w:rsidR="00641ED2">
        <w:t xml:space="preserve">hos colectivos y como esa variable es tan central para comprender de manera cabal </w:t>
      </w:r>
      <w:r w:rsidR="00DB4622">
        <w:t>el problema público.</w:t>
      </w:r>
      <w:r w:rsidR="007B383D">
        <w:t xml:space="preserve"> </w:t>
      </w:r>
      <w:r w:rsidR="00CA45E4">
        <w:t xml:space="preserve">Si bien de alguna manera </w:t>
      </w:r>
      <w:r w:rsidR="00D73533">
        <w:t>se listan alguno</w:t>
      </w:r>
      <w:r w:rsidR="0063465D">
        <w:t>s</w:t>
      </w:r>
      <w:r w:rsidR="00D73533">
        <w:t xml:space="preserve"> de esos derechos en las causas directas, es necesario referenciar </w:t>
      </w:r>
      <w:r w:rsidR="0063465D">
        <w:t xml:space="preserve">el concepto e </w:t>
      </w:r>
      <w:r w:rsidR="00D73533">
        <w:t>incluso</w:t>
      </w:r>
      <w:r w:rsidR="0063465D">
        <w:t xml:space="preserve"> cómo lo refiere el Convenio 169 de la OIT</w:t>
      </w:r>
      <w:r w:rsidR="00D73533">
        <w:t xml:space="preserve"> </w:t>
      </w:r>
    </w:p>
  </w:comment>
  <w:comment w:id="32" w:author="Carmen del Rosario Bahamonde Quinteros" w:date="2023-09-04T18:12:00Z" w:initials="CdRBQ">
    <w:p w14:paraId="397F4383" w14:textId="1A187EDE" w:rsidR="00FF4250" w:rsidRDefault="00FF4250">
      <w:pPr>
        <w:pStyle w:val="Textocomentario"/>
      </w:pPr>
      <w:r>
        <w:rPr>
          <w:rStyle w:val="Refdecomentario"/>
        </w:rPr>
        <w:annotationRef/>
      </w:r>
      <w:r w:rsidR="004A53E8">
        <w:t>J</w:t>
      </w:r>
      <w:r>
        <w:t>urídica</w:t>
      </w:r>
      <w:r w:rsidR="004A53E8">
        <w:t>?</w:t>
      </w:r>
    </w:p>
  </w:comment>
  <w:comment w:id="34" w:author="Carmen del Rosario Bahamonde Quinteros" w:date="2023-09-04T18:14:00Z" w:initials="CdRBQ">
    <w:p w14:paraId="3102F9AD" w14:textId="305E45F1" w:rsidR="00621D78" w:rsidRDefault="00621D78">
      <w:pPr>
        <w:pStyle w:val="Textocomentario"/>
      </w:pPr>
      <w:r>
        <w:rPr>
          <w:rStyle w:val="Refdecomentario"/>
        </w:rPr>
        <w:annotationRef/>
      </w:r>
      <w:r>
        <w:t>Se sugiere retirar este párrafo, la idea se aborda con mayor claridad en el párrafo siguiente.</w:t>
      </w:r>
    </w:p>
  </w:comment>
  <w:comment w:id="35" w:author="Carmen del Rosario Bahamonde Quinteros" w:date="2023-09-04T18:16:00Z" w:initials="CdRBQ">
    <w:p w14:paraId="0B6F0D35" w14:textId="00BE64C5" w:rsidR="00CC37D4" w:rsidRDefault="00CC37D4">
      <w:pPr>
        <w:pStyle w:val="Textocomentario"/>
      </w:pPr>
      <w:r>
        <w:rPr>
          <w:rStyle w:val="Refdecomentario"/>
        </w:rPr>
        <w:annotationRef/>
      </w:r>
      <w:r>
        <w:t>Prevenir y castigar?</w:t>
      </w:r>
    </w:p>
  </w:comment>
  <w:comment w:id="36" w:author="Carmen del Rosario Bahamonde Quinteros" w:date="2023-09-04T18:16:00Z" w:initials="CdRBQ">
    <w:p w14:paraId="715A5B74" w14:textId="25A3394B" w:rsidR="00CF08B7" w:rsidRDefault="005111E0">
      <w:pPr>
        <w:pStyle w:val="Textocomentario"/>
      </w:pPr>
      <w:r>
        <w:rPr>
          <w:rStyle w:val="Refdecomentario"/>
        </w:rPr>
        <w:annotationRef/>
      </w:r>
      <w:r>
        <w:t>Revisar… creería que</w:t>
      </w:r>
      <w:r w:rsidR="00CF08B7">
        <w:t xml:space="preserve"> hay abundante literatura que refiere impactos o efectos</w:t>
      </w:r>
      <w:r>
        <w:t xml:space="preserve"> directos </w:t>
      </w:r>
    </w:p>
  </w:comment>
  <w:comment w:id="46" w:author="Carmen del Rosario Bahamonde Quinteros" w:date="2023-09-05T11:07:00Z" w:initials="CdRBQ">
    <w:p w14:paraId="18F848F1" w14:textId="17AC38B2" w:rsidR="00435101" w:rsidRDefault="00435101">
      <w:pPr>
        <w:pStyle w:val="Textocomentario"/>
      </w:pPr>
      <w:r>
        <w:rPr>
          <w:rStyle w:val="Refdecomentario"/>
        </w:rPr>
        <w:annotationRef/>
      </w:r>
      <w:r>
        <w:t xml:space="preserve">Tras la lectura de todo el documento se sugiere </w:t>
      </w:r>
      <w:r w:rsidR="00F703D8">
        <w:t>evaluar sintetizar la redacción d</w:t>
      </w:r>
      <w:r>
        <w:t>e las causas indirectas</w:t>
      </w:r>
      <w:r w:rsidR="00000000">
        <w:rPr>
          <w:noProof/>
        </w:rPr>
        <w:t xml:space="preserve"> q</w:t>
      </w:r>
      <w:r w:rsidR="00000000">
        <w:rPr>
          <w:noProof/>
        </w:rPr>
        <w:t>ue se señalan m</w:t>
      </w:r>
      <w:r w:rsidR="00000000">
        <w:rPr>
          <w:noProof/>
        </w:rPr>
        <w:t>ás abajo</w:t>
      </w:r>
      <w:r w:rsidR="00F703D8">
        <w:t xml:space="preserve">; en tanto, </w:t>
      </w:r>
      <w:r>
        <w:t>en algunos casos no deberían subdividirse porque algunos conceptos se repiten</w:t>
      </w:r>
      <w:r w:rsidR="00F703D8">
        <w:t xml:space="preserve"> o se encuentra incluidos en </w:t>
      </w:r>
      <w:r w:rsidR="00000000">
        <w:rPr>
          <w:noProof/>
        </w:rPr>
        <w:t>otros:</w:t>
      </w:r>
    </w:p>
    <w:p w14:paraId="297614A1" w14:textId="69BBA669" w:rsidR="00435101" w:rsidRDefault="00000000">
      <w:pPr>
        <w:pStyle w:val="Textocomentario"/>
      </w:pPr>
      <w:r>
        <w:rPr>
          <w:noProof/>
        </w:rPr>
        <w:t>-</w:t>
      </w:r>
      <w:r>
        <w:rPr>
          <w:noProof/>
        </w:rPr>
        <w:t>En la</w:t>
      </w:r>
      <w:r w:rsidR="00F703D8">
        <w:t xml:space="preserve"> causa 1: las causas indirectas podrían quedar en 2: la 2da sub causa parece ser un aspecto de la 1ª sub causa; y a su vez, la 4ta </w:t>
      </w:r>
      <w:proofErr w:type="spellStart"/>
      <w:r w:rsidR="00F703D8">
        <w:t>subcausa</w:t>
      </w:r>
      <w:proofErr w:type="spellEnd"/>
      <w:r w:rsidR="00F703D8">
        <w:t xml:space="preserve"> parece abarcar a la 3ª sub causa.</w:t>
      </w:r>
    </w:p>
    <w:p w14:paraId="10FD0682" w14:textId="360D94F1" w:rsidR="004B58FC" w:rsidRDefault="00000000">
      <w:pPr>
        <w:pStyle w:val="Textocomentario"/>
      </w:pPr>
      <w:r>
        <w:rPr>
          <w:noProof/>
        </w:rPr>
        <w:t>-</w:t>
      </w:r>
      <w:r>
        <w:rPr>
          <w:noProof/>
        </w:rPr>
        <w:t>En l</w:t>
      </w:r>
      <w:r w:rsidR="004B58FC">
        <w:t xml:space="preserve">a 2da causa </w:t>
      </w:r>
      <w:proofErr w:type="spellStart"/>
      <w:r w:rsidR="004B58FC">
        <w:t>tb</w:t>
      </w:r>
      <w:proofErr w:type="spellEnd"/>
      <w:r w:rsidR="004B58FC">
        <w:t xml:space="preserve">: la 1ª, 2da y 3a </w:t>
      </w:r>
      <w:proofErr w:type="spellStart"/>
      <w:r w:rsidR="004B58FC">
        <w:t>subcausa</w:t>
      </w:r>
      <w:proofErr w:type="spellEnd"/>
      <w:r w:rsidR="004B58FC">
        <w:t xml:space="preserve"> explicitan aspectos de una misma temática</w:t>
      </w:r>
    </w:p>
    <w:p w14:paraId="2A8E5F56" w14:textId="3F1ED7FB" w:rsidR="004B58FC" w:rsidRDefault="00A85F62">
      <w:pPr>
        <w:pStyle w:val="Textocomentario"/>
      </w:pPr>
      <w:r>
        <w:rPr>
          <w:noProof/>
        </w:rPr>
        <w:t>-En la</w:t>
      </w:r>
      <w:r>
        <w:t xml:space="preserve"> </w:t>
      </w:r>
      <w:r w:rsidR="004B58FC">
        <w:t xml:space="preserve">3ª causa: 1ª y 2da </w:t>
      </w:r>
      <w:proofErr w:type="spellStart"/>
      <w:r w:rsidR="004B58FC">
        <w:t>subcausa</w:t>
      </w:r>
      <w:proofErr w:type="spellEnd"/>
      <w:r w:rsidR="004B58FC">
        <w:t xml:space="preserve"> abordan aspectos de una misma temática</w:t>
      </w:r>
    </w:p>
    <w:p w14:paraId="295D041E" w14:textId="241D94CF" w:rsidR="004B58FC" w:rsidRDefault="00A85F62">
      <w:pPr>
        <w:pStyle w:val="Textocomentario"/>
      </w:pPr>
      <w:r>
        <w:rPr>
          <w:noProof/>
        </w:rPr>
        <w:t>-En la</w:t>
      </w:r>
      <w:r>
        <w:t xml:space="preserve"> </w:t>
      </w:r>
      <w:r w:rsidR="004B58FC">
        <w:t>4ª ca</w:t>
      </w:r>
      <w:r w:rsidR="00000000">
        <w:rPr>
          <w:noProof/>
        </w:rPr>
        <w:t>us</w:t>
      </w:r>
      <w:r w:rsidR="004B58FC">
        <w:t xml:space="preserve">a: 1ª, 2da y 3ª </w:t>
      </w:r>
      <w:proofErr w:type="spellStart"/>
      <w:r w:rsidR="004B58FC">
        <w:t>subcausa</w:t>
      </w:r>
      <w:proofErr w:type="spellEnd"/>
      <w:r w:rsidR="004B58FC">
        <w:t xml:space="preserve"> aborda aspectos </w:t>
      </w:r>
      <w:r w:rsidR="00000000">
        <w:rPr>
          <w:noProof/>
        </w:rPr>
        <w:t>de</w:t>
      </w:r>
      <w:r w:rsidR="004B58FC">
        <w:t xml:space="preserve"> una misma temática; mientras la 4ª, 5ª y 6a </w:t>
      </w:r>
      <w:proofErr w:type="spellStart"/>
      <w:r w:rsidR="004B58FC">
        <w:t>subcausas</w:t>
      </w:r>
      <w:proofErr w:type="spellEnd"/>
      <w:r w:rsidR="004B58FC">
        <w:t xml:space="preserve"> también podrían sintetizarse porque abordan aspectos de una misma temática.</w:t>
      </w:r>
    </w:p>
    <w:p w14:paraId="642A9209" w14:textId="34785E07" w:rsidR="004B58FC" w:rsidRDefault="00A85F62">
      <w:pPr>
        <w:pStyle w:val="Textocomentario"/>
      </w:pPr>
      <w:r>
        <w:rPr>
          <w:noProof/>
        </w:rPr>
        <w:t>-En la</w:t>
      </w:r>
      <w:r>
        <w:t xml:space="preserve"> </w:t>
      </w:r>
      <w:r w:rsidR="004B58FC">
        <w:t>6ª causa: la 4ª sub causa es un aspecto de la 1ª sub causa</w:t>
      </w:r>
    </w:p>
    <w:p w14:paraId="415B423A" w14:textId="381F9F5E" w:rsidR="00365808" w:rsidRDefault="00A85F62">
      <w:pPr>
        <w:pStyle w:val="Textocomentario"/>
      </w:pPr>
      <w:r>
        <w:rPr>
          <w:noProof/>
        </w:rPr>
        <w:t>-En la</w:t>
      </w:r>
      <w:r>
        <w:t xml:space="preserve"> </w:t>
      </w:r>
      <w:r w:rsidR="006871CC">
        <w:t xml:space="preserve">7ª causa: 1ª y 2ª </w:t>
      </w:r>
      <w:proofErr w:type="spellStart"/>
      <w:r w:rsidR="006871CC">
        <w:t>subcausa</w:t>
      </w:r>
      <w:proofErr w:type="spellEnd"/>
      <w:r w:rsidR="006871CC">
        <w:t xml:space="preserve"> abordan aspectos de las dificultades de acceso a la educación; la 4ª </w:t>
      </w:r>
      <w:proofErr w:type="spellStart"/>
      <w:r w:rsidR="006871CC">
        <w:t>subcausa</w:t>
      </w:r>
      <w:proofErr w:type="spellEnd"/>
      <w:r w:rsidR="006871CC">
        <w:t xml:space="preserve"> abarca la 4ª sub causa abarca a la 3ª y 5ª sub causa (se refieren temas de salud preventiva: nut</w:t>
      </w:r>
      <w:r w:rsidR="00365808">
        <w:t>r</w:t>
      </w:r>
      <w:r w:rsidR="006871CC">
        <w:t>icional-</w:t>
      </w:r>
      <w:proofErr w:type="spellStart"/>
      <w:r w:rsidR="006871CC">
        <w:t>seg</w:t>
      </w:r>
      <w:proofErr w:type="spellEnd"/>
      <w:r w:rsidR="006871CC">
        <w:t xml:space="preserve"> alimentaria; altos niveles de morbilidad y mortalidad.</w:t>
      </w:r>
      <w:r w:rsidR="00365808">
        <w:t xml:space="preserve"> </w:t>
      </w:r>
      <w:r w:rsidR="005367E8">
        <w:t xml:space="preserve">La sub causa 7ma y la sub causa 6 abarcan el tema de acceso a la justicia, sea esto dentro de la </w:t>
      </w:r>
      <w:proofErr w:type="spellStart"/>
      <w:r w:rsidR="005367E8">
        <w:t>jusrisdiccón</w:t>
      </w:r>
      <w:proofErr w:type="spellEnd"/>
      <w:r w:rsidR="005367E8">
        <w:t xml:space="preserve"> indígena como la que brinda el Estado son temas conexos. </w:t>
      </w:r>
    </w:p>
    <w:p w14:paraId="210D92B9" w14:textId="77777777" w:rsidR="005367E8" w:rsidRDefault="005367E8">
      <w:pPr>
        <w:pStyle w:val="Textocomentario"/>
      </w:pPr>
      <w:r>
        <w:t xml:space="preserve">De otro lado, evaluar si la limitada implementación de las prioridades de desarrollo no converge mejor con la causa referida a las condiciones de desarrollo económico; lo mismo que el acceso a los </w:t>
      </w:r>
      <w:proofErr w:type="spellStart"/>
      <w:r>
        <w:t>ss</w:t>
      </w:r>
      <w:proofErr w:type="spellEnd"/>
      <w:r>
        <w:t xml:space="preserve"> básicos: agua, desagüe, electricidad. Y respecto de esa causa 8; la 1ª y 2da </w:t>
      </w:r>
      <w:proofErr w:type="spellStart"/>
      <w:r>
        <w:t>subcausa</w:t>
      </w:r>
      <w:proofErr w:type="spellEnd"/>
      <w:r>
        <w:t xml:space="preserve"> son aspectos de una misma temática; y la 4ª abarca a la 3ª sub causa.</w:t>
      </w:r>
    </w:p>
    <w:p w14:paraId="00674024" w14:textId="77777777" w:rsidR="00A85F62" w:rsidRDefault="00A85F62">
      <w:pPr>
        <w:pStyle w:val="Textocomentario"/>
        <w:rPr>
          <w:noProof/>
        </w:rPr>
      </w:pPr>
      <w:r>
        <w:rPr>
          <w:noProof/>
        </w:rPr>
        <w:t>-En la</w:t>
      </w:r>
      <w:r>
        <w:t xml:space="preserve"> </w:t>
      </w:r>
      <w:r w:rsidR="005367E8">
        <w:t xml:space="preserve">causa 9 </w:t>
      </w:r>
      <w:r w:rsidR="00292ED2">
        <w:t xml:space="preserve">en el texto se desarrolla una sub causa más; en todo casos como aparece en este gráfico, la 1ª </w:t>
      </w:r>
      <w:proofErr w:type="spellStart"/>
      <w:r w:rsidR="00292ED2">
        <w:t>subcausa</w:t>
      </w:r>
      <w:proofErr w:type="spellEnd"/>
      <w:r w:rsidR="00292ED2">
        <w:t xml:space="preserve"> abarca al 3ª. </w:t>
      </w:r>
    </w:p>
    <w:p w14:paraId="552F7881" w14:textId="2B97FA3A" w:rsidR="005367E8" w:rsidRDefault="00292ED2">
      <w:pPr>
        <w:pStyle w:val="Textocomentario"/>
      </w:pPr>
      <w:r>
        <w:t xml:space="preserve">Ver en el desarrollo de las </w:t>
      </w:r>
      <w:proofErr w:type="spellStart"/>
      <w:r>
        <w:t>subcausas</w:t>
      </w:r>
      <w:proofErr w:type="spellEnd"/>
      <w:r>
        <w:t xml:space="preserve"> se han puesto algunas sugerencias también.</w:t>
      </w:r>
    </w:p>
  </w:comment>
  <w:comment w:id="47" w:author="Franco Gustavo Arroyo Gonzales" w:date="2023-09-05T09:25:00Z" w:initials="FGAG">
    <w:p w14:paraId="46E9BDBC" w14:textId="77777777" w:rsidR="005252CE" w:rsidRDefault="005252CE">
      <w:pPr>
        <w:pStyle w:val="Textocomentario"/>
      </w:pPr>
      <w:r>
        <w:rPr>
          <w:rStyle w:val="Refdecomentario"/>
        </w:rPr>
        <w:annotationRef/>
      </w:r>
      <w:r>
        <w:t>Apreciaciones para mejorar el modelo:</w:t>
      </w:r>
    </w:p>
    <w:p w14:paraId="61CF22A9" w14:textId="77777777" w:rsidR="005252CE" w:rsidRDefault="005252CE">
      <w:pPr>
        <w:pStyle w:val="Textocomentario"/>
      </w:pPr>
    </w:p>
    <w:p w14:paraId="326B45C8" w14:textId="56F65DE8" w:rsidR="005252CE" w:rsidRDefault="005B3400" w:rsidP="005252CE">
      <w:pPr>
        <w:pStyle w:val="Textocomentario"/>
        <w:numPr>
          <w:ilvl w:val="0"/>
          <w:numId w:val="87"/>
        </w:numPr>
      </w:pPr>
      <w:r>
        <w:t xml:space="preserve"> “El permanente desalojo de los territorios de los PPIIOO” es en realidad una consecuencia/efecto de todos los demás factores comentados en Causa 1. Se recomienda que se evalúe colocarlo como efecto. Las medidas para abordar estos desalojos pasarían justamente por abordar las otras causas indirectas.</w:t>
      </w:r>
    </w:p>
    <w:p w14:paraId="2C8E42AA" w14:textId="0B2E71D1" w:rsidR="005B3400" w:rsidRDefault="005B3400" w:rsidP="005252CE">
      <w:pPr>
        <w:pStyle w:val="Textocomentario"/>
        <w:numPr>
          <w:ilvl w:val="0"/>
          <w:numId w:val="87"/>
        </w:numPr>
      </w:pPr>
      <w:r>
        <w:t xml:space="preserve"> Evaluar si 3.1 y 3.2 podrían ir juntos. </w:t>
      </w:r>
      <w:r w:rsidR="00000000">
        <w:rPr>
          <w:noProof/>
        </w:rPr>
        <w:t>Esto debid</w:t>
      </w:r>
      <w:r w:rsidR="00000000">
        <w:rPr>
          <w:noProof/>
        </w:rPr>
        <w:t>o a que s</w:t>
      </w:r>
      <w:r>
        <w:t>u diagnóstico es muy parecido</w:t>
      </w:r>
      <w:r w:rsidR="00000000">
        <w:rPr>
          <w:noProof/>
        </w:rPr>
        <w:t>, por lo que sería conveniente juntarlo</w:t>
      </w:r>
      <w:r w:rsidR="00000000">
        <w:rPr>
          <w:noProof/>
        </w:rPr>
        <w:t>.</w:t>
      </w:r>
    </w:p>
    <w:p w14:paraId="55A8AB12" w14:textId="15069F04" w:rsidR="00792F1F" w:rsidRDefault="00792F1F" w:rsidP="005252CE">
      <w:pPr>
        <w:pStyle w:val="Textocomentario"/>
        <w:numPr>
          <w:ilvl w:val="0"/>
          <w:numId w:val="87"/>
        </w:numPr>
      </w:pPr>
      <w:r>
        <w:t xml:space="preserve"> Hay dos </w:t>
      </w:r>
      <w:proofErr w:type="spellStart"/>
      <w:r>
        <w:t>subcausas</w:t>
      </w:r>
      <w:proofErr w:type="spellEnd"/>
      <w:r>
        <w:t xml:space="preserve"> en materia de Educación (7.1 y 7.2) que se pueden unir. Del mismo modo las causas en materia de Salud (7.3 y 7.4). Hablar de alta mortalidad y luego hablar de Inadecuados servicios de salud en realidad es abordar la misma temática. Se recomienda unirlas bajo una redacción que las englobe a ambas. Puesto así, podrá desembocar en un solo conjunto de soluciones.</w:t>
      </w:r>
    </w:p>
  </w:comment>
  <w:comment w:id="55" w:author="Franco Gustavo Arroyo Gonzales" w:date="2023-08-31T12:01:00Z" w:initials="FGAG">
    <w:p w14:paraId="58661A75" w14:textId="574C4F05" w:rsidR="00D722A0" w:rsidRDefault="00D722A0">
      <w:pPr>
        <w:pStyle w:val="Textocomentario"/>
      </w:pPr>
      <w:r>
        <w:rPr>
          <w:rStyle w:val="Refdecomentario"/>
        </w:rPr>
        <w:annotationRef/>
      </w:r>
      <w:r>
        <w:t>Se recomienda que este apartado vaya como parte de la delimitación del problema público, es decir a medida que se expone la gravedad, alcance, urgencia del problema público. Trasladar a 2.2</w:t>
      </w:r>
    </w:p>
  </w:comment>
  <w:comment w:id="91" w:author="Carmen del Rosario Bahamonde Quinteros" w:date="2023-09-04T18:51:00Z" w:initials="CdRBQ">
    <w:p w14:paraId="5527D2E0" w14:textId="698ADF7C" w:rsidR="00A942C9" w:rsidRDefault="00A942C9">
      <w:pPr>
        <w:pStyle w:val="Textocomentario"/>
      </w:pPr>
      <w:r>
        <w:rPr>
          <w:rStyle w:val="Refdecomentario"/>
        </w:rPr>
        <w:annotationRef/>
      </w:r>
      <w:r w:rsidR="00BC74F0">
        <w:t xml:space="preserve">Afinar esta redacción para una identificación de causalidad con las actividades ilícitas </w:t>
      </w:r>
      <w:r w:rsidR="00D37F03">
        <w:t xml:space="preserve">y la alta vulnerabilidad de los </w:t>
      </w:r>
      <w:proofErr w:type="spellStart"/>
      <w:r w:rsidR="00D37F03">
        <w:t>pp</w:t>
      </w:r>
      <w:proofErr w:type="spellEnd"/>
      <w:r w:rsidR="00D37F03">
        <w:t xml:space="preserve"> </w:t>
      </w:r>
      <w:proofErr w:type="spellStart"/>
      <w:r w:rsidR="00D37F03">
        <w:t>ii</w:t>
      </w:r>
      <w:proofErr w:type="spellEnd"/>
      <w:r w:rsidR="00D37F03">
        <w:t xml:space="preserve"> en relación a la Madre Tierra.</w:t>
      </w:r>
    </w:p>
  </w:comment>
  <w:comment w:id="96" w:author="Carmen del Rosario Bahamonde Quinteros" w:date="2023-09-04T18:58:00Z" w:initials="CdRBQ">
    <w:p w14:paraId="22CC3783" w14:textId="7AD828E5" w:rsidR="00CF3518" w:rsidRDefault="00CF3518">
      <w:pPr>
        <w:pStyle w:val="Textocomentario"/>
      </w:pPr>
      <w:r>
        <w:rPr>
          <w:rStyle w:val="Refdecomentario"/>
        </w:rPr>
        <w:annotationRef/>
      </w:r>
      <w:r>
        <w:t>Esta variable?</w:t>
      </w:r>
    </w:p>
  </w:comment>
  <w:comment w:id="97" w:author="Carmen del Rosario Bahamonde Quinteros" w:date="2023-09-04T18:59:00Z" w:initials="CdRBQ">
    <w:p w14:paraId="26014B77" w14:textId="5EDE5564" w:rsidR="00CF3518" w:rsidRDefault="00CF3518">
      <w:pPr>
        <w:pStyle w:val="Textocomentario"/>
      </w:pPr>
      <w:r>
        <w:rPr>
          <w:rStyle w:val="Refdecomentario"/>
        </w:rPr>
        <w:annotationRef/>
      </w:r>
      <w:r w:rsidR="00B353A4">
        <w:t>Afinar la redacción para una mejor comprensión</w:t>
      </w:r>
    </w:p>
  </w:comment>
  <w:comment w:id="98" w:author="Carmen del Rosario Bahamonde Quinteros" w:date="2023-09-04T19:01:00Z" w:initials="CdRBQ">
    <w:p w14:paraId="0BA0F325" w14:textId="082F8C3D" w:rsidR="00EF1F7F" w:rsidRDefault="00EF1F7F">
      <w:pPr>
        <w:pStyle w:val="Textocomentario"/>
      </w:pPr>
      <w:r>
        <w:rPr>
          <w:rStyle w:val="Refdecomentario"/>
        </w:rPr>
        <w:annotationRef/>
      </w:r>
      <w:r w:rsidR="00501BCB">
        <w:t>¿</w:t>
      </w:r>
      <w:r>
        <w:t xml:space="preserve">Existen </w:t>
      </w:r>
      <w:r w:rsidR="00501BCB">
        <w:t>experiencias</w:t>
      </w:r>
      <w:r>
        <w:t xml:space="preserve"> de recuperación de conocimientos</w:t>
      </w:r>
      <w:r w:rsidR="00501BCB">
        <w:t>? De existir referirlos para que haya concordancia con lo que se redacta en la relación de causalidad.</w:t>
      </w:r>
    </w:p>
  </w:comment>
  <w:comment w:id="103" w:author="Carmen del Rosario Bahamonde Quinteros" w:date="2023-09-04T19:04:00Z" w:initials="CdRBQ">
    <w:p w14:paraId="07731B35" w14:textId="0EE0B2C4" w:rsidR="00F508C8" w:rsidRDefault="00F508C8">
      <w:pPr>
        <w:pStyle w:val="Textocomentario"/>
      </w:pPr>
      <w:r>
        <w:rPr>
          <w:rStyle w:val="Refdecomentario"/>
        </w:rPr>
        <w:annotationRef/>
      </w:r>
      <w:r>
        <w:t>Dificultades?</w:t>
      </w:r>
      <w:r w:rsidR="0062577E">
        <w:t xml:space="preserve"> Limitaciones?</w:t>
      </w:r>
    </w:p>
  </w:comment>
  <w:comment w:id="155" w:author="Carmen del Rosario Bahamonde Quinteros" w:date="2023-09-04T21:02:00Z" w:initials="CdRBQ">
    <w:p w14:paraId="01E3996A" w14:textId="11D58E69" w:rsidR="00EC1C26" w:rsidRDefault="00EC1C26">
      <w:pPr>
        <w:pStyle w:val="Textocomentario"/>
      </w:pPr>
      <w:r>
        <w:rPr>
          <w:rStyle w:val="Refdecomentario"/>
        </w:rPr>
        <w:annotationRef/>
      </w:r>
      <w:r>
        <w:t>Mejorar la redacción p</w:t>
      </w:r>
      <w:r w:rsidR="00E91CB9">
        <w:t xml:space="preserve">ara </w:t>
      </w:r>
      <w:r w:rsidR="00C07A6F">
        <w:t>entender</w:t>
      </w:r>
      <w:r w:rsidR="00E91CB9">
        <w:t xml:space="preserve"> la relación productos priorizados por los </w:t>
      </w:r>
      <w:proofErr w:type="spellStart"/>
      <w:r w:rsidR="00E91CB9">
        <w:t>ppii</w:t>
      </w:r>
      <w:proofErr w:type="spellEnd"/>
      <w:r w:rsidR="00E91CB9">
        <w:t xml:space="preserve"> y el apoyo o no apoyo del Estado a la agricultura familiar o de pequeña escala</w:t>
      </w:r>
    </w:p>
  </w:comment>
  <w:comment w:id="156" w:author="Carmen del Rosario Bahamonde Quinteros" w:date="2023-09-04T21:04:00Z" w:initials="CdRBQ">
    <w:p w14:paraId="020E7367" w14:textId="1DEF8089" w:rsidR="00C07A6F" w:rsidRDefault="00C07A6F">
      <w:pPr>
        <w:pStyle w:val="Textocomentario"/>
      </w:pPr>
      <w:r>
        <w:rPr>
          <w:rStyle w:val="Refdecomentario"/>
        </w:rPr>
        <w:annotationRef/>
      </w:r>
      <w:r>
        <w:t>No queda c</w:t>
      </w:r>
      <w:r w:rsidR="00024AFA">
        <w:t xml:space="preserve">lara la relación con los productos priorizados por los </w:t>
      </w:r>
      <w:proofErr w:type="spellStart"/>
      <w:r w:rsidR="00024AFA">
        <w:t>ppii</w:t>
      </w:r>
      <w:proofErr w:type="spellEnd"/>
    </w:p>
  </w:comment>
  <w:comment w:id="157" w:author="Carmen del Rosario Bahamonde Quinteros" w:date="2023-09-04T21:04:00Z" w:initials="CdRBQ">
    <w:p w14:paraId="0BF038D0" w14:textId="4AF712D8" w:rsidR="004B4E64" w:rsidRDefault="004B4E64">
      <w:pPr>
        <w:pStyle w:val="Textocomentario"/>
      </w:pPr>
      <w:r>
        <w:rPr>
          <w:rStyle w:val="Refdecomentario"/>
        </w:rPr>
        <w:annotationRef/>
      </w:r>
      <w:r>
        <w:t>Profundizar el desarrollo</w:t>
      </w:r>
    </w:p>
  </w:comment>
  <w:comment w:id="170" w:author="Franco Gustavo Arroyo Gonzales" w:date="2023-09-12T15:22:00Z" w:initials="FGAG">
    <w:p w14:paraId="1B4C2609" w14:textId="56127967" w:rsidR="002E462F" w:rsidRDefault="002E462F">
      <w:pPr>
        <w:pStyle w:val="Textocomentario"/>
      </w:pPr>
      <w:r>
        <w:rPr>
          <w:rStyle w:val="Refdecomentario"/>
        </w:rPr>
        <w:annotationRef/>
      </w:r>
      <w:r>
        <w:t>La información se registra en la tabla número 11. Así mismo verificar los valores registrados.</w:t>
      </w:r>
    </w:p>
  </w:comment>
  <w:comment w:id="177" w:author="Carmen del Rosario Bahamonde Quinteros" w:date="2023-09-04T21:13:00Z" w:initials="CdRBQ">
    <w:p w14:paraId="0914A5A6" w14:textId="68C6998A" w:rsidR="009A6EF2" w:rsidRDefault="00C34304" w:rsidP="009A6EF2">
      <w:pPr>
        <w:pStyle w:val="Textocomentario"/>
        <w:rPr>
          <w:caps/>
          <w:color w:val="44546A" w:themeColor="text2"/>
        </w:rPr>
      </w:pPr>
      <w:r>
        <w:rPr>
          <w:rStyle w:val="Refdecomentario"/>
        </w:rPr>
        <w:annotationRef/>
      </w:r>
      <w:r w:rsidR="00A94417">
        <w:t>No se encuentran diferencias sustancial</w:t>
      </w:r>
      <w:r w:rsidR="009A6EF2">
        <w:t>es con la siguiente causa:</w:t>
      </w:r>
    </w:p>
    <w:p w14:paraId="52A2C417" w14:textId="52C927A0" w:rsidR="00A94417" w:rsidRDefault="00A94417" w:rsidP="00A94417">
      <w:pPr>
        <w:pStyle w:val="Ttulo5"/>
        <w:spacing w:after="200"/>
        <w:jc w:val="both"/>
        <w:rPr>
          <w:caps w:val="0"/>
          <w:color w:val="44546A" w:themeColor="text2"/>
        </w:rPr>
      </w:pPr>
    </w:p>
    <w:p w14:paraId="2E905FDD" w14:textId="77777777" w:rsidR="00A94417" w:rsidRPr="00BB1F9C" w:rsidRDefault="00A94417" w:rsidP="00A94417">
      <w:pPr>
        <w:pStyle w:val="Ttulo5"/>
        <w:spacing w:after="200"/>
        <w:jc w:val="both"/>
        <w:rPr>
          <w:color w:val="44546A" w:themeColor="text2"/>
        </w:rPr>
      </w:pPr>
      <w:r w:rsidRPr="00BB1F9C">
        <w:rPr>
          <w:color w:val="44546A" w:themeColor="text2"/>
        </w:rPr>
        <w:t>2</w:t>
      </w:r>
      <w:r>
        <w:rPr>
          <w:rStyle w:val="Refdecomentario"/>
          <w:rFonts w:ascii="Calibri" w:eastAsiaTheme="minorHAnsi" w:hAnsi="Calibri" w:cs="Calibri"/>
          <w:caps w:val="0"/>
          <w:color w:val="auto"/>
        </w:rPr>
        <w:annotationRef/>
      </w:r>
      <w:r w:rsidRPr="00BB1F9C">
        <w:rPr>
          <w:color w:val="44546A" w:themeColor="text2"/>
        </w:rPr>
        <w:t>.</w:t>
      </w:r>
      <w:r>
        <w:rPr>
          <w:color w:val="44546A" w:themeColor="text2"/>
        </w:rPr>
        <w:t>5</w:t>
      </w:r>
      <w:r w:rsidRPr="00BB1F9C">
        <w:rPr>
          <w:color w:val="44546A" w:themeColor="text2"/>
        </w:rPr>
        <w:t xml:space="preserve">.2.1.3. </w:t>
      </w:r>
      <w:r>
        <w:rPr>
          <w:caps w:val="0"/>
          <w:color w:val="44546A" w:themeColor="text2"/>
        </w:rPr>
        <w:t>Permanente despojo de los territorios de los pueblos indígenas u originarios y respuesta ineficaz del estado frente a esta situación</w:t>
      </w:r>
    </w:p>
    <w:p w14:paraId="7CAB025D" w14:textId="77777777" w:rsidR="00A94417" w:rsidRPr="00A94417" w:rsidRDefault="00A94417" w:rsidP="00A94417"/>
    <w:p w14:paraId="320D8915" w14:textId="3E9F5940" w:rsidR="00A94417" w:rsidRDefault="00A94417">
      <w:pPr>
        <w:pStyle w:val="Textocomentario"/>
      </w:pPr>
    </w:p>
  </w:comment>
  <w:comment w:id="178" w:author="Franco Gustavo Arroyo Gonzales" w:date="2023-09-05T10:35:00Z" w:initials="FGAG">
    <w:p w14:paraId="6588485A" w14:textId="2D8F1F91" w:rsidR="00B45F68" w:rsidRDefault="00B45F68">
      <w:pPr>
        <w:pStyle w:val="Textocomentario"/>
      </w:pPr>
      <w:r>
        <w:rPr>
          <w:rStyle w:val="Refdecomentario"/>
        </w:rPr>
        <w:annotationRef/>
      </w:r>
      <w:r>
        <w:t>No se explica cuál es esa normativa que regula el territorio colectivo e integral. Es necesario para entender el contexto, y quede clara cuál es esa brecha.</w:t>
      </w:r>
    </w:p>
  </w:comment>
  <w:comment w:id="179" w:author="Franco Gustavo Arroyo Gonzales" w:date="2023-09-05T10:33:00Z" w:initials="FGAG">
    <w:p w14:paraId="36094B8F" w14:textId="063070A1" w:rsidR="00B45F68" w:rsidRDefault="00B45F68">
      <w:pPr>
        <w:pStyle w:val="Textocomentario"/>
      </w:pPr>
      <w:r>
        <w:rPr>
          <w:rStyle w:val="Refdecomentario"/>
        </w:rPr>
        <w:annotationRef/>
      </w:r>
      <w:r>
        <w:t>Tener cuid</w:t>
      </w:r>
      <w:r w:rsidR="009A6EF2">
        <w:t>a</w:t>
      </w:r>
      <w:r>
        <w:t>do con la actualidad de la bibliografía utilizada.</w:t>
      </w:r>
    </w:p>
    <w:p w14:paraId="3474D758" w14:textId="45EF5B38" w:rsidR="00B45F68" w:rsidRDefault="00B45F68">
      <w:pPr>
        <w:pStyle w:val="Textocomentario"/>
      </w:pPr>
      <w:r>
        <w:t>Debe ser información no tan antigua, como recomendación máximo 10 años atrás.</w:t>
      </w:r>
      <w:r w:rsidR="009A6EF2">
        <w:t xml:space="preserve"> </w:t>
      </w:r>
    </w:p>
  </w:comment>
  <w:comment w:id="183" w:author="Carmen del Rosario Bahamonde Quinteros" w:date="2023-09-04T21:19:00Z" w:initials="CdRBQ">
    <w:p w14:paraId="2F65D839" w14:textId="419F0379" w:rsidR="00D7236A" w:rsidRDefault="00D7236A">
      <w:pPr>
        <w:pStyle w:val="Textocomentario"/>
      </w:pPr>
      <w:r>
        <w:rPr>
          <w:rStyle w:val="Refdecomentario"/>
        </w:rPr>
        <w:annotationRef/>
      </w:r>
      <w:r w:rsidR="00A94417">
        <w:t>No se encuentran diferencias sustanciales entre</w:t>
      </w:r>
      <w:r w:rsidR="00541179">
        <w:t xml:space="preserve"> esta causa y</w:t>
      </w:r>
      <w:r w:rsidR="00A94417">
        <w:t xml:space="preserve"> </w:t>
      </w:r>
      <w:r w:rsidR="00541179">
        <w:t>la</w:t>
      </w:r>
      <w:r w:rsidR="009A6EF2">
        <w:t xml:space="preserve"> siguiente:</w:t>
      </w:r>
    </w:p>
    <w:p w14:paraId="69A50464" w14:textId="2AA37822" w:rsidR="00541179" w:rsidRPr="00BB1F9C" w:rsidRDefault="00541179" w:rsidP="009A6EF2">
      <w:pPr>
        <w:pStyle w:val="Ttulo5"/>
        <w:spacing w:before="200" w:after="200"/>
        <w:jc w:val="both"/>
        <w:rPr>
          <w:color w:val="44546A" w:themeColor="text2"/>
        </w:rPr>
      </w:pPr>
      <w:r w:rsidRPr="00BB1F9C">
        <w:rPr>
          <w:color w:val="44546A" w:themeColor="text2"/>
        </w:rPr>
        <w:t>2.</w:t>
      </w:r>
      <w:r>
        <w:rPr>
          <w:color w:val="44546A" w:themeColor="text2"/>
        </w:rPr>
        <w:t>5</w:t>
      </w:r>
      <w:r w:rsidRPr="00BB1F9C">
        <w:rPr>
          <w:color w:val="44546A" w:themeColor="text2"/>
        </w:rPr>
        <w:t xml:space="preserve">.2.1.2. </w:t>
      </w:r>
      <w:r>
        <w:rPr>
          <w:caps w:val="0"/>
          <w:color w:val="44546A" w:themeColor="text2"/>
        </w:rPr>
        <w:t>Ausencia del</w:t>
      </w:r>
      <w:r w:rsidRPr="00BB1F9C">
        <w:rPr>
          <w:caps w:val="0"/>
          <w:color w:val="44546A" w:themeColor="text2"/>
        </w:rPr>
        <w:t xml:space="preserve"> reconocimiento del</w:t>
      </w:r>
      <w:r>
        <w:rPr>
          <w:rStyle w:val="Refdecomentario"/>
          <w:rFonts w:ascii="Calibri" w:eastAsiaTheme="minorHAnsi" w:hAnsi="Calibri" w:cs="Calibri"/>
          <w:caps w:val="0"/>
          <w:color w:val="auto"/>
        </w:rPr>
        <w:annotationRef/>
      </w:r>
      <w:r w:rsidRPr="00BB1F9C">
        <w:rPr>
          <w:caps w:val="0"/>
          <w:color w:val="44546A" w:themeColor="text2"/>
        </w:rPr>
        <w:t xml:space="preserve"> territorio colectivo </w:t>
      </w:r>
      <w:r>
        <w:rPr>
          <w:caps w:val="0"/>
          <w:color w:val="44546A" w:themeColor="text2"/>
        </w:rPr>
        <w:t xml:space="preserve">e integral </w:t>
      </w:r>
      <w:r w:rsidRPr="00BB1F9C">
        <w:rPr>
          <w:caps w:val="0"/>
          <w:color w:val="44546A" w:themeColor="text2"/>
        </w:rPr>
        <w:t xml:space="preserve">de los </w:t>
      </w:r>
      <w:r>
        <w:rPr>
          <w:caps w:val="0"/>
          <w:color w:val="44546A" w:themeColor="text2"/>
        </w:rPr>
        <w:t xml:space="preserve">pueblos indígenas u originarios </w:t>
      </w:r>
      <w:r w:rsidRPr="00BB1F9C">
        <w:rPr>
          <w:caps w:val="0"/>
          <w:color w:val="44546A" w:themeColor="text2"/>
        </w:rPr>
        <w:t>conforme a la normativa nacional e internacional</w:t>
      </w:r>
    </w:p>
    <w:p w14:paraId="69FB46ED" w14:textId="74ED5021" w:rsidR="00541179" w:rsidRDefault="00541179">
      <w:pPr>
        <w:pStyle w:val="Textocomentario"/>
      </w:pPr>
    </w:p>
  </w:comment>
  <w:comment w:id="184" w:author="Franco Gustavo Arroyo Gonzales" w:date="2023-09-05T10:36:00Z" w:initials="FGAG">
    <w:p w14:paraId="3EF43913" w14:textId="2269A8C9" w:rsidR="00B45F68" w:rsidRDefault="00B45F68">
      <w:pPr>
        <w:pStyle w:val="Textocomentario"/>
      </w:pPr>
      <w:r>
        <w:rPr>
          <w:rStyle w:val="Refdecomentario"/>
        </w:rPr>
        <w:annotationRef/>
      </w:r>
      <w:r>
        <w:t>Es un efecto, no una causa.</w:t>
      </w:r>
      <w:r w:rsidR="009A6EF2">
        <w:t xml:space="preserve"> Se recomienda desestimarla.</w:t>
      </w:r>
    </w:p>
  </w:comment>
  <w:comment w:id="185" w:author="Franco Gustavo Arroyo Gonzales" w:date="2023-09-05T10:37:00Z" w:initials="FGAG">
    <w:p w14:paraId="274E333B" w14:textId="46C3D2C5" w:rsidR="00B45F68" w:rsidRDefault="00B45F68">
      <w:pPr>
        <w:pStyle w:val="Textocomentario"/>
      </w:pPr>
      <w:r>
        <w:rPr>
          <w:rStyle w:val="Refdecomentario"/>
        </w:rPr>
        <w:annotationRef/>
      </w:r>
      <w:r>
        <w:t>Las controversias bien puede</w:t>
      </w:r>
      <w:r w:rsidR="00242D42">
        <w:t>n</w:t>
      </w:r>
      <w:r>
        <w:t xml:space="preserve"> ir en 2.5.2.1.1</w:t>
      </w:r>
      <w:r w:rsidR="00242D42">
        <w:t xml:space="preserve"> para no perder esta información.</w:t>
      </w:r>
    </w:p>
  </w:comment>
  <w:comment w:id="202" w:author="Franco Gustavo Arroyo Gonzales" w:date="2023-09-05T11:42:00Z" w:initials="FGAG">
    <w:p w14:paraId="141EB7D4" w14:textId="77777777" w:rsidR="00235DE3" w:rsidRDefault="00235DE3" w:rsidP="00235DE3">
      <w:pPr>
        <w:pStyle w:val="Textocomentario"/>
      </w:pPr>
      <w:r>
        <w:rPr>
          <w:rStyle w:val="Refdecomentario"/>
        </w:rPr>
        <w:annotationRef/>
      </w:r>
      <w:r>
        <w:t xml:space="preserve">Hay información mucho </w:t>
      </w:r>
      <w:proofErr w:type="spellStart"/>
      <w:r>
        <w:t>mas</w:t>
      </w:r>
      <w:proofErr w:type="spellEnd"/>
      <w:r>
        <w:t xml:space="preserve"> </w:t>
      </w:r>
      <w:proofErr w:type="spellStart"/>
      <w:r>
        <w:t>actualizda</w:t>
      </w:r>
      <w:proofErr w:type="spellEnd"/>
      <w:r>
        <w:t xml:space="preserve"> al respecto. </w:t>
      </w:r>
    </w:p>
    <w:p w14:paraId="5E8BEAE8" w14:textId="2072236F" w:rsidR="00235DE3" w:rsidRDefault="00235DE3" w:rsidP="00235DE3">
      <w:pPr>
        <w:pStyle w:val="Textocomentario"/>
      </w:pPr>
      <w:r>
        <w:t>Ver Observatorio Nacional de Prospectiva, entre otras fuentes:</w:t>
      </w:r>
    </w:p>
    <w:p w14:paraId="7F4AC7F2" w14:textId="38BFBF71" w:rsidR="00235DE3" w:rsidRDefault="00000000" w:rsidP="00235DE3">
      <w:pPr>
        <w:pStyle w:val="Textocomentario"/>
      </w:pPr>
      <w:hyperlink r:id="rId1" w:history="1">
        <w:r w:rsidR="00235DE3" w:rsidRPr="00D7550B">
          <w:rPr>
            <w:rStyle w:val="Hipervnculo"/>
          </w:rPr>
          <w:t>https://observatorio.ceplan.gob.pe/ficha/tg38</w:t>
        </w:r>
      </w:hyperlink>
    </w:p>
  </w:comment>
  <w:comment w:id="203" w:author="Franco Gustavo Arroyo Gonzales" w:date="2023-09-12T15:22:00Z" w:initials="FGAG">
    <w:p w14:paraId="1743A652" w14:textId="0E75B592" w:rsidR="002E462F" w:rsidRDefault="002E462F">
      <w:pPr>
        <w:pStyle w:val="Textocomentario"/>
      </w:pPr>
      <w:r>
        <w:rPr>
          <w:rStyle w:val="Refdecomentario"/>
        </w:rPr>
        <w:annotationRef/>
      </w:r>
      <w:r>
        <w:t>¿</w:t>
      </w:r>
      <w:proofErr w:type="spellStart"/>
      <w:r>
        <w:t>Cual</w:t>
      </w:r>
      <w:proofErr w:type="spellEnd"/>
      <w:r>
        <w:t xml:space="preserve"> es la fuente de donde se obtiene la información?</w:t>
      </w:r>
    </w:p>
  </w:comment>
  <w:comment w:id="210" w:author="Franco Gustavo Arroyo Gonzales" w:date="2023-09-05T11:46:00Z" w:initials="FGAG">
    <w:p w14:paraId="57D41C80" w14:textId="77777777" w:rsidR="009A6EF2" w:rsidRDefault="003A79E6">
      <w:pPr>
        <w:pStyle w:val="Textocomentario"/>
      </w:pPr>
      <w:r>
        <w:rPr>
          <w:rStyle w:val="Refdecomentario"/>
        </w:rPr>
        <w:annotationRef/>
      </w:r>
      <w:r>
        <w:t xml:space="preserve">Sintetizar por favor, </w:t>
      </w:r>
      <w:proofErr w:type="spellStart"/>
      <w:r>
        <w:t>concentarse</w:t>
      </w:r>
      <w:proofErr w:type="spellEnd"/>
      <w:r>
        <w:t xml:space="preserve"> en los aspectos problemáticos.</w:t>
      </w:r>
    </w:p>
    <w:p w14:paraId="441F9CD6" w14:textId="236E2110" w:rsidR="009A6EF2" w:rsidRDefault="009A6EF2">
      <w:pPr>
        <w:pStyle w:val="Textocomentario"/>
      </w:pPr>
      <w:r>
        <w:t xml:space="preserve">Evitar citados extensos </w:t>
      </w:r>
      <w:r w:rsidR="00925AB8">
        <w:t xml:space="preserve">y listas </w:t>
      </w:r>
      <w:r>
        <w:t>de normativa, no se trata de eso; se trata de relevar los problemas y aspectos por mejorar.</w:t>
      </w:r>
    </w:p>
  </w:comment>
  <w:comment w:id="211" w:author="Franco Gustavo Arroyo Gonzales" w:date="2023-09-05T11:47:00Z" w:initials="FGAG">
    <w:p w14:paraId="76BD3025" w14:textId="20BA85DA" w:rsidR="003A79E6" w:rsidRDefault="003A79E6">
      <w:pPr>
        <w:pStyle w:val="Textocomentario"/>
      </w:pPr>
      <w:r>
        <w:rPr>
          <w:rStyle w:val="Refdecomentario"/>
        </w:rPr>
        <w:annotationRef/>
      </w:r>
      <w:r>
        <w:t xml:space="preserve">Evitar diagnósticos generales. Este por ejemplo debe </w:t>
      </w:r>
      <w:proofErr w:type="spellStart"/>
      <w:r>
        <w:t>concentarse</w:t>
      </w:r>
      <w:proofErr w:type="spellEnd"/>
      <w:r>
        <w:t xml:space="preserve"> en la dinámica que cómo la mala gestión de los ecosistemas afecta a los pueblos indígenas. Se habla muy poco o casi nada de ello.</w:t>
      </w:r>
    </w:p>
  </w:comment>
  <w:comment w:id="214" w:author="Franco Gustavo Arroyo Gonzales" w:date="2023-09-05T11:49:00Z" w:initials="FGAG">
    <w:p w14:paraId="198BA52F" w14:textId="6DBDC7A5" w:rsidR="003A79E6" w:rsidRDefault="003A79E6">
      <w:pPr>
        <w:pStyle w:val="Textocomentario"/>
      </w:pPr>
      <w:r>
        <w:rPr>
          <w:rStyle w:val="Refdecomentario"/>
        </w:rPr>
        <w:annotationRef/>
      </w:r>
      <w:r>
        <w:t xml:space="preserve">Nuevamente en varias partes parece un </w:t>
      </w:r>
      <w:proofErr w:type="spellStart"/>
      <w:r>
        <w:t>diagnostico</w:t>
      </w:r>
      <w:proofErr w:type="spellEnd"/>
      <w:r>
        <w:t xml:space="preserve"> muy general, como si fuese la política de gestión de riesgos de desastres, cuando </w:t>
      </w:r>
      <w:proofErr w:type="spellStart"/>
      <w:r>
        <w:t>mas</w:t>
      </w:r>
      <w:proofErr w:type="spellEnd"/>
      <w:r>
        <w:t xml:space="preserve"> bien se recomienda que este se centre en la afectación a los pueblos indígenas en </w:t>
      </w:r>
      <w:proofErr w:type="spellStart"/>
      <w:r>
        <w:t>especifico</w:t>
      </w:r>
      <w:proofErr w:type="spellEnd"/>
      <w:r>
        <w:t>.</w:t>
      </w:r>
    </w:p>
    <w:p w14:paraId="5C3FDA0C" w14:textId="77777777" w:rsidR="003A79E6" w:rsidRDefault="003A79E6">
      <w:pPr>
        <w:pStyle w:val="Textocomentario"/>
      </w:pPr>
    </w:p>
    <w:p w14:paraId="7255B763" w14:textId="7E1344FC" w:rsidR="003A79E6" w:rsidRDefault="003A79E6">
      <w:pPr>
        <w:pStyle w:val="Textocomentario"/>
      </w:pPr>
      <w:r>
        <w:t xml:space="preserve">Los detalles estadísticos </w:t>
      </w:r>
      <w:proofErr w:type="spellStart"/>
      <w:r>
        <w:t>tambien</w:t>
      </w:r>
      <w:proofErr w:type="spellEnd"/>
      <w:r>
        <w:t xml:space="preserve"> deben centrarse en la afectación a los PPIIOO, no en todas las tipologías de conflictos.</w:t>
      </w:r>
    </w:p>
  </w:comment>
  <w:comment w:id="231" w:author="Franco Gustavo Arroyo Gonzales" w:date="2023-09-12T15:23:00Z" w:initials="FGAG">
    <w:p w14:paraId="3404B316" w14:textId="37B2A572" w:rsidR="002E462F" w:rsidRDefault="002E462F">
      <w:pPr>
        <w:pStyle w:val="Textocomentario"/>
      </w:pPr>
      <w:r>
        <w:rPr>
          <w:rStyle w:val="Refdecomentario"/>
        </w:rPr>
        <w:annotationRef/>
      </w:r>
      <w:r>
        <w:t>Completar la idea.</w:t>
      </w:r>
    </w:p>
  </w:comment>
  <w:comment w:id="244" w:author="Franco Gustavo Arroyo Gonzales" w:date="2023-09-05T11:55:00Z" w:initials="FGAG">
    <w:p w14:paraId="67D9637B" w14:textId="77777777" w:rsidR="003A79E6" w:rsidRDefault="003A79E6">
      <w:pPr>
        <w:pStyle w:val="Textocomentario"/>
      </w:pPr>
      <w:r>
        <w:rPr>
          <w:rStyle w:val="Refdecomentario"/>
        </w:rPr>
        <w:annotationRef/>
      </w:r>
      <w:r>
        <w:t xml:space="preserve">El diagnóstico </w:t>
      </w:r>
      <w:proofErr w:type="spellStart"/>
      <w:r>
        <w:t>mas</w:t>
      </w:r>
      <w:proofErr w:type="spellEnd"/>
      <w:r>
        <w:t xml:space="preserve"> bien da cuenta de la existencia de varios espacios, por qué decimos que son limitados, eso no se explica mucho. </w:t>
      </w:r>
    </w:p>
    <w:p w14:paraId="2F09709C" w14:textId="29449AA7" w:rsidR="003A79E6" w:rsidRDefault="003A79E6">
      <w:pPr>
        <w:pStyle w:val="Textocomentario"/>
      </w:pPr>
      <w:r>
        <w:t>En todo caso resaltar lo que está fallando, lo que se p</w:t>
      </w:r>
      <w:r w:rsidR="00A9062E">
        <w:t xml:space="preserve">uede </w:t>
      </w:r>
      <w:r>
        <w:t>optimizar</w:t>
      </w:r>
      <w:r w:rsidR="00A9062E">
        <w:t xml:space="preserve"> o lo que falta para que sean espacios </w:t>
      </w:r>
      <w:proofErr w:type="spellStart"/>
      <w:r w:rsidR="00A9062E">
        <w:t>mas</w:t>
      </w:r>
      <w:proofErr w:type="spellEnd"/>
      <w:r w:rsidR="00A9062E">
        <w:t xml:space="preserve"> efectivos y útiles.</w:t>
      </w:r>
    </w:p>
    <w:p w14:paraId="43CB2E76" w14:textId="77777777" w:rsidR="00A9062E" w:rsidRDefault="00A9062E" w:rsidP="00A9062E">
      <w:pPr>
        <w:pStyle w:val="Textocomentario"/>
      </w:pPr>
    </w:p>
    <w:p w14:paraId="0E891038" w14:textId="1EB0648F" w:rsidR="00A9062E" w:rsidRDefault="00A9062E" w:rsidP="00A9062E">
      <w:pPr>
        <w:pStyle w:val="Textocomentario"/>
        <w:rPr>
          <w:caps/>
          <w:color w:val="44546A" w:themeColor="text2"/>
        </w:rPr>
      </w:pPr>
      <w:r w:rsidRPr="00A9062E">
        <w:rPr>
          <w:b/>
          <w:bCs/>
        </w:rPr>
        <w:t>Propuesta:</w:t>
      </w:r>
      <w:r>
        <w:t xml:space="preserve"> Limitada efectividad de los espacios de </w:t>
      </w:r>
      <w:r w:rsidRPr="00A9062E">
        <w:t>participación de los pueblos indígenas u originarios en la toma de decisiones sobre la gestión ambiental e integral del cambio climático</w:t>
      </w:r>
    </w:p>
    <w:p w14:paraId="3E8AC635" w14:textId="3B3FE81F" w:rsidR="00A9062E" w:rsidRDefault="00A9062E">
      <w:pPr>
        <w:pStyle w:val="Textocomentario"/>
      </w:pPr>
    </w:p>
  </w:comment>
  <w:comment w:id="259" w:author="Franco Gustavo Arroyo Gonzales" w:date="2023-09-05T12:01:00Z" w:initials="FGAG">
    <w:p w14:paraId="20EA8406" w14:textId="3601DA40" w:rsidR="00A9062E" w:rsidRDefault="00A9062E">
      <w:pPr>
        <w:pStyle w:val="Textocomentario"/>
      </w:pPr>
      <w:r>
        <w:rPr>
          <w:rStyle w:val="Refdecomentario"/>
        </w:rPr>
        <w:annotationRef/>
      </w:r>
      <w:r>
        <w:t>Mucho se habla de los avances, pero qué aspectos faltan para mejorar, qué aspectos son problemáticos, se necesita comprender eso para colocar las mejoras posibles en los siguientes entregables.</w:t>
      </w:r>
    </w:p>
  </w:comment>
  <w:comment w:id="269" w:author="Franco Gustavo Arroyo Gonzales" w:date="2023-09-05T12:00:00Z" w:initials="FGAG">
    <w:p w14:paraId="4FE6FEA5" w14:textId="41C850A2" w:rsidR="00A9062E" w:rsidRDefault="00A9062E">
      <w:pPr>
        <w:pStyle w:val="Textocomentario"/>
      </w:pPr>
      <w:r>
        <w:rPr>
          <w:rStyle w:val="Refdecomentario"/>
        </w:rPr>
        <w:annotationRef/>
      </w:r>
      <w:r>
        <w:t>Desde 2017 no se han realizado más reconocimientos?</w:t>
      </w:r>
    </w:p>
  </w:comment>
  <w:comment w:id="270" w:author="Franco Gustavo Arroyo Gonzales" w:date="2023-09-12T15:23:00Z" w:initials="FGAG">
    <w:p w14:paraId="695D6409" w14:textId="69D32B5F" w:rsidR="002E462F" w:rsidRDefault="002E462F">
      <w:pPr>
        <w:pStyle w:val="Textocomentario"/>
      </w:pPr>
      <w:r>
        <w:rPr>
          <w:rStyle w:val="Refdecomentario"/>
        </w:rPr>
        <w:annotationRef/>
      </w:r>
      <w:proofErr w:type="spellStart"/>
      <w:r>
        <w:t>Cual</w:t>
      </w:r>
      <w:proofErr w:type="spellEnd"/>
      <w:r>
        <w:t xml:space="preserve"> es la fuente de información de estos valores</w:t>
      </w:r>
    </w:p>
  </w:comment>
  <w:comment w:id="342" w:author="Carmen del Rosario Bahamonde Quinteros" w:date="2023-09-04T21:42:00Z" w:initials="CdRBQ">
    <w:p w14:paraId="31F71F36" w14:textId="24DC4059" w:rsidR="00F0193B" w:rsidRDefault="00210221" w:rsidP="00710094">
      <w:pPr>
        <w:pStyle w:val="Textocomentario"/>
        <w:rPr>
          <w:color w:val="44546A" w:themeColor="text2"/>
        </w:rPr>
      </w:pPr>
      <w:r>
        <w:rPr>
          <w:rStyle w:val="Refdecomentario"/>
        </w:rPr>
        <w:annotationRef/>
      </w:r>
      <w:r w:rsidR="00F87742">
        <w:t xml:space="preserve">No quedan muy claros los ámbitos </w:t>
      </w:r>
      <w:r w:rsidR="00710094">
        <w:t>que aborda cada causa indirecta.</w:t>
      </w:r>
    </w:p>
    <w:p w14:paraId="3C37894B" w14:textId="51011BB6" w:rsidR="00E26DF6" w:rsidRDefault="00710094" w:rsidP="00E26DF6">
      <w:pPr>
        <w:pStyle w:val="Ttulo5"/>
        <w:spacing w:after="240"/>
        <w:jc w:val="both"/>
        <w:rPr>
          <w:color w:val="44546A" w:themeColor="text2"/>
        </w:rPr>
      </w:pPr>
      <w:r>
        <w:rPr>
          <w:caps w:val="0"/>
          <w:color w:val="44546A" w:themeColor="text2"/>
        </w:rPr>
        <w:t>Q</w:t>
      </w:r>
      <w:r w:rsidR="00F87742">
        <w:rPr>
          <w:caps w:val="0"/>
          <w:color w:val="44546A" w:themeColor="text2"/>
        </w:rPr>
        <w:t xml:space="preserve">uizá hay que sintetizar en dos aspectos: i)sobre el limitado reconocimiento y promoción de los conocimientos </w:t>
      </w:r>
      <w:r w:rsidR="00F87742">
        <w:rPr>
          <w:caps w:val="0"/>
        </w:rPr>
        <w:t xml:space="preserve">ancestrales; </w:t>
      </w:r>
      <w:r w:rsidR="00F87742">
        <w:rPr>
          <w:caps w:val="0"/>
          <w:color w:val="44546A" w:themeColor="text2"/>
        </w:rPr>
        <w:t xml:space="preserve"> y otro aspecto puede ser sobre </w:t>
      </w:r>
      <w:proofErr w:type="spellStart"/>
      <w:r w:rsidR="00F87742">
        <w:rPr>
          <w:caps w:val="0"/>
          <w:color w:val="44546A" w:themeColor="text2"/>
        </w:rPr>
        <w:t>ii</w:t>
      </w:r>
      <w:proofErr w:type="spellEnd"/>
      <w:r w:rsidR="00F87742">
        <w:rPr>
          <w:caps w:val="0"/>
          <w:color w:val="44546A" w:themeColor="text2"/>
        </w:rPr>
        <w:t xml:space="preserve">) los limitados </w:t>
      </w:r>
      <w:r w:rsidR="00E26DF6">
        <w:rPr>
          <w:caps w:val="0"/>
          <w:color w:val="44546A" w:themeColor="text2"/>
        </w:rPr>
        <w:t>e</w:t>
      </w:r>
      <w:r w:rsidR="00E26DF6" w:rsidRPr="006E35F3">
        <w:rPr>
          <w:caps w:val="0"/>
          <w:color w:val="44546A" w:themeColor="text2"/>
        </w:rPr>
        <w:t xml:space="preserve">sfuerzos realizados desde el </w:t>
      </w:r>
      <w:r w:rsidR="00F87742">
        <w:rPr>
          <w:caps w:val="0"/>
          <w:color w:val="44546A" w:themeColor="text2"/>
        </w:rPr>
        <w:t>E</w:t>
      </w:r>
      <w:r w:rsidR="00E26DF6" w:rsidRPr="006E35F3">
        <w:rPr>
          <w:caps w:val="0"/>
          <w:color w:val="44546A" w:themeColor="text2"/>
        </w:rPr>
        <w:t xml:space="preserve">stado en relación </w:t>
      </w:r>
      <w:r w:rsidR="001E0FA1">
        <w:rPr>
          <w:caps w:val="0"/>
          <w:color w:val="44546A" w:themeColor="text2"/>
        </w:rPr>
        <w:t xml:space="preserve">la recuperación y salvaguarda de </w:t>
      </w:r>
      <w:r w:rsidR="00E26DF6" w:rsidRPr="00D73076">
        <w:rPr>
          <w:caps w:val="0"/>
          <w:color w:val="44546A" w:themeColor="text2"/>
        </w:rPr>
        <w:t>los conocimientos tradicionales, ciencia y tecnología ancestral de los pueblos indígenas</w:t>
      </w:r>
      <w:r w:rsidR="00E26DF6">
        <w:rPr>
          <w:color w:val="44546A" w:themeColor="text2"/>
        </w:rPr>
        <w:t xml:space="preserve"> </w:t>
      </w:r>
    </w:p>
    <w:p w14:paraId="3A41B943" w14:textId="399AC828" w:rsidR="00210221" w:rsidRDefault="008350E3">
      <w:pPr>
        <w:pStyle w:val="Textocomentario"/>
      </w:pPr>
      <w:r>
        <w:t xml:space="preserve"> </w:t>
      </w:r>
      <w:r w:rsidR="00285D1B">
        <w:t>No queda muy claro</w:t>
      </w:r>
    </w:p>
  </w:comment>
  <w:comment w:id="341" w:author="Franco Gustavo Arroyo Gonzales" w:date="2023-09-05T12:02:00Z" w:initials="FGAG">
    <w:p w14:paraId="019F6F1C" w14:textId="7DA25ED7" w:rsidR="00A9062E" w:rsidRDefault="00A9062E">
      <w:pPr>
        <w:pStyle w:val="Textocomentario"/>
      </w:pPr>
      <w:r>
        <w:rPr>
          <w:rStyle w:val="Refdecomentario"/>
        </w:rPr>
        <w:annotationRef/>
      </w:r>
      <w:r>
        <w:t>Mucho se habla de los avances, pero qué aspectos faltan para mejorar, qué aspectos son problemáticos, se necesita comprender eso para colocar las mejoras posibles en los siguientes entregables.</w:t>
      </w:r>
    </w:p>
  </w:comment>
  <w:comment w:id="347" w:author="Franco Gustavo Arroyo Gonzales" w:date="2023-09-05T12:02:00Z" w:initials="FGAG">
    <w:p w14:paraId="002C5744" w14:textId="0C0E0860" w:rsidR="00A9062E" w:rsidRDefault="00A9062E">
      <w:pPr>
        <w:pStyle w:val="Textocomentario"/>
      </w:pPr>
      <w:r>
        <w:rPr>
          <w:rStyle w:val="Refdecomentario"/>
        </w:rPr>
        <w:annotationRef/>
      </w:r>
      <w:r>
        <w:t>Mucho se habla de los avances, pero qué aspectos faltan para mejorar, qué aspectos son problemáticos, se necesita comprender eso para colocar las mejoras posibles en los siguientes entregables.</w:t>
      </w:r>
    </w:p>
  </w:comment>
  <w:comment w:id="379" w:author="Franco Gustavo Arroyo Gonzales" w:date="2023-09-05T12:03:00Z" w:initials="FGAG">
    <w:p w14:paraId="5A1164B2" w14:textId="77777777" w:rsidR="00A9062E" w:rsidRDefault="00A9062E">
      <w:pPr>
        <w:pStyle w:val="Textocomentario"/>
      </w:pPr>
      <w:r>
        <w:rPr>
          <w:rStyle w:val="Refdecomentario"/>
        </w:rPr>
        <w:annotationRef/>
      </w:r>
      <w:r>
        <w:t>No es necesario repetir si ya se pueden leer en la gráfica.</w:t>
      </w:r>
    </w:p>
    <w:p w14:paraId="411A60B5" w14:textId="78CA451C" w:rsidR="00A9062E" w:rsidRDefault="00A9062E">
      <w:pPr>
        <w:pStyle w:val="Textocomentario"/>
      </w:pPr>
      <w:r>
        <w:t>Aplica a otras partes semejantes en el documento.</w:t>
      </w:r>
    </w:p>
  </w:comment>
  <w:comment w:id="381" w:author="Franco Gustavo Arroyo Gonzales" w:date="2023-09-05T12:04:00Z" w:initials="FGAG">
    <w:p w14:paraId="11F116F5" w14:textId="77777777" w:rsidR="00A9062E" w:rsidRDefault="00A9062E">
      <w:pPr>
        <w:pStyle w:val="Textocomentario"/>
      </w:pPr>
      <w:r>
        <w:rPr>
          <w:rStyle w:val="Refdecomentario"/>
        </w:rPr>
        <w:annotationRef/>
      </w:r>
      <w:r>
        <w:t>Mucho se habla de los avances, pero qué aspectos faltan para mejorar, qué aspectos son problemáticos, se necesita comprender eso para colocar las mejoras posibles en los siguientes entregables.</w:t>
      </w:r>
    </w:p>
    <w:p w14:paraId="27D7C5BD" w14:textId="77777777" w:rsidR="00A9062E" w:rsidRDefault="00A9062E">
      <w:pPr>
        <w:pStyle w:val="Textocomentario"/>
      </w:pPr>
    </w:p>
    <w:p w14:paraId="117D574B" w14:textId="147CEFD5" w:rsidR="00A9062E" w:rsidRDefault="00A9062E">
      <w:pPr>
        <w:pStyle w:val="Textocomentario"/>
      </w:pPr>
      <w:r>
        <w:t xml:space="preserve">Solo el último párrafo habla muy escuetamente de los aspectos </w:t>
      </w:r>
      <w:proofErr w:type="spellStart"/>
      <w:r>
        <w:t>ppr</w:t>
      </w:r>
      <w:proofErr w:type="spellEnd"/>
      <w:r>
        <w:t xml:space="preserve"> mejorar.</w:t>
      </w:r>
    </w:p>
    <w:p w14:paraId="43E40B55" w14:textId="77777777" w:rsidR="00A9062E" w:rsidRDefault="00A9062E">
      <w:pPr>
        <w:pStyle w:val="Textocomentario"/>
      </w:pPr>
    </w:p>
    <w:p w14:paraId="5E1FD6C9" w14:textId="2FECA5C6" w:rsidR="00A9062E" w:rsidRDefault="00A9062E">
      <w:pPr>
        <w:pStyle w:val="Textocomentario"/>
      </w:pPr>
      <w:r>
        <w:t>Más parece un compendio normativo que un diagnóstico (conocimiento integral de la realidad).</w:t>
      </w:r>
    </w:p>
  </w:comment>
  <w:comment w:id="390" w:author="Franco Gustavo Arroyo Gonzales" w:date="2023-09-05T12:06:00Z" w:initials="FGAG">
    <w:p w14:paraId="3ACF3B87" w14:textId="77777777" w:rsidR="006655DF" w:rsidRDefault="006655DF">
      <w:pPr>
        <w:pStyle w:val="Textocomentario"/>
      </w:pPr>
      <w:r>
        <w:rPr>
          <w:rStyle w:val="Refdecomentario"/>
        </w:rPr>
        <w:annotationRef/>
      </w:r>
      <w:r>
        <w:t xml:space="preserve">Pie de página, hacer el esfuerzo de que sea </w:t>
      </w:r>
      <w:proofErr w:type="spellStart"/>
      <w:r>
        <w:t>mas</w:t>
      </w:r>
      <w:proofErr w:type="spellEnd"/>
      <w:r>
        <w:t xml:space="preserve"> </w:t>
      </w:r>
      <w:proofErr w:type="spellStart"/>
      <w:r>
        <w:t>suscinto</w:t>
      </w:r>
      <w:proofErr w:type="spellEnd"/>
      <w:r>
        <w:t xml:space="preserve"> esta </w:t>
      </w:r>
      <w:proofErr w:type="spellStart"/>
      <w:r>
        <w:t>sub-causa</w:t>
      </w:r>
      <w:proofErr w:type="spellEnd"/>
      <w:r>
        <w:t>.</w:t>
      </w:r>
    </w:p>
    <w:p w14:paraId="3A1F10FC" w14:textId="77777777" w:rsidR="006655DF" w:rsidRDefault="006655DF">
      <w:pPr>
        <w:pStyle w:val="Textocomentario"/>
      </w:pPr>
    </w:p>
    <w:p w14:paraId="1A79302F" w14:textId="4356EF31" w:rsidR="006655DF" w:rsidRDefault="006655DF">
      <w:pPr>
        <w:pStyle w:val="Textocomentario"/>
      </w:pPr>
      <w:r>
        <w:t>No se trata de hacer una recopilación normativa ni descripción de procesos.</w:t>
      </w:r>
    </w:p>
    <w:p w14:paraId="4A35D087" w14:textId="77777777" w:rsidR="006655DF" w:rsidRDefault="006655DF">
      <w:pPr>
        <w:pStyle w:val="Textocomentario"/>
      </w:pPr>
    </w:p>
    <w:p w14:paraId="0467ED44" w14:textId="0279972C" w:rsidR="006655DF" w:rsidRDefault="006655DF">
      <w:pPr>
        <w:pStyle w:val="Textocomentario"/>
      </w:pPr>
      <w:r>
        <w:t xml:space="preserve">De lo que se trata es de </w:t>
      </w:r>
      <w:proofErr w:type="spellStart"/>
      <w:r>
        <w:t>expner</w:t>
      </w:r>
      <w:proofErr w:type="spellEnd"/>
      <w:r>
        <w:t xml:space="preserve"> los aspectos problemáticos para luego plantear las mejoras.</w:t>
      </w:r>
    </w:p>
  </w:comment>
  <w:comment w:id="395" w:author="Franco Gustavo Arroyo Gonzales" w:date="2023-09-05T12:09:00Z" w:initials="FGAG">
    <w:p w14:paraId="3FF9DCF5" w14:textId="77777777" w:rsidR="006655DF" w:rsidRDefault="006655DF">
      <w:pPr>
        <w:pStyle w:val="Textocomentario"/>
      </w:pPr>
      <w:r>
        <w:rPr>
          <w:rStyle w:val="Refdecomentario"/>
        </w:rPr>
        <w:annotationRef/>
      </w:r>
      <w:r>
        <w:t>Estos son detalles que en realidad son insumos para la propuesta de alternativas de solución.  Deben ser parte del análisis interno.</w:t>
      </w:r>
    </w:p>
    <w:p w14:paraId="42270A4A" w14:textId="77777777" w:rsidR="006655DF" w:rsidRDefault="006655DF">
      <w:pPr>
        <w:pStyle w:val="Textocomentario"/>
      </w:pPr>
      <w:r>
        <w:t>Se recomienda retirarlo de esta sección</w:t>
      </w:r>
    </w:p>
    <w:p w14:paraId="13812472" w14:textId="129EE44B" w:rsidR="006655DF" w:rsidRDefault="006655DF">
      <w:pPr>
        <w:pStyle w:val="Textocomentario"/>
      </w:pPr>
      <w:r>
        <w:t>En general, garantizar que se expongan los aspectos problemáticos asociados a la causa.</w:t>
      </w:r>
    </w:p>
  </w:comment>
  <w:comment w:id="404" w:author="Franco Gustavo Arroyo Gonzales" w:date="2023-09-05T12:13:00Z" w:initials="FGAG">
    <w:p w14:paraId="6E08BD48" w14:textId="30AB4E33" w:rsidR="006655DF" w:rsidRDefault="006655DF">
      <w:pPr>
        <w:pStyle w:val="Textocomentario"/>
      </w:pPr>
      <w:r>
        <w:rPr>
          <w:rStyle w:val="Refdecomentario"/>
        </w:rPr>
        <w:annotationRef/>
      </w:r>
      <w:r>
        <w:t>Se habla de los avances, pero qué aspectos faltan para mejorar, qué aspectos son problemáticos, se necesita comprender eso para colocar las mejoras posibles en los siguientes entregables.</w:t>
      </w:r>
    </w:p>
  </w:comment>
  <w:comment w:id="410" w:author="Franco Gustavo Arroyo Gonzales" w:date="2023-09-12T15:24:00Z" w:initials="FGAG">
    <w:p w14:paraId="3FC87DAA" w14:textId="0E0A5103" w:rsidR="002E462F" w:rsidRDefault="002E462F">
      <w:pPr>
        <w:pStyle w:val="Textocomentario"/>
      </w:pPr>
      <w:r>
        <w:rPr>
          <w:rStyle w:val="Refdecomentario"/>
        </w:rPr>
        <w:annotationRef/>
      </w:r>
      <w:r>
        <w:t xml:space="preserve">Precisar el documento </w:t>
      </w:r>
      <w:r>
        <w:t xml:space="preserve">o documentos </w:t>
      </w:r>
      <w:r>
        <w:t xml:space="preserve">con el cual se reconoce los 25 pueblos </w:t>
      </w:r>
      <w:proofErr w:type="spellStart"/>
      <w:r>
        <w:t>indigenas</w:t>
      </w:r>
      <w:proofErr w:type="spellEnd"/>
      <w:r>
        <w:t xml:space="preserve"> PIACI</w:t>
      </w:r>
    </w:p>
  </w:comment>
  <w:comment w:id="413" w:author="Franco Gustavo Arroyo Gonzales" w:date="2023-09-13T10:13:00Z" w:initials="FGAG">
    <w:p w14:paraId="44DCE708" w14:textId="64DE8816" w:rsidR="00EF5765" w:rsidRDefault="00EF5765">
      <w:pPr>
        <w:pStyle w:val="Textocomentario"/>
      </w:pPr>
      <w:r>
        <w:rPr>
          <w:rStyle w:val="Refdecomentario"/>
        </w:rPr>
        <w:annotationRef/>
      </w:r>
      <w:r w:rsidR="00240ADD">
        <w:t>No hace falta mencionar la lista de sub causas si ellas ya se observan en el gráfico que sigue. No duplicar la información. Aplica a otras secciones semejantes.</w:t>
      </w:r>
    </w:p>
  </w:comment>
  <w:comment w:id="437" w:author="Franco Gustavo Arroyo Gonzales" w:date="2023-09-13T10:21:00Z" w:initials="FGAG">
    <w:p w14:paraId="7999AEA9" w14:textId="28C902B7" w:rsidR="00240ADD" w:rsidRDefault="00240ADD">
      <w:pPr>
        <w:pStyle w:val="Textocomentario"/>
      </w:pPr>
      <w:r>
        <w:rPr>
          <w:rStyle w:val="Refdecomentario"/>
        </w:rPr>
        <w:annotationRef/>
      </w:r>
      <w:r>
        <w:t xml:space="preserve">Fuente?, si es de registro del propio </w:t>
      </w:r>
      <w:proofErr w:type="spellStart"/>
      <w:r>
        <w:t>mincul</w:t>
      </w:r>
      <w:proofErr w:type="spellEnd"/>
      <w:r>
        <w:t>, hay que precisarlo.</w:t>
      </w:r>
    </w:p>
  </w:comment>
  <w:comment w:id="473" w:author="Franco Gustavo Arroyo Gonzales" w:date="2023-09-13T10:26:00Z" w:initials="FGAG">
    <w:p w14:paraId="7458D8A9" w14:textId="5F40F4F4" w:rsidR="004146F3" w:rsidRDefault="004146F3">
      <w:pPr>
        <w:pStyle w:val="Textocomentario"/>
      </w:pPr>
      <w:r>
        <w:rPr>
          <w:rStyle w:val="Refdecomentario"/>
        </w:rPr>
        <w:annotationRef/>
      </w:r>
      <w:r>
        <w:t xml:space="preserve">Se expone mucho de los avances, pero poco de los aspectos que se </w:t>
      </w:r>
      <w:proofErr w:type="spellStart"/>
      <w:r>
        <w:t>requeren</w:t>
      </w:r>
      <w:proofErr w:type="spellEnd"/>
      <w:r>
        <w:t xml:space="preserve"> mejorar, o de los aspectos problemáticos.</w:t>
      </w:r>
    </w:p>
  </w:comment>
  <w:comment w:id="503" w:author="Franco Gustavo Arroyo Gonzales" w:date="2023-09-11T21:06:00Z" w:initials="FGAG">
    <w:p w14:paraId="11C0F9AD" w14:textId="6F52FB93" w:rsidR="00D17E75" w:rsidRDefault="00D17E75">
      <w:pPr>
        <w:pStyle w:val="Textocomentario"/>
      </w:pPr>
      <w:r>
        <w:rPr>
          <w:rStyle w:val="Refdecomentario"/>
        </w:rPr>
        <w:annotationRef/>
      </w:r>
      <w:r>
        <w:t xml:space="preserve">Información excesiva, se pide sintetizar. Evitemos citar objetivos de </w:t>
      </w:r>
      <w:r w:rsidR="00045366">
        <w:t xml:space="preserve">otras </w:t>
      </w:r>
      <w:r>
        <w:t>políticas nacionales y de instrumentos, salvo que fuese muy necesario para dar cuenta del diagnóstico de problemas o de limitados avances.</w:t>
      </w:r>
    </w:p>
  </w:comment>
  <w:comment w:id="513" w:author="Franco Gustavo Arroyo Gonzales" w:date="2023-09-11T21:09:00Z" w:initials="FGAG">
    <w:p w14:paraId="23183287" w14:textId="48ECB160" w:rsidR="00C05B85" w:rsidRDefault="00C05B85">
      <w:pPr>
        <w:pStyle w:val="Textocomentario"/>
      </w:pPr>
      <w:r>
        <w:rPr>
          <w:rStyle w:val="Refdecomentario"/>
        </w:rPr>
        <w:annotationRef/>
      </w:r>
      <w:r>
        <w:t>Dato no relevante en esta sección.</w:t>
      </w:r>
    </w:p>
  </w:comment>
  <w:comment w:id="544" w:author="Franco Gustavo Arroyo Gonzales" w:date="2023-09-11T21:11:00Z" w:initials="FGAG">
    <w:p w14:paraId="3F2BA122" w14:textId="010006D0" w:rsidR="00C05B85" w:rsidRDefault="00C05B85">
      <w:pPr>
        <w:pStyle w:val="Textocomentario"/>
      </w:pPr>
      <w:r>
        <w:rPr>
          <w:rStyle w:val="Refdecomentario"/>
        </w:rPr>
        <w:annotationRef/>
      </w:r>
      <w:r>
        <w:t>Detalles generales, de procedimientos, se recomienda retirar.</w:t>
      </w:r>
    </w:p>
    <w:p w14:paraId="3EA93177" w14:textId="5AB34FA7" w:rsidR="00C05B85" w:rsidRDefault="00C05B85">
      <w:pPr>
        <w:pStyle w:val="Textocomentario"/>
      </w:pPr>
      <w:r>
        <w:t>Cómo ayuda a entender los problemas que enfrentan mujeres indígenas?</w:t>
      </w:r>
    </w:p>
  </w:comment>
  <w:comment w:id="547" w:author="Franco Gustavo Arroyo Gonzales" w:date="2023-09-11T21:12:00Z" w:initials="FGAG">
    <w:p w14:paraId="5E2304C5" w14:textId="13C9C43C" w:rsidR="00C05B85" w:rsidRDefault="00C05B85">
      <w:pPr>
        <w:pStyle w:val="Textocomentario"/>
      </w:pPr>
      <w:r>
        <w:rPr>
          <w:rStyle w:val="Refdecomentario"/>
        </w:rPr>
        <w:annotationRef/>
      </w:r>
      <w:r>
        <w:t>Información no tiene que ver con la causa.</w:t>
      </w:r>
    </w:p>
  </w:comment>
  <w:comment w:id="551" w:author="Franco Gustavo Arroyo Gonzales" w:date="2023-09-11T21:13:00Z" w:initials="FGAG">
    <w:p w14:paraId="2738567D" w14:textId="50E80D4A" w:rsidR="00C05B85" w:rsidRDefault="00C05B85">
      <w:pPr>
        <w:pStyle w:val="Textocomentario"/>
      </w:pPr>
      <w:r>
        <w:rPr>
          <w:rStyle w:val="Refdecomentario"/>
        </w:rPr>
        <w:annotationRef/>
      </w:r>
      <w:r>
        <w:t>Información general, aplicable a todas las mujeres,, no se centra , pierde el foco.</w:t>
      </w:r>
    </w:p>
  </w:comment>
  <w:comment w:id="555" w:author="Franco Gustavo Arroyo Gonzales" w:date="2023-09-12T15:25:00Z" w:initials="FGAG">
    <w:p w14:paraId="19C10F4F" w14:textId="09C58E20" w:rsidR="00F621C3" w:rsidRDefault="00F621C3">
      <w:pPr>
        <w:pStyle w:val="Textocomentario"/>
      </w:pPr>
      <w:r>
        <w:rPr>
          <w:rStyle w:val="Refdecomentario"/>
        </w:rPr>
        <w:annotationRef/>
      </w:r>
      <w:r>
        <w:t>Precisar la fuente de información, de donde se obtienen estos valores.</w:t>
      </w:r>
    </w:p>
  </w:comment>
  <w:comment w:id="557" w:author="Franco Gustavo Arroyo Gonzales" w:date="2023-09-11T21:14:00Z" w:initials="FGAG">
    <w:p w14:paraId="2A34BE9E" w14:textId="7DA24A71" w:rsidR="00C05B85" w:rsidRDefault="00C05B85">
      <w:pPr>
        <w:pStyle w:val="Textocomentario"/>
      </w:pPr>
      <w:r>
        <w:rPr>
          <w:rStyle w:val="Refdecomentario"/>
        </w:rPr>
        <w:annotationRef/>
      </w:r>
      <w:r>
        <w:t>Pierde el foco, no se centra en mujeres de pueblos indígenas</w:t>
      </w:r>
    </w:p>
  </w:comment>
  <w:comment w:id="558" w:author="Franco Gustavo Arroyo Gonzales" w:date="2023-09-11T21:14:00Z" w:initials="FGAG">
    <w:p w14:paraId="0D3A29CF" w14:textId="261452C0" w:rsidR="00C05B85" w:rsidRDefault="00C05B85">
      <w:pPr>
        <w:pStyle w:val="Textocomentario"/>
      </w:pPr>
      <w:r>
        <w:rPr>
          <w:rStyle w:val="Refdecomentario"/>
        </w:rPr>
        <w:annotationRef/>
      </w:r>
      <w:r>
        <w:t>Pierde el foco, no se centra en mujeres de pueblos indígenas</w:t>
      </w:r>
    </w:p>
  </w:comment>
  <w:comment w:id="575" w:author="Franco Gustavo Arroyo Gonzales" w:date="2023-09-05T10:28:00Z" w:initials="FGAG">
    <w:p w14:paraId="7C900F60" w14:textId="27C411E5" w:rsidR="00B45F68" w:rsidRDefault="00B45F68">
      <w:pPr>
        <w:pStyle w:val="Textocomentario"/>
      </w:pPr>
      <w:r>
        <w:rPr>
          <w:rStyle w:val="Refdecomentario"/>
        </w:rPr>
        <w:annotationRef/>
      </w:r>
      <w:r>
        <w:t xml:space="preserve">Detalle </w:t>
      </w:r>
      <w:proofErr w:type="spellStart"/>
      <w:r>
        <w:t>procedimiental</w:t>
      </w:r>
      <w:proofErr w:type="spellEnd"/>
      <w:r>
        <w:t>, que no dice nada de los aspectos problemáticos de la causa.</w:t>
      </w:r>
    </w:p>
  </w:comment>
  <w:comment w:id="590" w:author="Franco Gustavo Arroyo Gonzales" w:date="2023-09-11T20:41:00Z" w:initials="FGAG">
    <w:p w14:paraId="50F3193E" w14:textId="5ABC306E" w:rsidR="00B64FCD" w:rsidRDefault="00B64FCD">
      <w:pPr>
        <w:pStyle w:val="Textocomentario"/>
      </w:pPr>
      <w:r>
        <w:rPr>
          <w:rStyle w:val="Refdecomentario"/>
        </w:rPr>
        <w:annotationRef/>
      </w:r>
      <w:r>
        <w:t>Referencia muy antigua, (más de 15 años) reemplazarla o bien desestimarla.</w:t>
      </w:r>
    </w:p>
  </w:comment>
  <w:comment w:id="604" w:author="Franco Gustavo Arroyo Gonzales" w:date="2023-09-11T20:43:00Z" w:initials="FGAG">
    <w:p w14:paraId="29775EAE" w14:textId="2C803449" w:rsidR="00B64FCD" w:rsidRDefault="00B64FCD">
      <w:pPr>
        <w:pStyle w:val="Textocomentario"/>
      </w:pPr>
      <w:r>
        <w:rPr>
          <w:rStyle w:val="Refdecomentario"/>
        </w:rPr>
        <w:annotationRef/>
      </w:r>
      <w:r>
        <w:t>Se recomienda integrarlo junto a la anterior causa indirecta.</w:t>
      </w:r>
    </w:p>
  </w:comment>
  <w:comment w:id="605" w:author="Franco Gustavo Arroyo Gonzales" w:date="2023-09-11T20:44:00Z" w:initials="FGAG">
    <w:p w14:paraId="0E12FE46" w14:textId="2D30EA7F" w:rsidR="00B64FCD" w:rsidRDefault="00B64FCD">
      <w:pPr>
        <w:pStyle w:val="Textocomentario"/>
      </w:pPr>
      <w:r>
        <w:rPr>
          <w:rStyle w:val="Refdecomentario"/>
        </w:rPr>
        <w:annotationRef/>
      </w:r>
      <w:r>
        <w:t>perfecto</w:t>
      </w:r>
    </w:p>
  </w:comment>
  <w:comment w:id="609" w:author="Carmen del Rosario Bahamonde Quinteros" w:date="2023-09-05T09:59:00Z" w:initials="CdRBQ">
    <w:p w14:paraId="57844F44" w14:textId="610C576A" w:rsidR="00265371" w:rsidRDefault="00265371">
      <w:pPr>
        <w:pStyle w:val="Textocomentario"/>
      </w:pPr>
      <w:r>
        <w:rPr>
          <w:rStyle w:val="Refdecomentario"/>
        </w:rPr>
        <w:annotationRef/>
      </w:r>
      <w:r>
        <w:t>Procedimientos?</w:t>
      </w:r>
    </w:p>
  </w:comment>
  <w:comment w:id="648" w:author="Franco Gustavo Arroyo Gonzales" w:date="2023-09-11T20:53:00Z" w:initials="FGAG">
    <w:p w14:paraId="2FB6B066" w14:textId="7DB02769" w:rsidR="00E67F4E" w:rsidRDefault="00E67F4E">
      <w:pPr>
        <w:pStyle w:val="Textocomentario"/>
      </w:pPr>
      <w:r>
        <w:rPr>
          <w:rStyle w:val="Refdecomentario"/>
        </w:rPr>
        <w:annotationRef/>
      </w:r>
      <w:r>
        <w:t>Esta política no se encuentra vigente puesto que fue integrada a la Política Nacional de Salud</w:t>
      </w:r>
    </w:p>
    <w:p w14:paraId="563BCAAA" w14:textId="77777777" w:rsidR="00E67F4E" w:rsidRDefault="00E67F4E">
      <w:pPr>
        <w:pStyle w:val="Textocomentario"/>
      </w:pPr>
      <w:r>
        <w:t xml:space="preserve">Revisar: </w:t>
      </w:r>
    </w:p>
    <w:p w14:paraId="1ED7E9E6" w14:textId="648D94FB" w:rsidR="00E67F4E" w:rsidRDefault="00000000">
      <w:pPr>
        <w:pStyle w:val="Textocomentario"/>
      </w:pPr>
      <w:hyperlink r:id="rId2" w:history="1">
        <w:r w:rsidR="00E67F4E" w:rsidRPr="00001342">
          <w:rPr>
            <w:rStyle w:val="Hipervnculo"/>
          </w:rPr>
          <w:t>https://cdn.www.gob.pe/uploads/document/file/460296/resolucion-ministerial-1162-2019-MINSA.PDF?v=1576874076</w:t>
        </w:r>
      </w:hyperlink>
    </w:p>
    <w:p w14:paraId="3A8B242D" w14:textId="0E8EF8F5" w:rsidR="00E67F4E" w:rsidRDefault="00E67F4E">
      <w:pPr>
        <w:pStyle w:val="Textocomentario"/>
      </w:pPr>
    </w:p>
  </w:comment>
  <w:comment w:id="649" w:author="Franco Gustavo Arroyo Gonzales" w:date="2023-09-11T20:49:00Z" w:initials="FGAG">
    <w:p w14:paraId="12CFFDFF" w14:textId="5376DC87" w:rsidR="00E67F4E" w:rsidRDefault="00E67F4E">
      <w:pPr>
        <w:pStyle w:val="Textocomentario"/>
      </w:pPr>
      <w:r>
        <w:rPr>
          <w:rStyle w:val="Refdecomentario"/>
        </w:rPr>
        <w:annotationRef/>
      </w:r>
      <w:r>
        <w:t>Colocarlo brevemente en el conte</w:t>
      </w:r>
      <w:r w:rsidR="00000000">
        <w:rPr>
          <w:noProof/>
        </w:rPr>
        <w:t>x</w:t>
      </w:r>
      <w:r>
        <w:t>to de los pueblos indígena u originarios</w:t>
      </w:r>
    </w:p>
  </w:comment>
  <w:comment w:id="666" w:author="Franco Gustavo Arroyo Gonzales" w:date="2023-09-11T20:55:00Z" w:initials="FGAG">
    <w:p w14:paraId="2FC57DE0" w14:textId="51D46528" w:rsidR="00E67F4E" w:rsidRDefault="00E67F4E">
      <w:pPr>
        <w:pStyle w:val="Textocomentario"/>
      </w:pPr>
      <w:r>
        <w:rPr>
          <w:rStyle w:val="Refdecomentario"/>
        </w:rPr>
        <w:annotationRef/>
      </w:r>
      <w:r>
        <w:t xml:space="preserve">Ser </w:t>
      </w:r>
      <w:proofErr w:type="spellStart"/>
      <w:r>
        <w:t>mas</w:t>
      </w:r>
      <w:proofErr w:type="spellEnd"/>
      <w:r>
        <w:t xml:space="preserve"> concreto, se trata de entender cuáles son los problemas y factores por mejorar.</w:t>
      </w:r>
    </w:p>
  </w:comment>
  <w:comment w:id="667" w:author="Franco Gustavo Arroyo Gonzales" w:date="2023-09-05T10:27:00Z" w:initials="FGAG">
    <w:p w14:paraId="51B3C47F" w14:textId="51FDC0BD" w:rsidR="00B45F68" w:rsidRDefault="00B45F68">
      <w:pPr>
        <w:pStyle w:val="Textocomentario"/>
      </w:pPr>
      <w:r>
        <w:rPr>
          <w:rStyle w:val="Refdecomentario"/>
        </w:rPr>
        <w:annotationRef/>
      </w:r>
      <w:r>
        <w:t>Ejemplo de detalles innecesarios, concentrémonos en los aspectos que dan cuenta del problema.</w:t>
      </w:r>
    </w:p>
  </w:comment>
  <w:comment w:id="669" w:author="Franco Gustavo Arroyo Gonzales" w:date="2023-09-11T20:56:00Z" w:initials="FGAG">
    <w:p w14:paraId="4F7363EC" w14:textId="11183F07" w:rsidR="00E67F4E" w:rsidRDefault="00E67F4E">
      <w:pPr>
        <w:pStyle w:val="Textocomentario"/>
      </w:pPr>
      <w:r>
        <w:rPr>
          <w:rStyle w:val="Refdecomentario"/>
        </w:rPr>
        <w:annotationRef/>
      </w:r>
      <w:r>
        <w:t>Ser más concretos, colocarlo en el contexto de los pueblos indígenas u originarios.</w:t>
      </w:r>
    </w:p>
  </w:comment>
  <w:comment w:id="670" w:author="Franco Gustavo Arroyo Gonzales" w:date="2023-09-11T20:57:00Z" w:initials="FGAG">
    <w:p w14:paraId="6F8E088B" w14:textId="0ABF2CD2" w:rsidR="00E67F4E" w:rsidRDefault="00E67F4E">
      <w:pPr>
        <w:pStyle w:val="Textocomentario"/>
      </w:pPr>
      <w:r>
        <w:rPr>
          <w:rStyle w:val="Refdecomentario"/>
        </w:rPr>
        <w:annotationRef/>
      </w:r>
      <w:r>
        <w:t>Ser más concretos, colocarlo en el contexto de los pueblos indígenas u originarios.</w:t>
      </w:r>
    </w:p>
  </w:comment>
  <w:comment w:id="671" w:author="Franco Gustavo Arroyo Gonzales" w:date="2023-09-11T20:58:00Z" w:initials="FGAG">
    <w:p w14:paraId="4128E803" w14:textId="77777777" w:rsidR="0054691E" w:rsidRDefault="0054691E">
      <w:pPr>
        <w:pStyle w:val="Textocomentario"/>
      </w:pPr>
      <w:r>
        <w:rPr>
          <w:rStyle w:val="Refdecomentario"/>
        </w:rPr>
        <w:annotationRef/>
      </w:r>
      <w:r>
        <w:t>Por qué en esta sección estamos colocando propuestas de desarrollo</w:t>
      </w:r>
    </w:p>
    <w:p w14:paraId="48AA6C3C" w14:textId="77777777" w:rsidR="0054691E" w:rsidRDefault="0054691E">
      <w:pPr>
        <w:pStyle w:val="Textocomentario"/>
      </w:pPr>
      <w:r>
        <w:t>No queda claro</w:t>
      </w:r>
    </w:p>
    <w:p w14:paraId="1767F5E7" w14:textId="77777777" w:rsidR="0054691E" w:rsidRDefault="0054691E">
      <w:pPr>
        <w:pStyle w:val="Textocomentario"/>
      </w:pPr>
      <w:r>
        <w:t>Estamos en el diagnóstico.</w:t>
      </w:r>
    </w:p>
    <w:p w14:paraId="7B7EE366" w14:textId="3345503C" w:rsidR="0054691E" w:rsidRDefault="0054691E">
      <w:pPr>
        <w:pStyle w:val="Textocomentario"/>
      </w:pPr>
      <w:r>
        <w:t>En todo caso podría formar parte del entregable 2 cuando hablamos de Alternativas de solución, lo cual requiere evidenteme</w:t>
      </w:r>
      <w:r w:rsidR="00045366">
        <w:t>n</w:t>
      </w:r>
      <w:r>
        <w:t xml:space="preserve">te hacer una sistematización de buenas prácticas, recomendaciones de agencias </w:t>
      </w:r>
      <w:proofErr w:type="spellStart"/>
      <w:r>
        <w:t>internacionale</w:t>
      </w:r>
      <w:proofErr w:type="spellEnd"/>
      <w:r>
        <w:t xml:space="preserve"> o de la academia o de expertos, entre otras instituciones.</w:t>
      </w:r>
    </w:p>
  </w:comment>
  <w:comment w:id="695" w:author="Carmen del Rosario Bahamonde Quinteros" w:date="2023-09-05T10:22:00Z" w:initials="CdRBQ">
    <w:p w14:paraId="39720168" w14:textId="25E17903" w:rsidR="006E0774" w:rsidRDefault="006E0774">
      <w:pPr>
        <w:pStyle w:val="Textocomentario"/>
      </w:pPr>
      <w:r>
        <w:rPr>
          <w:rStyle w:val="Refdecomentario"/>
        </w:rPr>
        <w:annotationRef/>
      </w:r>
      <w:r>
        <w:t>Limitados?</w:t>
      </w:r>
    </w:p>
  </w:comment>
  <w:comment w:id="702" w:author="Carmen del Rosario Bahamonde Quinteros" w:date="2023-09-05T10:28:00Z" w:initials="CdRBQ">
    <w:p w14:paraId="5DDECDF7" w14:textId="77777777" w:rsidR="00F56BA4" w:rsidRDefault="00F56BA4">
      <w:pPr>
        <w:pStyle w:val="Textocomentario"/>
      </w:pPr>
      <w:r>
        <w:rPr>
          <w:rStyle w:val="Refdecomentario"/>
        </w:rPr>
        <w:annotationRef/>
      </w:r>
      <w:r>
        <w:t>El texto desarrolla 4 sub causas. No coincide. Sin embargo en realidad todo debiera reducirse a dos sub causas:</w:t>
      </w:r>
    </w:p>
    <w:p w14:paraId="565B0CBE" w14:textId="77777777" w:rsidR="00F56BA4" w:rsidRDefault="00F56BA4" w:rsidP="00F56BA4">
      <w:pPr>
        <w:pStyle w:val="Ttulo5"/>
        <w:jc w:val="both"/>
        <w:rPr>
          <w:caps w:val="0"/>
          <w:color w:val="44546A" w:themeColor="text2"/>
        </w:rPr>
      </w:pPr>
      <w:r w:rsidRPr="000E1FAB">
        <w:rPr>
          <w:color w:val="44546A" w:themeColor="text2"/>
        </w:rPr>
        <w:t>2.</w:t>
      </w:r>
      <w:r>
        <w:rPr>
          <w:color w:val="44546A" w:themeColor="text2"/>
        </w:rPr>
        <w:t>5</w:t>
      </w:r>
      <w:r w:rsidRPr="000E1FAB">
        <w:rPr>
          <w:color w:val="44546A" w:themeColor="text2"/>
        </w:rPr>
        <w:t xml:space="preserve">.2.9.1. </w:t>
      </w:r>
      <w:r w:rsidRPr="000D366D">
        <w:rPr>
          <w:caps w:val="0"/>
          <w:color w:val="44546A" w:themeColor="text2"/>
        </w:rPr>
        <w:t xml:space="preserve">Recurrentes prácticas de discriminación, colonialismo y racismo hacia los </w:t>
      </w:r>
      <w:r>
        <w:rPr>
          <w:caps w:val="0"/>
          <w:color w:val="44546A" w:themeColor="text2"/>
        </w:rPr>
        <w:t xml:space="preserve">pueblos indígenas u originarios </w:t>
      </w:r>
      <w:r w:rsidRPr="000D366D">
        <w:rPr>
          <w:caps w:val="0"/>
          <w:color w:val="44546A" w:themeColor="text2"/>
        </w:rPr>
        <w:t>en la esfera pública y privada</w:t>
      </w:r>
    </w:p>
    <w:p w14:paraId="7B19F3BC" w14:textId="77777777" w:rsidR="00F56BA4" w:rsidRDefault="00F56BA4" w:rsidP="00F56BA4">
      <w:pPr>
        <w:pStyle w:val="Ttulo5"/>
        <w:spacing w:after="240"/>
        <w:jc w:val="both"/>
        <w:rPr>
          <w:color w:val="44546A" w:themeColor="text2"/>
        </w:rPr>
      </w:pPr>
      <w:r w:rsidRPr="000E1FAB">
        <w:rPr>
          <w:color w:val="44546A" w:themeColor="text2"/>
        </w:rPr>
        <w:t>2.</w:t>
      </w:r>
      <w:r>
        <w:rPr>
          <w:color w:val="44546A" w:themeColor="text2"/>
        </w:rPr>
        <w:t>5</w:t>
      </w:r>
      <w:r w:rsidRPr="000E1FAB">
        <w:rPr>
          <w:color w:val="44546A" w:themeColor="text2"/>
        </w:rPr>
        <w:t xml:space="preserve">.2.9.3. </w:t>
      </w:r>
      <w:r w:rsidRPr="000D366D">
        <w:rPr>
          <w:caps w:val="0"/>
          <w:color w:val="44546A" w:themeColor="text2"/>
        </w:rPr>
        <w:t>Normalización de los actos de discriminación y violencia étnico racial e inaplicación de la normativa nacional e internacional en la materia</w:t>
      </w:r>
    </w:p>
    <w:p w14:paraId="06BB110C" w14:textId="77777777" w:rsidR="00F56BA4" w:rsidRPr="00F56BA4" w:rsidRDefault="00F56BA4" w:rsidP="00F56BA4"/>
    <w:p w14:paraId="3AE49D29" w14:textId="1BCE17DE" w:rsidR="00F56BA4" w:rsidRDefault="00F56BA4">
      <w:pPr>
        <w:pStyle w:val="Textocomentario"/>
      </w:pPr>
    </w:p>
  </w:comment>
  <w:comment w:id="718" w:author="Franco Gustavo Arroyo Gonzales" w:date="2023-09-11T20:37:00Z" w:initials="FGAG">
    <w:p w14:paraId="16139E8A" w14:textId="77777777" w:rsidR="00B64FCD" w:rsidRDefault="00B64FCD">
      <w:pPr>
        <w:pStyle w:val="Textocomentario"/>
      </w:pPr>
      <w:r>
        <w:rPr>
          <w:rStyle w:val="Refdecomentario"/>
        </w:rPr>
        <w:annotationRef/>
      </w:r>
      <w:r>
        <w:t>Por favor ser más concreto.</w:t>
      </w:r>
    </w:p>
    <w:p w14:paraId="08C792E5" w14:textId="30FCFBC1" w:rsidR="00B64FCD" w:rsidRDefault="00B64FCD">
      <w:pPr>
        <w:pStyle w:val="Textocomentario"/>
      </w:pPr>
      <w:r>
        <w:t>No es el espacio para explicar conceptualmente los enfoques transversales. Se necesita en todo caso explicar su relación con esta política nacional.</w:t>
      </w:r>
    </w:p>
  </w:comment>
  <w:comment w:id="727" w:author="Franco Gustavo Arroyo Gonzales" w:date="2023-09-11T20:38:00Z" w:initials="FGAG">
    <w:p w14:paraId="74BE6B47" w14:textId="77777777" w:rsidR="00B64FCD" w:rsidRDefault="00B64FCD" w:rsidP="00B64FCD">
      <w:pPr>
        <w:pStyle w:val="Textocomentario"/>
      </w:pPr>
      <w:r>
        <w:rPr>
          <w:rStyle w:val="Refdecomentario"/>
        </w:rPr>
        <w:annotationRef/>
      </w:r>
      <w:r>
        <w:t>Por favor ser más concreto.</w:t>
      </w:r>
    </w:p>
    <w:p w14:paraId="75F17C8C" w14:textId="48268B89" w:rsidR="00B64FCD" w:rsidRDefault="00B64FCD" w:rsidP="00B64FCD">
      <w:pPr>
        <w:pStyle w:val="Textocomentario"/>
      </w:pPr>
      <w:r>
        <w:t>No es el espacio para explicar conceptualmente los enfoques transversales. Se necesita en todo caso explicar su relación con esta política nacional.</w:t>
      </w:r>
    </w:p>
  </w:comment>
  <w:comment w:id="728" w:author="Franco Gustavo Arroyo Gonzales" w:date="2023-09-11T20:39:00Z" w:initials="FGAG">
    <w:p w14:paraId="57737D71" w14:textId="77777777" w:rsidR="00B64FCD" w:rsidRDefault="00B64FCD" w:rsidP="00B64FCD">
      <w:pPr>
        <w:pStyle w:val="Textocomentario"/>
      </w:pPr>
      <w:r>
        <w:rPr>
          <w:rStyle w:val="Refdecomentario"/>
        </w:rPr>
        <w:annotationRef/>
      </w:r>
      <w:r>
        <w:t>Por favor ser más concreto.</w:t>
      </w:r>
    </w:p>
    <w:p w14:paraId="2E879375" w14:textId="14B1F196" w:rsidR="00B64FCD" w:rsidRDefault="00B64FCD" w:rsidP="00B64FCD">
      <w:pPr>
        <w:pStyle w:val="Textocomentario"/>
      </w:pPr>
      <w:r>
        <w:t>No es el espacio para explicar conceptualmente los enfoques transversales. S</w:t>
      </w:r>
      <w:r w:rsidR="00000000">
        <w:rPr>
          <w:noProof/>
        </w:rPr>
        <w:t>e</w:t>
      </w:r>
      <w:r>
        <w:t xml:space="preserve"> necesita en todo caso explicar su relación con esta política nacional.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C8C990" w15:done="0"/>
  <w15:commentEx w15:paraId="611AE420" w15:done="0"/>
  <w15:commentEx w15:paraId="25806276" w15:done="0"/>
  <w15:commentEx w15:paraId="234A5B46" w15:done="0"/>
  <w15:commentEx w15:paraId="1A69D854" w15:done="0"/>
  <w15:commentEx w15:paraId="397F4383" w15:done="0"/>
  <w15:commentEx w15:paraId="3102F9AD" w15:done="0"/>
  <w15:commentEx w15:paraId="0B6F0D35" w15:done="0"/>
  <w15:commentEx w15:paraId="715A5B74" w15:done="0"/>
  <w15:commentEx w15:paraId="552F7881" w15:done="0"/>
  <w15:commentEx w15:paraId="55A8AB12" w15:done="0"/>
  <w15:commentEx w15:paraId="58661A75" w15:done="0"/>
  <w15:commentEx w15:paraId="5527D2E0" w15:done="0"/>
  <w15:commentEx w15:paraId="22CC3783" w15:done="0"/>
  <w15:commentEx w15:paraId="26014B77" w15:done="0"/>
  <w15:commentEx w15:paraId="0BA0F325" w15:done="0"/>
  <w15:commentEx w15:paraId="07731B35" w15:done="0"/>
  <w15:commentEx w15:paraId="01E3996A" w15:done="0"/>
  <w15:commentEx w15:paraId="020E7367" w15:done="0"/>
  <w15:commentEx w15:paraId="0BF038D0" w15:done="0"/>
  <w15:commentEx w15:paraId="1B4C2609" w15:done="0"/>
  <w15:commentEx w15:paraId="320D8915" w15:done="0"/>
  <w15:commentEx w15:paraId="6588485A" w15:done="0"/>
  <w15:commentEx w15:paraId="3474D758" w15:done="0"/>
  <w15:commentEx w15:paraId="69FB46ED" w15:done="0"/>
  <w15:commentEx w15:paraId="3EF43913" w15:done="0"/>
  <w15:commentEx w15:paraId="274E333B" w15:done="0"/>
  <w15:commentEx w15:paraId="7F4AC7F2" w15:done="0"/>
  <w15:commentEx w15:paraId="1743A652" w15:done="0"/>
  <w15:commentEx w15:paraId="441F9CD6" w15:done="0"/>
  <w15:commentEx w15:paraId="76BD3025" w15:done="0"/>
  <w15:commentEx w15:paraId="7255B763" w15:done="0"/>
  <w15:commentEx w15:paraId="3404B316" w15:done="0"/>
  <w15:commentEx w15:paraId="3E8AC635" w15:done="0"/>
  <w15:commentEx w15:paraId="20EA8406" w15:done="0"/>
  <w15:commentEx w15:paraId="4FE6FEA5" w15:done="0"/>
  <w15:commentEx w15:paraId="695D6409" w15:done="0"/>
  <w15:commentEx w15:paraId="3A41B943" w15:done="0"/>
  <w15:commentEx w15:paraId="019F6F1C" w15:done="0"/>
  <w15:commentEx w15:paraId="002C5744" w15:done="0"/>
  <w15:commentEx w15:paraId="411A60B5" w15:done="0"/>
  <w15:commentEx w15:paraId="5E1FD6C9" w15:done="0"/>
  <w15:commentEx w15:paraId="0467ED44" w15:done="0"/>
  <w15:commentEx w15:paraId="13812472" w15:done="0"/>
  <w15:commentEx w15:paraId="6E08BD48" w15:done="0"/>
  <w15:commentEx w15:paraId="3FC87DAA" w15:done="0"/>
  <w15:commentEx w15:paraId="44DCE708" w15:done="0"/>
  <w15:commentEx w15:paraId="7999AEA9" w15:done="0"/>
  <w15:commentEx w15:paraId="7458D8A9" w15:done="0"/>
  <w15:commentEx w15:paraId="11C0F9AD" w15:done="0"/>
  <w15:commentEx w15:paraId="23183287" w15:done="0"/>
  <w15:commentEx w15:paraId="3EA93177" w15:done="0"/>
  <w15:commentEx w15:paraId="5E2304C5" w15:done="0"/>
  <w15:commentEx w15:paraId="2738567D" w15:done="0"/>
  <w15:commentEx w15:paraId="19C10F4F" w15:done="0"/>
  <w15:commentEx w15:paraId="2A34BE9E" w15:done="0"/>
  <w15:commentEx w15:paraId="0D3A29CF" w15:done="0"/>
  <w15:commentEx w15:paraId="7C900F60" w15:done="0"/>
  <w15:commentEx w15:paraId="50F3193E" w15:done="0"/>
  <w15:commentEx w15:paraId="29775EAE" w15:done="0"/>
  <w15:commentEx w15:paraId="0E12FE46" w15:done="0"/>
  <w15:commentEx w15:paraId="57844F44" w15:done="0"/>
  <w15:commentEx w15:paraId="3A8B242D" w15:done="0"/>
  <w15:commentEx w15:paraId="12CFFDFF" w15:done="0"/>
  <w15:commentEx w15:paraId="2FC57DE0" w15:done="0"/>
  <w15:commentEx w15:paraId="51B3C47F" w15:done="0"/>
  <w15:commentEx w15:paraId="4F7363EC" w15:done="0"/>
  <w15:commentEx w15:paraId="6F8E088B" w15:done="0"/>
  <w15:commentEx w15:paraId="7B7EE366" w15:done="0"/>
  <w15:commentEx w15:paraId="39720168" w15:done="0"/>
  <w15:commentEx w15:paraId="3AE49D29" w15:done="0"/>
  <w15:commentEx w15:paraId="08C792E5" w15:done="0"/>
  <w15:commentEx w15:paraId="75F17C8C" w15:done="0"/>
  <w15:commentEx w15:paraId="2E87937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9B46C4" w16cex:dateUtc="2023-08-31T22:05:00Z"/>
  <w16cex:commentExtensible w16cex:durableId="28A1715D" w16cex:dateUtc="2023-09-05T14:20:00Z"/>
  <w16cex:commentExtensible w16cex:durableId="289B00A5" w16cex:dateUtc="2023-08-31T17:05:00Z"/>
  <w16cex:commentExtensible w16cex:durableId="289B1099" w16cex:dateUtc="2023-08-31T18:14:00Z"/>
  <w16cex:commentExtensible w16cex:durableId="142509AC" w16cex:dateUtc="2023-09-04T22:52:00Z"/>
  <w16cex:commentExtensible w16cex:durableId="1B5AD0F7" w16cex:dateUtc="2023-09-04T23:12:00Z"/>
  <w16cex:commentExtensible w16cex:durableId="16076C52" w16cex:dateUtc="2023-09-04T23:14:00Z"/>
  <w16cex:commentExtensible w16cex:durableId="7EACD3C9" w16cex:dateUtc="2023-09-04T23:16:00Z"/>
  <w16cex:commentExtensible w16cex:durableId="4152CAC8" w16cex:dateUtc="2023-09-04T23:16:00Z"/>
  <w16cex:commentExtensible w16cex:durableId="0322CFD3" w16cex:dateUtc="2023-09-05T16:07:00Z"/>
  <w16cex:commentExtensible w16cex:durableId="28A17295" w16cex:dateUtc="2023-09-05T14:25:00Z"/>
  <w16cex:commentExtensible w16cex:durableId="289AFFA2" w16cex:dateUtc="2023-08-31T17:01:00Z"/>
  <w16cex:commentExtensible w16cex:durableId="1EBA5CDE" w16cex:dateUtc="2023-09-04T23:51:00Z"/>
  <w16cex:commentExtensible w16cex:durableId="597D0314" w16cex:dateUtc="2023-09-04T23:58:00Z"/>
  <w16cex:commentExtensible w16cex:durableId="43B40C52" w16cex:dateUtc="2023-09-04T23:59:00Z"/>
  <w16cex:commentExtensible w16cex:durableId="1B9B086A" w16cex:dateUtc="2023-09-05T00:01:00Z"/>
  <w16cex:commentExtensible w16cex:durableId="0ED85286" w16cex:dateUtc="2023-09-05T00:04:00Z"/>
  <w16cex:commentExtensible w16cex:durableId="2CDF3441" w16cex:dateUtc="2023-09-05T02:02:00Z"/>
  <w16cex:commentExtensible w16cex:durableId="65B443F1" w16cex:dateUtc="2023-09-05T02:04:00Z"/>
  <w16cex:commentExtensible w16cex:durableId="41B95C41" w16cex:dateUtc="2023-09-05T02:04:00Z"/>
  <w16cex:commentExtensible w16cex:durableId="28AB00A4" w16cex:dateUtc="2023-09-12T20:22:00Z"/>
  <w16cex:commentExtensible w16cex:durableId="39A24C96" w16cex:dateUtc="2023-09-05T02:13:00Z"/>
  <w16cex:commentExtensible w16cex:durableId="28A182FB" w16cex:dateUtc="2023-09-05T15:35:00Z"/>
  <w16cex:commentExtensible w16cex:durableId="28A18270" w16cex:dateUtc="2023-09-05T15:33:00Z"/>
  <w16cex:commentExtensible w16cex:durableId="4051CA3E" w16cex:dateUtc="2023-09-05T02:19:00Z"/>
  <w16cex:commentExtensible w16cex:durableId="28A18337" w16cex:dateUtc="2023-09-05T15:36:00Z"/>
  <w16cex:commentExtensible w16cex:durableId="28A1835C" w16cex:dateUtc="2023-09-05T15:37:00Z"/>
  <w16cex:commentExtensible w16cex:durableId="28A1928D" w16cex:dateUtc="2023-09-05T16:42:00Z"/>
  <w16cex:commentExtensible w16cex:durableId="28AB00CE" w16cex:dateUtc="2023-09-12T20:22:00Z"/>
  <w16cex:commentExtensible w16cex:durableId="28A1938C" w16cex:dateUtc="2023-09-05T16:46:00Z"/>
  <w16cex:commentExtensible w16cex:durableId="28A193B8" w16cex:dateUtc="2023-09-05T16:47:00Z"/>
  <w16cex:commentExtensible w16cex:durableId="28A1945A" w16cex:dateUtc="2023-09-05T16:49:00Z"/>
  <w16cex:commentExtensible w16cex:durableId="28AB00E3" w16cex:dateUtc="2023-09-12T20:23:00Z"/>
  <w16cex:commentExtensible w16cex:durableId="28A195BB" w16cex:dateUtc="2023-09-05T16:55:00Z"/>
  <w16cex:commentExtensible w16cex:durableId="28A19707" w16cex:dateUtc="2023-09-05T17:01:00Z"/>
  <w16cex:commentExtensible w16cex:durableId="28A196DE" w16cex:dateUtc="2023-09-05T17:00:00Z"/>
  <w16cex:commentExtensible w16cex:durableId="28AB0103" w16cex:dateUtc="2023-09-12T20:23:00Z"/>
  <w16cex:commentExtensible w16cex:durableId="37D3FC6B" w16cex:dateUtc="2023-09-05T02:42:00Z"/>
  <w16cex:commentExtensible w16cex:durableId="28A19757" w16cex:dateUtc="2023-09-05T17:02:00Z"/>
  <w16cex:commentExtensible w16cex:durableId="28A19751" w16cex:dateUtc="2023-09-05T17:02:00Z"/>
  <w16cex:commentExtensible w16cex:durableId="28A197A5" w16cex:dateUtc="2023-09-05T17:03:00Z"/>
  <w16cex:commentExtensible w16cex:durableId="28A197E4" w16cex:dateUtc="2023-09-05T17:04:00Z"/>
  <w16cex:commentExtensible w16cex:durableId="28A1985D" w16cex:dateUtc="2023-09-05T17:06:00Z"/>
  <w16cex:commentExtensible w16cex:durableId="28A198FA" w16cex:dateUtc="2023-09-05T17:09:00Z"/>
  <w16cex:commentExtensible w16cex:durableId="28A199D5" w16cex:dateUtc="2023-09-05T17:13:00Z"/>
  <w16cex:commentExtensible w16cex:durableId="28AB0127" w16cex:dateUtc="2023-09-12T20:24:00Z"/>
  <w16cex:commentExtensible w16cex:durableId="28AC09B7" w16cex:dateUtc="2023-09-13T15:13:00Z"/>
  <w16cex:commentExtensible w16cex:durableId="28AC0BB1" w16cex:dateUtc="2023-09-13T15:21:00Z"/>
  <w16cex:commentExtensible w16cex:durableId="28AC0CDA" w16cex:dateUtc="2023-09-13T15:26:00Z"/>
  <w16cex:commentExtensible w16cex:durableId="28A9FFF3" w16cex:dateUtc="2023-09-12T02:06:00Z"/>
  <w16cex:commentExtensible w16cex:durableId="28AA0087" w16cex:dateUtc="2023-09-12T02:09:00Z"/>
  <w16cex:commentExtensible w16cex:durableId="28AA0107" w16cex:dateUtc="2023-09-12T02:11:00Z"/>
  <w16cex:commentExtensible w16cex:durableId="28AA014A" w16cex:dateUtc="2023-09-12T02:12:00Z"/>
  <w16cex:commentExtensible w16cex:durableId="28AA0183" w16cex:dateUtc="2023-09-12T02:13:00Z"/>
  <w16cex:commentExtensible w16cex:durableId="28AB014E" w16cex:dateUtc="2023-09-12T20:25:00Z"/>
  <w16cex:commentExtensible w16cex:durableId="28AA01B1" w16cex:dateUtc="2023-09-12T02:14:00Z"/>
  <w16cex:commentExtensible w16cex:durableId="28AA01C6" w16cex:dateUtc="2023-09-12T02:14:00Z"/>
  <w16cex:commentExtensible w16cex:durableId="28A18161" w16cex:dateUtc="2023-09-05T15:28:00Z"/>
  <w16cex:commentExtensible w16cex:durableId="28A9F9F7" w16cex:dateUtc="2023-09-12T01:41:00Z"/>
  <w16cex:commentExtensible w16cex:durableId="28A9FA60" w16cex:dateUtc="2023-09-12T01:43:00Z"/>
  <w16cex:commentExtensible w16cex:durableId="28A9FA91" w16cex:dateUtc="2023-09-12T01:44:00Z"/>
  <w16cex:commentExtensible w16cex:durableId="366B5CE2" w16cex:dateUtc="2023-09-05T14:59:00Z"/>
  <w16cex:commentExtensible w16cex:durableId="28A9FCC6" w16cex:dateUtc="2023-09-12T01:53:00Z"/>
  <w16cex:commentExtensible w16cex:durableId="28A9FBDB" w16cex:dateUtc="2023-09-12T01:49:00Z"/>
  <w16cex:commentExtensible w16cex:durableId="28A9FD45" w16cex:dateUtc="2023-09-12T01:55:00Z"/>
  <w16cex:commentExtensible w16cex:durableId="28A18115" w16cex:dateUtc="2023-09-05T15:27:00Z"/>
  <w16cex:commentExtensible w16cex:durableId="28A9FD8C" w16cex:dateUtc="2023-09-12T01:56:00Z"/>
  <w16cex:commentExtensible w16cex:durableId="28A9FDBA" w16cex:dateUtc="2023-09-12T01:57:00Z"/>
  <w16cex:commentExtensible w16cex:durableId="28A9FE0E" w16cex:dateUtc="2023-09-12T01:58:00Z"/>
  <w16cex:commentExtensible w16cex:durableId="3536C0DA" w16cex:dateUtc="2023-09-05T15:22:00Z"/>
  <w16cex:commentExtensible w16cex:durableId="21964161" w16cex:dateUtc="2023-09-05T15:28:00Z"/>
  <w16cex:commentExtensible w16cex:durableId="28A9F915" w16cex:dateUtc="2023-09-12T01:37:00Z"/>
  <w16cex:commentExtensible w16cex:durableId="28A9F95D" w16cex:dateUtc="2023-09-12T01:38:00Z"/>
  <w16cex:commentExtensible w16cex:durableId="28A9F96D" w16cex:dateUtc="2023-09-12T01: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C8C990" w16cid:durableId="289B46C4"/>
  <w16cid:commentId w16cid:paraId="611AE420" w16cid:durableId="28A1715D"/>
  <w16cid:commentId w16cid:paraId="25806276" w16cid:durableId="289B00A5"/>
  <w16cid:commentId w16cid:paraId="234A5B46" w16cid:durableId="289B1099"/>
  <w16cid:commentId w16cid:paraId="1A69D854" w16cid:durableId="142509AC"/>
  <w16cid:commentId w16cid:paraId="397F4383" w16cid:durableId="1B5AD0F7"/>
  <w16cid:commentId w16cid:paraId="3102F9AD" w16cid:durableId="16076C52"/>
  <w16cid:commentId w16cid:paraId="0B6F0D35" w16cid:durableId="7EACD3C9"/>
  <w16cid:commentId w16cid:paraId="715A5B74" w16cid:durableId="4152CAC8"/>
  <w16cid:commentId w16cid:paraId="552F7881" w16cid:durableId="0322CFD3"/>
  <w16cid:commentId w16cid:paraId="55A8AB12" w16cid:durableId="28A17295"/>
  <w16cid:commentId w16cid:paraId="58661A75" w16cid:durableId="289AFFA2"/>
  <w16cid:commentId w16cid:paraId="5527D2E0" w16cid:durableId="1EBA5CDE"/>
  <w16cid:commentId w16cid:paraId="22CC3783" w16cid:durableId="597D0314"/>
  <w16cid:commentId w16cid:paraId="26014B77" w16cid:durableId="43B40C52"/>
  <w16cid:commentId w16cid:paraId="0BA0F325" w16cid:durableId="1B9B086A"/>
  <w16cid:commentId w16cid:paraId="07731B35" w16cid:durableId="0ED85286"/>
  <w16cid:commentId w16cid:paraId="01E3996A" w16cid:durableId="2CDF3441"/>
  <w16cid:commentId w16cid:paraId="020E7367" w16cid:durableId="65B443F1"/>
  <w16cid:commentId w16cid:paraId="0BF038D0" w16cid:durableId="41B95C41"/>
  <w16cid:commentId w16cid:paraId="1B4C2609" w16cid:durableId="28AB00A4"/>
  <w16cid:commentId w16cid:paraId="320D8915" w16cid:durableId="39A24C96"/>
  <w16cid:commentId w16cid:paraId="6588485A" w16cid:durableId="28A182FB"/>
  <w16cid:commentId w16cid:paraId="3474D758" w16cid:durableId="28A18270"/>
  <w16cid:commentId w16cid:paraId="69FB46ED" w16cid:durableId="4051CA3E"/>
  <w16cid:commentId w16cid:paraId="3EF43913" w16cid:durableId="28A18337"/>
  <w16cid:commentId w16cid:paraId="274E333B" w16cid:durableId="28A1835C"/>
  <w16cid:commentId w16cid:paraId="7F4AC7F2" w16cid:durableId="28A1928D"/>
  <w16cid:commentId w16cid:paraId="1743A652" w16cid:durableId="28AB00CE"/>
  <w16cid:commentId w16cid:paraId="441F9CD6" w16cid:durableId="28A1938C"/>
  <w16cid:commentId w16cid:paraId="76BD3025" w16cid:durableId="28A193B8"/>
  <w16cid:commentId w16cid:paraId="7255B763" w16cid:durableId="28A1945A"/>
  <w16cid:commentId w16cid:paraId="3404B316" w16cid:durableId="28AB00E3"/>
  <w16cid:commentId w16cid:paraId="3E8AC635" w16cid:durableId="28A195BB"/>
  <w16cid:commentId w16cid:paraId="20EA8406" w16cid:durableId="28A19707"/>
  <w16cid:commentId w16cid:paraId="4FE6FEA5" w16cid:durableId="28A196DE"/>
  <w16cid:commentId w16cid:paraId="695D6409" w16cid:durableId="28AB0103"/>
  <w16cid:commentId w16cid:paraId="3A41B943" w16cid:durableId="37D3FC6B"/>
  <w16cid:commentId w16cid:paraId="019F6F1C" w16cid:durableId="28A19757"/>
  <w16cid:commentId w16cid:paraId="002C5744" w16cid:durableId="28A19751"/>
  <w16cid:commentId w16cid:paraId="411A60B5" w16cid:durableId="28A197A5"/>
  <w16cid:commentId w16cid:paraId="5E1FD6C9" w16cid:durableId="28A197E4"/>
  <w16cid:commentId w16cid:paraId="0467ED44" w16cid:durableId="28A1985D"/>
  <w16cid:commentId w16cid:paraId="13812472" w16cid:durableId="28A198FA"/>
  <w16cid:commentId w16cid:paraId="6E08BD48" w16cid:durableId="28A199D5"/>
  <w16cid:commentId w16cid:paraId="3FC87DAA" w16cid:durableId="28AB0127"/>
  <w16cid:commentId w16cid:paraId="44DCE708" w16cid:durableId="28AC09B7"/>
  <w16cid:commentId w16cid:paraId="7999AEA9" w16cid:durableId="28AC0BB1"/>
  <w16cid:commentId w16cid:paraId="7458D8A9" w16cid:durableId="28AC0CDA"/>
  <w16cid:commentId w16cid:paraId="11C0F9AD" w16cid:durableId="28A9FFF3"/>
  <w16cid:commentId w16cid:paraId="23183287" w16cid:durableId="28AA0087"/>
  <w16cid:commentId w16cid:paraId="3EA93177" w16cid:durableId="28AA0107"/>
  <w16cid:commentId w16cid:paraId="5E2304C5" w16cid:durableId="28AA014A"/>
  <w16cid:commentId w16cid:paraId="2738567D" w16cid:durableId="28AA0183"/>
  <w16cid:commentId w16cid:paraId="19C10F4F" w16cid:durableId="28AB014E"/>
  <w16cid:commentId w16cid:paraId="2A34BE9E" w16cid:durableId="28AA01B1"/>
  <w16cid:commentId w16cid:paraId="0D3A29CF" w16cid:durableId="28AA01C6"/>
  <w16cid:commentId w16cid:paraId="7C900F60" w16cid:durableId="28A18161"/>
  <w16cid:commentId w16cid:paraId="50F3193E" w16cid:durableId="28A9F9F7"/>
  <w16cid:commentId w16cid:paraId="29775EAE" w16cid:durableId="28A9FA60"/>
  <w16cid:commentId w16cid:paraId="0E12FE46" w16cid:durableId="28A9FA91"/>
  <w16cid:commentId w16cid:paraId="57844F44" w16cid:durableId="366B5CE2"/>
  <w16cid:commentId w16cid:paraId="3A8B242D" w16cid:durableId="28A9FCC6"/>
  <w16cid:commentId w16cid:paraId="12CFFDFF" w16cid:durableId="28A9FBDB"/>
  <w16cid:commentId w16cid:paraId="2FC57DE0" w16cid:durableId="28A9FD45"/>
  <w16cid:commentId w16cid:paraId="51B3C47F" w16cid:durableId="28A18115"/>
  <w16cid:commentId w16cid:paraId="4F7363EC" w16cid:durableId="28A9FD8C"/>
  <w16cid:commentId w16cid:paraId="6F8E088B" w16cid:durableId="28A9FDBA"/>
  <w16cid:commentId w16cid:paraId="7B7EE366" w16cid:durableId="28A9FE0E"/>
  <w16cid:commentId w16cid:paraId="39720168" w16cid:durableId="3536C0DA"/>
  <w16cid:commentId w16cid:paraId="3AE49D29" w16cid:durableId="21964161"/>
  <w16cid:commentId w16cid:paraId="08C792E5" w16cid:durableId="28A9F915"/>
  <w16cid:commentId w16cid:paraId="75F17C8C" w16cid:durableId="28A9F95D"/>
  <w16cid:commentId w16cid:paraId="2E879375" w16cid:durableId="28A9F9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C58987" w14:textId="77777777" w:rsidR="005B77ED" w:rsidRDefault="005B77ED">
      <w:pPr>
        <w:spacing w:after="0" w:line="240" w:lineRule="auto"/>
      </w:pPr>
      <w:r>
        <w:separator/>
      </w:r>
    </w:p>
  </w:endnote>
  <w:endnote w:type="continuationSeparator" w:id="0">
    <w:p w14:paraId="335C5740" w14:textId="77777777" w:rsidR="005B77ED" w:rsidRDefault="005B77ED">
      <w:pPr>
        <w:spacing w:after="0" w:line="240" w:lineRule="auto"/>
      </w:pPr>
      <w:r>
        <w:continuationSeparator/>
      </w:r>
    </w:p>
  </w:endnote>
  <w:endnote w:type="continuationNotice" w:id="1">
    <w:p w14:paraId="30C11421" w14:textId="77777777" w:rsidR="005B77ED" w:rsidRDefault="005B77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jaVu 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Lato">
    <w:charset w:val="00"/>
    <w:family w:val="swiss"/>
    <w:pitch w:val="variable"/>
    <w:sig w:usb0="E10002FF" w:usb1="5000ECFF" w:usb2="00000021" w:usb3="00000000" w:csb0="0000019F" w:csb1="00000000"/>
  </w:font>
  <w:font w:name="Segoe UI Symbol">
    <w:panose1 w:val="020B0502040204020203"/>
    <w:charset w:val="00"/>
    <w:family w:val="swiss"/>
    <w:pitch w:val="variable"/>
    <w:sig w:usb0="800001E3" w:usb1="1200FFEF" w:usb2="00040000" w:usb3="00000000" w:csb0="00000001" w:csb1="00000000"/>
  </w:font>
  <w:font w:name="Myriad Pro">
    <w:altName w:val="Segoe UI"/>
    <w:panose1 w:val="00000000000000000000"/>
    <w:charset w:val="00"/>
    <w:family w:val="swiss"/>
    <w:notTrueType/>
    <w:pitch w:val="variable"/>
    <w:sig w:usb0="A00002AF" w:usb1="5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152E" w14:textId="2FAE3FD0" w:rsidR="000F4591" w:rsidRDefault="000F4591">
    <w:pPr>
      <w:pBdr>
        <w:top w:val="nil"/>
        <w:left w:val="nil"/>
        <w:bottom w:val="nil"/>
        <w:right w:val="nil"/>
        <w:between w:val="nil"/>
      </w:pBdr>
      <w:tabs>
        <w:tab w:val="center" w:pos="4419"/>
        <w:tab w:val="right" w:pos="8838"/>
      </w:tabs>
      <w:jc w:val="right"/>
      <w:rPr>
        <w:color w:val="000000"/>
      </w:rPr>
    </w:pPr>
    <w:r>
      <w:rPr>
        <w:color w:val="000000"/>
      </w:rPr>
      <w:fldChar w:fldCharType="begin"/>
    </w:r>
    <w:r>
      <w:rPr>
        <w:color w:val="000000"/>
      </w:rPr>
      <w:instrText>PAGE</w:instrText>
    </w:r>
    <w:r>
      <w:rPr>
        <w:color w:val="000000"/>
      </w:rPr>
      <w:fldChar w:fldCharType="separate"/>
    </w:r>
    <w:r w:rsidR="00740F56">
      <w:rPr>
        <w:noProof/>
        <w:color w:val="000000"/>
      </w:rPr>
      <w:t>1</w:t>
    </w:r>
    <w:r>
      <w:rPr>
        <w:color w:val="000000"/>
      </w:rPr>
      <w:fldChar w:fldCharType="end"/>
    </w:r>
  </w:p>
  <w:p w14:paraId="0000152F" w14:textId="77777777" w:rsidR="000F4591" w:rsidRDefault="000F4591">
    <w:pPr>
      <w:pBdr>
        <w:top w:val="nil"/>
        <w:left w:val="nil"/>
        <w:bottom w:val="nil"/>
        <w:right w:val="nil"/>
        <w:between w:val="nil"/>
      </w:pBdr>
      <w:tabs>
        <w:tab w:val="center" w:pos="4419"/>
        <w:tab w:val="right" w:pos="8838"/>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F28B68" w14:textId="77777777" w:rsidR="005B77ED" w:rsidRDefault="005B77ED">
      <w:pPr>
        <w:spacing w:after="0" w:line="240" w:lineRule="auto"/>
      </w:pPr>
      <w:r>
        <w:separator/>
      </w:r>
    </w:p>
  </w:footnote>
  <w:footnote w:type="continuationSeparator" w:id="0">
    <w:p w14:paraId="4F55513C" w14:textId="77777777" w:rsidR="005B77ED" w:rsidRDefault="005B77ED">
      <w:pPr>
        <w:spacing w:after="0" w:line="240" w:lineRule="auto"/>
      </w:pPr>
      <w:r>
        <w:continuationSeparator/>
      </w:r>
    </w:p>
  </w:footnote>
  <w:footnote w:type="continuationNotice" w:id="1">
    <w:p w14:paraId="63F08818" w14:textId="77777777" w:rsidR="005B77ED" w:rsidRDefault="005B77ED">
      <w:pPr>
        <w:spacing w:after="0" w:line="240" w:lineRule="auto"/>
      </w:pPr>
    </w:p>
  </w:footnote>
  <w:footnote w:id="2">
    <w:p w14:paraId="00001530" w14:textId="77777777" w:rsidR="000F4591" w:rsidRDefault="000F4591">
      <w:pPr>
        <w:spacing w:after="0" w:line="240" w:lineRule="auto"/>
        <w:jc w:val="both"/>
        <w:rPr>
          <w:sz w:val="18"/>
          <w:szCs w:val="18"/>
        </w:rPr>
      </w:pPr>
      <w:r>
        <w:rPr>
          <w:vertAlign w:val="superscript"/>
        </w:rPr>
        <w:footnoteRef/>
      </w:r>
      <w:r>
        <w:rPr>
          <w:sz w:val="18"/>
          <w:szCs w:val="18"/>
        </w:rPr>
        <w:t xml:space="preserve"> Se hace énfasis en la etapa 2020-2023 debido a los impactos del COVID-19 en la población indígena de Perú y otros países de América Latina (</w:t>
      </w:r>
      <w:hyperlink r:id="rId1">
        <w:r>
          <w:rPr>
            <w:color w:val="1155CC"/>
            <w:sz w:val="18"/>
            <w:szCs w:val="18"/>
            <w:u w:val="single"/>
          </w:rPr>
          <w:t>CEPAL, 2020</w:t>
        </w:r>
      </w:hyperlink>
      <w:r>
        <w:rPr>
          <w:sz w:val="18"/>
          <w:szCs w:val="18"/>
        </w:rPr>
        <w:t xml:space="preserve">; </w:t>
      </w:r>
      <w:hyperlink r:id="rId2">
        <w:r>
          <w:rPr>
            <w:color w:val="1155CC"/>
            <w:sz w:val="18"/>
            <w:szCs w:val="18"/>
            <w:u w:val="single"/>
          </w:rPr>
          <w:t>Espinosa y Fabiano, 2022</w:t>
        </w:r>
      </w:hyperlink>
      <w:r>
        <w:rPr>
          <w:sz w:val="18"/>
          <w:szCs w:val="18"/>
        </w:rPr>
        <w:t>).</w:t>
      </w:r>
    </w:p>
  </w:footnote>
  <w:footnote w:id="3">
    <w:p w14:paraId="00001518" w14:textId="77777777" w:rsidR="000F4591" w:rsidRDefault="000F4591">
      <w:pPr>
        <w:pBdr>
          <w:top w:val="nil"/>
          <w:left w:val="nil"/>
          <w:bottom w:val="nil"/>
          <w:right w:val="nil"/>
          <w:between w:val="nil"/>
        </w:pBdr>
        <w:spacing w:after="0" w:line="240" w:lineRule="auto"/>
        <w:jc w:val="both"/>
        <w:rPr>
          <w:color w:val="000000"/>
          <w:sz w:val="18"/>
          <w:szCs w:val="18"/>
        </w:rPr>
      </w:pPr>
      <w:r>
        <w:rPr>
          <w:vertAlign w:val="superscript"/>
        </w:rPr>
        <w:footnoteRef/>
      </w:r>
      <w:r>
        <w:rPr>
          <w:color w:val="000000"/>
          <w:sz w:val="18"/>
          <w:szCs w:val="18"/>
        </w:rPr>
        <w:t xml:space="preserve"> Decreto Supremo </w:t>
      </w:r>
      <w:r>
        <w:rPr>
          <w:sz w:val="18"/>
          <w:szCs w:val="18"/>
        </w:rPr>
        <w:t>N.º</w:t>
      </w:r>
      <w:r>
        <w:rPr>
          <w:color w:val="000000"/>
          <w:sz w:val="18"/>
          <w:szCs w:val="18"/>
        </w:rPr>
        <w:t xml:space="preserve"> 168-2020-</w:t>
      </w:r>
      <w:r>
        <w:rPr>
          <w:sz w:val="18"/>
          <w:szCs w:val="18"/>
        </w:rPr>
        <w:t>PCM,</w:t>
      </w:r>
      <w:r>
        <w:rPr>
          <w:color w:val="000000"/>
          <w:sz w:val="18"/>
          <w:szCs w:val="18"/>
        </w:rPr>
        <w:t xml:space="preserve"> que modifica el Reglamento que regula las Políticas Nacionales, aprobado por Decreto Supremo </w:t>
      </w:r>
      <w:r>
        <w:rPr>
          <w:sz w:val="18"/>
          <w:szCs w:val="18"/>
        </w:rPr>
        <w:t>N.º</w:t>
      </w:r>
      <w:r>
        <w:rPr>
          <w:color w:val="000000"/>
          <w:sz w:val="18"/>
          <w:szCs w:val="18"/>
        </w:rPr>
        <w:t xml:space="preserve"> 029-2018-PCM y la posterior publicación del Decreto Supremo </w:t>
      </w:r>
      <w:r>
        <w:rPr>
          <w:sz w:val="18"/>
          <w:szCs w:val="18"/>
        </w:rPr>
        <w:t>N.º</w:t>
      </w:r>
      <w:r>
        <w:rPr>
          <w:color w:val="000000"/>
          <w:sz w:val="18"/>
          <w:szCs w:val="18"/>
        </w:rPr>
        <w:t xml:space="preserve"> 031-2021- PCM.</w:t>
      </w:r>
    </w:p>
  </w:footnote>
  <w:footnote w:id="4">
    <w:p w14:paraId="00001519" w14:textId="77777777" w:rsidR="000F4591" w:rsidRDefault="000F4591">
      <w:pPr>
        <w:pBdr>
          <w:top w:val="nil"/>
          <w:left w:val="nil"/>
          <w:bottom w:val="nil"/>
          <w:right w:val="nil"/>
          <w:between w:val="nil"/>
        </w:pBdr>
        <w:spacing w:after="0" w:line="276" w:lineRule="auto"/>
        <w:jc w:val="both"/>
        <w:rPr>
          <w:color w:val="000000"/>
          <w:sz w:val="18"/>
          <w:szCs w:val="18"/>
        </w:rPr>
      </w:pPr>
      <w:r>
        <w:rPr>
          <w:vertAlign w:val="superscript"/>
        </w:rPr>
        <w:footnoteRef/>
      </w:r>
      <w:r>
        <w:rPr>
          <w:color w:val="000000"/>
          <w:sz w:val="18"/>
          <w:szCs w:val="18"/>
        </w:rPr>
        <w:t xml:space="preserve"> Actualizada mediante Resolución de Presidencia del Consejo Directivo </w:t>
      </w:r>
      <w:r>
        <w:rPr>
          <w:sz w:val="18"/>
          <w:szCs w:val="18"/>
        </w:rPr>
        <w:t>N.º</w:t>
      </w:r>
      <w:r>
        <w:rPr>
          <w:color w:val="000000"/>
          <w:sz w:val="18"/>
          <w:szCs w:val="18"/>
        </w:rPr>
        <w:t xml:space="preserve"> 030-2023/CEPLAN/PCD.</w:t>
      </w:r>
    </w:p>
  </w:footnote>
  <w:footnote w:id="5">
    <w:p w14:paraId="0000151A" w14:textId="77777777" w:rsidR="000F4591" w:rsidRDefault="000F4591">
      <w:pPr>
        <w:pBdr>
          <w:top w:val="nil"/>
          <w:left w:val="nil"/>
          <w:bottom w:val="nil"/>
          <w:right w:val="nil"/>
          <w:between w:val="nil"/>
        </w:pBdr>
        <w:spacing w:after="0" w:line="276" w:lineRule="auto"/>
        <w:jc w:val="both"/>
        <w:rPr>
          <w:color w:val="000000"/>
          <w:sz w:val="20"/>
          <w:szCs w:val="20"/>
        </w:rPr>
      </w:pPr>
      <w:r>
        <w:rPr>
          <w:vertAlign w:val="superscript"/>
        </w:rPr>
        <w:footnoteRef/>
      </w:r>
      <w:r>
        <w:rPr>
          <w:color w:val="000000"/>
          <w:sz w:val="18"/>
          <w:szCs w:val="18"/>
        </w:rPr>
        <w:t xml:space="preserve"> Decreto Legislativo </w:t>
      </w:r>
      <w:proofErr w:type="spellStart"/>
      <w:r>
        <w:rPr>
          <w:color w:val="000000"/>
          <w:sz w:val="18"/>
          <w:szCs w:val="18"/>
        </w:rPr>
        <w:t>N°</w:t>
      </w:r>
      <w:proofErr w:type="spellEnd"/>
      <w:r>
        <w:rPr>
          <w:color w:val="000000"/>
          <w:sz w:val="18"/>
          <w:szCs w:val="18"/>
        </w:rPr>
        <w:t xml:space="preserve"> 1360. Decreto legislativo que precisa funciones exclusivas del Ministerio de Cultura. Diario El Peruano, Lima, Perú.</w:t>
      </w:r>
    </w:p>
  </w:footnote>
  <w:footnote w:id="6">
    <w:p w14:paraId="00001531" w14:textId="77777777" w:rsidR="000F4591" w:rsidRDefault="000F4591">
      <w:pPr>
        <w:jc w:val="both"/>
        <w:rPr>
          <w:sz w:val="18"/>
          <w:szCs w:val="18"/>
        </w:rPr>
      </w:pPr>
      <w:r>
        <w:rPr>
          <w:vertAlign w:val="superscript"/>
        </w:rPr>
        <w:footnoteRef/>
      </w:r>
      <w:r>
        <w:rPr>
          <w:sz w:val="18"/>
          <w:szCs w:val="18"/>
        </w:rPr>
        <w:t xml:space="preserve"> El problema público es una situación propia de las personas o de su entorno, que representa una necesidad colectiva, una carencia o una insatisfacción identificables directamente o a través de elementos que la exteriorizan, y ante las cuales se busca una solución (Subirats, </w:t>
      </w:r>
      <w:proofErr w:type="spellStart"/>
      <w:r>
        <w:rPr>
          <w:sz w:val="18"/>
          <w:szCs w:val="18"/>
        </w:rPr>
        <w:t>Knoepfel</w:t>
      </w:r>
      <w:proofErr w:type="spellEnd"/>
      <w:r>
        <w:rPr>
          <w:sz w:val="18"/>
          <w:szCs w:val="18"/>
        </w:rPr>
        <w:t xml:space="preserve">, </w:t>
      </w:r>
      <w:proofErr w:type="spellStart"/>
      <w:r>
        <w:rPr>
          <w:sz w:val="18"/>
          <w:szCs w:val="18"/>
        </w:rPr>
        <w:t>Larrue</w:t>
      </w:r>
      <w:proofErr w:type="spellEnd"/>
      <w:r>
        <w:rPr>
          <w:sz w:val="18"/>
          <w:szCs w:val="18"/>
        </w:rPr>
        <w:t xml:space="preserve"> &amp; </w:t>
      </w:r>
      <w:proofErr w:type="spellStart"/>
      <w:r>
        <w:rPr>
          <w:sz w:val="18"/>
          <w:szCs w:val="18"/>
        </w:rPr>
        <w:t>Varone</w:t>
      </w:r>
      <w:proofErr w:type="spellEnd"/>
      <w:r>
        <w:rPr>
          <w:sz w:val="18"/>
          <w:szCs w:val="18"/>
        </w:rPr>
        <w:t>, 2008)</w:t>
      </w:r>
    </w:p>
  </w:footnote>
  <w:footnote w:id="7">
    <w:p w14:paraId="5E2F80DD" w14:textId="7C151F7E" w:rsidR="000F4591" w:rsidRPr="00257CD2" w:rsidRDefault="000F4591" w:rsidP="00257CD2">
      <w:pPr>
        <w:pStyle w:val="Textonotapie"/>
        <w:jc w:val="both"/>
        <w:rPr>
          <w:rFonts w:asciiTheme="minorHAnsi" w:hAnsiTheme="minorHAnsi"/>
        </w:rPr>
      </w:pPr>
      <w:r w:rsidRPr="00257CD2">
        <w:rPr>
          <w:rStyle w:val="Refdenotaalpie"/>
          <w:rFonts w:asciiTheme="minorHAnsi" w:hAnsiTheme="minorHAnsi"/>
          <w:color w:val="000000" w:themeColor="text1"/>
        </w:rPr>
        <w:footnoteRef/>
      </w:r>
      <w:r w:rsidRPr="00257CD2">
        <w:rPr>
          <w:rFonts w:asciiTheme="minorHAnsi" w:hAnsiTheme="minorHAnsi"/>
          <w:color w:val="000000" w:themeColor="text1"/>
        </w:rPr>
        <w:t xml:space="preserve"> </w:t>
      </w:r>
      <w:r>
        <w:rPr>
          <w:rFonts w:asciiTheme="minorHAnsi" w:hAnsiTheme="minorHAnsi"/>
          <w:color w:val="000000" w:themeColor="text1"/>
        </w:rPr>
        <w:t>El informe de la CVR</w:t>
      </w:r>
      <w:r w:rsidRPr="00257CD2">
        <w:rPr>
          <w:rFonts w:asciiTheme="minorHAnsi" w:hAnsiTheme="minorHAnsi"/>
          <w:color w:val="000000" w:themeColor="text1"/>
        </w:rPr>
        <w:t xml:space="preserve"> indica que mientras los departamentos o regiones con población mayoritariamente indígena apenas representan el 13% de la población total de Perú, estos concentran el 80% de las muertes totales registradas desde el inicio de la crisis.</w:t>
      </w:r>
    </w:p>
  </w:footnote>
  <w:footnote w:id="8">
    <w:p w14:paraId="00001536" w14:textId="407F5209" w:rsidR="000F4591" w:rsidRPr="00F76860" w:rsidRDefault="000F4591" w:rsidP="00F76860">
      <w:pPr>
        <w:keepLines/>
        <w:spacing w:after="0" w:line="240" w:lineRule="auto"/>
        <w:jc w:val="both"/>
        <w:rPr>
          <w:sz w:val="18"/>
          <w:szCs w:val="18"/>
        </w:rPr>
      </w:pPr>
      <w:r>
        <w:rPr>
          <w:vertAlign w:val="superscript"/>
        </w:rPr>
        <w:footnoteRef/>
      </w:r>
      <w:r>
        <w:rPr>
          <w:sz w:val="18"/>
          <w:szCs w:val="18"/>
        </w:rPr>
        <w:t xml:space="preserve"> Para identificar a los pueblos indígenas u originarios como sujetos colectivos, se toman en cuenta criterios objetivos y subjetivos. El criterio subjetivo se encuentra relacionado con la conciencia del grupo colectivo de poseer una identidad indígena u originaria (Art. 7°, Ley N.º 29785), mientras que el criterio objetivo define a los pueblos indígenas como los descendientes “de poblaciones que habitaban en el país o en una región geográfica a la que pertenece el país en la época de la conquista o la colonización o del establecimiento de las actuales fronteras estatales y que, cualquiera que sea su situación jurídica, conservan todas sus propias instituciones sociales, económicas, culturales y políticas, o parte de ellas” (Art. 1°, Convenio 169 de la OIT). En ese sentido, de acuerdo con lo establecido en el artículo 7 de la Ley N.º 29785, Ley del derecho a la Consulta Previa, se pueden señalar los siguientes criterios objetivos para identificar a los pueblos indígenas: Descendencia directa de las poblaciones originarias del territorio nacional; Estilos de vida y vínculos espirituales e históricos con el territorio que tradicionalmente usan u ocupan; Instituciones sociales y costumbres propias y; Patrones culturales y modo de vida distintos a los de otros sectores de la población nacional.</w:t>
      </w:r>
    </w:p>
  </w:footnote>
  <w:footnote w:id="9">
    <w:p w14:paraId="5D7DEC98" w14:textId="273B4B95" w:rsidR="000F4591" w:rsidRDefault="000F4591" w:rsidP="004E34AD">
      <w:pPr>
        <w:pStyle w:val="Textonotapie"/>
        <w:jc w:val="both"/>
      </w:pPr>
      <w:r>
        <w:rPr>
          <w:rStyle w:val="Refdenotaalpie"/>
        </w:rPr>
        <w:footnoteRef/>
      </w:r>
      <w:r>
        <w:t xml:space="preserve"> El modelo del problema público es resultado de un proceso de trabajo conjunto con las organizaciones indígenas nacionales representativas – OOII (UNCA, ONAMIAP, FENMUCARINAP, AIDESEP, CNA, CCP, CUNARC-P y CONAP), cuya participación ha permitido delimitar y definir los enunciados de cada componente del árbol de problemas. Este proceso culminó con el Taller Nacional de fechas 5 y 6 de julio de 2023, en el cual las OOII consensuaron la propuesta de modelo de problema público incorporada en este documento. Por otro lado, cabe señalar que el referido modelo del problema público contempla el abordaje de 9 ejes temáticos vinculados a los derechos colectivos de los pueblos indígenas u originarios (Ver </w:t>
      </w:r>
      <w:r w:rsidRPr="00AF1FB9">
        <w:rPr>
          <w:b/>
        </w:rPr>
        <w:t>anexo 2</w:t>
      </w:r>
      <w:r>
        <w:t xml:space="preserve">), los mismos que se vinculan con el Plan Estratégico de Desarrollo Nacional al 2050 y la Visión del Perú al 2050 (Ver </w:t>
      </w:r>
      <w:r w:rsidRPr="00DE3917">
        <w:rPr>
          <w:b/>
        </w:rPr>
        <w:t>anexo 3</w:t>
      </w:r>
      <w:r>
        <w:t xml:space="preserve">).  </w:t>
      </w:r>
    </w:p>
  </w:footnote>
  <w:footnote w:id="10">
    <w:p w14:paraId="4640EBDD" w14:textId="77777777" w:rsidR="000F4591" w:rsidRDefault="000F4591" w:rsidP="0019252A">
      <w:pPr>
        <w:spacing w:after="0" w:line="240" w:lineRule="auto"/>
        <w:rPr>
          <w:sz w:val="18"/>
          <w:szCs w:val="18"/>
        </w:rPr>
      </w:pPr>
      <w:r>
        <w:rPr>
          <w:vertAlign w:val="superscript"/>
        </w:rPr>
        <w:footnoteRef/>
      </w:r>
      <w:r>
        <w:rPr>
          <w:sz w:val="20"/>
          <w:szCs w:val="20"/>
        </w:rPr>
        <w:t xml:space="preserve"> </w:t>
      </w:r>
      <w:r>
        <w:rPr>
          <w:sz w:val="18"/>
          <w:szCs w:val="18"/>
        </w:rPr>
        <w:t xml:space="preserve">La pregunta de autoidentificación étnica fue aplicada solo para personas de 12 años y más de edad en el Censo Nacional de Población y Vivienda 2017. </w:t>
      </w:r>
    </w:p>
  </w:footnote>
  <w:footnote w:id="11">
    <w:p w14:paraId="43A5679C" w14:textId="77777777" w:rsidR="000F4591" w:rsidRDefault="000F4591" w:rsidP="0019252A">
      <w:pPr>
        <w:pBdr>
          <w:top w:val="nil"/>
          <w:left w:val="nil"/>
          <w:bottom w:val="nil"/>
          <w:right w:val="nil"/>
          <w:between w:val="nil"/>
        </w:pBdr>
        <w:spacing w:after="0"/>
        <w:rPr>
          <w:color w:val="000000"/>
          <w:sz w:val="18"/>
          <w:szCs w:val="18"/>
        </w:rPr>
      </w:pPr>
      <w:r>
        <w:rPr>
          <w:vertAlign w:val="superscript"/>
        </w:rPr>
        <w:footnoteRef/>
      </w:r>
      <w:r>
        <w:rPr>
          <w:color w:val="000000"/>
          <w:sz w:val="18"/>
          <w:szCs w:val="18"/>
        </w:rPr>
        <w:t xml:space="preserve"> Esta categoría de respuesta hace referencia a población indígena u originaria andina.</w:t>
      </w:r>
    </w:p>
  </w:footnote>
  <w:footnote w:id="12">
    <w:p w14:paraId="3B849BD9" w14:textId="77777777" w:rsidR="000F4591" w:rsidRPr="00EE30E8" w:rsidRDefault="000F4591" w:rsidP="0019252A">
      <w:pPr>
        <w:pBdr>
          <w:top w:val="nil"/>
          <w:left w:val="nil"/>
          <w:bottom w:val="nil"/>
          <w:right w:val="nil"/>
          <w:between w:val="nil"/>
        </w:pBdr>
        <w:spacing w:after="0"/>
        <w:rPr>
          <w:color w:val="000000"/>
          <w:sz w:val="18"/>
          <w:szCs w:val="18"/>
        </w:rPr>
      </w:pPr>
      <w:r w:rsidRPr="00EE30E8">
        <w:rPr>
          <w:sz w:val="18"/>
          <w:szCs w:val="18"/>
          <w:vertAlign w:val="superscript"/>
        </w:rPr>
        <w:footnoteRef/>
      </w:r>
      <w:r w:rsidRPr="00EE30E8">
        <w:rPr>
          <w:color w:val="000000"/>
          <w:sz w:val="18"/>
          <w:szCs w:val="18"/>
        </w:rPr>
        <w:t xml:space="preserve"> Esta información se irá actualizando constantemente con información etnográfica más reciente.</w:t>
      </w:r>
    </w:p>
  </w:footnote>
  <w:footnote w:id="13">
    <w:p w14:paraId="695B94F1" w14:textId="77777777" w:rsidR="000F4591" w:rsidRDefault="000F4591" w:rsidP="0019252A">
      <w:pPr>
        <w:spacing w:after="0" w:line="240" w:lineRule="auto"/>
        <w:jc w:val="both"/>
        <w:rPr>
          <w:sz w:val="18"/>
          <w:szCs w:val="18"/>
        </w:rPr>
      </w:pPr>
      <w:r w:rsidRPr="00EE30E8">
        <w:rPr>
          <w:sz w:val="18"/>
          <w:szCs w:val="18"/>
          <w:vertAlign w:val="superscript"/>
        </w:rPr>
        <w:footnoteRef/>
      </w:r>
      <w:r w:rsidRPr="00EE30E8">
        <w:rPr>
          <w:sz w:val="18"/>
          <w:szCs w:val="18"/>
        </w:rPr>
        <w:t xml:space="preserve"> Corresponde a la información de los espacios geográficos en donde los pueblos indígenas habitan y/o ejercen sus derechos colectivos, sea en propiedad o en razón de otros derechos reconocidos por el Estado o que usa u ocupan tradicionalmente.</w:t>
      </w:r>
    </w:p>
  </w:footnote>
  <w:footnote w:id="14">
    <w:p w14:paraId="796DDBD5" w14:textId="77777777" w:rsidR="000F4591" w:rsidRPr="00EE30E8" w:rsidRDefault="000F4591" w:rsidP="0019252A">
      <w:pPr>
        <w:pBdr>
          <w:top w:val="nil"/>
          <w:left w:val="nil"/>
          <w:bottom w:val="nil"/>
          <w:right w:val="nil"/>
          <w:between w:val="nil"/>
        </w:pBdr>
        <w:jc w:val="both"/>
        <w:rPr>
          <w:color w:val="000000"/>
          <w:sz w:val="18"/>
          <w:szCs w:val="18"/>
        </w:rPr>
      </w:pPr>
      <w:r w:rsidRPr="00EE30E8">
        <w:rPr>
          <w:sz w:val="18"/>
          <w:szCs w:val="18"/>
          <w:vertAlign w:val="superscript"/>
        </w:rPr>
        <w:footnoteRef/>
      </w:r>
      <w:r w:rsidRPr="00EE30E8">
        <w:rPr>
          <w:color w:val="000000"/>
          <w:sz w:val="18"/>
          <w:szCs w:val="18"/>
        </w:rPr>
        <w:t xml:space="preserve"> Información obtenida en el documento “La autoidentificación étnica: población indígena y afroperuana” (2017)</w:t>
      </w:r>
    </w:p>
  </w:footnote>
  <w:footnote w:id="15">
    <w:p w14:paraId="06976501" w14:textId="382C69A2" w:rsidR="000F4591" w:rsidRPr="00807CB5" w:rsidRDefault="000F4591" w:rsidP="0019252A">
      <w:pPr>
        <w:pBdr>
          <w:top w:val="nil"/>
          <w:left w:val="nil"/>
          <w:bottom w:val="nil"/>
          <w:right w:val="nil"/>
          <w:between w:val="nil"/>
        </w:pBdr>
        <w:spacing w:after="0" w:line="240" w:lineRule="auto"/>
        <w:jc w:val="both"/>
        <w:rPr>
          <w:color w:val="000000"/>
          <w:sz w:val="18"/>
          <w:szCs w:val="18"/>
        </w:rPr>
      </w:pPr>
      <w:r w:rsidRPr="00807CB5">
        <w:rPr>
          <w:sz w:val="18"/>
          <w:szCs w:val="18"/>
          <w:vertAlign w:val="superscript"/>
        </w:rPr>
        <w:footnoteRef/>
      </w:r>
      <w:r w:rsidRPr="00807CB5">
        <w:rPr>
          <w:color w:val="000000"/>
          <w:sz w:val="18"/>
          <w:szCs w:val="18"/>
        </w:rPr>
        <w:t xml:space="preserve"> Tomado de Ministerio de Cultura (2018). La autoidentificación étnica: población indígena y afroperuana, Lima,</w:t>
      </w:r>
      <w:r w:rsidRPr="00807CB5">
        <w:rPr>
          <w:sz w:val="18"/>
          <w:szCs w:val="18"/>
        </w:rPr>
        <w:t xml:space="preserve"> Perú</w:t>
      </w:r>
      <w:r w:rsidRPr="00807CB5">
        <w:rPr>
          <w:color w:val="000000"/>
          <w:sz w:val="18"/>
          <w:szCs w:val="18"/>
        </w:rPr>
        <w:t>.</w:t>
      </w:r>
    </w:p>
  </w:footnote>
  <w:footnote w:id="16">
    <w:p w14:paraId="790A9D1E" w14:textId="3B6D7CB9" w:rsidR="000F4591" w:rsidRPr="00807CB5" w:rsidRDefault="000F4591" w:rsidP="0019252A">
      <w:pPr>
        <w:spacing w:after="0" w:line="240" w:lineRule="auto"/>
        <w:rPr>
          <w:sz w:val="18"/>
          <w:szCs w:val="18"/>
        </w:rPr>
      </w:pPr>
      <w:r w:rsidRPr="00807CB5">
        <w:rPr>
          <w:sz w:val="18"/>
          <w:szCs w:val="18"/>
          <w:vertAlign w:val="superscript"/>
        </w:rPr>
        <w:footnoteRef/>
      </w:r>
      <w:r w:rsidRPr="00807CB5">
        <w:rPr>
          <w:sz w:val="18"/>
          <w:szCs w:val="18"/>
        </w:rPr>
        <w:t xml:space="preserve"> Para ver el listado de lenguas indígenas, revisar</w:t>
      </w:r>
      <w:r>
        <w:rPr>
          <w:sz w:val="18"/>
          <w:szCs w:val="18"/>
        </w:rPr>
        <w:t xml:space="preserve"> el </w:t>
      </w:r>
      <w:r w:rsidRPr="00847A2D">
        <w:rPr>
          <w:b/>
          <w:sz w:val="18"/>
          <w:szCs w:val="18"/>
        </w:rPr>
        <w:t>Anexo 1</w:t>
      </w:r>
      <w:r>
        <w:rPr>
          <w:sz w:val="18"/>
          <w:szCs w:val="18"/>
        </w:rPr>
        <w:t xml:space="preserve"> o el enlace</w:t>
      </w:r>
      <w:r w:rsidRPr="00807CB5">
        <w:rPr>
          <w:sz w:val="18"/>
          <w:szCs w:val="18"/>
        </w:rPr>
        <w:t xml:space="preserve"> </w:t>
      </w:r>
      <w:hyperlink r:id="rId3">
        <w:r w:rsidRPr="00807CB5">
          <w:rPr>
            <w:color w:val="1155CC"/>
            <w:sz w:val="18"/>
            <w:szCs w:val="18"/>
            <w:u w:val="single"/>
          </w:rPr>
          <w:t>https://bdpi.cultura.gob.pe/lenguas</w:t>
        </w:r>
      </w:hyperlink>
      <w:r w:rsidRPr="00807CB5">
        <w:rPr>
          <w:sz w:val="18"/>
          <w:szCs w:val="18"/>
        </w:rPr>
        <w:t xml:space="preserve">  </w:t>
      </w:r>
    </w:p>
  </w:footnote>
  <w:footnote w:id="17">
    <w:p w14:paraId="273A8C39" w14:textId="77777777" w:rsidR="000F4591" w:rsidRDefault="000F4591" w:rsidP="0019252A">
      <w:pPr>
        <w:pBdr>
          <w:top w:val="nil"/>
          <w:left w:val="nil"/>
          <w:bottom w:val="nil"/>
          <w:right w:val="nil"/>
          <w:between w:val="nil"/>
        </w:pBdr>
        <w:spacing w:line="276" w:lineRule="auto"/>
        <w:jc w:val="both"/>
        <w:rPr>
          <w:color w:val="000000"/>
          <w:sz w:val="18"/>
          <w:szCs w:val="18"/>
        </w:rPr>
      </w:pPr>
      <w:r w:rsidRPr="00807CB5">
        <w:rPr>
          <w:sz w:val="18"/>
          <w:szCs w:val="18"/>
          <w:vertAlign w:val="superscript"/>
        </w:rPr>
        <w:footnoteRef/>
      </w:r>
      <w:r w:rsidRPr="00807CB5">
        <w:rPr>
          <w:color w:val="000000"/>
          <w:sz w:val="18"/>
          <w:szCs w:val="18"/>
        </w:rPr>
        <w:t xml:space="preserve"> Comprende localidades sin tipo identificado por las Direcciones Regionales de Agricultura (1 234) y asentamientos PICI (34)</w:t>
      </w:r>
    </w:p>
  </w:footnote>
  <w:footnote w:id="18">
    <w:p w14:paraId="02B90ADF" w14:textId="77777777" w:rsidR="000F4591" w:rsidRPr="00EE30E8" w:rsidRDefault="000F4591" w:rsidP="0019252A">
      <w:pPr>
        <w:spacing w:after="0" w:line="240" w:lineRule="auto"/>
        <w:rPr>
          <w:sz w:val="18"/>
          <w:szCs w:val="18"/>
        </w:rPr>
      </w:pPr>
      <w:r w:rsidRPr="00EE30E8">
        <w:rPr>
          <w:sz w:val="18"/>
          <w:szCs w:val="18"/>
          <w:vertAlign w:val="superscript"/>
        </w:rPr>
        <w:footnoteRef/>
      </w:r>
      <w:r w:rsidRPr="00EE30E8">
        <w:rPr>
          <w:sz w:val="18"/>
          <w:szCs w:val="18"/>
        </w:rPr>
        <w:t xml:space="preserve"> Información actualizada a junio del año 2021.</w:t>
      </w:r>
    </w:p>
  </w:footnote>
  <w:footnote w:id="19">
    <w:p w14:paraId="17D11B05" w14:textId="77777777" w:rsidR="000F4591" w:rsidRDefault="000F4591" w:rsidP="0019252A">
      <w:pPr>
        <w:spacing w:before="120" w:after="0" w:line="240" w:lineRule="auto"/>
        <w:jc w:val="both"/>
        <w:rPr>
          <w:sz w:val="18"/>
          <w:szCs w:val="18"/>
        </w:rPr>
      </w:pPr>
      <w:r>
        <w:rPr>
          <w:vertAlign w:val="superscript"/>
        </w:rPr>
        <w:footnoteRef/>
      </w:r>
      <w:r>
        <w:rPr>
          <w:sz w:val="18"/>
          <w:szCs w:val="18"/>
        </w:rPr>
        <w:t xml:space="preserve"> La Evidencia es un hecho que constituye una demostración de la presencia de PIACI en un determinado ámbito. Puede ser contactos, avistamientos, hallazgos de objetos materiales (viviendas, asentamientos o restos de ellos, canoas, flechas, arcos entre otros), señales materiales (huellas, rastros de caminos, animales muertos, entre otros) o percepción de señales inmateriales como imitación de sonidos de animales (Ministerio de Cultura, 2016). Por otro lado, el Registro de Evidencia, es una herramienta a través de la cual se recoge y sistematiza la información sobre las contingencias PIACI. Es parte constituyente de este registro la información remitida a través de los formatos respectivos de la Dirección de los Pueblos en Situación de Aislamiento y Contacto Inicial (DACI). </w:t>
      </w:r>
    </w:p>
  </w:footnote>
  <w:footnote w:id="20">
    <w:p w14:paraId="4C06430B" w14:textId="77777777" w:rsidR="000F4591" w:rsidRDefault="000F4591" w:rsidP="0019252A">
      <w:pPr>
        <w:spacing w:after="0" w:line="240" w:lineRule="auto"/>
        <w:jc w:val="both"/>
        <w:rPr>
          <w:sz w:val="18"/>
          <w:szCs w:val="18"/>
        </w:rPr>
      </w:pPr>
      <w:r>
        <w:rPr>
          <w:vertAlign w:val="superscript"/>
        </w:rPr>
        <w:footnoteRef/>
      </w:r>
      <w:r>
        <w:rPr>
          <w:sz w:val="18"/>
          <w:szCs w:val="18"/>
        </w:rPr>
        <w:t xml:space="preserve"> El Estudio Adicional de Categorización de Reserva, es un estudio de trabajo de campo que se realiza para categorizar una Reserva Indígena. El documento contiene un análisis ambiental, jurídico y antropológico, así como también una propuesta de delimitación territorial (Ministerio de Cultura, 2016).</w:t>
      </w:r>
    </w:p>
  </w:footnote>
  <w:footnote w:id="21">
    <w:p w14:paraId="2746C7A0" w14:textId="77777777" w:rsidR="000F4591" w:rsidRDefault="000F4591" w:rsidP="0019252A">
      <w:pPr>
        <w:spacing w:after="0" w:line="240" w:lineRule="auto"/>
        <w:jc w:val="both"/>
        <w:rPr>
          <w:sz w:val="18"/>
          <w:szCs w:val="18"/>
        </w:rPr>
      </w:pPr>
      <w:r>
        <w:rPr>
          <w:vertAlign w:val="superscript"/>
        </w:rPr>
        <w:footnoteRef/>
      </w:r>
      <w:r>
        <w:rPr>
          <w:sz w:val="18"/>
          <w:szCs w:val="18"/>
        </w:rPr>
        <w:t xml:space="preserve"> Un Estudio Previo de Reconocimiento es el estudio de trabajo de campo previo al reconocimiento oficial de un pueblo en situación de aislamiento y/o situación de contacto inicial. El documento identifica al pueblo, indica una cifra estimada de su población y un estimado de las tierras que habitan (Ministerio de Cultura, 2016). </w:t>
      </w:r>
    </w:p>
  </w:footnote>
  <w:footnote w:id="22">
    <w:p w14:paraId="68F51764" w14:textId="77777777" w:rsidR="000F4591" w:rsidRPr="00B612CA" w:rsidRDefault="000F4591" w:rsidP="00CF3357">
      <w:pPr>
        <w:pStyle w:val="Textonotapie"/>
      </w:pPr>
      <w:r>
        <w:rPr>
          <w:rStyle w:val="Refdenotaalpie"/>
        </w:rPr>
        <w:footnoteRef/>
      </w:r>
      <w:r>
        <w:t xml:space="preserve"> </w:t>
      </w:r>
      <w:r w:rsidRPr="00482ECB">
        <w:rPr>
          <w:sz w:val="18"/>
          <w:szCs w:val="18"/>
        </w:rPr>
        <w:t>Datos producto de la actualización del Registro Nacional de Instituciones Educativas que brindan el Servicio de Educación Intercultural Bilingüe (Resolución Viceministerial N°00158-2022-MINEDU)</w:t>
      </w:r>
      <w:r>
        <w:rPr>
          <w:sz w:val="18"/>
          <w:szCs w:val="18"/>
        </w:rPr>
        <w:t>.</w:t>
      </w:r>
    </w:p>
  </w:footnote>
  <w:footnote w:id="23">
    <w:p w14:paraId="1D8F3B0F" w14:textId="77777777" w:rsidR="000F4591" w:rsidRPr="002546A8" w:rsidRDefault="000F4591" w:rsidP="00CF3357">
      <w:pPr>
        <w:spacing w:after="0" w:line="240" w:lineRule="auto"/>
        <w:jc w:val="both"/>
        <w:rPr>
          <w:sz w:val="18"/>
          <w:szCs w:val="18"/>
        </w:rPr>
      </w:pPr>
      <w:r w:rsidRPr="002546A8">
        <w:rPr>
          <w:sz w:val="18"/>
          <w:szCs w:val="18"/>
          <w:vertAlign w:val="superscript"/>
        </w:rPr>
        <w:footnoteRef/>
      </w:r>
      <w:r w:rsidRPr="002546A8">
        <w:rPr>
          <w:sz w:val="18"/>
          <w:szCs w:val="18"/>
        </w:rPr>
        <w:t xml:space="preserve"> El indicador de “Cuenta con algún seguro de salud” se calculó a partir de la pregunta “El sistema de prestación de seguro de salud al cual Ud. está afiliado actualmente es:” del Módulo 400 de la ENAHO. </w:t>
      </w:r>
    </w:p>
  </w:footnote>
  <w:footnote w:id="24">
    <w:p w14:paraId="1AD97F39" w14:textId="77777777" w:rsidR="000F4591" w:rsidRPr="00C7105B" w:rsidRDefault="000F4591" w:rsidP="00CF3357">
      <w:pPr>
        <w:pStyle w:val="Textonotapie"/>
        <w:spacing w:after="0" w:line="240" w:lineRule="auto"/>
        <w:jc w:val="both"/>
        <w:rPr>
          <w:sz w:val="18"/>
          <w:szCs w:val="18"/>
        </w:rPr>
      </w:pPr>
      <w:r>
        <w:rPr>
          <w:rStyle w:val="Refdenotaalpie"/>
        </w:rPr>
        <w:footnoteRef/>
      </w:r>
      <w:r>
        <w:t xml:space="preserve"> </w:t>
      </w:r>
      <w:r w:rsidRPr="00C7105B">
        <w:rPr>
          <w:sz w:val="18"/>
          <w:szCs w:val="18"/>
        </w:rPr>
        <w:t xml:space="preserve">Asesoría técnica de la OO.II. CUNARC-P (2023). [Intervención en la Segunda reunión de trabajo con las Organizaciones Indígenas Nacionales en el marco del fortalecimiento de la Política Nacional de Pueblos Indígenas u originarios, realizada los días 06 y 07 de julio. Lima, Perú]. </w:t>
      </w:r>
    </w:p>
    <w:p w14:paraId="24F28034" w14:textId="77777777" w:rsidR="000F4591" w:rsidRPr="0096145F" w:rsidRDefault="000F4591" w:rsidP="00CF3357">
      <w:pPr>
        <w:pStyle w:val="Textonotapie"/>
        <w:rPr>
          <w:lang w:val="es-ES_tradnl"/>
        </w:rPr>
      </w:pPr>
      <w:r w:rsidRPr="00C7105B">
        <w:rPr>
          <w:sz w:val="18"/>
          <w:szCs w:val="18"/>
        </w:rPr>
        <w:t>Representante de la OO.II. ONAMIAP (2023). [Intervención en la Segunda reunión de trabajo con las Organizaciones Indígenas Nacionales en el marco del fortalecimiento de la Política Nacional de Pueblos Indígenas u originarios, realizada los días 06 y 07 de julio. Lima, Perú].</w:t>
      </w:r>
    </w:p>
  </w:footnote>
  <w:footnote w:id="25">
    <w:p w14:paraId="391614BA" w14:textId="77777777" w:rsidR="000F4591" w:rsidRDefault="000F4591" w:rsidP="00D6787B">
      <w:pPr>
        <w:ind w:right="449"/>
        <w:jc w:val="both"/>
        <w:rPr>
          <w:color w:val="000000"/>
          <w:sz w:val="18"/>
          <w:szCs w:val="18"/>
        </w:rPr>
      </w:pPr>
      <w:r>
        <w:rPr>
          <w:vertAlign w:val="superscript"/>
        </w:rPr>
        <w:footnoteRef/>
      </w:r>
      <w:r>
        <w:rPr>
          <w:color w:val="000000"/>
          <w:sz w:val="18"/>
          <w:szCs w:val="18"/>
        </w:rPr>
        <w:t xml:space="preserve"> Como sugiere el estudio del </w:t>
      </w:r>
      <w:proofErr w:type="spellStart"/>
      <w:r>
        <w:rPr>
          <w:color w:val="000000"/>
          <w:sz w:val="18"/>
          <w:szCs w:val="18"/>
        </w:rPr>
        <w:t>World</w:t>
      </w:r>
      <w:proofErr w:type="spellEnd"/>
      <w:r>
        <w:rPr>
          <w:color w:val="000000"/>
          <w:sz w:val="18"/>
          <w:szCs w:val="18"/>
        </w:rPr>
        <w:t xml:space="preserve"> </w:t>
      </w:r>
      <w:proofErr w:type="spellStart"/>
      <w:r>
        <w:rPr>
          <w:color w:val="000000"/>
          <w:sz w:val="18"/>
          <w:szCs w:val="18"/>
        </w:rPr>
        <w:t>Resources</w:t>
      </w:r>
      <w:proofErr w:type="spellEnd"/>
      <w:r>
        <w:rPr>
          <w:color w:val="000000"/>
          <w:sz w:val="18"/>
          <w:szCs w:val="18"/>
        </w:rPr>
        <w:t xml:space="preserve"> </w:t>
      </w:r>
      <w:proofErr w:type="spellStart"/>
      <w:r>
        <w:rPr>
          <w:color w:val="000000"/>
          <w:sz w:val="18"/>
          <w:szCs w:val="18"/>
        </w:rPr>
        <w:t>Institute</w:t>
      </w:r>
      <w:proofErr w:type="spellEnd"/>
      <w:r>
        <w:rPr>
          <w:color w:val="000000"/>
          <w:sz w:val="18"/>
          <w:szCs w:val="18"/>
        </w:rPr>
        <w:t xml:space="preserve"> (2018) realizado en 15 países, entre ellos Perú, existe una desigualdad entre los procedimientos de las comunidades y los de las empresas en términos de costos, accesibilidad, restricción, riesgos y tiempos (</w:t>
      </w:r>
      <w:proofErr w:type="spellStart"/>
      <w:r>
        <w:rPr>
          <w:color w:val="000000"/>
          <w:sz w:val="18"/>
          <w:szCs w:val="18"/>
        </w:rPr>
        <w:t>Notess</w:t>
      </w:r>
      <w:proofErr w:type="spellEnd"/>
      <w:r>
        <w:rPr>
          <w:color w:val="000000"/>
          <w:sz w:val="18"/>
          <w:szCs w:val="18"/>
        </w:rPr>
        <w:t xml:space="preserve"> et al., 2018).</w:t>
      </w:r>
    </w:p>
  </w:footnote>
  <w:footnote w:id="26">
    <w:p w14:paraId="1F25F911" w14:textId="77777777" w:rsidR="000F4591" w:rsidRDefault="000F4591" w:rsidP="00D6787B">
      <w:pPr>
        <w:jc w:val="both"/>
        <w:rPr>
          <w:sz w:val="18"/>
          <w:szCs w:val="18"/>
        </w:rPr>
      </w:pPr>
      <w:r>
        <w:rPr>
          <w:vertAlign w:val="superscript"/>
        </w:rPr>
        <w:footnoteRef/>
      </w:r>
      <w:r>
        <w:rPr>
          <w:sz w:val="18"/>
          <w:szCs w:val="18"/>
        </w:rPr>
        <w:t xml:space="preserve"> </w:t>
      </w:r>
      <w:r w:rsidRPr="00913F5E">
        <w:rPr>
          <w:sz w:val="18"/>
          <w:szCs w:val="18"/>
        </w:rPr>
        <w:t xml:space="preserve">Información constantemente en actualización en: </w:t>
      </w:r>
      <w:hyperlink r:id="rId4">
        <w:r w:rsidRPr="00913F5E">
          <w:rPr>
            <w:color w:val="1154CC"/>
            <w:sz w:val="18"/>
            <w:szCs w:val="18"/>
            <w:u w:val="single"/>
          </w:rPr>
          <w:t>http://www.aidesep.org.pe/quienes-somos</w:t>
        </w:r>
      </w:hyperlink>
    </w:p>
  </w:footnote>
  <w:footnote w:id="27">
    <w:p w14:paraId="0ED0BE52" w14:textId="77777777" w:rsidR="000F4591" w:rsidRPr="00B5115C" w:rsidRDefault="000F4591" w:rsidP="00D6787B">
      <w:pPr>
        <w:pBdr>
          <w:top w:val="nil"/>
          <w:left w:val="nil"/>
          <w:bottom w:val="nil"/>
          <w:right w:val="nil"/>
          <w:between w:val="nil"/>
        </w:pBdr>
        <w:spacing w:after="0"/>
        <w:jc w:val="both"/>
        <w:rPr>
          <w:color w:val="000000"/>
          <w:sz w:val="18"/>
          <w:szCs w:val="18"/>
        </w:rPr>
      </w:pPr>
      <w:r w:rsidRPr="00B5115C">
        <w:rPr>
          <w:sz w:val="18"/>
          <w:szCs w:val="18"/>
          <w:vertAlign w:val="superscript"/>
        </w:rPr>
        <w:footnoteRef/>
      </w:r>
      <w:r w:rsidRPr="00B5115C">
        <w:rPr>
          <w:color w:val="000000"/>
          <w:sz w:val="18"/>
          <w:szCs w:val="18"/>
        </w:rPr>
        <w:t xml:space="preserve"> Para más </w:t>
      </w:r>
      <w:r w:rsidRPr="00B5115C">
        <w:rPr>
          <w:sz w:val="18"/>
          <w:szCs w:val="18"/>
        </w:rPr>
        <w:t>información,</w:t>
      </w:r>
      <w:r w:rsidRPr="00B5115C">
        <w:rPr>
          <w:color w:val="000000"/>
          <w:sz w:val="18"/>
          <w:szCs w:val="18"/>
        </w:rPr>
        <w:t xml:space="preserve"> revisar: Defensoría del Pueblo (2019). Informe Adjuntía 002-2018. El largo camino hacia la titulación de las comunidades campesinas y nativas.</w:t>
      </w:r>
    </w:p>
  </w:footnote>
  <w:footnote w:id="28">
    <w:p w14:paraId="79220BA7" w14:textId="77777777" w:rsidR="000F4591" w:rsidRDefault="000F4591" w:rsidP="00D6787B">
      <w:pPr>
        <w:spacing w:after="0"/>
        <w:ind w:right="444"/>
        <w:jc w:val="both"/>
        <w:rPr>
          <w:sz w:val="18"/>
          <w:szCs w:val="18"/>
        </w:rPr>
      </w:pPr>
      <w:r w:rsidRPr="00B5115C">
        <w:rPr>
          <w:sz w:val="18"/>
          <w:szCs w:val="18"/>
          <w:vertAlign w:val="superscript"/>
        </w:rPr>
        <w:footnoteRef/>
      </w:r>
      <w:r w:rsidRPr="00B5115C">
        <w:rPr>
          <w:sz w:val="18"/>
          <w:szCs w:val="18"/>
        </w:rPr>
        <w:t xml:space="preserve"> Resolución Suprema N.º 154-2018-PCM, Resolución Suprema N.º 166-2018-PCM y Resolución Suprema N.º 009- 2019-PCM.</w:t>
      </w:r>
    </w:p>
  </w:footnote>
  <w:footnote w:id="29">
    <w:p w14:paraId="00001528" w14:textId="6CE04EE9" w:rsidR="000F4591" w:rsidRDefault="000F4591">
      <w:pPr>
        <w:pBdr>
          <w:top w:val="nil"/>
          <w:left w:val="nil"/>
          <w:bottom w:val="nil"/>
          <w:right w:val="nil"/>
          <w:between w:val="nil"/>
        </w:pBdr>
        <w:spacing w:after="0"/>
        <w:jc w:val="both"/>
        <w:rPr>
          <w:color w:val="000000"/>
          <w:sz w:val="18"/>
          <w:szCs w:val="18"/>
        </w:rPr>
      </w:pPr>
      <w:r>
        <w:rPr>
          <w:vertAlign w:val="superscript"/>
        </w:rPr>
        <w:footnoteRef/>
      </w:r>
      <w:r>
        <w:rPr>
          <w:color w:val="000000"/>
          <w:sz w:val="16"/>
          <w:szCs w:val="16"/>
        </w:rPr>
        <w:t xml:space="preserve"> </w:t>
      </w:r>
      <w:r>
        <w:rPr>
          <w:color w:val="000000"/>
          <w:sz w:val="18"/>
          <w:szCs w:val="18"/>
        </w:rPr>
        <w:t>Conforman el Sistema Nacional de Áreas Naturales Protegidas por el Estado - SINANPE y están bajo la administración del Servicio Nacional de Áreas Naturales Protegidas por el Estado – SERNANP</w:t>
      </w:r>
    </w:p>
  </w:footnote>
  <w:footnote w:id="30">
    <w:p w14:paraId="00001529" w14:textId="77777777" w:rsidR="000F4591" w:rsidRDefault="000F4591">
      <w:pPr>
        <w:pBdr>
          <w:top w:val="nil"/>
          <w:left w:val="nil"/>
          <w:bottom w:val="nil"/>
          <w:right w:val="nil"/>
          <w:between w:val="nil"/>
        </w:pBdr>
        <w:spacing w:after="0"/>
        <w:jc w:val="both"/>
        <w:rPr>
          <w:sz w:val="16"/>
          <w:szCs w:val="16"/>
        </w:rPr>
      </w:pPr>
      <w:r>
        <w:rPr>
          <w:vertAlign w:val="superscript"/>
        </w:rPr>
        <w:footnoteRef/>
      </w:r>
      <w:r>
        <w:rPr>
          <w:color w:val="000000"/>
          <w:sz w:val="18"/>
          <w:szCs w:val="18"/>
        </w:rPr>
        <w:t xml:space="preserve"> Estas áreas son establecidas también mediante Decreto Supremo a perpetuidad, sobre áreas que, teniendo una importancia ecológica significativa, no califican para ser declaradas como áreas del Sistema nacional.</w:t>
      </w:r>
    </w:p>
  </w:footnote>
  <w:footnote w:id="31">
    <w:p w14:paraId="0000152A" w14:textId="77777777" w:rsidR="000F4591" w:rsidRDefault="000F4591">
      <w:pPr>
        <w:pBdr>
          <w:top w:val="nil"/>
          <w:left w:val="nil"/>
          <w:bottom w:val="nil"/>
          <w:right w:val="nil"/>
          <w:between w:val="nil"/>
        </w:pBdr>
        <w:spacing w:after="0"/>
        <w:jc w:val="both"/>
        <w:rPr>
          <w:color w:val="000000"/>
          <w:sz w:val="18"/>
          <w:szCs w:val="18"/>
        </w:rPr>
      </w:pPr>
      <w:r>
        <w:rPr>
          <w:vertAlign w:val="superscript"/>
        </w:rPr>
        <w:footnoteRef/>
      </w:r>
      <w:r>
        <w:rPr>
          <w:color w:val="000000"/>
          <w:sz w:val="18"/>
          <w:szCs w:val="18"/>
        </w:rPr>
        <w:t xml:space="preserve"> </w:t>
      </w:r>
      <w:r>
        <w:rPr>
          <w:color w:val="000000"/>
          <w:sz w:val="18"/>
          <w:szCs w:val="18"/>
          <w:highlight w:val="white"/>
        </w:rPr>
        <w:t xml:space="preserve">Espacios geográficos que </w:t>
      </w:r>
      <w:r>
        <w:rPr>
          <w:sz w:val="18"/>
          <w:szCs w:val="18"/>
          <w:highlight w:val="white"/>
        </w:rPr>
        <w:t>a</w:t>
      </w:r>
      <w:r>
        <w:rPr>
          <w:color w:val="000000"/>
          <w:sz w:val="18"/>
          <w:szCs w:val="18"/>
          <w:highlight w:val="white"/>
        </w:rPr>
        <w:t xml:space="preserve"> solicitud de sus propietarios han sido reconocidos como </w:t>
      </w:r>
      <w:r>
        <w:rPr>
          <w:color w:val="000000"/>
          <w:sz w:val="18"/>
          <w:szCs w:val="18"/>
        </w:rPr>
        <w:t>áreas protegidas privadas</w:t>
      </w:r>
      <w:r>
        <w:rPr>
          <w:color w:val="000000"/>
          <w:sz w:val="18"/>
          <w:szCs w:val="18"/>
          <w:highlight w:val="white"/>
        </w:rPr>
        <w:t xml:space="preserve"> mediante </w:t>
      </w:r>
      <w:r>
        <w:rPr>
          <w:sz w:val="18"/>
          <w:szCs w:val="18"/>
          <w:highlight w:val="white"/>
        </w:rPr>
        <w:t>una Resolución</w:t>
      </w:r>
      <w:r>
        <w:rPr>
          <w:color w:val="000000"/>
          <w:sz w:val="18"/>
          <w:szCs w:val="18"/>
          <w:highlight w:val="white"/>
        </w:rPr>
        <w:t xml:space="preserve"> Ministerial, con el propósito de conservar diversidad biológica.</w:t>
      </w:r>
    </w:p>
  </w:footnote>
  <w:footnote w:id="32">
    <w:p w14:paraId="0000153E" w14:textId="77777777" w:rsidR="000F4591" w:rsidRDefault="000F4591">
      <w:pPr>
        <w:jc w:val="both"/>
        <w:rPr>
          <w:sz w:val="20"/>
          <w:szCs w:val="20"/>
        </w:rPr>
      </w:pPr>
      <w:r>
        <w:rPr>
          <w:vertAlign w:val="superscript"/>
        </w:rPr>
        <w:footnoteRef/>
      </w:r>
      <w:r>
        <w:rPr>
          <w:sz w:val="16"/>
          <w:szCs w:val="16"/>
        </w:rPr>
        <w:t xml:space="preserve"> La Defensoría del Pueblo define como conflicto activo al </w:t>
      </w:r>
      <w:r>
        <w:rPr>
          <w:i/>
          <w:sz w:val="16"/>
          <w:szCs w:val="16"/>
        </w:rPr>
        <w:t>“conflicto social expresado por alguna de las partes o por terceros a través de demandas públicas, formales o informales”</w:t>
      </w:r>
      <w:r>
        <w:rPr>
          <w:sz w:val="16"/>
          <w:szCs w:val="16"/>
        </w:rPr>
        <w:t xml:space="preserve">; como conflicto latente al </w:t>
      </w:r>
      <w:r>
        <w:rPr>
          <w:i/>
          <w:sz w:val="16"/>
          <w:szCs w:val="16"/>
        </w:rPr>
        <w:t>“conflicto social no expresado públicamente. Permanece oculto, silencioso o inactivo, en el que se puede observar la concurrencia de factores que tienen un curso de colisión pero que no se manifiestan o habiéndose manifestado han dejado de hacerlo durante un tiempo considerable.”</w:t>
      </w:r>
      <w:r>
        <w:rPr>
          <w:sz w:val="16"/>
          <w:szCs w:val="16"/>
        </w:rPr>
        <w:t xml:space="preserve"> y como con conflicto resulto al </w:t>
      </w:r>
      <w:r>
        <w:rPr>
          <w:i/>
          <w:sz w:val="16"/>
          <w:szCs w:val="16"/>
        </w:rPr>
        <w:t>“conflicto social cuya solución aceptada por las partes, mediante acuerdos, normas, resoluciones, dan por concluida la disputa.”</w:t>
      </w:r>
    </w:p>
  </w:footnote>
  <w:footnote w:id="33">
    <w:p w14:paraId="0000153F" w14:textId="77777777" w:rsidR="000F4591" w:rsidRPr="00913F5E" w:rsidRDefault="000F4591" w:rsidP="00C947CC">
      <w:pPr>
        <w:spacing w:after="0"/>
        <w:rPr>
          <w:sz w:val="18"/>
          <w:szCs w:val="18"/>
        </w:rPr>
      </w:pPr>
      <w:r w:rsidRPr="00913F5E">
        <w:rPr>
          <w:sz w:val="18"/>
          <w:szCs w:val="18"/>
          <w:vertAlign w:val="superscript"/>
        </w:rPr>
        <w:footnoteRef/>
      </w:r>
      <w:r w:rsidRPr="00913F5E">
        <w:rPr>
          <w:sz w:val="18"/>
          <w:szCs w:val="18"/>
        </w:rPr>
        <w:t xml:space="preserve"> Federación Indígena Quechua del Pastaza</w:t>
      </w:r>
    </w:p>
  </w:footnote>
  <w:footnote w:id="34">
    <w:p w14:paraId="00001540" w14:textId="77777777" w:rsidR="000F4591" w:rsidRPr="00913F5E" w:rsidRDefault="000F4591" w:rsidP="00C947CC">
      <w:pPr>
        <w:spacing w:after="0"/>
        <w:rPr>
          <w:sz w:val="18"/>
          <w:szCs w:val="18"/>
        </w:rPr>
      </w:pPr>
      <w:r w:rsidRPr="00913F5E">
        <w:rPr>
          <w:sz w:val="18"/>
          <w:szCs w:val="18"/>
          <w:vertAlign w:val="superscript"/>
        </w:rPr>
        <w:footnoteRef/>
      </w:r>
      <w:r w:rsidRPr="00913F5E">
        <w:rPr>
          <w:sz w:val="18"/>
          <w:szCs w:val="18"/>
        </w:rPr>
        <w:t xml:space="preserve"> Federación de Comunidades Nativas del Río Corrientes</w:t>
      </w:r>
    </w:p>
  </w:footnote>
  <w:footnote w:id="35">
    <w:p w14:paraId="00001541" w14:textId="77777777" w:rsidR="000F4591" w:rsidRDefault="000F4591" w:rsidP="00C947CC">
      <w:pPr>
        <w:spacing w:after="0"/>
        <w:rPr>
          <w:sz w:val="20"/>
          <w:szCs w:val="20"/>
        </w:rPr>
      </w:pPr>
      <w:r w:rsidRPr="00913F5E">
        <w:rPr>
          <w:sz w:val="18"/>
          <w:szCs w:val="18"/>
          <w:vertAlign w:val="superscript"/>
        </w:rPr>
        <w:footnoteRef/>
      </w:r>
      <w:r w:rsidRPr="00913F5E">
        <w:rPr>
          <w:sz w:val="18"/>
          <w:szCs w:val="18"/>
        </w:rPr>
        <w:t xml:space="preserve"> Federación de las Comunidades Nativas del Tigre</w:t>
      </w:r>
    </w:p>
  </w:footnote>
  <w:footnote w:id="36">
    <w:p w14:paraId="00001542" w14:textId="77777777" w:rsidR="000F4591" w:rsidRPr="00913F5E" w:rsidRDefault="000F4591" w:rsidP="00C947CC">
      <w:pPr>
        <w:spacing w:after="0"/>
        <w:rPr>
          <w:sz w:val="18"/>
          <w:szCs w:val="18"/>
        </w:rPr>
      </w:pPr>
      <w:r w:rsidRPr="00913F5E">
        <w:rPr>
          <w:sz w:val="18"/>
          <w:szCs w:val="18"/>
          <w:vertAlign w:val="superscript"/>
        </w:rPr>
        <w:footnoteRef/>
      </w:r>
      <w:r w:rsidRPr="00913F5E">
        <w:rPr>
          <w:sz w:val="18"/>
          <w:szCs w:val="18"/>
        </w:rPr>
        <w:t xml:space="preserve"> Asociación Cocama para el Desarrollo y Conservación de San Pablo de </w:t>
      </w:r>
      <w:proofErr w:type="spellStart"/>
      <w:r w:rsidRPr="00913F5E">
        <w:rPr>
          <w:sz w:val="18"/>
          <w:szCs w:val="18"/>
        </w:rPr>
        <w:t>Tipishca</w:t>
      </w:r>
      <w:proofErr w:type="spellEnd"/>
      <w:r w:rsidRPr="00913F5E">
        <w:rPr>
          <w:sz w:val="18"/>
          <w:szCs w:val="18"/>
        </w:rPr>
        <w:t xml:space="preserve"> </w:t>
      </w:r>
    </w:p>
  </w:footnote>
  <w:footnote w:id="37">
    <w:p w14:paraId="601B1FC6" w14:textId="77777777" w:rsidR="000F4591" w:rsidRDefault="000F4591" w:rsidP="000B7EB7">
      <w:pPr>
        <w:rPr>
          <w:sz w:val="18"/>
          <w:szCs w:val="18"/>
        </w:rPr>
      </w:pPr>
      <w:r>
        <w:rPr>
          <w:vertAlign w:val="superscript"/>
        </w:rPr>
        <w:footnoteRef/>
      </w:r>
      <w:r>
        <w:rPr>
          <w:sz w:val="18"/>
          <w:szCs w:val="18"/>
        </w:rPr>
        <w:t xml:space="preserve"> Las NDC </w:t>
      </w:r>
      <w:r>
        <w:rPr>
          <w:color w:val="464343"/>
          <w:sz w:val="18"/>
          <w:szCs w:val="18"/>
        </w:rPr>
        <w:t>se enmarcan en el Acuerdo de París sobre cambio climático, ratificado por el Perú el 22 de julio de 2016 y que entró en vigor el 4 de noviembre del mismo año.</w:t>
      </w:r>
    </w:p>
  </w:footnote>
  <w:footnote w:id="38">
    <w:p w14:paraId="3B7B3B1A" w14:textId="5E8AAC81" w:rsidR="000F4591" w:rsidRPr="00273458" w:rsidRDefault="000F4591" w:rsidP="00273458">
      <w:pPr>
        <w:pStyle w:val="Textonotapie"/>
        <w:spacing w:after="0"/>
        <w:jc w:val="both"/>
        <w:rPr>
          <w:sz w:val="18"/>
          <w:szCs w:val="18"/>
        </w:rPr>
      </w:pPr>
      <w:r w:rsidRPr="00273458">
        <w:rPr>
          <w:rStyle w:val="Refdenotaalpie"/>
          <w:sz w:val="18"/>
          <w:szCs w:val="18"/>
        </w:rPr>
        <w:footnoteRef/>
      </w:r>
      <w:r w:rsidRPr="00273458">
        <w:rPr>
          <w:sz w:val="18"/>
          <w:szCs w:val="18"/>
        </w:rPr>
        <w:t xml:space="preserve"> MINAM (2023). Intervención en la reunión de Presentación del Estado Situacional de la Propuesta de Política Nacional de Pueblos indígenas u originarios ante los sectores involucrados, realizada el 03 de abril. Lima, Perú.</w:t>
      </w:r>
    </w:p>
  </w:footnote>
  <w:footnote w:id="39">
    <w:p w14:paraId="6B4AA46A" w14:textId="0908C5D4" w:rsidR="000F4591" w:rsidRPr="00E95459" w:rsidRDefault="000F4591" w:rsidP="00273458">
      <w:pPr>
        <w:pStyle w:val="Textonotapie"/>
        <w:spacing w:after="0"/>
        <w:jc w:val="both"/>
      </w:pPr>
      <w:r w:rsidRPr="00273458">
        <w:rPr>
          <w:rStyle w:val="Refdenotaalpie"/>
          <w:sz w:val="18"/>
          <w:szCs w:val="18"/>
        </w:rPr>
        <w:footnoteRef/>
      </w:r>
      <w:r w:rsidRPr="00273458">
        <w:rPr>
          <w:sz w:val="18"/>
          <w:szCs w:val="18"/>
        </w:rPr>
        <w:t xml:space="preserve"> SERFOR (2023). Intervención en la reunión de Presentación del Estado Situacional de la Propuesta de Política Nacional de Pueblos indígenas u originarios ante Órganos adscritos y Autónomos realizada el 24 de mayo. Lima, Perú.</w:t>
      </w:r>
    </w:p>
  </w:footnote>
  <w:footnote w:id="40">
    <w:p w14:paraId="529E766B" w14:textId="309A1E3F" w:rsidR="000F4591" w:rsidRPr="00273458" w:rsidRDefault="000F4591" w:rsidP="00273458">
      <w:pPr>
        <w:pStyle w:val="Textonotapie"/>
        <w:spacing w:after="0"/>
        <w:jc w:val="both"/>
        <w:rPr>
          <w:sz w:val="18"/>
          <w:szCs w:val="18"/>
        </w:rPr>
      </w:pPr>
      <w:r w:rsidRPr="00273458">
        <w:rPr>
          <w:rStyle w:val="Refdenotaalpie"/>
          <w:sz w:val="18"/>
          <w:szCs w:val="18"/>
        </w:rPr>
        <w:footnoteRef/>
      </w:r>
      <w:r w:rsidRPr="00273458">
        <w:rPr>
          <w:sz w:val="18"/>
          <w:szCs w:val="18"/>
        </w:rPr>
        <w:t xml:space="preserve"> SENACE (2023). Intervención en la reunión de Presentación del Estado Situacional de la Propuesta de Política Nacional de Pueblos indígenas u originarios ante Órganos adscritos y Autónomos realizada el 24 de mayo. Lima, Perú.</w:t>
      </w:r>
    </w:p>
  </w:footnote>
  <w:footnote w:id="41">
    <w:p w14:paraId="75BA82E7" w14:textId="77777777" w:rsidR="000F4591" w:rsidRDefault="000F4591" w:rsidP="008F4A76">
      <w:pPr>
        <w:spacing w:after="0" w:line="240" w:lineRule="auto"/>
        <w:jc w:val="both"/>
        <w:rPr>
          <w:sz w:val="18"/>
          <w:szCs w:val="18"/>
        </w:rPr>
      </w:pPr>
      <w:r w:rsidRPr="00273458">
        <w:rPr>
          <w:sz w:val="18"/>
          <w:szCs w:val="18"/>
          <w:vertAlign w:val="superscript"/>
        </w:rPr>
        <w:footnoteRef/>
      </w:r>
      <w:r w:rsidRPr="00273458">
        <w:rPr>
          <w:sz w:val="18"/>
          <w:szCs w:val="18"/>
        </w:rPr>
        <w:t xml:space="preserve"> Se crea mediante Decreto Supremo </w:t>
      </w:r>
      <w:proofErr w:type="spellStart"/>
      <w:r w:rsidRPr="00273458">
        <w:rPr>
          <w:sz w:val="18"/>
          <w:szCs w:val="18"/>
        </w:rPr>
        <w:t>N°</w:t>
      </w:r>
      <w:proofErr w:type="spellEnd"/>
      <w:r w:rsidRPr="00273458">
        <w:rPr>
          <w:sz w:val="18"/>
          <w:szCs w:val="18"/>
        </w:rPr>
        <w:t xml:space="preserve"> 006-2016-MC y estuvo constituida por  el Centro Nacional de Salud Intercultural (CENSI); Seguro Social Salud del Perú (ESSALUD); Instituto Nacional de Defensa de la Competencia y de la Protección de la Propiedad Intelectual (INDECOPI); Instituto Nacional de Innovación Agraria (INIA); Ministerio de Desarrollo e Inclusión Social (MIDIS); Ministerio de Agricultura y Riego (MINAGRI); Ministerio del Ambiente (MINAM); Ministerio de Educación ( MINEDU); Ministerio de Salud (MINSA) ; Ministerio de Comercio Exterior y Turismo (MINCETUR) ; Consejo Nacional de Ciencia, Tecnología e Innovación Tecnológica (CONCYTEC); Ministerio de la Producción (PRODUCE); Servicio Nacional Forestal y de Fauna Silvestre (SERFOR); siendo su Presidencia ejercida por el Ministerio de Cultura (MINCUL). Igualmente, estuvo integrada por dos (2) representantes de las organizaciones indígenas nacionales miembros del Grupo de Trabajo de Políticas Indígenas - GTPI.</w:t>
      </w:r>
    </w:p>
  </w:footnote>
  <w:footnote w:id="42">
    <w:p w14:paraId="23C34565" w14:textId="77777777" w:rsidR="000F4591" w:rsidRPr="00273458" w:rsidRDefault="000F4591" w:rsidP="008F4A76">
      <w:pPr>
        <w:spacing w:before="1" w:after="0"/>
        <w:ind w:right="16"/>
        <w:jc w:val="both"/>
        <w:rPr>
          <w:sz w:val="18"/>
          <w:szCs w:val="18"/>
        </w:rPr>
      </w:pPr>
      <w:r w:rsidRPr="00273458">
        <w:rPr>
          <w:sz w:val="18"/>
          <w:szCs w:val="18"/>
          <w:vertAlign w:val="superscript"/>
        </w:rPr>
        <w:footnoteRef/>
      </w:r>
      <w:r w:rsidRPr="00273458">
        <w:rPr>
          <w:sz w:val="18"/>
          <w:szCs w:val="18"/>
        </w:rPr>
        <w:t xml:space="preserve"> La primera directiva del Ministerio de Cultura que regulaba las declaratorias, fue la “Directiva sobre las declaratorias de las manifestaciones del Patrimonio Cultural Inmaterial como Patrimonio Cultural de la Nación y el otorgamiento de reconocimientos”, Resolución Ministerial 080-2011-MC, del 3 de marzo del 2011. Esta Directiva fue sustituida por la Directiva 003-2015-MC, “Directiva para la declaratoria de las manifestaciones de Patrimonio Cultural Inmaterial de la Obra de Grandes maestros, sabios y creadores como Patrimonio Cultural de la Nación y declaratoria de interés cultural”. Resolución Ministerial 338-2015-MC del 22 de septiembre de 2015.</w:t>
      </w:r>
    </w:p>
  </w:footnote>
  <w:footnote w:id="43">
    <w:p w14:paraId="1549FB7A" w14:textId="77777777" w:rsidR="000F4591" w:rsidRPr="00273458" w:rsidRDefault="000F4591" w:rsidP="008F4A76">
      <w:pPr>
        <w:spacing w:after="0"/>
        <w:ind w:right="16"/>
        <w:jc w:val="both"/>
        <w:rPr>
          <w:sz w:val="18"/>
          <w:szCs w:val="18"/>
        </w:rPr>
      </w:pPr>
      <w:r w:rsidRPr="00273458">
        <w:rPr>
          <w:sz w:val="18"/>
          <w:szCs w:val="18"/>
          <w:vertAlign w:val="superscript"/>
        </w:rPr>
        <w:footnoteRef/>
      </w:r>
      <w:r w:rsidRPr="00273458">
        <w:rPr>
          <w:sz w:val="18"/>
          <w:szCs w:val="18"/>
        </w:rPr>
        <w:t xml:space="preserve"> El Instituto Nacional de Cultura (INC) funcionaba bajo el artículo 1 de la Ley General de Amparo al Patrimonio Cultural de la Nación, del 3 enero de 1985.</w:t>
      </w:r>
    </w:p>
    <w:p w14:paraId="52412B3F" w14:textId="77777777" w:rsidR="000F4591" w:rsidRDefault="000F4591" w:rsidP="008F4A76">
      <w:pPr>
        <w:jc w:val="both"/>
        <w:rPr>
          <w:sz w:val="20"/>
          <w:szCs w:val="20"/>
        </w:rPr>
      </w:pPr>
    </w:p>
  </w:footnote>
  <w:footnote w:id="44">
    <w:p w14:paraId="0361420B" w14:textId="77777777" w:rsidR="000F4591" w:rsidRDefault="000F4591" w:rsidP="008F4A76">
      <w:pPr>
        <w:jc w:val="both"/>
        <w:rPr>
          <w:sz w:val="18"/>
          <w:szCs w:val="18"/>
        </w:rPr>
      </w:pPr>
      <w:r>
        <w:rPr>
          <w:vertAlign w:val="superscript"/>
        </w:rPr>
        <w:footnoteRef/>
      </w:r>
      <w:r>
        <w:rPr>
          <w:sz w:val="18"/>
          <w:szCs w:val="18"/>
        </w:rPr>
        <w:t xml:space="preserve"> </w:t>
      </w:r>
      <w:hyperlink r:id="rId5">
        <w:proofErr w:type="spellStart"/>
        <w:r>
          <w:rPr>
            <w:sz w:val="18"/>
            <w:szCs w:val="18"/>
            <w:u w:val="single"/>
          </w:rPr>
          <w:t>Safeguarding</w:t>
        </w:r>
        <w:proofErr w:type="spellEnd"/>
        <w:r>
          <w:rPr>
            <w:sz w:val="18"/>
            <w:szCs w:val="18"/>
            <w:u w:val="single"/>
          </w:rPr>
          <w:t xml:space="preserve"> intangible cultural </w:t>
        </w:r>
        <w:proofErr w:type="spellStart"/>
        <w:r>
          <w:rPr>
            <w:sz w:val="18"/>
            <w:szCs w:val="18"/>
            <w:u w:val="single"/>
          </w:rPr>
          <w:t>heritage</w:t>
        </w:r>
        <w:proofErr w:type="spellEnd"/>
        <w:r>
          <w:rPr>
            <w:sz w:val="18"/>
            <w:szCs w:val="18"/>
            <w:u w:val="single"/>
          </w:rPr>
          <w:t xml:space="preserve"> </w:t>
        </w:r>
        <w:proofErr w:type="spellStart"/>
        <w:r>
          <w:rPr>
            <w:sz w:val="18"/>
            <w:szCs w:val="18"/>
            <w:u w:val="single"/>
          </w:rPr>
          <w:t>of</w:t>
        </w:r>
        <w:proofErr w:type="spellEnd"/>
        <w:r>
          <w:rPr>
            <w:sz w:val="18"/>
            <w:szCs w:val="18"/>
            <w:u w:val="single"/>
          </w:rPr>
          <w:t xml:space="preserve"> </w:t>
        </w:r>
        <w:proofErr w:type="spellStart"/>
        <w:r>
          <w:rPr>
            <w:sz w:val="18"/>
            <w:szCs w:val="18"/>
            <w:u w:val="single"/>
          </w:rPr>
          <w:t>Aymara</w:t>
        </w:r>
        <w:proofErr w:type="spellEnd"/>
        <w:r>
          <w:rPr>
            <w:sz w:val="18"/>
            <w:szCs w:val="18"/>
            <w:u w:val="single"/>
          </w:rPr>
          <w:t xml:space="preserve"> </w:t>
        </w:r>
        <w:proofErr w:type="spellStart"/>
        <w:r>
          <w:rPr>
            <w:sz w:val="18"/>
            <w:szCs w:val="18"/>
            <w:u w:val="single"/>
          </w:rPr>
          <w:t>communities</w:t>
        </w:r>
        <w:proofErr w:type="spellEnd"/>
        <w:r>
          <w:rPr>
            <w:sz w:val="18"/>
            <w:szCs w:val="18"/>
            <w:u w:val="single"/>
          </w:rPr>
          <w:t xml:space="preserve"> </w:t>
        </w:r>
      </w:hyperlink>
      <w:hyperlink r:id="rId6">
        <w:r>
          <w:rPr>
            <w:i/>
            <w:sz w:val="18"/>
            <w:szCs w:val="18"/>
            <w:u w:val="single"/>
          </w:rPr>
          <w:t>(traducción en curso)</w:t>
        </w:r>
      </w:hyperlink>
    </w:p>
  </w:footnote>
  <w:footnote w:id="45">
    <w:p w14:paraId="7D18FA66" w14:textId="77777777" w:rsidR="000F4591" w:rsidRDefault="000F4591" w:rsidP="008F4A76">
      <w:pPr>
        <w:spacing w:before="71"/>
        <w:jc w:val="both"/>
        <w:rPr>
          <w:sz w:val="20"/>
          <w:szCs w:val="20"/>
        </w:rPr>
      </w:pPr>
      <w:r>
        <w:rPr>
          <w:vertAlign w:val="superscript"/>
        </w:rPr>
        <w:footnoteRef/>
      </w:r>
      <w:r>
        <w:rPr>
          <w:sz w:val="20"/>
          <w:szCs w:val="20"/>
        </w:rPr>
        <w:t xml:space="preserve"> Ver por ejemplo Mater Iniciativa: </w:t>
      </w:r>
      <w:hyperlink r:id="rId7">
        <w:r>
          <w:rPr>
            <w:sz w:val="20"/>
            <w:szCs w:val="20"/>
          </w:rPr>
          <w:t>http://www.materiniciativa.com</w:t>
        </w:r>
      </w:hyperlink>
    </w:p>
  </w:footnote>
  <w:footnote w:id="46">
    <w:p w14:paraId="617F2547" w14:textId="0B454CDF" w:rsidR="000F4591" w:rsidRPr="00273458" w:rsidRDefault="000F4591" w:rsidP="008F4A76">
      <w:pPr>
        <w:spacing w:before="73" w:after="0"/>
        <w:jc w:val="both"/>
        <w:rPr>
          <w:sz w:val="18"/>
          <w:szCs w:val="18"/>
        </w:rPr>
      </w:pPr>
      <w:r w:rsidRPr="00273458">
        <w:rPr>
          <w:sz w:val="18"/>
          <w:szCs w:val="18"/>
          <w:vertAlign w:val="superscript"/>
        </w:rPr>
        <w:footnoteRef/>
      </w:r>
      <w:r w:rsidRPr="00273458">
        <w:rPr>
          <w:sz w:val="18"/>
          <w:szCs w:val="18"/>
        </w:rPr>
        <w:t xml:space="preserve"> Ley</w:t>
      </w:r>
      <w:r>
        <w:rPr>
          <w:sz w:val="18"/>
          <w:szCs w:val="18"/>
        </w:rPr>
        <w:t xml:space="preserve"> </w:t>
      </w:r>
      <w:proofErr w:type="spellStart"/>
      <w:r w:rsidRPr="00273458">
        <w:rPr>
          <w:sz w:val="18"/>
          <w:szCs w:val="18"/>
        </w:rPr>
        <w:t>Nº</w:t>
      </w:r>
      <w:proofErr w:type="spellEnd"/>
      <w:r w:rsidRPr="00273458">
        <w:rPr>
          <w:sz w:val="18"/>
          <w:szCs w:val="18"/>
        </w:rPr>
        <w:t xml:space="preserve"> 29785 y su Reglamento. Así como la posterior publicación del Decreto Legislativo N.º 1360, cuyo instrumento amplía el alcance de la BDPI.</w:t>
      </w:r>
    </w:p>
  </w:footnote>
  <w:footnote w:id="47">
    <w:p w14:paraId="65C60C4D" w14:textId="77777777" w:rsidR="000F4591" w:rsidRPr="00273458" w:rsidRDefault="000F4591" w:rsidP="008F4A76">
      <w:pPr>
        <w:spacing w:after="0" w:line="219" w:lineRule="auto"/>
        <w:jc w:val="both"/>
        <w:rPr>
          <w:sz w:val="18"/>
          <w:szCs w:val="18"/>
        </w:rPr>
      </w:pPr>
      <w:r w:rsidRPr="00273458">
        <w:rPr>
          <w:sz w:val="18"/>
          <w:szCs w:val="18"/>
          <w:vertAlign w:val="superscript"/>
        </w:rPr>
        <w:footnoteRef/>
      </w:r>
      <w:r w:rsidRPr="00273458">
        <w:rPr>
          <w:sz w:val="18"/>
          <w:szCs w:val="18"/>
        </w:rPr>
        <w:t xml:space="preserve"> Ídem.</w:t>
      </w:r>
    </w:p>
    <w:p w14:paraId="79D2DB4F" w14:textId="77777777" w:rsidR="000F4591" w:rsidRDefault="000F4591" w:rsidP="008F4A76">
      <w:pPr>
        <w:pBdr>
          <w:top w:val="nil"/>
          <w:left w:val="nil"/>
          <w:bottom w:val="nil"/>
          <w:right w:val="nil"/>
          <w:between w:val="nil"/>
        </w:pBdr>
        <w:jc w:val="both"/>
        <w:rPr>
          <w:color w:val="000000"/>
          <w:sz w:val="18"/>
          <w:szCs w:val="18"/>
        </w:rPr>
      </w:pPr>
    </w:p>
  </w:footnote>
  <w:footnote w:id="48">
    <w:p w14:paraId="50FDC6C5" w14:textId="77777777" w:rsidR="000F4591" w:rsidRPr="00DC4168" w:rsidRDefault="000F4591" w:rsidP="008F4A76">
      <w:pPr>
        <w:pStyle w:val="Textonotapie"/>
        <w:jc w:val="both"/>
        <w:rPr>
          <w:lang w:val="es-MX"/>
        </w:rPr>
      </w:pPr>
      <w:r w:rsidRPr="00DC4168">
        <w:rPr>
          <w:rStyle w:val="Refdenotaalpie"/>
        </w:rPr>
        <w:footnoteRef/>
      </w:r>
      <w:r w:rsidRPr="00DC4168">
        <w:t xml:space="preserve"> INDECOPI (2023). </w:t>
      </w:r>
      <w:r w:rsidRPr="00903E96">
        <w:t xml:space="preserve">Intervención en la reunión de </w:t>
      </w:r>
      <w:r w:rsidRPr="00E12439">
        <w:t xml:space="preserve">Presentación del Estado Situacional de la Propuesta de Política Nacional de </w:t>
      </w:r>
      <w:r>
        <w:t xml:space="preserve">Pueblos indígenas u originarios </w:t>
      </w:r>
      <w:r w:rsidRPr="00E12439">
        <w:t>ante Órganos adscritos y Autónomos realizada el 24 de may</w:t>
      </w:r>
      <w:r>
        <w:t>o.</w:t>
      </w:r>
      <w:r w:rsidRPr="00903E96">
        <w:t> </w:t>
      </w:r>
      <w:r w:rsidRPr="00DC4168">
        <w:t>Lima, Perú.</w:t>
      </w:r>
    </w:p>
  </w:footnote>
  <w:footnote w:id="49">
    <w:p w14:paraId="32BF4B3C" w14:textId="77777777" w:rsidR="000F4591" w:rsidRPr="00C71F4F" w:rsidRDefault="000F4591" w:rsidP="008F4A76">
      <w:pPr>
        <w:pStyle w:val="Textonotapie"/>
        <w:jc w:val="both"/>
        <w:rPr>
          <w:lang w:val="es-MX"/>
        </w:rPr>
      </w:pPr>
      <w:r>
        <w:rPr>
          <w:rStyle w:val="Refdenotaalpie"/>
        </w:rPr>
        <w:footnoteRef/>
      </w:r>
      <w:r>
        <w:t xml:space="preserve"> CONCYTEC (2023). </w:t>
      </w:r>
      <w:r w:rsidRPr="00903E96">
        <w:t xml:space="preserve">Intervención en la reunión de </w:t>
      </w:r>
      <w:r w:rsidRPr="00E12439">
        <w:t xml:space="preserve">Presentación del Estado Situacional de la Propuesta de Política Nacional de </w:t>
      </w:r>
      <w:r>
        <w:t xml:space="preserve">Pueblos indígenas u originarios </w:t>
      </w:r>
      <w:r w:rsidRPr="00E12439">
        <w:t>ante Órganos adscritos y Autónomos realizada el 24 de may</w:t>
      </w:r>
      <w:r>
        <w:t>o</w:t>
      </w:r>
      <w:r w:rsidRPr="00903E96">
        <w:t>. Lima, Perú.</w:t>
      </w:r>
    </w:p>
  </w:footnote>
  <w:footnote w:id="50">
    <w:p w14:paraId="4DB62DBF" w14:textId="77777777" w:rsidR="000F4591" w:rsidRPr="00BA0F16" w:rsidRDefault="000F4591" w:rsidP="002D132B">
      <w:pPr>
        <w:spacing w:after="0" w:line="240" w:lineRule="auto"/>
        <w:jc w:val="both"/>
        <w:rPr>
          <w:rFonts w:asciiTheme="minorHAnsi" w:hAnsiTheme="minorHAnsi" w:cs="Arial"/>
          <w:sz w:val="18"/>
          <w:szCs w:val="18"/>
        </w:rPr>
      </w:pPr>
      <w:r w:rsidRPr="00BA0F16">
        <w:rPr>
          <w:rFonts w:asciiTheme="minorHAnsi" w:hAnsiTheme="minorHAnsi" w:cs="Arial"/>
          <w:sz w:val="18"/>
          <w:szCs w:val="18"/>
          <w:vertAlign w:val="superscript"/>
        </w:rPr>
        <w:footnoteRef/>
      </w:r>
      <w:r w:rsidRPr="00BA0F16">
        <w:rPr>
          <w:rFonts w:asciiTheme="minorHAnsi" w:hAnsiTheme="minorHAnsi" w:cs="Arial"/>
          <w:sz w:val="18"/>
          <w:szCs w:val="18"/>
        </w:rPr>
        <w:t xml:space="preserve"> Tribunal Constitucional. Sentencias </w:t>
      </w:r>
      <w:proofErr w:type="spellStart"/>
      <w:r w:rsidRPr="00BA0F16">
        <w:rPr>
          <w:rFonts w:asciiTheme="minorHAnsi" w:hAnsiTheme="minorHAnsi" w:cs="Arial"/>
          <w:sz w:val="18"/>
          <w:szCs w:val="18"/>
        </w:rPr>
        <w:t>N°</w:t>
      </w:r>
      <w:proofErr w:type="spellEnd"/>
      <w:r w:rsidRPr="00BA0F16">
        <w:rPr>
          <w:rFonts w:asciiTheme="minorHAnsi" w:hAnsiTheme="minorHAnsi" w:cs="Arial"/>
          <w:sz w:val="18"/>
          <w:szCs w:val="18"/>
        </w:rPr>
        <w:t xml:space="preserve"> 00025-2005-PI/TC, </w:t>
      </w:r>
      <w:proofErr w:type="spellStart"/>
      <w:r w:rsidRPr="00BA0F16">
        <w:rPr>
          <w:rFonts w:asciiTheme="minorHAnsi" w:hAnsiTheme="minorHAnsi" w:cs="Arial"/>
          <w:sz w:val="18"/>
          <w:szCs w:val="18"/>
        </w:rPr>
        <w:t>N°</w:t>
      </w:r>
      <w:proofErr w:type="spellEnd"/>
      <w:r w:rsidRPr="00BA0F16">
        <w:rPr>
          <w:rFonts w:asciiTheme="minorHAnsi" w:hAnsiTheme="minorHAnsi" w:cs="Arial"/>
          <w:sz w:val="18"/>
          <w:szCs w:val="18"/>
        </w:rPr>
        <w:t xml:space="preserve"> 00026-2005-PI/TC y </w:t>
      </w:r>
      <w:proofErr w:type="spellStart"/>
      <w:r w:rsidRPr="00BA0F16">
        <w:rPr>
          <w:rFonts w:asciiTheme="minorHAnsi" w:hAnsiTheme="minorHAnsi" w:cs="Arial"/>
          <w:sz w:val="18"/>
          <w:szCs w:val="18"/>
        </w:rPr>
        <w:t>N°</w:t>
      </w:r>
      <w:proofErr w:type="spellEnd"/>
      <w:r w:rsidRPr="00BA0F16">
        <w:rPr>
          <w:rFonts w:asciiTheme="minorHAnsi" w:hAnsiTheme="minorHAnsi" w:cs="Arial"/>
          <w:sz w:val="18"/>
          <w:szCs w:val="18"/>
        </w:rPr>
        <w:t xml:space="preserve"> 00022-2009-TC. Cabe destacar que la Constitución peruana establece, en su cuarta disposición final y transitoria, que las normas relativas a los derechos y a las libertades que ella reconoce «[…] se interpretan de conformidad con la Declaración Universal de los Derechos Humanos y con los tratados y acuerdos internacionales sobre las mismas materias ratificados por el Perú». Por su parte, el artículo V del título preliminar del Código Procesal Constitucional peruano dispone que los derechos constitucionales «[…] deben interpretarse de conformidad con la Declaración Universal de Derechos Humanos, los tratados sobre derechos humanos, así como de las decisiones adoptadas por los tribunales internacionales sobre derechos humanos constituidos según tratados de los que el Perú es parte.”</w:t>
      </w:r>
    </w:p>
  </w:footnote>
  <w:footnote w:id="51">
    <w:p w14:paraId="6105D2D3" w14:textId="77777777" w:rsidR="000F4591" w:rsidRPr="007F609F" w:rsidRDefault="000F4591" w:rsidP="002D132B">
      <w:pPr>
        <w:pStyle w:val="Textonotapie"/>
        <w:jc w:val="both"/>
        <w:rPr>
          <w:rFonts w:ascii="Arial" w:hAnsi="Arial" w:cs="Arial"/>
          <w:sz w:val="16"/>
          <w:szCs w:val="16"/>
          <w:lang w:val="es-ES"/>
        </w:rPr>
      </w:pPr>
      <w:r w:rsidRPr="00BA0F16">
        <w:rPr>
          <w:rStyle w:val="Refdenotaalpie"/>
          <w:rFonts w:cs="Arial"/>
          <w:sz w:val="18"/>
          <w:szCs w:val="18"/>
        </w:rPr>
        <w:footnoteRef/>
      </w:r>
      <w:r w:rsidRPr="00BA0F16">
        <w:rPr>
          <w:rFonts w:cs="Arial"/>
          <w:sz w:val="18"/>
          <w:szCs w:val="18"/>
        </w:rPr>
        <w:t xml:space="preserve"> Una excepción es la Declaración Americana de los Derechos y Deberes del Hombre, ya que la Corte Interamericana ha afirmado que «a manera de interpretación autorizada, los Estados Miembros [de la OEA] han entendido que la Declaración contiene y define aquellos derechos humanos esenciales a los que la Carta [de la Organización] se refiere». De este modo, ha considerado que «no se puede interpretar y aplicar la Carta de la Organización en materia de derechos humanos, sin integrar las normas pertinentes de ella con las correspondientes disposiciones de la Declaración, como resulta de la práctica seguida por los órganos de la OEA». En virtud de lo anterior la Corte ha afirmado que, para los Estados Miembros de la OEA, «la Declaración Americana constituye, en lo pertinente y en relación con la Carta de la Organización, una fuente de obligaciones internacionales» (Ministerio de Cultura, 2016).</w:t>
      </w:r>
    </w:p>
  </w:footnote>
  <w:footnote w:id="52">
    <w:p w14:paraId="3775CBB5" w14:textId="77777777" w:rsidR="000F4591" w:rsidRPr="00DE3848" w:rsidRDefault="000F4591" w:rsidP="002D132B">
      <w:pPr>
        <w:pStyle w:val="Textonotapie"/>
        <w:jc w:val="both"/>
        <w:rPr>
          <w:rFonts w:cs="Arial"/>
          <w:sz w:val="18"/>
          <w:szCs w:val="18"/>
          <w:lang w:val="es-ES"/>
        </w:rPr>
      </w:pPr>
      <w:r w:rsidRPr="00DE3848">
        <w:rPr>
          <w:rStyle w:val="Refdenotaalpie"/>
          <w:rFonts w:cs="Arial"/>
          <w:sz w:val="18"/>
          <w:szCs w:val="18"/>
        </w:rPr>
        <w:footnoteRef/>
      </w:r>
      <w:r w:rsidRPr="00DE3848">
        <w:rPr>
          <w:rFonts w:cs="Arial"/>
          <w:sz w:val="18"/>
          <w:szCs w:val="18"/>
        </w:rPr>
        <w:t xml:space="preserve"> Tribunal Constitucional. Caso Arturo Castillo Chirinos, expediente 2730-2006-PA/TC del 21 de julio de 2006, </w:t>
      </w:r>
      <w:proofErr w:type="spellStart"/>
      <w:r w:rsidRPr="00DE3848">
        <w:rPr>
          <w:rFonts w:cs="Arial"/>
          <w:sz w:val="18"/>
          <w:szCs w:val="18"/>
        </w:rPr>
        <w:t>fj</w:t>
      </w:r>
      <w:proofErr w:type="spellEnd"/>
      <w:r w:rsidRPr="00DE3848">
        <w:rPr>
          <w:rFonts w:cs="Arial"/>
          <w:sz w:val="18"/>
          <w:szCs w:val="18"/>
        </w:rPr>
        <w:t xml:space="preserve">. 12. Véase inter </w:t>
      </w:r>
      <w:proofErr w:type="spellStart"/>
      <w:r w:rsidRPr="00DE3848">
        <w:rPr>
          <w:rFonts w:cs="Arial"/>
          <w:sz w:val="18"/>
          <w:szCs w:val="18"/>
        </w:rPr>
        <w:t>alia</w:t>
      </w:r>
      <w:proofErr w:type="spellEnd"/>
      <w:r w:rsidRPr="00DE3848">
        <w:rPr>
          <w:rFonts w:cs="Arial"/>
          <w:sz w:val="18"/>
          <w:szCs w:val="18"/>
        </w:rPr>
        <w:t xml:space="preserve">, Caso John </w:t>
      </w:r>
      <w:proofErr w:type="spellStart"/>
      <w:r w:rsidRPr="00DE3848">
        <w:rPr>
          <w:rFonts w:cs="Arial"/>
          <w:sz w:val="18"/>
          <w:szCs w:val="18"/>
        </w:rPr>
        <w:t>McCarter</w:t>
      </w:r>
      <w:proofErr w:type="spellEnd"/>
      <w:r w:rsidRPr="00DE3848">
        <w:rPr>
          <w:rFonts w:cs="Arial"/>
          <w:sz w:val="18"/>
          <w:szCs w:val="18"/>
        </w:rPr>
        <w:t xml:space="preserve">, expediente 0174-2006-PHC/TC del 7 de julio de 2006; Caso César Alfonso </w:t>
      </w:r>
      <w:proofErr w:type="spellStart"/>
      <w:r w:rsidRPr="00DE3848">
        <w:rPr>
          <w:rFonts w:cs="Arial"/>
          <w:sz w:val="18"/>
          <w:szCs w:val="18"/>
        </w:rPr>
        <w:t>Ausin</w:t>
      </w:r>
      <w:proofErr w:type="spellEnd"/>
      <w:r w:rsidRPr="00DE3848">
        <w:rPr>
          <w:rFonts w:cs="Arial"/>
          <w:sz w:val="18"/>
          <w:szCs w:val="18"/>
        </w:rPr>
        <w:t xml:space="preserve"> de </w:t>
      </w:r>
      <w:proofErr w:type="spellStart"/>
      <w:r w:rsidRPr="00DE3848">
        <w:rPr>
          <w:rFonts w:cs="Arial"/>
          <w:sz w:val="18"/>
          <w:szCs w:val="18"/>
        </w:rPr>
        <w:t>Irruarizaga</w:t>
      </w:r>
      <w:proofErr w:type="spellEnd"/>
      <w:r w:rsidRPr="00DE3848">
        <w:rPr>
          <w:rFonts w:cs="Arial"/>
          <w:sz w:val="18"/>
          <w:szCs w:val="18"/>
        </w:rPr>
        <w:t>, expediente 8817-2005-PHC/ TC del 7 de julio de 2006; Caso Santiago Martin Rivas, expediente 4587-2004-AA/TC del 29 de noviembre de 2005.</w:t>
      </w:r>
    </w:p>
  </w:footnote>
  <w:footnote w:id="53">
    <w:p w14:paraId="3D14BD8A" w14:textId="77777777" w:rsidR="000F4591" w:rsidRPr="00DE3848" w:rsidRDefault="000F4591" w:rsidP="002D132B">
      <w:pPr>
        <w:pStyle w:val="Textonotapie"/>
        <w:jc w:val="both"/>
        <w:rPr>
          <w:rFonts w:cs="Arial"/>
          <w:sz w:val="18"/>
          <w:szCs w:val="18"/>
          <w:lang w:val="es-ES"/>
        </w:rPr>
      </w:pPr>
      <w:r w:rsidRPr="00DE3848">
        <w:rPr>
          <w:rStyle w:val="Refdenotaalpie"/>
          <w:rFonts w:cs="Arial"/>
          <w:sz w:val="18"/>
          <w:szCs w:val="18"/>
        </w:rPr>
        <w:footnoteRef/>
      </w:r>
      <w:r w:rsidRPr="00DE3848">
        <w:rPr>
          <w:rFonts w:cs="Arial"/>
          <w:sz w:val="18"/>
          <w:szCs w:val="18"/>
        </w:rPr>
        <w:t xml:space="preserve"> Tribunal Constitucional. Caso Arturo Castillo Chirinos, expediente 2730-2006-PA/TC del 21 de julio de 2006, </w:t>
      </w:r>
      <w:proofErr w:type="spellStart"/>
      <w:r w:rsidRPr="00DE3848">
        <w:rPr>
          <w:rFonts w:cs="Arial"/>
          <w:sz w:val="18"/>
          <w:szCs w:val="18"/>
        </w:rPr>
        <w:t>fj</w:t>
      </w:r>
      <w:proofErr w:type="spellEnd"/>
      <w:r w:rsidRPr="00DE3848">
        <w:rPr>
          <w:rFonts w:cs="Arial"/>
          <w:sz w:val="18"/>
          <w:szCs w:val="18"/>
        </w:rPr>
        <w:t>. 12.</w:t>
      </w:r>
    </w:p>
  </w:footnote>
  <w:footnote w:id="54">
    <w:p w14:paraId="5FB8285A" w14:textId="77777777" w:rsidR="000F4591" w:rsidRPr="00DE3848" w:rsidRDefault="000F4591" w:rsidP="002D132B">
      <w:pPr>
        <w:pStyle w:val="Textonotapie"/>
        <w:jc w:val="both"/>
        <w:rPr>
          <w:rFonts w:cs="Arial"/>
          <w:sz w:val="18"/>
          <w:szCs w:val="18"/>
          <w:lang w:val="es-ES"/>
        </w:rPr>
      </w:pPr>
      <w:r w:rsidRPr="00DE3848">
        <w:rPr>
          <w:rStyle w:val="Refdenotaalpie"/>
          <w:rFonts w:cs="Arial"/>
          <w:sz w:val="18"/>
          <w:szCs w:val="18"/>
        </w:rPr>
        <w:footnoteRef/>
      </w:r>
      <w:r w:rsidRPr="00DE3848">
        <w:rPr>
          <w:rFonts w:cs="Arial"/>
          <w:sz w:val="18"/>
          <w:szCs w:val="18"/>
        </w:rPr>
        <w:t xml:space="preserve"> Tribunal Constitucional. Caso Arturo Castillo Chirinos, expediente 2730-2006-PA/TC del 21 de julio de 2006, </w:t>
      </w:r>
      <w:proofErr w:type="spellStart"/>
      <w:r w:rsidRPr="00DE3848">
        <w:rPr>
          <w:rFonts w:cs="Arial"/>
          <w:sz w:val="18"/>
          <w:szCs w:val="18"/>
        </w:rPr>
        <w:t>fj</w:t>
      </w:r>
      <w:proofErr w:type="spellEnd"/>
      <w:r w:rsidRPr="00DE3848">
        <w:rPr>
          <w:rFonts w:cs="Arial"/>
          <w:sz w:val="18"/>
          <w:szCs w:val="18"/>
        </w:rPr>
        <w:t>. 12.</w:t>
      </w:r>
    </w:p>
  </w:footnote>
  <w:footnote w:id="55">
    <w:p w14:paraId="36A048A9" w14:textId="77777777" w:rsidR="000F4591" w:rsidRPr="00DE3848" w:rsidRDefault="000F4591" w:rsidP="002D132B">
      <w:pPr>
        <w:spacing w:after="0" w:line="240" w:lineRule="auto"/>
        <w:jc w:val="both"/>
        <w:rPr>
          <w:rFonts w:asciiTheme="minorHAnsi" w:hAnsiTheme="minorHAnsi" w:cs="Arial"/>
          <w:sz w:val="18"/>
          <w:szCs w:val="18"/>
        </w:rPr>
      </w:pPr>
      <w:r w:rsidRPr="00DE3848">
        <w:rPr>
          <w:rFonts w:asciiTheme="minorHAnsi" w:hAnsiTheme="minorHAnsi" w:cs="Arial"/>
          <w:sz w:val="18"/>
          <w:szCs w:val="18"/>
          <w:vertAlign w:val="superscript"/>
        </w:rPr>
        <w:footnoteRef/>
      </w:r>
      <w:r w:rsidRPr="00DE3848">
        <w:rPr>
          <w:rFonts w:asciiTheme="minorHAnsi" w:hAnsiTheme="minorHAnsi" w:cs="Arial"/>
          <w:sz w:val="18"/>
          <w:szCs w:val="18"/>
        </w:rPr>
        <w:t xml:space="preserve"> Achuar, </w:t>
      </w:r>
      <w:proofErr w:type="spellStart"/>
      <w:r w:rsidRPr="00DE3848">
        <w:rPr>
          <w:rFonts w:asciiTheme="minorHAnsi" w:hAnsiTheme="minorHAnsi" w:cs="Arial"/>
          <w:sz w:val="18"/>
          <w:szCs w:val="18"/>
        </w:rPr>
        <w:t>Amahuaca</w:t>
      </w:r>
      <w:proofErr w:type="spellEnd"/>
      <w:r w:rsidRPr="00DE3848">
        <w:rPr>
          <w:rFonts w:asciiTheme="minorHAnsi" w:hAnsiTheme="minorHAnsi" w:cs="Arial"/>
          <w:sz w:val="18"/>
          <w:szCs w:val="18"/>
        </w:rPr>
        <w:t xml:space="preserve">, </w:t>
      </w:r>
      <w:proofErr w:type="spellStart"/>
      <w:r w:rsidRPr="00DE3848">
        <w:rPr>
          <w:rFonts w:asciiTheme="minorHAnsi" w:hAnsiTheme="minorHAnsi" w:cs="Arial"/>
          <w:sz w:val="18"/>
          <w:szCs w:val="18"/>
        </w:rPr>
        <w:t>Ashaninka</w:t>
      </w:r>
      <w:proofErr w:type="spellEnd"/>
      <w:r w:rsidRPr="00DE3848">
        <w:rPr>
          <w:rFonts w:asciiTheme="minorHAnsi" w:hAnsiTheme="minorHAnsi" w:cs="Arial"/>
          <w:sz w:val="18"/>
          <w:szCs w:val="18"/>
        </w:rPr>
        <w:t xml:space="preserve">, </w:t>
      </w:r>
      <w:proofErr w:type="spellStart"/>
      <w:r w:rsidRPr="00DE3848">
        <w:rPr>
          <w:rFonts w:asciiTheme="minorHAnsi" w:hAnsiTheme="minorHAnsi" w:cs="Arial"/>
          <w:sz w:val="18"/>
          <w:szCs w:val="18"/>
        </w:rPr>
        <w:t>Asheninka</w:t>
      </w:r>
      <w:proofErr w:type="spellEnd"/>
      <w:r w:rsidRPr="00DE3848">
        <w:rPr>
          <w:rFonts w:asciiTheme="minorHAnsi" w:hAnsiTheme="minorHAnsi" w:cs="Arial"/>
          <w:sz w:val="18"/>
          <w:szCs w:val="18"/>
        </w:rPr>
        <w:t xml:space="preserve">, </w:t>
      </w:r>
      <w:proofErr w:type="spellStart"/>
      <w:r w:rsidRPr="00DE3848">
        <w:rPr>
          <w:rFonts w:asciiTheme="minorHAnsi" w:hAnsiTheme="minorHAnsi" w:cs="Arial"/>
          <w:sz w:val="18"/>
          <w:szCs w:val="18"/>
        </w:rPr>
        <w:t>Awajún</w:t>
      </w:r>
      <w:proofErr w:type="spellEnd"/>
      <w:r w:rsidRPr="00DE3848">
        <w:rPr>
          <w:rFonts w:asciiTheme="minorHAnsi" w:hAnsiTheme="minorHAnsi" w:cs="Arial"/>
          <w:sz w:val="18"/>
          <w:szCs w:val="18"/>
        </w:rPr>
        <w:t xml:space="preserve">, Bora, </w:t>
      </w:r>
      <w:proofErr w:type="spellStart"/>
      <w:r w:rsidRPr="00DE3848">
        <w:rPr>
          <w:rFonts w:asciiTheme="minorHAnsi" w:hAnsiTheme="minorHAnsi" w:cs="Arial"/>
          <w:sz w:val="18"/>
          <w:szCs w:val="18"/>
        </w:rPr>
        <w:t>Kapanawa</w:t>
      </w:r>
      <w:proofErr w:type="spellEnd"/>
      <w:r w:rsidRPr="00DE3848">
        <w:rPr>
          <w:rFonts w:asciiTheme="minorHAnsi" w:hAnsiTheme="minorHAnsi" w:cs="Arial"/>
          <w:sz w:val="18"/>
          <w:szCs w:val="18"/>
        </w:rPr>
        <w:t xml:space="preserve">, Ese </w:t>
      </w:r>
      <w:proofErr w:type="spellStart"/>
      <w:r w:rsidRPr="00DE3848">
        <w:rPr>
          <w:rFonts w:asciiTheme="minorHAnsi" w:hAnsiTheme="minorHAnsi" w:cs="Arial"/>
          <w:sz w:val="18"/>
          <w:szCs w:val="18"/>
        </w:rPr>
        <w:t>Eja</w:t>
      </w:r>
      <w:proofErr w:type="spellEnd"/>
      <w:r w:rsidRPr="00DE3848">
        <w:rPr>
          <w:rFonts w:asciiTheme="minorHAnsi" w:hAnsiTheme="minorHAnsi" w:cs="Arial"/>
          <w:sz w:val="18"/>
          <w:szCs w:val="18"/>
        </w:rPr>
        <w:t xml:space="preserve">, </w:t>
      </w:r>
      <w:proofErr w:type="spellStart"/>
      <w:r w:rsidRPr="00DE3848">
        <w:rPr>
          <w:rFonts w:asciiTheme="minorHAnsi" w:hAnsiTheme="minorHAnsi" w:cs="Arial"/>
          <w:sz w:val="18"/>
          <w:szCs w:val="18"/>
        </w:rPr>
        <w:t>Harakbut</w:t>
      </w:r>
      <w:proofErr w:type="spellEnd"/>
      <w:r w:rsidRPr="00DE3848">
        <w:rPr>
          <w:rFonts w:asciiTheme="minorHAnsi" w:hAnsiTheme="minorHAnsi" w:cs="Arial"/>
          <w:sz w:val="18"/>
          <w:szCs w:val="18"/>
        </w:rPr>
        <w:t xml:space="preserve">, </w:t>
      </w:r>
      <w:proofErr w:type="spellStart"/>
      <w:r w:rsidRPr="00DE3848">
        <w:rPr>
          <w:rFonts w:asciiTheme="minorHAnsi" w:hAnsiTheme="minorHAnsi" w:cs="Arial"/>
          <w:sz w:val="18"/>
          <w:szCs w:val="18"/>
        </w:rPr>
        <w:t>Iskonawa</w:t>
      </w:r>
      <w:proofErr w:type="spellEnd"/>
      <w:r w:rsidRPr="00DE3848">
        <w:rPr>
          <w:rFonts w:asciiTheme="minorHAnsi" w:hAnsiTheme="minorHAnsi" w:cs="Arial"/>
          <w:sz w:val="18"/>
          <w:szCs w:val="18"/>
        </w:rPr>
        <w:t xml:space="preserve">, </w:t>
      </w:r>
      <w:proofErr w:type="spellStart"/>
      <w:r w:rsidRPr="00DE3848">
        <w:rPr>
          <w:rFonts w:asciiTheme="minorHAnsi" w:hAnsiTheme="minorHAnsi" w:cs="Arial"/>
          <w:sz w:val="18"/>
          <w:szCs w:val="18"/>
        </w:rPr>
        <w:t>Kakataibo</w:t>
      </w:r>
      <w:proofErr w:type="spellEnd"/>
      <w:r w:rsidRPr="00DE3848">
        <w:rPr>
          <w:rFonts w:asciiTheme="minorHAnsi" w:hAnsiTheme="minorHAnsi" w:cs="Arial"/>
          <w:sz w:val="18"/>
          <w:szCs w:val="18"/>
        </w:rPr>
        <w:t xml:space="preserve">, </w:t>
      </w:r>
      <w:proofErr w:type="spellStart"/>
      <w:r w:rsidRPr="00DE3848">
        <w:rPr>
          <w:rFonts w:asciiTheme="minorHAnsi" w:hAnsiTheme="minorHAnsi" w:cs="Arial"/>
          <w:sz w:val="18"/>
          <w:szCs w:val="18"/>
        </w:rPr>
        <w:t>Kichwa</w:t>
      </w:r>
      <w:proofErr w:type="spellEnd"/>
      <w:r w:rsidRPr="00DE3848">
        <w:rPr>
          <w:rFonts w:asciiTheme="minorHAnsi" w:hAnsiTheme="minorHAnsi" w:cs="Arial"/>
          <w:sz w:val="18"/>
          <w:szCs w:val="18"/>
        </w:rPr>
        <w:t xml:space="preserve">, </w:t>
      </w:r>
      <w:proofErr w:type="spellStart"/>
      <w:r w:rsidRPr="00DE3848">
        <w:rPr>
          <w:rFonts w:asciiTheme="minorHAnsi" w:hAnsiTheme="minorHAnsi" w:cs="Arial"/>
          <w:sz w:val="18"/>
          <w:szCs w:val="18"/>
        </w:rPr>
        <w:t>Kukama-Kukamiria</w:t>
      </w:r>
      <w:proofErr w:type="spellEnd"/>
      <w:r w:rsidRPr="00DE3848">
        <w:rPr>
          <w:rFonts w:asciiTheme="minorHAnsi" w:hAnsiTheme="minorHAnsi" w:cs="Arial"/>
          <w:sz w:val="18"/>
          <w:szCs w:val="18"/>
        </w:rPr>
        <w:t xml:space="preserve">, </w:t>
      </w:r>
      <w:proofErr w:type="spellStart"/>
      <w:r w:rsidRPr="00DE3848">
        <w:rPr>
          <w:rFonts w:asciiTheme="minorHAnsi" w:hAnsiTheme="minorHAnsi" w:cs="Arial"/>
          <w:sz w:val="18"/>
          <w:szCs w:val="18"/>
        </w:rPr>
        <w:t>Maijuna</w:t>
      </w:r>
      <w:proofErr w:type="spellEnd"/>
      <w:r w:rsidRPr="00DE3848">
        <w:rPr>
          <w:rFonts w:asciiTheme="minorHAnsi" w:hAnsiTheme="minorHAnsi" w:cs="Arial"/>
          <w:sz w:val="18"/>
          <w:szCs w:val="18"/>
        </w:rPr>
        <w:t xml:space="preserve">, </w:t>
      </w:r>
      <w:proofErr w:type="spellStart"/>
      <w:r w:rsidRPr="00DE3848">
        <w:rPr>
          <w:rFonts w:asciiTheme="minorHAnsi" w:hAnsiTheme="minorHAnsi" w:cs="Arial"/>
          <w:sz w:val="18"/>
          <w:szCs w:val="18"/>
        </w:rPr>
        <w:t>Matsés</w:t>
      </w:r>
      <w:proofErr w:type="spellEnd"/>
      <w:r w:rsidRPr="00DE3848">
        <w:rPr>
          <w:rFonts w:asciiTheme="minorHAnsi" w:hAnsiTheme="minorHAnsi" w:cs="Arial"/>
          <w:sz w:val="18"/>
          <w:szCs w:val="18"/>
        </w:rPr>
        <w:t xml:space="preserve">, </w:t>
      </w:r>
      <w:proofErr w:type="spellStart"/>
      <w:r w:rsidRPr="00DE3848">
        <w:rPr>
          <w:rFonts w:asciiTheme="minorHAnsi" w:hAnsiTheme="minorHAnsi" w:cs="Arial"/>
          <w:sz w:val="18"/>
          <w:szCs w:val="18"/>
        </w:rPr>
        <w:t>Matsigenka</w:t>
      </w:r>
      <w:proofErr w:type="spellEnd"/>
      <w:r w:rsidRPr="00DE3848">
        <w:rPr>
          <w:rFonts w:asciiTheme="minorHAnsi" w:hAnsiTheme="minorHAnsi" w:cs="Arial"/>
          <w:sz w:val="18"/>
          <w:szCs w:val="18"/>
        </w:rPr>
        <w:t xml:space="preserve">, </w:t>
      </w:r>
      <w:proofErr w:type="spellStart"/>
      <w:r w:rsidRPr="00DE3848">
        <w:rPr>
          <w:rFonts w:asciiTheme="minorHAnsi" w:hAnsiTheme="minorHAnsi" w:cs="Arial"/>
          <w:sz w:val="18"/>
          <w:szCs w:val="18"/>
        </w:rPr>
        <w:t>Murui-muinanɨ</w:t>
      </w:r>
      <w:proofErr w:type="spellEnd"/>
      <w:r w:rsidRPr="00DE3848">
        <w:rPr>
          <w:rFonts w:asciiTheme="minorHAnsi" w:hAnsiTheme="minorHAnsi" w:cs="Arial"/>
          <w:sz w:val="18"/>
          <w:szCs w:val="18"/>
        </w:rPr>
        <w:t xml:space="preserve">, </w:t>
      </w:r>
      <w:proofErr w:type="spellStart"/>
      <w:r w:rsidRPr="00DE3848">
        <w:rPr>
          <w:rFonts w:asciiTheme="minorHAnsi" w:hAnsiTheme="minorHAnsi" w:cs="Arial"/>
          <w:sz w:val="18"/>
          <w:szCs w:val="18"/>
        </w:rPr>
        <w:t>Ocaina</w:t>
      </w:r>
      <w:proofErr w:type="spellEnd"/>
      <w:r w:rsidRPr="00DE3848">
        <w:rPr>
          <w:rFonts w:asciiTheme="minorHAnsi" w:hAnsiTheme="minorHAnsi" w:cs="Arial"/>
          <w:sz w:val="18"/>
          <w:szCs w:val="18"/>
        </w:rPr>
        <w:t xml:space="preserve">, Quechuas, </w:t>
      </w:r>
      <w:proofErr w:type="spellStart"/>
      <w:r w:rsidRPr="00DE3848">
        <w:rPr>
          <w:rFonts w:asciiTheme="minorHAnsi" w:hAnsiTheme="minorHAnsi" w:cs="Arial"/>
          <w:sz w:val="18"/>
          <w:szCs w:val="18"/>
        </w:rPr>
        <w:t>Shawi</w:t>
      </w:r>
      <w:proofErr w:type="spellEnd"/>
      <w:r w:rsidRPr="00DE3848">
        <w:rPr>
          <w:rFonts w:asciiTheme="minorHAnsi" w:hAnsiTheme="minorHAnsi" w:cs="Arial"/>
          <w:sz w:val="18"/>
          <w:szCs w:val="18"/>
        </w:rPr>
        <w:t>, Shipibo-</w:t>
      </w:r>
      <w:proofErr w:type="spellStart"/>
      <w:r w:rsidRPr="00DE3848">
        <w:rPr>
          <w:rFonts w:asciiTheme="minorHAnsi" w:hAnsiTheme="minorHAnsi" w:cs="Arial"/>
          <w:sz w:val="18"/>
          <w:szCs w:val="18"/>
        </w:rPr>
        <w:t>Konibo</w:t>
      </w:r>
      <w:proofErr w:type="spellEnd"/>
      <w:r w:rsidRPr="00DE3848">
        <w:rPr>
          <w:rFonts w:asciiTheme="minorHAnsi" w:hAnsiTheme="minorHAnsi" w:cs="Arial"/>
          <w:sz w:val="18"/>
          <w:szCs w:val="18"/>
        </w:rPr>
        <w:t xml:space="preserve">, Ticuna, </w:t>
      </w:r>
      <w:proofErr w:type="spellStart"/>
      <w:r w:rsidRPr="00DE3848">
        <w:rPr>
          <w:rFonts w:asciiTheme="minorHAnsi" w:hAnsiTheme="minorHAnsi" w:cs="Arial"/>
          <w:sz w:val="18"/>
          <w:szCs w:val="18"/>
        </w:rPr>
        <w:t>Urarina</w:t>
      </w:r>
      <w:proofErr w:type="spellEnd"/>
      <w:r w:rsidRPr="00DE3848">
        <w:rPr>
          <w:rFonts w:asciiTheme="minorHAnsi" w:hAnsiTheme="minorHAnsi" w:cs="Arial"/>
          <w:sz w:val="18"/>
          <w:szCs w:val="18"/>
        </w:rPr>
        <w:t xml:space="preserve">, </w:t>
      </w:r>
      <w:proofErr w:type="spellStart"/>
      <w:r w:rsidRPr="00DE3848">
        <w:rPr>
          <w:rFonts w:asciiTheme="minorHAnsi" w:hAnsiTheme="minorHAnsi" w:cs="Arial"/>
          <w:sz w:val="18"/>
          <w:szCs w:val="18"/>
        </w:rPr>
        <w:t>Wampis</w:t>
      </w:r>
      <w:proofErr w:type="spellEnd"/>
      <w:r w:rsidRPr="00DE3848">
        <w:rPr>
          <w:rFonts w:asciiTheme="minorHAnsi" w:hAnsiTheme="minorHAnsi" w:cs="Arial"/>
          <w:sz w:val="18"/>
          <w:szCs w:val="18"/>
        </w:rPr>
        <w:t xml:space="preserve">, Yagua, </w:t>
      </w:r>
      <w:proofErr w:type="spellStart"/>
      <w:r w:rsidRPr="00DE3848">
        <w:rPr>
          <w:rFonts w:asciiTheme="minorHAnsi" w:hAnsiTheme="minorHAnsi" w:cs="Arial"/>
          <w:sz w:val="18"/>
          <w:szCs w:val="18"/>
        </w:rPr>
        <w:t>Yaminahua</w:t>
      </w:r>
      <w:proofErr w:type="spellEnd"/>
      <w:r w:rsidRPr="00DE3848">
        <w:rPr>
          <w:rFonts w:asciiTheme="minorHAnsi" w:hAnsiTheme="minorHAnsi" w:cs="Arial"/>
          <w:sz w:val="18"/>
          <w:szCs w:val="18"/>
        </w:rPr>
        <w:t xml:space="preserve">, </w:t>
      </w:r>
      <w:proofErr w:type="spellStart"/>
      <w:r w:rsidRPr="00DE3848">
        <w:rPr>
          <w:rFonts w:asciiTheme="minorHAnsi" w:hAnsiTheme="minorHAnsi" w:cs="Arial"/>
          <w:sz w:val="18"/>
          <w:szCs w:val="18"/>
        </w:rPr>
        <w:t>Yanesha</w:t>
      </w:r>
      <w:proofErr w:type="spellEnd"/>
      <w:r w:rsidRPr="00DE3848">
        <w:rPr>
          <w:rFonts w:asciiTheme="minorHAnsi" w:hAnsiTheme="minorHAnsi" w:cs="Arial"/>
          <w:sz w:val="18"/>
          <w:szCs w:val="18"/>
        </w:rPr>
        <w:t xml:space="preserve"> y </w:t>
      </w:r>
      <w:proofErr w:type="spellStart"/>
      <w:r w:rsidRPr="00DE3848">
        <w:rPr>
          <w:rFonts w:asciiTheme="minorHAnsi" w:hAnsiTheme="minorHAnsi" w:cs="Arial"/>
          <w:sz w:val="18"/>
          <w:szCs w:val="18"/>
        </w:rPr>
        <w:t>Yine</w:t>
      </w:r>
      <w:proofErr w:type="spellEnd"/>
      <w:r w:rsidRPr="00DE3848">
        <w:rPr>
          <w:rFonts w:asciiTheme="minorHAnsi" w:hAnsiTheme="minorHAnsi" w:cs="Arial"/>
          <w:sz w:val="18"/>
          <w:szCs w:val="18"/>
        </w:rPr>
        <w:t xml:space="preserve">.  </w:t>
      </w:r>
    </w:p>
  </w:footnote>
  <w:footnote w:id="56">
    <w:p w14:paraId="3E103D8F" w14:textId="77777777" w:rsidR="000F4591" w:rsidRPr="007F609F" w:rsidRDefault="000F4591" w:rsidP="002D132B">
      <w:pPr>
        <w:spacing w:after="0" w:line="240" w:lineRule="auto"/>
        <w:jc w:val="both"/>
        <w:rPr>
          <w:rFonts w:ascii="Arial" w:hAnsi="Arial" w:cs="Arial"/>
          <w:sz w:val="16"/>
          <w:szCs w:val="16"/>
        </w:rPr>
      </w:pPr>
      <w:r w:rsidRPr="00DE3848">
        <w:rPr>
          <w:rFonts w:asciiTheme="minorHAnsi" w:hAnsiTheme="minorHAnsi" w:cs="Arial"/>
          <w:sz w:val="18"/>
          <w:szCs w:val="18"/>
          <w:vertAlign w:val="superscript"/>
        </w:rPr>
        <w:footnoteRef/>
      </w:r>
      <w:r w:rsidRPr="00DE3848">
        <w:rPr>
          <w:rFonts w:asciiTheme="minorHAnsi" w:hAnsiTheme="minorHAnsi" w:cs="Arial"/>
          <w:sz w:val="18"/>
          <w:szCs w:val="18"/>
        </w:rPr>
        <w:t xml:space="preserve"> Abancay, Aija, Alto Amazonas, Andahuaylas, Angaraes, Anta, </w:t>
      </w:r>
      <w:proofErr w:type="spellStart"/>
      <w:r w:rsidRPr="00DE3848">
        <w:rPr>
          <w:rFonts w:asciiTheme="minorHAnsi" w:hAnsiTheme="minorHAnsi" w:cs="Arial"/>
          <w:sz w:val="18"/>
          <w:szCs w:val="18"/>
        </w:rPr>
        <w:t>Antabamba</w:t>
      </w:r>
      <w:proofErr w:type="spellEnd"/>
      <w:r w:rsidRPr="00DE3848">
        <w:rPr>
          <w:rFonts w:asciiTheme="minorHAnsi" w:hAnsiTheme="minorHAnsi" w:cs="Arial"/>
          <w:sz w:val="18"/>
          <w:szCs w:val="18"/>
        </w:rPr>
        <w:t xml:space="preserve">, Atalaya, </w:t>
      </w:r>
      <w:proofErr w:type="spellStart"/>
      <w:r w:rsidRPr="00DE3848">
        <w:rPr>
          <w:rFonts w:asciiTheme="minorHAnsi" w:hAnsiTheme="minorHAnsi" w:cs="Arial"/>
          <w:sz w:val="18"/>
          <w:szCs w:val="18"/>
        </w:rPr>
        <w:t>Aymaraes</w:t>
      </w:r>
      <w:proofErr w:type="spellEnd"/>
      <w:r w:rsidRPr="00DE3848">
        <w:rPr>
          <w:rFonts w:asciiTheme="minorHAnsi" w:hAnsiTheme="minorHAnsi" w:cs="Arial"/>
          <w:sz w:val="18"/>
          <w:szCs w:val="18"/>
        </w:rPr>
        <w:t xml:space="preserve">, Azángaro, Calca, Canchis, Carabaya, Castilla, Castrovirreyna, Chumbivilcas, Coronel Portillo, Daniel Alcides Carrión, </w:t>
      </w:r>
      <w:proofErr w:type="spellStart"/>
      <w:r w:rsidRPr="00DE3848">
        <w:rPr>
          <w:rFonts w:asciiTheme="minorHAnsi" w:hAnsiTheme="minorHAnsi" w:cs="Arial"/>
          <w:sz w:val="18"/>
          <w:szCs w:val="18"/>
        </w:rPr>
        <w:t>Datem</w:t>
      </w:r>
      <w:proofErr w:type="spellEnd"/>
      <w:r w:rsidRPr="00DE3848">
        <w:rPr>
          <w:rFonts w:asciiTheme="minorHAnsi" w:hAnsiTheme="minorHAnsi" w:cs="Arial"/>
          <w:sz w:val="18"/>
          <w:szCs w:val="18"/>
        </w:rPr>
        <w:t xml:space="preserve"> del Marañón, Espinar, General Sánchez Cerro, Grau, Huamanga, Huarmey, Huaylas, Huaytará, Huaraz, Lampa, Loreto, Lucanas, Manu, Mariscal Ramón Castilla, Maynas, Oxapampa, Oyón, Padre Abad, Parinacochas, Paruro, Paucartambo, Puerto Inca, Putumayo, Quispicanchi, Recuay, Requena, Sandía, Satipo, Tahuamanu, Tambopata, Tayacaja, Vilcas Huamán y Ucayali</w:t>
      </w:r>
      <w:r>
        <w:rPr>
          <w:rFonts w:asciiTheme="minorHAnsi" w:hAnsiTheme="minorHAnsi" w:cs="Arial"/>
          <w:sz w:val="18"/>
          <w:szCs w:val="18"/>
        </w:rPr>
        <w:t>.</w:t>
      </w:r>
    </w:p>
  </w:footnote>
  <w:footnote w:id="57">
    <w:p w14:paraId="10165957" w14:textId="77777777" w:rsidR="000F4591" w:rsidRPr="00DE3848" w:rsidRDefault="000F4591" w:rsidP="002D132B">
      <w:pPr>
        <w:spacing w:after="0" w:line="240" w:lineRule="auto"/>
        <w:jc w:val="both"/>
        <w:rPr>
          <w:rFonts w:asciiTheme="minorHAnsi" w:hAnsiTheme="minorHAnsi" w:cs="Arial"/>
          <w:sz w:val="18"/>
          <w:szCs w:val="18"/>
        </w:rPr>
      </w:pPr>
      <w:r w:rsidRPr="00DE3848">
        <w:rPr>
          <w:rFonts w:asciiTheme="minorHAnsi" w:hAnsiTheme="minorHAnsi" w:cs="Arial"/>
          <w:sz w:val="18"/>
          <w:szCs w:val="18"/>
          <w:vertAlign w:val="superscript"/>
        </w:rPr>
        <w:footnoteRef/>
      </w:r>
      <w:r w:rsidRPr="00DE3848">
        <w:rPr>
          <w:rFonts w:asciiTheme="minorHAnsi" w:hAnsiTheme="minorHAnsi" w:cs="Arial"/>
          <w:sz w:val="18"/>
          <w:szCs w:val="18"/>
        </w:rPr>
        <w:t xml:space="preserve"> </w:t>
      </w:r>
      <w:proofErr w:type="spellStart"/>
      <w:r w:rsidRPr="00DE3848">
        <w:rPr>
          <w:rFonts w:asciiTheme="minorHAnsi" w:hAnsiTheme="minorHAnsi" w:cs="Arial"/>
          <w:sz w:val="18"/>
          <w:szCs w:val="18"/>
        </w:rPr>
        <w:t>Awajún</w:t>
      </w:r>
      <w:proofErr w:type="spellEnd"/>
      <w:r w:rsidRPr="00DE3848">
        <w:rPr>
          <w:rFonts w:asciiTheme="minorHAnsi" w:hAnsiTheme="minorHAnsi" w:cs="Arial"/>
          <w:sz w:val="18"/>
          <w:szCs w:val="18"/>
        </w:rPr>
        <w:t xml:space="preserve">, </w:t>
      </w:r>
      <w:proofErr w:type="spellStart"/>
      <w:r w:rsidRPr="00DE3848">
        <w:rPr>
          <w:rFonts w:asciiTheme="minorHAnsi" w:hAnsiTheme="minorHAnsi" w:cs="Arial"/>
          <w:sz w:val="18"/>
          <w:szCs w:val="18"/>
        </w:rPr>
        <w:t>Ashaninka</w:t>
      </w:r>
      <w:proofErr w:type="spellEnd"/>
      <w:r w:rsidRPr="00DE3848">
        <w:rPr>
          <w:rFonts w:asciiTheme="minorHAnsi" w:hAnsiTheme="minorHAnsi" w:cs="Arial"/>
          <w:sz w:val="18"/>
          <w:szCs w:val="18"/>
        </w:rPr>
        <w:t xml:space="preserve">, Bora, </w:t>
      </w:r>
      <w:proofErr w:type="spellStart"/>
      <w:r w:rsidRPr="00DE3848">
        <w:rPr>
          <w:rFonts w:asciiTheme="minorHAnsi" w:hAnsiTheme="minorHAnsi" w:cs="Arial"/>
          <w:sz w:val="18"/>
          <w:szCs w:val="18"/>
        </w:rPr>
        <w:t>Kichwa</w:t>
      </w:r>
      <w:proofErr w:type="spellEnd"/>
      <w:r w:rsidRPr="00DE3848">
        <w:rPr>
          <w:rFonts w:asciiTheme="minorHAnsi" w:hAnsiTheme="minorHAnsi" w:cs="Arial"/>
          <w:sz w:val="18"/>
          <w:szCs w:val="18"/>
        </w:rPr>
        <w:t xml:space="preserve">, </w:t>
      </w:r>
      <w:proofErr w:type="spellStart"/>
      <w:r w:rsidRPr="00DE3848">
        <w:rPr>
          <w:rFonts w:asciiTheme="minorHAnsi" w:hAnsiTheme="minorHAnsi" w:cs="Arial"/>
          <w:sz w:val="18"/>
          <w:szCs w:val="18"/>
        </w:rPr>
        <w:t>Kukama-Kukamiria</w:t>
      </w:r>
      <w:proofErr w:type="spellEnd"/>
      <w:r w:rsidRPr="00DE3848">
        <w:rPr>
          <w:rFonts w:asciiTheme="minorHAnsi" w:hAnsiTheme="minorHAnsi" w:cs="Arial"/>
          <w:sz w:val="18"/>
          <w:szCs w:val="18"/>
        </w:rPr>
        <w:t xml:space="preserve">, </w:t>
      </w:r>
      <w:proofErr w:type="spellStart"/>
      <w:r w:rsidRPr="00DE3848">
        <w:rPr>
          <w:rFonts w:asciiTheme="minorHAnsi" w:hAnsiTheme="minorHAnsi" w:cs="Arial"/>
          <w:sz w:val="18"/>
          <w:szCs w:val="18"/>
        </w:rPr>
        <w:t>Maijuna</w:t>
      </w:r>
      <w:proofErr w:type="spellEnd"/>
      <w:r w:rsidRPr="00DE3848">
        <w:rPr>
          <w:rFonts w:asciiTheme="minorHAnsi" w:hAnsiTheme="minorHAnsi" w:cs="Arial"/>
          <w:sz w:val="18"/>
          <w:szCs w:val="18"/>
        </w:rPr>
        <w:t xml:space="preserve">, </w:t>
      </w:r>
      <w:proofErr w:type="spellStart"/>
      <w:r w:rsidRPr="00DE3848">
        <w:rPr>
          <w:rFonts w:asciiTheme="minorHAnsi" w:hAnsiTheme="minorHAnsi" w:cs="Arial"/>
          <w:sz w:val="18"/>
          <w:szCs w:val="18"/>
        </w:rPr>
        <w:t>Murui-Muinanɨ</w:t>
      </w:r>
      <w:proofErr w:type="spellEnd"/>
      <w:r w:rsidRPr="00DE3848">
        <w:rPr>
          <w:rFonts w:asciiTheme="minorHAnsi" w:hAnsiTheme="minorHAnsi" w:cs="Arial"/>
          <w:sz w:val="18"/>
          <w:szCs w:val="18"/>
        </w:rPr>
        <w:t xml:space="preserve">, </w:t>
      </w:r>
      <w:proofErr w:type="spellStart"/>
      <w:r w:rsidRPr="00DE3848">
        <w:rPr>
          <w:rFonts w:asciiTheme="minorHAnsi" w:hAnsiTheme="minorHAnsi" w:cs="Arial"/>
          <w:sz w:val="18"/>
          <w:szCs w:val="18"/>
        </w:rPr>
        <w:t>Ocaina</w:t>
      </w:r>
      <w:proofErr w:type="spellEnd"/>
      <w:r w:rsidRPr="00DE3848">
        <w:rPr>
          <w:rFonts w:asciiTheme="minorHAnsi" w:hAnsiTheme="minorHAnsi" w:cs="Arial"/>
          <w:sz w:val="18"/>
          <w:szCs w:val="18"/>
        </w:rPr>
        <w:t>, Quechuas, Secoya y Shipibo-</w:t>
      </w:r>
      <w:proofErr w:type="spellStart"/>
      <w:r w:rsidRPr="00DE3848">
        <w:rPr>
          <w:rFonts w:asciiTheme="minorHAnsi" w:hAnsiTheme="minorHAnsi" w:cs="Arial"/>
          <w:sz w:val="18"/>
          <w:szCs w:val="18"/>
        </w:rPr>
        <w:t>Konibo</w:t>
      </w:r>
      <w:proofErr w:type="spellEnd"/>
      <w:r w:rsidRPr="00DE3848">
        <w:rPr>
          <w:rFonts w:asciiTheme="minorHAnsi" w:hAnsiTheme="minorHAnsi" w:cs="Arial"/>
          <w:sz w:val="18"/>
          <w:szCs w:val="18"/>
        </w:rPr>
        <w:t>.</w:t>
      </w:r>
    </w:p>
  </w:footnote>
  <w:footnote w:id="58">
    <w:p w14:paraId="446E0F89" w14:textId="77777777" w:rsidR="000F4591" w:rsidRPr="00DE3848" w:rsidRDefault="000F4591" w:rsidP="002D132B">
      <w:pPr>
        <w:spacing w:after="0" w:line="240" w:lineRule="auto"/>
        <w:jc w:val="both"/>
        <w:rPr>
          <w:rFonts w:asciiTheme="minorHAnsi" w:hAnsiTheme="minorHAnsi" w:cs="Arial"/>
          <w:sz w:val="18"/>
          <w:szCs w:val="18"/>
        </w:rPr>
      </w:pPr>
      <w:r w:rsidRPr="00DE3848">
        <w:rPr>
          <w:rFonts w:asciiTheme="minorHAnsi" w:hAnsiTheme="minorHAnsi" w:cs="Arial"/>
          <w:sz w:val="18"/>
          <w:szCs w:val="18"/>
          <w:vertAlign w:val="superscript"/>
        </w:rPr>
        <w:footnoteRef/>
      </w:r>
      <w:r w:rsidRPr="00DE3848">
        <w:rPr>
          <w:rFonts w:asciiTheme="minorHAnsi" w:hAnsiTheme="minorHAnsi" w:cs="Arial"/>
          <w:sz w:val="18"/>
          <w:szCs w:val="18"/>
        </w:rPr>
        <w:t xml:space="preserve"> Andoas, </w:t>
      </w:r>
      <w:proofErr w:type="spellStart"/>
      <w:r w:rsidRPr="00DE3848">
        <w:rPr>
          <w:rFonts w:asciiTheme="minorHAnsi" w:hAnsiTheme="minorHAnsi" w:cs="Arial"/>
          <w:sz w:val="18"/>
          <w:szCs w:val="18"/>
        </w:rPr>
        <w:t>Antabamba</w:t>
      </w:r>
      <w:proofErr w:type="spellEnd"/>
      <w:r w:rsidRPr="00DE3848">
        <w:rPr>
          <w:rFonts w:asciiTheme="minorHAnsi" w:hAnsiTheme="minorHAnsi" w:cs="Arial"/>
          <w:sz w:val="18"/>
          <w:szCs w:val="18"/>
        </w:rPr>
        <w:t xml:space="preserve">, Callería, Campoverde, </w:t>
      </w:r>
      <w:proofErr w:type="spellStart"/>
      <w:r w:rsidRPr="00DE3848">
        <w:rPr>
          <w:rFonts w:asciiTheme="minorHAnsi" w:hAnsiTheme="minorHAnsi" w:cs="Arial"/>
          <w:sz w:val="18"/>
          <w:szCs w:val="18"/>
        </w:rPr>
        <w:t>Chaviña</w:t>
      </w:r>
      <w:proofErr w:type="spellEnd"/>
      <w:r w:rsidRPr="00DE3848">
        <w:rPr>
          <w:rFonts w:asciiTheme="minorHAnsi" w:hAnsiTheme="minorHAnsi" w:cs="Arial"/>
          <w:sz w:val="18"/>
          <w:szCs w:val="18"/>
        </w:rPr>
        <w:t xml:space="preserve">, El Cenepa, Espinar, </w:t>
      </w:r>
      <w:proofErr w:type="spellStart"/>
      <w:r w:rsidRPr="00DE3848">
        <w:rPr>
          <w:rFonts w:asciiTheme="minorHAnsi" w:hAnsiTheme="minorHAnsi" w:cs="Arial"/>
          <w:sz w:val="18"/>
          <w:szCs w:val="18"/>
        </w:rPr>
        <w:t>Huachocolpa</w:t>
      </w:r>
      <w:proofErr w:type="spellEnd"/>
      <w:r w:rsidRPr="00DE3848">
        <w:rPr>
          <w:rFonts w:asciiTheme="minorHAnsi" w:hAnsiTheme="minorHAnsi" w:cs="Arial"/>
          <w:sz w:val="18"/>
          <w:szCs w:val="18"/>
        </w:rPr>
        <w:t xml:space="preserve">, </w:t>
      </w:r>
      <w:proofErr w:type="spellStart"/>
      <w:r w:rsidRPr="00DE3848">
        <w:rPr>
          <w:rFonts w:asciiTheme="minorHAnsi" w:hAnsiTheme="minorHAnsi" w:cs="Arial"/>
          <w:sz w:val="18"/>
          <w:szCs w:val="18"/>
        </w:rPr>
        <w:t>Ichuña</w:t>
      </w:r>
      <w:proofErr w:type="spellEnd"/>
      <w:r w:rsidRPr="00DE3848">
        <w:rPr>
          <w:rFonts w:asciiTheme="minorHAnsi" w:hAnsiTheme="minorHAnsi" w:cs="Arial"/>
          <w:sz w:val="18"/>
          <w:szCs w:val="18"/>
        </w:rPr>
        <w:t xml:space="preserve">, Lucanas, Neshuya, Nieva, Nueva Requena, Pastaza, San Juan, Tigre, Trompeteros, Yanahuanca y </w:t>
      </w:r>
      <w:proofErr w:type="spellStart"/>
      <w:r w:rsidRPr="00DE3848">
        <w:rPr>
          <w:rFonts w:asciiTheme="minorHAnsi" w:hAnsiTheme="minorHAnsi" w:cs="Arial"/>
          <w:sz w:val="18"/>
          <w:szCs w:val="18"/>
        </w:rPr>
        <w:t>Yarinacochas</w:t>
      </w:r>
      <w:proofErr w:type="spellEnd"/>
      <w:r w:rsidRPr="00DE3848">
        <w:rPr>
          <w:rFonts w:asciiTheme="minorHAnsi" w:hAnsiTheme="minorHAnsi" w:cs="Arial"/>
          <w:sz w:val="18"/>
          <w:szCs w:val="18"/>
        </w:rPr>
        <w:t>.</w:t>
      </w:r>
    </w:p>
  </w:footnote>
  <w:footnote w:id="59">
    <w:p w14:paraId="4D56C5B3" w14:textId="77777777" w:rsidR="000F4591" w:rsidRPr="007F609F" w:rsidRDefault="000F4591" w:rsidP="002D132B">
      <w:pPr>
        <w:spacing w:after="0" w:line="240" w:lineRule="auto"/>
        <w:jc w:val="both"/>
        <w:rPr>
          <w:rFonts w:ascii="Arial" w:hAnsi="Arial" w:cs="Arial"/>
          <w:sz w:val="16"/>
          <w:szCs w:val="16"/>
        </w:rPr>
      </w:pPr>
      <w:r w:rsidRPr="00DE3848">
        <w:rPr>
          <w:rFonts w:asciiTheme="minorHAnsi" w:hAnsiTheme="minorHAnsi" w:cs="Arial"/>
          <w:sz w:val="18"/>
          <w:szCs w:val="18"/>
          <w:vertAlign w:val="superscript"/>
        </w:rPr>
        <w:footnoteRef/>
      </w:r>
      <w:r w:rsidRPr="00DE3848">
        <w:rPr>
          <w:rFonts w:asciiTheme="minorHAnsi" w:hAnsiTheme="minorHAnsi" w:cs="Arial"/>
          <w:sz w:val="18"/>
          <w:szCs w:val="18"/>
        </w:rPr>
        <w:t xml:space="preserve"> </w:t>
      </w:r>
      <w:proofErr w:type="spellStart"/>
      <w:r w:rsidRPr="00DE3848">
        <w:rPr>
          <w:rFonts w:asciiTheme="minorHAnsi" w:hAnsiTheme="minorHAnsi" w:cs="Arial"/>
          <w:sz w:val="18"/>
          <w:szCs w:val="18"/>
        </w:rPr>
        <w:t>Antabamba</w:t>
      </w:r>
      <w:proofErr w:type="spellEnd"/>
      <w:r w:rsidRPr="00DE3848">
        <w:rPr>
          <w:rFonts w:asciiTheme="minorHAnsi" w:hAnsiTheme="minorHAnsi" w:cs="Arial"/>
          <w:sz w:val="18"/>
          <w:szCs w:val="18"/>
        </w:rPr>
        <w:t xml:space="preserve">, Condorcanqui, Coronel Portillo, Daniel Alcides Carrión, </w:t>
      </w:r>
      <w:proofErr w:type="spellStart"/>
      <w:r w:rsidRPr="00DE3848">
        <w:rPr>
          <w:rFonts w:asciiTheme="minorHAnsi" w:hAnsiTheme="minorHAnsi" w:cs="Arial"/>
          <w:sz w:val="18"/>
          <w:szCs w:val="18"/>
        </w:rPr>
        <w:t>Datem</w:t>
      </w:r>
      <w:proofErr w:type="spellEnd"/>
      <w:r w:rsidRPr="00DE3848">
        <w:rPr>
          <w:rFonts w:asciiTheme="minorHAnsi" w:hAnsiTheme="minorHAnsi" w:cs="Arial"/>
          <w:sz w:val="18"/>
          <w:szCs w:val="18"/>
        </w:rPr>
        <w:t xml:space="preserve"> del Marañón, Espinar, General Sánchez Cerro, Loreto, Lucanas, Padre Abad y Tayacaja.</w:t>
      </w:r>
    </w:p>
  </w:footnote>
  <w:footnote w:id="60">
    <w:p w14:paraId="14EB3015" w14:textId="77777777" w:rsidR="000F4591" w:rsidRPr="003D4D5A" w:rsidRDefault="000F4591" w:rsidP="002D132B">
      <w:pPr>
        <w:pStyle w:val="Textonotapie"/>
        <w:jc w:val="both"/>
        <w:rPr>
          <w:rFonts w:cs="Arial"/>
          <w:sz w:val="18"/>
          <w:szCs w:val="18"/>
          <w:lang w:val="es-ES"/>
        </w:rPr>
      </w:pPr>
      <w:r w:rsidRPr="003D4D5A">
        <w:rPr>
          <w:rStyle w:val="Refdenotaalpie"/>
          <w:rFonts w:cs="Arial"/>
          <w:sz w:val="18"/>
          <w:szCs w:val="18"/>
        </w:rPr>
        <w:footnoteRef/>
      </w:r>
      <w:r w:rsidRPr="003D4D5A">
        <w:rPr>
          <w:rFonts w:cs="Arial"/>
          <w:sz w:val="18"/>
          <w:szCs w:val="18"/>
        </w:rPr>
        <w:t xml:space="preserve"> Informe </w:t>
      </w:r>
      <w:proofErr w:type="spellStart"/>
      <w:r w:rsidRPr="003D4D5A">
        <w:rPr>
          <w:rFonts w:cs="Arial"/>
          <w:sz w:val="18"/>
          <w:szCs w:val="18"/>
        </w:rPr>
        <w:t>N°</w:t>
      </w:r>
      <w:proofErr w:type="spellEnd"/>
      <w:r w:rsidRPr="003D4D5A">
        <w:rPr>
          <w:rFonts w:cs="Arial"/>
          <w:sz w:val="18"/>
          <w:szCs w:val="18"/>
        </w:rPr>
        <w:t xml:space="preserve"> 000014-2019/DGPI/VMI/MV, del 31 de enero de 2019; Informe </w:t>
      </w:r>
      <w:proofErr w:type="spellStart"/>
      <w:r w:rsidRPr="003D4D5A">
        <w:rPr>
          <w:rFonts w:cs="Arial"/>
          <w:sz w:val="18"/>
          <w:szCs w:val="18"/>
        </w:rPr>
        <w:t>N°</w:t>
      </w:r>
      <w:proofErr w:type="spellEnd"/>
      <w:r w:rsidRPr="003D4D5A">
        <w:rPr>
          <w:rFonts w:cs="Arial"/>
          <w:sz w:val="18"/>
          <w:szCs w:val="18"/>
        </w:rPr>
        <w:t xml:space="preserve"> D00020-2019-DGPI/VMI/MC, del 10 de junio de 2019; Informe </w:t>
      </w:r>
      <w:proofErr w:type="spellStart"/>
      <w:r w:rsidRPr="003D4D5A">
        <w:rPr>
          <w:rFonts w:cs="Arial"/>
          <w:sz w:val="18"/>
          <w:szCs w:val="18"/>
        </w:rPr>
        <w:t>N°</w:t>
      </w:r>
      <w:proofErr w:type="spellEnd"/>
      <w:r w:rsidRPr="003D4D5A">
        <w:rPr>
          <w:rFonts w:cs="Arial"/>
          <w:sz w:val="18"/>
          <w:szCs w:val="18"/>
        </w:rPr>
        <w:t xml:space="preserve"> 000121-2020-DGPI/MC, del 7 de setiembre de 2020; e Informe </w:t>
      </w:r>
      <w:proofErr w:type="spellStart"/>
      <w:r w:rsidRPr="003D4D5A">
        <w:rPr>
          <w:rFonts w:cs="Arial"/>
          <w:sz w:val="18"/>
          <w:szCs w:val="18"/>
        </w:rPr>
        <w:t>N°</w:t>
      </w:r>
      <w:proofErr w:type="spellEnd"/>
      <w:r w:rsidRPr="003D4D5A">
        <w:rPr>
          <w:rFonts w:cs="Arial"/>
          <w:sz w:val="18"/>
          <w:szCs w:val="18"/>
        </w:rPr>
        <w:t xml:space="preserve"> 0006-2022-DCP-EKA/MC, del 9 de agosto de 2022.</w:t>
      </w:r>
    </w:p>
  </w:footnote>
  <w:footnote w:id="61">
    <w:p w14:paraId="1DA0571E" w14:textId="77777777" w:rsidR="000F4591" w:rsidRPr="006D7A6F" w:rsidRDefault="000F4591" w:rsidP="002D132B">
      <w:pPr>
        <w:pStyle w:val="Textonotapie"/>
        <w:jc w:val="both"/>
        <w:rPr>
          <w:rFonts w:cs="Arial"/>
          <w:sz w:val="18"/>
          <w:szCs w:val="18"/>
          <w:lang w:val="es-ES"/>
        </w:rPr>
      </w:pPr>
      <w:r w:rsidRPr="006D7A6F">
        <w:rPr>
          <w:rStyle w:val="Refdenotaalpie"/>
          <w:rFonts w:cs="Arial"/>
          <w:sz w:val="18"/>
          <w:szCs w:val="18"/>
        </w:rPr>
        <w:footnoteRef/>
      </w:r>
      <w:r w:rsidRPr="006D7A6F">
        <w:rPr>
          <w:rFonts w:cs="Arial"/>
          <w:sz w:val="18"/>
          <w:szCs w:val="18"/>
        </w:rPr>
        <w:t xml:space="preserve"> Informe </w:t>
      </w:r>
      <w:proofErr w:type="spellStart"/>
      <w:r w:rsidRPr="006D7A6F">
        <w:rPr>
          <w:rFonts w:cs="Arial"/>
          <w:sz w:val="18"/>
          <w:szCs w:val="18"/>
        </w:rPr>
        <w:t>N°</w:t>
      </w:r>
      <w:proofErr w:type="spellEnd"/>
      <w:r w:rsidRPr="006D7A6F">
        <w:rPr>
          <w:rFonts w:cs="Arial"/>
          <w:sz w:val="18"/>
          <w:szCs w:val="18"/>
        </w:rPr>
        <w:t xml:space="preserve"> 000014-2019/DGPI/VMI/MV, del 31 de enero de 2019; Informe </w:t>
      </w:r>
      <w:proofErr w:type="spellStart"/>
      <w:r w:rsidRPr="006D7A6F">
        <w:rPr>
          <w:rFonts w:cs="Arial"/>
          <w:sz w:val="18"/>
          <w:szCs w:val="18"/>
        </w:rPr>
        <w:t>N°</w:t>
      </w:r>
      <w:proofErr w:type="spellEnd"/>
      <w:r w:rsidRPr="006D7A6F">
        <w:rPr>
          <w:rFonts w:cs="Arial"/>
          <w:sz w:val="18"/>
          <w:szCs w:val="18"/>
        </w:rPr>
        <w:t xml:space="preserve"> D00020-2019-DGPI/VMI/MC, del 10 de junio de 2019; Informe </w:t>
      </w:r>
      <w:proofErr w:type="spellStart"/>
      <w:r w:rsidRPr="006D7A6F">
        <w:rPr>
          <w:rFonts w:cs="Arial"/>
          <w:sz w:val="18"/>
          <w:szCs w:val="18"/>
        </w:rPr>
        <w:t>N°</w:t>
      </w:r>
      <w:proofErr w:type="spellEnd"/>
      <w:r w:rsidRPr="006D7A6F">
        <w:rPr>
          <w:rFonts w:cs="Arial"/>
          <w:sz w:val="18"/>
          <w:szCs w:val="18"/>
        </w:rPr>
        <w:t xml:space="preserve"> 000121-2020-DGPI/MC, del 7 de setiembre de 2020; e Informe </w:t>
      </w:r>
      <w:proofErr w:type="spellStart"/>
      <w:r w:rsidRPr="006D7A6F">
        <w:rPr>
          <w:rFonts w:cs="Arial"/>
          <w:sz w:val="18"/>
          <w:szCs w:val="18"/>
        </w:rPr>
        <w:t>N°</w:t>
      </w:r>
      <w:proofErr w:type="spellEnd"/>
      <w:r w:rsidRPr="006D7A6F">
        <w:rPr>
          <w:rFonts w:cs="Arial"/>
          <w:sz w:val="18"/>
          <w:szCs w:val="18"/>
        </w:rPr>
        <w:t xml:space="preserve"> 0006-2022-DCP-EKA/MC, del 9 de agosto de 2022.</w:t>
      </w:r>
    </w:p>
  </w:footnote>
  <w:footnote w:id="62">
    <w:p w14:paraId="2B3AEA4C" w14:textId="77777777" w:rsidR="000F4591" w:rsidRPr="003970F5" w:rsidRDefault="000F4591" w:rsidP="002D132B">
      <w:pPr>
        <w:pStyle w:val="Textonotapie"/>
        <w:jc w:val="both"/>
        <w:rPr>
          <w:rFonts w:cs="Arial"/>
          <w:sz w:val="18"/>
          <w:szCs w:val="18"/>
          <w:lang w:val="es-ES"/>
        </w:rPr>
      </w:pPr>
      <w:r w:rsidRPr="003970F5">
        <w:rPr>
          <w:rStyle w:val="Refdenotaalpie"/>
          <w:rFonts w:cs="Arial"/>
          <w:sz w:val="18"/>
          <w:szCs w:val="18"/>
        </w:rPr>
        <w:footnoteRef/>
      </w:r>
      <w:r w:rsidRPr="003970F5">
        <w:rPr>
          <w:rFonts w:cs="Arial"/>
          <w:sz w:val="18"/>
          <w:szCs w:val="18"/>
        </w:rPr>
        <w:t xml:space="preserve"> </w:t>
      </w:r>
      <w:r w:rsidRPr="003970F5">
        <w:rPr>
          <w:rFonts w:cs="Arial"/>
          <w:sz w:val="18"/>
          <w:szCs w:val="18"/>
          <w:lang w:val="es-ES"/>
        </w:rPr>
        <w:t xml:space="preserve">Artículo 8 de la </w:t>
      </w:r>
      <w:r>
        <w:rPr>
          <w:rFonts w:cs="Arial"/>
          <w:sz w:val="18"/>
          <w:szCs w:val="18"/>
          <w:lang w:val="es-ES"/>
        </w:rPr>
        <w:t>Ley de Consulta Previa y de su R</w:t>
      </w:r>
      <w:r w:rsidRPr="003970F5">
        <w:rPr>
          <w:rFonts w:cs="Arial"/>
          <w:sz w:val="18"/>
          <w:szCs w:val="18"/>
          <w:lang w:val="es-ES"/>
        </w:rPr>
        <w:t>eglamento.</w:t>
      </w:r>
    </w:p>
  </w:footnote>
  <w:footnote w:id="63">
    <w:p w14:paraId="0E3B3BA1" w14:textId="77777777" w:rsidR="000F4591" w:rsidRPr="00E662C4" w:rsidRDefault="000F4591" w:rsidP="002D132B">
      <w:pPr>
        <w:pStyle w:val="Textonotapie"/>
        <w:jc w:val="both"/>
        <w:rPr>
          <w:rFonts w:cs="Arial"/>
          <w:sz w:val="18"/>
          <w:szCs w:val="18"/>
        </w:rPr>
      </w:pPr>
      <w:r w:rsidRPr="00E662C4">
        <w:rPr>
          <w:rStyle w:val="Refdenotaalpie"/>
          <w:rFonts w:cs="Arial"/>
          <w:sz w:val="18"/>
          <w:szCs w:val="18"/>
        </w:rPr>
        <w:footnoteRef/>
      </w:r>
      <w:r w:rsidRPr="00E662C4">
        <w:rPr>
          <w:rFonts w:cs="Arial"/>
          <w:sz w:val="18"/>
          <w:szCs w:val="18"/>
        </w:rPr>
        <w:t xml:space="preserve"> Según el artículo 3, literal f del Reglamento de la Ley de consulta previa, los derechos colectivos de los pueblos</w:t>
      </w:r>
      <w:r w:rsidRPr="00E662C4">
        <w:rPr>
          <w:rFonts w:cs="Arial"/>
          <w:sz w:val="18"/>
          <w:szCs w:val="18"/>
          <w:lang w:val="es-ES"/>
        </w:rPr>
        <w:t xml:space="preserve"> </w:t>
      </w:r>
      <w:r w:rsidRPr="00E662C4">
        <w:rPr>
          <w:rFonts w:cs="Arial"/>
          <w:sz w:val="18"/>
          <w:szCs w:val="18"/>
        </w:rPr>
        <w:t>indígenas u originarios se encuentran reconocidos en la Constitución, en el Convenio 169 de la OIT, así como en los</w:t>
      </w:r>
      <w:r w:rsidRPr="00E662C4">
        <w:rPr>
          <w:rFonts w:cs="Arial"/>
          <w:sz w:val="18"/>
          <w:szCs w:val="18"/>
          <w:lang w:val="es-ES"/>
        </w:rPr>
        <w:t xml:space="preserve"> </w:t>
      </w:r>
      <w:r w:rsidRPr="00E662C4">
        <w:rPr>
          <w:rFonts w:cs="Arial"/>
          <w:sz w:val="18"/>
          <w:szCs w:val="18"/>
        </w:rPr>
        <w:t>tratados internacionales ratificados por el Perú y la legislación nacional; incluye entre otros, los derechos a la identidad</w:t>
      </w:r>
      <w:r w:rsidRPr="00E662C4">
        <w:rPr>
          <w:rFonts w:cs="Arial"/>
          <w:sz w:val="18"/>
          <w:szCs w:val="18"/>
          <w:lang w:val="es-ES"/>
        </w:rPr>
        <w:t xml:space="preserve"> </w:t>
      </w:r>
      <w:r w:rsidRPr="00E662C4">
        <w:rPr>
          <w:rFonts w:cs="Arial"/>
          <w:sz w:val="18"/>
          <w:szCs w:val="18"/>
        </w:rPr>
        <w:t>cultural; a la participación de los pueblos indígenas, a la consulta; a elegir sus prioridades de desarrollo; a conservar</w:t>
      </w:r>
      <w:r w:rsidRPr="00E662C4">
        <w:rPr>
          <w:rFonts w:cs="Arial"/>
          <w:sz w:val="18"/>
          <w:szCs w:val="18"/>
          <w:lang w:val="es-ES"/>
        </w:rPr>
        <w:t xml:space="preserve"> </w:t>
      </w:r>
      <w:r w:rsidRPr="00E662C4">
        <w:rPr>
          <w:rFonts w:cs="Arial"/>
          <w:sz w:val="18"/>
          <w:szCs w:val="18"/>
        </w:rPr>
        <w:t>sus costumbres, siempre que estas no sean incompatibles con los derechos fundamentales definidos por el sistema</w:t>
      </w:r>
      <w:r w:rsidRPr="00E662C4">
        <w:rPr>
          <w:rFonts w:cs="Arial"/>
          <w:sz w:val="18"/>
          <w:szCs w:val="18"/>
          <w:lang w:val="es-ES"/>
        </w:rPr>
        <w:t xml:space="preserve"> </w:t>
      </w:r>
      <w:r w:rsidRPr="00E662C4">
        <w:rPr>
          <w:rFonts w:cs="Arial"/>
          <w:sz w:val="18"/>
          <w:szCs w:val="18"/>
        </w:rPr>
        <w:t>jurídico nacional ni con los derechos humanos internacionalmente reconocidos; a la jurisdicción especial; a la tierra y</w:t>
      </w:r>
      <w:r w:rsidRPr="00E662C4">
        <w:rPr>
          <w:rFonts w:cs="Arial"/>
          <w:sz w:val="18"/>
          <w:szCs w:val="18"/>
          <w:lang w:val="es-ES"/>
        </w:rPr>
        <w:t xml:space="preserve"> </w:t>
      </w:r>
      <w:r w:rsidRPr="00E662C4">
        <w:rPr>
          <w:rFonts w:cs="Arial"/>
          <w:sz w:val="18"/>
          <w:szCs w:val="18"/>
        </w:rPr>
        <w:t>el</w:t>
      </w:r>
      <w:r w:rsidRPr="00E662C4">
        <w:rPr>
          <w:rFonts w:cs="Arial"/>
          <w:sz w:val="18"/>
          <w:szCs w:val="18"/>
          <w:lang w:val="es-ES"/>
        </w:rPr>
        <w:t xml:space="preserve"> </w:t>
      </w:r>
      <w:r w:rsidRPr="00E662C4">
        <w:rPr>
          <w:rFonts w:cs="Arial"/>
          <w:sz w:val="18"/>
          <w:szCs w:val="18"/>
        </w:rPr>
        <w:t>territorio, es decir al uso de los recursos naturales que se encuentran en su ámbito geográfico y que utilizan</w:t>
      </w:r>
      <w:r w:rsidRPr="00E662C4">
        <w:rPr>
          <w:rFonts w:cs="Arial"/>
          <w:sz w:val="18"/>
          <w:szCs w:val="18"/>
          <w:lang w:val="es-ES"/>
        </w:rPr>
        <w:t xml:space="preserve"> </w:t>
      </w:r>
      <w:r w:rsidRPr="00E662C4">
        <w:rPr>
          <w:rFonts w:cs="Arial"/>
          <w:sz w:val="18"/>
          <w:szCs w:val="18"/>
        </w:rPr>
        <w:t>tradicionalmente en el marco de la legislación vigente; a la salud con enfoque intercultural; y a la educación</w:t>
      </w:r>
      <w:r w:rsidRPr="00E662C4">
        <w:rPr>
          <w:rFonts w:cs="Arial"/>
          <w:sz w:val="18"/>
          <w:szCs w:val="18"/>
          <w:lang w:val="es-ES"/>
        </w:rPr>
        <w:t xml:space="preserve"> </w:t>
      </w:r>
      <w:r w:rsidRPr="00E662C4">
        <w:rPr>
          <w:rFonts w:cs="Arial"/>
          <w:sz w:val="18"/>
          <w:szCs w:val="18"/>
        </w:rPr>
        <w:t>intercultural.</w:t>
      </w:r>
    </w:p>
  </w:footnote>
  <w:footnote w:id="64">
    <w:p w14:paraId="116B570C" w14:textId="77777777" w:rsidR="000F4591" w:rsidRPr="00E662C4" w:rsidRDefault="000F4591" w:rsidP="002D132B">
      <w:pPr>
        <w:pStyle w:val="Textonotapie"/>
        <w:jc w:val="both"/>
        <w:rPr>
          <w:rFonts w:cs="Arial"/>
          <w:sz w:val="18"/>
          <w:szCs w:val="18"/>
        </w:rPr>
      </w:pPr>
      <w:r w:rsidRPr="00E662C4">
        <w:rPr>
          <w:rStyle w:val="Refdenotaalpie"/>
          <w:rFonts w:cs="Arial"/>
          <w:sz w:val="18"/>
          <w:szCs w:val="18"/>
        </w:rPr>
        <w:footnoteRef/>
      </w:r>
      <w:r w:rsidRPr="00E662C4">
        <w:rPr>
          <w:rFonts w:cs="Arial"/>
          <w:sz w:val="18"/>
          <w:szCs w:val="18"/>
        </w:rPr>
        <w:t xml:space="preserve"> </w:t>
      </w:r>
      <w:r w:rsidRPr="00E662C4">
        <w:rPr>
          <w:rFonts w:cs="Arial"/>
          <w:sz w:val="18"/>
          <w:szCs w:val="18"/>
          <w:lang w:val="es-ES_tradnl"/>
        </w:rPr>
        <w:t xml:space="preserve">Cabe señalar que el Tribunal Constitucional ha señalado que </w:t>
      </w:r>
      <w:r w:rsidRPr="00E662C4">
        <w:rPr>
          <w:rFonts w:cs="Arial"/>
          <w:i/>
          <w:sz w:val="18"/>
          <w:szCs w:val="18"/>
          <w:lang w:val="es-ES_tradnl"/>
        </w:rPr>
        <w:t xml:space="preserve">nuestro sistema de fuentes normativas reconoce que los tratados de derechos humanos sirven para interpretar los derechos y libertades reconocidos por la Constitución </w:t>
      </w:r>
      <w:r w:rsidRPr="00E662C4">
        <w:rPr>
          <w:rFonts w:cs="Arial"/>
          <w:sz w:val="18"/>
          <w:szCs w:val="18"/>
          <w:lang w:val="es-ES_tradnl"/>
        </w:rPr>
        <w:t>(</w:t>
      </w:r>
      <w:r w:rsidRPr="00E662C4">
        <w:rPr>
          <w:rFonts w:cs="Arial"/>
          <w:sz w:val="18"/>
          <w:szCs w:val="18"/>
        </w:rPr>
        <w:t xml:space="preserve">Ver: la sentencia recaída en el </w:t>
      </w:r>
      <w:r w:rsidRPr="00E662C4">
        <w:rPr>
          <w:rFonts w:cs="Arial"/>
          <w:bCs/>
          <w:sz w:val="18"/>
          <w:szCs w:val="18"/>
        </w:rPr>
        <w:t xml:space="preserve">Expediente </w:t>
      </w:r>
      <w:proofErr w:type="spellStart"/>
      <w:r w:rsidRPr="00E662C4">
        <w:rPr>
          <w:rFonts w:cs="Arial"/>
          <w:bCs/>
          <w:sz w:val="18"/>
          <w:szCs w:val="18"/>
        </w:rPr>
        <w:t>N°</w:t>
      </w:r>
      <w:proofErr w:type="spellEnd"/>
      <w:r w:rsidRPr="00E662C4">
        <w:rPr>
          <w:rFonts w:cs="Arial"/>
          <w:bCs/>
          <w:sz w:val="18"/>
          <w:szCs w:val="18"/>
        </w:rPr>
        <w:t xml:space="preserve"> 047-2004-AI/TC</w:t>
      </w:r>
      <w:r w:rsidRPr="00E662C4">
        <w:rPr>
          <w:rFonts w:cs="Arial"/>
          <w:sz w:val="18"/>
          <w:szCs w:val="18"/>
          <w:lang w:val="es-ES_tradnl"/>
        </w:rPr>
        <w:t>)</w:t>
      </w:r>
      <w:r w:rsidRPr="00E662C4">
        <w:rPr>
          <w:rFonts w:cs="Arial"/>
          <w:i/>
          <w:sz w:val="18"/>
          <w:szCs w:val="18"/>
          <w:lang w:val="es-ES_tradnl"/>
        </w:rPr>
        <w:t xml:space="preserve">. </w:t>
      </w:r>
      <w:r w:rsidRPr="00E662C4">
        <w:rPr>
          <w:rFonts w:cs="Arial"/>
          <w:sz w:val="18"/>
          <w:szCs w:val="18"/>
          <w:lang w:val="es-ES_tradnl"/>
        </w:rPr>
        <w:t>Con lo cual, se ha establecido que l</w:t>
      </w:r>
      <w:r w:rsidRPr="00E662C4">
        <w:rPr>
          <w:rFonts w:cs="Arial"/>
          <w:iCs/>
          <w:sz w:val="18"/>
          <w:szCs w:val="18"/>
          <w:lang w:val="es-ES_tradnl"/>
        </w:rPr>
        <w:t xml:space="preserve">os tratados internacionales que versan sobre derechos humanos detentan rango constitucional, es decir, que se encuentran </w:t>
      </w:r>
      <w:r w:rsidRPr="00E662C4">
        <w:rPr>
          <w:rFonts w:cs="Arial"/>
          <w:sz w:val="18"/>
          <w:szCs w:val="18"/>
          <w:lang w:val="es-ES_tradnl"/>
        </w:rPr>
        <w:t xml:space="preserve">dentro de las </w:t>
      </w:r>
      <w:r w:rsidRPr="00E662C4">
        <w:rPr>
          <w:rFonts w:cs="Arial"/>
          <w:i/>
          <w:sz w:val="18"/>
          <w:szCs w:val="18"/>
          <w:lang w:val="es-ES_tradnl"/>
        </w:rPr>
        <w:t xml:space="preserve">normas con rango constitucional </w:t>
      </w:r>
      <w:r w:rsidRPr="00E662C4">
        <w:rPr>
          <w:rFonts w:cs="Arial"/>
          <w:sz w:val="18"/>
          <w:szCs w:val="18"/>
        </w:rPr>
        <w:t xml:space="preserve">(Ver: las sentencias recaídas en los </w:t>
      </w:r>
      <w:r w:rsidRPr="00E662C4">
        <w:rPr>
          <w:rFonts w:cs="Arial"/>
          <w:bCs/>
          <w:sz w:val="18"/>
          <w:szCs w:val="18"/>
        </w:rPr>
        <w:t xml:space="preserve">Expedientes </w:t>
      </w:r>
      <w:proofErr w:type="spellStart"/>
      <w:r w:rsidRPr="00E662C4">
        <w:rPr>
          <w:rFonts w:cs="Arial"/>
          <w:bCs/>
          <w:sz w:val="18"/>
          <w:szCs w:val="18"/>
        </w:rPr>
        <w:t>N°</w:t>
      </w:r>
      <w:proofErr w:type="spellEnd"/>
      <w:r w:rsidRPr="00E662C4">
        <w:rPr>
          <w:rFonts w:cs="Arial"/>
          <w:bCs/>
          <w:sz w:val="18"/>
          <w:szCs w:val="18"/>
        </w:rPr>
        <w:t xml:space="preserve"> 0025-2005-PI/TC y </w:t>
      </w:r>
      <w:proofErr w:type="spellStart"/>
      <w:r w:rsidRPr="00E662C4">
        <w:rPr>
          <w:rFonts w:cs="Arial"/>
          <w:bCs/>
          <w:sz w:val="18"/>
          <w:szCs w:val="18"/>
        </w:rPr>
        <w:t>N°</w:t>
      </w:r>
      <w:proofErr w:type="spellEnd"/>
      <w:r w:rsidRPr="00E662C4">
        <w:rPr>
          <w:rFonts w:cs="Arial"/>
          <w:bCs/>
          <w:sz w:val="18"/>
          <w:szCs w:val="18"/>
        </w:rPr>
        <w:t xml:space="preserve"> 0026-2005-PI/TC).</w:t>
      </w:r>
    </w:p>
  </w:footnote>
  <w:footnote w:id="65">
    <w:p w14:paraId="5DF72CBE" w14:textId="77777777" w:rsidR="000F4591" w:rsidRPr="00E662C4" w:rsidRDefault="000F4591" w:rsidP="002D132B">
      <w:pPr>
        <w:pStyle w:val="Textonotapie"/>
        <w:jc w:val="both"/>
        <w:rPr>
          <w:rFonts w:cs="Arial"/>
          <w:sz w:val="18"/>
          <w:szCs w:val="18"/>
        </w:rPr>
      </w:pPr>
      <w:r w:rsidRPr="00E662C4">
        <w:rPr>
          <w:rStyle w:val="Refdenotaalpie"/>
          <w:rFonts w:cs="Arial"/>
          <w:sz w:val="18"/>
          <w:szCs w:val="18"/>
        </w:rPr>
        <w:footnoteRef/>
      </w:r>
      <w:r w:rsidRPr="00E662C4">
        <w:rPr>
          <w:rFonts w:cs="Arial"/>
          <w:sz w:val="18"/>
          <w:szCs w:val="18"/>
        </w:rPr>
        <w:t xml:space="preserve"> Corte IDH, caso Comunidad Indígena </w:t>
      </w:r>
      <w:proofErr w:type="spellStart"/>
      <w:r w:rsidRPr="00E662C4">
        <w:rPr>
          <w:rFonts w:cs="Arial"/>
          <w:sz w:val="18"/>
          <w:szCs w:val="18"/>
        </w:rPr>
        <w:t>Yakye</w:t>
      </w:r>
      <w:proofErr w:type="spellEnd"/>
      <w:r w:rsidRPr="00E662C4">
        <w:rPr>
          <w:rFonts w:cs="Arial"/>
          <w:sz w:val="18"/>
          <w:szCs w:val="18"/>
        </w:rPr>
        <w:t xml:space="preserve"> Axa Vs. Paraguay, caso Comunidad Indígena </w:t>
      </w:r>
      <w:proofErr w:type="spellStart"/>
      <w:r w:rsidRPr="00E662C4">
        <w:rPr>
          <w:rFonts w:cs="Arial"/>
          <w:sz w:val="18"/>
          <w:szCs w:val="18"/>
        </w:rPr>
        <w:t>Sawhoyamaxa</w:t>
      </w:r>
      <w:proofErr w:type="spellEnd"/>
      <w:r w:rsidRPr="00E662C4">
        <w:rPr>
          <w:rFonts w:cs="Arial"/>
          <w:sz w:val="18"/>
          <w:szCs w:val="18"/>
        </w:rPr>
        <w:t xml:space="preserve"> Vs. Paraguay, caso Pueblo </w:t>
      </w:r>
      <w:proofErr w:type="spellStart"/>
      <w:r w:rsidRPr="00E662C4">
        <w:rPr>
          <w:rFonts w:cs="Arial"/>
          <w:sz w:val="18"/>
          <w:szCs w:val="18"/>
        </w:rPr>
        <w:t>Saramaka</w:t>
      </w:r>
      <w:proofErr w:type="spellEnd"/>
      <w:r w:rsidRPr="00E662C4">
        <w:rPr>
          <w:rFonts w:cs="Arial"/>
          <w:sz w:val="18"/>
          <w:szCs w:val="18"/>
        </w:rPr>
        <w:t xml:space="preserve">. Vs. Surinam, caso Pueblo </w:t>
      </w:r>
      <w:proofErr w:type="spellStart"/>
      <w:r w:rsidRPr="00E662C4">
        <w:rPr>
          <w:rFonts w:cs="Arial"/>
          <w:sz w:val="18"/>
          <w:szCs w:val="18"/>
        </w:rPr>
        <w:t>Saramaka</w:t>
      </w:r>
      <w:proofErr w:type="spellEnd"/>
      <w:r w:rsidRPr="00E662C4">
        <w:rPr>
          <w:rFonts w:cs="Arial"/>
          <w:sz w:val="18"/>
          <w:szCs w:val="18"/>
        </w:rPr>
        <w:t xml:space="preserve"> Vs. Surinam, caso Comunidad Indígena </w:t>
      </w:r>
      <w:proofErr w:type="spellStart"/>
      <w:r w:rsidRPr="00E662C4">
        <w:rPr>
          <w:rFonts w:cs="Arial"/>
          <w:sz w:val="18"/>
          <w:szCs w:val="18"/>
        </w:rPr>
        <w:t>Xákmok</w:t>
      </w:r>
      <w:proofErr w:type="spellEnd"/>
      <w:r w:rsidRPr="00E662C4">
        <w:rPr>
          <w:rFonts w:cs="Arial"/>
          <w:sz w:val="18"/>
          <w:szCs w:val="18"/>
        </w:rPr>
        <w:t xml:space="preserve"> </w:t>
      </w:r>
      <w:proofErr w:type="spellStart"/>
      <w:r w:rsidRPr="00E662C4">
        <w:rPr>
          <w:rFonts w:cs="Arial"/>
          <w:sz w:val="18"/>
          <w:szCs w:val="18"/>
        </w:rPr>
        <w:t>Kásek</w:t>
      </w:r>
      <w:proofErr w:type="spellEnd"/>
      <w:r w:rsidRPr="00E662C4">
        <w:rPr>
          <w:rFonts w:cs="Arial"/>
          <w:sz w:val="18"/>
          <w:szCs w:val="18"/>
        </w:rPr>
        <w:t xml:space="preserve">. Vs. Paraguay, caso Pueblo Indígena </w:t>
      </w:r>
      <w:proofErr w:type="spellStart"/>
      <w:r w:rsidRPr="00E662C4">
        <w:rPr>
          <w:rFonts w:cs="Arial"/>
          <w:sz w:val="18"/>
          <w:szCs w:val="18"/>
        </w:rPr>
        <w:t>Kichwa</w:t>
      </w:r>
      <w:proofErr w:type="spellEnd"/>
      <w:r w:rsidRPr="00E662C4">
        <w:rPr>
          <w:rFonts w:cs="Arial"/>
          <w:sz w:val="18"/>
          <w:szCs w:val="18"/>
        </w:rPr>
        <w:t xml:space="preserve"> de </w:t>
      </w:r>
      <w:proofErr w:type="spellStart"/>
      <w:r w:rsidRPr="00E662C4">
        <w:rPr>
          <w:rFonts w:cs="Arial"/>
          <w:sz w:val="18"/>
          <w:szCs w:val="18"/>
        </w:rPr>
        <w:t>Sarayaku</w:t>
      </w:r>
      <w:proofErr w:type="spellEnd"/>
      <w:r w:rsidRPr="00E662C4">
        <w:rPr>
          <w:rFonts w:cs="Arial"/>
          <w:sz w:val="18"/>
          <w:szCs w:val="18"/>
        </w:rPr>
        <w:t xml:space="preserve"> Vs. Ecuador, caso Comunidad </w:t>
      </w:r>
      <w:proofErr w:type="spellStart"/>
      <w:r w:rsidRPr="00E662C4">
        <w:rPr>
          <w:rFonts w:cs="Arial"/>
          <w:sz w:val="18"/>
          <w:szCs w:val="18"/>
        </w:rPr>
        <w:t>Mayagna</w:t>
      </w:r>
      <w:proofErr w:type="spellEnd"/>
      <w:r w:rsidRPr="00E662C4">
        <w:rPr>
          <w:rFonts w:cs="Arial"/>
          <w:sz w:val="18"/>
          <w:szCs w:val="18"/>
        </w:rPr>
        <w:t xml:space="preserve"> (Sumo) </w:t>
      </w:r>
      <w:proofErr w:type="spellStart"/>
      <w:r w:rsidRPr="00E662C4">
        <w:rPr>
          <w:rFonts w:cs="Arial"/>
          <w:sz w:val="18"/>
          <w:szCs w:val="18"/>
        </w:rPr>
        <w:t>Awas</w:t>
      </w:r>
      <w:proofErr w:type="spellEnd"/>
      <w:r w:rsidRPr="00E662C4">
        <w:rPr>
          <w:rFonts w:cs="Arial"/>
          <w:sz w:val="18"/>
          <w:szCs w:val="18"/>
        </w:rPr>
        <w:t xml:space="preserve"> </w:t>
      </w:r>
      <w:proofErr w:type="spellStart"/>
      <w:r w:rsidRPr="00E662C4">
        <w:rPr>
          <w:rFonts w:cs="Arial"/>
          <w:sz w:val="18"/>
          <w:szCs w:val="18"/>
        </w:rPr>
        <w:t>Tingni</w:t>
      </w:r>
      <w:proofErr w:type="spellEnd"/>
      <w:r w:rsidRPr="00E662C4">
        <w:rPr>
          <w:rFonts w:cs="Arial"/>
          <w:sz w:val="18"/>
          <w:szCs w:val="18"/>
        </w:rPr>
        <w:t xml:space="preserve"> Vs. Nicaragua, Fondo, entre otros.</w:t>
      </w:r>
    </w:p>
  </w:footnote>
  <w:footnote w:id="66">
    <w:p w14:paraId="6E7C5681" w14:textId="77777777" w:rsidR="000F4591" w:rsidRPr="00E662C4" w:rsidRDefault="000F4591" w:rsidP="002D132B">
      <w:pPr>
        <w:pStyle w:val="Textonotapie"/>
        <w:tabs>
          <w:tab w:val="left" w:pos="0"/>
        </w:tabs>
        <w:jc w:val="both"/>
        <w:rPr>
          <w:rFonts w:cs="Arial"/>
          <w:sz w:val="18"/>
          <w:szCs w:val="18"/>
          <w:lang w:val="pt-BR"/>
        </w:rPr>
      </w:pPr>
      <w:r w:rsidRPr="00E662C4">
        <w:rPr>
          <w:rStyle w:val="Refdenotaalpie"/>
          <w:rFonts w:cs="Arial"/>
          <w:sz w:val="18"/>
          <w:szCs w:val="18"/>
        </w:rPr>
        <w:footnoteRef/>
      </w:r>
      <w:r w:rsidRPr="00E662C4">
        <w:rPr>
          <w:rFonts w:cs="Arial"/>
          <w:sz w:val="18"/>
          <w:szCs w:val="18"/>
          <w:lang w:val="pt-BR"/>
        </w:rPr>
        <w:t xml:space="preserve"> Corte IDH, caso </w:t>
      </w:r>
      <w:proofErr w:type="spellStart"/>
      <w:r w:rsidRPr="00E662C4">
        <w:rPr>
          <w:rFonts w:cs="Arial"/>
          <w:sz w:val="18"/>
          <w:szCs w:val="18"/>
          <w:lang w:val="pt-BR"/>
        </w:rPr>
        <w:t>Comunidad</w:t>
      </w:r>
      <w:proofErr w:type="spellEnd"/>
      <w:r w:rsidRPr="00E662C4">
        <w:rPr>
          <w:rFonts w:cs="Arial"/>
          <w:sz w:val="18"/>
          <w:szCs w:val="18"/>
          <w:lang w:val="pt-BR"/>
        </w:rPr>
        <w:t xml:space="preserve"> Indígena </w:t>
      </w:r>
      <w:proofErr w:type="spellStart"/>
      <w:r w:rsidRPr="00E662C4">
        <w:rPr>
          <w:rFonts w:cs="Arial"/>
          <w:sz w:val="18"/>
          <w:szCs w:val="18"/>
          <w:lang w:val="pt-BR"/>
        </w:rPr>
        <w:t>Sawhoyamaxa</w:t>
      </w:r>
      <w:proofErr w:type="spellEnd"/>
      <w:r w:rsidRPr="00E662C4">
        <w:rPr>
          <w:rFonts w:cs="Arial"/>
          <w:sz w:val="18"/>
          <w:szCs w:val="18"/>
          <w:lang w:val="pt-BR"/>
        </w:rPr>
        <w:t xml:space="preserve"> vs. Paraguay.</w:t>
      </w:r>
    </w:p>
  </w:footnote>
  <w:footnote w:id="67">
    <w:p w14:paraId="330F78C4" w14:textId="77777777" w:rsidR="000F4591" w:rsidRPr="007F609F" w:rsidRDefault="000F4591" w:rsidP="002D132B">
      <w:pPr>
        <w:pStyle w:val="Textonotapie"/>
        <w:jc w:val="both"/>
        <w:rPr>
          <w:rFonts w:ascii="Arial" w:hAnsi="Arial" w:cs="Arial"/>
          <w:sz w:val="16"/>
          <w:szCs w:val="16"/>
        </w:rPr>
      </w:pPr>
      <w:r w:rsidRPr="00E662C4">
        <w:rPr>
          <w:rStyle w:val="Refdenotaalpie"/>
          <w:rFonts w:cs="Arial"/>
          <w:sz w:val="18"/>
          <w:szCs w:val="18"/>
        </w:rPr>
        <w:footnoteRef/>
      </w:r>
      <w:r w:rsidRPr="00E662C4">
        <w:rPr>
          <w:rFonts w:cs="Arial"/>
          <w:sz w:val="18"/>
          <w:szCs w:val="18"/>
        </w:rPr>
        <w:t>Sentencia del Pleno del Tribunal Constitucional recaída en el Expediente N°00024-2009-PI. Fundamento Jurídico 20.</w:t>
      </w:r>
    </w:p>
  </w:footnote>
  <w:footnote w:id="68">
    <w:p w14:paraId="7398D23D" w14:textId="77777777" w:rsidR="000F4591" w:rsidRPr="00D934CF" w:rsidRDefault="000F4591" w:rsidP="002D132B">
      <w:pPr>
        <w:pStyle w:val="Textonotapie"/>
        <w:jc w:val="both"/>
        <w:rPr>
          <w:rFonts w:cs="Arial"/>
          <w:sz w:val="18"/>
          <w:szCs w:val="18"/>
          <w:lang w:val="es-ES"/>
        </w:rPr>
      </w:pPr>
      <w:r w:rsidRPr="00D934CF">
        <w:rPr>
          <w:rStyle w:val="Refdenotaalpie"/>
          <w:rFonts w:cs="Arial"/>
          <w:sz w:val="18"/>
          <w:szCs w:val="18"/>
        </w:rPr>
        <w:footnoteRef/>
      </w:r>
      <w:r w:rsidRPr="00D934CF">
        <w:rPr>
          <w:rFonts w:cs="Arial"/>
          <w:sz w:val="18"/>
          <w:szCs w:val="18"/>
        </w:rPr>
        <w:t xml:space="preserve"> Informe </w:t>
      </w:r>
      <w:proofErr w:type="spellStart"/>
      <w:r w:rsidRPr="00D934CF">
        <w:rPr>
          <w:rFonts w:cs="Arial"/>
          <w:sz w:val="18"/>
          <w:szCs w:val="18"/>
        </w:rPr>
        <w:t>N°</w:t>
      </w:r>
      <w:proofErr w:type="spellEnd"/>
      <w:r w:rsidRPr="00D934CF">
        <w:rPr>
          <w:rFonts w:cs="Arial"/>
          <w:sz w:val="18"/>
          <w:szCs w:val="18"/>
        </w:rPr>
        <w:t xml:space="preserve"> 00001-2019-MSM/DCP/DGPI/VMI/MC.</w:t>
      </w:r>
    </w:p>
  </w:footnote>
  <w:footnote w:id="69">
    <w:p w14:paraId="48C66299" w14:textId="77777777" w:rsidR="000F4591" w:rsidRPr="007F609F" w:rsidRDefault="000F4591" w:rsidP="002D132B">
      <w:pPr>
        <w:pStyle w:val="Textonotapie"/>
        <w:jc w:val="both"/>
        <w:rPr>
          <w:rFonts w:ascii="Arial" w:hAnsi="Arial" w:cs="Arial"/>
          <w:sz w:val="16"/>
          <w:szCs w:val="16"/>
          <w:lang w:val="es-ES"/>
        </w:rPr>
      </w:pPr>
      <w:r w:rsidRPr="00D934CF">
        <w:rPr>
          <w:rStyle w:val="Refdenotaalpie"/>
          <w:rFonts w:cs="Arial"/>
          <w:sz w:val="18"/>
          <w:szCs w:val="18"/>
        </w:rPr>
        <w:footnoteRef/>
      </w:r>
      <w:r w:rsidRPr="00D934CF">
        <w:rPr>
          <w:rFonts w:cs="Arial"/>
          <w:sz w:val="18"/>
          <w:szCs w:val="18"/>
        </w:rPr>
        <w:t xml:space="preserve"> Por ejemplo, en el Informe </w:t>
      </w:r>
      <w:proofErr w:type="spellStart"/>
      <w:r w:rsidRPr="00D934CF">
        <w:rPr>
          <w:rFonts w:cs="Arial"/>
          <w:sz w:val="18"/>
          <w:szCs w:val="18"/>
        </w:rPr>
        <w:t>N°</w:t>
      </w:r>
      <w:proofErr w:type="spellEnd"/>
      <w:r w:rsidRPr="00D934CF">
        <w:rPr>
          <w:rFonts w:cs="Arial"/>
          <w:sz w:val="18"/>
          <w:szCs w:val="18"/>
        </w:rPr>
        <w:t xml:space="preserve"> 000014-2019/DGPI/VMI/MV, del 31 de enero de 2019; Informe </w:t>
      </w:r>
      <w:proofErr w:type="spellStart"/>
      <w:r w:rsidRPr="00D934CF">
        <w:rPr>
          <w:rFonts w:cs="Arial"/>
          <w:sz w:val="18"/>
          <w:szCs w:val="18"/>
        </w:rPr>
        <w:t>N°</w:t>
      </w:r>
      <w:proofErr w:type="spellEnd"/>
      <w:r w:rsidRPr="00D934CF">
        <w:rPr>
          <w:rFonts w:cs="Arial"/>
          <w:sz w:val="18"/>
          <w:szCs w:val="18"/>
        </w:rPr>
        <w:t xml:space="preserve"> D00020-2019-DGPI/VMI/MC, del 10 de junio de 2019; Informe </w:t>
      </w:r>
      <w:proofErr w:type="spellStart"/>
      <w:r w:rsidRPr="00D934CF">
        <w:rPr>
          <w:rFonts w:cs="Arial"/>
          <w:sz w:val="18"/>
          <w:szCs w:val="18"/>
        </w:rPr>
        <w:t>N°</w:t>
      </w:r>
      <w:proofErr w:type="spellEnd"/>
      <w:r w:rsidRPr="00D934CF">
        <w:rPr>
          <w:rFonts w:cs="Arial"/>
          <w:sz w:val="18"/>
          <w:szCs w:val="18"/>
        </w:rPr>
        <w:t xml:space="preserve"> 000121-2020-DGPI/MC, del 7 de setiembre de 2020; e Informe </w:t>
      </w:r>
      <w:proofErr w:type="spellStart"/>
      <w:r w:rsidRPr="00D934CF">
        <w:rPr>
          <w:rFonts w:cs="Arial"/>
          <w:sz w:val="18"/>
          <w:szCs w:val="18"/>
        </w:rPr>
        <w:t>N°</w:t>
      </w:r>
      <w:proofErr w:type="spellEnd"/>
      <w:r w:rsidRPr="00D934CF">
        <w:rPr>
          <w:rFonts w:cs="Arial"/>
          <w:sz w:val="18"/>
          <w:szCs w:val="18"/>
        </w:rPr>
        <w:t xml:space="preserve"> 0006-2022-DCP-EKA/MC, del 9 de agosto de 2022.</w:t>
      </w:r>
    </w:p>
  </w:footnote>
  <w:footnote w:id="70">
    <w:p w14:paraId="170AA806" w14:textId="77777777" w:rsidR="000F4591" w:rsidRPr="00CD5D22" w:rsidRDefault="000F4591" w:rsidP="002D132B">
      <w:pPr>
        <w:pStyle w:val="Textonotapie"/>
        <w:jc w:val="both"/>
        <w:rPr>
          <w:rFonts w:ascii="Arial" w:hAnsi="Arial" w:cs="Arial"/>
          <w:sz w:val="18"/>
          <w:szCs w:val="18"/>
          <w:lang w:val="es-ES"/>
        </w:rPr>
      </w:pPr>
      <w:r w:rsidRPr="00CD5D22">
        <w:rPr>
          <w:rStyle w:val="Refdenotaalpie"/>
          <w:rFonts w:ascii="Arial" w:hAnsi="Arial" w:cs="Arial"/>
          <w:sz w:val="18"/>
          <w:szCs w:val="18"/>
        </w:rPr>
        <w:footnoteRef/>
      </w:r>
      <w:r w:rsidRPr="00CD5D22">
        <w:rPr>
          <w:rFonts w:ascii="Arial" w:hAnsi="Arial" w:cs="Arial"/>
          <w:sz w:val="18"/>
          <w:szCs w:val="18"/>
        </w:rPr>
        <w:t xml:space="preserve"> Informe </w:t>
      </w:r>
      <w:proofErr w:type="spellStart"/>
      <w:r w:rsidRPr="00CD5D22">
        <w:rPr>
          <w:rFonts w:ascii="Arial" w:hAnsi="Arial" w:cs="Arial"/>
          <w:sz w:val="18"/>
          <w:szCs w:val="18"/>
        </w:rPr>
        <w:t>N°</w:t>
      </w:r>
      <w:proofErr w:type="spellEnd"/>
      <w:r w:rsidRPr="00CD5D22">
        <w:rPr>
          <w:rFonts w:ascii="Arial" w:hAnsi="Arial" w:cs="Arial"/>
          <w:sz w:val="18"/>
          <w:szCs w:val="18"/>
        </w:rPr>
        <w:t xml:space="preserve"> 000014-2019/DGPI/VMI/MV, del 31 de enero de 2019; Informe </w:t>
      </w:r>
      <w:proofErr w:type="spellStart"/>
      <w:r w:rsidRPr="00CD5D22">
        <w:rPr>
          <w:rFonts w:ascii="Arial" w:hAnsi="Arial" w:cs="Arial"/>
          <w:sz w:val="18"/>
          <w:szCs w:val="18"/>
        </w:rPr>
        <w:t>N°</w:t>
      </w:r>
      <w:proofErr w:type="spellEnd"/>
      <w:r w:rsidRPr="00CD5D22">
        <w:rPr>
          <w:rFonts w:ascii="Arial" w:hAnsi="Arial" w:cs="Arial"/>
          <w:sz w:val="18"/>
          <w:szCs w:val="18"/>
        </w:rPr>
        <w:t xml:space="preserve"> D00020-2019-DGPI/VMI/MC, del 10 de junio de 2019; Informe </w:t>
      </w:r>
      <w:proofErr w:type="spellStart"/>
      <w:r w:rsidRPr="00CD5D22">
        <w:rPr>
          <w:rFonts w:ascii="Arial" w:hAnsi="Arial" w:cs="Arial"/>
          <w:sz w:val="18"/>
          <w:szCs w:val="18"/>
        </w:rPr>
        <w:t>N°</w:t>
      </w:r>
      <w:proofErr w:type="spellEnd"/>
      <w:r w:rsidRPr="00CD5D22">
        <w:rPr>
          <w:rFonts w:ascii="Arial" w:hAnsi="Arial" w:cs="Arial"/>
          <w:sz w:val="18"/>
          <w:szCs w:val="18"/>
        </w:rPr>
        <w:t xml:space="preserve"> 000121-2020-DGPI/MC, del 7 de setiembre de 2020; e Informe </w:t>
      </w:r>
      <w:proofErr w:type="spellStart"/>
      <w:r w:rsidRPr="00CD5D22">
        <w:rPr>
          <w:rFonts w:ascii="Arial" w:hAnsi="Arial" w:cs="Arial"/>
          <w:sz w:val="18"/>
          <w:szCs w:val="18"/>
        </w:rPr>
        <w:t>N°</w:t>
      </w:r>
      <w:proofErr w:type="spellEnd"/>
      <w:r w:rsidRPr="00CD5D22">
        <w:rPr>
          <w:rFonts w:ascii="Arial" w:hAnsi="Arial" w:cs="Arial"/>
          <w:sz w:val="18"/>
          <w:szCs w:val="18"/>
        </w:rPr>
        <w:t xml:space="preserve"> 0006-2022-DCP-EKA/MC, del 9 de agosto de 2022.</w:t>
      </w:r>
    </w:p>
  </w:footnote>
  <w:footnote w:id="71">
    <w:p w14:paraId="2E993B3F" w14:textId="77777777" w:rsidR="000F4591" w:rsidRPr="00513B67" w:rsidRDefault="000F4591" w:rsidP="0086454E">
      <w:pPr>
        <w:spacing w:after="0" w:line="240" w:lineRule="auto"/>
        <w:rPr>
          <w:sz w:val="18"/>
          <w:szCs w:val="18"/>
        </w:rPr>
      </w:pPr>
      <w:r w:rsidRPr="00513B67">
        <w:rPr>
          <w:sz w:val="18"/>
          <w:szCs w:val="18"/>
          <w:vertAlign w:val="superscript"/>
        </w:rPr>
        <w:footnoteRef/>
      </w:r>
      <w:r w:rsidRPr="00513B67">
        <w:rPr>
          <w:sz w:val="18"/>
          <w:szCs w:val="18"/>
        </w:rPr>
        <w:t xml:space="preserve"> Es la mayor vulnerabilidad para los PICI</w:t>
      </w:r>
    </w:p>
  </w:footnote>
  <w:footnote w:id="72">
    <w:p w14:paraId="47829CE1" w14:textId="77777777" w:rsidR="000F4591" w:rsidRDefault="000F4591" w:rsidP="0086454E">
      <w:pPr>
        <w:spacing w:after="0" w:line="240" w:lineRule="auto"/>
        <w:jc w:val="both"/>
        <w:rPr>
          <w:sz w:val="20"/>
          <w:szCs w:val="20"/>
        </w:rPr>
      </w:pPr>
      <w:r>
        <w:rPr>
          <w:vertAlign w:val="superscript"/>
        </w:rPr>
        <w:footnoteRef/>
      </w:r>
      <w:r>
        <w:rPr>
          <w:sz w:val="20"/>
          <w:szCs w:val="20"/>
        </w:rPr>
        <w:t xml:space="preserve"> Las Reservas Territoriales se establecieron entre el año 1990 y el año 2003, en el marco del Decreto Ley </w:t>
      </w:r>
      <w:proofErr w:type="spellStart"/>
      <w:r>
        <w:rPr>
          <w:sz w:val="20"/>
          <w:szCs w:val="20"/>
        </w:rPr>
        <w:t>N°</w:t>
      </w:r>
      <w:proofErr w:type="spellEnd"/>
      <w:r>
        <w:rPr>
          <w:sz w:val="20"/>
          <w:szCs w:val="20"/>
        </w:rPr>
        <w:t xml:space="preserve"> 22175, Ley de Comunidades Nativas y de Desarrollo Agrario de la Selva y la Ceja de Selva promulgada el 09 de mayo de 1978. Con la Ley </w:t>
      </w:r>
      <w:proofErr w:type="spellStart"/>
      <w:r>
        <w:rPr>
          <w:sz w:val="20"/>
          <w:szCs w:val="20"/>
        </w:rPr>
        <w:t>N°</w:t>
      </w:r>
      <w:proofErr w:type="spellEnd"/>
      <w:r>
        <w:rPr>
          <w:sz w:val="20"/>
          <w:szCs w:val="20"/>
        </w:rPr>
        <w:t xml:space="preserve"> 28736, se incorpora la figura jurídica de Reservas Indígenas, las mismas que son definidas como tierras delimitadas por el Estado a favor de estos pueblos para proteger sus derechos, su hábitat y las condiciones de su existencia e integridad como pueblos. Las Reservas Indígenas gozan de intangibilidad transitoria en tanto continúe la situación de aislamiento y contacto inicial de los pueblos que las habitan. </w:t>
      </w:r>
    </w:p>
  </w:footnote>
  <w:footnote w:id="73">
    <w:p w14:paraId="78C93808" w14:textId="77777777" w:rsidR="000F4591" w:rsidRPr="00B2045F" w:rsidRDefault="000F4591" w:rsidP="0086454E">
      <w:pPr>
        <w:spacing w:after="0" w:line="240" w:lineRule="auto"/>
        <w:jc w:val="both"/>
        <w:rPr>
          <w:sz w:val="18"/>
          <w:szCs w:val="18"/>
        </w:rPr>
      </w:pPr>
      <w:r w:rsidRPr="00B2045F">
        <w:rPr>
          <w:sz w:val="18"/>
          <w:szCs w:val="18"/>
          <w:vertAlign w:val="superscript"/>
        </w:rPr>
        <w:footnoteRef/>
      </w:r>
      <w:r w:rsidRPr="00B2045F">
        <w:rPr>
          <w:sz w:val="18"/>
          <w:szCs w:val="18"/>
        </w:rPr>
        <w:t xml:space="preserve"> (1) Parque Nacional del Manu, (2) Parque Nacional Alto Purús, (3) Reserva Comunal Purús, (4) Santuario Nacional Megantoni, (5) Parque Nacional Sierra del Divisor, (6) Reserva Nacional </w:t>
      </w:r>
      <w:proofErr w:type="spellStart"/>
      <w:r w:rsidRPr="00B2045F">
        <w:rPr>
          <w:sz w:val="18"/>
          <w:szCs w:val="18"/>
        </w:rPr>
        <w:t>Pucacuro</w:t>
      </w:r>
      <w:proofErr w:type="spellEnd"/>
      <w:r w:rsidRPr="00B2045F">
        <w:rPr>
          <w:sz w:val="18"/>
          <w:szCs w:val="18"/>
        </w:rPr>
        <w:t xml:space="preserve">, (7) Reserva Nacional </w:t>
      </w:r>
      <w:proofErr w:type="spellStart"/>
      <w:r w:rsidRPr="00B2045F">
        <w:rPr>
          <w:sz w:val="18"/>
          <w:szCs w:val="18"/>
        </w:rPr>
        <w:t>Matsés</w:t>
      </w:r>
      <w:proofErr w:type="spellEnd"/>
      <w:r w:rsidRPr="00B2045F">
        <w:rPr>
          <w:sz w:val="18"/>
          <w:szCs w:val="18"/>
        </w:rPr>
        <w:t>, (8) Reserva Nacional Yaguas</w:t>
      </w:r>
    </w:p>
  </w:footnote>
  <w:footnote w:id="74">
    <w:p w14:paraId="5A777202" w14:textId="77777777" w:rsidR="000F4591" w:rsidRDefault="000F4591" w:rsidP="0086454E">
      <w:pPr>
        <w:spacing w:after="0" w:line="240" w:lineRule="auto"/>
        <w:jc w:val="both"/>
        <w:rPr>
          <w:sz w:val="20"/>
          <w:szCs w:val="20"/>
        </w:rPr>
      </w:pPr>
      <w:r w:rsidRPr="00B2045F">
        <w:rPr>
          <w:sz w:val="18"/>
          <w:szCs w:val="18"/>
          <w:vertAlign w:val="superscript"/>
        </w:rPr>
        <w:footnoteRef/>
      </w:r>
      <w:r w:rsidRPr="00B2045F">
        <w:rPr>
          <w:sz w:val="18"/>
          <w:szCs w:val="18"/>
        </w:rPr>
        <w:t xml:space="preserve"> (1) </w:t>
      </w:r>
      <w:r w:rsidRPr="00B2045F">
        <w:rPr>
          <w:color w:val="000000"/>
          <w:sz w:val="18"/>
          <w:szCs w:val="18"/>
        </w:rPr>
        <w:t xml:space="preserve">ACR Comunal </w:t>
      </w:r>
      <w:proofErr w:type="spellStart"/>
      <w:r w:rsidRPr="00B2045F">
        <w:rPr>
          <w:color w:val="000000"/>
          <w:sz w:val="18"/>
          <w:szCs w:val="18"/>
        </w:rPr>
        <w:t>Tamshiyacu</w:t>
      </w:r>
      <w:proofErr w:type="spellEnd"/>
      <w:r w:rsidRPr="00B2045F">
        <w:rPr>
          <w:color w:val="000000"/>
          <w:sz w:val="18"/>
          <w:szCs w:val="18"/>
        </w:rPr>
        <w:t xml:space="preserve"> </w:t>
      </w:r>
      <w:proofErr w:type="spellStart"/>
      <w:r w:rsidRPr="00B2045F">
        <w:rPr>
          <w:color w:val="000000"/>
          <w:sz w:val="18"/>
          <w:szCs w:val="18"/>
        </w:rPr>
        <w:t>Tahuayo</w:t>
      </w:r>
      <w:proofErr w:type="spellEnd"/>
      <w:r w:rsidRPr="00B2045F">
        <w:rPr>
          <w:sz w:val="18"/>
          <w:szCs w:val="18"/>
        </w:rPr>
        <w:t xml:space="preserve">, (2) </w:t>
      </w:r>
      <w:r w:rsidRPr="00B2045F">
        <w:rPr>
          <w:color w:val="000000"/>
          <w:sz w:val="18"/>
          <w:szCs w:val="18"/>
        </w:rPr>
        <w:t xml:space="preserve">ACR Comunal Alto </w:t>
      </w:r>
      <w:proofErr w:type="spellStart"/>
      <w:r w:rsidRPr="00B2045F">
        <w:rPr>
          <w:color w:val="000000"/>
          <w:sz w:val="18"/>
          <w:szCs w:val="18"/>
        </w:rPr>
        <w:t>Tamaya</w:t>
      </w:r>
      <w:proofErr w:type="spellEnd"/>
      <w:r w:rsidRPr="00B2045F">
        <w:rPr>
          <w:color w:val="000000"/>
          <w:sz w:val="18"/>
          <w:szCs w:val="18"/>
        </w:rPr>
        <w:t xml:space="preserve">- </w:t>
      </w:r>
      <w:proofErr w:type="spellStart"/>
      <w:r w:rsidRPr="00B2045F">
        <w:rPr>
          <w:color w:val="000000"/>
          <w:sz w:val="18"/>
          <w:szCs w:val="18"/>
        </w:rPr>
        <w:t>Abujao</w:t>
      </w:r>
      <w:proofErr w:type="spellEnd"/>
    </w:p>
  </w:footnote>
  <w:footnote w:id="75">
    <w:p w14:paraId="335D8E2B" w14:textId="77777777" w:rsidR="000F4591" w:rsidRPr="00513B67" w:rsidRDefault="000F4591" w:rsidP="0086454E">
      <w:pPr>
        <w:spacing w:after="0" w:line="240" w:lineRule="auto"/>
        <w:jc w:val="both"/>
        <w:rPr>
          <w:sz w:val="18"/>
          <w:szCs w:val="18"/>
        </w:rPr>
      </w:pPr>
      <w:r w:rsidRPr="00513B67">
        <w:rPr>
          <w:sz w:val="18"/>
          <w:szCs w:val="18"/>
          <w:vertAlign w:val="superscript"/>
        </w:rPr>
        <w:footnoteRef/>
      </w:r>
      <w:r w:rsidRPr="00513B67">
        <w:rPr>
          <w:sz w:val="18"/>
          <w:szCs w:val="18"/>
        </w:rPr>
        <w:t xml:space="preserve"> Aunque la concesión del lote 88 tiene origen lícito, es importante recordar que “...más del 70% del Lote 88 del proyecto Camisea se superpone con la reserva creada por el Estado a favor de grupos en situación de aislamiento o contacto inicial que pertenecen a los pueblos </w:t>
      </w:r>
      <w:proofErr w:type="spellStart"/>
      <w:r w:rsidRPr="00513B67">
        <w:rPr>
          <w:sz w:val="18"/>
          <w:szCs w:val="18"/>
        </w:rPr>
        <w:t>kugapakori</w:t>
      </w:r>
      <w:proofErr w:type="spellEnd"/>
      <w:r w:rsidRPr="00513B67">
        <w:rPr>
          <w:sz w:val="18"/>
          <w:szCs w:val="18"/>
        </w:rPr>
        <w:t xml:space="preserve"> (o </w:t>
      </w:r>
      <w:proofErr w:type="spellStart"/>
      <w:r w:rsidRPr="00513B67">
        <w:rPr>
          <w:sz w:val="18"/>
          <w:szCs w:val="18"/>
        </w:rPr>
        <w:t>matsiguenka</w:t>
      </w:r>
      <w:proofErr w:type="spellEnd"/>
      <w:r w:rsidRPr="00513B67">
        <w:rPr>
          <w:sz w:val="18"/>
          <w:szCs w:val="18"/>
        </w:rPr>
        <w:t xml:space="preserve">), nahua, </w:t>
      </w:r>
      <w:proofErr w:type="spellStart"/>
      <w:r w:rsidRPr="00513B67">
        <w:rPr>
          <w:sz w:val="18"/>
          <w:szCs w:val="18"/>
        </w:rPr>
        <w:t>nanti</w:t>
      </w:r>
      <w:proofErr w:type="spellEnd"/>
      <w:r w:rsidRPr="00513B67">
        <w:rPr>
          <w:sz w:val="18"/>
          <w:szCs w:val="18"/>
        </w:rPr>
        <w:t xml:space="preserve"> y otros pueblos indígenas” (Relator Especial sobre los derechos de los pueblos indígenas, 2014). </w:t>
      </w:r>
    </w:p>
  </w:footnote>
  <w:footnote w:id="76">
    <w:p w14:paraId="2723E07D" w14:textId="77777777" w:rsidR="000F4591" w:rsidRDefault="000F4591" w:rsidP="0086454E">
      <w:pPr>
        <w:spacing w:after="0" w:line="240" w:lineRule="auto"/>
        <w:jc w:val="both"/>
        <w:rPr>
          <w:sz w:val="20"/>
          <w:szCs w:val="20"/>
        </w:rPr>
      </w:pPr>
      <w:r>
        <w:rPr>
          <w:vertAlign w:val="superscript"/>
        </w:rPr>
        <w:footnoteRef/>
      </w:r>
      <w:r>
        <w:rPr>
          <w:sz w:val="20"/>
          <w:szCs w:val="20"/>
        </w:rPr>
        <w:t xml:space="preserve"> Ejemplo de contactos directos son las misiones religiosas que buscaban la evangelización de los pueblos indígenas y los proyectos científicos dirigidos a contactar pueblos en situación de aislamiento. </w:t>
      </w:r>
    </w:p>
  </w:footnote>
  <w:footnote w:id="77">
    <w:p w14:paraId="2667DF39" w14:textId="77777777" w:rsidR="000F4591" w:rsidRDefault="000F4591" w:rsidP="0086454E">
      <w:pPr>
        <w:spacing w:after="0" w:line="240" w:lineRule="auto"/>
        <w:jc w:val="both"/>
        <w:rPr>
          <w:rFonts w:ascii="Times New Roman" w:eastAsia="Times New Roman" w:hAnsi="Times New Roman" w:cs="Times New Roman"/>
          <w:sz w:val="20"/>
          <w:szCs w:val="20"/>
        </w:rPr>
      </w:pPr>
      <w:r>
        <w:rPr>
          <w:vertAlign w:val="superscript"/>
        </w:rPr>
        <w:footnoteRef/>
      </w:r>
      <w:r>
        <w:rPr>
          <w:sz w:val="20"/>
          <w:szCs w:val="20"/>
        </w:rPr>
        <w:t xml:space="preserve"> Ejemplo de contactos indirectos son el ingreso de personas por donde transitan pueblos en aislamiento que dejan objetos que pueden ser encontrados por los pueblos indígenas y transmitir enfermedades infectocontagiosas.</w:t>
      </w:r>
      <w:r>
        <w:rPr>
          <w:rFonts w:ascii="Times New Roman" w:eastAsia="Times New Roman" w:hAnsi="Times New Roman" w:cs="Times New Roman"/>
          <w:sz w:val="20"/>
          <w:szCs w:val="20"/>
        </w:rPr>
        <w:t xml:space="preserve"> </w:t>
      </w:r>
    </w:p>
  </w:footnote>
  <w:footnote w:id="78">
    <w:p w14:paraId="79EB4FF1" w14:textId="77777777" w:rsidR="000F4591" w:rsidRPr="00675F81" w:rsidRDefault="000F4591" w:rsidP="0086454E">
      <w:pPr>
        <w:rPr>
          <w:rFonts w:eastAsiaTheme="minorHAnsi"/>
        </w:rPr>
      </w:pPr>
      <w:r>
        <w:rPr>
          <w:rStyle w:val="Refdenotaalpie"/>
        </w:rPr>
        <w:footnoteRef/>
      </w:r>
      <w:r>
        <w:t xml:space="preserve"> </w:t>
      </w:r>
      <w:hyperlink r:id="rId8" w:history="1">
        <w:r w:rsidRPr="00B2045F">
          <w:rPr>
            <w:rStyle w:val="Hipervnculo"/>
            <w:sz w:val="18"/>
            <w:szCs w:val="18"/>
          </w:rPr>
          <w:t>https://www.actualidadambiental.pe/piaci/temas-pendientes</w:t>
        </w:r>
      </w:hyperlink>
      <w:r w:rsidRPr="00B2045F">
        <w:rPr>
          <w:sz w:val="18"/>
          <w:szCs w:val="18"/>
        </w:rPr>
        <w:t xml:space="preserve"> </w:t>
      </w:r>
    </w:p>
    <w:p w14:paraId="5366C045" w14:textId="77777777" w:rsidR="000F4591" w:rsidRDefault="000F4591" w:rsidP="0086454E">
      <w:pPr>
        <w:pStyle w:val="Textonotapie"/>
      </w:pPr>
    </w:p>
  </w:footnote>
  <w:footnote w:id="79">
    <w:p w14:paraId="21C550A7" w14:textId="77777777" w:rsidR="000F4591" w:rsidRDefault="000F4591" w:rsidP="00A60DC5">
      <w:pPr>
        <w:pStyle w:val="Textonotapie"/>
        <w:spacing w:after="0"/>
        <w:jc w:val="both"/>
      </w:pPr>
      <w:r w:rsidRPr="009C460E">
        <w:rPr>
          <w:rStyle w:val="Refdenotaalpie"/>
          <w:sz w:val="18"/>
          <w:szCs w:val="18"/>
        </w:rPr>
        <w:footnoteRef/>
      </w:r>
      <w:r w:rsidRPr="009C460E">
        <w:rPr>
          <w:sz w:val="18"/>
          <w:szCs w:val="18"/>
        </w:rPr>
        <w:t xml:space="preserve"> A la Procuraduría Pública Especializada en Materia Constitucional, a fin de que ejerza la defensa del Estado en el proceso de Acción Popular seguido por la FECONACA en contra de CULTURA, ámbito de la SRINT, a la PP del Ministerio de Cultura a fin de preparar su defensa ante la demanda de amparo planteada por la FECONACA en el Noveno Juzgado Constitucional de la Corte Superior de Justicia de Lima, ámbito de la SRINT y al PP del Ministerio de Cultura ante la demanda de amparo planteada por la Municipalidad provincial de Ucayali (región Loreto) en el Juzgado Mixto – Sede Contamana de la Corte Superior de Justicia de Ucayali, ámbito de la SRISDO.</w:t>
      </w:r>
    </w:p>
  </w:footnote>
  <w:footnote w:id="80">
    <w:p w14:paraId="29B3D54F" w14:textId="77777777" w:rsidR="000F4591" w:rsidRDefault="000F4591" w:rsidP="00544FA4">
      <w:pPr>
        <w:pStyle w:val="Textonotapie"/>
      </w:pPr>
      <w:r>
        <w:rPr>
          <w:rStyle w:val="Refdenotaalpie"/>
        </w:rPr>
        <w:footnoteRef/>
      </w:r>
      <w:r>
        <w:t xml:space="preserve"> </w:t>
      </w:r>
      <w:r w:rsidRPr="00CE4D2F">
        <w:rPr>
          <w:sz w:val="18"/>
          <w:szCs w:val="18"/>
        </w:rPr>
        <w:t xml:space="preserve">Oficio Múltiple </w:t>
      </w:r>
      <w:proofErr w:type="spellStart"/>
      <w:r w:rsidRPr="00CE4D2F">
        <w:rPr>
          <w:sz w:val="18"/>
          <w:szCs w:val="18"/>
        </w:rPr>
        <w:t>N°</w:t>
      </w:r>
      <w:proofErr w:type="spellEnd"/>
      <w:r w:rsidRPr="00CE4D2F">
        <w:rPr>
          <w:sz w:val="18"/>
          <w:szCs w:val="18"/>
        </w:rPr>
        <w:t xml:space="preserve"> 000058-2022-DGPI/MC y Oficio Múltiple </w:t>
      </w:r>
      <w:proofErr w:type="spellStart"/>
      <w:r w:rsidRPr="00CE4D2F">
        <w:rPr>
          <w:sz w:val="18"/>
          <w:szCs w:val="18"/>
        </w:rPr>
        <w:t>N°</w:t>
      </w:r>
      <w:proofErr w:type="spellEnd"/>
      <w:r w:rsidRPr="00CE4D2F">
        <w:rPr>
          <w:sz w:val="18"/>
          <w:szCs w:val="18"/>
        </w:rPr>
        <w:t xml:space="preserve"> 000115-2022-DGPI/MC</w:t>
      </w:r>
    </w:p>
  </w:footnote>
  <w:footnote w:id="81">
    <w:p w14:paraId="3C26D95A" w14:textId="77777777" w:rsidR="000F4591" w:rsidRPr="00A60DC5" w:rsidRDefault="000F4591" w:rsidP="00B93C0C">
      <w:pPr>
        <w:pStyle w:val="Textonotapie"/>
        <w:rPr>
          <w:rFonts w:asciiTheme="minorHAnsi" w:hAnsiTheme="minorHAnsi" w:cstheme="minorHAnsi"/>
          <w:sz w:val="18"/>
          <w:szCs w:val="18"/>
        </w:rPr>
      </w:pPr>
      <w:r w:rsidRPr="00A60DC5">
        <w:rPr>
          <w:rStyle w:val="Refdenotaalpie"/>
          <w:rFonts w:asciiTheme="minorHAnsi" w:hAnsiTheme="minorHAnsi" w:cstheme="minorHAnsi"/>
          <w:sz w:val="18"/>
          <w:szCs w:val="18"/>
        </w:rPr>
        <w:footnoteRef/>
      </w:r>
      <w:r w:rsidRPr="00A60DC5">
        <w:rPr>
          <w:rFonts w:asciiTheme="minorHAnsi" w:hAnsiTheme="minorHAnsi" w:cstheme="minorHAnsi"/>
          <w:sz w:val="18"/>
          <w:szCs w:val="18"/>
        </w:rPr>
        <w:t xml:space="preserve"> Plan nacional contra la violencia de género 2016-2021</w:t>
      </w:r>
    </w:p>
  </w:footnote>
  <w:footnote w:id="82">
    <w:p w14:paraId="36423BB5" w14:textId="3B7280B1" w:rsidR="000F4591" w:rsidRDefault="000F4591" w:rsidP="00E25F3C">
      <w:pPr>
        <w:spacing w:after="0" w:line="240" w:lineRule="auto"/>
        <w:rPr>
          <w:sz w:val="20"/>
          <w:szCs w:val="20"/>
        </w:rPr>
      </w:pPr>
      <w:r>
        <w:rPr>
          <w:vertAlign w:val="superscript"/>
        </w:rPr>
        <w:footnoteRef/>
      </w:r>
      <w:r>
        <w:rPr>
          <w:sz w:val="20"/>
          <w:szCs w:val="20"/>
        </w:rPr>
        <w:t xml:space="preserve"> </w:t>
      </w:r>
      <w:r>
        <w:rPr>
          <w:sz w:val="18"/>
          <w:szCs w:val="18"/>
        </w:rPr>
        <w:t xml:space="preserve">La categoría “Lengua indígena” considera a las lenguas quechua, </w:t>
      </w:r>
      <w:proofErr w:type="spellStart"/>
      <w:r>
        <w:rPr>
          <w:sz w:val="18"/>
          <w:szCs w:val="18"/>
        </w:rPr>
        <w:t>Aymara</w:t>
      </w:r>
      <w:proofErr w:type="spellEnd"/>
      <w:r>
        <w:rPr>
          <w:sz w:val="18"/>
          <w:szCs w:val="18"/>
        </w:rPr>
        <w:t xml:space="preserve"> y otras lenguas nativas, mientras que Lengua no indígena” integra al castellano, otras lenguas extrajeras, es sordomudo/a, mudo/a y no sabe/no sabe no responde.</w:t>
      </w:r>
    </w:p>
  </w:footnote>
  <w:footnote w:id="83">
    <w:p w14:paraId="55C7F2A9" w14:textId="77777777" w:rsidR="000F4591" w:rsidRDefault="000F4591" w:rsidP="00544FA4">
      <w:pPr>
        <w:pStyle w:val="Textonotapie"/>
      </w:pPr>
      <w:r>
        <w:rPr>
          <w:rStyle w:val="Refdenotaalpie"/>
        </w:rPr>
        <w:footnoteRef/>
      </w:r>
      <w:r>
        <w:t xml:space="preserve"> </w:t>
      </w:r>
      <w:r w:rsidRPr="00482ECB">
        <w:rPr>
          <w:sz w:val="18"/>
          <w:szCs w:val="18"/>
        </w:rPr>
        <w:t>Datos producto de la actualización del Registro Nacional de Instituciones Educativas que brindan el Servicio de Educación Intercultural Bilingüe (Resolución Viceministerial N°00158-2022-MINEDU)</w:t>
      </w:r>
    </w:p>
  </w:footnote>
  <w:footnote w:id="84">
    <w:p w14:paraId="72B51E47" w14:textId="77777777" w:rsidR="000F4591" w:rsidRDefault="000F4591" w:rsidP="00544FA4">
      <w:pPr>
        <w:pStyle w:val="Textonotapie"/>
      </w:pPr>
      <w:r w:rsidRPr="00347FAD">
        <w:rPr>
          <w:rStyle w:val="Refdenotaalpie"/>
          <w:sz w:val="18"/>
          <w:szCs w:val="18"/>
        </w:rPr>
        <w:footnoteRef/>
      </w:r>
      <w:r w:rsidRPr="00347FAD">
        <w:rPr>
          <w:sz w:val="18"/>
          <w:szCs w:val="18"/>
        </w:rPr>
        <w:t xml:space="preserve"> Oficio </w:t>
      </w:r>
      <w:proofErr w:type="spellStart"/>
      <w:r w:rsidRPr="00347FAD">
        <w:rPr>
          <w:sz w:val="18"/>
          <w:szCs w:val="18"/>
        </w:rPr>
        <w:t>N°</w:t>
      </w:r>
      <w:proofErr w:type="spellEnd"/>
      <w:r w:rsidRPr="00347FAD">
        <w:rPr>
          <w:sz w:val="18"/>
          <w:szCs w:val="18"/>
        </w:rPr>
        <w:t xml:space="preserve"> 000016-2022-VMI/MC</w:t>
      </w:r>
    </w:p>
  </w:footnote>
  <w:footnote w:id="85">
    <w:p w14:paraId="29577551" w14:textId="77777777" w:rsidR="000F4591" w:rsidRPr="00446711" w:rsidRDefault="000F4591" w:rsidP="00544FA4">
      <w:pPr>
        <w:pStyle w:val="Textonotapie"/>
        <w:spacing w:after="0"/>
        <w:rPr>
          <w:rFonts w:asciiTheme="minorHAnsi" w:hAnsiTheme="minorHAnsi" w:cstheme="minorHAnsi"/>
        </w:rPr>
      </w:pPr>
      <w:r w:rsidRPr="00446711">
        <w:rPr>
          <w:rStyle w:val="Refdenotaalpie"/>
          <w:rFonts w:asciiTheme="minorHAnsi" w:hAnsiTheme="minorHAnsi" w:cstheme="minorHAnsi"/>
          <w:sz w:val="18"/>
          <w:szCs w:val="18"/>
        </w:rPr>
        <w:footnoteRef/>
      </w:r>
      <w:r w:rsidRPr="00446711">
        <w:rPr>
          <w:rFonts w:asciiTheme="minorHAnsi" w:hAnsiTheme="minorHAnsi" w:cstheme="minorHAnsi"/>
          <w:sz w:val="18"/>
          <w:szCs w:val="18"/>
        </w:rPr>
        <w:t xml:space="preserve"> OFICIO N°000016-2022-VMI/MC</w:t>
      </w:r>
    </w:p>
  </w:footnote>
  <w:footnote w:id="86">
    <w:p w14:paraId="1B3C7114" w14:textId="77777777" w:rsidR="000F4591" w:rsidRDefault="000F4591" w:rsidP="00544FA4">
      <w:pPr>
        <w:pStyle w:val="Textonotapie"/>
      </w:pPr>
      <w:r w:rsidRPr="00446711">
        <w:rPr>
          <w:rStyle w:val="Refdenotaalpie"/>
          <w:rFonts w:asciiTheme="minorHAnsi" w:hAnsiTheme="minorHAnsi" w:cstheme="minorHAnsi"/>
          <w:sz w:val="18"/>
          <w:szCs w:val="18"/>
        </w:rPr>
        <w:footnoteRef/>
      </w:r>
      <w:r w:rsidRPr="00446711">
        <w:rPr>
          <w:rFonts w:asciiTheme="minorHAnsi" w:hAnsiTheme="minorHAnsi" w:cstheme="minorHAnsi"/>
          <w:sz w:val="18"/>
          <w:szCs w:val="18"/>
        </w:rPr>
        <w:t xml:space="preserve"> http://www.minedu.gob.pe/superiorpedagogica/institutos/</w:t>
      </w:r>
    </w:p>
  </w:footnote>
  <w:footnote w:id="87">
    <w:p w14:paraId="78CADF22" w14:textId="77777777" w:rsidR="000F4591" w:rsidRDefault="000F4591" w:rsidP="00544FA4">
      <w:pPr>
        <w:pStyle w:val="Textonotapie"/>
      </w:pPr>
      <w:r>
        <w:rPr>
          <w:rStyle w:val="Refdenotaalpie"/>
        </w:rPr>
        <w:footnoteRef/>
      </w:r>
      <w:r>
        <w:t xml:space="preserve"> </w:t>
      </w:r>
      <w:r w:rsidRPr="009207BF">
        <w:rPr>
          <w:sz w:val="18"/>
          <w:szCs w:val="18"/>
        </w:rPr>
        <w:t xml:space="preserve">OFICIO </w:t>
      </w:r>
      <w:proofErr w:type="spellStart"/>
      <w:r w:rsidRPr="009207BF">
        <w:rPr>
          <w:sz w:val="18"/>
          <w:szCs w:val="18"/>
        </w:rPr>
        <w:t>N°</w:t>
      </w:r>
      <w:proofErr w:type="spellEnd"/>
      <w:r w:rsidRPr="009207BF">
        <w:rPr>
          <w:sz w:val="18"/>
          <w:szCs w:val="18"/>
        </w:rPr>
        <w:t xml:space="preserve"> 000016-2022-VMI/MC</w:t>
      </w:r>
    </w:p>
  </w:footnote>
  <w:footnote w:id="88">
    <w:p w14:paraId="25F94E72" w14:textId="77777777" w:rsidR="000F4591" w:rsidRPr="00347FAD" w:rsidRDefault="000F4591" w:rsidP="00E25F3C">
      <w:pPr>
        <w:spacing w:after="0" w:line="240" w:lineRule="auto"/>
        <w:rPr>
          <w:sz w:val="18"/>
          <w:szCs w:val="18"/>
        </w:rPr>
      </w:pPr>
      <w:r w:rsidRPr="00347FAD">
        <w:rPr>
          <w:sz w:val="18"/>
          <w:szCs w:val="18"/>
          <w:vertAlign w:val="superscript"/>
        </w:rPr>
        <w:footnoteRef/>
      </w:r>
      <w:r w:rsidRPr="00347FAD">
        <w:rPr>
          <w:sz w:val="18"/>
          <w:szCs w:val="18"/>
        </w:rPr>
        <w:t xml:space="preserve"> </w:t>
      </w:r>
      <w:hyperlink r:id="rId9">
        <w:r w:rsidRPr="00347FAD">
          <w:rPr>
            <w:color w:val="0563C1"/>
            <w:sz w:val="18"/>
            <w:szCs w:val="18"/>
            <w:u w:val="single"/>
          </w:rPr>
          <w:t>https://www.minsa.gob.pe/reunis/data/tablero_control_dpi.asp</w:t>
        </w:r>
      </w:hyperlink>
    </w:p>
  </w:footnote>
  <w:footnote w:id="89">
    <w:p w14:paraId="22ED05FD" w14:textId="77777777" w:rsidR="000F4591" w:rsidRDefault="000F4591" w:rsidP="00E25F3C">
      <w:pPr>
        <w:pStyle w:val="Textonotapie"/>
      </w:pPr>
      <w:r w:rsidRPr="002546A8">
        <w:rPr>
          <w:rStyle w:val="Refdenotaalpie"/>
          <w:sz w:val="18"/>
          <w:szCs w:val="18"/>
        </w:rPr>
        <w:footnoteRef/>
      </w:r>
      <w:r w:rsidRPr="002546A8">
        <w:rPr>
          <w:sz w:val="18"/>
          <w:szCs w:val="18"/>
        </w:rPr>
        <w:t xml:space="preserve"> No suman 100% debido a que es una pregunta de opción múltiple</w:t>
      </w:r>
    </w:p>
  </w:footnote>
  <w:footnote w:id="90">
    <w:p w14:paraId="74498860" w14:textId="77777777" w:rsidR="000F4591" w:rsidRPr="002546A8" w:rsidRDefault="000F4591" w:rsidP="00E25F3C">
      <w:pPr>
        <w:spacing w:after="0" w:line="240" w:lineRule="auto"/>
        <w:jc w:val="both"/>
        <w:rPr>
          <w:sz w:val="18"/>
          <w:szCs w:val="18"/>
        </w:rPr>
      </w:pPr>
      <w:r w:rsidRPr="002546A8">
        <w:rPr>
          <w:sz w:val="18"/>
          <w:szCs w:val="18"/>
          <w:vertAlign w:val="superscript"/>
        </w:rPr>
        <w:footnoteRef/>
      </w:r>
      <w:r w:rsidRPr="002546A8">
        <w:rPr>
          <w:sz w:val="18"/>
          <w:szCs w:val="18"/>
        </w:rPr>
        <w:t xml:space="preserve"> El indicador de “Cuenta con algún seguro de salud” se calculó a partir de la pregunta “El sistema de prestación de seguro de salud al cual Ud. está afiliado actualmente es:” del Módulo 400 de la ENAHO. </w:t>
      </w:r>
    </w:p>
  </w:footnote>
  <w:footnote w:id="91">
    <w:p w14:paraId="4401AFCE" w14:textId="77777777" w:rsidR="000F4591" w:rsidRPr="00467C60" w:rsidRDefault="000F4591" w:rsidP="00E25F3C">
      <w:pPr>
        <w:spacing w:after="0" w:line="240" w:lineRule="auto"/>
        <w:rPr>
          <w:rFonts w:asciiTheme="minorHAnsi" w:eastAsia="Times New Roman" w:hAnsiTheme="minorHAnsi" w:cstheme="minorHAnsi"/>
          <w:sz w:val="18"/>
          <w:szCs w:val="18"/>
        </w:rPr>
      </w:pPr>
      <w:r w:rsidRPr="002546A8">
        <w:rPr>
          <w:rFonts w:asciiTheme="minorHAnsi" w:hAnsiTheme="minorHAnsi" w:cstheme="minorHAnsi"/>
          <w:sz w:val="18"/>
          <w:szCs w:val="18"/>
          <w:vertAlign w:val="superscript"/>
        </w:rPr>
        <w:footnoteRef/>
      </w:r>
      <w:r w:rsidRPr="002546A8">
        <w:rPr>
          <w:rFonts w:asciiTheme="minorHAnsi" w:eastAsia="Times New Roman" w:hAnsiTheme="minorHAnsi" w:cstheme="minorHAnsi"/>
          <w:sz w:val="18"/>
          <w:szCs w:val="18"/>
        </w:rPr>
        <w:t xml:space="preserve"> Consultar la investigación de María Ponce Mariños “Las Sabias en los Sistemas de Salud Indígenas”, la cual presenta diversos testimonios de sabias y sabios sobre la salud y cuidado.</w:t>
      </w:r>
      <w:r w:rsidRPr="00467C60">
        <w:rPr>
          <w:rFonts w:asciiTheme="minorHAnsi" w:eastAsia="Times New Roman" w:hAnsiTheme="minorHAnsi" w:cstheme="minorHAnsi"/>
          <w:sz w:val="18"/>
          <w:szCs w:val="18"/>
        </w:rPr>
        <w:t xml:space="preserve"> </w:t>
      </w:r>
    </w:p>
  </w:footnote>
  <w:footnote w:id="92">
    <w:p w14:paraId="0FC23F17" w14:textId="77777777" w:rsidR="000F4591" w:rsidRPr="002546A8" w:rsidRDefault="000F4591" w:rsidP="00E25F3C">
      <w:pPr>
        <w:spacing w:after="0" w:line="240" w:lineRule="auto"/>
        <w:jc w:val="both"/>
        <w:rPr>
          <w:rFonts w:ascii="Times New Roman" w:eastAsia="Times New Roman" w:hAnsi="Times New Roman" w:cs="Times New Roman"/>
          <w:sz w:val="18"/>
          <w:szCs w:val="18"/>
        </w:rPr>
      </w:pPr>
      <w:r w:rsidRPr="002546A8">
        <w:rPr>
          <w:sz w:val="18"/>
          <w:szCs w:val="18"/>
          <w:vertAlign w:val="superscript"/>
        </w:rPr>
        <w:footnoteRef/>
      </w:r>
      <w:r w:rsidRPr="002546A8">
        <w:rPr>
          <w:rFonts w:ascii="Times New Roman" w:eastAsia="Times New Roman" w:hAnsi="Times New Roman" w:cs="Times New Roman"/>
          <w:sz w:val="18"/>
          <w:szCs w:val="18"/>
        </w:rPr>
        <w:t xml:space="preserve"> </w:t>
      </w:r>
      <w:r w:rsidRPr="002546A8">
        <w:rPr>
          <w:sz w:val="18"/>
          <w:szCs w:val="18"/>
        </w:rPr>
        <w:t>El Convenio 169 de la OIT en el Art.8.2 establece que los pueblos indígenas deben tener el derecho de conservar sus costumbres e instituciones, siempre que estos no sean incompatibles con los derechos fundamentales de sistema jurídico nacional y los derechos humanos internacionalmente reconocidos. En caso de conflictos, se deberá establecer procedimientos al aplicar este principio.</w:t>
      </w:r>
    </w:p>
  </w:footnote>
  <w:footnote w:id="93">
    <w:p w14:paraId="2D50CE8B" w14:textId="1149A472" w:rsidR="000F4591" w:rsidRPr="00C7105B" w:rsidRDefault="000F4591" w:rsidP="00C7105B">
      <w:pPr>
        <w:pStyle w:val="Textonotapie"/>
        <w:spacing w:after="0" w:line="240" w:lineRule="auto"/>
        <w:jc w:val="both"/>
        <w:rPr>
          <w:sz w:val="18"/>
          <w:szCs w:val="18"/>
        </w:rPr>
      </w:pPr>
      <w:r w:rsidRPr="00C7105B">
        <w:rPr>
          <w:rStyle w:val="Refdenotaalpie"/>
          <w:sz w:val="18"/>
          <w:szCs w:val="18"/>
        </w:rPr>
        <w:footnoteRef/>
      </w:r>
      <w:r w:rsidRPr="00C7105B">
        <w:rPr>
          <w:sz w:val="18"/>
          <w:szCs w:val="18"/>
        </w:rPr>
        <w:t xml:space="preserve"> Asesoría técnica de la OO.II. CUNARC-P (2023). [Intervención en la Segunda reunión de trabajo con las Organizaciones Indígenas Nacionales en el marco del fortalecimiento de la Política Nacional de Pueblos Indígenas u originarios, realizada los días 06 y 07 de julio. Lima, Perú]. </w:t>
      </w:r>
    </w:p>
    <w:p w14:paraId="201E3314" w14:textId="139003DF" w:rsidR="000F4591" w:rsidRPr="00C7105B" w:rsidRDefault="000F4591" w:rsidP="00C7105B">
      <w:pPr>
        <w:pStyle w:val="Textonotapie"/>
        <w:spacing w:after="0" w:line="240" w:lineRule="auto"/>
        <w:jc w:val="both"/>
        <w:rPr>
          <w:sz w:val="18"/>
          <w:szCs w:val="18"/>
        </w:rPr>
      </w:pPr>
      <w:r w:rsidRPr="00C7105B">
        <w:rPr>
          <w:sz w:val="18"/>
          <w:szCs w:val="18"/>
        </w:rPr>
        <w:t>Representante de la OO.II. ONAMIAP (2023). [Intervención en la Segunda reunión de trabajo con las Organizaciones Indígenas Nacionales en el marco del fortalecimiento de la Política Nacional de Pueblos Indígenas u originarios, realizada los días 06 y 07 de julio. Lima, Perú].</w:t>
      </w:r>
    </w:p>
  </w:footnote>
  <w:footnote w:id="94">
    <w:p w14:paraId="54F95BF2" w14:textId="77777777" w:rsidR="000F4591" w:rsidRPr="00C7105B" w:rsidRDefault="000F4591" w:rsidP="00C7105B">
      <w:pPr>
        <w:pStyle w:val="Textonotapie"/>
        <w:spacing w:after="0" w:line="240" w:lineRule="auto"/>
        <w:jc w:val="both"/>
        <w:rPr>
          <w:sz w:val="18"/>
          <w:szCs w:val="18"/>
        </w:rPr>
      </w:pPr>
      <w:r w:rsidRPr="00C7105B">
        <w:rPr>
          <w:rStyle w:val="Refdenotaalpie"/>
          <w:sz w:val="18"/>
          <w:szCs w:val="18"/>
        </w:rPr>
        <w:footnoteRef/>
      </w:r>
      <w:r w:rsidRPr="00C7105B">
        <w:rPr>
          <w:sz w:val="18"/>
          <w:szCs w:val="18"/>
        </w:rPr>
        <w:t xml:space="preserve"> </w:t>
      </w:r>
      <w:hyperlink r:id="rId10" w:history="1">
        <w:r w:rsidRPr="00C7105B">
          <w:rPr>
            <w:rStyle w:val="Hipervnculo"/>
            <w:sz w:val="18"/>
            <w:szCs w:val="18"/>
          </w:rPr>
          <w:t>https://www.derechoysociedad.org/IIDS/Documentos/2020/Exp_00515-2017-0-2701-JM-CI-01_EvaC..pdf</w:t>
        </w:r>
      </w:hyperlink>
      <w:r w:rsidRPr="00C7105B">
        <w:rPr>
          <w:sz w:val="18"/>
          <w:szCs w:val="18"/>
        </w:rPr>
        <w:t xml:space="preserve"> </w:t>
      </w:r>
    </w:p>
  </w:footnote>
  <w:footnote w:id="95">
    <w:p w14:paraId="7B22068A" w14:textId="77777777" w:rsidR="000F4591" w:rsidRDefault="000F4591" w:rsidP="00C7105B">
      <w:pPr>
        <w:spacing w:after="0" w:line="240" w:lineRule="auto"/>
        <w:jc w:val="both"/>
        <w:rPr>
          <w:sz w:val="20"/>
          <w:szCs w:val="20"/>
        </w:rPr>
      </w:pPr>
      <w:r w:rsidRPr="00C7105B">
        <w:rPr>
          <w:sz w:val="18"/>
          <w:szCs w:val="18"/>
          <w:vertAlign w:val="superscript"/>
        </w:rPr>
        <w:footnoteRef/>
      </w:r>
      <w:r w:rsidRPr="00C7105B">
        <w:rPr>
          <w:sz w:val="18"/>
          <w:szCs w:val="18"/>
        </w:rPr>
        <w:t xml:space="preserve"> Artículo 138 de la Constitución Política del Perú</w:t>
      </w:r>
    </w:p>
  </w:footnote>
  <w:footnote w:id="96">
    <w:p w14:paraId="6361D37E" w14:textId="77777777" w:rsidR="000F4591" w:rsidRPr="002546A8" w:rsidRDefault="000F4591" w:rsidP="00544FA4">
      <w:pPr>
        <w:spacing w:after="0" w:line="240" w:lineRule="auto"/>
        <w:rPr>
          <w:sz w:val="18"/>
          <w:szCs w:val="18"/>
        </w:rPr>
      </w:pPr>
      <w:r w:rsidRPr="002546A8">
        <w:rPr>
          <w:sz w:val="18"/>
          <w:szCs w:val="18"/>
          <w:vertAlign w:val="superscript"/>
        </w:rPr>
        <w:footnoteRef/>
      </w:r>
      <w:r w:rsidRPr="002546A8">
        <w:rPr>
          <w:sz w:val="18"/>
          <w:szCs w:val="18"/>
        </w:rPr>
        <w:t xml:space="preserve"> Proyecto de Ley 313/2011-PJ</w:t>
      </w:r>
    </w:p>
  </w:footnote>
  <w:footnote w:id="97">
    <w:p w14:paraId="3AFB7040" w14:textId="77777777" w:rsidR="000F4591" w:rsidRDefault="000F4591" w:rsidP="00544FA4">
      <w:pPr>
        <w:spacing w:after="0" w:line="240" w:lineRule="auto"/>
        <w:jc w:val="both"/>
        <w:rPr>
          <w:rFonts w:ascii="Times New Roman" w:eastAsia="Times New Roman" w:hAnsi="Times New Roman" w:cs="Times New Roman"/>
          <w:sz w:val="20"/>
          <w:szCs w:val="20"/>
        </w:rPr>
      </w:pPr>
      <w:r w:rsidRPr="002546A8">
        <w:rPr>
          <w:sz w:val="18"/>
          <w:szCs w:val="18"/>
          <w:vertAlign w:val="superscript"/>
        </w:rPr>
        <w:footnoteRef/>
      </w:r>
      <w:r w:rsidRPr="002546A8">
        <w:rPr>
          <w:sz w:val="18"/>
          <w:szCs w:val="18"/>
        </w:rPr>
        <w:t xml:space="preserve"> Según el expediente digital del Congreso de la República, la última actualización del proyecto de ley fue en 2016.</w:t>
      </w:r>
    </w:p>
  </w:footnote>
  <w:footnote w:id="98">
    <w:p w14:paraId="2144783A" w14:textId="77777777" w:rsidR="000F4591" w:rsidRDefault="000F4591" w:rsidP="00544FA4">
      <w:pPr>
        <w:pStyle w:val="Textonotapie"/>
        <w:jc w:val="both"/>
      </w:pPr>
      <w:r>
        <w:rPr>
          <w:rStyle w:val="Refdenotaalpie"/>
        </w:rPr>
        <w:footnoteRef/>
      </w:r>
      <w:r>
        <w:t xml:space="preserve"> </w:t>
      </w:r>
      <w:r w:rsidRPr="00985F32">
        <w:rPr>
          <w:sz w:val="18"/>
          <w:szCs w:val="18"/>
        </w:rPr>
        <w:t xml:space="preserve">Mediante Decreto Supremo </w:t>
      </w:r>
      <w:proofErr w:type="spellStart"/>
      <w:r w:rsidRPr="00985F32">
        <w:rPr>
          <w:sz w:val="18"/>
          <w:szCs w:val="18"/>
        </w:rPr>
        <w:t>N°</w:t>
      </w:r>
      <w:proofErr w:type="spellEnd"/>
      <w:r w:rsidRPr="00985F32">
        <w:rPr>
          <w:sz w:val="18"/>
          <w:szCs w:val="18"/>
        </w:rPr>
        <w:t xml:space="preserve"> 145-2020-PCM se aprobó el Plan de Cierre de Brechas para la población del ámbito petrolero de las provincias de </w:t>
      </w:r>
      <w:proofErr w:type="spellStart"/>
      <w:r w:rsidRPr="00985F32">
        <w:rPr>
          <w:sz w:val="18"/>
          <w:szCs w:val="18"/>
        </w:rPr>
        <w:t>Datem</w:t>
      </w:r>
      <w:proofErr w:type="spellEnd"/>
      <w:r w:rsidRPr="00985F32">
        <w:rPr>
          <w:sz w:val="18"/>
          <w:szCs w:val="18"/>
        </w:rPr>
        <w:t xml:space="preserve"> del Marañón, Loreto, Alto Amazonas, Requena y Maynas, del departamento de Loreto. Dicho esfuerzo parte de la Comisión Multisectorial e Intergubernamental para el establecimiento de acciones prioritarias para la promoción del desarrollo sostenible de los territorios de la Amazonía. En esta se planteó generar diagnósticos y propuestas para a) desarrollo productivo en la Amazonía, b) desarrollo social en la Amazonía y c) diagnóstico y propuestas para el saneamiento físico legal de tierras de comunidades nativas.</w:t>
      </w:r>
    </w:p>
  </w:footnote>
  <w:footnote w:id="99">
    <w:p w14:paraId="5AC51233" w14:textId="77777777" w:rsidR="000F4591" w:rsidRDefault="000F4591" w:rsidP="00544FA4">
      <w:pPr>
        <w:pStyle w:val="Textonotapie"/>
      </w:pPr>
      <w:r>
        <w:rPr>
          <w:rStyle w:val="Refdenotaalpie"/>
        </w:rPr>
        <w:footnoteRef/>
      </w:r>
      <w:r>
        <w:t xml:space="preserve"> </w:t>
      </w:r>
      <w:r>
        <w:rPr>
          <w:sz w:val="18"/>
          <w:szCs w:val="18"/>
        </w:rPr>
        <w:t>MININTER</w:t>
      </w:r>
      <w:r w:rsidRPr="00374C1A">
        <w:rPr>
          <w:sz w:val="18"/>
          <w:szCs w:val="18"/>
        </w:rPr>
        <w:t xml:space="preserve"> (2023). [Intervención en la reunión de Presentación del Estado Situacional de la Propuesta de Política Nacional de </w:t>
      </w:r>
      <w:r>
        <w:rPr>
          <w:sz w:val="18"/>
          <w:szCs w:val="18"/>
        </w:rPr>
        <w:t xml:space="preserve">Pueblos indígenas u originarios </w:t>
      </w:r>
      <w:r w:rsidRPr="00374C1A">
        <w:rPr>
          <w:sz w:val="18"/>
          <w:szCs w:val="18"/>
        </w:rPr>
        <w:t>ante los sectores involucrados, realizada el 03 de abril. Lima, Perú].</w:t>
      </w:r>
    </w:p>
  </w:footnote>
  <w:footnote w:id="100">
    <w:p w14:paraId="55581328" w14:textId="77777777" w:rsidR="000F4591" w:rsidRDefault="000F4591" w:rsidP="00544FA4">
      <w:pPr>
        <w:pStyle w:val="Textonotapie"/>
      </w:pPr>
      <w:r>
        <w:rPr>
          <w:rStyle w:val="Refdenotaalpie"/>
        </w:rPr>
        <w:footnoteRef/>
      </w:r>
      <w:r>
        <w:t xml:space="preserve"> </w:t>
      </w:r>
      <w:hyperlink r:id="rId11" w:history="1">
        <w:r w:rsidRPr="00462BF7">
          <w:rPr>
            <w:rStyle w:val="Hipervnculo"/>
          </w:rPr>
          <w:t>https://www.gob.pe/23944-ministerio-publico-fiscalia-de-la-nacion-oficina-de-coordinacion-y-asistencia-en-justicia-intercultural-del-ministerio-publico-ocajimp</w:t>
        </w:r>
      </w:hyperlink>
      <w:r>
        <w:t xml:space="preserve"> </w:t>
      </w:r>
    </w:p>
  </w:footnote>
  <w:footnote w:id="101">
    <w:p w14:paraId="2EE3BD33" w14:textId="77777777" w:rsidR="000F4591" w:rsidRPr="007434F1" w:rsidRDefault="000F4591" w:rsidP="00544FA4">
      <w:pPr>
        <w:pStyle w:val="Textonotapie"/>
        <w:spacing w:after="0"/>
        <w:jc w:val="both"/>
        <w:rPr>
          <w:sz w:val="18"/>
          <w:szCs w:val="18"/>
        </w:rPr>
      </w:pPr>
      <w:r>
        <w:rPr>
          <w:rStyle w:val="Refdenotaalpie"/>
        </w:rPr>
        <w:footnoteRef/>
      </w:r>
      <w:r>
        <w:t xml:space="preserve"> </w:t>
      </w:r>
      <w:r>
        <w:rPr>
          <w:sz w:val="18"/>
          <w:szCs w:val="18"/>
        </w:rPr>
        <w:t>RENIEC</w:t>
      </w:r>
      <w:r w:rsidRPr="007434F1">
        <w:rPr>
          <w:sz w:val="18"/>
          <w:szCs w:val="18"/>
        </w:rPr>
        <w:t xml:space="preserve">. (2023). </w:t>
      </w:r>
      <w:r w:rsidRPr="00374C1A">
        <w:rPr>
          <w:sz w:val="18"/>
          <w:szCs w:val="18"/>
        </w:rPr>
        <w:t xml:space="preserve">[Intervención en la reunión de Presentación del Estado Situacional de la Propuesta de Política Nacional de </w:t>
      </w:r>
      <w:r>
        <w:rPr>
          <w:sz w:val="18"/>
          <w:szCs w:val="18"/>
        </w:rPr>
        <w:t>Pueblos indígenas u originarios ante Organismos Adscritos y Autónomos,</w:t>
      </w:r>
      <w:r w:rsidRPr="00374C1A">
        <w:rPr>
          <w:sz w:val="18"/>
          <w:szCs w:val="18"/>
        </w:rPr>
        <w:t xml:space="preserve"> realizada el 03 de abril. Lima, Perú].</w:t>
      </w:r>
    </w:p>
  </w:footnote>
  <w:footnote w:id="102">
    <w:p w14:paraId="71DE14EE" w14:textId="77777777" w:rsidR="000F4591" w:rsidRDefault="000F4591" w:rsidP="00544FA4">
      <w:pPr>
        <w:spacing w:after="0" w:line="240" w:lineRule="auto"/>
        <w:jc w:val="both"/>
        <w:rPr>
          <w:sz w:val="18"/>
          <w:szCs w:val="18"/>
        </w:rPr>
      </w:pPr>
      <w:r>
        <w:rPr>
          <w:vertAlign w:val="superscript"/>
        </w:rPr>
        <w:footnoteRef/>
      </w:r>
      <w:r>
        <w:rPr>
          <w:sz w:val="18"/>
          <w:szCs w:val="18"/>
        </w:rPr>
        <w:t xml:space="preserve"> MINEM</w:t>
      </w:r>
      <w:r w:rsidRPr="007434F1">
        <w:rPr>
          <w:sz w:val="18"/>
          <w:szCs w:val="18"/>
        </w:rPr>
        <w:t>. (2023).</w:t>
      </w:r>
      <w:r w:rsidRPr="00374C1A">
        <w:rPr>
          <w:sz w:val="18"/>
          <w:szCs w:val="18"/>
        </w:rPr>
        <w:t xml:space="preserve"> [Intervención en la reunión de Presentación del Estado Situacional de la Propuesta de Política Nacional de </w:t>
      </w:r>
      <w:r>
        <w:rPr>
          <w:sz w:val="18"/>
          <w:szCs w:val="18"/>
        </w:rPr>
        <w:t xml:space="preserve">Pueblos indígenas u originarios </w:t>
      </w:r>
      <w:r w:rsidRPr="00374C1A">
        <w:rPr>
          <w:sz w:val="18"/>
          <w:szCs w:val="18"/>
        </w:rPr>
        <w:t xml:space="preserve">ante los sectores involucrados, realizada el </w:t>
      </w:r>
      <w:r>
        <w:rPr>
          <w:sz w:val="18"/>
          <w:szCs w:val="18"/>
        </w:rPr>
        <w:t>24</w:t>
      </w:r>
      <w:r w:rsidRPr="00374C1A">
        <w:rPr>
          <w:sz w:val="18"/>
          <w:szCs w:val="18"/>
        </w:rPr>
        <w:t xml:space="preserve"> de </w:t>
      </w:r>
      <w:r>
        <w:rPr>
          <w:sz w:val="18"/>
          <w:szCs w:val="18"/>
        </w:rPr>
        <w:t>mayo</w:t>
      </w:r>
      <w:r w:rsidRPr="00374C1A">
        <w:rPr>
          <w:sz w:val="18"/>
          <w:szCs w:val="18"/>
        </w:rPr>
        <w:t>. Lima, Perú].</w:t>
      </w:r>
    </w:p>
  </w:footnote>
  <w:footnote w:id="103">
    <w:p w14:paraId="6FD5F2A2" w14:textId="77777777" w:rsidR="000F4591" w:rsidRDefault="000F4591" w:rsidP="00544FA4">
      <w:pPr>
        <w:spacing w:after="0" w:line="240" w:lineRule="auto"/>
        <w:jc w:val="both"/>
        <w:rPr>
          <w:sz w:val="18"/>
          <w:szCs w:val="18"/>
        </w:rPr>
      </w:pPr>
      <w:r>
        <w:rPr>
          <w:vertAlign w:val="superscript"/>
        </w:rPr>
        <w:footnoteRef/>
      </w:r>
      <w:r>
        <w:rPr>
          <w:sz w:val="18"/>
          <w:szCs w:val="18"/>
        </w:rPr>
        <w:t xml:space="preserve"> MTC</w:t>
      </w:r>
      <w:r w:rsidRPr="007434F1">
        <w:rPr>
          <w:sz w:val="18"/>
          <w:szCs w:val="18"/>
        </w:rPr>
        <w:t xml:space="preserve"> (2023). </w:t>
      </w:r>
      <w:r w:rsidRPr="00374C1A">
        <w:rPr>
          <w:sz w:val="18"/>
          <w:szCs w:val="18"/>
        </w:rPr>
        <w:t xml:space="preserve">[Intervención en la reunión de Presentación del Estado Situacional de la Propuesta de Política Nacional de </w:t>
      </w:r>
      <w:r>
        <w:rPr>
          <w:sz w:val="18"/>
          <w:szCs w:val="18"/>
        </w:rPr>
        <w:t xml:space="preserve">Pueblos indígenas u originarios </w:t>
      </w:r>
      <w:r w:rsidRPr="00374C1A">
        <w:rPr>
          <w:sz w:val="18"/>
          <w:szCs w:val="18"/>
        </w:rPr>
        <w:t>ante los sectores involucrados, realizada el 03 de abril. Lima, Perú].</w:t>
      </w:r>
    </w:p>
  </w:footnote>
  <w:footnote w:id="104">
    <w:p w14:paraId="753879C0" w14:textId="77777777" w:rsidR="000F4591" w:rsidRPr="00433AE8" w:rsidRDefault="000F4591" w:rsidP="00066093">
      <w:pPr>
        <w:pStyle w:val="Textonotapie"/>
        <w:spacing w:after="0"/>
      </w:pPr>
      <w:r>
        <w:rPr>
          <w:rStyle w:val="Refdenotaalpie"/>
        </w:rPr>
        <w:footnoteRef/>
      </w:r>
      <w:r>
        <w:t xml:space="preserve"> </w:t>
      </w:r>
      <w:r w:rsidRPr="00254B77">
        <w:rPr>
          <w:rFonts w:eastAsia="Times New Roman"/>
          <w:lang w:eastAsia="es-PE"/>
        </w:rPr>
        <w:t>Política Nacional de Lenguas Originarias, Tradición Oral e Interculturalidad</w:t>
      </w:r>
      <w:r>
        <w:rPr>
          <w:rFonts w:eastAsia="Times New Roman"/>
          <w:lang w:eastAsia="es-PE"/>
        </w:rPr>
        <w:t xml:space="preserve"> (MINCUL, 2021)</w:t>
      </w:r>
    </w:p>
  </w:footnote>
  <w:footnote w:id="105">
    <w:p w14:paraId="12A3B0B1" w14:textId="77777777" w:rsidR="000F4591" w:rsidRPr="00433AE8" w:rsidRDefault="000F4591" w:rsidP="00066093">
      <w:pPr>
        <w:pStyle w:val="Textonotapie"/>
        <w:spacing w:after="0"/>
      </w:pPr>
      <w:r>
        <w:rPr>
          <w:rStyle w:val="Refdenotaalpie"/>
        </w:rPr>
        <w:footnoteRef/>
      </w:r>
      <w:r>
        <w:t xml:space="preserve"> </w:t>
      </w:r>
      <w:r w:rsidRPr="00254B77">
        <w:rPr>
          <w:rFonts w:eastAsia="Times New Roman"/>
          <w:lang w:eastAsia="es-PE"/>
        </w:rPr>
        <w:t>Política Nacional del Ambiente</w:t>
      </w:r>
      <w:r>
        <w:rPr>
          <w:rFonts w:eastAsia="Times New Roman"/>
          <w:lang w:eastAsia="es-PE"/>
        </w:rPr>
        <w:t xml:space="preserve"> (MINAM, 2021)</w:t>
      </w:r>
    </w:p>
  </w:footnote>
  <w:footnote w:id="106">
    <w:p w14:paraId="2CBE262E" w14:textId="77777777" w:rsidR="000F4591" w:rsidRPr="00433AE8" w:rsidRDefault="000F4591" w:rsidP="00066093">
      <w:pPr>
        <w:pStyle w:val="Textonotapie"/>
        <w:spacing w:after="0"/>
      </w:pPr>
      <w:r>
        <w:rPr>
          <w:rStyle w:val="Refdenotaalpie"/>
        </w:rPr>
        <w:footnoteRef/>
      </w:r>
      <w:r>
        <w:t xml:space="preserve"> </w:t>
      </w:r>
      <w:r w:rsidRPr="00254B77">
        <w:rPr>
          <w:rFonts w:eastAsia="Times New Roman"/>
          <w:lang w:eastAsia="es-PE"/>
        </w:rPr>
        <w:t>Política Nacional de Atención Educativa para la Población de Ámbitos Rurales</w:t>
      </w:r>
      <w:r>
        <w:rPr>
          <w:rFonts w:eastAsia="Times New Roman"/>
          <w:lang w:eastAsia="es-PE"/>
        </w:rPr>
        <w:t xml:space="preserve"> (MINEDU, 2018)</w:t>
      </w:r>
    </w:p>
  </w:footnote>
  <w:footnote w:id="107">
    <w:p w14:paraId="15CB8F2D" w14:textId="77777777" w:rsidR="000F4591" w:rsidRPr="00433AE8" w:rsidRDefault="000F4591" w:rsidP="00066093">
      <w:pPr>
        <w:pStyle w:val="Textonotapie"/>
        <w:spacing w:after="0"/>
      </w:pPr>
      <w:r>
        <w:rPr>
          <w:rStyle w:val="Refdenotaalpie"/>
        </w:rPr>
        <w:footnoteRef/>
      </w:r>
      <w:r>
        <w:t xml:space="preserve"> </w:t>
      </w:r>
      <w:r w:rsidRPr="00254B77">
        <w:rPr>
          <w:rFonts w:eastAsia="Times New Roman"/>
          <w:lang w:eastAsia="es-PE"/>
        </w:rPr>
        <w:t>Política Nacional Multisectorial de Salud</w:t>
      </w:r>
      <w:r>
        <w:rPr>
          <w:rFonts w:eastAsia="Times New Roman"/>
          <w:lang w:eastAsia="es-PE"/>
        </w:rPr>
        <w:t xml:space="preserve"> (MINSA, 2020)</w:t>
      </w:r>
    </w:p>
  </w:footnote>
  <w:footnote w:id="108">
    <w:p w14:paraId="3D406A5E" w14:textId="77777777" w:rsidR="000F4591" w:rsidRPr="00433AE8" w:rsidRDefault="000F4591" w:rsidP="00066093">
      <w:pPr>
        <w:pStyle w:val="Textonotapie"/>
        <w:spacing w:after="0"/>
      </w:pPr>
      <w:r>
        <w:rPr>
          <w:rStyle w:val="Refdenotaalpie"/>
        </w:rPr>
        <w:footnoteRef/>
      </w:r>
      <w:r>
        <w:t xml:space="preserve"> </w:t>
      </w:r>
      <w:r w:rsidRPr="00254B77">
        <w:rPr>
          <w:rFonts w:eastAsia="Times New Roman"/>
          <w:lang w:eastAsia="es-PE"/>
        </w:rPr>
        <w:t>Política Nacional de Igualdad de Género</w:t>
      </w:r>
      <w:r>
        <w:rPr>
          <w:rFonts w:eastAsia="Times New Roman"/>
          <w:lang w:eastAsia="es-PE"/>
        </w:rPr>
        <w:t xml:space="preserve"> (MIMPV, 2019)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4E69" w14:textId="2B3A9DB8" w:rsidR="000F4591" w:rsidRDefault="00000000">
    <w:pPr>
      <w:pStyle w:val="Encabezado"/>
    </w:pPr>
    <w:r>
      <w:rPr>
        <w:noProof/>
      </w:rPr>
      <w:pict w14:anchorId="1C5CB28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871689" o:spid="_x0000_s1027" type="#_x0000_t136" style="position:absolute;margin-left:0;margin-top:0;width:517.7pt;height:81.7pt;rotation:315;z-index:-251655168;mso-position-horizontal:center;mso-position-horizontal-relative:margin;mso-position-vertical:center;mso-position-vertical-relative:margin" o:allowincell="f" fillcolor="silver" stroked="f">
          <v:fill opacity=".5"/>
          <v:textpath style="font-family:&quot;Calibri&quot;;font-size:1pt" string="DOCUMENTO DE TRABAJO"/>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E00A2" w14:textId="2284CB53" w:rsidR="000F4591" w:rsidRPr="00550A28" w:rsidRDefault="00000000">
    <w:pPr>
      <w:pStyle w:val="Encabezado"/>
      <w:rPr>
        <w:b/>
        <w:bCs/>
      </w:rPr>
    </w:pPr>
    <w:r>
      <w:rPr>
        <w:b/>
        <w:bCs/>
        <w:noProof/>
      </w:rPr>
      <w:pict w14:anchorId="4F33A38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871690" o:spid="_x0000_s1028" type="#_x0000_t136" style="position:absolute;margin-left:0;margin-top:0;width:517.7pt;height:81.7pt;rotation:315;z-index:-251653120;mso-position-horizontal:center;mso-position-horizontal-relative:margin;mso-position-vertical:center;mso-position-vertical-relative:margin" o:allowincell="f" fillcolor="silver" stroked="f">
          <v:fill opacity=".5"/>
          <v:textpath style="font-family:&quot;Calibri&quot;;font-size:1pt" string="DOCUMENTO DE TRABAJO"/>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A6648" w14:textId="328CECA4" w:rsidR="000F4591" w:rsidRDefault="00000000">
    <w:pPr>
      <w:pStyle w:val="Encabezado"/>
    </w:pPr>
    <w:r>
      <w:rPr>
        <w:noProof/>
      </w:rPr>
      <w:pict w14:anchorId="44A6155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871688" o:spid="_x0000_s1026" type="#_x0000_t136" style="position:absolute;margin-left:0;margin-top:0;width:517.7pt;height:81.7pt;rotation:315;z-index:-251657216;mso-position-horizontal:center;mso-position-horizontal-relative:margin;mso-position-vertical:center;mso-position-vertical-relative:margin" o:allowincell="f" fillcolor="silver" stroked="f">
          <v:fill opacity=".5"/>
          <v:textpath style="font-family:&quot;Calibri&quot;;font-size:1pt" string="DOCUMENTO DE TRABAJO"/>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7596B"/>
    <w:multiLevelType w:val="multilevel"/>
    <w:tmpl w:val="3E60326A"/>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E94F31"/>
    <w:multiLevelType w:val="multilevel"/>
    <w:tmpl w:val="898C2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504497"/>
    <w:multiLevelType w:val="multilevel"/>
    <w:tmpl w:val="2F5AD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895977"/>
    <w:multiLevelType w:val="multilevel"/>
    <w:tmpl w:val="F860FC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235D93"/>
    <w:multiLevelType w:val="multilevel"/>
    <w:tmpl w:val="547A6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9C6C89"/>
    <w:multiLevelType w:val="multilevel"/>
    <w:tmpl w:val="36AA91B6"/>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E63827"/>
    <w:multiLevelType w:val="multilevel"/>
    <w:tmpl w:val="02F6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891C08"/>
    <w:multiLevelType w:val="multilevel"/>
    <w:tmpl w:val="233283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89024B8"/>
    <w:multiLevelType w:val="multilevel"/>
    <w:tmpl w:val="A926B40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A10592"/>
    <w:multiLevelType w:val="multilevel"/>
    <w:tmpl w:val="D3C83482"/>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127826"/>
    <w:multiLevelType w:val="multilevel"/>
    <w:tmpl w:val="5456F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A3B333D"/>
    <w:multiLevelType w:val="multilevel"/>
    <w:tmpl w:val="ADA66A78"/>
    <w:lvl w:ilvl="0">
      <w:start w:val="3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CC2D5C"/>
    <w:multiLevelType w:val="multilevel"/>
    <w:tmpl w:val="AB7E7A94"/>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7B6D61"/>
    <w:multiLevelType w:val="hybridMultilevel"/>
    <w:tmpl w:val="E5F8F446"/>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4" w15:restartNumberingAfterBreak="0">
    <w:nsid w:val="110E0323"/>
    <w:multiLevelType w:val="multilevel"/>
    <w:tmpl w:val="087A6A24"/>
    <w:lvl w:ilvl="0">
      <w:start w:val="4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A406E4"/>
    <w:multiLevelType w:val="multilevel"/>
    <w:tmpl w:val="6EA6506E"/>
    <w:lvl w:ilvl="0">
      <w:start w:val="44"/>
      <w:numFmt w:val="decimal"/>
      <w:lvlText w:val="%1."/>
      <w:lvlJc w:val="left"/>
      <w:pPr>
        <w:tabs>
          <w:tab w:val="num" w:pos="720"/>
        </w:tabs>
        <w:ind w:left="720" w:hanging="360"/>
      </w:pPr>
    </w:lvl>
    <w:lvl w:ilvl="1">
      <w:start w:val="1"/>
      <w:numFmt w:val="upperLetter"/>
      <w:lvlText w:val="%2)"/>
      <w:lvlJc w:val="left"/>
      <w:pPr>
        <w:ind w:left="1440" w:hanging="360"/>
      </w:pPr>
      <w:rPr>
        <w:rFonts w:hint="default"/>
        <w:color w:val="00000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E94EC3"/>
    <w:multiLevelType w:val="multilevel"/>
    <w:tmpl w:val="8D847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F20EC6"/>
    <w:multiLevelType w:val="multilevel"/>
    <w:tmpl w:val="CB38B4CE"/>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746D1F"/>
    <w:multiLevelType w:val="hybridMultilevel"/>
    <w:tmpl w:val="21CE567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13DF0E61"/>
    <w:multiLevelType w:val="multilevel"/>
    <w:tmpl w:val="B666E956"/>
    <w:lvl w:ilvl="0">
      <w:start w:val="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6654A51"/>
    <w:multiLevelType w:val="multilevel"/>
    <w:tmpl w:val="9E6E5714"/>
    <w:lvl w:ilvl="0">
      <w:start w:val="3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72928EC"/>
    <w:multiLevelType w:val="hybridMultilevel"/>
    <w:tmpl w:val="5DD41E5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2" w15:restartNumberingAfterBreak="0">
    <w:nsid w:val="176D61FA"/>
    <w:multiLevelType w:val="multilevel"/>
    <w:tmpl w:val="EF8C4F66"/>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8DF6272"/>
    <w:multiLevelType w:val="multilevel"/>
    <w:tmpl w:val="10B661EC"/>
    <w:lvl w:ilvl="0">
      <w:start w:val="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9D653A2"/>
    <w:multiLevelType w:val="multilevel"/>
    <w:tmpl w:val="67B8554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A1131B0"/>
    <w:multiLevelType w:val="hybridMultilevel"/>
    <w:tmpl w:val="B786026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1B5122C2"/>
    <w:multiLevelType w:val="hybridMultilevel"/>
    <w:tmpl w:val="6828409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1CA469EC"/>
    <w:multiLevelType w:val="multilevel"/>
    <w:tmpl w:val="824AB6F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1D962A7D"/>
    <w:multiLevelType w:val="multilevel"/>
    <w:tmpl w:val="7C3685DE"/>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1EC1AD3"/>
    <w:multiLevelType w:val="hybridMultilevel"/>
    <w:tmpl w:val="A1B0771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15:restartNumberingAfterBreak="0">
    <w:nsid w:val="26140376"/>
    <w:multiLevelType w:val="multilevel"/>
    <w:tmpl w:val="C5DE5510"/>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71452A6"/>
    <w:multiLevelType w:val="multilevel"/>
    <w:tmpl w:val="D7348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7D14068"/>
    <w:multiLevelType w:val="hybridMultilevel"/>
    <w:tmpl w:val="E6B40A06"/>
    <w:lvl w:ilvl="0" w:tplc="87FAED80">
      <w:start w:val="1"/>
      <w:numFmt w:val="decimal"/>
      <w:lvlText w:val="%1."/>
      <w:lvlJc w:val="left"/>
      <w:pPr>
        <w:ind w:left="786" w:hanging="360"/>
      </w:pPr>
    </w:lvl>
    <w:lvl w:ilvl="1" w:tplc="280A0019">
      <w:start w:val="1"/>
      <w:numFmt w:val="lowerLetter"/>
      <w:lvlText w:val="%2."/>
      <w:lvlJc w:val="left"/>
      <w:pPr>
        <w:ind w:left="1506" w:hanging="360"/>
      </w:pPr>
    </w:lvl>
    <w:lvl w:ilvl="2" w:tplc="280A001B">
      <w:start w:val="1"/>
      <w:numFmt w:val="lowerRoman"/>
      <w:lvlText w:val="%3."/>
      <w:lvlJc w:val="right"/>
      <w:pPr>
        <w:ind w:left="2226" w:hanging="180"/>
      </w:pPr>
    </w:lvl>
    <w:lvl w:ilvl="3" w:tplc="280A000F">
      <w:start w:val="1"/>
      <w:numFmt w:val="decimal"/>
      <w:lvlText w:val="%4."/>
      <w:lvlJc w:val="left"/>
      <w:pPr>
        <w:ind w:left="2946" w:hanging="360"/>
      </w:pPr>
    </w:lvl>
    <w:lvl w:ilvl="4" w:tplc="280A0019">
      <w:start w:val="1"/>
      <w:numFmt w:val="lowerLetter"/>
      <w:lvlText w:val="%5."/>
      <w:lvlJc w:val="left"/>
      <w:pPr>
        <w:ind w:left="3666" w:hanging="360"/>
      </w:pPr>
    </w:lvl>
    <w:lvl w:ilvl="5" w:tplc="280A001B">
      <w:start w:val="1"/>
      <w:numFmt w:val="lowerRoman"/>
      <w:lvlText w:val="%6."/>
      <w:lvlJc w:val="right"/>
      <w:pPr>
        <w:ind w:left="4386" w:hanging="180"/>
      </w:pPr>
    </w:lvl>
    <w:lvl w:ilvl="6" w:tplc="280A000F">
      <w:start w:val="1"/>
      <w:numFmt w:val="decimal"/>
      <w:lvlText w:val="%7."/>
      <w:lvlJc w:val="left"/>
      <w:pPr>
        <w:ind w:left="5106" w:hanging="360"/>
      </w:pPr>
    </w:lvl>
    <w:lvl w:ilvl="7" w:tplc="280A0019">
      <w:start w:val="1"/>
      <w:numFmt w:val="lowerLetter"/>
      <w:lvlText w:val="%8."/>
      <w:lvlJc w:val="left"/>
      <w:pPr>
        <w:ind w:left="5826" w:hanging="360"/>
      </w:pPr>
    </w:lvl>
    <w:lvl w:ilvl="8" w:tplc="280A001B">
      <w:start w:val="1"/>
      <w:numFmt w:val="lowerRoman"/>
      <w:lvlText w:val="%9."/>
      <w:lvlJc w:val="right"/>
      <w:pPr>
        <w:ind w:left="6546" w:hanging="180"/>
      </w:pPr>
    </w:lvl>
  </w:abstractNum>
  <w:abstractNum w:abstractNumId="33" w15:restartNumberingAfterBreak="0">
    <w:nsid w:val="28ED3758"/>
    <w:multiLevelType w:val="multilevel"/>
    <w:tmpl w:val="DAA46E3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A3158D5"/>
    <w:multiLevelType w:val="multilevel"/>
    <w:tmpl w:val="4B8A6286"/>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450294"/>
    <w:multiLevelType w:val="multilevel"/>
    <w:tmpl w:val="0C242D1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D3221CB"/>
    <w:multiLevelType w:val="multilevel"/>
    <w:tmpl w:val="276CAEEE"/>
    <w:lvl w:ilvl="0">
      <w:start w:val="4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DD62300"/>
    <w:multiLevelType w:val="multilevel"/>
    <w:tmpl w:val="E5EE8D74"/>
    <w:lvl w:ilvl="0">
      <w:start w:val="4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4870CC"/>
    <w:multiLevelType w:val="multilevel"/>
    <w:tmpl w:val="48C4100C"/>
    <w:lvl w:ilvl="0">
      <w:start w:val="3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06308F1"/>
    <w:multiLevelType w:val="multilevel"/>
    <w:tmpl w:val="686A4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1320815"/>
    <w:multiLevelType w:val="multilevel"/>
    <w:tmpl w:val="972A98D2"/>
    <w:lvl w:ilvl="0">
      <w:numFmt w:val="bullet"/>
      <w:lvlText w:val="-"/>
      <w:lvlJc w:val="left"/>
      <w:pPr>
        <w:ind w:left="1069" w:hanging="360"/>
      </w:pPr>
      <w:rPr>
        <w:rFonts w:ascii="Calibri" w:eastAsia="Calibri" w:hAnsi="Calibri" w:cs="Calibri"/>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41" w15:restartNumberingAfterBreak="0">
    <w:nsid w:val="31E613A2"/>
    <w:multiLevelType w:val="multilevel"/>
    <w:tmpl w:val="1F88EAD8"/>
    <w:lvl w:ilvl="0">
      <w:start w:val="1"/>
      <w:numFmt w:val="bullet"/>
      <w:lvlText w:val="●"/>
      <w:lvlJc w:val="left"/>
      <w:pPr>
        <w:ind w:left="720" w:hanging="360"/>
      </w:pPr>
      <w:rPr>
        <w:color w:val="000000" w:themeColor="text1"/>
      </w:rPr>
    </w:lvl>
    <w:lvl w:ilvl="1">
      <w:start w:val="1"/>
      <w:numFmt w:val="bullet"/>
      <w:lvlText w:val="○"/>
      <w:lvlJc w:val="left"/>
      <w:pPr>
        <w:ind w:left="1440" w:hanging="360"/>
      </w:pPr>
    </w:lvl>
    <w:lvl w:ilvl="2">
      <w:start w:val="1"/>
      <w:numFmt w:val="bullet"/>
      <w:lvlText w:val="■"/>
      <w:lvlJc w:val="left"/>
      <w:pPr>
        <w:ind w:left="2160" w:hanging="18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18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180"/>
      </w:pPr>
    </w:lvl>
  </w:abstractNum>
  <w:abstractNum w:abstractNumId="42" w15:restartNumberingAfterBreak="0">
    <w:nsid w:val="34E6108D"/>
    <w:multiLevelType w:val="hybridMultilevel"/>
    <w:tmpl w:val="39EA432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3" w15:restartNumberingAfterBreak="0">
    <w:nsid w:val="379A6000"/>
    <w:multiLevelType w:val="multilevel"/>
    <w:tmpl w:val="30B4EED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8BE02A9"/>
    <w:multiLevelType w:val="multilevel"/>
    <w:tmpl w:val="8CF28A54"/>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8E55D82"/>
    <w:multiLevelType w:val="multilevel"/>
    <w:tmpl w:val="0B5896C2"/>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9A5D74"/>
    <w:multiLevelType w:val="multilevel"/>
    <w:tmpl w:val="A0DEFA5E"/>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15:restartNumberingAfterBreak="0">
    <w:nsid w:val="3B0864D5"/>
    <w:multiLevelType w:val="multilevel"/>
    <w:tmpl w:val="2086FC78"/>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B7D5A8D"/>
    <w:multiLevelType w:val="hybridMultilevel"/>
    <w:tmpl w:val="625CE976"/>
    <w:lvl w:ilvl="0" w:tplc="FC001DF4">
      <w:start w:val="1"/>
      <w:numFmt w:val="low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15:restartNumberingAfterBreak="0">
    <w:nsid w:val="3B81075F"/>
    <w:multiLevelType w:val="multilevel"/>
    <w:tmpl w:val="D7D21A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0972A66"/>
    <w:multiLevelType w:val="hybridMultilevel"/>
    <w:tmpl w:val="05084DF0"/>
    <w:lvl w:ilvl="0" w:tplc="55BA17F8">
      <w:numFmt w:val="bullet"/>
      <w:lvlText w:val="-"/>
      <w:lvlJc w:val="left"/>
      <w:pPr>
        <w:ind w:left="720" w:hanging="360"/>
      </w:pPr>
      <w:rPr>
        <w:rFonts w:ascii="Calibri" w:eastAsia="Calibr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15:restartNumberingAfterBreak="0">
    <w:nsid w:val="46612836"/>
    <w:multiLevelType w:val="multilevel"/>
    <w:tmpl w:val="8DF444A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67D6D80"/>
    <w:multiLevelType w:val="multilevel"/>
    <w:tmpl w:val="4DE49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D8829EB"/>
    <w:multiLevelType w:val="multilevel"/>
    <w:tmpl w:val="AF7801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4E2821B5"/>
    <w:multiLevelType w:val="multilevel"/>
    <w:tmpl w:val="91109D8C"/>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08B1E47"/>
    <w:multiLevelType w:val="multilevel"/>
    <w:tmpl w:val="7EF2671C"/>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09E72FF"/>
    <w:multiLevelType w:val="multilevel"/>
    <w:tmpl w:val="F23ED2EE"/>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29148E7"/>
    <w:multiLevelType w:val="multilevel"/>
    <w:tmpl w:val="20A4AE04"/>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34300BC"/>
    <w:multiLevelType w:val="multilevel"/>
    <w:tmpl w:val="639CD97A"/>
    <w:lvl w:ilvl="0">
      <w:start w:val="45"/>
      <w:numFmt w:val="decimal"/>
      <w:lvlText w:val="%1."/>
      <w:lvlJc w:val="left"/>
      <w:pPr>
        <w:tabs>
          <w:tab w:val="num" w:pos="720"/>
        </w:tabs>
        <w:ind w:left="720" w:hanging="360"/>
      </w:pPr>
    </w:lvl>
    <w:lvl w:ilvl="1">
      <w:start w:val="8"/>
      <w:numFmt w:val="bullet"/>
      <w:lvlText w:val="-"/>
      <w:lvlJc w:val="left"/>
      <w:pPr>
        <w:ind w:left="1440" w:hanging="360"/>
      </w:pPr>
      <w:rPr>
        <w:rFonts w:ascii="Calibri" w:eastAsia="Calibri" w:hAnsi="Calibri" w:cs="Calibri" w:hint="default"/>
      </w:rPr>
    </w:lvl>
    <w:lvl w:ilvl="2">
      <w:start w:val="1"/>
      <w:numFmt w:val="lowerRoman"/>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5F84BFA"/>
    <w:multiLevelType w:val="multilevel"/>
    <w:tmpl w:val="D8B66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70D4E64"/>
    <w:multiLevelType w:val="multilevel"/>
    <w:tmpl w:val="1046C2B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1" w15:restartNumberingAfterBreak="0">
    <w:nsid w:val="57FD3F7C"/>
    <w:multiLevelType w:val="multilevel"/>
    <w:tmpl w:val="5826461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98E770C"/>
    <w:multiLevelType w:val="hybridMultilevel"/>
    <w:tmpl w:val="B338E1A2"/>
    <w:lvl w:ilvl="0" w:tplc="76EEF794">
      <w:numFmt w:val="bullet"/>
      <w:lvlText w:val="-"/>
      <w:lvlJc w:val="left"/>
      <w:pPr>
        <w:ind w:left="720" w:hanging="360"/>
      </w:pPr>
      <w:rPr>
        <w:rFonts w:ascii="Calibri" w:eastAsia="Calibr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3" w15:restartNumberingAfterBreak="0">
    <w:nsid w:val="59957B9E"/>
    <w:multiLevelType w:val="multilevel"/>
    <w:tmpl w:val="56A8D712"/>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B6C1632"/>
    <w:multiLevelType w:val="multilevel"/>
    <w:tmpl w:val="8294EC7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C630E1D"/>
    <w:multiLevelType w:val="multilevel"/>
    <w:tmpl w:val="5FCA233E"/>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D67042C"/>
    <w:multiLevelType w:val="multilevel"/>
    <w:tmpl w:val="64B041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5D8C201D"/>
    <w:multiLevelType w:val="hybridMultilevel"/>
    <w:tmpl w:val="70641E0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15:restartNumberingAfterBreak="0">
    <w:nsid w:val="5EFB19FC"/>
    <w:multiLevelType w:val="multilevel"/>
    <w:tmpl w:val="19C28F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6017259E"/>
    <w:multiLevelType w:val="multilevel"/>
    <w:tmpl w:val="B1E06114"/>
    <w:lvl w:ilvl="0">
      <w:start w:val="1"/>
      <w:numFmt w:val="upperLetter"/>
      <w:lvlText w:val="%1."/>
      <w:lvlJc w:val="left"/>
      <w:pPr>
        <w:ind w:left="2279" w:hanging="360"/>
      </w:pPr>
    </w:lvl>
    <w:lvl w:ilvl="1">
      <w:start w:val="1"/>
      <w:numFmt w:val="lowerLetter"/>
      <w:lvlText w:val="%2."/>
      <w:lvlJc w:val="left"/>
      <w:pPr>
        <w:ind w:left="2999" w:hanging="360"/>
      </w:pPr>
    </w:lvl>
    <w:lvl w:ilvl="2">
      <w:start w:val="1"/>
      <w:numFmt w:val="lowerRoman"/>
      <w:lvlText w:val="%3."/>
      <w:lvlJc w:val="right"/>
      <w:pPr>
        <w:ind w:left="3719" w:hanging="360"/>
      </w:pPr>
    </w:lvl>
    <w:lvl w:ilvl="3">
      <w:start w:val="1"/>
      <w:numFmt w:val="decimal"/>
      <w:lvlText w:val="%4."/>
      <w:lvlJc w:val="left"/>
      <w:pPr>
        <w:ind w:left="4439" w:hanging="360"/>
      </w:pPr>
    </w:lvl>
    <w:lvl w:ilvl="4">
      <w:start w:val="1"/>
      <w:numFmt w:val="lowerLetter"/>
      <w:lvlText w:val="%5."/>
      <w:lvlJc w:val="left"/>
      <w:pPr>
        <w:ind w:left="5159" w:hanging="360"/>
      </w:pPr>
    </w:lvl>
    <w:lvl w:ilvl="5">
      <w:start w:val="1"/>
      <w:numFmt w:val="lowerRoman"/>
      <w:lvlText w:val="%6."/>
      <w:lvlJc w:val="right"/>
      <w:pPr>
        <w:ind w:left="5879" w:hanging="360"/>
      </w:pPr>
    </w:lvl>
    <w:lvl w:ilvl="6">
      <w:start w:val="1"/>
      <w:numFmt w:val="decimal"/>
      <w:lvlText w:val="%7."/>
      <w:lvlJc w:val="left"/>
      <w:pPr>
        <w:ind w:left="6599" w:hanging="360"/>
      </w:pPr>
    </w:lvl>
    <w:lvl w:ilvl="7">
      <w:start w:val="1"/>
      <w:numFmt w:val="lowerLetter"/>
      <w:lvlText w:val="%8."/>
      <w:lvlJc w:val="left"/>
      <w:pPr>
        <w:ind w:left="7319" w:hanging="360"/>
      </w:pPr>
    </w:lvl>
    <w:lvl w:ilvl="8">
      <w:start w:val="1"/>
      <w:numFmt w:val="lowerRoman"/>
      <w:lvlText w:val="%9."/>
      <w:lvlJc w:val="right"/>
      <w:pPr>
        <w:ind w:left="8039" w:hanging="360"/>
      </w:pPr>
    </w:lvl>
  </w:abstractNum>
  <w:abstractNum w:abstractNumId="70" w15:restartNumberingAfterBreak="0">
    <w:nsid w:val="61066D5C"/>
    <w:multiLevelType w:val="multilevel"/>
    <w:tmpl w:val="418878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630913C4"/>
    <w:multiLevelType w:val="multilevel"/>
    <w:tmpl w:val="0C84763E"/>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32976EF"/>
    <w:multiLevelType w:val="multilevel"/>
    <w:tmpl w:val="1AA8E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6D82BB5"/>
    <w:multiLevelType w:val="multilevel"/>
    <w:tmpl w:val="DDC0BB5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B167447"/>
    <w:multiLevelType w:val="multilevel"/>
    <w:tmpl w:val="55AC3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BFA2B13"/>
    <w:multiLevelType w:val="multilevel"/>
    <w:tmpl w:val="4C9086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F3066AF"/>
    <w:multiLevelType w:val="multilevel"/>
    <w:tmpl w:val="72FEF8A2"/>
    <w:lvl w:ilvl="0">
      <w:start w:val="1"/>
      <w:numFmt w:val="decimal"/>
      <w:lvlText w:val="%1."/>
      <w:lvlJc w:val="left"/>
      <w:pPr>
        <w:ind w:left="360" w:hanging="360"/>
      </w:pPr>
    </w:lvl>
    <w:lvl w:ilvl="1">
      <w:start w:val="1"/>
      <w:numFmt w:val="decimal"/>
      <w:lvlText w:val="%1.%2."/>
      <w:lvlJc w:val="left"/>
      <w:pPr>
        <w:ind w:left="792" w:hanging="432"/>
      </w:pPr>
      <w:rPr>
        <w:color w:val="44546A" w:themeColor="text2"/>
      </w:rPr>
    </w:lvl>
    <w:lvl w:ilvl="2">
      <w:start w:val="1"/>
      <w:numFmt w:val="decimal"/>
      <w:lvlText w:val="%1.%2.%3."/>
      <w:lvlJc w:val="left"/>
      <w:pPr>
        <w:ind w:left="1213" w:hanging="504"/>
      </w:pPr>
      <w:rPr>
        <w:color w:val="44546A" w:themeColor="text2"/>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6F5861DC"/>
    <w:multiLevelType w:val="multilevel"/>
    <w:tmpl w:val="E500CCB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1C84553"/>
    <w:multiLevelType w:val="hybridMultilevel"/>
    <w:tmpl w:val="E2F67C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9" w15:restartNumberingAfterBreak="0">
    <w:nsid w:val="74C73C27"/>
    <w:multiLevelType w:val="multilevel"/>
    <w:tmpl w:val="BD40D794"/>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0" w15:restartNumberingAfterBreak="0">
    <w:nsid w:val="75ED58ED"/>
    <w:multiLevelType w:val="multilevel"/>
    <w:tmpl w:val="9D88F83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88F48C0"/>
    <w:multiLevelType w:val="multilevel"/>
    <w:tmpl w:val="42B23560"/>
    <w:lvl w:ilvl="0">
      <w:start w:val="3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956346F"/>
    <w:multiLevelType w:val="hybridMultilevel"/>
    <w:tmpl w:val="074C2AD8"/>
    <w:lvl w:ilvl="0" w:tplc="280A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7ACA7AFD"/>
    <w:multiLevelType w:val="hybridMultilevel"/>
    <w:tmpl w:val="096EFA5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4" w15:restartNumberingAfterBreak="0">
    <w:nsid w:val="7C175C12"/>
    <w:multiLevelType w:val="hybridMultilevel"/>
    <w:tmpl w:val="D95AEF9C"/>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15:restartNumberingAfterBreak="0">
    <w:nsid w:val="7C3A0777"/>
    <w:multiLevelType w:val="hybridMultilevel"/>
    <w:tmpl w:val="0F0C9BBE"/>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15:restartNumberingAfterBreak="0">
    <w:nsid w:val="7FB10B37"/>
    <w:multiLevelType w:val="multilevel"/>
    <w:tmpl w:val="F21239F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38907006">
    <w:abstractNumId w:val="69"/>
  </w:num>
  <w:num w:numId="2" w16cid:durableId="1065765605">
    <w:abstractNumId w:val="76"/>
  </w:num>
  <w:num w:numId="3" w16cid:durableId="606079397">
    <w:abstractNumId w:val="7"/>
  </w:num>
  <w:num w:numId="4" w16cid:durableId="1350989972">
    <w:abstractNumId w:val="70"/>
  </w:num>
  <w:num w:numId="5" w16cid:durableId="564493251">
    <w:abstractNumId w:val="68"/>
  </w:num>
  <w:num w:numId="6" w16cid:durableId="1117261931">
    <w:abstractNumId w:val="79"/>
  </w:num>
  <w:num w:numId="7" w16cid:durableId="673336831">
    <w:abstractNumId w:val="40"/>
  </w:num>
  <w:num w:numId="8" w16cid:durableId="1104614944">
    <w:abstractNumId w:val="41"/>
  </w:num>
  <w:num w:numId="9" w16cid:durableId="411320394">
    <w:abstractNumId w:val="66"/>
  </w:num>
  <w:num w:numId="10" w16cid:durableId="1648826431">
    <w:abstractNumId w:val="1"/>
  </w:num>
  <w:num w:numId="11" w16cid:durableId="1940407958">
    <w:abstractNumId w:val="4"/>
  </w:num>
  <w:num w:numId="12" w16cid:durableId="1789542387">
    <w:abstractNumId w:val="2"/>
  </w:num>
  <w:num w:numId="13" w16cid:durableId="2024820368">
    <w:abstractNumId w:val="60"/>
  </w:num>
  <w:num w:numId="14" w16cid:durableId="1097747407">
    <w:abstractNumId w:val="39"/>
  </w:num>
  <w:num w:numId="15" w16cid:durableId="943415381">
    <w:abstractNumId w:val="53"/>
  </w:num>
  <w:num w:numId="16" w16cid:durableId="696810180">
    <w:abstractNumId w:val="52"/>
  </w:num>
  <w:num w:numId="17" w16cid:durableId="1005939846">
    <w:abstractNumId w:val="59"/>
  </w:num>
  <w:num w:numId="18" w16cid:durableId="1993213530">
    <w:abstractNumId w:val="84"/>
  </w:num>
  <w:num w:numId="19" w16cid:durableId="1430926580">
    <w:abstractNumId w:val="74"/>
  </w:num>
  <w:num w:numId="20" w16cid:durableId="354968012">
    <w:abstractNumId w:val="31"/>
  </w:num>
  <w:num w:numId="21" w16cid:durableId="1025329989">
    <w:abstractNumId w:val="10"/>
  </w:num>
  <w:num w:numId="22" w16cid:durableId="30612289">
    <w:abstractNumId w:val="72"/>
  </w:num>
  <w:num w:numId="23" w16cid:durableId="1466121802">
    <w:abstractNumId w:val="6"/>
  </w:num>
  <w:num w:numId="24" w16cid:durableId="2128968096">
    <w:abstractNumId w:val="78"/>
  </w:num>
  <w:num w:numId="25" w16cid:durableId="103696592">
    <w:abstractNumId w:val="83"/>
  </w:num>
  <w:num w:numId="26" w16cid:durableId="1354723474">
    <w:abstractNumId w:val="62"/>
  </w:num>
  <w:num w:numId="27" w16cid:durableId="1865630479">
    <w:abstractNumId w:val="16"/>
  </w:num>
  <w:num w:numId="28" w16cid:durableId="439255021">
    <w:abstractNumId w:val="75"/>
    <w:lvlOverride w:ilvl="0">
      <w:lvl w:ilvl="0">
        <w:numFmt w:val="decimal"/>
        <w:lvlText w:val="%1."/>
        <w:lvlJc w:val="left"/>
      </w:lvl>
    </w:lvlOverride>
  </w:num>
  <w:num w:numId="29" w16cid:durableId="1676611147">
    <w:abstractNumId w:val="49"/>
    <w:lvlOverride w:ilvl="0">
      <w:lvl w:ilvl="0">
        <w:numFmt w:val="decimal"/>
        <w:lvlText w:val="%1."/>
        <w:lvlJc w:val="left"/>
      </w:lvl>
    </w:lvlOverride>
  </w:num>
  <w:num w:numId="30" w16cid:durableId="1272929734">
    <w:abstractNumId w:val="3"/>
    <w:lvlOverride w:ilvl="0">
      <w:lvl w:ilvl="0">
        <w:numFmt w:val="decimal"/>
        <w:lvlText w:val="%1."/>
        <w:lvlJc w:val="left"/>
      </w:lvl>
    </w:lvlOverride>
  </w:num>
  <w:num w:numId="31" w16cid:durableId="1601912198">
    <w:abstractNumId w:val="61"/>
    <w:lvlOverride w:ilvl="0">
      <w:lvl w:ilvl="0">
        <w:numFmt w:val="decimal"/>
        <w:lvlText w:val="%1."/>
        <w:lvlJc w:val="left"/>
      </w:lvl>
    </w:lvlOverride>
  </w:num>
  <w:num w:numId="32" w16cid:durableId="503325977">
    <w:abstractNumId w:val="64"/>
    <w:lvlOverride w:ilvl="0">
      <w:lvl w:ilvl="0">
        <w:numFmt w:val="decimal"/>
        <w:lvlText w:val="%1."/>
        <w:lvlJc w:val="left"/>
      </w:lvl>
    </w:lvlOverride>
  </w:num>
  <w:num w:numId="33" w16cid:durableId="168714044">
    <w:abstractNumId w:val="24"/>
    <w:lvlOverride w:ilvl="0">
      <w:lvl w:ilvl="0">
        <w:numFmt w:val="decimal"/>
        <w:lvlText w:val="%1."/>
        <w:lvlJc w:val="left"/>
      </w:lvl>
    </w:lvlOverride>
  </w:num>
  <w:num w:numId="34" w16cid:durableId="666322555">
    <w:abstractNumId w:val="77"/>
    <w:lvlOverride w:ilvl="0">
      <w:lvl w:ilvl="0">
        <w:numFmt w:val="decimal"/>
        <w:lvlText w:val="%1."/>
        <w:lvlJc w:val="left"/>
      </w:lvl>
    </w:lvlOverride>
  </w:num>
  <w:num w:numId="35" w16cid:durableId="1844857098">
    <w:abstractNumId w:val="73"/>
    <w:lvlOverride w:ilvl="0">
      <w:lvl w:ilvl="0">
        <w:numFmt w:val="decimal"/>
        <w:lvlText w:val="%1."/>
        <w:lvlJc w:val="left"/>
      </w:lvl>
    </w:lvlOverride>
  </w:num>
  <w:num w:numId="36" w16cid:durableId="1303729438">
    <w:abstractNumId w:val="80"/>
    <w:lvlOverride w:ilvl="0">
      <w:lvl w:ilvl="0">
        <w:numFmt w:val="decimal"/>
        <w:lvlText w:val="%1."/>
        <w:lvlJc w:val="left"/>
      </w:lvl>
    </w:lvlOverride>
  </w:num>
  <w:num w:numId="37" w16cid:durableId="1905142976">
    <w:abstractNumId w:val="33"/>
    <w:lvlOverride w:ilvl="0">
      <w:lvl w:ilvl="0">
        <w:numFmt w:val="decimal"/>
        <w:lvlText w:val="%1."/>
        <w:lvlJc w:val="left"/>
      </w:lvl>
    </w:lvlOverride>
  </w:num>
  <w:num w:numId="38" w16cid:durableId="390152097">
    <w:abstractNumId w:val="35"/>
    <w:lvlOverride w:ilvl="0">
      <w:lvl w:ilvl="0">
        <w:numFmt w:val="decimal"/>
        <w:lvlText w:val="%1."/>
        <w:lvlJc w:val="left"/>
      </w:lvl>
    </w:lvlOverride>
  </w:num>
  <w:num w:numId="39" w16cid:durableId="1883396524">
    <w:abstractNumId w:val="51"/>
    <w:lvlOverride w:ilvl="0">
      <w:lvl w:ilvl="0">
        <w:numFmt w:val="decimal"/>
        <w:lvlText w:val="%1."/>
        <w:lvlJc w:val="left"/>
      </w:lvl>
    </w:lvlOverride>
  </w:num>
  <w:num w:numId="40" w16cid:durableId="2133746816">
    <w:abstractNumId w:val="8"/>
    <w:lvlOverride w:ilvl="0">
      <w:lvl w:ilvl="0">
        <w:numFmt w:val="decimal"/>
        <w:lvlText w:val="%1."/>
        <w:lvlJc w:val="left"/>
      </w:lvl>
    </w:lvlOverride>
  </w:num>
  <w:num w:numId="41" w16cid:durableId="444739441">
    <w:abstractNumId w:val="5"/>
    <w:lvlOverride w:ilvl="0">
      <w:lvl w:ilvl="0">
        <w:numFmt w:val="decimal"/>
        <w:lvlText w:val="%1."/>
        <w:lvlJc w:val="left"/>
      </w:lvl>
    </w:lvlOverride>
  </w:num>
  <w:num w:numId="42" w16cid:durableId="852379076">
    <w:abstractNumId w:val="9"/>
    <w:lvlOverride w:ilvl="0">
      <w:lvl w:ilvl="0">
        <w:numFmt w:val="decimal"/>
        <w:lvlText w:val="%1."/>
        <w:lvlJc w:val="left"/>
      </w:lvl>
    </w:lvlOverride>
  </w:num>
  <w:num w:numId="43" w16cid:durableId="2011135170">
    <w:abstractNumId w:val="56"/>
    <w:lvlOverride w:ilvl="0">
      <w:lvl w:ilvl="0">
        <w:numFmt w:val="decimal"/>
        <w:lvlText w:val="%1."/>
        <w:lvlJc w:val="left"/>
      </w:lvl>
    </w:lvlOverride>
  </w:num>
  <w:num w:numId="44" w16cid:durableId="193470196">
    <w:abstractNumId w:val="34"/>
    <w:lvlOverride w:ilvl="0">
      <w:lvl w:ilvl="0">
        <w:numFmt w:val="decimal"/>
        <w:lvlText w:val="%1."/>
        <w:lvlJc w:val="left"/>
      </w:lvl>
    </w:lvlOverride>
  </w:num>
  <w:num w:numId="45" w16cid:durableId="1565413149">
    <w:abstractNumId w:val="30"/>
    <w:lvlOverride w:ilvl="0">
      <w:lvl w:ilvl="0">
        <w:numFmt w:val="decimal"/>
        <w:lvlText w:val="%1."/>
        <w:lvlJc w:val="left"/>
      </w:lvl>
    </w:lvlOverride>
  </w:num>
  <w:num w:numId="46" w16cid:durableId="1239826283">
    <w:abstractNumId w:val="28"/>
    <w:lvlOverride w:ilvl="0">
      <w:lvl w:ilvl="0">
        <w:numFmt w:val="decimal"/>
        <w:lvlText w:val="%1."/>
        <w:lvlJc w:val="left"/>
      </w:lvl>
    </w:lvlOverride>
  </w:num>
  <w:num w:numId="47" w16cid:durableId="372075599">
    <w:abstractNumId w:val="43"/>
    <w:lvlOverride w:ilvl="0">
      <w:lvl w:ilvl="0">
        <w:numFmt w:val="decimal"/>
        <w:lvlText w:val="%1."/>
        <w:lvlJc w:val="left"/>
      </w:lvl>
    </w:lvlOverride>
  </w:num>
  <w:num w:numId="48" w16cid:durableId="456488028">
    <w:abstractNumId w:val="45"/>
    <w:lvlOverride w:ilvl="0">
      <w:lvl w:ilvl="0">
        <w:numFmt w:val="decimal"/>
        <w:lvlText w:val="%1."/>
        <w:lvlJc w:val="left"/>
      </w:lvl>
    </w:lvlOverride>
  </w:num>
  <w:num w:numId="49" w16cid:durableId="996225676">
    <w:abstractNumId w:val="55"/>
    <w:lvlOverride w:ilvl="0">
      <w:lvl w:ilvl="0">
        <w:numFmt w:val="decimal"/>
        <w:lvlText w:val="%1."/>
        <w:lvlJc w:val="left"/>
      </w:lvl>
    </w:lvlOverride>
  </w:num>
  <w:num w:numId="50" w16cid:durableId="1723289230">
    <w:abstractNumId w:val="86"/>
    <w:lvlOverride w:ilvl="0">
      <w:lvl w:ilvl="0">
        <w:numFmt w:val="decimal"/>
        <w:lvlText w:val="%1."/>
        <w:lvlJc w:val="left"/>
      </w:lvl>
    </w:lvlOverride>
  </w:num>
  <w:num w:numId="51" w16cid:durableId="2035495508">
    <w:abstractNumId w:val="54"/>
    <w:lvlOverride w:ilvl="0">
      <w:lvl w:ilvl="0">
        <w:numFmt w:val="decimal"/>
        <w:lvlText w:val="%1."/>
        <w:lvlJc w:val="left"/>
      </w:lvl>
    </w:lvlOverride>
  </w:num>
  <w:num w:numId="52" w16cid:durableId="1685204322">
    <w:abstractNumId w:val="12"/>
    <w:lvlOverride w:ilvl="0">
      <w:lvl w:ilvl="0">
        <w:numFmt w:val="decimal"/>
        <w:lvlText w:val="%1."/>
        <w:lvlJc w:val="left"/>
      </w:lvl>
    </w:lvlOverride>
  </w:num>
  <w:num w:numId="53" w16cid:durableId="1440025727">
    <w:abstractNumId w:val="17"/>
    <w:lvlOverride w:ilvl="0">
      <w:lvl w:ilvl="0">
        <w:numFmt w:val="decimal"/>
        <w:lvlText w:val="%1."/>
        <w:lvlJc w:val="left"/>
      </w:lvl>
    </w:lvlOverride>
  </w:num>
  <w:num w:numId="54" w16cid:durableId="1977952681">
    <w:abstractNumId w:val="71"/>
    <w:lvlOverride w:ilvl="0">
      <w:lvl w:ilvl="0">
        <w:numFmt w:val="decimal"/>
        <w:lvlText w:val="%1."/>
        <w:lvlJc w:val="left"/>
      </w:lvl>
    </w:lvlOverride>
  </w:num>
  <w:num w:numId="55" w16cid:durableId="483350796">
    <w:abstractNumId w:val="63"/>
    <w:lvlOverride w:ilvl="0">
      <w:lvl w:ilvl="0">
        <w:numFmt w:val="decimal"/>
        <w:lvlText w:val="%1."/>
        <w:lvlJc w:val="left"/>
      </w:lvl>
    </w:lvlOverride>
  </w:num>
  <w:num w:numId="56" w16cid:durableId="780685446">
    <w:abstractNumId w:val="22"/>
    <w:lvlOverride w:ilvl="0">
      <w:lvl w:ilvl="0">
        <w:numFmt w:val="decimal"/>
        <w:lvlText w:val="%1."/>
        <w:lvlJc w:val="left"/>
      </w:lvl>
    </w:lvlOverride>
  </w:num>
  <w:num w:numId="57" w16cid:durableId="1757631400">
    <w:abstractNumId w:val="65"/>
    <w:lvlOverride w:ilvl="0">
      <w:lvl w:ilvl="0">
        <w:numFmt w:val="decimal"/>
        <w:lvlText w:val="%1."/>
        <w:lvlJc w:val="left"/>
      </w:lvl>
    </w:lvlOverride>
  </w:num>
  <w:num w:numId="58" w16cid:durableId="491526492">
    <w:abstractNumId w:val="57"/>
    <w:lvlOverride w:ilvl="0">
      <w:lvl w:ilvl="0">
        <w:numFmt w:val="decimal"/>
        <w:lvlText w:val="%1."/>
        <w:lvlJc w:val="left"/>
      </w:lvl>
    </w:lvlOverride>
  </w:num>
  <w:num w:numId="59" w16cid:durableId="65225879">
    <w:abstractNumId w:val="23"/>
    <w:lvlOverride w:ilvl="0">
      <w:lvl w:ilvl="0">
        <w:numFmt w:val="decimal"/>
        <w:lvlText w:val="%1."/>
        <w:lvlJc w:val="left"/>
      </w:lvl>
    </w:lvlOverride>
  </w:num>
  <w:num w:numId="60" w16cid:durableId="2085763543">
    <w:abstractNumId w:val="19"/>
    <w:lvlOverride w:ilvl="0">
      <w:lvl w:ilvl="0">
        <w:numFmt w:val="decimal"/>
        <w:lvlText w:val="%1."/>
        <w:lvlJc w:val="left"/>
      </w:lvl>
    </w:lvlOverride>
  </w:num>
  <w:num w:numId="61" w16cid:durableId="1331761642">
    <w:abstractNumId w:val="81"/>
    <w:lvlOverride w:ilvl="0">
      <w:lvl w:ilvl="0">
        <w:numFmt w:val="decimal"/>
        <w:lvlText w:val="%1."/>
        <w:lvlJc w:val="left"/>
      </w:lvl>
    </w:lvlOverride>
  </w:num>
  <w:num w:numId="62" w16cid:durableId="1371036014">
    <w:abstractNumId w:val="47"/>
    <w:lvlOverride w:ilvl="0">
      <w:lvl w:ilvl="0">
        <w:numFmt w:val="decimal"/>
        <w:lvlText w:val="%1."/>
        <w:lvlJc w:val="left"/>
      </w:lvl>
    </w:lvlOverride>
  </w:num>
  <w:num w:numId="63" w16cid:durableId="1801920836">
    <w:abstractNumId w:val="20"/>
    <w:lvlOverride w:ilvl="0">
      <w:lvl w:ilvl="0">
        <w:numFmt w:val="decimal"/>
        <w:lvlText w:val="%1."/>
        <w:lvlJc w:val="left"/>
      </w:lvl>
    </w:lvlOverride>
  </w:num>
  <w:num w:numId="64" w16cid:durableId="1398475094">
    <w:abstractNumId w:val="11"/>
    <w:lvlOverride w:ilvl="0">
      <w:lvl w:ilvl="0">
        <w:numFmt w:val="decimal"/>
        <w:lvlText w:val="%1."/>
        <w:lvlJc w:val="left"/>
      </w:lvl>
    </w:lvlOverride>
  </w:num>
  <w:num w:numId="65" w16cid:durableId="1119564302">
    <w:abstractNumId w:val="38"/>
    <w:lvlOverride w:ilvl="0">
      <w:lvl w:ilvl="0">
        <w:numFmt w:val="decimal"/>
        <w:lvlText w:val="%1."/>
        <w:lvlJc w:val="left"/>
      </w:lvl>
    </w:lvlOverride>
  </w:num>
  <w:num w:numId="66" w16cid:durableId="1666472471">
    <w:abstractNumId w:val="36"/>
    <w:lvlOverride w:ilvl="0">
      <w:lvl w:ilvl="0">
        <w:numFmt w:val="decimal"/>
        <w:lvlText w:val="%1."/>
        <w:lvlJc w:val="left"/>
      </w:lvl>
    </w:lvlOverride>
  </w:num>
  <w:num w:numId="67" w16cid:durableId="809126607">
    <w:abstractNumId w:val="0"/>
    <w:lvlOverride w:ilvl="0">
      <w:lvl w:ilvl="0">
        <w:numFmt w:val="decimal"/>
        <w:lvlText w:val="%1."/>
        <w:lvlJc w:val="left"/>
      </w:lvl>
    </w:lvlOverride>
  </w:num>
  <w:num w:numId="68" w16cid:durableId="1140150600">
    <w:abstractNumId w:val="14"/>
    <w:lvlOverride w:ilvl="0">
      <w:lvl w:ilvl="0">
        <w:numFmt w:val="decimal"/>
        <w:lvlText w:val="%1."/>
        <w:lvlJc w:val="left"/>
      </w:lvl>
    </w:lvlOverride>
  </w:num>
  <w:num w:numId="69" w16cid:durableId="609706845">
    <w:abstractNumId w:val="37"/>
    <w:lvlOverride w:ilvl="0">
      <w:lvl w:ilvl="0">
        <w:numFmt w:val="decimal"/>
        <w:lvlText w:val="%1."/>
        <w:lvlJc w:val="left"/>
      </w:lvl>
    </w:lvlOverride>
  </w:num>
  <w:num w:numId="70" w16cid:durableId="1551578562">
    <w:abstractNumId w:val="15"/>
    <w:lvlOverride w:ilvl="0">
      <w:lvl w:ilvl="0">
        <w:start w:val="1"/>
        <w:numFmt w:val="lowerLetter"/>
        <w:lvlText w:val="%1)"/>
        <w:lvlJc w:val="left"/>
        <w:pPr>
          <w:ind w:left="2880" w:hanging="360"/>
        </w:pPr>
      </w:lvl>
    </w:lvlOverride>
    <w:lvlOverride w:ilvl="1">
      <w:lvl w:ilvl="1">
        <w:start w:val="1"/>
        <w:numFmt w:val="lowerLetter"/>
        <w:lvlText w:val="%2."/>
        <w:lvlJc w:val="left"/>
        <w:pPr>
          <w:ind w:left="3600" w:hanging="360"/>
        </w:pPr>
      </w:lvl>
    </w:lvlOverride>
    <w:lvlOverride w:ilvl="2">
      <w:lvl w:ilvl="2" w:tentative="1">
        <w:start w:val="1"/>
        <w:numFmt w:val="lowerRoman"/>
        <w:lvlText w:val="%3."/>
        <w:lvlJc w:val="right"/>
        <w:pPr>
          <w:ind w:left="4320" w:hanging="180"/>
        </w:pPr>
      </w:lvl>
    </w:lvlOverride>
    <w:lvlOverride w:ilvl="3">
      <w:lvl w:ilvl="3" w:tentative="1">
        <w:start w:val="1"/>
        <w:numFmt w:val="decimal"/>
        <w:lvlText w:val="%4."/>
        <w:lvlJc w:val="left"/>
        <w:pPr>
          <w:ind w:left="5040" w:hanging="360"/>
        </w:pPr>
      </w:lvl>
    </w:lvlOverride>
    <w:lvlOverride w:ilvl="4">
      <w:lvl w:ilvl="4" w:tentative="1">
        <w:start w:val="1"/>
        <w:numFmt w:val="lowerLetter"/>
        <w:lvlText w:val="%5."/>
        <w:lvlJc w:val="left"/>
        <w:pPr>
          <w:ind w:left="5760" w:hanging="360"/>
        </w:pPr>
      </w:lvl>
    </w:lvlOverride>
    <w:lvlOverride w:ilvl="5">
      <w:lvl w:ilvl="5" w:tentative="1">
        <w:start w:val="1"/>
        <w:numFmt w:val="lowerRoman"/>
        <w:lvlText w:val="%6."/>
        <w:lvlJc w:val="right"/>
        <w:pPr>
          <w:ind w:left="6480" w:hanging="180"/>
        </w:pPr>
      </w:lvl>
    </w:lvlOverride>
    <w:lvlOverride w:ilvl="6">
      <w:lvl w:ilvl="6" w:tentative="1">
        <w:start w:val="1"/>
        <w:numFmt w:val="decimal"/>
        <w:lvlText w:val="%7."/>
        <w:lvlJc w:val="left"/>
        <w:pPr>
          <w:ind w:left="7200" w:hanging="360"/>
        </w:pPr>
      </w:lvl>
    </w:lvlOverride>
    <w:lvlOverride w:ilvl="7">
      <w:lvl w:ilvl="7" w:tentative="1">
        <w:start w:val="1"/>
        <w:numFmt w:val="lowerLetter"/>
        <w:lvlText w:val="%8."/>
        <w:lvlJc w:val="left"/>
        <w:pPr>
          <w:ind w:left="7920" w:hanging="360"/>
        </w:pPr>
      </w:lvl>
    </w:lvlOverride>
    <w:lvlOverride w:ilvl="8">
      <w:lvl w:ilvl="8" w:tentative="1">
        <w:start w:val="1"/>
        <w:numFmt w:val="lowerRoman"/>
        <w:lvlText w:val="%9."/>
        <w:lvlJc w:val="right"/>
        <w:pPr>
          <w:ind w:left="8640" w:hanging="180"/>
        </w:pPr>
      </w:lvl>
    </w:lvlOverride>
  </w:num>
  <w:num w:numId="71" w16cid:durableId="1351832637">
    <w:abstractNumId w:val="58"/>
    <w:lvlOverride w:ilvl="0">
      <w:lvl w:ilvl="0">
        <w:numFmt w:val="decimal"/>
        <w:lvlText w:val="%1."/>
        <w:lvlJc w:val="left"/>
      </w:lvl>
    </w:lvlOverride>
  </w:num>
  <w:num w:numId="72" w16cid:durableId="1620064488">
    <w:abstractNumId w:val="44"/>
    <w:lvlOverride w:ilvl="0">
      <w:lvl w:ilvl="0">
        <w:numFmt w:val="decimal"/>
        <w:lvlText w:val="%1."/>
        <w:lvlJc w:val="left"/>
      </w:lvl>
    </w:lvlOverride>
  </w:num>
  <w:num w:numId="73" w16cid:durableId="801577126">
    <w:abstractNumId w:val="21"/>
  </w:num>
  <w:num w:numId="74" w16cid:durableId="1499879038">
    <w:abstractNumId w:val="42"/>
  </w:num>
  <w:num w:numId="75" w16cid:durableId="1581988449">
    <w:abstractNumId w:val="13"/>
  </w:num>
  <w:num w:numId="76" w16cid:durableId="1893300491">
    <w:abstractNumId w:val="25"/>
  </w:num>
  <w:num w:numId="77" w16cid:durableId="134435926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855919008">
    <w:abstractNumId w:val="26"/>
  </w:num>
  <w:num w:numId="79" w16cid:durableId="1109398966">
    <w:abstractNumId w:val="67"/>
  </w:num>
  <w:num w:numId="80" w16cid:durableId="415245394">
    <w:abstractNumId w:val="29"/>
  </w:num>
  <w:num w:numId="81" w16cid:durableId="599334284">
    <w:abstractNumId w:val="48"/>
  </w:num>
  <w:num w:numId="82" w16cid:durableId="1119909841">
    <w:abstractNumId w:val="85"/>
  </w:num>
  <w:num w:numId="83" w16cid:durableId="1808620427">
    <w:abstractNumId w:val="82"/>
  </w:num>
  <w:num w:numId="84" w16cid:durableId="580915851">
    <w:abstractNumId w:val="46"/>
  </w:num>
  <w:num w:numId="85" w16cid:durableId="1629820005">
    <w:abstractNumId w:val="50"/>
  </w:num>
  <w:num w:numId="86" w16cid:durableId="421025887">
    <w:abstractNumId w:val="27"/>
  </w:num>
  <w:num w:numId="87" w16cid:durableId="1745640887">
    <w:abstractNumId w:val="18"/>
  </w:num>
  <w:numIdMacAtCleanup w:val="8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co Gustavo Arroyo Gonzales">
    <w15:presenceInfo w15:providerId="AD" w15:userId="S::farroyo@ceplan.gob.pe::4ccdb531-7dee-4bea-958c-74960c1989ff"/>
  </w15:person>
  <w15:person w15:author="Carmen del Rosario Bahamonde Quinteros">
    <w15:presenceInfo w15:providerId="AD" w15:userId="S::cbahamonde@ceplan.gob.pe::04e862a5-c8fa-4c13-88b8-b33a8740a217"/>
  </w15:person>
  <w15:person w15:author="Carmen del Rosario Bahamonde Quinteros [2]">
    <w15:presenceInfo w15:providerId="AD" w15:userId="S-1-5-21-2810894565-2838214951-538825239-29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proofState w:spelling="clean"/>
  <w:defaultTabStop w:val="720"/>
  <w:hyphenationZone w:val="425"/>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0D6F"/>
    <w:rsid w:val="000004FF"/>
    <w:rsid w:val="00002F71"/>
    <w:rsid w:val="00003025"/>
    <w:rsid w:val="000060E9"/>
    <w:rsid w:val="0000610A"/>
    <w:rsid w:val="00006CA0"/>
    <w:rsid w:val="00006D21"/>
    <w:rsid w:val="00011244"/>
    <w:rsid w:val="00011899"/>
    <w:rsid w:val="0001365D"/>
    <w:rsid w:val="000143D6"/>
    <w:rsid w:val="000150BC"/>
    <w:rsid w:val="00017552"/>
    <w:rsid w:val="00020087"/>
    <w:rsid w:val="0002217B"/>
    <w:rsid w:val="000230E4"/>
    <w:rsid w:val="00023880"/>
    <w:rsid w:val="00024AFA"/>
    <w:rsid w:val="00025E92"/>
    <w:rsid w:val="00031A91"/>
    <w:rsid w:val="00031B4E"/>
    <w:rsid w:val="00032BD9"/>
    <w:rsid w:val="000365A6"/>
    <w:rsid w:val="00037B36"/>
    <w:rsid w:val="00037F20"/>
    <w:rsid w:val="00042827"/>
    <w:rsid w:val="0004486D"/>
    <w:rsid w:val="00045366"/>
    <w:rsid w:val="00045DC5"/>
    <w:rsid w:val="00046D22"/>
    <w:rsid w:val="0005057B"/>
    <w:rsid w:val="00050A85"/>
    <w:rsid w:val="000510B7"/>
    <w:rsid w:val="0005185D"/>
    <w:rsid w:val="00054C73"/>
    <w:rsid w:val="00055F65"/>
    <w:rsid w:val="00063E32"/>
    <w:rsid w:val="00066093"/>
    <w:rsid w:val="00067C53"/>
    <w:rsid w:val="000726CB"/>
    <w:rsid w:val="00072C70"/>
    <w:rsid w:val="00076AB4"/>
    <w:rsid w:val="00083468"/>
    <w:rsid w:val="00083533"/>
    <w:rsid w:val="00084282"/>
    <w:rsid w:val="000858E4"/>
    <w:rsid w:val="00085C57"/>
    <w:rsid w:val="000862C3"/>
    <w:rsid w:val="00087664"/>
    <w:rsid w:val="00092373"/>
    <w:rsid w:val="0009494C"/>
    <w:rsid w:val="0009504F"/>
    <w:rsid w:val="000970F8"/>
    <w:rsid w:val="000A6A67"/>
    <w:rsid w:val="000A7B18"/>
    <w:rsid w:val="000B0967"/>
    <w:rsid w:val="000B4B58"/>
    <w:rsid w:val="000B7EB7"/>
    <w:rsid w:val="000C0C7F"/>
    <w:rsid w:val="000C1C26"/>
    <w:rsid w:val="000C2229"/>
    <w:rsid w:val="000C2528"/>
    <w:rsid w:val="000C36B7"/>
    <w:rsid w:val="000C4496"/>
    <w:rsid w:val="000C50D6"/>
    <w:rsid w:val="000C7FD4"/>
    <w:rsid w:val="000D1A53"/>
    <w:rsid w:val="000D23E2"/>
    <w:rsid w:val="000D366D"/>
    <w:rsid w:val="000D3C1D"/>
    <w:rsid w:val="000D4F76"/>
    <w:rsid w:val="000D5C71"/>
    <w:rsid w:val="000D5FF5"/>
    <w:rsid w:val="000D7B10"/>
    <w:rsid w:val="000E1FAB"/>
    <w:rsid w:val="000E488A"/>
    <w:rsid w:val="000E4C79"/>
    <w:rsid w:val="000E661E"/>
    <w:rsid w:val="000E6DF7"/>
    <w:rsid w:val="000E7522"/>
    <w:rsid w:val="000E7A40"/>
    <w:rsid w:val="000F2CE2"/>
    <w:rsid w:val="000F3979"/>
    <w:rsid w:val="000F4591"/>
    <w:rsid w:val="000F731D"/>
    <w:rsid w:val="000F7443"/>
    <w:rsid w:val="000F76DE"/>
    <w:rsid w:val="000F77AB"/>
    <w:rsid w:val="001001E3"/>
    <w:rsid w:val="00101741"/>
    <w:rsid w:val="00101857"/>
    <w:rsid w:val="00104E44"/>
    <w:rsid w:val="00105278"/>
    <w:rsid w:val="001056CF"/>
    <w:rsid w:val="00106404"/>
    <w:rsid w:val="001066B4"/>
    <w:rsid w:val="001100C1"/>
    <w:rsid w:val="001105DF"/>
    <w:rsid w:val="00110BA2"/>
    <w:rsid w:val="00110F5C"/>
    <w:rsid w:val="0011232D"/>
    <w:rsid w:val="001124D0"/>
    <w:rsid w:val="00112613"/>
    <w:rsid w:val="00113CFC"/>
    <w:rsid w:val="00117513"/>
    <w:rsid w:val="0012147D"/>
    <w:rsid w:val="001226C3"/>
    <w:rsid w:val="00122F7E"/>
    <w:rsid w:val="00123111"/>
    <w:rsid w:val="00123269"/>
    <w:rsid w:val="001244B1"/>
    <w:rsid w:val="00127AC6"/>
    <w:rsid w:val="0013161B"/>
    <w:rsid w:val="00141C06"/>
    <w:rsid w:val="001466DA"/>
    <w:rsid w:val="00146BF8"/>
    <w:rsid w:val="00146DBE"/>
    <w:rsid w:val="00147984"/>
    <w:rsid w:val="00152565"/>
    <w:rsid w:val="00153711"/>
    <w:rsid w:val="00154275"/>
    <w:rsid w:val="00154B61"/>
    <w:rsid w:val="00154C16"/>
    <w:rsid w:val="00155AF8"/>
    <w:rsid w:val="00164501"/>
    <w:rsid w:val="001657B5"/>
    <w:rsid w:val="00166F0A"/>
    <w:rsid w:val="001702F0"/>
    <w:rsid w:val="0017072A"/>
    <w:rsid w:val="0017082D"/>
    <w:rsid w:val="0017232B"/>
    <w:rsid w:val="001732BD"/>
    <w:rsid w:val="0017591B"/>
    <w:rsid w:val="0018420E"/>
    <w:rsid w:val="00186204"/>
    <w:rsid w:val="0018693F"/>
    <w:rsid w:val="00186987"/>
    <w:rsid w:val="00187E99"/>
    <w:rsid w:val="00190655"/>
    <w:rsid w:val="0019252A"/>
    <w:rsid w:val="001934BC"/>
    <w:rsid w:val="001A1E4F"/>
    <w:rsid w:val="001A3C1F"/>
    <w:rsid w:val="001A3F2C"/>
    <w:rsid w:val="001A569F"/>
    <w:rsid w:val="001B1A48"/>
    <w:rsid w:val="001B697F"/>
    <w:rsid w:val="001B7C16"/>
    <w:rsid w:val="001C120A"/>
    <w:rsid w:val="001C1863"/>
    <w:rsid w:val="001C1A53"/>
    <w:rsid w:val="001C1F8C"/>
    <w:rsid w:val="001C30B3"/>
    <w:rsid w:val="001C6014"/>
    <w:rsid w:val="001C663C"/>
    <w:rsid w:val="001C66E6"/>
    <w:rsid w:val="001C6F45"/>
    <w:rsid w:val="001D2C01"/>
    <w:rsid w:val="001D5656"/>
    <w:rsid w:val="001D6410"/>
    <w:rsid w:val="001D7575"/>
    <w:rsid w:val="001E0FA1"/>
    <w:rsid w:val="001E2528"/>
    <w:rsid w:val="001E488D"/>
    <w:rsid w:val="001E5A76"/>
    <w:rsid w:val="001F0222"/>
    <w:rsid w:val="001F098F"/>
    <w:rsid w:val="001F3558"/>
    <w:rsid w:val="001F4E23"/>
    <w:rsid w:val="001F624F"/>
    <w:rsid w:val="0020067E"/>
    <w:rsid w:val="00201A11"/>
    <w:rsid w:val="00201D29"/>
    <w:rsid w:val="002020DB"/>
    <w:rsid w:val="00205269"/>
    <w:rsid w:val="00205C16"/>
    <w:rsid w:val="00206A0D"/>
    <w:rsid w:val="00207255"/>
    <w:rsid w:val="00210221"/>
    <w:rsid w:val="00211EE8"/>
    <w:rsid w:val="00214D9E"/>
    <w:rsid w:val="002159F8"/>
    <w:rsid w:val="0021664E"/>
    <w:rsid w:val="002166C7"/>
    <w:rsid w:val="00217606"/>
    <w:rsid w:val="00221A4B"/>
    <w:rsid w:val="00223000"/>
    <w:rsid w:val="002233E5"/>
    <w:rsid w:val="002245C7"/>
    <w:rsid w:val="00231254"/>
    <w:rsid w:val="00232BF5"/>
    <w:rsid w:val="00235809"/>
    <w:rsid w:val="00235DE3"/>
    <w:rsid w:val="00236433"/>
    <w:rsid w:val="00236B15"/>
    <w:rsid w:val="00240ADD"/>
    <w:rsid w:val="00242D42"/>
    <w:rsid w:val="00242D79"/>
    <w:rsid w:val="00242ECD"/>
    <w:rsid w:val="002474EA"/>
    <w:rsid w:val="00252774"/>
    <w:rsid w:val="00252887"/>
    <w:rsid w:val="0025343A"/>
    <w:rsid w:val="002546A8"/>
    <w:rsid w:val="00257CD2"/>
    <w:rsid w:val="00261F55"/>
    <w:rsid w:val="00263BFC"/>
    <w:rsid w:val="00264140"/>
    <w:rsid w:val="00265371"/>
    <w:rsid w:val="0026584B"/>
    <w:rsid w:val="00265FD0"/>
    <w:rsid w:val="00267109"/>
    <w:rsid w:val="00272E94"/>
    <w:rsid w:val="00272ED7"/>
    <w:rsid w:val="00273458"/>
    <w:rsid w:val="00275604"/>
    <w:rsid w:val="0027638F"/>
    <w:rsid w:val="00281DFB"/>
    <w:rsid w:val="00285D1B"/>
    <w:rsid w:val="00286386"/>
    <w:rsid w:val="002870CF"/>
    <w:rsid w:val="002908EC"/>
    <w:rsid w:val="002919DA"/>
    <w:rsid w:val="00292ED2"/>
    <w:rsid w:val="00294030"/>
    <w:rsid w:val="0029664B"/>
    <w:rsid w:val="0029669E"/>
    <w:rsid w:val="00296E3E"/>
    <w:rsid w:val="002A3FE6"/>
    <w:rsid w:val="002A6EBE"/>
    <w:rsid w:val="002A735E"/>
    <w:rsid w:val="002B5023"/>
    <w:rsid w:val="002B6C30"/>
    <w:rsid w:val="002B7521"/>
    <w:rsid w:val="002C7624"/>
    <w:rsid w:val="002D132B"/>
    <w:rsid w:val="002D3422"/>
    <w:rsid w:val="002D3433"/>
    <w:rsid w:val="002D5F3C"/>
    <w:rsid w:val="002D7436"/>
    <w:rsid w:val="002E462F"/>
    <w:rsid w:val="002E6663"/>
    <w:rsid w:val="002F0BAC"/>
    <w:rsid w:val="002F189F"/>
    <w:rsid w:val="002F1D73"/>
    <w:rsid w:val="002F1F18"/>
    <w:rsid w:val="002F4AC9"/>
    <w:rsid w:val="002F68D8"/>
    <w:rsid w:val="002F7EB4"/>
    <w:rsid w:val="00302B39"/>
    <w:rsid w:val="00302C83"/>
    <w:rsid w:val="00304200"/>
    <w:rsid w:val="00305776"/>
    <w:rsid w:val="003069FF"/>
    <w:rsid w:val="00312343"/>
    <w:rsid w:val="0031529B"/>
    <w:rsid w:val="003154A8"/>
    <w:rsid w:val="003203F7"/>
    <w:rsid w:val="00323D61"/>
    <w:rsid w:val="0032620C"/>
    <w:rsid w:val="003346C8"/>
    <w:rsid w:val="003357A3"/>
    <w:rsid w:val="0033770B"/>
    <w:rsid w:val="00342C7E"/>
    <w:rsid w:val="003455E3"/>
    <w:rsid w:val="00347FAD"/>
    <w:rsid w:val="00350569"/>
    <w:rsid w:val="003507F0"/>
    <w:rsid w:val="00351C4D"/>
    <w:rsid w:val="0035213B"/>
    <w:rsid w:val="003527A1"/>
    <w:rsid w:val="00354A6A"/>
    <w:rsid w:val="00360515"/>
    <w:rsid w:val="00360AD7"/>
    <w:rsid w:val="00365808"/>
    <w:rsid w:val="00373F5A"/>
    <w:rsid w:val="00383EED"/>
    <w:rsid w:val="003922C4"/>
    <w:rsid w:val="00392F28"/>
    <w:rsid w:val="00393CD1"/>
    <w:rsid w:val="003949D5"/>
    <w:rsid w:val="00395BA3"/>
    <w:rsid w:val="00396362"/>
    <w:rsid w:val="00397337"/>
    <w:rsid w:val="003A1B96"/>
    <w:rsid w:val="003A3EAE"/>
    <w:rsid w:val="003A41C1"/>
    <w:rsid w:val="003A749E"/>
    <w:rsid w:val="003A7505"/>
    <w:rsid w:val="003A79E6"/>
    <w:rsid w:val="003B52BC"/>
    <w:rsid w:val="003B7348"/>
    <w:rsid w:val="003C06E5"/>
    <w:rsid w:val="003C2A0D"/>
    <w:rsid w:val="003C5182"/>
    <w:rsid w:val="003C5F2C"/>
    <w:rsid w:val="003C609D"/>
    <w:rsid w:val="003C6543"/>
    <w:rsid w:val="003C6DBE"/>
    <w:rsid w:val="003D5953"/>
    <w:rsid w:val="003E00AA"/>
    <w:rsid w:val="003E16A6"/>
    <w:rsid w:val="003E25BA"/>
    <w:rsid w:val="003E30EA"/>
    <w:rsid w:val="003E560E"/>
    <w:rsid w:val="003E5778"/>
    <w:rsid w:val="003E7697"/>
    <w:rsid w:val="003F4784"/>
    <w:rsid w:val="003F7ABF"/>
    <w:rsid w:val="003F7FA0"/>
    <w:rsid w:val="00401934"/>
    <w:rsid w:val="00402097"/>
    <w:rsid w:val="00402614"/>
    <w:rsid w:val="00403E0D"/>
    <w:rsid w:val="004146F3"/>
    <w:rsid w:val="004154BD"/>
    <w:rsid w:val="004165E1"/>
    <w:rsid w:val="00420266"/>
    <w:rsid w:val="004224AA"/>
    <w:rsid w:val="00423309"/>
    <w:rsid w:val="00426BAA"/>
    <w:rsid w:val="0042709D"/>
    <w:rsid w:val="00430B3B"/>
    <w:rsid w:val="00433AE8"/>
    <w:rsid w:val="00433CB1"/>
    <w:rsid w:val="00435101"/>
    <w:rsid w:val="0043630C"/>
    <w:rsid w:val="00440CBF"/>
    <w:rsid w:val="00442D8E"/>
    <w:rsid w:val="00444AEF"/>
    <w:rsid w:val="00446936"/>
    <w:rsid w:val="00453811"/>
    <w:rsid w:val="00454F88"/>
    <w:rsid w:val="00455233"/>
    <w:rsid w:val="00456E41"/>
    <w:rsid w:val="0046065D"/>
    <w:rsid w:val="00461299"/>
    <w:rsid w:val="00466E69"/>
    <w:rsid w:val="00467F62"/>
    <w:rsid w:val="00470DE0"/>
    <w:rsid w:val="00471C32"/>
    <w:rsid w:val="00472BED"/>
    <w:rsid w:val="00473A5A"/>
    <w:rsid w:val="00474012"/>
    <w:rsid w:val="004746D7"/>
    <w:rsid w:val="004746FB"/>
    <w:rsid w:val="004748BF"/>
    <w:rsid w:val="004803BA"/>
    <w:rsid w:val="00481DCD"/>
    <w:rsid w:val="00482C8C"/>
    <w:rsid w:val="00483581"/>
    <w:rsid w:val="00483F6F"/>
    <w:rsid w:val="00491150"/>
    <w:rsid w:val="004921B4"/>
    <w:rsid w:val="004944E9"/>
    <w:rsid w:val="004971F7"/>
    <w:rsid w:val="004A0F5D"/>
    <w:rsid w:val="004A102A"/>
    <w:rsid w:val="004A1457"/>
    <w:rsid w:val="004A3CA4"/>
    <w:rsid w:val="004A475A"/>
    <w:rsid w:val="004A53E8"/>
    <w:rsid w:val="004A5A71"/>
    <w:rsid w:val="004A7C18"/>
    <w:rsid w:val="004B0F95"/>
    <w:rsid w:val="004B2594"/>
    <w:rsid w:val="004B4E64"/>
    <w:rsid w:val="004B58FC"/>
    <w:rsid w:val="004B6C0B"/>
    <w:rsid w:val="004B75DD"/>
    <w:rsid w:val="004B7658"/>
    <w:rsid w:val="004C0CBA"/>
    <w:rsid w:val="004C14B5"/>
    <w:rsid w:val="004C1812"/>
    <w:rsid w:val="004C1845"/>
    <w:rsid w:val="004C1A1C"/>
    <w:rsid w:val="004C2787"/>
    <w:rsid w:val="004C30E7"/>
    <w:rsid w:val="004C38AA"/>
    <w:rsid w:val="004C4FF9"/>
    <w:rsid w:val="004C5BD8"/>
    <w:rsid w:val="004C5F2F"/>
    <w:rsid w:val="004C67AD"/>
    <w:rsid w:val="004D0A74"/>
    <w:rsid w:val="004D24D4"/>
    <w:rsid w:val="004D2790"/>
    <w:rsid w:val="004D30A8"/>
    <w:rsid w:val="004D4C92"/>
    <w:rsid w:val="004D5B56"/>
    <w:rsid w:val="004D5EB6"/>
    <w:rsid w:val="004D6FC1"/>
    <w:rsid w:val="004D7C0B"/>
    <w:rsid w:val="004E22DA"/>
    <w:rsid w:val="004E34AD"/>
    <w:rsid w:val="004E467F"/>
    <w:rsid w:val="004E51E3"/>
    <w:rsid w:val="004E646B"/>
    <w:rsid w:val="004F3801"/>
    <w:rsid w:val="004F49B7"/>
    <w:rsid w:val="004F601C"/>
    <w:rsid w:val="004F74CE"/>
    <w:rsid w:val="00500A6E"/>
    <w:rsid w:val="00501BCB"/>
    <w:rsid w:val="005024C4"/>
    <w:rsid w:val="00504B34"/>
    <w:rsid w:val="00504D87"/>
    <w:rsid w:val="005051A4"/>
    <w:rsid w:val="00505665"/>
    <w:rsid w:val="00505B11"/>
    <w:rsid w:val="0051047C"/>
    <w:rsid w:val="005109EA"/>
    <w:rsid w:val="00510C96"/>
    <w:rsid w:val="005111E0"/>
    <w:rsid w:val="00513B67"/>
    <w:rsid w:val="00514407"/>
    <w:rsid w:val="0051446B"/>
    <w:rsid w:val="00515814"/>
    <w:rsid w:val="005208BD"/>
    <w:rsid w:val="00521832"/>
    <w:rsid w:val="0052256F"/>
    <w:rsid w:val="005233F8"/>
    <w:rsid w:val="005252CE"/>
    <w:rsid w:val="00526043"/>
    <w:rsid w:val="005261D7"/>
    <w:rsid w:val="005303DE"/>
    <w:rsid w:val="005304C1"/>
    <w:rsid w:val="00530A15"/>
    <w:rsid w:val="00531A0F"/>
    <w:rsid w:val="00531BC5"/>
    <w:rsid w:val="005320E7"/>
    <w:rsid w:val="005320E8"/>
    <w:rsid w:val="00532C36"/>
    <w:rsid w:val="005349E5"/>
    <w:rsid w:val="005367E8"/>
    <w:rsid w:val="00541179"/>
    <w:rsid w:val="005437C5"/>
    <w:rsid w:val="00544FA4"/>
    <w:rsid w:val="005454B1"/>
    <w:rsid w:val="0054691E"/>
    <w:rsid w:val="00546FFB"/>
    <w:rsid w:val="005503C1"/>
    <w:rsid w:val="00550A28"/>
    <w:rsid w:val="00550BCA"/>
    <w:rsid w:val="005515FF"/>
    <w:rsid w:val="00552081"/>
    <w:rsid w:val="0055320D"/>
    <w:rsid w:val="00553603"/>
    <w:rsid w:val="0055547F"/>
    <w:rsid w:val="00555FB0"/>
    <w:rsid w:val="005562A6"/>
    <w:rsid w:val="005579B2"/>
    <w:rsid w:val="00560361"/>
    <w:rsid w:val="005611E0"/>
    <w:rsid w:val="00561410"/>
    <w:rsid w:val="00561931"/>
    <w:rsid w:val="00563838"/>
    <w:rsid w:val="005653BA"/>
    <w:rsid w:val="00567385"/>
    <w:rsid w:val="005673AF"/>
    <w:rsid w:val="0056740F"/>
    <w:rsid w:val="00567637"/>
    <w:rsid w:val="00572FD1"/>
    <w:rsid w:val="005762A9"/>
    <w:rsid w:val="00576921"/>
    <w:rsid w:val="005803D0"/>
    <w:rsid w:val="00581806"/>
    <w:rsid w:val="00581AD8"/>
    <w:rsid w:val="00583848"/>
    <w:rsid w:val="00583AD9"/>
    <w:rsid w:val="005873AD"/>
    <w:rsid w:val="005939D1"/>
    <w:rsid w:val="00594A1A"/>
    <w:rsid w:val="005A0A93"/>
    <w:rsid w:val="005A0CB2"/>
    <w:rsid w:val="005A1D3E"/>
    <w:rsid w:val="005A5BAE"/>
    <w:rsid w:val="005B0E50"/>
    <w:rsid w:val="005B180A"/>
    <w:rsid w:val="005B2130"/>
    <w:rsid w:val="005B22E1"/>
    <w:rsid w:val="005B3400"/>
    <w:rsid w:val="005B3687"/>
    <w:rsid w:val="005B3AB1"/>
    <w:rsid w:val="005B45F0"/>
    <w:rsid w:val="005B4AC0"/>
    <w:rsid w:val="005B575D"/>
    <w:rsid w:val="005B5960"/>
    <w:rsid w:val="005B61E5"/>
    <w:rsid w:val="005B7540"/>
    <w:rsid w:val="005B77ED"/>
    <w:rsid w:val="005C040F"/>
    <w:rsid w:val="005C0F57"/>
    <w:rsid w:val="005C735D"/>
    <w:rsid w:val="005C7876"/>
    <w:rsid w:val="005D1552"/>
    <w:rsid w:val="005D44B4"/>
    <w:rsid w:val="005D6DA5"/>
    <w:rsid w:val="005D7EFD"/>
    <w:rsid w:val="005E1BA8"/>
    <w:rsid w:val="005E3057"/>
    <w:rsid w:val="005E44C0"/>
    <w:rsid w:val="005F019A"/>
    <w:rsid w:val="0060264B"/>
    <w:rsid w:val="00602EFE"/>
    <w:rsid w:val="00607FF1"/>
    <w:rsid w:val="00615C52"/>
    <w:rsid w:val="0061600F"/>
    <w:rsid w:val="0061714E"/>
    <w:rsid w:val="00621D78"/>
    <w:rsid w:val="0062208F"/>
    <w:rsid w:val="00623C73"/>
    <w:rsid w:val="006246DE"/>
    <w:rsid w:val="0062577E"/>
    <w:rsid w:val="00627325"/>
    <w:rsid w:val="00632568"/>
    <w:rsid w:val="00632C19"/>
    <w:rsid w:val="00633702"/>
    <w:rsid w:val="006343A9"/>
    <w:rsid w:val="0063465D"/>
    <w:rsid w:val="00640397"/>
    <w:rsid w:val="00641ED2"/>
    <w:rsid w:val="00647389"/>
    <w:rsid w:val="00650870"/>
    <w:rsid w:val="0065282D"/>
    <w:rsid w:val="00654367"/>
    <w:rsid w:val="00660799"/>
    <w:rsid w:val="0066119D"/>
    <w:rsid w:val="00663454"/>
    <w:rsid w:val="00665370"/>
    <w:rsid w:val="006655DF"/>
    <w:rsid w:val="00667E61"/>
    <w:rsid w:val="006704D0"/>
    <w:rsid w:val="00670F07"/>
    <w:rsid w:val="00671878"/>
    <w:rsid w:val="00671F0B"/>
    <w:rsid w:val="00673604"/>
    <w:rsid w:val="00677E11"/>
    <w:rsid w:val="006811EB"/>
    <w:rsid w:val="0068248F"/>
    <w:rsid w:val="0068315E"/>
    <w:rsid w:val="00684726"/>
    <w:rsid w:val="00685C4B"/>
    <w:rsid w:val="006871CC"/>
    <w:rsid w:val="006872C9"/>
    <w:rsid w:val="00692577"/>
    <w:rsid w:val="00694D2B"/>
    <w:rsid w:val="006952E7"/>
    <w:rsid w:val="0069595E"/>
    <w:rsid w:val="006A0145"/>
    <w:rsid w:val="006A2AD3"/>
    <w:rsid w:val="006A4467"/>
    <w:rsid w:val="006A4579"/>
    <w:rsid w:val="006A4DE7"/>
    <w:rsid w:val="006A566A"/>
    <w:rsid w:val="006A79A5"/>
    <w:rsid w:val="006A7E9D"/>
    <w:rsid w:val="006B014A"/>
    <w:rsid w:val="006B03B5"/>
    <w:rsid w:val="006B075B"/>
    <w:rsid w:val="006B278C"/>
    <w:rsid w:val="006B5131"/>
    <w:rsid w:val="006B7751"/>
    <w:rsid w:val="006C09DC"/>
    <w:rsid w:val="006C2EF9"/>
    <w:rsid w:val="006C2FC5"/>
    <w:rsid w:val="006C4DD9"/>
    <w:rsid w:val="006C50A4"/>
    <w:rsid w:val="006C6934"/>
    <w:rsid w:val="006C7C4B"/>
    <w:rsid w:val="006D36CA"/>
    <w:rsid w:val="006D5769"/>
    <w:rsid w:val="006D6669"/>
    <w:rsid w:val="006D66C1"/>
    <w:rsid w:val="006E0774"/>
    <w:rsid w:val="006E22D7"/>
    <w:rsid w:val="006E35F3"/>
    <w:rsid w:val="006E4D57"/>
    <w:rsid w:val="006F01A1"/>
    <w:rsid w:val="006F06E9"/>
    <w:rsid w:val="006F075E"/>
    <w:rsid w:val="006F1930"/>
    <w:rsid w:val="006F199B"/>
    <w:rsid w:val="006F1C30"/>
    <w:rsid w:val="006F4A3F"/>
    <w:rsid w:val="00701860"/>
    <w:rsid w:val="00701B44"/>
    <w:rsid w:val="0070689A"/>
    <w:rsid w:val="00710094"/>
    <w:rsid w:val="00710BEA"/>
    <w:rsid w:val="00711A92"/>
    <w:rsid w:val="00714C8F"/>
    <w:rsid w:val="00714FC2"/>
    <w:rsid w:val="00716CDC"/>
    <w:rsid w:val="00723636"/>
    <w:rsid w:val="0072445F"/>
    <w:rsid w:val="007248FA"/>
    <w:rsid w:val="00726261"/>
    <w:rsid w:val="00732AA4"/>
    <w:rsid w:val="0073463E"/>
    <w:rsid w:val="00734E95"/>
    <w:rsid w:val="00735E81"/>
    <w:rsid w:val="00736B7D"/>
    <w:rsid w:val="00740F56"/>
    <w:rsid w:val="0074172C"/>
    <w:rsid w:val="00741C61"/>
    <w:rsid w:val="007426CA"/>
    <w:rsid w:val="00742930"/>
    <w:rsid w:val="0074442A"/>
    <w:rsid w:val="00744556"/>
    <w:rsid w:val="00746210"/>
    <w:rsid w:val="00746899"/>
    <w:rsid w:val="00747A7D"/>
    <w:rsid w:val="00750627"/>
    <w:rsid w:val="00750665"/>
    <w:rsid w:val="007516EE"/>
    <w:rsid w:val="00755647"/>
    <w:rsid w:val="00756947"/>
    <w:rsid w:val="007576E3"/>
    <w:rsid w:val="007622D8"/>
    <w:rsid w:val="007665F0"/>
    <w:rsid w:val="00771E3E"/>
    <w:rsid w:val="007731B3"/>
    <w:rsid w:val="0077436D"/>
    <w:rsid w:val="0077504D"/>
    <w:rsid w:val="0077510E"/>
    <w:rsid w:val="00780A93"/>
    <w:rsid w:val="00781FED"/>
    <w:rsid w:val="007822BE"/>
    <w:rsid w:val="0078388B"/>
    <w:rsid w:val="0078550B"/>
    <w:rsid w:val="00786A38"/>
    <w:rsid w:val="00787113"/>
    <w:rsid w:val="00787230"/>
    <w:rsid w:val="007879C2"/>
    <w:rsid w:val="00787DDB"/>
    <w:rsid w:val="00791241"/>
    <w:rsid w:val="00791FBE"/>
    <w:rsid w:val="00792F1F"/>
    <w:rsid w:val="00793F0B"/>
    <w:rsid w:val="00795E62"/>
    <w:rsid w:val="007A4A43"/>
    <w:rsid w:val="007A4BCC"/>
    <w:rsid w:val="007B14E6"/>
    <w:rsid w:val="007B383D"/>
    <w:rsid w:val="007B6297"/>
    <w:rsid w:val="007B6A31"/>
    <w:rsid w:val="007B739C"/>
    <w:rsid w:val="007B7715"/>
    <w:rsid w:val="007C0BD0"/>
    <w:rsid w:val="007C133D"/>
    <w:rsid w:val="007C2233"/>
    <w:rsid w:val="007C34E0"/>
    <w:rsid w:val="007C3998"/>
    <w:rsid w:val="007C6D29"/>
    <w:rsid w:val="007C7542"/>
    <w:rsid w:val="007D5C27"/>
    <w:rsid w:val="007E5497"/>
    <w:rsid w:val="007E59C0"/>
    <w:rsid w:val="007E74C6"/>
    <w:rsid w:val="007F2207"/>
    <w:rsid w:val="0080048C"/>
    <w:rsid w:val="00800A88"/>
    <w:rsid w:val="00803B8F"/>
    <w:rsid w:val="008076B7"/>
    <w:rsid w:val="00807CB5"/>
    <w:rsid w:val="00807E43"/>
    <w:rsid w:val="00810454"/>
    <w:rsid w:val="0081347E"/>
    <w:rsid w:val="00813822"/>
    <w:rsid w:val="008139CA"/>
    <w:rsid w:val="00814349"/>
    <w:rsid w:val="00814427"/>
    <w:rsid w:val="0081483F"/>
    <w:rsid w:val="00814A3E"/>
    <w:rsid w:val="00815072"/>
    <w:rsid w:val="00816DF9"/>
    <w:rsid w:val="008221BC"/>
    <w:rsid w:val="0082268D"/>
    <w:rsid w:val="00824111"/>
    <w:rsid w:val="008255CC"/>
    <w:rsid w:val="00826171"/>
    <w:rsid w:val="00827BB1"/>
    <w:rsid w:val="00827E23"/>
    <w:rsid w:val="00832074"/>
    <w:rsid w:val="00834CAE"/>
    <w:rsid w:val="00834DA0"/>
    <w:rsid w:val="008350E3"/>
    <w:rsid w:val="00837E49"/>
    <w:rsid w:val="00840C90"/>
    <w:rsid w:val="008422C3"/>
    <w:rsid w:val="00843784"/>
    <w:rsid w:val="00843841"/>
    <w:rsid w:val="00843D21"/>
    <w:rsid w:val="00844737"/>
    <w:rsid w:val="00845308"/>
    <w:rsid w:val="00846285"/>
    <w:rsid w:val="008476BB"/>
    <w:rsid w:val="00847A2D"/>
    <w:rsid w:val="00847D6E"/>
    <w:rsid w:val="00851FE4"/>
    <w:rsid w:val="0085220F"/>
    <w:rsid w:val="00855ED6"/>
    <w:rsid w:val="00856E6A"/>
    <w:rsid w:val="0085742B"/>
    <w:rsid w:val="00860769"/>
    <w:rsid w:val="00860EEB"/>
    <w:rsid w:val="008618F0"/>
    <w:rsid w:val="008625AF"/>
    <w:rsid w:val="0086454E"/>
    <w:rsid w:val="008655D8"/>
    <w:rsid w:val="00866361"/>
    <w:rsid w:val="00866519"/>
    <w:rsid w:val="00866549"/>
    <w:rsid w:val="0086684B"/>
    <w:rsid w:val="00866E26"/>
    <w:rsid w:val="00867655"/>
    <w:rsid w:val="00870258"/>
    <w:rsid w:val="00870B53"/>
    <w:rsid w:val="008739F7"/>
    <w:rsid w:val="00873CD5"/>
    <w:rsid w:val="00874741"/>
    <w:rsid w:val="008756E0"/>
    <w:rsid w:val="008766D1"/>
    <w:rsid w:val="00876A89"/>
    <w:rsid w:val="00877731"/>
    <w:rsid w:val="00881E23"/>
    <w:rsid w:val="00882A44"/>
    <w:rsid w:val="00883E6A"/>
    <w:rsid w:val="00885A8B"/>
    <w:rsid w:val="008870D2"/>
    <w:rsid w:val="00891071"/>
    <w:rsid w:val="00892894"/>
    <w:rsid w:val="008952E5"/>
    <w:rsid w:val="00895F01"/>
    <w:rsid w:val="0089753E"/>
    <w:rsid w:val="008A05D9"/>
    <w:rsid w:val="008A09CE"/>
    <w:rsid w:val="008A1E87"/>
    <w:rsid w:val="008A2FD1"/>
    <w:rsid w:val="008A3CDA"/>
    <w:rsid w:val="008A4EBF"/>
    <w:rsid w:val="008A5939"/>
    <w:rsid w:val="008A6B87"/>
    <w:rsid w:val="008A7B79"/>
    <w:rsid w:val="008B0FCB"/>
    <w:rsid w:val="008B1D50"/>
    <w:rsid w:val="008B214D"/>
    <w:rsid w:val="008B4DD8"/>
    <w:rsid w:val="008B537A"/>
    <w:rsid w:val="008B7EF8"/>
    <w:rsid w:val="008C036F"/>
    <w:rsid w:val="008C070F"/>
    <w:rsid w:val="008C1571"/>
    <w:rsid w:val="008C279B"/>
    <w:rsid w:val="008C3393"/>
    <w:rsid w:val="008C501A"/>
    <w:rsid w:val="008C6AE5"/>
    <w:rsid w:val="008D2539"/>
    <w:rsid w:val="008D4F07"/>
    <w:rsid w:val="008D6C2D"/>
    <w:rsid w:val="008E05C8"/>
    <w:rsid w:val="008E07B1"/>
    <w:rsid w:val="008E3F43"/>
    <w:rsid w:val="008E50D5"/>
    <w:rsid w:val="008E53CE"/>
    <w:rsid w:val="008E7AD3"/>
    <w:rsid w:val="008F00EC"/>
    <w:rsid w:val="008F0FC8"/>
    <w:rsid w:val="008F2443"/>
    <w:rsid w:val="008F29B6"/>
    <w:rsid w:val="008F3372"/>
    <w:rsid w:val="008F4A76"/>
    <w:rsid w:val="008F5722"/>
    <w:rsid w:val="008F6737"/>
    <w:rsid w:val="008F69ED"/>
    <w:rsid w:val="008F6F4A"/>
    <w:rsid w:val="0090188B"/>
    <w:rsid w:val="0090190D"/>
    <w:rsid w:val="00902212"/>
    <w:rsid w:val="0090252C"/>
    <w:rsid w:val="00902FFF"/>
    <w:rsid w:val="00903E96"/>
    <w:rsid w:val="00904BFD"/>
    <w:rsid w:val="00905279"/>
    <w:rsid w:val="00913DE4"/>
    <w:rsid w:val="00913F5E"/>
    <w:rsid w:val="0091578C"/>
    <w:rsid w:val="0091639B"/>
    <w:rsid w:val="009178B4"/>
    <w:rsid w:val="00922120"/>
    <w:rsid w:val="009231FB"/>
    <w:rsid w:val="009236F4"/>
    <w:rsid w:val="00923939"/>
    <w:rsid w:val="009243DC"/>
    <w:rsid w:val="00924F86"/>
    <w:rsid w:val="00925AB8"/>
    <w:rsid w:val="00926238"/>
    <w:rsid w:val="00930F54"/>
    <w:rsid w:val="00932140"/>
    <w:rsid w:val="0093252B"/>
    <w:rsid w:val="00932D08"/>
    <w:rsid w:val="009339F2"/>
    <w:rsid w:val="00936A72"/>
    <w:rsid w:val="009412BE"/>
    <w:rsid w:val="00945C18"/>
    <w:rsid w:val="009461F3"/>
    <w:rsid w:val="00946D0C"/>
    <w:rsid w:val="0094762E"/>
    <w:rsid w:val="0095131B"/>
    <w:rsid w:val="00957F23"/>
    <w:rsid w:val="00961B58"/>
    <w:rsid w:val="00962898"/>
    <w:rsid w:val="00967DA1"/>
    <w:rsid w:val="009739D3"/>
    <w:rsid w:val="00980939"/>
    <w:rsid w:val="0098261D"/>
    <w:rsid w:val="0098287E"/>
    <w:rsid w:val="00987B0A"/>
    <w:rsid w:val="00991193"/>
    <w:rsid w:val="0099143E"/>
    <w:rsid w:val="00992FF5"/>
    <w:rsid w:val="00994246"/>
    <w:rsid w:val="00995381"/>
    <w:rsid w:val="009A401D"/>
    <w:rsid w:val="009A6EF2"/>
    <w:rsid w:val="009B2453"/>
    <w:rsid w:val="009B381C"/>
    <w:rsid w:val="009B5DA8"/>
    <w:rsid w:val="009B6179"/>
    <w:rsid w:val="009B7E17"/>
    <w:rsid w:val="009B7F6E"/>
    <w:rsid w:val="009C185B"/>
    <w:rsid w:val="009C190C"/>
    <w:rsid w:val="009C3596"/>
    <w:rsid w:val="009C3A76"/>
    <w:rsid w:val="009C3B86"/>
    <w:rsid w:val="009C3C0F"/>
    <w:rsid w:val="009C3D5D"/>
    <w:rsid w:val="009C40CD"/>
    <w:rsid w:val="009C44FC"/>
    <w:rsid w:val="009C46A0"/>
    <w:rsid w:val="009C630A"/>
    <w:rsid w:val="009D0D6F"/>
    <w:rsid w:val="009D37FE"/>
    <w:rsid w:val="009D3ADB"/>
    <w:rsid w:val="009D3F89"/>
    <w:rsid w:val="009D631E"/>
    <w:rsid w:val="009E25F7"/>
    <w:rsid w:val="009E2F66"/>
    <w:rsid w:val="009E3282"/>
    <w:rsid w:val="009E3724"/>
    <w:rsid w:val="009E418B"/>
    <w:rsid w:val="009E47EC"/>
    <w:rsid w:val="009E575F"/>
    <w:rsid w:val="009E7044"/>
    <w:rsid w:val="009E759D"/>
    <w:rsid w:val="009F3B50"/>
    <w:rsid w:val="009F40D5"/>
    <w:rsid w:val="009F6008"/>
    <w:rsid w:val="009F6509"/>
    <w:rsid w:val="009F67B0"/>
    <w:rsid w:val="009F74AB"/>
    <w:rsid w:val="00A00EDA"/>
    <w:rsid w:val="00A02A51"/>
    <w:rsid w:val="00A03B91"/>
    <w:rsid w:val="00A04572"/>
    <w:rsid w:val="00A04699"/>
    <w:rsid w:val="00A047EB"/>
    <w:rsid w:val="00A05F1C"/>
    <w:rsid w:val="00A1291B"/>
    <w:rsid w:val="00A13560"/>
    <w:rsid w:val="00A141AC"/>
    <w:rsid w:val="00A16A78"/>
    <w:rsid w:val="00A17829"/>
    <w:rsid w:val="00A20509"/>
    <w:rsid w:val="00A21D2B"/>
    <w:rsid w:val="00A23DC2"/>
    <w:rsid w:val="00A30807"/>
    <w:rsid w:val="00A3539D"/>
    <w:rsid w:val="00A3595D"/>
    <w:rsid w:val="00A413BC"/>
    <w:rsid w:val="00A435DC"/>
    <w:rsid w:val="00A46BEB"/>
    <w:rsid w:val="00A4716D"/>
    <w:rsid w:val="00A47EE3"/>
    <w:rsid w:val="00A51980"/>
    <w:rsid w:val="00A51FEA"/>
    <w:rsid w:val="00A55686"/>
    <w:rsid w:val="00A577B1"/>
    <w:rsid w:val="00A60DC5"/>
    <w:rsid w:val="00A616E4"/>
    <w:rsid w:val="00A61BAA"/>
    <w:rsid w:val="00A6389C"/>
    <w:rsid w:val="00A6459B"/>
    <w:rsid w:val="00A66A6F"/>
    <w:rsid w:val="00A71B26"/>
    <w:rsid w:val="00A71C64"/>
    <w:rsid w:val="00A72483"/>
    <w:rsid w:val="00A729A8"/>
    <w:rsid w:val="00A73295"/>
    <w:rsid w:val="00A8022B"/>
    <w:rsid w:val="00A804E0"/>
    <w:rsid w:val="00A81742"/>
    <w:rsid w:val="00A83D37"/>
    <w:rsid w:val="00A85F62"/>
    <w:rsid w:val="00A86CAA"/>
    <w:rsid w:val="00A9062E"/>
    <w:rsid w:val="00A93FAB"/>
    <w:rsid w:val="00A942C9"/>
    <w:rsid w:val="00A94417"/>
    <w:rsid w:val="00A9448A"/>
    <w:rsid w:val="00AA126F"/>
    <w:rsid w:val="00AA3965"/>
    <w:rsid w:val="00AA3A9F"/>
    <w:rsid w:val="00AA3DAD"/>
    <w:rsid w:val="00AA4C3B"/>
    <w:rsid w:val="00AA700A"/>
    <w:rsid w:val="00AB0D1F"/>
    <w:rsid w:val="00AB0D57"/>
    <w:rsid w:val="00AB1101"/>
    <w:rsid w:val="00AB6F30"/>
    <w:rsid w:val="00AB761D"/>
    <w:rsid w:val="00AC01F6"/>
    <w:rsid w:val="00AC1DD6"/>
    <w:rsid w:val="00AC362B"/>
    <w:rsid w:val="00AC4241"/>
    <w:rsid w:val="00AC6013"/>
    <w:rsid w:val="00AD13A7"/>
    <w:rsid w:val="00AD27D2"/>
    <w:rsid w:val="00AD2FB5"/>
    <w:rsid w:val="00AD469D"/>
    <w:rsid w:val="00AD4C1F"/>
    <w:rsid w:val="00AD5B88"/>
    <w:rsid w:val="00AD73CC"/>
    <w:rsid w:val="00AD7E68"/>
    <w:rsid w:val="00AE03E6"/>
    <w:rsid w:val="00AE1E37"/>
    <w:rsid w:val="00AE47B4"/>
    <w:rsid w:val="00AE4A66"/>
    <w:rsid w:val="00AE5AB4"/>
    <w:rsid w:val="00AE61A3"/>
    <w:rsid w:val="00AE62DF"/>
    <w:rsid w:val="00AE662A"/>
    <w:rsid w:val="00AF122A"/>
    <w:rsid w:val="00AF1FB9"/>
    <w:rsid w:val="00AF4E9A"/>
    <w:rsid w:val="00AF54ED"/>
    <w:rsid w:val="00AF7911"/>
    <w:rsid w:val="00B00208"/>
    <w:rsid w:val="00B0080B"/>
    <w:rsid w:val="00B01DE9"/>
    <w:rsid w:val="00B01FC5"/>
    <w:rsid w:val="00B03FA0"/>
    <w:rsid w:val="00B06B10"/>
    <w:rsid w:val="00B076AB"/>
    <w:rsid w:val="00B10D39"/>
    <w:rsid w:val="00B10E3E"/>
    <w:rsid w:val="00B12AAA"/>
    <w:rsid w:val="00B142CA"/>
    <w:rsid w:val="00B1704E"/>
    <w:rsid w:val="00B1741F"/>
    <w:rsid w:val="00B1783B"/>
    <w:rsid w:val="00B2045F"/>
    <w:rsid w:val="00B20820"/>
    <w:rsid w:val="00B225DE"/>
    <w:rsid w:val="00B23313"/>
    <w:rsid w:val="00B23AE6"/>
    <w:rsid w:val="00B2549A"/>
    <w:rsid w:val="00B26841"/>
    <w:rsid w:val="00B32079"/>
    <w:rsid w:val="00B3404A"/>
    <w:rsid w:val="00B349CE"/>
    <w:rsid w:val="00B34D5C"/>
    <w:rsid w:val="00B353A4"/>
    <w:rsid w:val="00B43F2B"/>
    <w:rsid w:val="00B44E00"/>
    <w:rsid w:val="00B45E24"/>
    <w:rsid w:val="00B45F68"/>
    <w:rsid w:val="00B51503"/>
    <w:rsid w:val="00B524BF"/>
    <w:rsid w:val="00B5265C"/>
    <w:rsid w:val="00B52DDC"/>
    <w:rsid w:val="00B53F56"/>
    <w:rsid w:val="00B54BD7"/>
    <w:rsid w:val="00B55BDE"/>
    <w:rsid w:val="00B55EE9"/>
    <w:rsid w:val="00B56528"/>
    <w:rsid w:val="00B56E2D"/>
    <w:rsid w:val="00B6046A"/>
    <w:rsid w:val="00B62865"/>
    <w:rsid w:val="00B645DE"/>
    <w:rsid w:val="00B648B1"/>
    <w:rsid w:val="00B6498F"/>
    <w:rsid w:val="00B64FCD"/>
    <w:rsid w:val="00B65593"/>
    <w:rsid w:val="00B65B91"/>
    <w:rsid w:val="00B70750"/>
    <w:rsid w:val="00B711AE"/>
    <w:rsid w:val="00B75078"/>
    <w:rsid w:val="00B8001D"/>
    <w:rsid w:val="00B803E0"/>
    <w:rsid w:val="00B807DE"/>
    <w:rsid w:val="00B81802"/>
    <w:rsid w:val="00B82928"/>
    <w:rsid w:val="00B840EF"/>
    <w:rsid w:val="00B86F2F"/>
    <w:rsid w:val="00B93C0C"/>
    <w:rsid w:val="00B94062"/>
    <w:rsid w:val="00B956F2"/>
    <w:rsid w:val="00B95B53"/>
    <w:rsid w:val="00B968EC"/>
    <w:rsid w:val="00BA0520"/>
    <w:rsid w:val="00BA0BFE"/>
    <w:rsid w:val="00BA3E9B"/>
    <w:rsid w:val="00BA44AF"/>
    <w:rsid w:val="00BA6675"/>
    <w:rsid w:val="00BA6A81"/>
    <w:rsid w:val="00BA6AC5"/>
    <w:rsid w:val="00BB07F1"/>
    <w:rsid w:val="00BB08B1"/>
    <w:rsid w:val="00BB0C46"/>
    <w:rsid w:val="00BB1F9C"/>
    <w:rsid w:val="00BB2A76"/>
    <w:rsid w:val="00BB2D8B"/>
    <w:rsid w:val="00BB36C4"/>
    <w:rsid w:val="00BB4389"/>
    <w:rsid w:val="00BB61B0"/>
    <w:rsid w:val="00BC0BB9"/>
    <w:rsid w:val="00BC0F97"/>
    <w:rsid w:val="00BC1E47"/>
    <w:rsid w:val="00BC2E45"/>
    <w:rsid w:val="00BC3528"/>
    <w:rsid w:val="00BC3663"/>
    <w:rsid w:val="00BC3AD6"/>
    <w:rsid w:val="00BC4B1C"/>
    <w:rsid w:val="00BC65E3"/>
    <w:rsid w:val="00BC6C53"/>
    <w:rsid w:val="00BC6CAC"/>
    <w:rsid w:val="00BC74F0"/>
    <w:rsid w:val="00BD20AE"/>
    <w:rsid w:val="00BD21C3"/>
    <w:rsid w:val="00BD2BB2"/>
    <w:rsid w:val="00BD3891"/>
    <w:rsid w:val="00BD7E7D"/>
    <w:rsid w:val="00BE17E4"/>
    <w:rsid w:val="00BE26B8"/>
    <w:rsid w:val="00BE297D"/>
    <w:rsid w:val="00BE3791"/>
    <w:rsid w:val="00BE3FF7"/>
    <w:rsid w:val="00BE4DF0"/>
    <w:rsid w:val="00BE4FDA"/>
    <w:rsid w:val="00BE53FE"/>
    <w:rsid w:val="00BE6675"/>
    <w:rsid w:val="00BE67E4"/>
    <w:rsid w:val="00BE7EF4"/>
    <w:rsid w:val="00BF25DD"/>
    <w:rsid w:val="00BF300F"/>
    <w:rsid w:val="00BF3588"/>
    <w:rsid w:val="00BF5E4C"/>
    <w:rsid w:val="00BF67A3"/>
    <w:rsid w:val="00BF72AA"/>
    <w:rsid w:val="00C00212"/>
    <w:rsid w:val="00C0106C"/>
    <w:rsid w:val="00C03200"/>
    <w:rsid w:val="00C03277"/>
    <w:rsid w:val="00C03292"/>
    <w:rsid w:val="00C05B85"/>
    <w:rsid w:val="00C07A6F"/>
    <w:rsid w:val="00C1074C"/>
    <w:rsid w:val="00C14F54"/>
    <w:rsid w:val="00C157E5"/>
    <w:rsid w:val="00C170B0"/>
    <w:rsid w:val="00C21B5F"/>
    <w:rsid w:val="00C22768"/>
    <w:rsid w:val="00C23E0F"/>
    <w:rsid w:val="00C25490"/>
    <w:rsid w:val="00C30E61"/>
    <w:rsid w:val="00C315F5"/>
    <w:rsid w:val="00C325BF"/>
    <w:rsid w:val="00C34304"/>
    <w:rsid w:val="00C34599"/>
    <w:rsid w:val="00C35BD9"/>
    <w:rsid w:val="00C3616C"/>
    <w:rsid w:val="00C369BF"/>
    <w:rsid w:val="00C41F9A"/>
    <w:rsid w:val="00C42E3F"/>
    <w:rsid w:val="00C44BA8"/>
    <w:rsid w:val="00C46B2F"/>
    <w:rsid w:val="00C5079F"/>
    <w:rsid w:val="00C50847"/>
    <w:rsid w:val="00C5258C"/>
    <w:rsid w:val="00C53250"/>
    <w:rsid w:val="00C57045"/>
    <w:rsid w:val="00C57C47"/>
    <w:rsid w:val="00C57E0C"/>
    <w:rsid w:val="00C6184A"/>
    <w:rsid w:val="00C61BED"/>
    <w:rsid w:val="00C61F7D"/>
    <w:rsid w:val="00C64D19"/>
    <w:rsid w:val="00C64D23"/>
    <w:rsid w:val="00C656D6"/>
    <w:rsid w:val="00C6576B"/>
    <w:rsid w:val="00C6661F"/>
    <w:rsid w:val="00C70411"/>
    <w:rsid w:val="00C7105B"/>
    <w:rsid w:val="00C7183F"/>
    <w:rsid w:val="00C718A7"/>
    <w:rsid w:val="00C71C30"/>
    <w:rsid w:val="00C71F4F"/>
    <w:rsid w:val="00C77AA4"/>
    <w:rsid w:val="00C801CC"/>
    <w:rsid w:val="00C80967"/>
    <w:rsid w:val="00C82609"/>
    <w:rsid w:val="00C838DB"/>
    <w:rsid w:val="00C83F5D"/>
    <w:rsid w:val="00C85661"/>
    <w:rsid w:val="00C8606B"/>
    <w:rsid w:val="00C87E50"/>
    <w:rsid w:val="00C9178A"/>
    <w:rsid w:val="00C9293D"/>
    <w:rsid w:val="00C9443D"/>
    <w:rsid w:val="00C947CC"/>
    <w:rsid w:val="00C94F6A"/>
    <w:rsid w:val="00C96FE4"/>
    <w:rsid w:val="00CA0C16"/>
    <w:rsid w:val="00CA269D"/>
    <w:rsid w:val="00CA31C9"/>
    <w:rsid w:val="00CA45E4"/>
    <w:rsid w:val="00CA5B64"/>
    <w:rsid w:val="00CB16EE"/>
    <w:rsid w:val="00CB1B0B"/>
    <w:rsid w:val="00CB2475"/>
    <w:rsid w:val="00CB3A7C"/>
    <w:rsid w:val="00CB7C45"/>
    <w:rsid w:val="00CC0319"/>
    <w:rsid w:val="00CC19D3"/>
    <w:rsid w:val="00CC3098"/>
    <w:rsid w:val="00CC37D4"/>
    <w:rsid w:val="00CC636A"/>
    <w:rsid w:val="00CC6A42"/>
    <w:rsid w:val="00CC76B8"/>
    <w:rsid w:val="00CD4614"/>
    <w:rsid w:val="00CD531D"/>
    <w:rsid w:val="00CD5607"/>
    <w:rsid w:val="00CD5D36"/>
    <w:rsid w:val="00CD5D43"/>
    <w:rsid w:val="00CD5E01"/>
    <w:rsid w:val="00CE0918"/>
    <w:rsid w:val="00CE0991"/>
    <w:rsid w:val="00CE1EB3"/>
    <w:rsid w:val="00CE266B"/>
    <w:rsid w:val="00CE5030"/>
    <w:rsid w:val="00CE5ED6"/>
    <w:rsid w:val="00CF0441"/>
    <w:rsid w:val="00CF08B7"/>
    <w:rsid w:val="00CF3357"/>
    <w:rsid w:val="00CF3518"/>
    <w:rsid w:val="00CF64DE"/>
    <w:rsid w:val="00CF73D9"/>
    <w:rsid w:val="00D00866"/>
    <w:rsid w:val="00D01500"/>
    <w:rsid w:val="00D022E4"/>
    <w:rsid w:val="00D03829"/>
    <w:rsid w:val="00D14EA8"/>
    <w:rsid w:val="00D15793"/>
    <w:rsid w:val="00D16FBE"/>
    <w:rsid w:val="00D17E75"/>
    <w:rsid w:val="00D20905"/>
    <w:rsid w:val="00D218A9"/>
    <w:rsid w:val="00D2237F"/>
    <w:rsid w:val="00D22E8E"/>
    <w:rsid w:val="00D2379E"/>
    <w:rsid w:val="00D309E5"/>
    <w:rsid w:val="00D32245"/>
    <w:rsid w:val="00D32327"/>
    <w:rsid w:val="00D34B35"/>
    <w:rsid w:val="00D37F03"/>
    <w:rsid w:val="00D41948"/>
    <w:rsid w:val="00D438CA"/>
    <w:rsid w:val="00D46E45"/>
    <w:rsid w:val="00D47B50"/>
    <w:rsid w:val="00D522C2"/>
    <w:rsid w:val="00D531F7"/>
    <w:rsid w:val="00D53943"/>
    <w:rsid w:val="00D54FD4"/>
    <w:rsid w:val="00D55FDF"/>
    <w:rsid w:val="00D60464"/>
    <w:rsid w:val="00D615BB"/>
    <w:rsid w:val="00D61B15"/>
    <w:rsid w:val="00D622F4"/>
    <w:rsid w:val="00D6787B"/>
    <w:rsid w:val="00D722A0"/>
    <w:rsid w:val="00D7236A"/>
    <w:rsid w:val="00D73076"/>
    <w:rsid w:val="00D73533"/>
    <w:rsid w:val="00D744B2"/>
    <w:rsid w:val="00D768B7"/>
    <w:rsid w:val="00D80551"/>
    <w:rsid w:val="00D805A9"/>
    <w:rsid w:val="00D833B4"/>
    <w:rsid w:val="00D85C7E"/>
    <w:rsid w:val="00D85CFD"/>
    <w:rsid w:val="00D86B5E"/>
    <w:rsid w:val="00D90092"/>
    <w:rsid w:val="00D91B8C"/>
    <w:rsid w:val="00D92A64"/>
    <w:rsid w:val="00D92D11"/>
    <w:rsid w:val="00D97DA0"/>
    <w:rsid w:val="00DA4CF9"/>
    <w:rsid w:val="00DA73EE"/>
    <w:rsid w:val="00DA7AAD"/>
    <w:rsid w:val="00DB1755"/>
    <w:rsid w:val="00DB2433"/>
    <w:rsid w:val="00DB3E0A"/>
    <w:rsid w:val="00DB4622"/>
    <w:rsid w:val="00DB60E0"/>
    <w:rsid w:val="00DB6CCD"/>
    <w:rsid w:val="00DB760E"/>
    <w:rsid w:val="00DB7838"/>
    <w:rsid w:val="00DC4168"/>
    <w:rsid w:val="00DC4465"/>
    <w:rsid w:val="00DC476A"/>
    <w:rsid w:val="00DC551E"/>
    <w:rsid w:val="00DC7D3C"/>
    <w:rsid w:val="00DD0296"/>
    <w:rsid w:val="00DD04D5"/>
    <w:rsid w:val="00DD1646"/>
    <w:rsid w:val="00DD1E44"/>
    <w:rsid w:val="00DD48FB"/>
    <w:rsid w:val="00DD5198"/>
    <w:rsid w:val="00DD5318"/>
    <w:rsid w:val="00DE1C76"/>
    <w:rsid w:val="00DE3917"/>
    <w:rsid w:val="00DE45CA"/>
    <w:rsid w:val="00DE52BB"/>
    <w:rsid w:val="00DF0432"/>
    <w:rsid w:val="00DF1919"/>
    <w:rsid w:val="00DF282C"/>
    <w:rsid w:val="00DF765C"/>
    <w:rsid w:val="00E00729"/>
    <w:rsid w:val="00E027ED"/>
    <w:rsid w:val="00E03A52"/>
    <w:rsid w:val="00E04B2D"/>
    <w:rsid w:val="00E05DF0"/>
    <w:rsid w:val="00E12439"/>
    <w:rsid w:val="00E1248F"/>
    <w:rsid w:val="00E139D9"/>
    <w:rsid w:val="00E17222"/>
    <w:rsid w:val="00E22417"/>
    <w:rsid w:val="00E25F3C"/>
    <w:rsid w:val="00E26115"/>
    <w:rsid w:val="00E26DF6"/>
    <w:rsid w:val="00E303CE"/>
    <w:rsid w:val="00E3146C"/>
    <w:rsid w:val="00E324CF"/>
    <w:rsid w:val="00E32DBA"/>
    <w:rsid w:val="00E33982"/>
    <w:rsid w:val="00E363A7"/>
    <w:rsid w:val="00E37130"/>
    <w:rsid w:val="00E3742D"/>
    <w:rsid w:val="00E375A4"/>
    <w:rsid w:val="00E40EB8"/>
    <w:rsid w:val="00E41CFE"/>
    <w:rsid w:val="00E52B82"/>
    <w:rsid w:val="00E537FD"/>
    <w:rsid w:val="00E544D2"/>
    <w:rsid w:val="00E55C7F"/>
    <w:rsid w:val="00E564CA"/>
    <w:rsid w:val="00E56E22"/>
    <w:rsid w:val="00E6242D"/>
    <w:rsid w:val="00E66EF1"/>
    <w:rsid w:val="00E67A99"/>
    <w:rsid w:val="00E67F4E"/>
    <w:rsid w:val="00E70EED"/>
    <w:rsid w:val="00E71C4F"/>
    <w:rsid w:val="00E722E0"/>
    <w:rsid w:val="00E7528F"/>
    <w:rsid w:val="00E77046"/>
    <w:rsid w:val="00E80819"/>
    <w:rsid w:val="00E810E2"/>
    <w:rsid w:val="00E8479A"/>
    <w:rsid w:val="00E847E9"/>
    <w:rsid w:val="00E86219"/>
    <w:rsid w:val="00E91CB9"/>
    <w:rsid w:val="00E931D7"/>
    <w:rsid w:val="00E9337A"/>
    <w:rsid w:val="00E93D3F"/>
    <w:rsid w:val="00E95459"/>
    <w:rsid w:val="00E96226"/>
    <w:rsid w:val="00E967BC"/>
    <w:rsid w:val="00E979CC"/>
    <w:rsid w:val="00E97A74"/>
    <w:rsid w:val="00EA06A7"/>
    <w:rsid w:val="00EA15CF"/>
    <w:rsid w:val="00EA2C08"/>
    <w:rsid w:val="00EA345F"/>
    <w:rsid w:val="00EA4187"/>
    <w:rsid w:val="00EA5251"/>
    <w:rsid w:val="00EB08C1"/>
    <w:rsid w:val="00EB0F3A"/>
    <w:rsid w:val="00EB11BF"/>
    <w:rsid w:val="00EB4F3C"/>
    <w:rsid w:val="00EB6980"/>
    <w:rsid w:val="00EB7768"/>
    <w:rsid w:val="00EC1A14"/>
    <w:rsid w:val="00EC1C26"/>
    <w:rsid w:val="00EC1E11"/>
    <w:rsid w:val="00EC5D17"/>
    <w:rsid w:val="00EC64A4"/>
    <w:rsid w:val="00EC77DA"/>
    <w:rsid w:val="00ED1982"/>
    <w:rsid w:val="00ED2BB3"/>
    <w:rsid w:val="00ED407B"/>
    <w:rsid w:val="00ED585D"/>
    <w:rsid w:val="00EE1B76"/>
    <w:rsid w:val="00EE30E8"/>
    <w:rsid w:val="00EE49AF"/>
    <w:rsid w:val="00EF1EB2"/>
    <w:rsid w:val="00EF1F7F"/>
    <w:rsid w:val="00EF5765"/>
    <w:rsid w:val="00EF7664"/>
    <w:rsid w:val="00F0193B"/>
    <w:rsid w:val="00F01F5D"/>
    <w:rsid w:val="00F07FDC"/>
    <w:rsid w:val="00F1013C"/>
    <w:rsid w:val="00F10624"/>
    <w:rsid w:val="00F10F33"/>
    <w:rsid w:val="00F15B01"/>
    <w:rsid w:val="00F205CC"/>
    <w:rsid w:val="00F2061A"/>
    <w:rsid w:val="00F20686"/>
    <w:rsid w:val="00F206DE"/>
    <w:rsid w:val="00F23BB8"/>
    <w:rsid w:val="00F26C3F"/>
    <w:rsid w:val="00F274C4"/>
    <w:rsid w:val="00F301F0"/>
    <w:rsid w:val="00F30263"/>
    <w:rsid w:val="00F30382"/>
    <w:rsid w:val="00F30BEC"/>
    <w:rsid w:val="00F30BF5"/>
    <w:rsid w:val="00F31CE2"/>
    <w:rsid w:val="00F33703"/>
    <w:rsid w:val="00F33CDC"/>
    <w:rsid w:val="00F35663"/>
    <w:rsid w:val="00F35AF0"/>
    <w:rsid w:val="00F404D4"/>
    <w:rsid w:val="00F42E94"/>
    <w:rsid w:val="00F45200"/>
    <w:rsid w:val="00F45BC9"/>
    <w:rsid w:val="00F4762F"/>
    <w:rsid w:val="00F508C8"/>
    <w:rsid w:val="00F52ABF"/>
    <w:rsid w:val="00F5306C"/>
    <w:rsid w:val="00F53145"/>
    <w:rsid w:val="00F5563F"/>
    <w:rsid w:val="00F56BA4"/>
    <w:rsid w:val="00F572E3"/>
    <w:rsid w:val="00F575FF"/>
    <w:rsid w:val="00F6056A"/>
    <w:rsid w:val="00F6111A"/>
    <w:rsid w:val="00F61F3C"/>
    <w:rsid w:val="00F621C3"/>
    <w:rsid w:val="00F64E6E"/>
    <w:rsid w:val="00F703D8"/>
    <w:rsid w:val="00F7128D"/>
    <w:rsid w:val="00F72DCC"/>
    <w:rsid w:val="00F73B81"/>
    <w:rsid w:val="00F76860"/>
    <w:rsid w:val="00F77814"/>
    <w:rsid w:val="00F80873"/>
    <w:rsid w:val="00F840CC"/>
    <w:rsid w:val="00F84B20"/>
    <w:rsid w:val="00F8615B"/>
    <w:rsid w:val="00F86433"/>
    <w:rsid w:val="00F86D49"/>
    <w:rsid w:val="00F87742"/>
    <w:rsid w:val="00F906B1"/>
    <w:rsid w:val="00F9230C"/>
    <w:rsid w:val="00F9533D"/>
    <w:rsid w:val="00F95F6D"/>
    <w:rsid w:val="00F963D8"/>
    <w:rsid w:val="00FA29A2"/>
    <w:rsid w:val="00FA46EB"/>
    <w:rsid w:val="00FA6EA1"/>
    <w:rsid w:val="00FA739C"/>
    <w:rsid w:val="00FB22A5"/>
    <w:rsid w:val="00FB24A0"/>
    <w:rsid w:val="00FB3EBA"/>
    <w:rsid w:val="00FB52F9"/>
    <w:rsid w:val="00FB589D"/>
    <w:rsid w:val="00FC18BB"/>
    <w:rsid w:val="00FC5526"/>
    <w:rsid w:val="00FC724B"/>
    <w:rsid w:val="00FC7E10"/>
    <w:rsid w:val="00FD14E6"/>
    <w:rsid w:val="00FD41C7"/>
    <w:rsid w:val="00FD5014"/>
    <w:rsid w:val="00FD6C6D"/>
    <w:rsid w:val="00FD7662"/>
    <w:rsid w:val="00FD77D0"/>
    <w:rsid w:val="00FE4AC4"/>
    <w:rsid w:val="00FE4DFC"/>
    <w:rsid w:val="00FF0AD9"/>
    <w:rsid w:val="00FF283F"/>
    <w:rsid w:val="00FF41C9"/>
    <w:rsid w:val="00FF425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2E56FA"/>
  <w14:defaultImageDpi w14:val="32767"/>
  <w15:docId w15:val="{F7C7FE7D-2023-4B98-B7AB-B15D41E7C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441"/>
  </w:style>
  <w:style w:type="paragraph" w:styleId="Ttulo1">
    <w:name w:val="heading 1"/>
    <w:basedOn w:val="Normal"/>
    <w:next w:val="Normal"/>
    <w:link w:val="Ttulo1Car"/>
    <w:uiPriority w:val="9"/>
    <w:qFormat/>
    <w:rsid w:val="00682928"/>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68292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68292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68292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unhideWhenUsed/>
    <w:qFormat/>
    <w:rsid w:val="0068292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68292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68292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68292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68292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682928"/>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DC1">
    <w:name w:val="toc 1"/>
    <w:basedOn w:val="Normal"/>
    <w:next w:val="Normal"/>
    <w:autoRedefine/>
    <w:uiPriority w:val="39"/>
    <w:unhideWhenUsed/>
    <w:rsid w:val="00D522C2"/>
    <w:pPr>
      <w:tabs>
        <w:tab w:val="left" w:pos="440"/>
        <w:tab w:val="right" w:leader="dot" w:pos="8494"/>
      </w:tabs>
      <w:spacing w:before="120" w:after="120"/>
      <w:jc w:val="both"/>
    </w:pPr>
    <w:rPr>
      <w:rFonts w:asciiTheme="minorHAnsi" w:hAnsiTheme="minorHAnsi" w:cstheme="minorHAnsi"/>
      <w:b/>
      <w:bCs/>
      <w:caps/>
      <w:sz w:val="20"/>
      <w:szCs w:val="20"/>
    </w:rPr>
  </w:style>
  <w:style w:type="character" w:styleId="Hipervnculo">
    <w:name w:val="Hyperlink"/>
    <w:basedOn w:val="Fuentedeprrafopredeter"/>
    <w:uiPriority w:val="99"/>
    <w:unhideWhenUsed/>
    <w:rsid w:val="00880F24"/>
    <w:rPr>
      <w:color w:val="0563C1" w:themeColor="hyperlink"/>
      <w:u w:val="single"/>
    </w:rPr>
  </w:style>
  <w:style w:type="table" w:customStyle="1" w:styleId="TableNormal0">
    <w:name w:val="Table Normal"/>
    <w:uiPriority w:val="2"/>
    <w:qFormat/>
    <w:rsid w:val="004146A0"/>
    <w:pPr>
      <w:spacing w:after="0" w:line="240" w:lineRule="auto"/>
      <w:jc w:val="both"/>
    </w:pPr>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682928"/>
    <w:rPr>
      <w:rFonts w:asciiTheme="majorHAnsi" w:eastAsiaTheme="majorEastAsia" w:hAnsiTheme="majorHAnsi" w:cstheme="majorBidi"/>
      <w:color w:val="1F3864" w:themeColor="accent1" w:themeShade="80"/>
      <w:sz w:val="36"/>
      <w:szCs w:val="36"/>
    </w:rPr>
  </w:style>
  <w:style w:type="paragraph" w:customStyle="1" w:styleId="Tablas">
    <w:name w:val="Tablas"/>
    <w:basedOn w:val="Ttulo"/>
    <w:next w:val="Tabladeilustraciones"/>
    <w:link w:val="TablasCar"/>
    <w:autoRedefine/>
    <w:uiPriority w:val="1"/>
    <w:rsid w:val="004E729B"/>
    <w:pPr>
      <w:keepNext/>
      <w:keepLines/>
      <w:widowControl w:val="0"/>
      <w:pBdr>
        <w:top w:val="nil"/>
        <w:left w:val="nil"/>
        <w:bottom w:val="nil"/>
        <w:right w:val="nil"/>
        <w:between w:val="nil"/>
      </w:pBdr>
      <w:tabs>
        <w:tab w:val="left" w:pos="851"/>
      </w:tabs>
      <w:autoSpaceDE w:val="0"/>
      <w:autoSpaceDN w:val="0"/>
      <w:spacing w:before="120" w:after="120" w:line="276" w:lineRule="auto"/>
      <w:ind w:left="426"/>
      <w:contextualSpacing w:val="0"/>
      <w:jc w:val="both"/>
    </w:pPr>
    <w:rPr>
      <w:rFonts w:asciiTheme="minorHAnsi" w:eastAsia="DejaVu Sans" w:hAnsiTheme="minorHAnsi" w:cs="Calibri"/>
      <w:b/>
      <w:color w:val="000000"/>
      <w:spacing w:val="0"/>
      <w:sz w:val="22"/>
      <w:szCs w:val="22"/>
      <w:lang w:val="es-ES" w:eastAsia="es-ES" w:bidi="es-ES"/>
    </w:rPr>
  </w:style>
  <w:style w:type="character" w:customStyle="1" w:styleId="TablasCar">
    <w:name w:val="Tablas Car"/>
    <w:link w:val="Tablas"/>
    <w:uiPriority w:val="1"/>
    <w:rsid w:val="004E729B"/>
    <w:rPr>
      <w:rFonts w:eastAsia="DejaVu Sans" w:cs="Calibri"/>
      <w:b/>
      <w:color w:val="000000"/>
      <w:lang w:val="es-ES" w:eastAsia="es-ES" w:bidi="es-ES"/>
    </w:rPr>
  </w:style>
  <w:style w:type="character" w:customStyle="1" w:styleId="TtuloCar">
    <w:name w:val="Título Car"/>
    <w:basedOn w:val="Fuentedeprrafopredeter"/>
    <w:link w:val="Ttulo"/>
    <w:uiPriority w:val="10"/>
    <w:rsid w:val="00682928"/>
    <w:rPr>
      <w:rFonts w:asciiTheme="majorHAnsi" w:eastAsiaTheme="majorEastAsia" w:hAnsiTheme="majorHAnsi" w:cstheme="majorBidi"/>
      <w:caps/>
      <w:color w:val="44546A" w:themeColor="text2"/>
      <w:spacing w:val="-15"/>
      <w:sz w:val="72"/>
      <w:szCs w:val="72"/>
    </w:rPr>
  </w:style>
  <w:style w:type="paragraph" w:styleId="Tabladeilustraciones">
    <w:name w:val="table of figures"/>
    <w:aliases w:val="Tabla de Ilustraciones"/>
    <w:basedOn w:val="Normal"/>
    <w:next w:val="Normal"/>
    <w:uiPriority w:val="99"/>
    <w:unhideWhenUsed/>
    <w:rsid w:val="002C01AF"/>
  </w:style>
  <w:style w:type="paragraph" w:styleId="Prrafodelista">
    <w:name w:val="List Paragraph"/>
    <w:aliases w:val="Lista 123,Párrafo Normal,F5 List Paragraph,List Paragraph1,Dot pt,No Spacing1,List Paragraph Char Char Char,Indicator Text,Colorful List - Accent 11,Numbered Para 1,Bullet 1,Footnote,Titulo 1,SubPárrafo de lista,Cuadro 2-1,Viñeta normal"/>
    <w:basedOn w:val="Normal"/>
    <w:link w:val="PrrafodelistaCar"/>
    <w:uiPriority w:val="34"/>
    <w:qFormat/>
    <w:rsid w:val="00AD3329"/>
    <w:pPr>
      <w:ind w:left="720"/>
      <w:contextualSpacing/>
    </w:pPr>
  </w:style>
  <w:style w:type="character" w:customStyle="1" w:styleId="PrrafodelistaCar">
    <w:name w:val="Párrafo de lista Car"/>
    <w:aliases w:val="Lista 123 Car,Párrafo Normal Car,F5 List Paragraph Car,List Paragraph1 Car,Dot pt Car,No Spacing1 Car,List Paragraph Char Char Char Car,Indicator Text Car,Colorful List - Accent 11 Car,Numbered Para 1 Car,Bullet 1 Car,Footnote Car"/>
    <w:link w:val="Prrafodelista"/>
    <w:uiPriority w:val="34"/>
    <w:qFormat/>
    <w:rsid w:val="00AD3329"/>
  </w:style>
  <w:style w:type="paragraph" w:styleId="Textonotapie">
    <w:name w:val="footnote text"/>
    <w:aliases w:val="Geneva 9,Font: Geneva 9,Boston 10,fn,Footnote ak,Footnotes,single space,FOOTNOTES,Footnote Text Char Char Char Char,Footnote Text Char Char Char,Car,Texto nota pie Car Car,Texto nota pie Car Car Car,Car Car Car1,Car Car Car1 Car1,ft,F,Cha"/>
    <w:basedOn w:val="Normal"/>
    <w:link w:val="TextonotapieCar"/>
    <w:uiPriority w:val="99"/>
    <w:unhideWhenUsed/>
    <w:qFormat/>
    <w:rsid w:val="0098745B"/>
    <w:rPr>
      <w:sz w:val="20"/>
      <w:szCs w:val="20"/>
      <w:lang w:eastAsia="es-ES_tradnl"/>
    </w:rPr>
  </w:style>
  <w:style w:type="character" w:customStyle="1" w:styleId="TextonotapieCar">
    <w:name w:val="Texto nota pie Car"/>
    <w:aliases w:val="Geneva 9 Car,Font: Geneva 9 Car,Boston 10 Car,fn Car,Footnote ak Car,Footnotes Car,single space Car,FOOTNOTES Car,Footnote Text Char Char Char Char Car,Footnote Text Char Char Char Car,Car Car,Texto nota pie Car Car Car1,ft Car,F Car"/>
    <w:basedOn w:val="Fuentedeprrafopredeter"/>
    <w:link w:val="Textonotapie"/>
    <w:uiPriority w:val="99"/>
    <w:rsid w:val="0098745B"/>
    <w:rPr>
      <w:rFonts w:ascii="Times New Roman" w:eastAsia="Times New Roman" w:hAnsi="Times New Roman" w:cs="Times New Roman"/>
      <w:sz w:val="20"/>
      <w:szCs w:val="20"/>
      <w:lang w:eastAsia="es-ES_tradnl"/>
    </w:rPr>
  </w:style>
  <w:style w:type="character" w:styleId="Refdenotaalpie">
    <w:name w:val="footnote reference"/>
    <w:aliases w:val="FC,ftref,16 Point,Superscript 6 Point,Ref,de nota al pie,註腳內容,Texto de nota al pie,Appel note de bas de page,Footnotes refss,Footnote number,referencia nota al pie,BVI fnr,f,4_G,Texto nota al pie,Footnote Reference Char3,Style 24,fr"/>
    <w:basedOn w:val="Fuentedeprrafopredeter"/>
    <w:link w:val="BVIfnrCar1CarCarCarCar"/>
    <w:uiPriority w:val="99"/>
    <w:unhideWhenUsed/>
    <w:qFormat/>
    <w:rsid w:val="0098745B"/>
    <w:rPr>
      <w:vertAlign w:val="superscript"/>
    </w:rPr>
  </w:style>
  <w:style w:type="paragraph" w:customStyle="1" w:styleId="BVIfnrCar1CarCarCarCar">
    <w:name w:val="BVI fnr Car1 Car Car Car Car"/>
    <w:aliases w:val="ftref Car Car Car Car Car Car Car Car Car Car,BVI fnr Char Car Car Car Car Car Car Car Car Car Car Car,BVI fnr Char Car Car Car Car Car Car Car Car Car Car Car Car Car"/>
    <w:basedOn w:val="Normal"/>
    <w:link w:val="Refdenotaalpie"/>
    <w:uiPriority w:val="99"/>
    <w:rsid w:val="0098745B"/>
    <w:pPr>
      <w:spacing w:before="200" w:line="240" w:lineRule="exact"/>
    </w:pPr>
    <w:rPr>
      <w:rFonts w:eastAsiaTheme="minorHAnsi"/>
      <w:vertAlign w:val="superscript"/>
    </w:rPr>
  </w:style>
  <w:style w:type="paragraph" w:styleId="Descripcin">
    <w:name w:val="caption"/>
    <w:aliases w:val="Epígrafe2,Epígrafe Car Car Car Car Car,Epígrafe Car Car Car Car Car Car Car Car,Epígrafe Car Car Car Car Car Car Car Car Car Car Car,Epígrafe Car Car Car Car Car Car Car Car Car Car Car Car Car Car Car C,Epigrafe,Epígrafe 1,Epígrafe1,PIPs"/>
    <w:basedOn w:val="Normal"/>
    <w:next w:val="Normal"/>
    <w:link w:val="DescripcinCar"/>
    <w:uiPriority w:val="35"/>
    <w:unhideWhenUsed/>
    <w:qFormat/>
    <w:rsid w:val="00682928"/>
    <w:pPr>
      <w:spacing w:line="240" w:lineRule="auto"/>
    </w:pPr>
    <w:rPr>
      <w:b/>
      <w:bCs/>
      <w:smallCaps/>
      <w:color w:val="44546A" w:themeColor="text2"/>
    </w:rPr>
  </w:style>
  <w:style w:type="character" w:customStyle="1" w:styleId="DescripcinCar">
    <w:name w:val="Descripción Car"/>
    <w:aliases w:val="Epígrafe2 Car,Epígrafe Car Car Car Car Car Car,Epígrafe Car Car Car Car Car Car Car Car Car,Epígrafe Car Car Car Car Car Car Car Car Car Car Car Car,Epígrafe Car Car Car Car Car Car Car Car Car Car Car Car Car Car Car C Car,Epigrafe Car"/>
    <w:basedOn w:val="Fuentedeprrafopredeter"/>
    <w:link w:val="Descripcin"/>
    <w:uiPriority w:val="35"/>
    <w:locked/>
    <w:rsid w:val="00FE5247"/>
    <w:rPr>
      <w:b/>
      <w:bCs/>
      <w:smallCaps/>
      <w:color w:val="44546A" w:themeColor="text2"/>
    </w:rPr>
  </w:style>
  <w:style w:type="character" w:styleId="Refdecomentario">
    <w:name w:val="annotation reference"/>
    <w:basedOn w:val="Fuentedeprrafopredeter"/>
    <w:uiPriority w:val="99"/>
    <w:unhideWhenUsed/>
    <w:rsid w:val="000D7BED"/>
    <w:rPr>
      <w:sz w:val="16"/>
      <w:szCs w:val="16"/>
    </w:rPr>
  </w:style>
  <w:style w:type="paragraph" w:styleId="Textocomentario">
    <w:name w:val="annotation text"/>
    <w:basedOn w:val="Normal"/>
    <w:link w:val="TextocomentarioCar"/>
    <w:uiPriority w:val="99"/>
    <w:unhideWhenUsed/>
    <w:rsid w:val="000D7BED"/>
    <w:rPr>
      <w:rFonts w:eastAsiaTheme="minorHAnsi"/>
      <w:sz w:val="20"/>
      <w:szCs w:val="20"/>
    </w:rPr>
  </w:style>
  <w:style w:type="character" w:customStyle="1" w:styleId="TextocomentarioCar">
    <w:name w:val="Texto comentario Car"/>
    <w:basedOn w:val="Fuentedeprrafopredeter"/>
    <w:link w:val="Textocomentario"/>
    <w:uiPriority w:val="99"/>
    <w:rsid w:val="000D7BED"/>
    <w:rPr>
      <w:sz w:val="20"/>
      <w:szCs w:val="20"/>
    </w:rPr>
  </w:style>
  <w:style w:type="paragraph" w:styleId="Textodeglobo">
    <w:name w:val="Balloon Text"/>
    <w:basedOn w:val="Normal"/>
    <w:link w:val="TextodegloboCar"/>
    <w:uiPriority w:val="99"/>
    <w:semiHidden/>
    <w:unhideWhenUsed/>
    <w:rsid w:val="000D7BE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D7BED"/>
    <w:rPr>
      <w:rFonts w:ascii="Segoe UI" w:eastAsia="Times New Roman" w:hAnsi="Segoe UI" w:cs="Segoe UI"/>
      <w:sz w:val="18"/>
      <w:szCs w:val="18"/>
      <w:lang w:eastAsia="es-MX"/>
    </w:rPr>
  </w:style>
  <w:style w:type="table" w:styleId="Tablaconcuadrcula">
    <w:name w:val="Table Grid"/>
    <w:basedOn w:val="Tablanormal"/>
    <w:uiPriority w:val="39"/>
    <w:rsid w:val="00340D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aliases w:val="Ilustración"/>
    <w:link w:val="SinespaciadoCar"/>
    <w:uiPriority w:val="1"/>
    <w:qFormat/>
    <w:rsid w:val="00682928"/>
    <w:pPr>
      <w:spacing w:after="0" w:line="240" w:lineRule="auto"/>
    </w:pPr>
  </w:style>
  <w:style w:type="character" w:customStyle="1" w:styleId="SinespaciadoCar">
    <w:name w:val="Sin espaciado Car"/>
    <w:aliases w:val="Ilustración Car"/>
    <w:basedOn w:val="Fuentedeprrafopredeter"/>
    <w:link w:val="Sinespaciado"/>
    <w:uiPriority w:val="1"/>
    <w:rsid w:val="00B9477A"/>
  </w:style>
  <w:style w:type="paragraph" w:styleId="Textoindependiente">
    <w:name w:val="Body Text"/>
    <w:basedOn w:val="Normal"/>
    <w:link w:val="TextoindependienteCar"/>
    <w:uiPriority w:val="1"/>
    <w:rsid w:val="00F504F1"/>
    <w:pPr>
      <w:widowControl w:val="0"/>
      <w:autoSpaceDE w:val="0"/>
      <w:autoSpaceDN w:val="0"/>
    </w:pPr>
    <w:rPr>
      <w:lang w:val="es-ES"/>
    </w:rPr>
  </w:style>
  <w:style w:type="character" w:customStyle="1" w:styleId="TextoindependienteCar">
    <w:name w:val="Texto independiente Car"/>
    <w:basedOn w:val="Fuentedeprrafopredeter"/>
    <w:link w:val="Textoindependiente"/>
    <w:uiPriority w:val="1"/>
    <w:rsid w:val="00F504F1"/>
    <w:rPr>
      <w:rFonts w:ascii="Calibri" w:eastAsia="Calibri" w:hAnsi="Calibri" w:cs="Calibri"/>
      <w:lang w:val="es-ES"/>
    </w:rPr>
  </w:style>
  <w:style w:type="paragraph" w:customStyle="1" w:styleId="TableParagraph">
    <w:name w:val="Table Paragraph"/>
    <w:basedOn w:val="Normal"/>
    <w:uiPriority w:val="1"/>
    <w:rsid w:val="00CD3329"/>
    <w:pPr>
      <w:widowControl w:val="0"/>
      <w:autoSpaceDE w:val="0"/>
      <w:autoSpaceDN w:val="0"/>
      <w:spacing w:line="224" w:lineRule="exact"/>
      <w:jc w:val="center"/>
    </w:pPr>
    <w:rPr>
      <w:lang w:val="es-ES"/>
    </w:rPr>
  </w:style>
  <w:style w:type="character" w:customStyle="1" w:styleId="Ttulo2Car">
    <w:name w:val="Título 2 Car"/>
    <w:basedOn w:val="Fuentedeprrafopredeter"/>
    <w:link w:val="Ttulo2"/>
    <w:uiPriority w:val="9"/>
    <w:rsid w:val="00682928"/>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4B0880"/>
    <w:pPr>
      <w:tabs>
        <w:tab w:val="center" w:pos="4419"/>
        <w:tab w:val="right" w:pos="8838"/>
      </w:tabs>
    </w:pPr>
  </w:style>
  <w:style w:type="character" w:customStyle="1" w:styleId="EncabezadoCar">
    <w:name w:val="Encabezado Car"/>
    <w:basedOn w:val="Fuentedeprrafopredeter"/>
    <w:link w:val="Encabezado"/>
    <w:uiPriority w:val="99"/>
    <w:rsid w:val="004B0880"/>
    <w:rPr>
      <w:rFonts w:ascii="Times New Roman" w:eastAsia="Times New Roman" w:hAnsi="Times New Roman" w:cs="Times New Roman"/>
      <w:sz w:val="24"/>
      <w:szCs w:val="24"/>
      <w:lang w:eastAsia="es-MX"/>
    </w:rPr>
  </w:style>
  <w:style w:type="paragraph" w:styleId="Piedepgina">
    <w:name w:val="footer"/>
    <w:basedOn w:val="Normal"/>
    <w:link w:val="PiedepginaCar"/>
    <w:uiPriority w:val="99"/>
    <w:unhideWhenUsed/>
    <w:rsid w:val="004B0880"/>
    <w:pPr>
      <w:tabs>
        <w:tab w:val="center" w:pos="4419"/>
        <w:tab w:val="right" w:pos="8838"/>
      </w:tabs>
    </w:pPr>
  </w:style>
  <w:style w:type="character" w:customStyle="1" w:styleId="PiedepginaCar">
    <w:name w:val="Pie de página Car"/>
    <w:basedOn w:val="Fuentedeprrafopredeter"/>
    <w:link w:val="Piedepgina"/>
    <w:uiPriority w:val="99"/>
    <w:rsid w:val="004B0880"/>
    <w:rPr>
      <w:rFonts w:ascii="Times New Roman" w:eastAsia="Times New Roman" w:hAnsi="Times New Roman" w:cs="Times New Roman"/>
      <w:sz w:val="24"/>
      <w:szCs w:val="24"/>
      <w:lang w:eastAsia="es-MX"/>
    </w:rPr>
  </w:style>
  <w:style w:type="paragraph" w:styleId="NormalWeb">
    <w:name w:val="Normal (Web)"/>
    <w:basedOn w:val="Normal"/>
    <w:uiPriority w:val="99"/>
    <w:unhideWhenUsed/>
    <w:rsid w:val="00D64BD4"/>
    <w:rPr>
      <w:rFonts w:eastAsiaTheme="minorHAnsi"/>
    </w:rPr>
  </w:style>
  <w:style w:type="table" w:styleId="Tablaconcuadrcula2-nfasis1">
    <w:name w:val="Grid Table 2 Accent 1"/>
    <w:basedOn w:val="Tablanormal"/>
    <w:uiPriority w:val="47"/>
    <w:rsid w:val="009D750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tulo6Car">
    <w:name w:val="Título 6 Car"/>
    <w:basedOn w:val="Fuentedeprrafopredeter"/>
    <w:link w:val="Ttulo6"/>
    <w:uiPriority w:val="9"/>
    <w:semiHidden/>
    <w:rsid w:val="00682928"/>
    <w:rPr>
      <w:rFonts w:asciiTheme="majorHAnsi" w:eastAsiaTheme="majorEastAsia" w:hAnsiTheme="majorHAnsi" w:cstheme="majorBidi"/>
      <w:i/>
      <w:iCs/>
      <w:caps/>
      <w:color w:val="1F3864" w:themeColor="accent1" w:themeShade="80"/>
    </w:rPr>
  </w:style>
  <w:style w:type="paragraph" w:customStyle="1" w:styleId="flow-text">
    <w:name w:val="flow-text"/>
    <w:basedOn w:val="Normal"/>
    <w:rsid w:val="00F15A1A"/>
    <w:pPr>
      <w:spacing w:before="100" w:beforeAutospacing="1" w:after="100" w:afterAutospacing="1"/>
    </w:pPr>
  </w:style>
  <w:style w:type="character" w:styleId="Textoennegrita">
    <w:name w:val="Strong"/>
    <w:basedOn w:val="Fuentedeprrafopredeter"/>
    <w:uiPriority w:val="22"/>
    <w:qFormat/>
    <w:rsid w:val="00682928"/>
    <w:rPr>
      <w:b/>
      <w:bCs/>
    </w:rPr>
  </w:style>
  <w:style w:type="paragraph" w:styleId="TDC2">
    <w:name w:val="toc 2"/>
    <w:basedOn w:val="Normal"/>
    <w:next w:val="Normal"/>
    <w:autoRedefine/>
    <w:uiPriority w:val="39"/>
    <w:unhideWhenUsed/>
    <w:rsid w:val="008A24F8"/>
    <w:pPr>
      <w:spacing w:after="0"/>
      <w:ind w:left="220"/>
    </w:pPr>
    <w:rPr>
      <w:rFonts w:asciiTheme="minorHAnsi" w:hAnsiTheme="minorHAnsi" w:cstheme="minorHAnsi"/>
      <w:smallCaps/>
      <w:sz w:val="20"/>
      <w:szCs w:val="20"/>
    </w:rPr>
  </w:style>
  <w:style w:type="paragraph" w:styleId="Asuntodelcomentario">
    <w:name w:val="annotation subject"/>
    <w:basedOn w:val="Textocomentario"/>
    <w:next w:val="Textocomentario"/>
    <w:link w:val="AsuntodelcomentarioCar"/>
    <w:uiPriority w:val="99"/>
    <w:semiHidden/>
    <w:unhideWhenUsed/>
    <w:rsid w:val="006374B0"/>
    <w:pPr>
      <w:spacing w:after="0"/>
    </w:pPr>
    <w:rPr>
      <w:rFonts w:ascii="Times New Roman" w:eastAsia="Times New Roman" w:hAnsi="Times New Roman" w:cs="Times New Roman"/>
      <w:b/>
      <w:bCs/>
      <w:lang w:eastAsia="es-MX"/>
    </w:rPr>
  </w:style>
  <w:style w:type="character" w:customStyle="1" w:styleId="AsuntodelcomentarioCar">
    <w:name w:val="Asunto del comentario Car"/>
    <w:basedOn w:val="TextocomentarioCar"/>
    <w:link w:val="Asuntodelcomentario"/>
    <w:uiPriority w:val="99"/>
    <w:semiHidden/>
    <w:rsid w:val="006374B0"/>
    <w:rPr>
      <w:rFonts w:ascii="Times New Roman" w:eastAsia="Times New Roman" w:hAnsi="Times New Roman" w:cs="Times New Roman"/>
      <w:b/>
      <w:bCs/>
      <w:sz w:val="20"/>
      <w:szCs w:val="20"/>
      <w:lang w:eastAsia="es-MX"/>
    </w:rPr>
  </w:style>
  <w:style w:type="paragraph" w:customStyle="1" w:styleId="Default">
    <w:name w:val="Default"/>
    <w:rsid w:val="00C30FF6"/>
    <w:pPr>
      <w:autoSpaceDE w:val="0"/>
      <w:autoSpaceDN w:val="0"/>
      <w:adjustRightInd w:val="0"/>
      <w:spacing w:after="0" w:line="240" w:lineRule="auto"/>
    </w:pPr>
    <w:rPr>
      <w:color w:val="000000"/>
      <w:sz w:val="24"/>
      <w:szCs w:val="24"/>
    </w:rPr>
  </w:style>
  <w:style w:type="paragraph" w:styleId="Revisin">
    <w:name w:val="Revision"/>
    <w:hidden/>
    <w:uiPriority w:val="99"/>
    <w:semiHidden/>
    <w:rsid w:val="001F2B6B"/>
    <w:pPr>
      <w:spacing w:after="0" w:line="240" w:lineRule="auto"/>
    </w:pPr>
    <w:rPr>
      <w:rFonts w:ascii="Times New Roman" w:eastAsia="Times New Roman" w:hAnsi="Times New Roman" w:cs="Times New Roman"/>
      <w:sz w:val="24"/>
      <w:szCs w:val="24"/>
      <w:lang w:eastAsia="es-MX"/>
    </w:rPr>
  </w:style>
  <w:style w:type="character" w:customStyle="1" w:styleId="Ttulo3Car">
    <w:name w:val="Título 3 Car"/>
    <w:basedOn w:val="Fuentedeprrafopredeter"/>
    <w:link w:val="Ttulo3"/>
    <w:uiPriority w:val="9"/>
    <w:rsid w:val="00682928"/>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rsid w:val="00682928"/>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rsid w:val="00682928"/>
    <w:rPr>
      <w:rFonts w:asciiTheme="majorHAnsi" w:eastAsiaTheme="majorEastAsia" w:hAnsiTheme="majorHAnsi" w:cstheme="majorBidi"/>
      <w:caps/>
      <w:color w:val="2F5496" w:themeColor="accent1" w:themeShade="BF"/>
    </w:rPr>
  </w:style>
  <w:style w:type="character" w:customStyle="1" w:styleId="Ttulo7Car">
    <w:name w:val="Título 7 Car"/>
    <w:basedOn w:val="Fuentedeprrafopredeter"/>
    <w:link w:val="Ttulo7"/>
    <w:uiPriority w:val="9"/>
    <w:semiHidden/>
    <w:rsid w:val="00682928"/>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682928"/>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682928"/>
    <w:rPr>
      <w:rFonts w:asciiTheme="majorHAnsi" w:eastAsiaTheme="majorEastAsia" w:hAnsiTheme="majorHAnsi" w:cstheme="majorBidi"/>
      <w:i/>
      <w:iCs/>
      <w:color w:val="1F3864" w:themeColor="accent1" w:themeShade="80"/>
    </w:rPr>
  </w:style>
  <w:style w:type="paragraph" w:styleId="Subttulo">
    <w:name w:val="Subtitle"/>
    <w:basedOn w:val="Normal"/>
    <w:next w:val="Normal"/>
    <w:link w:val="SubttuloCar"/>
    <w:uiPriority w:val="11"/>
    <w:qFormat/>
    <w:pPr>
      <w:spacing w:after="240" w:line="240" w:lineRule="auto"/>
    </w:pPr>
    <w:rPr>
      <w:color w:val="4472C4"/>
      <w:sz w:val="28"/>
      <w:szCs w:val="28"/>
    </w:rPr>
  </w:style>
  <w:style w:type="character" w:customStyle="1" w:styleId="SubttuloCar">
    <w:name w:val="Subtítulo Car"/>
    <w:basedOn w:val="Fuentedeprrafopredeter"/>
    <w:link w:val="Subttulo"/>
    <w:uiPriority w:val="11"/>
    <w:rsid w:val="00682928"/>
    <w:rPr>
      <w:rFonts w:asciiTheme="majorHAnsi" w:eastAsiaTheme="majorEastAsia" w:hAnsiTheme="majorHAnsi" w:cstheme="majorBidi"/>
      <w:color w:val="4472C4" w:themeColor="accent1"/>
      <w:sz w:val="28"/>
      <w:szCs w:val="28"/>
    </w:rPr>
  </w:style>
  <w:style w:type="character" w:styleId="nfasis">
    <w:name w:val="Emphasis"/>
    <w:basedOn w:val="Fuentedeprrafopredeter"/>
    <w:uiPriority w:val="20"/>
    <w:qFormat/>
    <w:rsid w:val="00682928"/>
    <w:rPr>
      <w:i/>
      <w:iCs/>
    </w:rPr>
  </w:style>
  <w:style w:type="paragraph" w:styleId="Cita">
    <w:name w:val="Quote"/>
    <w:basedOn w:val="Normal"/>
    <w:next w:val="Normal"/>
    <w:link w:val="CitaCar"/>
    <w:uiPriority w:val="29"/>
    <w:qFormat/>
    <w:rsid w:val="00682928"/>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682928"/>
    <w:rPr>
      <w:color w:val="44546A" w:themeColor="text2"/>
      <w:sz w:val="24"/>
      <w:szCs w:val="24"/>
    </w:rPr>
  </w:style>
  <w:style w:type="paragraph" w:styleId="Citadestacada">
    <w:name w:val="Intense Quote"/>
    <w:basedOn w:val="Normal"/>
    <w:next w:val="Normal"/>
    <w:link w:val="CitadestacadaCar"/>
    <w:uiPriority w:val="30"/>
    <w:qFormat/>
    <w:rsid w:val="0068292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682928"/>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682928"/>
    <w:rPr>
      <w:i/>
      <w:iCs/>
      <w:color w:val="595959" w:themeColor="text1" w:themeTint="A6"/>
    </w:rPr>
  </w:style>
  <w:style w:type="character" w:styleId="nfasisintenso">
    <w:name w:val="Intense Emphasis"/>
    <w:basedOn w:val="Fuentedeprrafopredeter"/>
    <w:uiPriority w:val="21"/>
    <w:qFormat/>
    <w:rsid w:val="00682928"/>
    <w:rPr>
      <w:b/>
      <w:bCs/>
      <w:i/>
      <w:iCs/>
    </w:rPr>
  </w:style>
  <w:style w:type="character" w:styleId="Referenciasutil">
    <w:name w:val="Subtle Reference"/>
    <w:basedOn w:val="Fuentedeprrafopredeter"/>
    <w:uiPriority w:val="31"/>
    <w:qFormat/>
    <w:rsid w:val="00682928"/>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682928"/>
    <w:rPr>
      <w:b/>
      <w:bCs/>
      <w:smallCaps/>
      <w:color w:val="44546A" w:themeColor="text2"/>
      <w:u w:val="single"/>
    </w:rPr>
  </w:style>
  <w:style w:type="character" w:styleId="Ttulodellibro">
    <w:name w:val="Book Title"/>
    <w:basedOn w:val="Fuentedeprrafopredeter"/>
    <w:uiPriority w:val="33"/>
    <w:qFormat/>
    <w:rsid w:val="00682928"/>
    <w:rPr>
      <w:b/>
      <w:bCs/>
      <w:smallCaps/>
      <w:spacing w:val="10"/>
    </w:rPr>
  </w:style>
  <w:style w:type="paragraph" w:styleId="TtuloTDC">
    <w:name w:val="TOC Heading"/>
    <w:basedOn w:val="Ttulo1"/>
    <w:next w:val="Normal"/>
    <w:uiPriority w:val="39"/>
    <w:unhideWhenUsed/>
    <w:qFormat/>
    <w:rsid w:val="00682928"/>
    <w:pPr>
      <w:outlineLvl w:val="9"/>
    </w:pPr>
  </w:style>
  <w:style w:type="paragraph" w:styleId="TDC3">
    <w:name w:val="toc 3"/>
    <w:basedOn w:val="Normal"/>
    <w:next w:val="Normal"/>
    <w:autoRedefine/>
    <w:uiPriority w:val="39"/>
    <w:unhideWhenUsed/>
    <w:rsid w:val="00A55686"/>
    <w:pPr>
      <w:tabs>
        <w:tab w:val="left" w:pos="993"/>
        <w:tab w:val="right" w:leader="dot" w:pos="8494"/>
      </w:tabs>
      <w:spacing w:after="0"/>
      <w:ind w:left="440"/>
      <w:jc w:val="both"/>
    </w:pPr>
    <w:rPr>
      <w:rFonts w:asciiTheme="minorHAnsi" w:hAnsiTheme="minorHAnsi" w:cstheme="minorHAnsi"/>
      <w:i/>
      <w:iCs/>
      <w:sz w:val="20"/>
      <w:szCs w:val="20"/>
    </w:rPr>
  </w:style>
  <w:style w:type="table" w:customStyle="1" w:styleId="a">
    <w:basedOn w:val="TableNormal0"/>
    <w:tblPr>
      <w:tblStyleRowBandSize w:val="1"/>
      <w:tblStyleColBandSize w:val="1"/>
      <w:tblCellMar>
        <w:left w:w="70" w:type="dxa"/>
        <w:right w:w="70" w:type="dxa"/>
      </w:tblCellMar>
    </w:tblPr>
  </w:style>
  <w:style w:type="table" w:customStyle="1" w:styleId="a0">
    <w:basedOn w:val="TableNormal0"/>
    <w:tblPr>
      <w:tblStyleRowBandSize w:val="1"/>
      <w:tblStyleColBandSize w:val="1"/>
      <w:tblCellMar>
        <w:left w:w="70" w:type="dxa"/>
        <w:right w:w="70" w:type="dxa"/>
      </w:tblCellMar>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CellMar>
        <w:left w:w="115" w:type="dxa"/>
        <w:right w:w="115" w:type="dxa"/>
      </w:tblCellMar>
    </w:tblPr>
  </w:style>
  <w:style w:type="table" w:customStyle="1" w:styleId="a3">
    <w:basedOn w:val="TableNormal0"/>
    <w:tblPr>
      <w:tblStyleRowBandSize w:val="1"/>
      <w:tblStyleColBandSize w:val="1"/>
      <w:tblCellMar>
        <w:left w:w="70" w:type="dxa"/>
        <w:right w:w="70"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15" w:type="dxa"/>
        <w:right w:w="115" w:type="dxa"/>
      </w:tblCellMar>
    </w:tblPr>
  </w:style>
  <w:style w:type="table" w:customStyle="1" w:styleId="a6">
    <w:basedOn w:val="TableNormal0"/>
    <w:tblPr>
      <w:tblStyleRowBandSize w:val="1"/>
      <w:tblStyleColBandSize w:val="1"/>
      <w:tblCellMar>
        <w:left w:w="115" w:type="dxa"/>
        <w:right w:w="115" w:type="dxa"/>
      </w:tblCellMar>
    </w:tblPr>
  </w:style>
  <w:style w:type="table" w:customStyle="1" w:styleId="a7">
    <w:basedOn w:val="TableNormal0"/>
    <w:tblPr>
      <w:tblStyleRowBandSize w:val="1"/>
      <w:tblStyleColBandSize w:val="1"/>
      <w:tblCellMar>
        <w:left w:w="115" w:type="dxa"/>
        <w:right w:w="115" w:type="dxa"/>
      </w:tblCellMar>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CellMar>
        <w:left w:w="70" w:type="dxa"/>
        <w:right w:w="70" w:type="dxa"/>
      </w:tblCellMar>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CellMar>
        <w:left w:w="108" w:type="dxa"/>
        <w:right w:w="108" w:type="dxa"/>
      </w:tblCellMar>
    </w:tblPr>
  </w:style>
  <w:style w:type="table" w:customStyle="1" w:styleId="af5">
    <w:basedOn w:val="TableNormal0"/>
    <w:tblPr>
      <w:tblStyleRowBandSize w:val="1"/>
      <w:tblStyleColBandSize w:val="1"/>
      <w:tblCellMar>
        <w:left w:w="115" w:type="dxa"/>
        <w:right w:w="115" w:type="dxa"/>
      </w:tblCellMar>
    </w:tblPr>
  </w:style>
  <w:style w:type="table" w:customStyle="1" w:styleId="af6">
    <w:basedOn w:val="TableNormal0"/>
    <w:tblPr>
      <w:tblStyleRowBandSize w:val="1"/>
      <w:tblStyleColBandSize w:val="1"/>
      <w:tblCellMar>
        <w:left w:w="115" w:type="dxa"/>
        <w:right w:w="115" w:type="dxa"/>
      </w:tblCellMar>
    </w:tblPr>
  </w:style>
  <w:style w:type="table" w:customStyle="1" w:styleId="af7">
    <w:basedOn w:val="TableNormal0"/>
    <w:tblPr>
      <w:tblStyleRowBandSize w:val="1"/>
      <w:tblStyleColBandSize w:val="1"/>
      <w:tblCellMar>
        <w:left w:w="108" w:type="dxa"/>
        <w:right w:w="108" w:type="dxa"/>
      </w:tblCellMar>
    </w:tblPr>
    <w:tblStylePr w:type="firstRow">
      <w:rPr>
        <w:b/>
      </w:rPr>
      <w:tblPr/>
      <w:tcPr>
        <w:tcBorders>
          <w:top w:val="nil"/>
          <w:bottom w:val="single" w:sz="12" w:space="0" w:color="8EAADB"/>
          <w:insideH w:val="nil"/>
          <w:insideV w:val="nil"/>
        </w:tcBorders>
        <w:shd w:val="clear" w:color="auto" w:fill="FFFFFF"/>
      </w:tcPr>
    </w:tblStylePr>
    <w:tblStylePr w:type="lastRow">
      <w:rPr>
        <w:b/>
      </w:rPr>
      <w:tblPr/>
      <w:tcPr>
        <w:tcBorders>
          <w:top w:val="single" w:sz="4" w:space="0" w:color="8EAADB"/>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8">
    <w:basedOn w:val="TableNormal0"/>
    <w:tblPr>
      <w:tblStyleRowBandSize w:val="1"/>
      <w:tblStyleColBandSize w:val="1"/>
      <w:tblCellMar>
        <w:left w:w="108" w:type="dxa"/>
        <w:right w:w="108" w:type="dxa"/>
      </w:tblCellMar>
    </w:tblPr>
  </w:style>
  <w:style w:type="table" w:customStyle="1" w:styleId="af9">
    <w:basedOn w:val="TableNormal0"/>
    <w:tblPr>
      <w:tblStyleRowBandSize w:val="1"/>
      <w:tblStyleColBandSize w:val="1"/>
      <w:tblCellMar>
        <w:left w:w="70" w:type="dxa"/>
        <w:right w:w="70" w:type="dxa"/>
      </w:tblCellMar>
    </w:tblPr>
  </w:style>
  <w:style w:type="table" w:customStyle="1" w:styleId="afa">
    <w:basedOn w:val="TableNormal0"/>
    <w:tblPr>
      <w:tblStyleRowBandSize w:val="1"/>
      <w:tblStyleColBandSize w:val="1"/>
      <w:tblCellMar>
        <w:left w:w="70" w:type="dxa"/>
        <w:right w:w="70" w:type="dxa"/>
      </w:tblCellMar>
    </w:tblPr>
  </w:style>
  <w:style w:type="table" w:customStyle="1" w:styleId="afb">
    <w:basedOn w:val="TableNormal0"/>
    <w:tblPr>
      <w:tblStyleRowBandSize w:val="1"/>
      <w:tblStyleColBandSize w:val="1"/>
      <w:tblCellMar>
        <w:left w:w="70" w:type="dxa"/>
        <w:right w:w="70" w:type="dxa"/>
      </w:tblCellMar>
    </w:tblPr>
  </w:style>
  <w:style w:type="table" w:customStyle="1" w:styleId="afc">
    <w:basedOn w:val="TableNormal0"/>
    <w:tblPr>
      <w:tblStyleRowBandSize w:val="1"/>
      <w:tblStyleColBandSize w:val="1"/>
      <w:tblCellMar>
        <w:left w:w="70" w:type="dxa"/>
        <w:right w:w="70" w:type="dxa"/>
      </w:tblCellMar>
    </w:tblPr>
  </w:style>
  <w:style w:type="table" w:customStyle="1" w:styleId="afd">
    <w:basedOn w:val="TableNormal0"/>
    <w:tblPr>
      <w:tblStyleRowBandSize w:val="1"/>
      <w:tblStyleColBandSize w:val="1"/>
      <w:tblCellMar>
        <w:left w:w="70" w:type="dxa"/>
        <w:right w:w="70" w:type="dxa"/>
      </w:tblCellMar>
    </w:tblPr>
  </w:style>
  <w:style w:type="table" w:customStyle="1" w:styleId="afe">
    <w:basedOn w:val="TableNormal0"/>
    <w:tblPr>
      <w:tblStyleRowBandSize w:val="1"/>
      <w:tblStyleColBandSize w:val="1"/>
      <w:tblCellMar>
        <w:left w:w="108" w:type="dxa"/>
        <w:right w:w="108" w:type="dxa"/>
      </w:tblCellMar>
    </w:tblPr>
  </w:style>
  <w:style w:type="table" w:customStyle="1" w:styleId="aff">
    <w:basedOn w:val="TableNormal0"/>
    <w:tblPr>
      <w:tblStyleRowBandSize w:val="1"/>
      <w:tblStyleColBandSize w:val="1"/>
      <w:tblCellMar>
        <w:left w:w="115" w:type="dxa"/>
        <w:right w:w="115" w:type="dxa"/>
      </w:tblCellMar>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CellMar>
        <w:left w:w="115" w:type="dxa"/>
        <w:right w:w="115" w:type="dxa"/>
      </w:tblCellMar>
    </w:tblPr>
  </w:style>
  <w:style w:type="table" w:customStyle="1" w:styleId="aff2">
    <w:basedOn w:val="TableNormal0"/>
    <w:tblPr>
      <w:tblStyleRowBandSize w:val="1"/>
      <w:tblStyleColBandSize w:val="1"/>
      <w:tblCellMar>
        <w:left w:w="115" w:type="dxa"/>
        <w:right w:w="115" w:type="dxa"/>
      </w:tblCellMar>
    </w:tblPr>
  </w:style>
  <w:style w:type="table" w:customStyle="1" w:styleId="aff3">
    <w:basedOn w:val="TableNormal0"/>
    <w:tblPr>
      <w:tblStyleRowBandSize w:val="1"/>
      <w:tblStyleColBandSize w:val="1"/>
      <w:tblCellMar>
        <w:left w:w="70" w:type="dxa"/>
        <w:right w:w="70" w:type="dxa"/>
      </w:tblCellMar>
    </w:tblPr>
  </w:style>
  <w:style w:type="table" w:customStyle="1" w:styleId="aff4">
    <w:basedOn w:val="TableNormal0"/>
    <w:tblPr>
      <w:tblStyleRowBandSize w:val="1"/>
      <w:tblStyleColBandSize w:val="1"/>
      <w:tblCellMar>
        <w:left w:w="70" w:type="dxa"/>
        <w:right w:w="70" w:type="dxa"/>
      </w:tblCellMar>
    </w:tblPr>
  </w:style>
  <w:style w:type="table" w:customStyle="1" w:styleId="aff5">
    <w:basedOn w:val="TableNormal0"/>
    <w:tblPr>
      <w:tblStyleRowBandSize w:val="1"/>
      <w:tblStyleColBandSize w:val="1"/>
      <w:tblCellMar>
        <w:left w:w="70" w:type="dxa"/>
        <w:right w:w="70" w:type="dxa"/>
      </w:tblCellMar>
    </w:tblPr>
  </w:style>
  <w:style w:type="table" w:customStyle="1" w:styleId="aff6">
    <w:basedOn w:val="TableNormal0"/>
    <w:tblPr>
      <w:tblStyleRowBandSize w:val="1"/>
      <w:tblStyleColBandSize w:val="1"/>
      <w:tblCellMar>
        <w:left w:w="70" w:type="dxa"/>
        <w:right w:w="70" w:type="dxa"/>
      </w:tblCellMar>
    </w:tblPr>
  </w:style>
  <w:style w:type="table" w:customStyle="1" w:styleId="aff7">
    <w:basedOn w:val="TableNormal0"/>
    <w:tblPr>
      <w:tblStyleRowBandSize w:val="1"/>
      <w:tblStyleColBandSize w:val="1"/>
      <w:tblCellMar>
        <w:left w:w="70" w:type="dxa"/>
        <w:right w:w="70" w:type="dxa"/>
      </w:tblCellMar>
    </w:tblPr>
  </w:style>
  <w:style w:type="table" w:customStyle="1" w:styleId="aff8">
    <w:basedOn w:val="TableNormal0"/>
    <w:tblPr>
      <w:tblStyleRowBandSize w:val="1"/>
      <w:tblStyleColBandSize w:val="1"/>
      <w:tblCellMar>
        <w:left w:w="70" w:type="dxa"/>
        <w:right w:w="70" w:type="dxa"/>
      </w:tblCellMar>
    </w:tblPr>
  </w:style>
  <w:style w:type="table" w:customStyle="1" w:styleId="aff9">
    <w:basedOn w:val="TableNormal0"/>
    <w:tblPr>
      <w:tblStyleRowBandSize w:val="1"/>
      <w:tblStyleColBandSize w:val="1"/>
      <w:tblCellMar>
        <w:left w:w="70" w:type="dxa"/>
        <w:right w:w="70" w:type="dxa"/>
      </w:tblCellMar>
    </w:tblPr>
  </w:style>
  <w:style w:type="table" w:customStyle="1" w:styleId="affa">
    <w:basedOn w:val="TableNormal0"/>
    <w:tblPr>
      <w:tblStyleRowBandSize w:val="1"/>
      <w:tblStyleColBandSize w:val="1"/>
      <w:tblCellMar>
        <w:left w:w="70" w:type="dxa"/>
        <w:right w:w="70" w:type="dxa"/>
      </w:tblCellMar>
    </w:tblPr>
  </w:style>
  <w:style w:type="table" w:customStyle="1" w:styleId="affb">
    <w:basedOn w:val="TableNormal0"/>
    <w:tblPr>
      <w:tblStyleRowBandSize w:val="1"/>
      <w:tblStyleColBandSize w:val="1"/>
      <w:tblCellMar>
        <w:left w:w="70" w:type="dxa"/>
        <w:right w:w="70" w:type="dxa"/>
      </w:tblCellMar>
    </w:tblPr>
  </w:style>
  <w:style w:type="table" w:customStyle="1" w:styleId="affc">
    <w:basedOn w:val="TableNormal0"/>
    <w:tblPr>
      <w:tblStyleRowBandSize w:val="1"/>
      <w:tblStyleColBandSize w:val="1"/>
      <w:tblCellMar>
        <w:left w:w="115" w:type="dxa"/>
        <w:right w:w="115" w:type="dxa"/>
      </w:tblCellMar>
    </w:tblPr>
  </w:style>
  <w:style w:type="table" w:customStyle="1" w:styleId="affd">
    <w:basedOn w:val="TableNormal0"/>
    <w:tblPr>
      <w:tblStyleRowBandSize w:val="1"/>
      <w:tblStyleColBandSize w:val="1"/>
      <w:tblCellMar>
        <w:left w:w="115" w:type="dxa"/>
        <w:right w:w="115" w:type="dxa"/>
      </w:tblCellMar>
    </w:tblPr>
  </w:style>
  <w:style w:type="table" w:customStyle="1" w:styleId="affe">
    <w:basedOn w:val="TableNormal0"/>
    <w:tblPr>
      <w:tblStyleRowBandSize w:val="1"/>
      <w:tblStyleColBandSize w:val="1"/>
      <w:tblCellMar>
        <w:left w:w="115" w:type="dxa"/>
        <w:right w:w="115" w:type="dxa"/>
      </w:tblCellMar>
    </w:tblPr>
  </w:style>
  <w:style w:type="table" w:customStyle="1" w:styleId="afff">
    <w:basedOn w:val="TableNormal0"/>
    <w:tblPr>
      <w:tblStyleRowBandSize w:val="1"/>
      <w:tblStyleColBandSize w:val="1"/>
      <w:tblCellMar>
        <w:left w:w="70" w:type="dxa"/>
        <w:right w:w="70" w:type="dxa"/>
      </w:tblCellMar>
    </w:tblPr>
  </w:style>
  <w:style w:type="table" w:customStyle="1" w:styleId="afff0">
    <w:basedOn w:val="TableNormal0"/>
    <w:tblPr>
      <w:tblStyleRowBandSize w:val="1"/>
      <w:tblStyleColBandSize w:val="1"/>
      <w:tblCellMar>
        <w:left w:w="70" w:type="dxa"/>
        <w:right w:w="70" w:type="dxa"/>
      </w:tblCellMar>
    </w:tblPr>
  </w:style>
  <w:style w:type="table" w:customStyle="1" w:styleId="afff1">
    <w:basedOn w:val="TableNormal0"/>
    <w:tblPr>
      <w:tblStyleRowBandSize w:val="1"/>
      <w:tblStyleColBandSize w:val="1"/>
      <w:tblCellMar>
        <w:left w:w="70" w:type="dxa"/>
        <w:right w:w="70" w:type="dxa"/>
      </w:tblCellMar>
    </w:tblPr>
  </w:style>
  <w:style w:type="table" w:customStyle="1" w:styleId="afff2">
    <w:basedOn w:val="TableNormal0"/>
    <w:tblPr>
      <w:tblStyleRowBandSize w:val="1"/>
      <w:tblStyleColBandSize w:val="1"/>
      <w:tblCellMar>
        <w:left w:w="115" w:type="dxa"/>
        <w:right w:w="115" w:type="dxa"/>
      </w:tblCellMar>
    </w:tblPr>
  </w:style>
  <w:style w:type="table" w:customStyle="1" w:styleId="afff3">
    <w:basedOn w:val="TableNormal0"/>
    <w:tblPr>
      <w:tblStyleRowBandSize w:val="1"/>
      <w:tblStyleColBandSize w:val="1"/>
      <w:tblCellMar>
        <w:left w:w="115" w:type="dxa"/>
        <w:right w:w="115" w:type="dxa"/>
      </w:tblCellMar>
    </w:tblPr>
  </w:style>
  <w:style w:type="paragraph" w:styleId="TDC4">
    <w:name w:val="toc 4"/>
    <w:basedOn w:val="Normal"/>
    <w:next w:val="Normal"/>
    <w:autoRedefine/>
    <w:uiPriority w:val="39"/>
    <w:unhideWhenUsed/>
    <w:rsid w:val="00E6242D"/>
    <w:pPr>
      <w:tabs>
        <w:tab w:val="left" w:pos="567"/>
        <w:tab w:val="right" w:leader="dot" w:pos="8494"/>
      </w:tabs>
      <w:spacing w:after="0"/>
      <w:ind w:left="851"/>
      <w:jc w:val="both"/>
    </w:pPr>
    <w:rPr>
      <w:rFonts w:asciiTheme="minorHAnsi" w:hAnsiTheme="minorHAnsi" w:cstheme="minorHAnsi"/>
      <w:i/>
      <w:noProof/>
      <w:sz w:val="18"/>
      <w:szCs w:val="18"/>
    </w:rPr>
  </w:style>
  <w:style w:type="paragraph" w:styleId="TDC5">
    <w:name w:val="toc 5"/>
    <w:basedOn w:val="Normal"/>
    <w:next w:val="Normal"/>
    <w:autoRedefine/>
    <w:uiPriority w:val="39"/>
    <w:unhideWhenUsed/>
    <w:rsid w:val="00957F23"/>
    <w:pPr>
      <w:tabs>
        <w:tab w:val="right" w:leader="dot" w:pos="8494"/>
      </w:tabs>
      <w:spacing w:after="0"/>
      <w:ind w:left="880"/>
      <w:jc w:val="both"/>
    </w:pPr>
    <w:rPr>
      <w:rFonts w:asciiTheme="minorHAnsi" w:hAnsiTheme="minorHAnsi" w:cstheme="minorHAnsi"/>
      <w:sz w:val="18"/>
      <w:szCs w:val="18"/>
    </w:rPr>
  </w:style>
  <w:style w:type="paragraph" w:styleId="TDC6">
    <w:name w:val="toc 6"/>
    <w:basedOn w:val="Normal"/>
    <w:next w:val="Normal"/>
    <w:autoRedefine/>
    <w:uiPriority w:val="39"/>
    <w:unhideWhenUsed/>
    <w:rsid w:val="00633702"/>
    <w:pPr>
      <w:spacing w:after="0"/>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633702"/>
    <w:pPr>
      <w:spacing w:after="0"/>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633702"/>
    <w:pPr>
      <w:spacing w:after="0"/>
      <w:ind w:left="1540"/>
    </w:pPr>
    <w:rPr>
      <w:rFonts w:asciiTheme="minorHAnsi" w:hAnsiTheme="minorHAnsi" w:cstheme="minorHAnsi"/>
      <w:sz w:val="18"/>
      <w:szCs w:val="18"/>
    </w:rPr>
  </w:style>
  <w:style w:type="paragraph" w:styleId="TDC9">
    <w:name w:val="toc 9"/>
    <w:basedOn w:val="Normal"/>
    <w:next w:val="Normal"/>
    <w:autoRedefine/>
    <w:uiPriority w:val="39"/>
    <w:unhideWhenUsed/>
    <w:rsid w:val="00633702"/>
    <w:pPr>
      <w:spacing w:after="0"/>
      <w:ind w:left="1760"/>
    </w:pPr>
    <w:rPr>
      <w:rFonts w:asciiTheme="minorHAnsi" w:hAnsiTheme="minorHAnsi" w:cstheme="minorHAnsi"/>
      <w:sz w:val="18"/>
      <w:szCs w:val="18"/>
    </w:rPr>
  </w:style>
  <w:style w:type="character" w:customStyle="1" w:styleId="Mencinsinresolver1">
    <w:name w:val="Mención sin resolver1"/>
    <w:basedOn w:val="Fuentedeprrafopredeter"/>
    <w:uiPriority w:val="99"/>
    <w:semiHidden/>
    <w:unhideWhenUsed/>
    <w:rsid w:val="00FD7662"/>
    <w:rPr>
      <w:color w:val="605E5C"/>
      <w:shd w:val="clear" w:color="auto" w:fill="E1DFDD"/>
    </w:rPr>
  </w:style>
  <w:style w:type="character" w:customStyle="1" w:styleId="Mencinsinresolver2">
    <w:name w:val="Mención sin resolver2"/>
    <w:basedOn w:val="Fuentedeprrafopredeter"/>
    <w:uiPriority w:val="99"/>
    <w:semiHidden/>
    <w:unhideWhenUsed/>
    <w:rsid w:val="00632C19"/>
    <w:rPr>
      <w:color w:val="605E5C"/>
      <w:shd w:val="clear" w:color="auto" w:fill="E1DFDD"/>
    </w:rPr>
  </w:style>
  <w:style w:type="character" w:styleId="Hipervnculovisitado">
    <w:name w:val="FollowedHyperlink"/>
    <w:basedOn w:val="Fuentedeprrafopredeter"/>
    <w:uiPriority w:val="99"/>
    <w:semiHidden/>
    <w:unhideWhenUsed/>
    <w:rsid w:val="00632C19"/>
    <w:rPr>
      <w:color w:val="954F72" w:themeColor="followedHyperlink"/>
      <w:u w:val="single"/>
    </w:rPr>
  </w:style>
  <w:style w:type="character" w:customStyle="1" w:styleId="contentpasted0">
    <w:name w:val="contentpasted0"/>
    <w:basedOn w:val="Fuentedeprrafopredeter"/>
    <w:rsid w:val="00671F0B"/>
  </w:style>
  <w:style w:type="table" w:customStyle="1" w:styleId="509">
    <w:name w:val="509"/>
    <w:basedOn w:val="Tablanormal"/>
    <w:rsid w:val="0019252A"/>
    <w:pPr>
      <w:widowControl w:val="0"/>
      <w:spacing w:after="0" w:line="240" w:lineRule="auto"/>
    </w:pPr>
    <w:rPr>
      <w:lang w:val="es-ES"/>
    </w:rPr>
    <w:tblPr>
      <w:tblStyleRowBandSize w:val="1"/>
      <w:tblStyleColBandSize w:val="1"/>
      <w:tblCellMar>
        <w:left w:w="0" w:type="dxa"/>
        <w:right w:w="0" w:type="dxa"/>
      </w:tblCellMar>
    </w:tblPr>
  </w:style>
  <w:style w:type="table" w:styleId="Tablaconcuadrcula4-nfasis1">
    <w:name w:val="Grid Table 4 Accent 1"/>
    <w:basedOn w:val="Tablanormal"/>
    <w:uiPriority w:val="49"/>
    <w:rsid w:val="0086454E"/>
    <w:pPr>
      <w:spacing w:after="0" w:line="240" w:lineRule="auto"/>
    </w:pPr>
    <w:rPr>
      <w:rFonts w:asciiTheme="minorHAnsi" w:eastAsiaTheme="minorHAnsi" w:hAnsiTheme="minorHAnsi" w:cstheme="minorBidi"/>
      <w:kern w:val="2"/>
      <w:lang w:eastAsia="en-US"/>
      <w14:ligatures w14:val="standardContextua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wp-caption-text">
    <w:name w:val="wp-caption-text"/>
    <w:basedOn w:val="Normal"/>
    <w:rsid w:val="00D6787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Fuentedeprrafopredeter"/>
    <w:rsid w:val="00544FA4"/>
    <w:rPr>
      <w:rFonts w:ascii="Segoe UI" w:hAnsi="Segoe UI" w:cs="Segoe UI" w:hint="default"/>
      <w:sz w:val="18"/>
      <w:szCs w:val="18"/>
    </w:rPr>
  </w:style>
  <w:style w:type="paragraph" w:customStyle="1" w:styleId="pf0">
    <w:name w:val="pf0"/>
    <w:basedOn w:val="Normal"/>
    <w:rsid w:val="00544FA4"/>
    <w:pPr>
      <w:spacing w:before="100" w:beforeAutospacing="1" w:after="100" w:afterAutospacing="1" w:line="240" w:lineRule="auto"/>
      <w:ind w:left="360"/>
    </w:pPr>
    <w:rPr>
      <w:rFonts w:ascii="Times New Roman" w:eastAsia="Times New Roman" w:hAnsi="Times New Roman" w:cs="Times New Roman"/>
      <w:sz w:val="24"/>
      <w:szCs w:val="24"/>
    </w:rPr>
  </w:style>
  <w:style w:type="paragraph" w:customStyle="1" w:styleId="cuerpo">
    <w:name w:val="cuerpo"/>
    <w:basedOn w:val="Normal"/>
    <w:rsid w:val="002D13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style-override">
    <w:name w:val="no-style-override"/>
    <w:basedOn w:val="Fuentedeprrafopredeter"/>
    <w:rsid w:val="002D132B"/>
  </w:style>
  <w:style w:type="character" w:customStyle="1" w:styleId="volume">
    <w:name w:val="volume"/>
    <w:basedOn w:val="Fuentedeprrafopredeter"/>
    <w:rsid w:val="0082268D"/>
  </w:style>
  <w:style w:type="character" w:customStyle="1" w:styleId="italica">
    <w:name w:val="italica"/>
    <w:basedOn w:val="Fuentedeprrafopredeter"/>
    <w:rsid w:val="00BA44AF"/>
  </w:style>
  <w:style w:type="character" w:customStyle="1" w:styleId="journal">
    <w:name w:val="journal"/>
    <w:basedOn w:val="Fuentedeprrafopredeter"/>
    <w:rsid w:val="00BA44AF"/>
  </w:style>
  <w:style w:type="character" w:customStyle="1" w:styleId="issue">
    <w:name w:val="issue"/>
    <w:basedOn w:val="Fuentedeprrafopredeter"/>
    <w:rsid w:val="00BA44AF"/>
  </w:style>
  <w:style w:type="character" w:customStyle="1" w:styleId="sw">
    <w:name w:val="sw"/>
    <w:basedOn w:val="Fuentedeprrafopredeter"/>
    <w:rsid w:val="00793F0B"/>
  </w:style>
  <w:style w:type="character" w:styleId="Mencinsinresolver">
    <w:name w:val="Unresolved Mention"/>
    <w:basedOn w:val="Fuentedeprrafopredeter"/>
    <w:uiPriority w:val="99"/>
    <w:semiHidden/>
    <w:unhideWhenUsed/>
    <w:rsid w:val="00235D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4909">
      <w:bodyDiv w:val="1"/>
      <w:marLeft w:val="0"/>
      <w:marRight w:val="0"/>
      <w:marTop w:val="0"/>
      <w:marBottom w:val="0"/>
      <w:divBdr>
        <w:top w:val="none" w:sz="0" w:space="0" w:color="auto"/>
        <w:left w:val="none" w:sz="0" w:space="0" w:color="auto"/>
        <w:bottom w:val="none" w:sz="0" w:space="0" w:color="auto"/>
        <w:right w:val="none" w:sz="0" w:space="0" w:color="auto"/>
      </w:divBdr>
      <w:divsChild>
        <w:div w:id="1753038407">
          <w:marLeft w:val="0"/>
          <w:marRight w:val="0"/>
          <w:marTop w:val="0"/>
          <w:marBottom w:val="0"/>
          <w:divBdr>
            <w:top w:val="none" w:sz="0" w:space="0" w:color="auto"/>
            <w:left w:val="none" w:sz="0" w:space="0" w:color="auto"/>
            <w:bottom w:val="none" w:sz="0" w:space="0" w:color="auto"/>
            <w:right w:val="none" w:sz="0" w:space="0" w:color="auto"/>
          </w:divBdr>
        </w:div>
        <w:div w:id="943733237">
          <w:marLeft w:val="0"/>
          <w:marRight w:val="0"/>
          <w:marTop w:val="0"/>
          <w:marBottom w:val="0"/>
          <w:divBdr>
            <w:top w:val="none" w:sz="0" w:space="0" w:color="auto"/>
            <w:left w:val="none" w:sz="0" w:space="0" w:color="auto"/>
            <w:bottom w:val="none" w:sz="0" w:space="0" w:color="auto"/>
            <w:right w:val="none" w:sz="0" w:space="0" w:color="auto"/>
          </w:divBdr>
        </w:div>
      </w:divsChild>
    </w:div>
    <w:div w:id="65956973">
      <w:bodyDiv w:val="1"/>
      <w:marLeft w:val="0"/>
      <w:marRight w:val="0"/>
      <w:marTop w:val="0"/>
      <w:marBottom w:val="0"/>
      <w:divBdr>
        <w:top w:val="none" w:sz="0" w:space="0" w:color="auto"/>
        <w:left w:val="none" w:sz="0" w:space="0" w:color="auto"/>
        <w:bottom w:val="none" w:sz="0" w:space="0" w:color="auto"/>
        <w:right w:val="none" w:sz="0" w:space="0" w:color="auto"/>
      </w:divBdr>
    </w:div>
    <w:div w:id="83645489">
      <w:bodyDiv w:val="1"/>
      <w:marLeft w:val="0"/>
      <w:marRight w:val="0"/>
      <w:marTop w:val="0"/>
      <w:marBottom w:val="0"/>
      <w:divBdr>
        <w:top w:val="none" w:sz="0" w:space="0" w:color="auto"/>
        <w:left w:val="none" w:sz="0" w:space="0" w:color="auto"/>
        <w:bottom w:val="none" w:sz="0" w:space="0" w:color="auto"/>
        <w:right w:val="none" w:sz="0" w:space="0" w:color="auto"/>
      </w:divBdr>
    </w:div>
    <w:div w:id="222061380">
      <w:bodyDiv w:val="1"/>
      <w:marLeft w:val="0"/>
      <w:marRight w:val="0"/>
      <w:marTop w:val="0"/>
      <w:marBottom w:val="0"/>
      <w:divBdr>
        <w:top w:val="none" w:sz="0" w:space="0" w:color="auto"/>
        <w:left w:val="none" w:sz="0" w:space="0" w:color="auto"/>
        <w:bottom w:val="none" w:sz="0" w:space="0" w:color="auto"/>
        <w:right w:val="none" w:sz="0" w:space="0" w:color="auto"/>
      </w:divBdr>
    </w:div>
    <w:div w:id="379018988">
      <w:bodyDiv w:val="1"/>
      <w:marLeft w:val="0"/>
      <w:marRight w:val="0"/>
      <w:marTop w:val="0"/>
      <w:marBottom w:val="0"/>
      <w:divBdr>
        <w:top w:val="none" w:sz="0" w:space="0" w:color="auto"/>
        <w:left w:val="none" w:sz="0" w:space="0" w:color="auto"/>
        <w:bottom w:val="none" w:sz="0" w:space="0" w:color="auto"/>
        <w:right w:val="none" w:sz="0" w:space="0" w:color="auto"/>
      </w:divBdr>
    </w:div>
    <w:div w:id="457604394">
      <w:bodyDiv w:val="1"/>
      <w:marLeft w:val="0"/>
      <w:marRight w:val="0"/>
      <w:marTop w:val="0"/>
      <w:marBottom w:val="0"/>
      <w:divBdr>
        <w:top w:val="none" w:sz="0" w:space="0" w:color="auto"/>
        <w:left w:val="none" w:sz="0" w:space="0" w:color="auto"/>
        <w:bottom w:val="none" w:sz="0" w:space="0" w:color="auto"/>
        <w:right w:val="none" w:sz="0" w:space="0" w:color="auto"/>
      </w:divBdr>
    </w:div>
    <w:div w:id="630328823">
      <w:bodyDiv w:val="1"/>
      <w:marLeft w:val="0"/>
      <w:marRight w:val="0"/>
      <w:marTop w:val="0"/>
      <w:marBottom w:val="0"/>
      <w:divBdr>
        <w:top w:val="none" w:sz="0" w:space="0" w:color="auto"/>
        <w:left w:val="none" w:sz="0" w:space="0" w:color="auto"/>
        <w:bottom w:val="none" w:sz="0" w:space="0" w:color="auto"/>
        <w:right w:val="none" w:sz="0" w:space="0" w:color="auto"/>
      </w:divBdr>
    </w:div>
    <w:div w:id="672030709">
      <w:bodyDiv w:val="1"/>
      <w:marLeft w:val="0"/>
      <w:marRight w:val="0"/>
      <w:marTop w:val="0"/>
      <w:marBottom w:val="0"/>
      <w:divBdr>
        <w:top w:val="none" w:sz="0" w:space="0" w:color="auto"/>
        <w:left w:val="none" w:sz="0" w:space="0" w:color="auto"/>
        <w:bottom w:val="none" w:sz="0" w:space="0" w:color="auto"/>
        <w:right w:val="none" w:sz="0" w:space="0" w:color="auto"/>
      </w:divBdr>
      <w:divsChild>
        <w:div w:id="1906792020">
          <w:marLeft w:val="0"/>
          <w:marRight w:val="0"/>
          <w:marTop w:val="0"/>
          <w:marBottom w:val="0"/>
          <w:divBdr>
            <w:top w:val="none" w:sz="0" w:space="0" w:color="auto"/>
            <w:left w:val="none" w:sz="0" w:space="0" w:color="auto"/>
            <w:bottom w:val="none" w:sz="0" w:space="0" w:color="auto"/>
            <w:right w:val="none" w:sz="0" w:space="0" w:color="auto"/>
          </w:divBdr>
        </w:div>
        <w:div w:id="150027651">
          <w:marLeft w:val="0"/>
          <w:marRight w:val="0"/>
          <w:marTop w:val="0"/>
          <w:marBottom w:val="0"/>
          <w:divBdr>
            <w:top w:val="none" w:sz="0" w:space="0" w:color="auto"/>
            <w:left w:val="none" w:sz="0" w:space="0" w:color="auto"/>
            <w:bottom w:val="none" w:sz="0" w:space="0" w:color="auto"/>
            <w:right w:val="none" w:sz="0" w:space="0" w:color="auto"/>
          </w:divBdr>
        </w:div>
        <w:div w:id="1863862474">
          <w:marLeft w:val="0"/>
          <w:marRight w:val="0"/>
          <w:marTop w:val="0"/>
          <w:marBottom w:val="0"/>
          <w:divBdr>
            <w:top w:val="none" w:sz="0" w:space="0" w:color="auto"/>
            <w:left w:val="none" w:sz="0" w:space="0" w:color="auto"/>
            <w:bottom w:val="none" w:sz="0" w:space="0" w:color="auto"/>
            <w:right w:val="none" w:sz="0" w:space="0" w:color="auto"/>
          </w:divBdr>
        </w:div>
        <w:div w:id="452872128">
          <w:marLeft w:val="0"/>
          <w:marRight w:val="0"/>
          <w:marTop w:val="0"/>
          <w:marBottom w:val="0"/>
          <w:divBdr>
            <w:top w:val="none" w:sz="0" w:space="0" w:color="auto"/>
            <w:left w:val="none" w:sz="0" w:space="0" w:color="auto"/>
            <w:bottom w:val="none" w:sz="0" w:space="0" w:color="auto"/>
            <w:right w:val="none" w:sz="0" w:space="0" w:color="auto"/>
          </w:divBdr>
        </w:div>
        <w:div w:id="735051917">
          <w:marLeft w:val="0"/>
          <w:marRight w:val="0"/>
          <w:marTop w:val="0"/>
          <w:marBottom w:val="0"/>
          <w:divBdr>
            <w:top w:val="none" w:sz="0" w:space="0" w:color="auto"/>
            <w:left w:val="none" w:sz="0" w:space="0" w:color="auto"/>
            <w:bottom w:val="none" w:sz="0" w:space="0" w:color="auto"/>
            <w:right w:val="none" w:sz="0" w:space="0" w:color="auto"/>
          </w:divBdr>
        </w:div>
      </w:divsChild>
    </w:div>
    <w:div w:id="675772392">
      <w:bodyDiv w:val="1"/>
      <w:marLeft w:val="0"/>
      <w:marRight w:val="0"/>
      <w:marTop w:val="0"/>
      <w:marBottom w:val="0"/>
      <w:divBdr>
        <w:top w:val="none" w:sz="0" w:space="0" w:color="auto"/>
        <w:left w:val="none" w:sz="0" w:space="0" w:color="auto"/>
        <w:bottom w:val="none" w:sz="0" w:space="0" w:color="auto"/>
        <w:right w:val="none" w:sz="0" w:space="0" w:color="auto"/>
      </w:divBdr>
    </w:div>
    <w:div w:id="776604573">
      <w:bodyDiv w:val="1"/>
      <w:marLeft w:val="0"/>
      <w:marRight w:val="0"/>
      <w:marTop w:val="0"/>
      <w:marBottom w:val="0"/>
      <w:divBdr>
        <w:top w:val="none" w:sz="0" w:space="0" w:color="auto"/>
        <w:left w:val="none" w:sz="0" w:space="0" w:color="auto"/>
        <w:bottom w:val="none" w:sz="0" w:space="0" w:color="auto"/>
        <w:right w:val="none" w:sz="0" w:space="0" w:color="auto"/>
      </w:divBdr>
    </w:div>
    <w:div w:id="903569440">
      <w:bodyDiv w:val="1"/>
      <w:marLeft w:val="0"/>
      <w:marRight w:val="0"/>
      <w:marTop w:val="0"/>
      <w:marBottom w:val="0"/>
      <w:divBdr>
        <w:top w:val="none" w:sz="0" w:space="0" w:color="auto"/>
        <w:left w:val="none" w:sz="0" w:space="0" w:color="auto"/>
        <w:bottom w:val="none" w:sz="0" w:space="0" w:color="auto"/>
        <w:right w:val="none" w:sz="0" w:space="0" w:color="auto"/>
      </w:divBdr>
    </w:div>
    <w:div w:id="966545299">
      <w:bodyDiv w:val="1"/>
      <w:marLeft w:val="0"/>
      <w:marRight w:val="0"/>
      <w:marTop w:val="0"/>
      <w:marBottom w:val="0"/>
      <w:divBdr>
        <w:top w:val="none" w:sz="0" w:space="0" w:color="auto"/>
        <w:left w:val="none" w:sz="0" w:space="0" w:color="auto"/>
        <w:bottom w:val="none" w:sz="0" w:space="0" w:color="auto"/>
        <w:right w:val="none" w:sz="0" w:space="0" w:color="auto"/>
      </w:divBdr>
    </w:div>
    <w:div w:id="989358302">
      <w:bodyDiv w:val="1"/>
      <w:marLeft w:val="0"/>
      <w:marRight w:val="0"/>
      <w:marTop w:val="0"/>
      <w:marBottom w:val="0"/>
      <w:divBdr>
        <w:top w:val="none" w:sz="0" w:space="0" w:color="auto"/>
        <w:left w:val="none" w:sz="0" w:space="0" w:color="auto"/>
        <w:bottom w:val="none" w:sz="0" w:space="0" w:color="auto"/>
        <w:right w:val="none" w:sz="0" w:space="0" w:color="auto"/>
      </w:divBdr>
      <w:divsChild>
        <w:div w:id="55587706">
          <w:marLeft w:val="0"/>
          <w:marRight w:val="0"/>
          <w:marTop w:val="0"/>
          <w:marBottom w:val="0"/>
          <w:divBdr>
            <w:top w:val="none" w:sz="0" w:space="0" w:color="auto"/>
            <w:left w:val="none" w:sz="0" w:space="0" w:color="auto"/>
            <w:bottom w:val="none" w:sz="0" w:space="0" w:color="auto"/>
            <w:right w:val="none" w:sz="0" w:space="0" w:color="auto"/>
          </w:divBdr>
        </w:div>
        <w:div w:id="1994791751">
          <w:marLeft w:val="0"/>
          <w:marRight w:val="0"/>
          <w:marTop w:val="0"/>
          <w:marBottom w:val="0"/>
          <w:divBdr>
            <w:top w:val="none" w:sz="0" w:space="0" w:color="auto"/>
            <w:left w:val="none" w:sz="0" w:space="0" w:color="auto"/>
            <w:bottom w:val="none" w:sz="0" w:space="0" w:color="auto"/>
            <w:right w:val="none" w:sz="0" w:space="0" w:color="auto"/>
          </w:divBdr>
        </w:div>
        <w:div w:id="322902073">
          <w:marLeft w:val="0"/>
          <w:marRight w:val="0"/>
          <w:marTop w:val="0"/>
          <w:marBottom w:val="0"/>
          <w:divBdr>
            <w:top w:val="none" w:sz="0" w:space="0" w:color="auto"/>
            <w:left w:val="none" w:sz="0" w:space="0" w:color="auto"/>
            <w:bottom w:val="none" w:sz="0" w:space="0" w:color="auto"/>
            <w:right w:val="none" w:sz="0" w:space="0" w:color="auto"/>
          </w:divBdr>
        </w:div>
        <w:div w:id="1176460140">
          <w:marLeft w:val="0"/>
          <w:marRight w:val="0"/>
          <w:marTop w:val="0"/>
          <w:marBottom w:val="0"/>
          <w:divBdr>
            <w:top w:val="none" w:sz="0" w:space="0" w:color="auto"/>
            <w:left w:val="none" w:sz="0" w:space="0" w:color="auto"/>
            <w:bottom w:val="none" w:sz="0" w:space="0" w:color="auto"/>
            <w:right w:val="none" w:sz="0" w:space="0" w:color="auto"/>
          </w:divBdr>
        </w:div>
        <w:div w:id="1389183829">
          <w:marLeft w:val="0"/>
          <w:marRight w:val="0"/>
          <w:marTop w:val="0"/>
          <w:marBottom w:val="0"/>
          <w:divBdr>
            <w:top w:val="none" w:sz="0" w:space="0" w:color="auto"/>
            <w:left w:val="none" w:sz="0" w:space="0" w:color="auto"/>
            <w:bottom w:val="none" w:sz="0" w:space="0" w:color="auto"/>
            <w:right w:val="none" w:sz="0" w:space="0" w:color="auto"/>
          </w:divBdr>
        </w:div>
        <w:div w:id="828524135">
          <w:marLeft w:val="0"/>
          <w:marRight w:val="0"/>
          <w:marTop w:val="0"/>
          <w:marBottom w:val="0"/>
          <w:divBdr>
            <w:top w:val="none" w:sz="0" w:space="0" w:color="auto"/>
            <w:left w:val="none" w:sz="0" w:space="0" w:color="auto"/>
            <w:bottom w:val="none" w:sz="0" w:space="0" w:color="auto"/>
            <w:right w:val="none" w:sz="0" w:space="0" w:color="auto"/>
          </w:divBdr>
        </w:div>
        <w:div w:id="88894070">
          <w:marLeft w:val="0"/>
          <w:marRight w:val="0"/>
          <w:marTop w:val="0"/>
          <w:marBottom w:val="0"/>
          <w:divBdr>
            <w:top w:val="none" w:sz="0" w:space="0" w:color="auto"/>
            <w:left w:val="none" w:sz="0" w:space="0" w:color="auto"/>
            <w:bottom w:val="none" w:sz="0" w:space="0" w:color="auto"/>
            <w:right w:val="none" w:sz="0" w:space="0" w:color="auto"/>
          </w:divBdr>
        </w:div>
        <w:div w:id="1748843850">
          <w:marLeft w:val="0"/>
          <w:marRight w:val="0"/>
          <w:marTop w:val="0"/>
          <w:marBottom w:val="0"/>
          <w:divBdr>
            <w:top w:val="none" w:sz="0" w:space="0" w:color="auto"/>
            <w:left w:val="none" w:sz="0" w:space="0" w:color="auto"/>
            <w:bottom w:val="none" w:sz="0" w:space="0" w:color="auto"/>
            <w:right w:val="none" w:sz="0" w:space="0" w:color="auto"/>
          </w:divBdr>
        </w:div>
        <w:div w:id="1502307831">
          <w:marLeft w:val="0"/>
          <w:marRight w:val="0"/>
          <w:marTop w:val="0"/>
          <w:marBottom w:val="0"/>
          <w:divBdr>
            <w:top w:val="none" w:sz="0" w:space="0" w:color="auto"/>
            <w:left w:val="none" w:sz="0" w:space="0" w:color="auto"/>
            <w:bottom w:val="none" w:sz="0" w:space="0" w:color="auto"/>
            <w:right w:val="none" w:sz="0" w:space="0" w:color="auto"/>
          </w:divBdr>
        </w:div>
        <w:div w:id="1701202396">
          <w:marLeft w:val="0"/>
          <w:marRight w:val="0"/>
          <w:marTop w:val="0"/>
          <w:marBottom w:val="0"/>
          <w:divBdr>
            <w:top w:val="none" w:sz="0" w:space="0" w:color="auto"/>
            <w:left w:val="none" w:sz="0" w:space="0" w:color="auto"/>
            <w:bottom w:val="none" w:sz="0" w:space="0" w:color="auto"/>
            <w:right w:val="none" w:sz="0" w:space="0" w:color="auto"/>
          </w:divBdr>
        </w:div>
      </w:divsChild>
    </w:div>
    <w:div w:id="996416415">
      <w:bodyDiv w:val="1"/>
      <w:marLeft w:val="0"/>
      <w:marRight w:val="0"/>
      <w:marTop w:val="0"/>
      <w:marBottom w:val="0"/>
      <w:divBdr>
        <w:top w:val="none" w:sz="0" w:space="0" w:color="auto"/>
        <w:left w:val="none" w:sz="0" w:space="0" w:color="auto"/>
        <w:bottom w:val="none" w:sz="0" w:space="0" w:color="auto"/>
        <w:right w:val="none" w:sz="0" w:space="0" w:color="auto"/>
      </w:divBdr>
    </w:div>
    <w:div w:id="1036734162">
      <w:bodyDiv w:val="1"/>
      <w:marLeft w:val="0"/>
      <w:marRight w:val="0"/>
      <w:marTop w:val="0"/>
      <w:marBottom w:val="0"/>
      <w:divBdr>
        <w:top w:val="none" w:sz="0" w:space="0" w:color="auto"/>
        <w:left w:val="none" w:sz="0" w:space="0" w:color="auto"/>
        <w:bottom w:val="none" w:sz="0" w:space="0" w:color="auto"/>
        <w:right w:val="none" w:sz="0" w:space="0" w:color="auto"/>
      </w:divBdr>
    </w:div>
    <w:div w:id="1075057213">
      <w:bodyDiv w:val="1"/>
      <w:marLeft w:val="0"/>
      <w:marRight w:val="0"/>
      <w:marTop w:val="0"/>
      <w:marBottom w:val="0"/>
      <w:divBdr>
        <w:top w:val="none" w:sz="0" w:space="0" w:color="auto"/>
        <w:left w:val="none" w:sz="0" w:space="0" w:color="auto"/>
        <w:bottom w:val="none" w:sz="0" w:space="0" w:color="auto"/>
        <w:right w:val="none" w:sz="0" w:space="0" w:color="auto"/>
      </w:divBdr>
    </w:div>
    <w:div w:id="1152482514">
      <w:bodyDiv w:val="1"/>
      <w:marLeft w:val="0"/>
      <w:marRight w:val="0"/>
      <w:marTop w:val="0"/>
      <w:marBottom w:val="0"/>
      <w:divBdr>
        <w:top w:val="none" w:sz="0" w:space="0" w:color="auto"/>
        <w:left w:val="none" w:sz="0" w:space="0" w:color="auto"/>
        <w:bottom w:val="none" w:sz="0" w:space="0" w:color="auto"/>
        <w:right w:val="none" w:sz="0" w:space="0" w:color="auto"/>
      </w:divBdr>
    </w:div>
    <w:div w:id="1159809030">
      <w:bodyDiv w:val="1"/>
      <w:marLeft w:val="0"/>
      <w:marRight w:val="0"/>
      <w:marTop w:val="0"/>
      <w:marBottom w:val="0"/>
      <w:divBdr>
        <w:top w:val="none" w:sz="0" w:space="0" w:color="auto"/>
        <w:left w:val="none" w:sz="0" w:space="0" w:color="auto"/>
        <w:bottom w:val="none" w:sz="0" w:space="0" w:color="auto"/>
        <w:right w:val="none" w:sz="0" w:space="0" w:color="auto"/>
      </w:divBdr>
    </w:div>
    <w:div w:id="1160930544">
      <w:bodyDiv w:val="1"/>
      <w:marLeft w:val="0"/>
      <w:marRight w:val="0"/>
      <w:marTop w:val="0"/>
      <w:marBottom w:val="0"/>
      <w:divBdr>
        <w:top w:val="none" w:sz="0" w:space="0" w:color="auto"/>
        <w:left w:val="none" w:sz="0" w:space="0" w:color="auto"/>
        <w:bottom w:val="none" w:sz="0" w:space="0" w:color="auto"/>
        <w:right w:val="none" w:sz="0" w:space="0" w:color="auto"/>
      </w:divBdr>
    </w:div>
    <w:div w:id="1219899086">
      <w:bodyDiv w:val="1"/>
      <w:marLeft w:val="0"/>
      <w:marRight w:val="0"/>
      <w:marTop w:val="0"/>
      <w:marBottom w:val="0"/>
      <w:divBdr>
        <w:top w:val="none" w:sz="0" w:space="0" w:color="auto"/>
        <w:left w:val="none" w:sz="0" w:space="0" w:color="auto"/>
        <w:bottom w:val="none" w:sz="0" w:space="0" w:color="auto"/>
        <w:right w:val="none" w:sz="0" w:space="0" w:color="auto"/>
      </w:divBdr>
    </w:div>
    <w:div w:id="1274170723">
      <w:bodyDiv w:val="1"/>
      <w:marLeft w:val="0"/>
      <w:marRight w:val="0"/>
      <w:marTop w:val="0"/>
      <w:marBottom w:val="0"/>
      <w:divBdr>
        <w:top w:val="none" w:sz="0" w:space="0" w:color="auto"/>
        <w:left w:val="none" w:sz="0" w:space="0" w:color="auto"/>
        <w:bottom w:val="none" w:sz="0" w:space="0" w:color="auto"/>
        <w:right w:val="none" w:sz="0" w:space="0" w:color="auto"/>
      </w:divBdr>
    </w:div>
    <w:div w:id="1312517650">
      <w:bodyDiv w:val="1"/>
      <w:marLeft w:val="0"/>
      <w:marRight w:val="0"/>
      <w:marTop w:val="0"/>
      <w:marBottom w:val="0"/>
      <w:divBdr>
        <w:top w:val="none" w:sz="0" w:space="0" w:color="auto"/>
        <w:left w:val="none" w:sz="0" w:space="0" w:color="auto"/>
        <w:bottom w:val="none" w:sz="0" w:space="0" w:color="auto"/>
        <w:right w:val="none" w:sz="0" w:space="0" w:color="auto"/>
      </w:divBdr>
    </w:div>
    <w:div w:id="1355615278">
      <w:bodyDiv w:val="1"/>
      <w:marLeft w:val="0"/>
      <w:marRight w:val="0"/>
      <w:marTop w:val="0"/>
      <w:marBottom w:val="0"/>
      <w:divBdr>
        <w:top w:val="none" w:sz="0" w:space="0" w:color="auto"/>
        <w:left w:val="none" w:sz="0" w:space="0" w:color="auto"/>
        <w:bottom w:val="none" w:sz="0" w:space="0" w:color="auto"/>
        <w:right w:val="none" w:sz="0" w:space="0" w:color="auto"/>
      </w:divBdr>
    </w:div>
    <w:div w:id="1400713240">
      <w:bodyDiv w:val="1"/>
      <w:marLeft w:val="0"/>
      <w:marRight w:val="0"/>
      <w:marTop w:val="0"/>
      <w:marBottom w:val="0"/>
      <w:divBdr>
        <w:top w:val="none" w:sz="0" w:space="0" w:color="auto"/>
        <w:left w:val="none" w:sz="0" w:space="0" w:color="auto"/>
        <w:bottom w:val="none" w:sz="0" w:space="0" w:color="auto"/>
        <w:right w:val="none" w:sz="0" w:space="0" w:color="auto"/>
      </w:divBdr>
    </w:div>
    <w:div w:id="1402479623">
      <w:bodyDiv w:val="1"/>
      <w:marLeft w:val="0"/>
      <w:marRight w:val="0"/>
      <w:marTop w:val="0"/>
      <w:marBottom w:val="0"/>
      <w:divBdr>
        <w:top w:val="none" w:sz="0" w:space="0" w:color="auto"/>
        <w:left w:val="none" w:sz="0" w:space="0" w:color="auto"/>
        <w:bottom w:val="none" w:sz="0" w:space="0" w:color="auto"/>
        <w:right w:val="none" w:sz="0" w:space="0" w:color="auto"/>
      </w:divBdr>
    </w:div>
    <w:div w:id="1526288963">
      <w:bodyDiv w:val="1"/>
      <w:marLeft w:val="0"/>
      <w:marRight w:val="0"/>
      <w:marTop w:val="0"/>
      <w:marBottom w:val="0"/>
      <w:divBdr>
        <w:top w:val="none" w:sz="0" w:space="0" w:color="auto"/>
        <w:left w:val="none" w:sz="0" w:space="0" w:color="auto"/>
        <w:bottom w:val="none" w:sz="0" w:space="0" w:color="auto"/>
        <w:right w:val="none" w:sz="0" w:space="0" w:color="auto"/>
      </w:divBdr>
    </w:div>
    <w:div w:id="1573198882">
      <w:bodyDiv w:val="1"/>
      <w:marLeft w:val="0"/>
      <w:marRight w:val="0"/>
      <w:marTop w:val="0"/>
      <w:marBottom w:val="0"/>
      <w:divBdr>
        <w:top w:val="none" w:sz="0" w:space="0" w:color="auto"/>
        <w:left w:val="none" w:sz="0" w:space="0" w:color="auto"/>
        <w:bottom w:val="none" w:sz="0" w:space="0" w:color="auto"/>
        <w:right w:val="none" w:sz="0" w:space="0" w:color="auto"/>
      </w:divBdr>
    </w:div>
    <w:div w:id="1581675288">
      <w:bodyDiv w:val="1"/>
      <w:marLeft w:val="0"/>
      <w:marRight w:val="0"/>
      <w:marTop w:val="0"/>
      <w:marBottom w:val="0"/>
      <w:divBdr>
        <w:top w:val="none" w:sz="0" w:space="0" w:color="auto"/>
        <w:left w:val="none" w:sz="0" w:space="0" w:color="auto"/>
        <w:bottom w:val="none" w:sz="0" w:space="0" w:color="auto"/>
        <w:right w:val="none" w:sz="0" w:space="0" w:color="auto"/>
      </w:divBdr>
    </w:div>
    <w:div w:id="1713798800">
      <w:bodyDiv w:val="1"/>
      <w:marLeft w:val="0"/>
      <w:marRight w:val="0"/>
      <w:marTop w:val="0"/>
      <w:marBottom w:val="0"/>
      <w:divBdr>
        <w:top w:val="none" w:sz="0" w:space="0" w:color="auto"/>
        <w:left w:val="none" w:sz="0" w:space="0" w:color="auto"/>
        <w:bottom w:val="none" w:sz="0" w:space="0" w:color="auto"/>
        <w:right w:val="none" w:sz="0" w:space="0" w:color="auto"/>
      </w:divBdr>
    </w:div>
    <w:div w:id="1750344084">
      <w:bodyDiv w:val="1"/>
      <w:marLeft w:val="0"/>
      <w:marRight w:val="0"/>
      <w:marTop w:val="0"/>
      <w:marBottom w:val="0"/>
      <w:divBdr>
        <w:top w:val="none" w:sz="0" w:space="0" w:color="auto"/>
        <w:left w:val="none" w:sz="0" w:space="0" w:color="auto"/>
        <w:bottom w:val="none" w:sz="0" w:space="0" w:color="auto"/>
        <w:right w:val="none" w:sz="0" w:space="0" w:color="auto"/>
      </w:divBdr>
    </w:div>
    <w:div w:id="1791120040">
      <w:bodyDiv w:val="1"/>
      <w:marLeft w:val="0"/>
      <w:marRight w:val="0"/>
      <w:marTop w:val="0"/>
      <w:marBottom w:val="0"/>
      <w:divBdr>
        <w:top w:val="none" w:sz="0" w:space="0" w:color="auto"/>
        <w:left w:val="none" w:sz="0" w:space="0" w:color="auto"/>
        <w:bottom w:val="none" w:sz="0" w:space="0" w:color="auto"/>
        <w:right w:val="none" w:sz="0" w:space="0" w:color="auto"/>
      </w:divBdr>
    </w:div>
    <w:div w:id="1885830794">
      <w:bodyDiv w:val="1"/>
      <w:marLeft w:val="0"/>
      <w:marRight w:val="0"/>
      <w:marTop w:val="0"/>
      <w:marBottom w:val="0"/>
      <w:divBdr>
        <w:top w:val="none" w:sz="0" w:space="0" w:color="auto"/>
        <w:left w:val="none" w:sz="0" w:space="0" w:color="auto"/>
        <w:bottom w:val="none" w:sz="0" w:space="0" w:color="auto"/>
        <w:right w:val="none" w:sz="0" w:space="0" w:color="auto"/>
      </w:divBdr>
    </w:div>
    <w:div w:id="1893034155">
      <w:bodyDiv w:val="1"/>
      <w:marLeft w:val="0"/>
      <w:marRight w:val="0"/>
      <w:marTop w:val="0"/>
      <w:marBottom w:val="0"/>
      <w:divBdr>
        <w:top w:val="none" w:sz="0" w:space="0" w:color="auto"/>
        <w:left w:val="none" w:sz="0" w:space="0" w:color="auto"/>
        <w:bottom w:val="none" w:sz="0" w:space="0" w:color="auto"/>
        <w:right w:val="none" w:sz="0" w:space="0" w:color="auto"/>
      </w:divBdr>
    </w:div>
    <w:div w:id="1897356715">
      <w:bodyDiv w:val="1"/>
      <w:marLeft w:val="0"/>
      <w:marRight w:val="0"/>
      <w:marTop w:val="0"/>
      <w:marBottom w:val="0"/>
      <w:divBdr>
        <w:top w:val="none" w:sz="0" w:space="0" w:color="auto"/>
        <w:left w:val="none" w:sz="0" w:space="0" w:color="auto"/>
        <w:bottom w:val="none" w:sz="0" w:space="0" w:color="auto"/>
        <w:right w:val="none" w:sz="0" w:space="0" w:color="auto"/>
      </w:divBdr>
    </w:div>
    <w:div w:id="1903516231">
      <w:bodyDiv w:val="1"/>
      <w:marLeft w:val="0"/>
      <w:marRight w:val="0"/>
      <w:marTop w:val="0"/>
      <w:marBottom w:val="0"/>
      <w:divBdr>
        <w:top w:val="none" w:sz="0" w:space="0" w:color="auto"/>
        <w:left w:val="none" w:sz="0" w:space="0" w:color="auto"/>
        <w:bottom w:val="none" w:sz="0" w:space="0" w:color="auto"/>
        <w:right w:val="none" w:sz="0" w:space="0" w:color="auto"/>
      </w:divBdr>
    </w:div>
    <w:div w:id="1994064442">
      <w:bodyDiv w:val="1"/>
      <w:marLeft w:val="0"/>
      <w:marRight w:val="0"/>
      <w:marTop w:val="0"/>
      <w:marBottom w:val="0"/>
      <w:divBdr>
        <w:top w:val="none" w:sz="0" w:space="0" w:color="auto"/>
        <w:left w:val="none" w:sz="0" w:space="0" w:color="auto"/>
        <w:bottom w:val="none" w:sz="0" w:space="0" w:color="auto"/>
        <w:right w:val="none" w:sz="0" w:space="0" w:color="auto"/>
      </w:divBdr>
    </w:div>
    <w:div w:id="2057050212">
      <w:bodyDiv w:val="1"/>
      <w:marLeft w:val="0"/>
      <w:marRight w:val="0"/>
      <w:marTop w:val="0"/>
      <w:marBottom w:val="0"/>
      <w:divBdr>
        <w:top w:val="none" w:sz="0" w:space="0" w:color="auto"/>
        <w:left w:val="none" w:sz="0" w:space="0" w:color="auto"/>
        <w:bottom w:val="none" w:sz="0" w:space="0" w:color="auto"/>
        <w:right w:val="none" w:sz="0" w:space="0" w:color="auto"/>
      </w:divBdr>
    </w:div>
    <w:div w:id="2077194668">
      <w:bodyDiv w:val="1"/>
      <w:marLeft w:val="0"/>
      <w:marRight w:val="0"/>
      <w:marTop w:val="0"/>
      <w:marBottom w:val="0"/>
      <w:divBdr>
        <w:top w:val="none" w:sz="0" w:space="0" w:color="auto"/>
        <w:left w:val="none" w:sz="0" w:space="0" w:color="auto"/>
        <w:bottom w:val="none" w:sz="0" w:space="0" w:color="auto"/>
        <w:right w:val="none" w:sz="0" w:space="0" w:color="auto"/>
      </w:divBdr>
    </w:div>
    <w:div w:id="21379457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cdn.www.gob.pe/uploads/document/file/460296/resolucion-ministerial-1162-2019-MINSA.PDF?v=1576874076" TargetMode="External"/><Relationship Id="rId1" Type="http://schemas.openxmlformats.org/officeDocument/2006/relationships/hyperlink" Target="https://observatorio.ceplan.gob.pe/ficha/tg38"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centroderecursos.cultura.pe/sites/default/files/rb/pdf/PUEBLOS%20INDIGENAS%20EN%20AISLAMIENTO%20VOLUNTARIO%20Y%20CONTACTO%20INICIAL%20EN%20LAS%20AMERICAS.pdf" TargetMode="External"/><Relationship Id="rId21" Type="http://schemas.openxmlformats.org/officeDocument/2006/relationships/hyperlink" Target="https://repositorio.indecopi.gob.pe/bitstream/handle/11724/7865/ebook%20Recursos%20gen%C3%A9ticos%20y%20conocimientos%20colectivos.%20Biopirateria%20u%20oportunidad%20para%20todos.pdf?sequence=2&amp;isAllowed=y" TargetMode="External"/><Relationship Id="rId42" Type="http://schemas.openxmlformats.org/officeDocument/2006/relationships/chart" Target="charts/chart5.xml"/><Relationship Id="rId63" Type="http://schemas.openxmlformats.org/officeDocument/2006/relationships/image" Target="media/image25.tmp"/><Relationship Id="rId84" Type="http://schemas.openxmlformats.org/officeDocument/2006/relationships/image" Target="media/image30.JPG"/><Relationship Id="rId138" Type="http://schemas.openxmlformats.org/officeDocument/2006/relationships/hyperlink" Target="https://doi.org/10.15446/ma.v10n1.73980" TargetMode="External"/><Relationship Id="rId159" Type="http://schemas.openxmlformats.org/officeDocument/2006/relationships/hyperlink" Target="http://www.periodicos.ulbra.br/index.php/txra/article/view/5664/3773" TargetMode="External"/><Relationship Id="rId170" Type="http://schemas.openxmlformats.org/officeDocument/2006/relationships/hyperlink" Target="https://cdn.www.gob.pe/uploads/document/file/1230066/200812_Ley_Marco_sobre_Cambio_Clim%C3%A1tico.pdf" TargetMode="External"/><Relationship Id="rId191" Type="http://schemas.openxmlformats.org/officeDocument/2006/relationships/hyperlink" Target="https://doi.org/10.17528/cifor/006906" TargetMode="External"/><Relationship Id="rId205" Type="http://schemas.openxmlformats.org/officeDocument/2006/relationships/hyperlink" Target="https://rb.gy/ewjyze" TargetMode="External"/><Relationship Id="rId226" Type="http://schemas.openxmlformats.org/officeDocument/2006/relationships/hyperlink" Target="https://unesdoc.unesco.org/ark:/48223/pf0000132540_spa" TargetMode="External"/><Relationship Id="rId107" Type="http://schemas.openxmlformats.org/officeDocument/2006/relationships/hyperlink" Target="https://dar.org.pe/wp-content/uploads/2018/06/Cartilla-2-Pueblos-indigenas-y-derecho-al-territorio-aprobada-14-05_18_R.pdf" TargetMode="External"/><Relationship Id="rId11" Type="http://schemas.openxmlformats.org/officeDocument/2006/relationships/endnotes" Target="endnotes.xml"/><Relationship Id="rId32" Type="http://schemas.openxmlformats.org/officeDocument/2006/relationships/image" Target="media/image7.jpeg"/><Relationship Id="rId53" Type="http://schemas.openxmlformats.org/officeDocument/2006/relationships/image" Target="media/image21.png"/><Relationship Id="rId74" Type="http://schemas.openxmlformats.org/officeDocument/2006/relationships/chart" Target="charts/chart21.xml"/><Relationship Id="rId128" Type="http://schemas.openxmlformats.org/officeDocument/2006/relationships/hyperlink" Target="https://www.cepal.org/sites/default/files/publication/files/43187/S1600364_es.pdf" TargetMode="External"/><Relationship Id="rId149" Type="http://schemas.openxmlformats.org/officeDocument/2006/relationships/hyperlink" Target="https://www.servindi.org/actualidad/25185" TargetMode="External"/><Relationship Id="rId5" Type="http://schemas.openxmlformats.org/officeDocument/2006/relationships/customXml" Target="../customXml/item5.xml"/><Relationship Id="rId95" Type="http://schemas.openxmlformats.org/officeDocument/2006/relationships/hyperlink" Target="https://rb.gy/yolj5j" TargetMode="External"/><Relationship Id="rId160" Type="http://schemas.openxmlformats.org/officeDocument/2006/relationships/hyperlink" Target="http://www2.congreso.gob.pe/sicr/cendocbib/con4_uibd.nsf/3A5EB4C8D96BC6D105257A5B007379CE/$FILE/Informe-final-Participaci%C3%B3n-y-Liderazgo.pdf" TargetMode="External"/><Relationship Id="rId181" Type="http://schemas.openxmlformats.org/officeDocument/2006/relationships/hyperlink" Target="https://bdpi.cultura.gob.pe/preguntas-frecuentes" TargetMode="External"/><Relationship Id="rId216" Type="http://schemas.openxmlformats.org/officeDocument/2006/relationships/hyperlink" Target="http://portal.amelica.org/ameli/jatsRepo/231/2312167005/html" TargetMode="External"/><Relationship Id="rId237" Type="http://schemas.openxmlformats.org/officeDocument/2006/relationships/hyperlink" Target="https://fenamad.com.pe/wp-content/uploads/2022/02/FENAMAD-LIBRO-imprimir-ARMADO-v2_compressed.pdf" TargetMode="External"/><Relationship Id="rId22" Type="http://schemas.openxmlformats.org/officeDocument/2006/relationships/hyperlink" Target="https://www.un.org/esa/socdev/unpfii/documents/SOWIP/press%20package/sowip-press-package-es.pdf" TargetMode="External"/><Relationship Id="rId43" Type="http://schemas.openxmlformats.org/officeDocument/2006/relationships/chart" Target="charts/chart6.xml"/><Relationship Id="rId64" Type="http://schemas.openxmlformats.org/officeDocument/2006/relationships/image" Target="media/image26.JPG"/><Relationship Id="rId118" Type="http://schemas.openxmlformats.org/officeDocument/2006/relationships/hyperlink" Target="https://www.oas.org/es/cidh/indigenas/docs/pdf/Brochure-MujeresIndigenas.pdf" TargetMode="External"/><Relationship Id="rId139" Type="http://schemas.openxmlformats.org/officeDocument/2006/relationships/hyperlink" Target="https://doi.org/10.18800/espacioydesarrollo.201901.003" TargetMode="External"/><Relationship Id="rId85" Type="http://schemas.openxmlformats.org/officeDocument/2006/relationships/chart" Target="charts/chart27.xml"/><Relationship Id="rId150" Type="http://schemas.openxmlformats.org/officeDocument/2006/relationships/hyperlink" Target="https://www.servindi.org/actualidad/145023" TargetMode="External"/><Relationship Id="rId171" Type="http://schemas.openxmlformats.org/officeDocument/2006/relationships/hyperlink" Target="https://rb.gy/m53mwn" TargetMode="External"/><Relationship Id="rId192" Type="http://schemas.openxmlformats.org/officeDocument/2006/relationships/hyperlink" Target="https://doi.org/10.17528/cifor/006905" TargetMode="External"/><Relationship Id="rId206" Type="http://schemas.openxmlformats.org/officeDocument/2006/relationships/hyperlink" Target="https://rb.gy/33zgec" TargetMode="External"/><Relationship Id="rId227" Type="http://schemas.openxmlformats.org/officeDocument/2006/relationships/hyperlink" Target="https://ich.unesco.org/es/listas?text=&amp;country%5b%5d=00173&amp;multinational=3" TargetMode="External"/><Relationship Id="rId12" Type="http://schemas.openxmlformats.org/officeDocument/2006/relationships/image" Target="media/image1.png"/><Relationship Id="rId33" Type="http://schemas.openxmlformats.org/officeDocument/2006/relationships/hyperlink" Target="https://docs.google.com/document/d/14nNqvquojH30KAcuGahglU8M4Ffz8bz-/edit" TargetMode="External"/><Relationship Id="rId108" Type="http://schemas.openxmlformats.org/officeDocument/2006/relationships/hyperlink" Target="https://www.caaap.org.pe/Libros/TERRITORIO-AWAJUN.pdf" TargetMode="External"/><Relationship Id="rId129" Type="http://schemas.openxmlformats.org/officeDocument/2006/relationships/hyperlink" Target="https://rb.gy/iwfkq9" TargetMode="External"/><Relationship Id="rId54" Type="http://schemas.openxmlformats.org/officeDocument/2006/relationships/image" Target="media/image22.png"/><Relationship Id="rId75" Type="http://schemas.openxmlformats.org/officeDocument/2006/relationships/chart" Target="charts/chart22.xml"/><Relationship Id="rId96" Type="http://schemas.openxmlformats.org/officeDocument/2006/relationships/hyperlink" Target="https://aidesep.org.pe/" TargetMode="External"/><Relationship Id="rId140" Type="http://schemas.openxmlformats.org/officeDocument/2006/relationships/hyperlink" Target="https://rb.gy/pwb2dp" TargetMode="External"/><Relationship Id="rId161" Type="http://schemas.openxmlformats.org/officeDocument/2006/relationships/hyperlink" Target="https://www.minam.gob.pe/wp-content/uploads/2016/12/4.-Luis-Rosa-Perez-DGEVFPN.pdf" TargetMode="External"/><Relationship Id="rId182" Type="http://schemas.openxmlformats.org/officeDocument/2006/relationships/hyperlink" Target="http://administrativos.cultura.gob.pe/intranet/dpcn/consulta.jsp" TargetMode="External"/><Relationship Id="rId217" Type="http://schemas.openxmlformats.org/officeDocument/2006/relationships/hyperlink" Target="https://doi.org/10.29043/liminar.v20i1.905" TargetMode="External"/><Relationship Id="rId6" Type="http://schemas.openxmlformats.org/officeDocument/2006/relationships/numbering" Target="numbering.xml"/><Relationship Id="rId238" Type="http://schemas.openxmlformats.org/officeDocument/2006/relationships/fontTable" Target="fontTable.xml"/><Relationship Id="rId23" Type="http://schemas.openxmlformats.org/officeDocument/2006/relationships/header" Target="header1.xml"/><Relationship Id="rId119" Type="http://schemas.openxmlformats.org/officeDocument/2006/relationships/hyperlink" Target="https://www.oas.org/es/cidh/indigenas/docs/pdf/Brochure-MujeresIndigenas.pdf" TargetMode="External"/><Relationship Id="rId44" Type="http://schemas.openxmlformats.org/officeDocument/2006/relationships/image" Target="media/image12.JPG"/><Relationship Id="rId65" Type="http://schemas.openxmlformats.org/officeDocument/2006/relationships/chart" Target="charts/chart13.xml"/><Relationship Id="rId86" Type="http://schemas.openxmlformats.org/officeDocument/2006/relationships/image" Target="media/image31.emf"/><Relationship Id="rId130" Type="http://schemas.openxmlformats.org/officeDocument/2006/relationships/hyperlink" Target="https://elperuano.pe/noticia/174820-evitan-impunidad-en-los-delitos-ambientales" TargetMode="External"/><Relationship Id="rId151" Type="http://schemas.openxmlformats.org/officeDocument/2006/relationships/hyperlink" Target="https://ibcperu.org/wp-content/uploads/2021/09/BUEN-VIVIR-DESCARGABLE_PDF.pdf" TargetMode="External"/><Relationship Id="rId172" Type="http://schemas.openxmlformats.org/officeDocument/2006/relationships/hyperlink" Target="https://sinia.minam.gob.pe/inea/wp-content/uploads/2021/07/INEA-2014-2019_red.pdf" TargetMode="External"/><Relationship Id="rId193" Type="http://schemas.openxmlformats.org/officeDocument/2006/relationships/hyperlink" Target="https://www.iwgia.org/images/documentos/deforestacin.pdf" TargetMode="External"/><Relationship Id="rId207" Type="http://schemas.openxmlformats.org/officeDocument/2006/relationships/hyperlink" Target="https://profonanpe.org.pe/proyectos/fondo-de-contingencia-para-remediacion-ambiental/" TargetMode="External"/><Relationship Id="rId228" Type="http://schemas.openxmlformats.org/officeDocument/2006/relationships/hyperlink" Target="https://unfccc.int/es/news/los-pueblos-indigenas-cada-vez-mas-involucrados-en-la-accion-climatica" TargetMode="External"/><Relationship Id="rId13" Type="http://schemas.openxmlformats.org/officeDocument/2006/relationships/hyperlink" Target="https://drive.google.com/file/d/1fyp_Pkbq1H4pcmm-Bn8ERos2nR-Vs40V/view?usp=sharing" TargetMode="External"/><Relationship Id="rId109" Type="http://schemas.openxmlformats.org/officeDocument/2006/relationships/hyperlink" Target="https://alertacontraelracismo.pe/sites/default/files/archivos/investigacion/CHIRAPAQ_Caso%20La%20Paisana%20Jacinta.pdf" TargetMode="External"/><Relationship Id="rId34" Type="http://schemas.openxmlformats.org/officeDocument/2006/relationships/image" Target="media/image8.JPG"/><Relationship Id="rId55" Type="http://schemas.openxmlformats.org/officeDocument/2006/relationships/chart" Target="charts/chart7.xml"/><Relationship Id="rId76" Type="http://schemas.openxmlformats.org/officeDocument/2006/relationships/chart" Target="charts/chart23.xml"/><Relationship Id="rId97" Type="http://schemas.openxmlformats.org/officeDocument/2006/relationships/hyperlink" Target="https://elpais.com/elpais/2018/08/06/planeta_futuro/1533549215_113285.html" TargetMode="External"/><Relationship Id="rId120" Type="http://schemas.openxmlformats.org/officeDocument/2006/relationships/hyperlink" Target="https://rb.gy/llx8pp" TargetMode="External"/><Relationship Id="rId141" Type="http://schemas.openxmlformats.org/officeDocument/2006/relationships/hyperlink" Target="https://shorturl.at/EGRW3" TargetMode="External"/><Relationship Id="rId7" Type="http://schemas.openxmlformats.org/officeDocument/2006/relationships/styles" Target="styles.xml"/><Relationship Id="rId162" Type="http://schemas.openxmlformats.org/officeDocument/2006/relationships/hyperlink" Target="https://cdn.www.gob.pe/uploads/document/file/1289176/14.%20Libro%20sobre%20Evaluaci%C3%B3n%20Social%20Ambiental%20y%20Estrat%C3%A9gica.pdf" TargetMode="External"/><Relationship Id="rId183" Type="http://schemas.openxmlformats.org/officeDocument/2006/relationships/hyperlink" Target="https://centroderecursos.cultura.pe/sites/default/files/rb/pdf/Nuestradiversidadlinguistica.pdf" TargetMode="External"/><Relationship Id="rId218" Type="http://schemas.openxmlformats.org/officeDocument/2006/relationships/hyperlink" Target="https://repositorio.pucp.edu.pe/index/bitstream/handle/123456789/111921/2012-La%20consulta%20previa%2C%20libre%20e%20informada.%20La%20inclusi%C3%B3n%20del%20inter%C3%A9s%20ind%C3%ADgena%20en%20el%20mundo%20de%20los%20derechos%20humanos.pdf?sequence=1" TargetMode="External"/><Relationship Id="rId239" Type="http://schemas.microsoft.com/office/2011/relationships/people" Target="people.xml"/><Relationship Id="rId24" Type="http://schemas.openxmlformats.org/officeDocument/2006/relationships/header" Target="header2.xml"/><Relationship Id="rId45" Type="http://schemas.openxmlformats.org/officeDocument/2006/relationships/image" Target="media/image13.png"/><Relationship Id="rId66" Type="http://schemas.openxmlformats.org/officeDocument/2006/relationships/chart" Target="charts/chart14.xml"/><Relationship Id="rId87" Type="http://schemas.openxmlformats.org/officeDocument/2006/relationships/chart" Target="charts/chart28.xml"/><Relationship Id="rId110" Type="http://schemas.openxmlformats.org/officeDocument/2006/relationships/hyperlink" Target="https://shorturl.at/celwH" TargetMode="External"/><Relationship Id="rId131" Type="http://schemas.openxmlformats.org/officeDocument/2006/relationships/hyperlink" Target="http://biblioteca.clacso.edu.ar/Colombia/escpos-unaula/20170802050253/pdf_460.pdf" TargetMode="External"/><Relationship Id="rId152" Type="http://schemas.openxmlformats.org/officeDocument/2006/relationships/hyperlink" Target="https://www.iidh.ed.cr/IIDH/media/2099/estudios_pp_varios_paises-b-c-e-m-p-p-2007.pdf" TargetMode="External"/><Relationship Id="rId173" Type="http://schemas.openxmlformats.org/officeDocument/2006/relationships/hyperlink" Target="https://rb.gy/fto8wa" TargetMode="External"/><Relationship Id="rId194" Type="http://schemas.openxmlformats.org/officeDocument/2006/relationships/hyperlink" Target="https://www.wri.org/research/scramble-land-rights" TargetMode="External"/><Relationship Id="rId208" Type="http://schemas.openxmlformats.org/officeDocument/2006/relationships/hyperlink" Target="https://rb.gy/kkenxb" TargetMode="External"/><Relationship Id="rId229" Type="http://schemas.openxmlformats.org/officeDocument/2006/relationships/hyperlink" Target="https://rb.gy/u8nqwt" TargetMode="External"/><Relationship Id="rId240" Type="http://schemas.openxmlformats.org/officeDocument/2006/relationships/theme" Target="theme/theme1.xml"/><Relationship Id="rId14" Type="http://schemas.openxmlformats.org/officeDocument/2006/relationships/comments" Target="comments.xml"/><Relationship Id="rId35" Type="http://schemas.openxmlformats.org/officeDocument/2006/relationships/chart" Target="charts/chart1.xml"/><Relationship Id="rId56" Type="http://schemas.openxmlformats.org/officeDocument/2006/relationships/image" Target="media/image23.jpeg"/><Relationship Id="rId77" Type="http://schemas.openxmlformats.org/officeDocument/2006/relationships/chart" Target="charts/chart24.xml"/><Relationship Id="rId100" Type="http://schemas.openxmlformats.org/officeDocument/2006/relationships/hyperlink" Target="https://rb.gy/gefx6h" TargetMode="External"/><Relationship Id="rId8" Type="http://schemas.openxmlformats.org/officeDocument/2006/relationships/settings" Target="settings.xml"/><Relationship Id="rId98" Type="http://schemas.openxmlformats.org/officeDocument/2006/relationships/hyperlink" Target="https://centroderecursos.cultura.pe/sites/default/files/rb/pdf/Directrices%20de%20proteccion%20para%20los%20pueblos%20indigenas%20en%20aislamiento%20y%20en%20contacto%20inicial.pdf" TargetMode="External"/><Relationship Id="rId121" Type="http://schemas.openxmlformats.org/officeDocument/2006/relationships/hyperlink" Target="https://www.cbd.int/doc/strategic-plan/2011-2020/Aichi-Targets-ES.pdf" TargetMode="External"/><Relationship Id="rId142" Type="http://schemas.openxmlformats.org/officeDocument/2006/relationships/hyperlink" Target="http://www.scielo.org.pe/pdf/anthro/v32n32/a03v32n32.pdf" TargetMode="External"/><Relationship Id="rId163" Type="http://schemas.openxmlformats.org/officeDocument/2006/relationships/hyperlink" Target="https://centroderecursos.cultura.pe/es/autor/ministerio-del-ambiente" TargetMode="External"/><Relationship Id="rId184" Type="http://schemas.openxmlformats.org/officeDocument/2006/relationships/hyperlink" Target="https://rb.gy/hjafdi" TargetMode="External"/><Relationship Id="rId219" Type="http://schemas.openxmlformats.org/officeDocument/2006/relationships/hyperlink" Target="https://www.thecommonsjournal.org/article/10.5334/ijc.1126/" TargetMode="External"/><Relationship Id="rId230" Type="http://schemas.openxmlformats.org/officeDocument/2006/relationships/hyperlink" Target="https://preveniramazonia.pe/prevenir-conservacion-bosque-amazonico/" TargetMode="External"/><Relationship Id="rId25" Type="http://schemas.openxmlformats.org/officeDocument/2006/relationships/footer" Target="footer1.xml"/><Relationship Id="rId46" Type="http://schemas.openxmlformats.org/officeDocument/2006/relationships/image" Target="media/image14.jpeg"/><Relationship Id="rId67" Type="http://schemas.openxmlformats.org/officeDocument/2006/relationships/chart" Target="charts/chart15.xml"/><Relationship Id="rId88" Type="http://schemas.openxmlformats.org/officeDocument/2006/relationships/hyperlink" Target="https://www.oxfamamerica.org/explore/stories/new-data-shows-deforestation-in-peruvian-amazon-responsible-for-sizable-carbon-emissions/" TargetMode="External"/><Relationship Id="rId111" Type="http://schemas.openxmlformats.org/officeDocument/2006/relationships/hyperlink" Target="https://t.ly/sksG" TargetMode="External"/><Relationship Id="rId132" Type="http://schemas.openxmlformats.org/officeDocument/2006/relationships/hyperlink" Target="https://dialnet.unirioja.es/servlet/articulo?codigo=3779669" TargetMode="External"/><Relationship Id="rId153" Type="http://schemas.openxmlformats.org/officeDocument/2006/relationships/hyperlink" Target="https://www.ipcc.ch/site/assets/uploads/2018/03/WGIIAR5-IntegrationBrochure_es-1.pdf" TargetMode="External"/><Relationship Id="rId174" Type="http://schemas.openxmlformats.org/officeDocument/2006/relationships/hyperlink" Target="https://rb.gy/zh4y3o" TargetMode="External"/><Relationship Id="rId195" Type="http://schemas.openxmlformats.org/officeDocument/2006/relationships/hyperlink" Target="https://www.caaap.org.pe/RevistaAmazonia/AmazoniaPeruanaN33/ICNI.IV.DO.59-86.pdf" TargetMode="External"/><Relationship Id="rId209" Type="http://schemas.openxmlformats.org/officeDocument/2006/relationships/hyperlink" Target="https://t.ly/vS3_" TargetMode="External"/><Relationship Id="rId190" Type="http://schemas.openxmlformats.org/officeDocument/2006/relationships/hyperlink" Target="https://cdn.www.gob.pe/uploads/document/file/1322496/Comuniquemos-con-enfoque-de-genero-DGTEG.pdf" TargetMode="External"/><Relationship Id="rId204" Type="http://schemas.openxmlformats.org/officeDocument/2006/relationships/hyperlink" Target="https://t.ly/noRx" TargetMode="External"/><Relationship Id="rId220" Type="http://schemas.openxmlformats.org/officeDocument/2006/relationships/hyperlink" Target="https://rb.gy/rdtsnw" TargetMode="External"/><Relationship Id="rId225" Type="http://schemas.openxmlformats.org/officeDocument/2006/relationships/hyperlink" Target="https://knowledgehub.unsse.org/wp-content/uploads/2020/11/2014-EN-Social-and-Solidarity-Economy-and-the-Challenge-of-Sustainable-Development-UNTFSSE-Position-Paper.pdf" TargetMode="External"/><Relationship Id="rId15" Type="http://schemas.microsoft.com/office/2011/relationships/commentsExtended" Target="commentsExtended.xml"/><Relationship Id="rId36" Type="http://schemas.openxmlformats.org/officeDocument/2006/relationships/chart" Target="charts/chart2.xml"/><Relationship Id="rId57" Type="http://schemas.openxmlformats.org/officeDocument/2006/relationships/chart" Target="charts/chart8.xml"/><Relationship Id="rId106" Type="http://schemas.openxmlformats.org/officeDocument/2006/relationships/hyperlink" Target="https://revistabiociencias.uan.edu.mx/index.php/BIOCIENCIAS/article/view/19/17" TargetMode="External"/><Relationship Id="rId127" Type="http://schemas.openxmlformats.org/officeDocument/2006/relationships/hyperlink" Target="https://www.defensoria.gob.pe/wp-content/uploads/2023/02/Reporte-Mensual-de-Conflictos-Sociales-N%C2%B0-227-Enero-2023.pdf" TargetMode="External"/><Relationship Id="rId10" Type="http://schemas.openxmlformats.org/officeDocument/2006/relationships/footnotes" Target="footnotes.xml"/><Relationship Id="rId31" Type="http://schemas.openxmlformats.org/officeDocument/2006/relationships/image" Target="media/image6.png"/><Relationship Id="rId52" Type="http://schemas.openxmlformats.org/officeDocument/2006/relationships/image" Target="media/image20.png"/><Relationship Id="rId73" Type="http://schemas.openxmlformats.org/officeDocument/2006/relationships/chart" Target="charts/chart20.xml"/><Relationship Id="rId78" Type="http://schemas.openxmlformats.org/officeDocument/2006/relationships/chart" Target="charts/chart25.xml"/><Relationship Id="rId94" Type="http://schemas.openxmlformats.org/officeDocument/2006/relationships/hyperlink" Target="https://t.ly/_DCi" TargetMode="External"/><Relationship Id="rId99" Type="http://schemas.openxmlformats.org/officeDocument/2006/relationships/hyperlink" Target="https://rb.gy/c4rl8q" TargetMode="External"/><Relationship Id="rId101" Type="http://schemas.openxmlformats.org/officeDocument/2006/relationships/hyperlink" Target="https://dar.org.pe/daropina_covid19_defensores/" TargetMode="External"/><Relationship Id="rId122" Type="http://schemas.openxmlformats.org/officeDocument/2006/relationships/hyperlink" Target="https://dar.org.pe/archivos/publicacion/cartilla2.pdf" TargetMode="External"/><Relationship Id="rId143" Type="http://schemas.openxmlformats.org/officeDocument/2006/relationships/hyperlink" Target="https://www.bivica.org/files/cambio-climatico_peru.pdf" TargetMode="External"/><Relationship Id="rId148" Type="http://schemas.openxmlformats.org/officeDocument/2006/relationships/hyperlink" Target="https://rb.gy/p3ocyx" TargetMode="External"/><Relationship Id="rId164" Type="http://schemas.openxmlformats.org/officeDocument/2006/relationships/hyperlink" Target="https://centroderecursos.cultura.pe/es/autor/ministerio-de-cultura" TargetMode="External"/><Relationship Id="rId169" Type="http://schemas.openxmlformats.org/officeDocument/2006/relationships/hyperlink" Target="https://rb.gy/g0d54a" TargetMode="External"/><Relationship Id="rId185" Type="http://schemas.openxmlformats.org/officeDocument/2006/relationships/hyperlink" Target="https://cdn.www.gob.pe/uploads/document/file/2341580/RDE%20174-2021-%20MOP%20AVANZAR%20RURAL.pdf.pdf"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yperlink" Target="https://centroderecursos.cultura.pe/sites/default/files/rb/pdf/primeros-resultados-encuestra-discriminacion.pdf" TargetMode="External"/><Relationship Id="rId210" Type="http://schemas.openxmlformats.org/officeDocument/2006/relationships/hyperlink" Target="https://rb.gy/krnys4" TargetMode="External"/><Relationship Id="rId215" Type="http://schemas.openxmlformats.org/officeDocument/2006/relationships/hyperlink" Target="https://repositorio.cepal.org/bitstream/handle/11362/44244/S1801101_es.pdf?sequence=1&amp;isAllowed=y" TargetMode="External"/><Relationship Id="rId236" Type="http://schemas.openxmlformats.org/officeDocument/2006/relationships/hyperlink" Target="https://pdf.usaid.gov/pdf_docs/PA00ZC9V.pdf" TargetMode="External"/><Relationship Id="rId26" Type="http://schemas.openxmlformats.org/officeDocument/2006/relationships/header" Target="header3.xml"/><Relationship Id="rId231" Type="http://schemas.openxmlformats.org/officeDocument/2006/relationships/hyperlink" Target="https://www.bcrp.gob.pe/docs/Publicaciones/Documentos-de-Trabajo/2009/Documento-de-Trabajo-14-2009.pdf" TargetMode="External"/><Relationship Id="rId47" Type="http://schemas.openxmlformats.org/officeDocument/2006/relationships/image" Target="media/image15.png"/><Relationship Id="rId68" Type="http://schemas.openxmlformats.org/officeDocument/2006/relationships/image" Target="media/image27.jpeg"/><Relationship Id="rId89" Type="http://schemas.openxmlformats.org/officeDocument/2006/relationships/hyperlink" Target="https://es.mongabay.com/2020/09/palma-peru-entrevista-juan-luis-dammert/" TargetMode="External"/><Relationship Id="rId112" Type="http://schemas.openxmlformats.org/officeDocument/2006/relationships/hyperlink" Target="https://www.oas.org/es/mesecvi/docs/Round2-FollowUp-ShadowReport-Peru.pdf" TargetMode="External"/><Relationship Id="rId133" Type="http://schemas.openxmlformats.org/officeDocument/2006/relationships/hyperlink" Target="https://revistas.pucp.edu.pe/index.php/anthropologica/article/view/9445/10490" TargetMode="External"/><Relationship Id="rId154" Type="http://schemas.openxmlformats.org/officeDocument/2006/relationships/hyperlink" Target="https://iwgia.org/es/gobernanza-territorial.html" TargetMode="External"/><Relationship Id="rId175" Type="http://schemas.openxmlformats.org/officeDocument/2006/relationships/hyperlink" Target="https://rb.gy/olwqcz" TargetMode="External"/><Relationship Id="rId196" Type="http://schemas.openxmlformats.org/officeDocument/2006/relationships/hyperlink" Target="https://onamiap.org/2015/11/seguridad-alimentaria-con-participacion-de-los-pueblos-y-las-mujeres-indigenas/" TargetMode="External"/><Relationship Id="rId200" Type="http://schemas.openxmlformats.org/officeDocument/2006/relationships/hyperlink" Target="https://observaigualdad.jne.gob.pe/documentos/recursos/libros/4-Representaci%C3%B3n%20pol%C3%ADtica%20ind%C3%ADgena_Maritza%20Paredes.pdf" TargetMode="External"/><Relationship Id="rId16" Type="http://schemas.microsoft.com/office/2016/09/relationships/commentsIds" Target="commentsIds.xml"/><Relationship Id="rId221" Type="http://schemas.openxmlformats.org/officeDocument/2006/relationships/hyperlink" Target="https://pirhua.udep.edu.pe/bitstream/handle/11042/4546/MGO_023.pdf?sequence=2&amp;isAllowed=y" TargetMode="External"/><Relationship Id="rId37" Type="http://schemas.openxmlformats.org/officeDocument/2006/relationships/image" Target="media/image9.JPG"/><Relationship Id="rId58" Type="http://schemas.openxmlformats.org/officeDocument/2006/relationships/image" Target="media/image24.JPG"/><Relationship Id="rId79" Type="http://schemas.openxmlformats.org/officeDocument/2006/relationships/chart" Target="charts/chart26.xml"/><Relationship Id="rId102" Type="http://schemas.openxmlformats.org/officeDocument/2006/relationships/hyperlink" Target="https://t.ly/4V91" TargetMode="External"/><Relationship Id="rId123" Type="http://schemas.openxmlformats.org/officeDocument/2006/relationships/hyperlink" Target="https://dar.org.pe/wp-content/uploads/2022/02/Situacion-de-los-defensores-indigenas.pdf" TargetMode="External"/><Relationship Id="rId144" Type="http://schemas.openxmlformats.org/officeDocument/2006/relationships/hyperlink" Target="https://www.minam.gob.pe/cambioclimatico/wp-content/uploads/sites/127/2019/01/190107_Informe-final-GTM-NDC_v17dic18.pdfPA%C3%91OL.pdf" TargetMode="External"/><Relationship Id="rId90" Type="http://schemas.openxmlformats.org/officeDocument/2006/relationships/image" Target="media/image32.png"/><Relationship Id="rId165" Type="http://schemas.openxmlformats.org/officeDocument/2006/relationships/hyperlink" Target="https://centroderecursos.cultura.pe/es/autor/ministerio-de-la-mujer-y-poblaciones-vulnerables" TargetMode="External"/><Relationship Id="rId186" Type="http://schemas.openxmlformats.org/officeDocument/2006/relationships/hyperlink" Target="https://rb.gy/yvyekf" TargetMode="External"/><Relationship Id="rId211" Type="http://schemas.openxmlformats.org/officeDocument/2006/relationships/hyperlink" Target="https://base.socioeco.org/docs/que_es_la_economia_solidaria_l.razeto.pdf" TargetMode="External"/><Relationship Id="rId232" Type="http://schemas.openxmlformats.org/officeDocument/2006/relationships/hyperlink" Target="https://centroderecursos.cultura.pe/es/registrobibliografico/plan-de-vida-gu%C3%ADa-para-la-planificaci%C3%B3n-colectiva" TargetMode="External"/><Relationship Id="rId27" Type="http://schemas.openxmlformats.org/officeDocument/2006/relationships/image" Target="media/image2.jpg"/><Relationship Id="rId48" Type="http://schemas.openxmlformats.org/officeDocument/2006/relationships/image" Target="media/image16.png"/><Relationship Id="rId69" Type="http://schemas.openxmlformats.org/officeDocument/2006/relationships/chart" Target="charts/chart16.xml"/><Relationship Id="rId113" Type="http://schemas.openxmlformats.org/officeDocument/2006/relationships/hyperlink" Target="https://www.cna.org.pe/los-pueblos-indigenas-exigimos-conocer-avances-concretos-del-ptrt3/" TargetMode="External"/><Relationship Id="rId134" Type="http://schemas.openxmlformats.org/officeDocument/2006/relationships/hyperlink" Target="http://cedoc.inmujeres.gob.mx/documentos_download/SEDESOL/18_PCS_2013_Violencia_mujeres_indigenas.pdf" TargetMode="External"/><Relationship Id="rId80" Type="http://schemas.openxmlformats.org/officeDocument/2006/relationships/image" Target="media/image28.png"/><Relationship Id="rId155" Type="http://schemas.openxmlformats.org/officeDocument/2006/relationships/hyperlink" Target="https://doi.org/10.29101/crcs.v29i0.17792" TargetMode="External"/><Relationship Id="rId176" Type="http://schemas.openxmlformats.org/officeDocument/2006/relationships/hyperlink" Target="https://bdpi.cultura.gob.pe/" TargetMode="External"/><Relationship Id="rId197" Type="http://schemas.openxmlformats.org/officeDocument/2006/relationships/hyperlink" Target="http://propuestaciudadana.org.pe/sites/default/files/publicaciones/archivos/cambio_climatico.pdf" TargetMode="External"/><Relationship Id="rId201" Type="http://schemas.openxmlformats.org/officeDocument/2006/relationships/hyperlink" Target="https://www.youtube.com/watch?v=oAegdV8_7iw" TargetMode="External"/><Relationship Id="rId222" Type="http://schemas.openxmlformats.org/officeDocument/2006/relationships/hyperlink" Target="https://rb.gy/wfou5v" TargetMode="External"/><Relationship Id="rId17" Type="http://schemas.microsoft.com/office/2018/08/relationships/commentsExtensible" Target="commentsExtensible.xml"/><Relationship Id="rId38" Type="http://schemas.openxmlformats.org/officeDocument/2006/relationships/image" Target="media/image10.JPG"/><Relationship Id="rId59" Type="http://schemas.openxmlformats.org/officeDocument/2006/relationships/chart" Target="charts/chart9.xml"/><Relationship Id="rId103" Type="http://schemas.openxmlformats.org/officeDocument/2006/relationships/hyperlink" Target="https://www.youtube.com/watch?v=LrSfGxCrpDc" TargetMode="External"/><Relationship Id="rId124" Type="http://schemas.openxmlformats.org/officeDocument/2006/relationships/hyperlink" Target="https://busquedas.elperuano.pe/download/url/decreto-supremo-que-aprueba-la-politica-nacional-de-desarrol-decreto-supremo-n-008-2022-midis-2139652-3" TargetMode="External"/><Relationship Id="rId70" Type="http://schemas.openxmlformats.org/officeDocument/2006/relationships/chart" Target="charts/chart17.xml"/><Relationship Id="rId91" Type="http://schemas.openxmlformats.org/officeDocument/2006/relationships/image" Target="media/image33.jpg"/><Relationship Id="rId145" Type="http://schemas.openxmlformats.org/officeDocument/2006/relationships/hyperlink" Target="https://rb.gy/uoxppy" TargetMode="External"/><Relationship Id="rId166" Type="http://schemas.openxmlformats.org/officeDocument/2006/relationships/hyperlink" Target="https://centroderecursos.cultura.pe/es/registrobibliografico/los-enfoques-transversales-en-la-adaptaci%C3%B3n-y-mitigaci%C3%B3n-frente-al-cambio" TargetMode="External"/><Relationship Id="rId187" Type="http://schemas.openxmlformats.org/officeDocument/2006/relationships/hyperlink" Target="https://rb.gy/y05p2d" TargetMode="External"/><Relationship Id="rId1" Type="http://schemas.openxmlformats.org/officeDocument/2006/relationships/customXml" Target="../customXml/item1.xml"/><Relationship Id="rId212" Type="http://schemas.openxmlformats.org/officeDocument/2006/relationships/hyperlink" Target="https://www.iisd.org/system/files/2022-04/still-one-earth-Indigenous-Peoples.pdf" TargetMode="External"/><Relationship Id="rId233" Type="http://schemas.openxmlformats.org/officeDocument/2006/relationships/hyperlink" Target="https://ius360.com/7-claves-para-entender-la-ley-de-paridad-y-alternancia/" TargetMode="External"/><Relationship Id="rId28" Type="http://schemas.openxmlformats.org/officeDocument/2006/relationships/image" Target="media/image3.jpg"/><Relationship Id="rId49" Type="http://schemas.openxmlformats.org/officeDocument/2006/relationships/image" Target="media/image17.png"/><Relationship Id="rId114" Type="http://schemas.openxmlformats.org/officeDocument/2006/relationships/hyperlink" Target="https://shorturl.at/dfvBW" TargetMode="External"/><Relationship Id="rId60" Type="http://schemas.openxmlformats.org/officeDocument/2006/relationships/chart" Target="charts/chart10.xml"/><Relationship Id="rId81" Type="http://schemas.openxmlformats.org/officeDocument/2006/relationships/image" Target="media/image29.png"/><Relationship Id="rId135" Type="http://schemas.openxmlformats.org/officeDocument/2006/relationships/hyperlink" Target="https://www.fao.org/3/a0750s/a0750s.pdf" TargetMode="External"/><Relationship Id="rId156" Type="http://schemas.openxmlformats.org/officeDocument/2006/relationships/hyperlink" Target="https://centroderecursos.cultura.pe/sites/default/files/rb/pdf/Derecho_a_la_tierra.pdf" TargetMode="External"/><Relationship Id="rId177" Type="http://schemas.openxmlformats.org/officeDocument/2006/relationships/hyperlink" Target="https://rb.gy/7xv2cv" TargetMode="External"/><Relationship Id="rId198" Type="http://schemas.openxmlformats.org/officeDocument/2006/relationships/hyperlink" Target="http://propuestaciudadana.org.pe/sites/default/files/publicaciones/archivos/cambio_climatico.pdf" TargetMode="External"/><Relationship Id="rId202" Type="http://schemas.openxmlformats.org/officeDocument/2006/relationships/hyperlink" Target="https://www.corteidh.or.cr/tablas/r34025.pdf" TargetMode="External"/><Relationship Id="rId223" Type="http://schemas.openxmlformats.org/officeDocument/2006/relationships/hyperlink" Target="https://doi.org/10.4000/bifea.2789" TargetMode="External"/><Relationship Id="rId18" Type="http://schemas.openxmlformats.org/officeDocument/2006/relationships/hyperlink" Target="https://profonanpe.org.pe/wp-content/uploads/2022/04/Memoria-2021-Profonanpe.pdf" TargetMode="External"/><Relationship Id="rId39" Type="http://schemas.openxmlformats.org/officeDocument/2006/relationships/chart" Target="charts/chart3.xml"/><Relationship Id="rId50" Type="http://schemas.openxmlformats.org/officeDocument/2006/relationships/image" Target="media/image18.png"/><Relationship Id="rId104" Type="http://schemas.openxmlformats.org/officeDocument/2006/relationships/hyperlink" Target="https://www.redalyc.org/journal/281/28150017005/html/" TargetMode="External"/><Relationship Id="rId125" Type="http://schemas.openxmlformats.org/officeDocument/2006/relationships/hyperlink" Target="https://www.defensoria.gob.pe/wp-content/uploads/2019/12/Informe-de-adjuntia-002-2019-PPI-Digital.pdf" TargetMode="External"/><Relationship Id="rId146" Type="http://schemas.openxmlformats.org/officeDocument/2006/relationships/hyperlink" Target="https://rb.gy/mptrrq" TargetMode="External"/><Relationship Id="rId167" Type="http://schemas.openxmlformats.org/officeDocument/2006/relationships/hyperlink" Target="https://centroderecursos.cultura.pe/es/registrobibliografico/los-enfoques-transversales-en-la-adaptaci%C3%B3n-y-mitigaci%C3%B3n-frente-al-cambio" TargetMode="External"/><Relationship Id="rId188" Type="http://schemas.openxmlformats.org/officeDocument/2006/relationships/hyperlink" Target="https://www.gob.pe/institucion/mimp/normas-legales/271118-008-2019-mimp" TargetMode="External"/><Relationship Id="rId71" Type="http://schemas.openxmlformats.org/officeDocument/2006/relationships/chart" Target="charts/chart18.xml"/><Relationship Id="rId92" Type="http://schemas.openxmlformats.org/officeDocument/2006/relationships/image" Target="media/image34.JPG"/><Relationship Id="rId213" Type="http://schemas.openxmlformats.org/officeDocument/2006/relationships/hyperlink" Target="https://centroderecursos.cultura.pe/sites/default/files/rb/pdf/Justicia%20intercultural%20en%20los%20paises%20andinos%20Contribuciones%20para%20su%20estudio.pdf" TargetMode="External"/><Relationship Id="rId234" Type="http://schemas.openxmlformats.org/officeDocument/2006/relationships/hyperlink" Target="https://docplayer.es/207562412-Comunidad-nativa-shipetiari-plan-de-vida.html" TargetMode="External"/><Relationship Id="rId2" Type="http://schemas.openxmlformats.org/officeDocument/2006/relationships/customXml" Target="../customXml/item2.xml"/><Relationship Id="rId29" Type="http://schemas.openxmlformats.org/officeDocument/2006/relationships/image" Target="media/image4.png"/><Relationship Id="rId40" Type="http://schemas.openxmlformats.org/officeDocument/2006/relationships/chart" Target="charts/chart4.xml"/><Relationship Id="rId115" Type="http://schemas.openxmlformats.org/officeDocument/2006/relationships/hyperlink" Target="https://repositorio.cepal.org/bitstream/handle/11362/4100/1/S2013792_es.pdf" TargetMode="External"/><Relationship Id="rId136" Type="http://schemas.openxmlformats.org/officeDocument/2006/relationships/hyperlink" Target="https://www.fao.org/3/a0750s/a0750s.pdf" TargetMode="External"/><Relationship Id="rId157" Type="http://schemas.openxmlformats.org/officeDocument/2006/relationships/hyperlink" Target="https://rb.gy/chkfeb" TargetMode="External"/><Relationship Id="rId178" Type="http://schemas.openxmlformats.org/officeDocument/2006/relationships/hyperlink" Target="https://centroderecursos.cultura.pe/sites/default/files/rb/pdf/DerechosdelospueblosindigenasenelPeruMaterialesdecapacitacion2.pdf" TargetMode="External"/><Relationship Id="rId61" Type="http://schemas.openxmlformats.org/officeDocument/2006/relationships/chart" Target="charts/chart11.xml"/><Relationship Id="rId82" Type="http://schemas.microsoft.com/office/2014/relationships/chartEx" Target="charts/chartEx1.xml"/><Relationship Id="rId199" Type="http://schemas.openxmlformats.org/officeDocument/2006/relationships/hyperlink" Target="https://tesis.pucp.edu.pe/repositorio/handle/20.500.12404/13878" TargetMode="External"/><Relationship Id="rId203" Type="http://schemas.openxmlformats.org/officeDocument/2006/relationships/hyperlink" Target="https://revistas.pucp.edu.pe/index.php/debatesensociologia/article/view/22777" TargetMode="External"/><Relationship Id="rId19" Type="http://schemas.openxmlformats.org/officeDocument/2006/relationships/hyperlink" Target="https://www.yalosabes.pe/-/biopirateria" TargetMode="External"/><Relationship Id="rId224" Type="http://schemas.openxmlformats.org/officeDocument/2006/relationships/hyperlink" Target="https://www.servindi.org/actualidad-opinion/10/01/2021/una-brecha-que-no-se-cierra-la-demanda-de-docentes-interculturales" TargetMode="External"/><Relationship Id="rId30" Type="http://schemas.openxmlformats.org/officeDocument/2006/relationships/image" Target="media/image5.png"/><Relationship Id="rId105" Type="http://schemas.openxmlformats.org/officeDocument/2006/relationships/hyperlink" Target="https://tesis.pucp.edu.pe/repositorio/handle/20.500.12404/17423" TargetMode="External"/><Relationship Id="rId126" Type="http://schemas.openxmlformats.org/officeDocument/2006/relationships/hyperlink" Target="https://cdn.www.gob.pe/uploads/document/file/2915177/Informe%20Alterno%20al%20Noveno%20Informe%20Periodico%20del%20Peru%20ante%20el%20Comite%20para%20la%20Eliminacion%20de%20la%20Discriminacion%20contra%20la%20Mujer.pdf.pdf?v=1647461727" TargetMode="External"/><Relationship Id="rId147" Type="http://schemas.openxmlformats.org/officeDocument/2006/relationships/hyperlink" Target="https://rb.gy/ptqee7" TargetMode="External"/><Relationship Id="rId168" Type="http://schemas.openxmlformats.org/officeDocument/2006/relationships/hyperlink" Target="https://cdn.www.gob.pe/uploads/document/file/1329607/RM.%20197-2020-MINAM.pdf?v=1601560509" TargetMode="External"/><Relationship Id="rId51" Type="http://schemas.openxmlformats.org/officeDocument/2006/relationships/image" Target="media/image19.png"/><Relationship Id="rId72" Type="http://schemas.openxmlformats.org/officeDocument/2006/relationships/chart" Target="charts/chart19.xml"/><Relationship Id="rId93" Type="http://schemas.openxmlformats.org/officeDocument/2006/relationships/hyperlink" Target="https://www.memoriaabierta.org.ar/materiales/pdf/panel.v.abramovich.pdf" TargetMode="External"/><Relationship Id="rId189" Type="http://schemas.openxmlformats.org/officeDocument/2006/relationships/hyperlink" Target="https://peru.unfpa.org/sites/default/files/pub-pdf/Protocolo%20bac%20version%20amigable.pdf" TargetMode="External"/><Relationship Id="rId3" Type="http://schemas.openxmlformats.org/officeDocument/2006/relationships/customXml" Target="../customXml/item3.xml"/><Relationship Id="rId214" Type="http://schemas.openxmlformats.org/officeDocument/2006/relationships/hyperlink" Target="https://cdn.www.gob.pe/uploads/document/file/1760838/PERU_LIBRE_INDOCU_PLAN_NAC_2017_2021.pdf.pdf?v=1617058499" TargetMode="External"/><Relationship Id="rId235" Type="http://schemas.openxmlformats.org/officeDocument/2006/relationships/hyperlink" Target="https://pdf.usaid.gov/pdf_docs/PA00ZBDH.pdf" TargetMode="External"/><Relationship Id="rId116" Type="http://schemas.openxmlformats.org/officeDocument/2006/relationships/hyperlink" Target="https://repositorio.cepal.org/bitstream/handle/11362/36779/1/S2014351_es.pdf" TargetMode="External"/><Relationship Id="rId137" Type="http://schemas.openxmlformats.org/officeDocument/2006/relationships/hyperlink" Target="https://www.fao.org/indigenous-peoples/news-article/es/c/1047561/" TargetMode="External"/><Relationship Id="rId158" Type="http://schemas.openxmlformats.org/officeDocument/2006/relationships/hyperlink" Target="https://rb.gy/bk5cun" TargetMode="External"/><Relationship Id="rId20" Type="http://schemas.openxmlformats.org/officeDocument/2006/relationships/hyperlink" Target="https://repositorio.indecopi.gob.pe/bitstream/handle/11724/7865/ebook%20Recursos%20gen%C3%A9ticos%20y%20conocimientos%20colectivos.%20Biopirateria%20u%20oportunidad%20para%20todos.pdf?sequence=2&amp;isAllowed=y" TargetMode="External"/><Relationship Id="rId41" Type="http://schemas.openxmlformats.org/officeDocument/2006/relationships/image" Target="media/image11.JPG"/><Relationship Id="rId62" Type="http://schemas.openxmlformats.org/officeDocument/2006/relationships/chart" Target="charts/chart12.xml"/><Relationship Id="rId83" Type="http://schemas.openxmlformats.org/officeDocument/2006/relationships/image" Target="media/image30.png"/><Relationship Id="rId179" Type="http://schemas.openxmlformats.org/officeDocument/2006/relationships/hyperlink" Target="https://rb.gy/yqhemy"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actualidadambiental.pe/piaci/temas-pendientes" TargetMode="External"/><Relationship Id="rId3" Type="http://schemas.openxmlformats.org/officeDocument/2006/relationships/hyperlink" Target="https://bdpi.cultura.gob.pe/lenguas" TargetMode="External"/><Relationship Id="rId7" Type="http://schemas.openxmlformats.org/officeDocument/2006/relationships/hyperlink" Target="http://www.materiniciativa.com/" TargetMode="External"/><Relationship Id="rId2" Type="http://schemas.openxmlformats.org/officeDocument/2006/relationships/hyperlink" Target="https://www.fondoeditorial.pucp.edu.pe/categorias/1280-las-enfermedades-que-llegan-de-lejos.html" TargetMode="External"/><Relationship Id="rId1" Type="http://schemas.openxmlformats.org/officeDocument/2006/relationships/hyperlink" Target="https://www.cepal.org/sites/default/files/publication/files/46543/S2000817_es.pdf" TargetMode="External"/><Relationship Id="rId6" Type="http://schemas.openxmlformats.org/officeDocument/2006/relationships/hyperlink" Target="https://ich.unesco.org/es/BSP/-00299" TargetMode="External"/><Relationship Id="rId11" Type="http://schemas.openxmlformats.org/officeDocument/2006/relationships/hyperlink" Target="https://www.gob.pe/23944-ministerio-publico-fiscalia-de-la-nacion-oficina-de-coordinacion-y-asistencia-en-justicia-intercultural-del-ministerio-publico-ocajimp" TargetMode="External"/><Relationship Id="rId5" Type="http://schemas.openxmlformats.org/officeDocument/2006/relationships/hyperlink" Target="https://ich.unesco.org/es/BSP/-00299" TargetMode="External"/><Relationship Id="rId10" Type="http://schemas.openxmlformats.org/officeDocument/2006/relationships/hyperlink" Target="https://www.derechoysociedad.org/IIDS/Documentos/2020/Exp_00515-2017-0-2701-JM-CI-01_EvaC..pdf" TargetMode="External"/><Relationship Id="rId4" Type="http://schemas.openxmlformats.org/officeDocument/2006/relationships/hyperlink" Target="http://www.aidesep.org.pe/quienes-somos" TargetMode="External"/><Relationship Id="rId9" Type="http://schemas.openxmlformats.org/officeDocument/2006/relationships/hyperlink" Target="https://www.minsa.gob.pe/reunis/data/tablero_control_dpi.asp"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diani\Downloads\Registro%20Nacional%20IIEE_EIB_2022%20(2).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https://d.docs.live.net/ce364e057763be2f/Escritorio/Mincu/Actualizaci&#243;n%20PNPI/Entregable%201/Diagn&#243;stico/221223%20IIEE%20EIB%20nivel%20educativo_LO_2022.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8.xml"/><Relationship Id="rId1" Type="http://schemas.microsoft.com/office/2011/relationships/chartStyle" Target="style28.xml"/></Relationships>
</file>

<file path=word/charts/_rels/chart28.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chartUserShapes" Target="../drawings/drawing1.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diani\Downloads\Graficos%20y%20tablas_indigen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diani\Downloads\Graficos%20y%20tablas_indigen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ce364e057763be2f/Escritorio/Mincu/Actualizaci&#243;n%20PNPI/Entregable%201/Diagn&#243;stico/Cuadros%20PIACI%20-%20Diagn&#243;stico.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9.xml"/><Relationship Id="rId1" Type="http://schemas.microsoft.com/office/2011/relationships/chartStyle" Target="style9.xml"/></Relationships>
</file>

<file path=word/charts/_rels/chartEx1.xml.rels><?xml version="1.0" encoding="UTF-8" standalone="yes"?>
<Relationships xmlns="http://schemas.openxmlformats.org/package/2006/relationships"><Relationship Id="rId3" Type="http://schemas.microsoft.com/office/2011/relationships/chartColorStyle" Target="colors27.xml"/><Relationship Id="rId2" Type="http://schemas.microsoft.com/office/2011/relationships/chartStyle" Target="style27.xml"/><Relationship Id="rId1" Type="http://schemas.openxmlformats.org/officeDocument/2006/relationships/oleObject" Target="Libro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'TIERRA Y TERRITORIO'!$C$4</c:f>
              <c:strCache>
                <c:ptCount val="1"/>
                <c:pt idx="0">
                  <c:v>Superposición con otra comunidad</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'TIERRA Y TERRITORIO'!$D$3</c:f>
              <c:strCache>
                <c:ptCount val="1"/>
                <c:pt idx="0">
                  <c:v>N°</c:v>
                </c:pt>
              </c:strCache>
            </c:strRef>
          </c:cat>
          <c:val>
            <c:numRef>
              <c:f>'TIERRA Y TERRITORIO'!$D$4</c:f>
              <c:numCache>
                <c:formatCode>General</c:formatCode>
                <c:ptCount val="1"/>
                <c:pt idx="0">
                  <c:v>11</c:v>
                </c:pt>
              </c:numCache>
            </c:numRef>
          </c:val>
          <c:extLst>
            <c:ext xmlns:c16="http://schemas.microsoft.com/office/drawing/2014/chart" uri="{C3380CC4-5D6E-409C-BE32-E72D297353CC}">
              <c16:uniqueId val="{00000000-8002-4AEF-98F6-B906C66806ED}"/>
            </c:ext>
          </c:extLst>
        </c:ser>
        <c:ser>
          <c:idx val="1"/>
          <c:order val="1"/>
          <c:tx>
            <c:strRef>
              <c:f>'TIERRA Y TERRITORIO'!$C$5</c:f>
              <c:strCache>
                <c:ptCount val="1"/>
                <c:pt idx="0">
                  <c:v>Superposición con predios particulares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'TIERRA Y TERRITORIO'!$D$3</c:f>
              <c:strCache>
                <c:ptCount val="1"/>
                <c:pt idx="0">
                  <c:v>N°</c:v>
                </c:pt>
              </c:strCache>
            </c:strRef>
          </c:cat>
          <c:val>
            <c:numRef>
              <c:f>'TIERRA Y TERRITORIO'!$D$5</c:f>
              <c:numCache>
                <c:formatCode>General</c:formatCode>
                <c:ptCount val="1"/>
                <c:pt idx="0">
                  <c:v>11</c:v>
                </c:pt>
              </c:numCache>
            </c:numRef>
          </c:val>
          <c:extLst>
            <c:ext xmlns:c16="http://schemas.microsoft.com/office/drawing/2014/chart" uri="{C3380CC4-5D6E-409C-BE32-E72D297353CC}">
              <c16:uniqueId val="{00000001-8002-4AEF-98F6-B906C66806ED}"/>
            </c:ext>
          </c:extLst>
        </c:ser>
        <c:ser>
          <c:idx val="2"/>
          <c:order val="2"/>
          <c:tx>
            <c:strRef>
              <c:f>'TIERRA Y TERRITORIO'!$C$6</c:f>
              <c:strCache>
                <c:ptCount val="1"/>
                <c:pt idx="0">
                  <c:v>Superposición SERNANP</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'TIERRA Y TERRITORIO'!$D$3</c:f>
              <c:strCache>
                <c:ptCount val="1"/>
                <c:pt idx="0">
                  <c:v>N°</c:v>
                </c:pt>
              </c:strCache>
            </c:strRef>
          </c:cat>
          <c:val>
            <c:numRef>
              <c:f>'TIERRA Y TERRITORIO'!$D$6</c:f>
              <c:numCache>
                <c:formatCode>General</c:formatCode>
                <c:ptCount val="1"/>
                <c:pt idx="0">
                  <c:v>1</c:v>
                </c:pt>
              </c:numCache>
            </c:numRef>
          </c:val>
          <c:extLst>
            <c:ext xmlns:c16="http://schemas.microsoft.com/office/drawing/2014/chart" uri="{C3380CC4-5D6E-409C-BE32-E72D297353CC}">
              <c16:uniqueId val="{00000002-8002-4AEF-98F6-B906C66806ED}"/>
            </c:ext>
          </c:extLst>
        </c:ser>
        <c:ser>
          <c:idx val="3"/>
          <c:order val="3"/>
          <c:tx>
            <c:strRef>
              <c:f>'TIERRA Y TERRITORIO'!$C$7</c:f>
              <c:strCache>
                <c:ptCount val="1"/>
                <c:pt idx="0">
                  <c:v>Judicial</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'TIERRA Y TERRITORIO'!$D$3</c:f>
              <c:strCache>
                <c:ptCount val="1"/>
                <c:pt idx="0">
                  <c:v>N°</c:v>
                </c:pt>
              </c:strCache>
            </c:strRef>
          </c:cat>
          <c:val>
            <c:numRef>
              <c:f>'TIERRA Y TERRITORIO'!$D$7</c:f>
              <c:numCache>
                <c:formatCode>General</c:formatCode>
                <c:ptCount val="1"/>
                <c:pt idx="0">
                  <c:v>1</c:v>
                </c:pt>
              </c:numCache>
            </c:numRef>
          </c:val>
          <c:extLst>
            <c:ext xmlns:c16="http://schemas.microsoft.com/office/drawing/2014/chart" uri="{C3380CC4-5D6E-409C-BE32-E72D297353CC}">
              <c16:uniqueId val="{00000003-8002-4AEF-98F6-B906C66806ED}"/>
            </c:ext>
          </c:extLst>
        </c:ser>
        <c:ser>
          <c:idx val="4"/>
          <c:order val="4"/>
          <c:tx>
            <c:strRef>
              <c:f>'TIERRA Y TERRITORIO'!$C$8</c:f>
              <c:strCache>
                <c:ptCount val="1"/>
                <c:pt idx="0">
                  <c:v>Comunidad Matriz no autoriza independización</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'TIERRA Y TERRITORIO'!$D$3</c:f>
              <c:strCache>
                <c:ptCount val="1"/>
                <c:pt idx="0">
                  <c:v>N°</c:v>
                </c:pt>
              </c:strCache>
            </c:strRef>
          </c:cat>
          <c:val>
            <c:numRef>
              <c:f>'TIERRA Y TERRITORIO'!$D$8</c:f>
              <c:numCache>
                <c:formatCode>General</c:formatCode>
                <c:ptCount val="1"/>
                <c:pt idx="0">
                  <c:v>4</c:v>
                </c:pt>
              </c:numCache>
            </c:numRef>
          </c:val>
          <c:extLst>
            <c:ext xmlns:c16="http://schemas.microsoft.com/office/drawing/2014/chart" uri="{C3380CC4-5D6E-409C-BE32-E72D297353CC}">
              <c16:uniqueId val="{00000004-8002-4AEF-98F6-B906C66806ED}"/>
            </c:ext>
          </c:extLst>
        </c:ser>
        <c:ser>
          <c:idx val="5"/>
          <c:order val="5"/>
          <c:tx>
            <c:strRef>
              <c:f>'TIERRA Y TERRITORIO'!$C$9</c:f>
              <c:strCache>
                <c:ptCount val="1"/>
                <c:pt idx="0">
                  <c:v>Otro</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'TIERRA Y TERRITORIO'!$D$3</c:f>
              <c:strCache>
                <c:ptCount val="1"/>
                <c:pt idx="0">
                  <c:v>N°</c:v>
                </c:pt>
              </c:strCache>
            </c:strRef>
          </c:cat>
          <c:val>
            <c:numRef>
              <c:f>'TIERRA Y TERRITORIO'!$D$9</c:f>
              <c:numCache>
                <c:formatCode>General</c:formatCode>
                <c:ptCount val="1"/>
                <c:pt idx="0">
                  <c:v>14</c:v>
                </c:pt>
              </c:numCache>
            </c:numRef>
          </c:val>
          <c:extLst>
            <c:ext xmlns:c16="http://schemas.microsoft.com/office/drawing/2014/chart" uri="{C3380CC4-5D6E-409C-BE32-E72D297353CC}">
              <c16:uniqueId val="{00000005-8002-4AEF-98F6-B906C66806ED}"/>
            </c:ext>
          </c:extLst>
        </c:ser>
        <c:dLbls>
          <c:dLblPos val="outEnd"/>
          <c:showLegendKey val="0"/>
          <c:showVal val="1"/>
          <c:showCatName val="0"/>
          <c:showSerName val="0"/>
          <c:showPercent val="0"/>
          <c:showBubbleSize val="0"/>
        </c:dLbls>
        <c:gapWidth val="219"/>
        <c:overlap val="-27"/>
        <c:axId val="1234009888"/>
        <c:axId val="1234025248"/>
      </c:barChart>
      <c:catAx>
        <c:axId val="1234009888"/>
        <c:scaling>
          <c:orientation val="minMax"/>
        </c:scaling>
        <c:delete val="1"/>
        <c:axPos val="b"/>
        <c:numFmt formatCode="General" sourceLinked="1"/>
        <c:majorTickMark val="none"/>
        <c:minorTickMark val="none"/>
        <c:tickLblPos val="nextTo"/>
        <c:crossAx val="1234025248"/>
        <c:crosses val="autoZero"/>
        <c:auto val="1"/>
        <c:lblAlgn val="ctr"/>
        <c:lblOffset val="100"/>
        <c:noMultiLvlLbl val="0"/>
      </c:catAx>
      <c:valAx>
        <c:axId val="1234025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2340098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MUJER!$D$31</c:f>
              <c:strCache>
                <c:ptCount val="1"/>
                <c:pt idx="0">
                  <c:v>Mujer</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MUJER!$C$32:$C$35</c:f>
              <c:numCache>
                <c:formatCode>General</c:formatCode>
                <c:ptCount val="4"/>
                <c:pt idx="0">
                  <c:v>2006</c:v>
                </c:pt>
                <c:pt idx="1">
                  <c:v>2010</c:v>
                </c:pt>
                <c:pt idx="2">
                  <c:v>2014</c:v>
                </c:pt>
                <c:pt idx="3">
                  <c:v>2018</c:v>
                </c:pt>
              </c:numCache>
            </c:numRef>
          </c:cat>
          <c:val>
            <c:numRef>
              <c:f>MUJER!$D$32:$D$35</c:f>
              <c:numCache>
                <c:formatCode>0.0%</c:formatCode>
                <c:ptCount val="4"/>
                <c:pt idx="0">
                  <c:v>0.46600000000000003</c:v>
                </c:pt>
                <c:pt idx="1">
                  <c:v>0.47499999999999998</c:v>
                </c:pt>
                <c:pt idx="2">
                  <c:v>0.40200000000000002</c:v>
                </c:pt>
                <c:pt idx="3">
                  <c:v>0.38200000000000001</c:v>
                </c:pt>
              </c:numCache>
            </c:numRef>
          </c:val>
          <c:smooth val="0"/>
          <c:extLst>
            <c:ext xmlns:c16="http://schemas.microsoft.com/office/drawing/2014/chart" uri="{C3380CC4-5D6E-409C-BE32-E72D297353CC}">
              <c16:uniqueId val="{00000000-A09C-4CB8-A61B-966BF39B64FE}"/>
            </c:ext>
          </c:extLst>
        </c:ser>
        <c:ser>
          <c:idx val="1"/>
          <c:order val="1"/>
          <c:tx>
            <c:strRef>
              <c:f>MUJER!$E$31</c:f>
              <c:strCache>
                <c:ptCount val="1"/>
                <c:pt idx="0">
                  <c:v>Hombre</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MUJER!$C$32:$C$35</c:f>
              <c:numCache>
                <c:formatCode>General</c:formatCode>
                <c:ptCount val="4"/>
                <c:pt idx="0">
                  <c:v>2006</c:v>
                </c:pt>
                <c:pt idx="1">
                  <c:v>2010</c:v>
                </c:pt>
                <c:pt idx="2">
                  <c:v>2014</c:v>
                </c:pt>
                <c:pt idx="3">
                  <c:v>2018</c:v>
                </c:pt>
              </c:numCache>
            </c:numRef>
          </c:cat>
          <c:val>
            <c:numRef>
              <c:f>MUJER!$E$32:$E$35</c:f>
              <c:numCache>
                <c:formatCode>0.0%</c:formatCode>
                <c:ptCount val="4"/>
                <c:pt idx="0">
                  <c:v>0.53400000000000003</c:v>
                </c:pt>
                <c:pt idx="1">
                  <c:v>0.52500000000000002</c:v>
                </c:pt>
                <c:pt idx="2">
                  <c:v>0.59799999999999998</c:v>
                </c:pt>
                <c:pt idx="3">
                  <c:v>0.61799999999999999</c:v>
                </c:pt>
              </c:numCache>
            </c:numRef>
          </c:val>
          <c:smooth val="0"/>
          <c:extLst>
            <c:ext xmlns:c16="http://schemas.microsoft.com/office/drawing/2014/chart" uri="{C3380CC4-5D6E-409C-BE32-E72D297353CC}">
              <c16:uniqueId val="{00000001-A09C-4CB8-A61B-966BF39B64FE}"/>
            </c:ext>
          </c:extLst>
        </c:ser>
        <c:dLbls>
          <c:dLblPos val="t"/>
          <c:showLegendKey val="0"/>
          <c:showVal val="1"/>
          <c:showCatName val="0"/>
          <c:showSerName val="0"/>
          <c:showPercent val="0"/>
          <c:showBubbleSize val="0"/>
        </c:dLbls>
        <c:smooth val="0"/>
        <c:axId val="1431242224"/>
        <c:axId val="1431241744"/>
      </c:lineChart>
      <c:catAx>
        <c:axId val="1431242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431241744"/>
        <c:crosses val="autoZero"/>
        <c:auto val="1"/>
        <c:lblAlgn val="ctr"/>
        <c:lblOffset val="100"/>
        <c:noMultiLvlLbl val="0"/>
      </c:catAx>
      <c:valAx>
        <c:axId val="1431241744"/>
        <c:scaling>
          <c:orientation val="minMax"/>
          <c:min val="0.30000000000000004"/>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4312422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MUJER!$D$50</c:f>
              <c:strCache>
                <c:ptCount val="1"/>
                <c:pt idx="0">
                  <c:v>Mujer</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MUJER!$C$51:$C$54</c:f>
              <c:numCache>
                <c:formatCode>General</c:formatCode>
                <c:ptCount val="4"/>
                <c:pt idx="0">
                  <c:v>2006</c:v>
                </c:pt>
                <c:pt idx="1">
                  <c:v>2010</c:v>
                </c:pt>
                <c:pt idx="2">
                  <c:v>2014</c:v>
                </c:pt>
                <c:pt idx="3">
                  <c:v>2018</c:v>
                </c:pt>
              </c:numCache>
            </c:numRef>
          </c:cat>
          <c:val>
            <c:numRef>
              <c:f>MUJER!$D$51:$D$54</c:f>
              <c:numCache>
                <c:formatCode>0%</c:formatCode>
                <c:ptCount val="4"/>
                <c:pt idx="0">
                  <c:v>0.06</c:v>
                </c:pt>
                <c:pt idx="1">
                  <c:v>7.0000000000000007E-2</c:v>
                </c:pt>
                <c:pt idx="2">
                  <c:v>0.05</c:v>
                </c:pt>
                <c:pt idx="3">
                  <c:v>0.06</c:v>
                </c:pt>
              </c:numCache>
            </c:numRef>
          </c:val>
          <c:extLst>
            <c:ext xmlns:c16="http://schemas.microsoft.com/office/drawing/2014/chart" uri="{C3380CC4-5D6E-409C-BE32-E72D297353CC}">
              <c16:uniqueId val="{00000000-58B9-4770-9E31-2DE9F050AF5B}"/>
            </c:ext>
          </c:extLst>
        </c:ser>
        <c:ser>
          <c:idx val="1"/>
          <c:order val="1"/>
          <c:tx>
            <c:strRef>
              <c:f>MUJER!$E$50</c:f>
              <c:strCache>
                <c:ptCount val="1"/>
                <c:pt idx="0">
                  <c:v>Hombre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MUJER!$C$51:$C$54</c:f>
              <c:numCache>
                <c:formatCode>General</c:formatCode>
                <c:ptCount val="4"/>
                <c:pt idx="0">
                  <c:v>2006</c:v>
                </c:pt>
                <c:pt idx="1">
                  <c:v>2010</c:v>
                </c:pt>
                <c:pt idx="2">
                  <c:v>2014</c:v>
                </c:pt>
                <c:pt idx="3">
                  <c:v>2018</c:v>
                </c:pt>
              </c:numCache>
            </c:numRef>
          </c:cat>
          <c:val>
            <c:numRef>
              <c:f>MUJER!$E$51:$E$54</c:f>
              <c:numCache>
                <c:formatCode>0%</c:formatCode>
                <c:ptCount val="4"/>
                <c:pt idx="0">
                  <c:v>0.1</c:v>
                </c:pt>
                <c:pt idx="1">
                  <c:v>7.0000000000000007E-2</c:v>
                </c:pt>
                <c:pt idx="2">
                  <c:v>0.1</c:v>
                </c:pt>
                <c:pt idx="3">
                  <c:v>0.28000000000000003</c:v>
                </c:pt>
              </c:numCache>
            </c:numRef>
          </c:val>
          <c:extLst>
            <c:ext xmlns:c16="http://schemas.microsoft.com/office/drawing/2014/chart" uri="{C3380CC4-5D6E-409C-BE32-E72D297353CC}">
              <c16:uniqueId val="{00000001-58B9-4770-9E31-2DE9F050AF5B}"/>
            </c:ext>
          </c:extLst>
        </c:ser>
        <c:dLbls>
          <c:dLblPos val="ctr"/>
          <c:showLegendKey val="0"/>
          <c:showVal val="1"/>
          <c:showCatName val="0"/>
          <c:showSerName val="0"/>
          <c:showPercent val="0"/>
          <c:showBubbleSize val="0"/>
        </c:dLbls>
        <c:gapWidth val="150"/>
        <c:overlap val="100"/>
        <c:axId val="1339232208"/>
        <c:axId val="1339230288"/>
      </c:barChart>
      <c:catAx>
        <c:axId val="1339232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339230288"/>
        <c:crosses val="autoZero"/>
        <c:auto val="1"/>
        <c:lblAlgn val="ctr"/>
        <c:lblOffset val="100"/>
        <c:noMultiLvlLbl val="0"/>
      </c:catAx>
      <c:valAx>
        <c:axId val="1339230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339232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MUJER!$D$66</c:f>
              <c:strCache>
                <c:ptCount val="1"/>
                <c:pt idx="0">
                  <c:v>Mujer</c:v>
                </c:pt>
              </c:strCache>
            </c:strRef>
          </c:tx>
          <c:spPr>
            <a:solidFill>
              <a:schemeClr val="accent1"/>
            </a:solidFill>
            <a:ln>
              <a:noFill/>
            </a:ln>
            <a:effectLst/>
          </c:spPr>
          <c:invertIfNegative val="0"/>
          <c:dLbls>
            <c:dLbl>
              <c:idx val="0"/>
              <c:layout>
                <c:manualLayout>
                  <c:x val="-7.3587395171761882E-2"/>
                  <c:y val="-4.6168051708217915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1EE-44EF-98B2-E110FE95843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MUJER!$C$67:$C$70</c:f>
              <c:numCache>
                <c:formatCode>General</c:formatCode>
                <c:ptCount val="4"/>
                <c:pt idx="0">
                  <c:v>2006</c:v>
                </c:pt>
                <c:pt idx="1">
                  <c:v>2010</c:v>
                </c:pt>
                <c:pt idx="2">
                  <c:v>2014</c:v>
                </c:pt>
                <c:pt idx="3">
                  <c:v>2018</c:v>
                </c:pt>
              </c:numCache>
            </c:numRef>
          </c:cat>
          <c:val>
            <c:numRef>
              <c:f>MUJER!$D$67:$D$70</c:f>
              <c:numCache>
                <c:formatCode>General</c:formatCode>
                <c:ptCount val="4"/>
                <c:pt idx="0">
                  <c:v>5</c:v>
                </c:pt>
                <c:pt idx="1">
                  <c:v>10</c:v>
                </c:pt>
                <c:pt idx="2">
                  <c:v>16</c:v>
                </c:pt>
                <c:pt idx="3">
                  <c:v>29</c:v>
                </c:pt>
              </c:numCache>
            </c:numRef>
          </c:val>
          <c:extLst>
            <c:ext xmlns:c16="http://schemas.microsoft.com/office/drawing/2014/chart" uri="{C3380CC4-5D6E-409C-BE32-E72D297353CC}">
              <c16:uniqueId val="{00000001-E1EE-44EF-98B2-E110FE958437}"/>
            </c:ext>
          </c:extLst>
        </c:ser>
        <c:ser>
          <c:idx val="1"/>
          <c:order val="1"/>
          <c:tx>
            <c:strRef>
              <c:f>MUJER!$E$66</c:f>
              <c:strCache>
                <c:ptCount val="1"/>
                <c:pt idx="0">
                  <c:v>Hombre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MUJER!$C$67:$C$70</c:f>
              <c:numCache>
                <c:formatCode>General</c:formatCode>
                <c:ptCount val="4"/>
                <c:pt idx="0">
                  <c:v>2006</c:v>
                </c:pt>
                <c:pt idx="1">
                  <c:v>2010</c:v>
                </c:pt>
                <c:pt idx="2">
                  <c:v>2014</c:v>
                </c:pt>
                <c:pt idx="3">
                  <c:v>2018</c:v>
                </c:pt>
              </c:numCache>
            </c:numRef>
          </c:cat>
          <c:val>
            <c:numRef>
              <c:f>MUJER!$E$67:$E$70</c:f>
              <c:numCache>
                <c:formatCode>General</c:formatCode>
                <c:ptCount val="4"/>
                <c:pt idx="0">
                  <c:v>16</c:v>
                </c:pt>
                <c:pt idx="1">
                  <c:v>24</c:v>
                </c:pt>
                <c:pt idx="2">
                  <c:v>100</c:v>
                </c:pt>
                <c:pt idx="3">
                  <c:v>161</c:v>
                </c:pt>
              </c:numCache>
            </c:numRef>
          </c:val>
          <c:extLst>
            <c:ext xmlns:c16="http://schemas.microsoft.com/office/drawing/2014/chart" uri="{C3380CC4-5D6E-409C-BE32-E72D297353CC}">
              <c16:uniqueId val="{00000002-E1EE-44EF-98B2-E110FE958437}"/>
            </c:ext>
          </c:extLst>
        </c:ser>
        <c:dLbls>
          <c:dLblPos val="ctr"/>
          <c:showLegendKey val="0"/>
          <c:showVal val="1"/>
          <c:showCatName val="0"/>
          <c:showSerName val="0"/>
          <c:showPercent val="0"/>
          <c:showBubbleSize val="0"/>
        </c:dLbls>
        <c:gapWidth val="150"/>
        <c:overlap val="100"/>
        <c:axId val="1704438752"/>
        <c:axId val="1704436832"/>
      </c:barChart>
      <c:catAx>
        <c:axId val="17044387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704436832"/>
        <c:crosses val="autoZero"/>
        <c:auto val="1"/>
        <c:lblAlgn val="ctr"/>
        <c:lblOffset val="100"/>
        <c:noMultiLvlLbl val="0"/>
      </c:catAx>
      <c:valAx>
        <c:axId val="1704436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704438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Hoja1!$E$14:$E$18</c:f>
              <c:strCache>
                <c:ptCount val="5"/>
                <c:pt idx="0">
                  <c:v>Educación Básica Alternativa y Especial</c:v>
                </c:pt>
                <c:pt idx="1">
                  <c:v>Inicial</c:v>
                </c:pt>
                <c:pt idx="2">
                  <c:v>Primaria</c:v>
                </c:pt>
                <c:pt idx="3">
                  <c:v>Secundaria</c:v>
                </c:pt>
                <c:pt idx="4">
                  <c:v>Técnico Productiva</c:v>
                </c:pt>
              </c:strCache>
            </c:strRef>
          </c:cat>
          <c:val>
            <c:numRef>
              <c:f>Hoja1!$F$14:$F$18</c:f>
              <c:numCache>
                <c:formatCode>#,##0</c:formatCode>
                <c:ptCount val="5"/>
                <c:pt idx="0">
                  <c:v>90</c:v>
                </c:pt>
                <c:pt idx="1">
                  <c:v>11701</c:v>
                </c:pt>
                <c:pt idx="2">
                  <c:v>11813</c:v>
                </c:pt>
                <c:pt idx="3">
                  <c:v>3211</c:v>
                </c:pt>
                <c:pt idx="4">
                  <c:v>85</c:v>
                </c:pt>
              </c:numCache>
            </c:numRef>
          </c:val>
          <c:extLst>
            <c:ext xmlns:c16="http://schemas.microsoft.com/office/drawing/2014/chart" uri="{C3380CC4-5D6E-409C-BE32-E72D297353CC}">
              <c16:uniqueId val="{00000000-FA35-4FA3-BE90-9462F643C982}"/>
            </c:ext>
          </c:extLst>
        </c:ser>
        <c:dLbls>
          <c:dLblPos val="outEnd"/>
          <c:showLegendKey val="0"/>
          <c:showVal val="1"/>
          <c:showCatName val="0"/>
          <c:showSerName val="0"/>
          <c:showPercent val="0"/>
          <c:showBubbleSize val="0"/>
        </c:dLbls>
        <c:gapWidth val="182"/>
        <c:axId val="1651750031"/>
        <c:axId val="1777140207"/>
      </c:barChart>
      <c:catAx>
        <c:axId val="165175003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777140207"/>
        <c:crosses val="autoZero"/>
        <c:auto val="1"/>
        <c:lblAlgn val="ctr"/>
        <c:lblOffset val="100"/>
        <c:noMultiLvlLbl val="0"/>
      </c:catAx>
      <c:valAx>
        <c:axId val="1777140207"/>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65175003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EDUCACION!$D$25</c:f>
              <c:strCache>
                <c:ptCount val="1"/>
                <c:pt idx="0">
                  <c:v>Columna1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1ED-4AAC-A75D-E4F74692C5A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1ED-4AAC-A75D-E4F74692C5A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1ED-4AAC-A75D-E4F74692C5A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EDUCACION!$B$26:$B$28</c:f>
              <c:strCache>
                <c:ptCount val="3"/>
                <c:pt idx="0">
                  <c:v>Inicial</c:v>
                </c:pt>
                <c:pt idx="1">
                  <c:v>Primaria</c:v>
                </c:pt>
                <c:pt idx="2">
                  <c:v>Secundaria</c:v>
                </c:pt>
              </c:strCache>
            </c:strRef>
          </c:cat>
          <c:val>
            <c:numRef>
              <c:f>EDUCACION!$D$26:$D$28</c:f>
              <c:numCache>
                <c:formatCode>0%</c:formatCode>
                <c:ptCount val="3"/>
                <c:pt idx="0">
                  <c:v>0.19384978222238525</c:v>
                </c:pt>
                <c:pt idx="1">
                  <c:v>0.47819843555991204</c:v>
                </c:pt>
                <c:pt idx="2">
                  <c:v>0.32795178221770271</c:v>
                </c:pt>
              </c:numCache>
            </c:numRef>
          </c:val>
          <c:extLst>
            <c:ext xmlns:c16="http://schemas.microsoft.com/office/drawing/2014/chart" uri="{C3380CC4-5D6E-409C-BE32-E72D297353CC}">
              <c16:uniqueId val="{00000006-21ED-4AAC-A75D-E4F74692C5A4}"/>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370-4D0B-95B7-1541B8F1167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370-4D0B-95B7-1541B8F1167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370-4D0B-95B7-1541B8F1167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'[221223 IIEE EIB nivel educativo_LO_2022.xlsx]fa y nivel'!$B$3:$B$6</c:f>
              <c:strCache>
                <c:ptCount val="3"/>
                <c:pt idx="0">
                  <c:v>EIB de fortalecimiento</c:v>
                </c:pt>
                <c:pt idx="1">
                  <c:v>EIB de revitalización</c:v>
                </c:pt>
                <c:pt idx="2">
                  <c:v>EIB en ámbitos urbanos</c:v>
                </c:pt>
              </c:strCache>
              <c:extLst/>
            </c:strRef>
          </c:cat>
          <c:val>
            <c:numRef>
              <c:f>'[221223 IIEE EIB nivel educativo_LO_2022.xlsx]fa y nivel'!$G$3:$G$6</c:f>
              <c:numCache>
                <c:formatCode>0.0%</c:formatCode>
                <c:ptCount val="3"/>
                <c:pt idx="0">
                  <c:v>0.5064920486435921</c:v>
                </c:pt>
                <c:pt idx="1">
                  <c:v>0.40572497661365764</c:v>
                </c:pt>
                <c:pt idx="2">
                  <c:v>8.7782974742750236E-2</c:v>
                </c:pt>
              </c:numCache>
              <c:extLst/>
            </c:numRef>
          </c:val>
          <c:extLst>
            <c:ext xmlns:c16="http://schemas.microsoft.com/office/drawing/2014/chart" uri="{C3380CC4-5D6E-409C-BE32-E72D297353CC}">
              <c16:uniqueId val="{00000006-A370-4D0B-95B7-1541B8F11674}"/>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EDUCACION!$C$45</c:f>
              <c:strCache>
                <c:ptCount val="1"/>
                <c:pt idx="0">
                  <c:v>Cantidad</c:v>
                </c:pt>
              </c:strCache>
            </c:strRef>
          </c:tx>
          <c:spPr>
            <a:solidFill>
              <a:schemeClr val="accent4"/>
            </a:solidFill>
            <a:ln>
              <a:noFill/>
            </a:ln>
            <a:effectLst/>
          </c:spPr>
          <c:invertIfNegative val="0"/>
          <c:dPt>
            <c:idx val="0"/>
            <c:invertIfNegative val="0"/>
            <c:bubble3D val="0"/>
            <c:spPr>
              <a:solidFill>
                <a:schemeClr val="accent6"/>
              </a:solidFill>
              <a:ln>
                <a:noFill/>
              </a:ln>
              <a:effectLst/>
            </c:spPr>
            <c:extLst>
              <c:ext xmlns:c16="http://schemas.microsoft.com/office/drawing/2014/chart" uri="{C3380CC4-5D6E-409C-BE32-E72D297353CC}">
                <c16:uniqueId val="{00000001-0412-46A3-A335-93254E97A64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EDUCACION!$B$46:$B$47</c:f>
              <c:strCache>
                <c:ptCount val="2"/>
                <c:pt idx="0">
                  <c:v>Indígena u originaria</c:v>
                </c:pt>
                <c:pt idx="1">
                  <c:v>No indígena u originaria</c:v>
                </c:pt>
              </c:strCache>
            </c:strRef>
          </c:cat>
          <c:val>
            <c:numRef>
              <c:f>EDUCACION!$C$46:$C$47</c:f>
              <c:numCache>
                <c:formatCode>0.0%</c:formatCode>
                <c:ptCount val="2"/>
                <c:pt idx="0">
                  <c:v>0.14099999999999999</c:v>
                </c:pt>
                <c:pt idx="1">
                  <c:v>3.5000000000000003E-2</c:v>
                </c:pt>
              </c:numCache>
            </c:numRef>
          </c:val>
          <c:extLst>
            <c:ext xmlns:c16="http://schemas.microsoft.com/office/drawing/2014/chart" uri="{C3380CC4-5D6E-409C-BE32-E72D297353CC}">
              <c16:uniqueId val="{00000002-0412-46A3-A335-93254E97A646}"/>
            </c:ext>
          </c:extLst>
        </c:ser>
        <c:dLbls>
          <c:dLblPos val="outEnd"/>
          <c:showLegendKey val="0"/>
          <c:showVal val="1"/>
          <c:showCatName val="0"/>
          <c:showSerName val="0"/>
          <c:showPercent val="0"/>
          <c:showBubbleSize val="0"/>
        </c:dLbls>
        <c:gapWidth val="219"/>
        <c:overlap val="-27"/>
        <c:axId val="849888959"/>
        <c:axId val="849889439"/>
      </c:barChart>
      <c:catAx>
        <c:axId val="849888959"/>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849889439"/>
        <c:crosses val="autoZero"/>
        <c:auto val="1"/>
        <c:lblAlgn val="ctr"/>
        <c:lblOffset val="100"/>
        <c:noMultiLvlLbl val="0"/>
      </c:catAx>
      <c:valAx>
        <c:axId val="849889439"/>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8498889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EDUCACION!$C$60</c:f>
              <c:strCache>
                <c:ptCount val="1"/>
                <c:pt idx="0">
                  <c:v>Cantidad</c:v>
                </c:pt>
              </c:strCache>
            </c:strRef>
          </c:tx>
          <c:spPr>
            <a:solidFill>
              <a:schemeClr val="accent1"/>
            </a:solidFill>
            <a:ln>
              <a:noFill/>
            </a:ln>
            <a:effectLst/>
          </c:spPr>
          <c:invertIfNegative val="0"/>
          <c:dPt>
            <c:idx val="0"/>
            <c:invertIfNegative val="0"/>
            <c:bubble3D val="0"/>
            <c:spPr>
              <a:solidFill>
                <a:schemeClr val="accent6"/>
              </a:solidFill>
              <a:ln>
                <a:noFill/>
              </a:ln>
              <a:effectLst/>
            </c:spPr>
            <c:extLst>
              <c:ext xmlns:c16="http://schemas.microsoft.com/office/drawing/2014/chart" uri="{C3380CC4-5D6E-409C-BE32-E72D297353CC}">
                <c16:uniqueId val="{00000001-72FE-4169-BBD8-F6CF77D457B0}"/>
              </c:ext>
            </c:extLst>
          </c:dPt>
          <c:dPt>
            <c:idx val="1"/>
            <c:invertIfNegative val="0"/>
            <c:bubble3D val="0"/>
            <c:spPr>
              <a:solidFill>
                <a:schemeClr val="accent4"/>
              </a:solidFill>
              <a:ln>
                <a:noFill/>
              </a:ln>
              <a:effectLst/>
            </c:spPr>
            <c:extLst>
              <c:ext xmlns:c16="http://schemas.microsoft.com/office/drawing/2014/chart" uri="{C3380CC4-5D6E-409C-BE32-E72D297353CC}">
                <c16:uniqueId val="{00000003-72FE-4169-BBD8-F6CF77D457B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EDUCACION!$B$61:$B$62</c:f>
              <c:strCache>
                <c:ptCount val="2"/>
                <c:pt idx="0">
                  <c:v>Indígena u originaria</c:v>
                </c:pt>
                <c:pt idx="1">
                  <c:v>No indígena u originaria</c:v>
                </c:pt>
              </c:strCache>
            </c:strRef>
          </c:cat>
          <c:val>
            <c:numRef>
              <c:f>EDUCACION!$C$61:$C$62</c:f>
              <c:numCache>
                <c:formatCode>0.0%</c:formatCode>
                <c:ptCount val="2"/>
                <c:pt idx="0">
                  <c:v>0.18099999999999999</c:v>
                </c:pt>
                <c:pt idx="1">
                  <c:v>3.9E-2</c:v>
                </c:pt>
              </c:numCache>
            </c:numRef>
          </c:val>
          <c:extLst>
            <c:ext xmlns:c16="http://schemas.microsoft.com/office/drawing/2014/chart" uri="{C3380CC4-5D6E-409C-BE32-E72D297353CC}">
              <c16:uniqueId val="{00000004-72FE-4169-BBD8-F6CF77D457B0}"/>
            </c:ext>
          </c:extLst>
        </c:ser>
        <c:dLbls>
          <c:dLblPos val="outEnd"/>
          <c:showLegendKey val="0"/>
          <c:showVal val="1"/>
          <c:showCatName val="0"/>
          <c:showSerName val="0"/>
          <c:showPercent val="0"/>
          <c:showBubbleSize val="0"/>
        </c:dLbls>
        <c:gapWidth val="219"/>
        <c:overlap val="-27"/>
        <c:axId val="2076759119"/>
        <c:axId val="2075610543"/>
      </c:barChart>
      <c:catAx>
        <c:axId val="2076759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75610543"/>
        <c:crosses val="autoZero"/>
        <c:auto val="1"/>
        <c:lblAlgn val="ctr"/>
        <c:lblOffset val="100"/>
        <c:noMultiLvlLbl val="0"/>
      </c:catAx>
      <c:valAx>
        <c:axId val="2075610543"/>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7675911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EDUCACION!$C$74</c:f>
              <c:strCache>
                <c:ptCount val="1"/>
                <c:pt idx="0">
                  <c:v>Indígena u originaria</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EDUCACION!$B$75:$B$76</c:f>
              <c:strCache>
                <c:ptCount val="2"/>
                <c:pt idx="0">
                  <c:v>Primaria</c:v>
                </c:pt>
                <c:pt idx="1">
                  <c:v>Secundaria</c:v>
                </c:pt>
              </c:strCache>
            </c:strRef>
          </c:cat>
          <c:val>
            <c:numRef>
              <c:f>EDUCACION!$C$75:$C$76</c:f>
              <c:numCache>
                <c:formatCode>0.0%</c:formatCode>
                <c:ptCount val="2"/>
                <c:pt idx="0">
                  <c:v>0.42399999999999999</c:v>
                </c:pt>
                <c:pt idx="1">
                  <c:v>0.32500000000000001</c:v>
                </c:pt>
              </c:numCache>
            </c:numRef>
          </c:val>
          <c:extLst>
            <c:ext xmlns:c16="http://schemas.microsoft.com/office/drawing/2014/chart" uri="{C3380CC4-5D6E-409C-BE32-E72D297353CC}">
              <c16:uniqueId val="{00000000-BBFE-4352-AE61-4A9B6D157CFF}"/>
            </c:ext>
          </c:extLst>
        </c:ser>
        <c:ser>
          <c:idx val="1"/>
          <c:order val="1"/>
          <c:tx>
            <c:strRef>
              <c:f>EDUCACION!$D$74</c:f>
              <c:strCache>
                <c:ptCount val="1"/>
                <c:pt idx="0">
                  <c:v>No indígena u originaria</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EDUCACION!$B$75:$B$76</c:f>
              <c:strCache>
                <c:ptCount val="2"/>
                <c:pt idx="0">
                  <c:v>Primaria</c:v>
                </c:pt>
                <c:pt idx="1">
                  <c:v>Secundaria</c:v>
                </c:pt>
              </c:strCache>
            </c:strRef>
          </c:cat>
          <c:val>
            <c:numRef>
              <c:f>EDUCACION!$D$75:$D$76</c:f>
              <c:numCache>
                <c:formatCode>0.0%</c:formatCode>
                <c:ptCount val="2"/>
                <c:pt idx="0">
                  <c:v>0.215</c:v>
                </c:pt>
                <c:pt idx="1">
                  <c:v>0.41099999999999998</c:v>
                </c:pt>
              </c:numCache>
            </c:numRef>
          </c:val>
          <c:extLst>
            <c:ext xmlns:c16="http://schemas.microsoft.com/office/drawing/2014/chart" uri="{C3380CC4-5D6E-409C-BE32-E72D297353CC}">
              <c16:uniqueId val="{00000001-BBFE-4352-AE61-4A9B6D157CFF}"/>
            </c:ext>
          </c:extLst>
        </c:ser>
        <c:dLbls>
          <c:dLblPos val="outEnd"/>
          <c:showLegendKey val="0"/>
          <c:showVal val="1"/>
          <c:showCatName val="0"/>
          <c:showSerName val="0"/>
          <c:showPercent val="0"/>
          <c:showBubbleSize val="0"/>
        </c:dLbls>
        <c:gapWidth val="219"/>
        <c:overlap val="-27"/>
        <c:axId val="713462255"/>
        <c:axId val="713463215"/>
      </c:barChart>
      <c:catAx>
        <c:axId val="7134622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713463215"/>
        <c:crosses val="autoZero"/>
        <c:auto val="1"/>
        <c:lblAlgn val="ctr"/>
        <c:lblOffset val="100"/>
        <c:noMultiLvlLbl val="0"/>
      </c:catAx>
      <c:valAx>
        <c:axId val="713463215"/>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7134622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EDUCACION!$B$91</c:f>
              <c:strCache>
                <c:ptCount val="1"/>
                <c:pt idx="0">
                  <c:v>Superior</c:v>
                </c:pt>
              </c:strCache>
            </c:strRef>
          </c:tx>
          <c:spPr>
            <a:solidFill>
              <a:schemeClr val="accent1"/>
            </a:solidFill>
            <a:ln>
              <a:noFill/>
            </a:ln>
            <a:effectLst/>
          </c:spPr>
          <c:invertIfNegative val="0"/>
          <c:dPt>
            <c:idx val="0"/>
            <c:invertIfNegative val="0"/>
            <c:bubble3D val="0"/>
            <c:spPr>
              <a:solidFill>
                <a:schemeClr val="accent6"/>
              </a:solidFill>
              <a:ln>
                <a:noFill/>
              </a:ln>
              <a:effectLst/>
            </c:spPr>
            <c:extLst>
              <c:ext xmlns:c16="http://schemas.microsoft.com/office/drawing/2014/chart" uri="{C3380CC4-5D6E-409C-BE32-E72D297353CC}">
                <c16:uniqueId val="{00000001-CAA6-443E-AAD5-D5281B55D442}"/>
              </c:ext>
            </c:extLst>
          </c:dPt>
          <c:dPt>
            <c:idx val="1"/>
            <c:invertIfNegative val="0"/>
            <c:bubble3D val="0"/>
            <c:spPr>
              <a:solidFill>
                <a:schemeClr val="accent5"/>
              </a:solidFill>
              <a:ln>
                <a:noFill/>
              </a:ln>
              <a:effectLst/>
            </c:spPr>
            <c:extLst>
              <c:ext xmlns:c16="http://schemas.microsoft.com/office/drawing/2014/chart" uri="{C3380CC4-5D6E-409C-BE32-E72D297353CC}">
                <c16:uniqueId val="{00000003-CAA6-443E-AAD5-D5281B55D44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EDUCACION!$C$90:$D$90</c:f>
              <c:strCache>
                <c:ptCount val="2"/>
                <c:pt idx="0">
                  <c:v>Indígena u originaria</c:v>
                </c:pt>
                <c:pt idx="1">
                  <c:v>No indígena u originaria</c:v>
                </c:pt>
              </c:strCache>
            </c:strRef>
          </c:cat>
          <c:val>
            <c:numRef>
              <c:f>EDUCACION!$C$91:$D$91</c:f>
              <c:numCache>
                <c:formatCode>0.0%</c:formatCode>
                <c:ptCount val="2"/>
                <c:pt idx="0">
                  <c:v>0.108</c:v>
                </c:pt>
                <c:pt idx="1">
                  <c:v>0.33700000000000002</c:v>
                </c:pt>
              </c:numCache>
            </c:numRef>
          </c:val>
          <c:extLst>
            <c:ext xmlns:c16="http://schemas.microsoft.com/office/drawing/2014/chart" uri="{C3380CC4-5D6E-409C-BE32-E72D297353CC}">
              <c16:uniqueId val="{00000004-CAA6-443E-AAD5-D5281B55D442}"/>
            </c:ext>
          </c:extLst>
        </c:ser>
        <c:dLbls>
          <c:dLblPos val="outEnd"/>
          <c:showLegendKey val="0"/>
          <c:showVal val="1"/>
          <c:showCatName val="0"/>
          <c:showSerName val="0"/>
          <c:showPercent val="0"/>
          <c:showBubbleSize val="0"/>
        </c:dLbls>
        <c:gapWidth val="219"/>
        <c:overlap val="-27"/>
        <c:axId val="713467055"/>
        <c:axId val="713467535"/>
      </c:barChart>
      <c:catAx>
        <c:axId val="7134670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713467535"/>
        <c:crosses val="autoZero"/>
        <c:auto val="1"/>
        <c:lblAlgn val="ctr"/>
        <c:lblOffset val="100"/>
        <c:noMultiLvlLbl val="0"/>
      </c:catAx>
      <c:valAx>
        <c:axId val="713467535"/>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71346705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'TIERRA Y TERRITORIO'!$C$27</c:f>
              <c:strCache>
                <c:ptCount val="1"/>
                <c:pt idx="0">
                  <c:v>Superposición con otra comunidad</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'TIERRA Y TERRITORIO'!$D$26</c:f>
              <c:strCache>
                <c:ptCount val="1"/>
                <c:pt idx="0">
                  <c:v>N°</c:v>
                </c:pt>
              </c:strCache>
            </c:strRef>
          </c:cat>
          <c:val>
            <c:numRef>
              <c:f>'TIERRA Y TERRITORIO'!$D$27</c:f>
              <c:numCache>
                <c:formatCode>General</c:formatCode>
                <c:ptCount val="1"/>
                <c:pt idx="0">
                  <c:v>5</c:v>
                </c:pt>
              </c:numCache>
            </c:numRef>
          </c:val>
          <c:extLst>
            <c:ext xmlns:c16="http://schemas.microsoft.com/office/drawing/2014/chart" uri="{C3380CC4-5D6E-409C-BE32-E72D297353CC}">
              <c16:uniqueId val="{00000000-2122-48C6-891C-A9AEE0D7267C}"/>
            </c:ext>
          </c:extLst>
        </c:ser>
        <c:ser>
          <c:idx val="1"/>
          <c:order val="1"/>
          <c:tx>
            <c:strRef>
              <c:f>'TIERRA Y TERRITORIO'!$C$28</c:f>
              <c:strCache>
                <c:ptCount val="1"/>
                <c:pt idx="0">
                  <c:v>Superposición con predios particulares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'TIERRA Y TERRITORIO'!$D$26</c:f>
              <c:strCache>
                <c:ptCount val="1"/>
                <c:pt idx="0">
                  <c:v>N°</c:v>
                </c:pt>
              </c:strCache>
            </c:strRef>
          </c:cat>
          <c:val>
            <c:numRef>
              <c:f>'TIERRA Y TERRITORIO'!$D$28</c:f>
              <c:numCache>
                <c:formatCode>General</c:formatCode>
                <c:ptCount val="1"/>
                <c:pt idx="0">
                  <c:v>12</c:v>
                </c:pt>
              </c:numCache>
            </c:numRef>
          </c:val>
          <c:extLst>
            <c:ext xmlns:c16="http://schemas.microsoft.com/office/drawing/2014/chart" uri="{C3380CC4-5D6E-409C-BE32-E72D297353CC}">
              <c16:uniqueId val="{00000001-2122-48C6-891C-A9AEE0D7267C}"/>
            </c:ext>
          </c:extLst>
        </c:ser>
        <c:ser>
          <c:idx val="2"/>
          <c:order val="2"/>
          <c:tx>
            <c:strRef>
              <c:f>'TIERRA Y TERRITORIO'!$C$29</c:f>
              <c:strCache>
                <c:ptCount val="1"/>
                <c:pt idx="0">
                  <c:v>Superposición BPP</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'TIERRA Y TERRITORIO'!$D$26</c:f>
              <c:strCache>
                <c:ptCount val="1"/>
                <c:pt idx="0">
                  <c:v>N°</c:v>
                </c:pt>
              </c:strCache>
            </c:strRef>
          </c:cat>
          <c:val>
            <c:numRef>
              <c:f>'TIERRA Y TERRITORIO'!$D$29</c:f>
              <c:numCache>
                <c:formatCode>General</c:formatCode>
                <c:ptCount val="1"/>
                <c:pt idx="0">
                  <c:v>45</c:v>
                </c:pt>
              </c:numCache>
            </c:numRef>
          </c:val>
          <c:extLst>
            <c:ext xmlns:c16="http://schemas.microsoft.com/office/drawing/2014/chart" uri="{C3380CC4-5D6E-409C-BE32-E72D297353CC}">
              <c16:uniqueId val="{00000002-2122-48C6-891C-A9AEE0D7267C}"/>
            </c:ext>
          </c:extLst>
        </c:ser>
        <c:ser>
          <c:idx val="3"/>
          <c:order val="3"/>
          <c:tx>
            <c:strRef>
              <c:f>'TIERRA Y TERRITORIO'!$C$30</c:f>
              <c:strCache>
                <c:ptCount val="1"/>
                <c:pt idx="0">
                  <c:v>Superposición SERNANP</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'TIERRA Y TERRITORIO'!$D$26</c:f>
              <c:strCache>
                <c:ptCount val="1"/>
                <c:pt idx="0">
                  <c:v>N°</c:v>
                </c:pt>
              </c:strCache>
            </c:strRef>
          </c:cat>
          <c:val>
            <c:numRef>
              <c:f>'TIERRA Y TERRITORIO'!$D$30</c:f>
              <c:numCache>
                <c:formatCode>General</c:formatCode>
                <c:ptCount val="1"/>
                <c:pt idx="0">
                  <c:v>20</c:v>
                </c:pt>
              </c:numCache>
            </c:numRef>
          </c:val>
          <c:extLst>
            <c:ext xmlns:c16="http://schemas.microsoft.com/office/drawing/2014/chart" uri="{C3380CC4-5D6E-409C-BE32-E72D297353CC}">
              <c16:uniqueId val="{00000003-2122-48C6-891C-A9AEE0D7267C}"/>
            </c:ext>
          </c:extLst>
        </c:ser>
        <c:ser>
          <c:idx val="4"/>
          <c:order val="4"/>
          <c:tx>
            <c:strRef>
              <c:f>'TIERRA Y TERRITORIO'!$C$31</c:f>
              <c:strCache>
                <c:ptCount val="1"/>
                <c:pt idx="0">
                  <c:v>Superposición Concesión Forestal</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'TIERRA Y TERRITORIO'!$D$26</c:f>
              <c:strCache>
                <c:ptCount val="1"/>
                <c:pt idx="0">
                  <c:v>N°</c:v>
                </c:pt>
              </c:strCache>
            </c:strRef>
          </c:cat>
          <c:val>
            <c:numRef>
              <c:f>'TIERRA Y TERRITORIO'!$D$31</c:f>
              <c:numCache>
                <c:formatCode>General</c:formatCode>
                <c:ptCount val="1"/>
                <c:pt idx="0">
                  <c:v>3</c:v>
                </c:pt>
              </c:numCache>
            </c:numRef>
          </c:val>
          <c:extLst>
            <c:ext xmlns:c16="http://schemas.microsoft.com/office/drawing/2014/chart" uri="{C3380CC4-5D6E-409C-BE32-E72D297353CC}">
              <c16:uniqueId val="{00000004-2122-48C6-891C-A9AEE0D7267C}"/>
            </c:ext>
          </c:extLst>
        </c:ser>
        <c:ser>
          <c:idx val="5"/>
          <c:order val="5"/>
          <c:tx>
            <c:strRef>
              <c:f>'TIERRA Y TERRITORIO'!$C$32</c:f>
              <c:strCache>
                <c:ptCount val="1"/>
                <c:pt idx="0">
                  <c:v>Superposición Minera/hidrocarburos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'TIERRA Y TERRITORIO'!$D$26</c:f>
              <c:strCache>
                <c:ptCount val="1"/>
                <c:pt idx="0">
                  <c:v>N°</c:v>
                </c:pt>
              </c:strCache>
            </c:strRef>
          </c:cat>
          <c:val>
            <c:numRef>
              <c:f>'TIERRA Y TERRITORIO'!$D$32</c:f>
              <c:numCache>
                <c:formatCode>General</c:formatCode>
                <c:ptCount val="1"/>
                <c:pt idx="0">
                  <c:v>4</c:v>
                </c:pt>
              </c:numCache>
            </c:numRef>
          </c:val>
          <c:extLst>
            <c:ext xmlns:c16="http://schemas.microsoft.com/office/drawing/2014/chart" uri="{C3380CC4-5D6E-409C-BE32-E72D297353CC}">
              <c16:uniqueId val="{00000005-2122-48C6-891C-A9AEE0D7267C}"/>
            </c:ext>
          </c:extLst>
        </c:ser>
        <c:ser>
          <c:idx val="6"/>
          <c:order val="6"/>
          <c:tx>
            <c:strRef>
              <c:f>'TIERRA Y TERRITORIO'!$C$33</c:f>
              <c:strCache>
                <c:ptCount val="1"/>
                <c:pt idx="0">
                  <c:v>Superposición predio estatal</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'TIERRA Y TERRITORIO'!$D$26</c:f>
              <c:strCache>
                <c:ptCount val="1"/>
                <c:pt idx="0">
                  <c:v>N°</c:v>
                </c:pt>
              </c:strCache>
            </c:strRef>
          </c:cat>
          <c:val>
            <c:numRef>
              <c:f>'TIERRA Y TERRITORIO'!$D$33</c:f>
              <c:numCache>
                <c:formatCode>General</c:formatCode>
                <c:ptCount val="1"/>
                <c:pt idx="0">
                  <c:v>4</c:v>
                </c:pt>
              </c:numCache>
            </c:numRef>
          </c:val>
          <c:extLst>
            <c:ext xmlns:c16="http://schemas.microsoft.com/office/drawing/2014/chart" uri="{C3380CC4-5D6E-409C-BE32-E72D297353CC}">
              <c16:uniqueId val="{00000006-2122-48C6-891C-A9AEE0D7267C}"/>
            </c:ext>
          </c:extLst>
        </c:ser>
        <c:ser>
          <c:idx val="7"/>
          <c:order val="7"/>
          <c:tx>
            <c:strRef>
              <c:f>'TIERRA Y TERRITORIO'!$C$34</c:f>
              <c:strCache>
                <c:ptCount val="1"/>
                <c:pt idx="0">
                  <c:v>Zona de conservación (ZOCRE)</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'TIERRA Y TERRITORIO'!$D$26</c:f>
              <c:strCache>
                <c:ptCount val="1"/>
                <c:pt idx="0">
                  <c:v>N°</c:v>
                </c:pt>
              </c:strCache>
            </c:strRef>
          </c:cat>
          <c:val>
            <c:numRef>
              <c:f>'TIERRA Y TERRITORIO'!$D$34</c:f>
              <c:numCache>
                <c:formatCode>General</c:formatCode>
                <c:ptCount val="1"/>
                <c:pt idx="0">
                  <c:v>7</c:v>
                </c:pt>
              </c:numCache>
            </c:numRef>
          </c:val>
          <c:extLst>
            <c:ext xmlns:c16="http://schemas.microsoft.com/office/drawing/2014/chart" uri="{C3380CC4-5D6E-409C-BE32-E72D297353CC}">
              <c16:uniqueId val="{00000007-2122-48C6-891C-A9AEE0D7267C}"/>
            </c:ext>
          </c:extLst>
        </c:ser>
        <c:ser>
          <c:idx val="8"/>
          <c:order val="8"/>
          <c:tx>
            <c:strRef>
              <c:f>'TIERRA Y TERRITORIO'!$C$35</c:f>
              <c:strCache>
                <c:ptCount val="1"/>
                <c:pt idx="0">
                  <c:v>Múltiples</c:v>
                </c:pt>
              </c:strCache>
            </c:strRef>
          </c:tx>
          <c:spPr>
            <a:solidFill>
              <a:schemeClr val="accent3">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'TIERRA Y TERRITORIO'!$D$26</c:f>
              <c:strCache>
                <c:ptCount val="1"/>
                <c:pt idx="0">
                  <c:v>N°</c:v>
                </c:pt>
              </c:strCache>
            </c:strRef>
          </c:cat>
          <c:val>
            <c:numRef>
              <c:f>'TIERRA Y TERRITORIO'!$D$35</c:f>
              <c:numCache>
                <c:formatCode>General</c:formatCode>
                <c:ptCount val="1"/>
                <c:pt idx="0">
                  <c:v>3</c:v>
                </c:pt>
              </c:numCache>
            </c:numRef>
          </c:val>
          <c:extLst>
            <c:ext xmlns:c16="http://schemas.microsoft.com/office/drawing/2014/chart" uri="{C3380CC4-5D6E-409C-BE32-E72D297353CC}">
              <c16:uniqueId val="{00000008-2122-48C6-891C-A9AEE0D7267C}"/>
            </c:ext>
          </c:extLst>
        </c:ser>
        <c:dLbls>
          <c:dLblPos val="outEnd"/>
          <c:showLegendKey val="0"/>
          <c:showVal val="1"/>
          <c:showCatName val="0"/>
          <c:showSerName val="0"/>
          <c:showPercent val="0"/>
          <c:showBubbleSize val="0"/>
        </c:dLbls>
        <c:gapWidth val="219"/>
        <c:overlap val="-27"/>
        <c:axId val="1225442960"/>
        <c:axId val="1225444880"/>
      </c:barChart>
      <c:catAx>
        <c:axId val="1225442960"/>
        <c:scaling>
          <c:orientation val="minMax"/>
        </c:scaling>
        <c:delete val="1"/>
        <c:axPos val="b"/>
        <c:numFmt formatCode="General" sourceLinked="1"/>
        <c:majorTickMark val="none"/>
        <c:minorTickMark val="none"/>
        <c:tickLblPos val="nextTo"/>
        <c:crossAx val="1225444880"/>
        <c:crosses val="autoZero"/>
        <c:auto val="1"/>
        <c:lblAlgn val="ctr"/>
        <c:lblOffset val="100"/>
        <c:noMultiLvlLbl val="0"/>
      </c:catAx>
      <c:valAx>
        <c:axId val="1225444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2254429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ENDES_SALUD!$B$4</c:f>
              <c:strCache>
                <c:ptCount val="1"/>
                <c:pt idx="0">
                  <c:v>Lengua nativa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ENDES_SALUD!$C$3:$F$3</c:f>
              <c:strCache>
                <c:ptCount val="4"/>
                <c:pt idx="0">
                  <c:v>2019</c:v>
                </c:pt>
                <c:pt idx="1">
                  <c:v>2020</c:v>
                </c:pt>
                <c:pt idx="2">
                  <c:v>2021</c:v>
                </c:pt>
                <c:pt idx="3">
                  <c:v>2022</c:v>
                </c:pt>
              </c:strCache>
            </c:strRef>
          </c:cat>
          <c:val>
            <c:numRef>
              <c:f>ENDES_SALUD!$C$4:$F$4</c:f>
              <c:numCache>
                <c:formatCode>0.0%</c:formatCode>
                <c:ptCount val="4"/>
                <c:pt idx="0">
                  <c:v>0.14499999999999999</c:v>
                </c:pt>
                <c:pt idx="1">
                  <c:v>0.182</c:v>
                </c:pt>
                <c:pt idx="2">
                  <c:v>0.17399999999999999</c:v>
                </c:pt>
                <c:pt idx="3">
                  <c:v>0.14199999999999999</c:v>
                </c:pt>
              </c:numCache>
            </c:numRef>
          </c:val>
          <c:extLst>
            <c:ext xmlns:c16="http://schemas.microsoft.com/office/drawing/2014/chart" uri="{C3380CC4-5D6E-409C-BE32-E72D297353CC}">
              <c16:uniqueId val="{00000000-FC02-4A8F-8C40-6AD6076BAD74}"/>
            </c:ext>
          </c:extLst>
        </c:ser>
        <c:dLbls>
          <c:dLblPos val="outEnd"/>
          <c:showLegendKey val="0"/>
          <c:showVal val="1"/>
          <c:showCatName val="0"/>
          <c:showSerName val="0"/>
          <c:showPercent val="0"/>
          <c:showBubbleSize val="0"/>
        </c:dLbls>
        <c:gapWidth val="219"/>
        <c:overlap val="-27"/>
        <c:axId val="713541263"/>
        <c:axId val="713544623"/>
        <c:extLst>
          <c:ext xmlns:c15="http://schemas.microsoft.com/office/drawing/2012/chart" uri="{02D57815-91ED-43cb-92C2-25804820EDAC}">
            <c15:filteredBarSeries>
              <c15:ser>
                <c:idx val="1"/>
                <c:order val="1"/>
                <c:tx>
                  <c:strRef>
                    <c:extLst>
                      <c:ext uri="{02D57815-91ED-43cb-92C2-25804820EDAC}">
                        <c15:formulaRef>
                          <c15:sqref>ENDES_SALUD!$B$5</c15:sqref>
                        </c15:formulaRef>
                      </c:ext>
                    </c:extLst>
                    <c:strCache>
                      <c:ptCount val="1"/>
                      <c:pt idx="0">
                        <c:v>Castellano</c:v>
                      </c:pt>
                    </c:strCache>
                  </c:strRef>
                </c:tx>
                <c:spPr>
                  <a:solidFill>
                    <a:schemeClr val="accent2"/>
                  </a:solidFill>
                  <a:ln>
                    <a:noFill/>
                  </a:ln>
                  <a:effectLst/>
                </c:spPr>
                <c:invertIfNegative val="0"/>
                <c:dLbls>
                  <c:dLbl>
                    <c:idx val="0"/>
                    <c:layout>
                      <c:manualLayout>
                        <c:x val="8.3160083160083165E-3"/>
                        <c:y val="4.6040515653775326E-3"/>
                      </c:manualLayout>
                    </c:layout>
                    <c:dLblPos val="outEnd"/>
                    <c:showLegendKey val="0"/>
                    <c:showVal val="1"/>
                    <c:showCatName val="0"/>
                    <c:showSerName val="0"/>
                    <c:showPercent val="0"/>
                    <c:showBubbleSize val="0"/>
                    <c:extLst>
                      <c:ext uri="{CE6537A1-D6FC-4f65-9D91-7224C49458BB}"/>
                      <c:ext xmlns:c16="http://schemas.microsoft.com/office/drawing/2014/chart" uri="{C3380CC4-5D6E-409C-BE32-E72D297353CC}">
                        <c16:uniqueId val="{00000001-FC02-4A8F-8C40-6AD6076BAD74}"/>
                      </c:ext>
                    </c:extLst>
                  </c:dLbl>
                  <c:dLbl>
                    <c:idx val="2"/>
                    <c:layout>
                      <c:manualLayout>
                        <c:x val="5.544005544005544E-3"/>
                        <c:y val="0"/>
                      </c:manualLayout>
                    </c:layout>
                    <c:dLblPos val="outEnd"/>
                    <c:showLegendKey val="0"/>
                    <c:showVal val="1"/>
                    <c:showCatName val="0"/>
                    <c:showSerName val="0"/>
                    <c:showPercent val="0"/>
                    <c:showBubbleSize val="0"/>
                    <c:extLst>
                      <c:ext uri="{CE6537A1-D6FC-4f65-9D91-7224C49458BB}"/>
                      <c:ext xmlns:c16="http://schemas.microsoft.com/office/drawing/2014/chart" uri="{C3380CC4-5D6E-409C-BE32-E72D297353CC}">
                        <c16:uniqueId val="{00000002-FC02-4A8F-8C40-6AD6076BAD7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ENDES_SALUD!$C$3:$F$3</c15:sqref>
                        </c15:formulaRef>
                      </c:ext>
                    </c:extLst>
                    <c:strCache>
                      <c:ptCount val="4"/>
                      <c:pt idx="0">
                        <c:v>2019</c:v>
                      </c:pt>
                      <c:pt idx="1">
                        <c:v>2020</c:v>
                      </c:pt>
                      <c:pt idx="2">
                        <c:v>2021</c:v>
                      </c:pt>
                      <c:pt idx="3">
                        <c:v>2022</c:v>
                      </c:pt>
                    </c:strCache>
                  </c:strRef>
                </c:cat>
                <c:val>
                  <c:numRef>
                    <c:extLst>
                      <c:ext uri="{02D57815-91ED-43cb-92C2-25804820EDAC}">
                        <c15:formulaRef>
                          <c15:sqref>ENDES_SALUD!$C$5:$F$5</c15:sqref>
                        </c15:formulaRef>
                      </c:ext>
                    </c:extLst>
                    <c:numCache>
                      <c:formatCode>0.0%</c:formatCode>
                      <c:ptCount val="4"/>
                      <c:pt idx="0">
                        <c:v>0.14000000000000001</c:v>
                      </c:pt>
                      <c:pt idx="1">
                        <c:v>0.161</c:v>
                      </c:pt>
                      <c:pt idx="2">
                        <c:v>0.17100000000000001</c:v>
                      </c:pt>
                      <c:pt idx="3">
                        <c:v>0.16600000000000001</c:v>
                      </c:pt>
                    </c:numCache>
                  </c:numRef>
                </c:val>
                <c:extLst>
                  <c:ext xmlns:c16="http://schemas.microsoft.com/office/drawing/2014/chart" uri="{C3380CC4-5D6E-409C-BE32-E72D297353CC}">
                    <c16:uniqueId val="{00000003-FC02-4A8F-8C40-6AD6076BAD74}"/>
                  </c:ext>
                </c:extLst>
              </c15:ser>
            </c15:filteredBarSeries>
          </c:ext>
        </c:extLst>
      </c:barChart>
      <c:catAx>
        <c:axId val="71354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713544623"/>
        <c:crosses val="autoZero"/>
        <c:auto val="1"/>
        <c:lblAlgn val="ctr"/>
        <c:lblOffset val="100"/>
        <c:noMultiLvlLbl val="0"/>
      </c:catAx>
      <c:valAx>
        <c:axId val="713544623"/>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7135412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ENDES_SALUD!$C$50</c:f>
              <c:strCache>
                <c:ptCount val="1"/>
                <c:pt idx="0">
                  <c:v>2022</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ENDES_SALUD!$B$51:$B$52</c:f>
              <c:strCache>
                <c:ptCount val="2"/>
                <c:pt idx="0">
                  <c:v>Lengua indígena u originaria</c:v>
                </c:pt>
                <c:pt idx="1">
                  <c:v>Castellano</c:v>
                </c:pt>
              </c:strCache>
            </c:strRef>
          </c:cat>
          <c:val>
            <c:numRef>
              <c:f>ENDES_SALUD!$C$51:$C$52</c:f>
              <c:numCache>
                <c:formatCode>0.0%</c:formatCode>
                <c:ptCount val="2"/>
                <c:pt idx="0">
                  <c:v>0.50800000000000001</c:v>
                </c:pt>
                <c:pt idx="1">
                  <c:v>0.64600000000000002</c:v>
                </c:pt>
              </c:numCache>
            </c:numRef>
          </c:val>
          <c:extLst>
            <c:ext xmlns:c16="http://schemas.microsoft.com/office/drawing/2014/chart" uri="{C3380CC4-5D6E-409C-BE32-E72D297353CC}">
              <c16:uniqueId val="{00000000-66C1-4974-9824-B65E3F93046E}"/>
            </c:ext>
          </c:extLst>
        </c:ser>
        <c:dLbls>
          <c:dLblPos val="outEnd"/>
          <c:showLegendKey val="0"/>
          <c:showVal val="1"/>
          <c:showCatName val="0"/>
          <c:showSerName val="0"/>
          <c:showPercent val="0"/>
          <c:showBubbleSize val="0"/>
        </c:dLbls>
        <c:gapWidth val="219"/>
        <c:overlap val="-27"/>
        <c:axId val="2076759599"/>
        <c:axId val="2076756719"/>
      </c:barChart>
      <c:catAx>
        <c:axId val="20767595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76756719"/>
        <c:crosses val="autoZero"/>
        <c:auto val="1"/>
        <c:lblAlgn val="ctr"/>
        <c:lblOffset val="100"/>
        <c:noMultiLvlLbl val="0"/>
      </c:catAx>
      <c:valAx>
        <c:axId val="2076756719"/>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7675959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ENDES_SALUD!$C$68</c:f>
              <c:strCache>
                <c:ptCount val="1"/>
                <c:pt idx="0">
                  <c:v>2022</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ENDES_SALUD!$B$69:$B$70</c:f>
              <c:strCache>
                <c:ptCount val="2"/>
                <c:pt idx="0">
                  <c:v>Lengua indígena u originaria</c:v>
                </c:pt>
                <c:pt idx="1">
                  <c:v>Castellano</c:v>
                </c:pt>
              </c:strCache>
            </c:strRef>
          </c:cat>
          <c:val>
            <c:numRef>
              <c:f>ENDES_SALUD!$C$69:$C$70</c:f>
              <c:numCache>
                <c:formatCode>0.0%</c:formatCode>
                <c:ptCount val="2"/>
                <c:pt idx="0">
                  <c:v>0.59699999999999998</c:v>
                </c:pt>
                <c:pt idx="1">
                  <c:v>0.71299999999999997</c:v>
                </c:pt>
              </c:numCache>
            </c:numRef>
          </c:val>
          <c:extLst>
            <c:ext xmlns:c16="http://schemas.microsoft.com/office/drawing/2014/chart" uri="{C3380CC4-5D6E-409C-BE32-E72D297353CC}">
              <c16:uniqueId val="{00000000-D939-4085-8C4A-A6C5D141255F}"/>
            </c:ext>
          </c:extLst>
        </c:ser>
        <c:dLbls>
          <c:dLblPos val="outEnd"/>
          <c:showLegendKey val="0"/>
          <c:showVal val="1"/>
          <c:showCatName val="0"/>
          <c:showSerName val="0"/>
          <c:showPercent val="0"/>
          <c:showBubbleSize val="0"/>
        </c:dLbls>
        <c:gapWidth val="219"/>
        <c:overlap val="-27"/>
        <c:axId val="892738079"/>
        <c:axId val="892739519"/>
      </c:barChart>
      <c:catAx>
        <c:axId val="892738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892739519"/>
        <c:crosses val="autoZero"/>
        <c:auto val="1"/>
        <c:lblAlgn val="ctr"/>
        <c:lblOffset val="100"/>
        <c:noMultiLvlLbl val="0"/>
      </c:catAx>
      <c:valAx>
        <c:axId val="892739519"/>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89273807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SALUD!$C$3</c:f>
              <c:strCache>
                <c:ptCount val="1"/>
                <c:pt idx="0">
                  <c:v>Indígena u originaria</c:v>
                </c:pt>
              </c:strCache>
            </c:strRef>
          </c:tx>
          <c:spPr>
            <a:solidFill>
              <a:schemeClr val="accent1"/>
            </a:solidFill>
            <a:ln>
              <a:noFill/>
            </a:ln>
            <a:effectLst/>
          </c:spPr>
          <c:invertIfNegative val="0"/>
          <c:dPt>
            <c:idx val="0"/>
            <c:invertIfNegative val="0"/>
            <c:bubble3D val="0"/>
            <c:spPr>
              <a:solidFill>
                <a:schemeClr val="accent6"/>
              </a:solidFill>
              <a:ln>
                <a:noFill/>
              </a:ln>
              <a:effectLst/>
            </c:spPr>
            <c:extLst>
              <c:ext xmlns:c16="http://schemas.microsoft.com/office/drawing/2014/chart" uri="{C3380CC4-5D6E-409C-BE32-E72D297353CC}">
                <c16:uniqueId val="{00000001-F890-4905-BBAC-73C8D9348EDE}"/>
              </c:ext>
            </c:extLst>
          </c:dPt>
          <c:dPt>
            <c:idx val="1"/>
            <c:invertIfNegative val="0"/>
            <c:bubble3D val="0"/>
            <c:spPr>
              <a:solidFill>
                <a:schemeClr val="accent4"/>
              </a:solidFill>
              <a:ln>
                <a:noFill/>
              </a:ln>
              <a:effectLst/>
            </c:spPr>
            <c:extLst>
              <c:ext xmlns:c16="http://schemas.microsoft.com/office/drawing/2014/chart" uri="{C3380CC4-5D6E-409C-BE32-E72D297353CC}">
                <c16:uniqueId val="{00000003-F890-4905-BBAC-73C8D9348ED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SALUD!$B$4:$B$6</c:f>
              <c:strCache>
                <c:ptCount val="3"/>
                <c:pt idx="0">
                  <c:v>Puesto/Posta de salud</c:v>
                </c:pt>
                <c:pt idx="1">
                  <c:v>Centro de salud sin internamiento</c:v>
                </c:pt>
                <c:pt idx="2">
                  <c:v>Centro de salud con internamientos</c:v>
                </c:pt>
              </c:strCache>
            </c:strRef>
          </c:cat>
          <c:val>
            <c:numRef>
              <c:f>SALUD!$C$4:$C$6</c:f>
              <c:numCache>
                <c:formatCode>0.0%</c:formatCode>
                <c:ptCount val="3"/>
                <c:pt idx="0">
                  <c:v>0.92300000000000004</c:v>
                </c:pt>
                <c:pt idx="1">
                  <c:v>0.05</c:v>
                </c:pt>
                <c:pt idx="2">
                  <c:v>1.7000000000000001E-2</c:v>
                </c:pt>
              </c:numCache>
            </c:numRef>
          </c:val>
          <c:extLst>
            <c:ext xmlns:c16="http://schemas.microsoft.com/office/drawing/2014/chart" uri="{C3380CC4-5D6E-409C-BE32-E72D297353CC}">
              <c16:uniqueId val="{00000004-F890-4905-BBAC-73C8D9348EDE}"/>
            </c:ext>
          </c:extLst>
        </c:ser>
        <c:dLbls>
          <c:dLblPos val="outEnd"/>
          <c:showLegendKey val="0"/>
          <c:showVal val="1"/>
          <c:showCatName val="0"/>
          <c:showSerName val="0"/>
          <c:showPercent val="0"/>
          <c:showBubbleSize val="0"/>
        </c:dLbls>
        <c:gapWidth val="182"/>
        <c:axId val="350345615"/>
        <c:axId val="350342735"/>
      </c:barChart>
      <c:catAx>
        <c:axId val="35034561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350342735"/>
        <c:crosses val="autoZero"/>
        <c:auto val="1"/>
        <c:lblAlgn val="ctr"/>
        <c:lblOffset val="100"/>
        <c:noMultiLvlLbl val="0"/>
      </c:catAx>
      <c:valAx>
        <c:axId val="350342735"/>
        <c:scaling>
          <c:orientation val="minMax"/>
        </c:scaling>
        <c:delete val="0"/>
        <c:axPos val="b"/>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3503456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SALUD!$C$18</c:f>
              <c:strCache>
                <c:ptCount val="1"/>
                <c:pt idx="0">
                  <c:v>Porcentaje</c:v>
                </c:pt>
              </c:strCache>
            </c:strRef>
          </c:tx>
          <c:spPr>
            <a:solidFill>
              <a:schemeClr val="accent1"/>
            </a:solidFill>
            <a:ln>
              <a:noFill/>
            </a:ln>
            <a:effectLst/>
          </c:spPr>
          <c:invertIfNegative val="0"/>
          <c:dPt>
            <c:idx val="0"/>
            <c:invertIfNegative val="0"/>
            <c:bubble3D val="0"/>
            <c:spPr>
              <a:solidFill>
                <a:schemeClr val="accent5"/>
              </a:solidFill>
              <a:ln>
                <a:noFill/>
              </a:ln>
              <a:effectLst/>
            </c:spPr>
            <c:extLst>
              <c:ext xmlns:c16="http://schemas.microsoft.com/office/drawing/2014/chart" uri="{C3380CC4-5D6E-409C-BE32-E72D297353CC}">
                <c16:uniqueId val="{00000001-57E2-462F-B197-DD0F9D432D19}"/>
              </c:ext>
            </c:extLst>
          </c:dPt>
          <c:dPt>
            <c:idx val="1"/>
            <c:invertIfNegative val="0"/>
            <c:bubble3D val="0"/>
            <c:spPr>
              <a:solidFill>
                <a:schemeClr val="accent6"/>
              </a:solidFill>
              <a:ln>
                <a:noFill/>
              </a:ln>
              <a:effectLst/>
            </c:spPr>
            <c:extLst>
              <c:ext xmlns:c16="http://schemas.microsoft.com/office/drawing/2014/chart" uri="{C3380CC4-5D6E-409C-BE32-E72D297353CC}">
                <c16:uniqueId val="{00000003-57E2-462F-B197-DD0F9D432D1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SALUD!$B$19:$B$20</c:f>
              <c:strCache>
                <c:ptCount val="2"/>
                <c:pt idx="0">
                  <c:v>Indígena u originaria</c:v>
                </c:pt>
                <c:pt idx="1">
                  <c:v>No indígena u originaria</c:v>
                </c:pt>
              </c:strCache>
            </c:strRef>
          </c:cat>
          <c:val>
            <c:numRef>
              <c:f>SALUD!$C$19:$C$20</c:f>
              <c:numCache>
                <c:formatCode>0.0%</c:formatCode>
                <c:ptCount val="2"/>
                <c:pt idx="0">
                  <c:v>0.193</c:v>
                </c:pt>
                <c:pt idx="1">
                  <c:v>9.7000000000000003E-2</c:v>
                </c:pt>
              </c:numCache>
            </c:numRef>
          </c:val>
          <c:extLst>
            <c:ext xmlns:c16="http://schemas.microsoft.com/office/drawing/2014/chart" uri="{C3380CC4-5D6E-409C-BE32-E72D297353CC}">
              <c16:uniqueId val="{00000004-57E2-462F-B197-DD0F9D432D19}"/>
            </c:ext>
          </c:extLst>
        </c:ser>
        <c:dLbls>
          <c:dLblPos val="outEnd"/>
          <c:showLegendKey val="0"/>
          <c:showVal val="1"/>
          <c:showCatName val="0"/>
          <c:showSerName val="0"/>
          <c:showPercent val="0"/>
          <c:showBubbleSize val="0"/>
        </c:dLbls>
        <c:gapWidth val="182"/>
        <c:axId val="891260079"/>
        <c:axId val="891258159"/>
      </c:barChart>
      <c:catAx>
        <c:axId val="89126007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891258159"/>
        <c:crosses val="autoZero"/>
        <c:auto val="1"/>
        <c:lblAlgn val="ctr"/>
        <c:lblOffset val="100"/>
        <c:noMultiLvlLbl val="0"/>
      </c:catAx>
      <c:valAx>
        <c:axId val="891258159"/>
        <c:scaling>
          <c:orientation val="minMax"/>
        </c:scaling>
        <c:delete val="0"/>
        <c:axPos val="b"/>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89126007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SALUD!$C$35</c:f>
              <c:strCache>
                <c:ptCount val="1"/>
                <c:pt idx="0">
                  <c:v>Porcentaje</c:v>
                </c:pt>
              </c:strCache>
            </c:strRef>
          </c:tx>
          <c:spPr>
            <a:solidFill>
              <a:schemeClr val="accent1"/>
            </a:solidFill>
            <a:ln>
              <a:noFill/>
            </a:ln>
            <a:effectLst/>
          </c:spPr>
          <c:invertIfNegative val="0"/>
          <c:dPt>
            <c:idx val="0"/>
            <c:invertIfNegative val="0"/>
            <c:bubble3D val="0"/>
            <c:spPr>
              <a:solidFill>
                <a:schemeClr val="accent5"/>
              </a:solidFill>
              <a:ln>
                <a:noFill/>
              </a:ln>
              <a:effectLst/>
            </c:spPr>
            <c:extLst>
              <c:ext xmlns:c16="http://schemas.microsoft.com/office/drawing/2014/chart" uri="{C3380CC4-5D6E-409C-BE32-E72D297353CC}">
                <c16:uniqueId val="{00000001-676F-4423-9540-43116C72706D}"/>
              </c:ext>
            </c:extLst>
          </c:dPt>
          <c:dPt>
            <c:idx val="1"/>
            <c:invertIfNegative val="0"/>
            <c:bubble3D val="0"/>
            <c:spPr>
              <a:solidFill>
                <a:schemeClr val="accent6"/>
              </a:solidFill>
              <a:ln>
                <a:noFill/>
              </a:ln>
              <a:effectLst/>
            </c:spPr>
            <c:extLst>
              <c:ext xmlns:c16="http://schemas.microsoft.com/office/drawing/2014/chart" uri="{C3380CC4-5D6E-409C-BE32-E72D297353CC}">
                <c16:uniqueId val="{00000003-676F-4423-9540-43116C72706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SALUD!$B$36:$B$37</c:f>
              <c:strCache>
                <c:ptCount val="2"/>
                <c:pt idx="0">
                  <c:v>Indígena u originaria</c:v>
                </c:pt>
                <c:pt idx="1">
                  <c:v>No indígena u originaria</c:v>
                </c:pt>
              </c:strCache>
            </c:strRef>
          </c:cat>
          <c:val>
            <c:numRef>
              <c:f>SALUD!$C$36:$C$37</c:f>
              <c:numCache>
                <c:formatCode>0.0%</c:formatCode>
                <c:ptCount val="2"/>
                <c:pt idx="0">
                  <c:v>0.47</c:v>
                </c:pt>
                <c:pt idx="1">
                  <c:v>0.32100000000000001</c:v>
                </c:pt>
              </c:numCache>
            </c:numRef>
          </c:val>
          <c:extLst>
            <c:ext xmlns:c16="http://schemas.microsoft.com/office/drawing/2014/chart" uri="{C3380CC4-5D6E-409C-BE32-E72D297353CC}">
              <c16:uniqueId val="{00000004-676F-4423-9540-43116C72706D}"/>
            </c:ext>
          </c:extLst>
        </c:ser>
        <c:dLbls>
          <c:dLblPos val="outEnd"/>
          <c:showLegendKey val="0"/>
          <c:showVal val="1"/>
          <c:showCatName val="0"/>
          <c:showSerName val="0"/>
          <c:showPercent val="0"/>
          <c:showBubbleSize val="0"/>
        </c:dLbls>
        <c:gapWidth val="182"/>
        <c:axId val="909595199"/>
        <c:axId val="909595679"/>
      </c:barChart>
      <c:catAx>
        <c:axId val="90959519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09595679"/>
        <c:crosses val="autoZero"/>
        <c:auto val="1"/>
        <c:lblAlgn val="ctr"/>
        <c:lblOffset val="100"/>
        <c:noMultiLvlLbl val="0"/>
      </c:catAx>
      <c:valAx>
        <c:axId val="909595679"/>
        <c:scaling>
          <c:orientation val="minMax"/>
        </c:scaling>
        <c:delete val="0"/>
        <c:axPos val="b"/>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0959519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'SERVICIOS BASICOS'!$C$3</c:f>
              <c:strCache>
                <c:ptCount val="1"/>
                <c:pt idx="0">
                  <c:v>Porcentaje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27C-43C2-A094-BFC0AF8554A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27C-43C2-A094-BFC0AF8554A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27C-43C2-A094-BFC0AF8554A6}"/>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27C-43C2-A094-BFC0AF8554A6}"/>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527C-43C2-A094-BFC0AF8554A6}"/>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527C-43C2-A094-BFC0AF8554A6}"/>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527C-43C2-A094-BFC0AF8554A6}"/>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527C-43C2-A094-BFC0AF8554A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'SERVICIOS BASICOS'!$B$4:$B$11</c:f>
              <c:strCache>
                <c:ptCount val="8"/>
                <c:pt idx="0">
                  <c:v>Red pública dentro del hogar</c:v>
                </c:pt>
                <c:pt idx="1">
                  <c:v>Red pública fuera del hogar</c:v>
                </c:pt>
                <c:pt idx="2">
                  <c:v>Pilón o pilera de uso público</c:v>
                </c:pt>
                <c:pt idx="3">
                  <c:v>Camión cisterna u otro</c:v>
                </c:pt>
                <c:pt idx="4">
                  <c:v>Pozo (agua subterránea)</c:v>
                </c:pt>
                <c:pt idx="5">
                  <c:v>Manantial o puquio</c:v>
                </c:pt>
                <c:pt idx="6">
                  <c:v>Otra</c:v>
                </c:pt>
                <c:pt idx="7">
                  <c:v>Río, acéquia o lago</c:v>
                </c:pt>
              </c:strCache>
            </c:strRef>
          </c:cat>
          <c:val>
            <c:numRef>
              <c:f>'SERVICIOS BASICOS'!$C$4:$C$11</c:f>
              <c:numCache>
                <c:formatCode>0.0%</c:formatCode>
                <c:ptCount val="8"/>
                <c:pt idx="0">
                  <c:v>0.75900000000000001</c:v>
                </c:pt>
                <c:pt idx="1">
                  <c:v>0.05</c:v>
                </c:pt>
                <c:pt idx="2">
                  <c:v>2.9000000000000001E-2</c:v>
                </c:pt>
                <c:pt idx="3">
                  <c:v>3.3000000000000002E-2</c:v>
                </c:pt>
                <c:pt idx="4">
                  <c:v>3.4000000000000002E-2</c:v>
                </c:pt>
                <c:pt idx="5">
                  <c:v>3.9E-2</c:v>
                </c:pt>
                <c:pt idx="6">
                  <c:v>2.8000000000000001E-2</c:v>
                </c:pt>
                <c:pt idx="7">
                  <c:v>2.8000000000000001E-2</c:v>
                </c:pt>
              </c:numCache>
            </c:numRef>
          </c:val>
          <c:extLst>
            <c:ext xmlns:c16="http://schemas.microsoft.com/office/drawing/2014/chart" uri="{C3380CC4-5D6E-409C-BE32-E72D297353CC}">
              <c16:uniqueId val="{00000010-527C-43C2-A094-BFC0AF8554A6}"/>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42B-4E8F-8285-0703D331031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42B-4E8F-8285-0703D331031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42B-4E8F-8285-0703D331031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42B-4E8F-8285-0703D331031C}"/>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D42B-4E8F-8285-0703D331031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Hoja1!$E$3:$E$7</c:f>
              <c:strCache>
                <c:ptCount val="5"/>
                <c:pt idx="0">
                  <c:v>Otras intervenciones</c:v>
                </c:pt>
                <c:pt idx="1">
                  <c:v>Mejora d ela samidad agropecuaria</c:v>
                </c:pt>
                <c:pt idx="2">
                  <c:v>Gestión de reisgos climáticos</c:v>
                </c:pt>
                <c:pt idx="3">
                  <c:v>Articulación con el mercado</c:v>
                </c:pt>
                <c:pt idx="4">
                  <c:v>Riego</c:v>
                </c:pt>
              </c:strCache>
            </c:strRef>
          </c:cat>
          <c:val>
            <c:numRef>
              <c:f>Hoja1!$D$3:$D$7</c:f>
              <c:numCache>
                <c:formatCode>General</c:formatCode>
                <c:ptCount val="5"/>
                <c:pt idx="0">
                  <c:v>5.2</c:v>
                </c:pt>
                <c:pt idx="1">
                  <c:v>9.9</c:v>
                </c:pt>
                <c:pt idx="2">
                  <c:v>4.9000000000000004</c:v>
                </c:pt>
                <c:pt idx="3">
                  <c:v>20.2</c:v>
                </c:pt>
                <c:pt idx="4">
                  <c:v>59.8</c:v>
                </c:pt>
              </c:numCache>
            </c:numRef>
          </c:val>
          <c:extLst>
            <c:ext xmlns:c16="http://schemas.microsoft.com/office/drawing/2014/chart" uri="{C3380CC4-5D6E-409C-BE32-E72D297353CC}">
              <c16:uniqueId val="{0000000A-D42B-4E8F-8285-0703D331031C}"/>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419"/>
              <a:t>Presupuesto</a:t>
            </a:r>
            <a:r>
              <a:rPr lang="es-419" baseline="0"/>
              <a:t> estimado Agricultura Familiar (Mills. S/.)</a:t>
            </a:r>
            <a:endParaRPr lang="es-419"/>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Hoja1!$G$25</c:f>
              <c:strCache>
                <c:ptCount val="1"/>
                <c:pt idx="0">
                  <c:v>PIM</c:v>
                </c:pt>
              </c:strCache>
            </c:strRef>
          </c:tx>
          <c:spPr>
            <a:solidFill>
              <a:schemeClr val="accent1"/>
            </a:solidFill>
            <a:ln>
              <a:noFill/>
            </a:ln>
            <a:effectLst/>
          </c:spPr>
          <c:invertIfNegative val="0"/>
          <c:cat>
            <c:numRef>
              <c:f>Hoja1!$F$26:$F$29</c:f>
              <c:numCache>
                <c:formatCode>General</c:formatCode>
                <c:ptCount val="4"/>
                <c:pt idx="0">
                  <c:v>2014</c:v>
                </c:pt>
                <c:pt idx="1">
                  <c:v>2015</c:v>
                </c:pt>
                <c:pt idx="2">
                  <c:v>2016</c:v>
                </c:pt>
                <c:pt idx="3">
                  <c:v>2017</c:v>
                </c:pt>
              </c:numCache>
            </c:numRef>
          </c:cat>
          <c:val>
            <c:numRef>
              <c:f>Hoja1!$G$26:$G$29</c:f>
              <c:numCache>
                <c:formatCode>General</c:formatCode>
                <c:ptCount val="4"/>
                <c:pt idx="0">
                  <c:v>1250</c:v>
                </c:pt>
                <c:pt idx="1">
                  <c:v>1600</c:v>
                </c:pt>
                <c:pt idx="2">
                  <c:v>1280</c:v>
                </c:pt>
                <c:pt idx="3">
                  <c:v>1210</c:v>
                </c:pt>
              </c:numCache>
            </c:numRef>
          </c:val>
          <c:extLst>
            <c:ext xmlns:c16="http://schemas.microsoft.com/office/drawing/2014/chart" uri="{C3380CC4-5D6E-409C-BE32-E72D297353CC}">
              <c16:uniqueId val="{00000000-A636-4B69-839C-0B5C58E1E7A0}"/>
            </c:ext>
          </c:extLst>
        </c:ser>
        <c:ser>
          <c:idx val="1"/>
          <c:order val="1"/>
          <c:tx>
            <c:strRef>
              <c:f>Hoja1!$H$25</c:f>
              <c:strCache>
                <c:ptCount val="1"/>
                <c:pt idx="0">
                  <c:v>Devengado</c:v>
                </c:pt>
              </c:strCache>
            </c:strRef>
          </c:tx>
          <c:spPr>
            <a:solidFill>
              <a:schemeClr val="accent2"/>
            </a:solidFill>
            <a:ln>
              <a:noFill/>
            </a:ln>
            <a:effectLst/>
          </c:spPr>
          <c:invertIfNegative val="0"/>
          <c:cat>
            <c:numRef>
              <c:f>Hoja1!$F$26:$F$29</c:f>
              <c:numCache>
                <c:formatCode>General</c:formatCode>
                <c:ptCount val="4"/>
                <c:pt idx="0">
                  <c:v>2014</c:v>
                </c:pt>
                <c:pt idx="1">
                  <c:v>2015</c:v>
                </c:pt>
                <c:pt idx="2">
                  <c:v>2016</c:v>
                </c:pt>
                <c:pt idx="3">
                  <c:v>2017</c:v>
                </c:pt>
              </c:numCache>
            </c:numRef>
          </c:cat>
          <c:val>
            <c:numRef>
              <c:f>Hoja1!$H$26:$H$29</c:f>
              <c:numCache>
                <c:formatCode>General</c:formatCode>
                <c:ptCount val="4"/>
                <c:pt idx="0">
                  <c:v>850</c:v>
                </c:pt>
                <c:pt idx="1">
                  <c:v>1280</c:v>
                </c:pt>
                <c:pt idx="2">
                  <c:v>1150</c:v>
                </c:pt>
                <c:pt idx="3">
                  <c:v>800</c:v>
                </c:pt>
              </c:numCache>
            </c:numRef>
          </c:val>
          <c:extLst>
            <c:ext xmlns:c16="http://schemas.microsoft.com/office/drawing/2014/chart" uri="{C3380CC4-5D6E-409C-BE32-E72D297353CC}">
              <c16:uniqueId val="{00000001-A636-4B69-839C-0B5C58E1E7A0}"/>
            </c:ext>
          </c:extLst>
        </c:ser>
        <c:dLbls>
          <c:showLegendKey val="0"/>
          <c:showVal val="0"/>
          <c:showCatName val="0"/>
          <c:showSerName val="0"/>
          <c:showPercent val="0"/>
          <c:showBubbleSize val="0"/>
        </c:dLbls>
        <c:gapWidth val="219"/>
        <c:overlap val="-27"/>
        <c:axId val="921364928"/>
        <c:axId val="921361568"/>
      </c:barChart>
      <c:catAx>
        <c:axId val="921364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21361568"/>
        <c:crosses val="autoZero"/>
        <c:auto val="1"/>
        <c:lblAlgn val="ctr"/>
        <c:lblOffset val="100"/>
        <c:noMultiLvlLbl val="0"/>
      </c:catAx>
      <c:valAx>
        <c:axId val="921361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213649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PATRIMONIO!$D$2</c:f>
              <c:strCache>
                <c:ptCount val="1"/>
                <c:pt idx="0">
                  <c:v>porcentaje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5D2-4F5B-9318-D2EF62F03BE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5D2-4F5B-9318-D2EF62F03BE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5D2-4F5B-9318-D2EF62F03BE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5D2-4F5B-9318-D2EF62F03BE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B5D2-4F5B-9318-D2EF62F03BE9}"/>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B5D2-4F5B-9318-D2EF62F03BE9}"/>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B5D2-4F5B-9318-D2EF62F03BE9}"/>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B5D2-4F5B-9318-D2EF62F03BE9}"/>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B5D2-4F5B-9318-D2EF62F03BE9}"/>
              </c:ext>
            </c:extLst>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PATRIMONIO!$C$3:$C$11</c:f>
              <c:strCache>
                <c:ptCount val="9"/>
                <c:pt idx="0">
                  <c:v>Lenguas y tradiciones orales</c:v>
                </c:pt>
                <c:pt idx="1">
                  <c:v>Música y danzas</c:v>
                </c:pt>
                <c:pt idx="2">
                  <c:v>Formas de organización y autoridades tradicionales</c:v>
                </c:pt>
                <c:pt idx="3">
                  <c:v>Prácticas y tecnologías productivas</c:v>
                </c:pt>
                <c:pt idx="4">
                  <c:v>Espacios culturales de representación o realización de prácticas culturales</c:v>
                </c:pt>
                <c:pt idx="5">
                  <c:v>Fiestas y celebraciones rituales</c:v>
                </c:pt>
                <c:pt idx="6">
                  <c:v>Expresiones artísticas plásticas: arte y artesanía</c:v>
                </c:pt>
                <c:pt idx="7">
                  <c:v>Conocimientos, saberes y prácticas relacionadas con medicina tradicional y la gastronomía entre otros</c:v>
                </c:pt>
                <c:pt idx="8">
                  <c:v>Costumbres y normativas tradicionales </c:v>
                </c:pt>
              </c:strCache>
            </c:strRef>
          </c:cat>
          <c:val>
            <c:numRef>
              <c:f>PATRIMONIO!$D$3:$D$11</c:f>
              <c:numCache>
                <c:formatCode>0%</c:formatCode>
                <c:ptCount val="9"/>
                <c:pt idx="0">
                  <c:v>0.02</c:v>
                </c:pt>
                <c:pt idx="1">
                  <c:v>0.38</c:v>
                </c:pt>
                <c:pt idx="2">
                  <c:v>0.02</c:v>
                </c:pt>
                <c:pt idx="3">
                  <c:v>0.04</c:v>
                </c:pt>
                <c:pt idx="4">
                  <c:v>0.02</c:v>
                </c:pt>
                <c:pt idx="5">
                  <c:v>0.37</c:v>
                </c:pt>
                <c:pt idx="6">
                  <c:v>0.11</c:v>
                </c:pt>
                <c:pt idx="7">
                  <c:v>0.03</c:v>
                </c:pt>
                <c:pt idx="8">
                  <c:v>0.01</c:v>
                </c:pt>
              </c:numCache>
            </c:numRef>
          </c:val>
          <c:extLst>
            <c:ext xmlns:c16="http://schemas.microsoft.com/office/drawing/2014/chart" uri="{C3380CC4-5D6E-409C-BE32-E72D297353CC}">
              <c16:uniqueId val="{00000012-B5D2-4F5B-9318-D2EF62F03BE9}"/>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l"/>
      <c:layout>
        <c:manualLayout>
          <c:xMode val="edge"/>
          <c:yMode val="edge"/>
          <c:x val="1.1609344638783317E-2"/>
          <c:y val="5.015643231616871E-2"/>
          <c:w val="0.38557528263878882"/>
          <c:h val="0.9050106757955703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PATRIMONIO!$D$29</c:f>
              <c:strCache>
                <c:ptCount val="1"/>
                <c:pt idx="0">
                  <c:v>PORCENTAJE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cat>
            <c:numRef>
              <c:f>PATRIMONIO!$C$30:$C$31</c:f>
              <c:numCache>
                <c:formatCode>General</c:formatCode>
                <c:ptCount val="2"/>
                <c:pt idx="0">
                  <c:v>2016</c:v>
                </c:pt>
                <c:pt idx="1">
                  <c:v>2023</c:v>
                </c:pt>
              </c:numCache>
            </c:numRef>
          </c:cat>
          <c:val>
            <c:numRef>
              <c:f>PATRIMONIO!$D$30:$D$31</c:f>
              <c:numCache>
                <c:formatCode>General</c:formatCode>
                <c:ptCount val="2"/>
                <c:pt idx="0">
                  <c:v>194</c:v>
                </c:pt>
                <c:pt idx="1">
                  <c:v>356</c:v>
                </c:pt>
              </c:numCache>
            </c:numRef>
          </c:val>
          <c:extLst>
            <c:ext xmlns:c16="http://schemas.microsoft.com/office/drawing/2014/chart" uri="{C3380CC4-5D6E-409C-BE32-E72D297353CC}">
              <c16:uniqueId val="{00000003-F655-4694-AFA5-C85B8536BFF4}"/>
            </c:ext>
          </c:extLst>
        </c:ser>
        <c:dLbls>
          <c:dLblPos val="outEnd"/>
          <c:showLegendKey val="0"/>
          <c:showVal val="1"/>
          <c:showCatName val="0"/>
          <c:showSerName val="0"/>
          <c:showPercent val="0"/>
          <c:showBubbleSize val="0"/>
        </c:dLbls>
        <c:gapWidth val="219"/>
        <c:overlap val="-27"/>
        <c:axId val="1320804064"/>
        <c:axId val="1320800704"/>
      </c:barChart>
      <c:catAx>
        <c:axId val="1320804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320800704"/>
        <c:crosses val="autoZero"/>
        <c:auto val="1"/>
        <c:lblAlgn val="ctr"/>
        <c:lblOffset val="100"/>
        <c:noMultiLvlLbl val="0"/>
      </c:catAx>
      <c:valAx>
        <c:axId val="1320800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3208040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userShapes r:id="rId4"/>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'G2'!$B$4</c:f>
              <c:strCache>
                <c:ptCount val="1"/>
                <c:pt idx="0">
                  <c:v>Consejo Regional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'G2'!$C$3:$G$3</c:f>
              <c:numCache>
                <c:formatCode>General</c:formatCode>
                <c:ptCount val="5"/>
                <c:pt idx="0">
                  <c:v>2006</c:v>
                </c:pt>
                <c:pt idx="1">
                  <c:v>2010</c:v>
                </c:pt>
                <c:pt idx="2">
                  <c:v>2014</c:v>
                </c:pt>
                <c:pt idx="3">
                  <c:v>2018</c:v>
                </c:pt>
                <c:pt idx="4">
                  <c:v>2022</c:v>
                </c:pt>
              </c:numCache>
            </c:numRef>
          </c:cat>
          <c:val>
            <c:numRef>
              <c:f>'G2'!$C$4:$G$4</c:f>
              <c:numCache>
                <c:formatCode>General</c:formatCode>
                <c:ptCount val="5"/>
                <c:pt idx="0">
                  <c:v>155</c:v>
                </c:pt>
                <c:pt idx="1">
                  <c:v>258</c:v>
                </c:pt>
                <c:pt idx="2">
                  <c:v>470</c:v>
                </c:pt>
                <c:pt idx="3">
                  <c:v>818</c:v>
                </c:pt>
                <c:pt idx="4">
                  <c:v>610</c:v>
                </c:pt>
              </c:numCache>
            </c:numRef>
          </c:val>
          <c:extLst>
            <c:ext xmlns:c16="http://schemas.microsoft.com/office/drawing/2014/chart" uri="{C3380CC4-5D6E-409C-BE32-E72D297353CC}">
              <c16:uniqueId val="{00000000-8620-496F-86DB-D2572DE177A8}"/>
            </c:ext>
          </c:extLst>
        </c:ser>
        <c:ser>
          <c:idx val="1"/>
          <c:order val="1"/>
          <c:tx>
            <c:strRef>
              <c:f>'G2'!$B$5</c:f>
              <c:strCache>
                <c:ptCount val="1"/>
                <c:pt idx="0">
                  <c:v>Regiduría Provincial</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'G2'!$C$3:$G$3</c:f>
              <c:numCache>
                <c:formatCode>General</c:formatCode>
                <c:ptCount val="5"/>
                <c:pt idx="0">
                  <c:v>2006</c:v>
                </c:pt>
                <c:pt idx="1">
                  <c:v>2010</c:v>
                </c:pt>
                <c:pt idx="2">
                  <c:v>2014</c:v>
                </c:pt>
                <c:pt idx="3">
                  <c:v>2018</c:v>
                </c:pt>
                <c:pt idx="4">
                  <c:v>2022</c:v>
                </c:pt>
              </c:numCache>
            </c:numRef>
          </c:cat>
          <c:val>
            <c:numRef>
              <c:f>'G2'!$C$5:$G$5</c:f>
              <c:numCache>
                <c:formatCode>General</c:formatCode>
                <c:ptCount val="5"/>
                <c:pt idx="0">
                  <c:v>450</c:v>
                </c:pt>
                <c:pt idx="1">
                  <c:v>483</c:v>
                </c:pt>
                <c:pt idx="2">
                  <c:v>1571</c:v>
                </c:pt>
                <c:pt idx="3">
                  <c:v>2506</c:v>
                </c:pt>
                <c:pt idx="4">
                  <c:v>2081</c:v>
                </c:pt>
              </c:numCache>
            </c:numRef>
          </c:val>
          <c:extLst>
            <c:ext xmlns:c16="http://schemas.microsoft.com/office/drawing/2014/chart" uri="{C3380CC4-5D6E-409C-BE32-E72D297353CC}">
              <c16:uniqueId val="{00000001-8620-496F-86DB-D2572DE177A8}"/>
            </c:ext>
          </c:extLst>
        </c:ser>
        <c:dLbls>
          <c:dLblPos val="ctr"/>
          <c:showLegendKey val="0"/>
          <c:showVal val="1"/>
          <c:showCatName val="0"/>
          <c:showSerName val="0"/>
          <c:showPercent val="0"/>
          <c:showBubbleSize val="0"/>
        </c:dLbls>
        <c:gapWidth val="150"/>
        <c:overlap val="100"/>
        <c:axId val="1602784240"/>
        <c:axId val="1602762192"/>
      </c:barChart>
      <c:lineChart>
        <c:grouping val="standard"/>
        <c:varyColors val="0"/>
        <c:ser>
          <c:idx val="2"/>
          <c:order val="2"/>
          <c:tx>
            <c:strRef>
              <c:f>'G2'!$B$6</c:f>
              <c:strCache>
                <c:ptCount val="1"/>
                <c:pt idx="0">
                  <c:v>Total general</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Pt>
            <c:idx val="1"/>
            <c:marker>
              <c:symbol val="circle"/>
              <c:size val="5"/>
              <c:spPr>
                <a:solidFill>
                  <a:schemeClr val="accent3"/>
                </a:solidFill>
                <a:ln w="9525">
                  <a:solidFill>
                    <a:schemeClr val="accent3"/>
                  </a:solidFill>
                </a:ln>
                <a:effectLst/>
              </c:spPr>
            </c:marker>
            <c:bubble3D val="0"/>
            <c:spPr>
              <a:ln w="28575" cap="rnd">
                <a:solidFill>
                  <a:schemeClr val="accent3"/>
                </a:solidFill>
                <a:prstDash val="sysDash"/>
                <a:round/>
              </a:ln>
              <a:effectLst/>
            </c:spPr>
            <c:extLst>
              <c:ext xmlns:c16="http://schemas.microsoft.com/office/drawing/2014/chart" uri="{C3380CC4-5D6E-409C-BE32-E72D297353CC}">
                <c16:uniqueId val="{00000003-8620-496F-86DB-D2572DE177A8}"/>
              </c:ext>
            </c:extLst>
          </c:dPt>
          <c:dPt>
            <c:idx val="2"/>
            <c:marker>
              <c:symbol val="circle"/>
              <c:size val="5"/>
              <c:spPr>
                <a:solidFill>
                  <a:schemeClr val="accent3"/>
                </a:solidFill>
                <a:ln w="9525">
                  <a:solidFill>
                    <a:schemeClr val="accent3"/>
                  </a:solidFill>
                </a:ln>
                <a:effectLst/>
              </c:spPr>
            </c:marker>
            <c:bubble3D val="0"/>
            <c:spPr>
              <a:ln w="28575" cap="rnd">
                <a:solidFill>
                  <a:schemeClr val="accent3"/>
                </a:solidFill>
                <a:prstDash val="sysDash"/>
                <a:round/>
              </a:ln>
              <a:effectLst/>
            </c:spPr>
            <c:extLst>
              <c:ext xmlns:c16="http://schemas.microsoft.com/office/drawing/2014/chart" uri="{C3380CC4-5D6E-409C-BE32-E72D297353CC}">
                <c16:uniqueId val="{00000005-8620-496F-86DB-D2572DE177A8}"/>
              </c:ext>
            </c:extLst>
          </c:dPt>
          <c:dPt>
            <c:idx val="3"/>
            <c:marker>
              <c:symbol val="circle"/>
              <c:size val="5"/>
              <c:spPr>
                <a:solidFill>
                  <a:schemeClr val="accent3"/>
                </a:solidFill>
                <a:ln w="9525">
                  <a:solidFill>
                    <a:schemeClr val="accent3"/>
                  </a:solidFill>
                </a:ln>
                <a:effectLst/>
              </c:spPr>
            </c:marker>
            <c:bubble3D val="0"/>
            <c:spPr>
              <a:ln w="28575" cap="rnd">
                <a:solidFill>
                  <a:schemeClr val="accent3"/>
                </a:solidFill>
                <a:prstDash val="sysDash"/>
                <a:round/>
              </a:ln>
              <a:effectLst/>
            </c:spPr>
            <c:extLst>
              <c:ext xmlns:c16="http://schemas.microsoft.com/office/drawing/2014/chart" uri="{C3380CC4-5D6E-409C-BE32-E72D297353CC}">
                <c16:uniqueId val="{00000007-8620-496F-86DB-D2572DE177A8}"/>
              </c:ext>
            </c:extLst>
          </c:dPt>
          <c:dPt>
            <c:idx val="4"/>
            <c:marker>
              <c:symbol val="circle"/>
              <c:size val="5"/>
              <c:spPr>
                <a:solidFill>
                  <a:schemeClr val="accent3"/>
                </a:solidFill>
                <a:ln w="9525">
                  <a:solidFill>
                    <a:schemeClr val="accent3"/>
                  </a:solidFill>
                </a:ln>
                <a:effectLst/>
              </c:spPr>
            </c:marker>
            <c:bubble3D val="0"/>
            <c:spPr>
              <a:ln w="28575" cap="rnd">
                <a:solidFill>
                  <a:schemeClr val="accent3"/>
                </a:solidFill>
                <a:prstDash val="sysDash"/>
                <a:round/>
              </a:ln>
              <a:effectLst/>
            </c:spPr>
            <c:extLst>
              <c:ext xmlns:c16="http://schemas.microsoft.com/office/drawing/2014/chart" uri="{C3380CC4-5D6E-409C-BE32-E72D297353CC}">
                <c16:uniqueId val="{00000009-8620-496F-86DB-D2572DE177A8}"/>
              </c:ext>
            </c:extLst>
          </c:dPt>
          <c:dLbls>
            <c:dLbl>
              <c:idx val="0"/>
              <c:layout>
                <c:manualLayout>
                  <c:x val="-4.5388888888888888E-2"/>
                  <c:y val="-4.629629629629638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620-496F-86DB-D2572DE177A8}"/>
                </c:ext>
              </c:extLst>
            </c:dLbl>
            <c:dLbl>
              <c:idx val="1"/>
              <c:layout>
                <c:manualLayout>
                  <c:x val="-6.4833333333333382E-2"/>
                  <c:y val="-4.166666666666658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620-496F-86DB-D2572DE177A8}"/>
                </c:ext>
              </c:extLst>
            </c:dLbl>
            <c:dLbl>
              <c:idx val="2"/>
              <c:layout>
                <c:manualLayout>
                  <c:x val="-5.4500000000000104E-2"/>
                  <c:y val="-5.555555555555560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620-496F-86DB-D2572DE177A8}"/>
                </c:ext>
              </c:extLst>
            </c:dLbl>
            <c:dLbl>
              <c:idx val="3"/>
              <c:layout>
                <c:manualLayout>
                  <c:x val="-5.1722222222222225E-2"/>
                  <c:y val="-3.703703703703703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8620-496F-86DB-D2572DE177A8}"/>
                </c:ext>
              </c:extLst>
            </c:dLbl>
            <c:dLbl>
              <c:idx val="4"/>
              <c:layout>
                <c:manualLayout>
                  <c:x val="-4.0611111111111112E-2"/>
                  <c:y val="-3.240740740740740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8620-496F-86DB-D2572DE177A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'G2'!$C$3:$G$3</c:f>
              <c:numCache>
                <c:formatCode>General</c:formatCode>
                <c:ptCount val="5"/>
                <c:pt idx="0">
                  <c:v>2006</c:v>
                </c:pt>
                <c:pt idx="1">
                  <c:v>2010</c:v>
                </c:pt>
                <c:pt idx="2">
                  <c:v>2014</c:v>
                </c:pt>
                <c:pt idx="3">
                  <c:v>2018</c:v>
                </c:pt>
                <c:pt idx="4">
                  <c:v>2022</c:v>
                </c:pt>
              </c:numCache>
            </c:numRef>
          </c:cat>
          <c:val>
            <c:numRef>
              <c:f>'G2'!$C$6:$G$6</c:f>
              <c:numCache>
                <c:formatCode>General</c:formatCode>
                <c:ptCount val="5"/>
                <c:pt idx="0">
                  <c:v>605</c:v>
                </c:pt>
                <c:pt idx="1">
                  <c:v>741</c:v>
                </c:pt>
                <c:pt idx="2">
                  <c:v>2041</c:v>
                </c:pt>
                <c:pt idx="3">
                  <c:v>3324</c:v>
                </c:pt>
                <c:pt idx="4">
                  <c:v>2691</c:v>
                </c:pt>
              </c:numCache>
            </c:numRef>
          </c:val>
          <c:smooth val="0"/>
          <c:extLst>
            <c:ext xmlns:c16="http://schemas.microsoft.com/office/drawing/2014/chart" uri="{C3380CC4-5D6E-409C-BE32-E72D297353CC}">
              <c16:uniqueId val="{0000000B-8620-496F-86DB-D2572DE177A8}"/>
            </c:ext>
          </c:extLst>
        </c:ser>
        <c:dLbls>
          <c:showLegendKey val="0"/>
          <c:showVal val="0"/>
          <c:showCatName val="0"/>
          <c:showSerName val="0"/>
          <c:showPercent val="0"/>
          <c:showBubbleSize val="0"/>
        </c:dLbls>
        <c:marker val="1"/>
        <c:smooth val="0"/>
        <c:axId val="1602784240"/>
        <c:axId val="1602762192"/>
      </c:lineChart>
      <c:catAx>
        <c:axId val="1602784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602762192"/>
        <c:crosses val="autoZero"/>
        <c:auto val="1"/>
        <c:lblAlgn val="ctr"/>
        <c:lblOffset val="100"/>
        <c:noMultiLvlLbl val="0"/>
      </c:catAx>
      <c:valAx>
        <c:axId val="1602762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6027842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'G4'!$B$11</c:f>
              <c:strCache>
                <c:ptCount val="1"/>
                <c:pt idx="0">
                  <c:v>Consejero Regional</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'G4'!$C$9:$F$10</c:f>
              <c:multiLvlStrCache>
                <c:ptCount val="4"/>
                <c:lvl>
                  <c:pt idx="0">
                    <c:v>2006</c:v>
                  </c:pt>
                  <c:pt idx="1">
                    <c:v>2010</c:v>
                  </c:pt>
                  <c:pt idx="2">
                    <c:v>2014</c:v>
                  </c:pt>
                  <c:pt idx="3">
                    <c:v>2018</c:v>
                  </c:pt>
                </c:lvl>
                <c:lvl>
                  <c:pt idx="0">
                    <c:v>Porcentaje_Electos</c:v>
                  </c:pt>
                </c:lvl>
              </c:multiLvlStrCache>
            </c:multiLvlStrRef>
          </c:cat>
          <c:val>
            <c:numRef>
              <c:f>'G4'!$C$11:$F$11</c:f>
              <c:numCache>
                <c:formatCode>0.0%</c:formatCode>
                <c:ptCount val="4"/>
                <c:pt idx="0">
                  <c:v>0.1032258064516129</c:v>
                </c:pt>
                <c:pt idx="1">
                  <c:v>5.4263565891472867E-2</c:v>
                </c:pt>
                <c:pt idx="2">
                  <c:v>3.4042553191489362E-2</c:v>
                </c:pt>
                <c:pt idx="3">
                  <c:v>4.1564792176039117E-2</c:v>
                </c:pt>
              </c:numCache>
            </c:numRef>
          </c:val>
          <c:smooth val="0"/>
          <c:extLst>
            <c:ext xmlns:c16="http://schemas.microsoft.com/office/drawing/2014/chart" uri="{C3380CC4-5D6E-409C-BE32-E72D297353CC}">
              <c16:uniqueId val="{00000000-2079-4FC4-875B-7E50F3900C9E}"/>
            </c:ext>
          </c:extLst>
        </c:ser>
        <c:ser>
          <c:idx val="1"/>
          <c:order val="1"/>
          <c:tx>
            <c:strRef>
              <c:f>'G4'!$B$12</c:f>
              <c:strCache>
                <c:ptCount val="1"/>
                <c:pt idx="0">
                  <c:v>Regidor Provincial</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'G4'!$C$9:$F$10</c:f>
              <c:multiLvlStrCache>
                <c:ptCount val="4"/>
                <c:lvl>
                  <c:pt idx="0">
                    <c:v>2006</c:v>
                  </c:pt>
                  <c:pt idx="1">
                    <c:v>2010</c:v>
                  </c:pt>
                  <c:pt idx="2">
                    <c:v>2014</c:v>
                  </c:pt>
                  <c:pt idx="3">
                    <c:v>2018</c:v>
                  </c:pt>
                </c:lvl>
                <c:lvl>
                  <c:pt idx="0">
                    <c:v>Porcentaje_Electos</c:v>
                  </c:pt>
                </c:lvl>
              </c:multiLvlStrCache>
            </c:multiLvlStrRef>
          </c:cat>
          <c:val>
            <c:numRef>
              <c:f>'G4'!$C$12:$F$12</c:f>
              <c:numCache>
                <c:formatCode>0.0%</c:formatCode>
                <c:ptCount val="4"/>
                <c:pt idx="0">
                  <c:v>4.6666666666666669E-2</c:v>
                </c:pt>
                <c:pt idx="1">
                  <c:v>7.0393374741200831E-2</c:v>
                </c:pt>
                <c:pt idx="2">
                  <c:v>7.383831954169319E-2</c:v>
                </c:pt>
                <c:pt idx="3">
                  <c:v>7.5019952114924182E-2</c:v>
                </c:pt>
              </c:numCache>
            </c:numRef>
          </c:val>
          <c:smooth val="0"/>
          <c:extLst>
            <c:ext xmlns:c16="http://schemas.microsoft.com/office/drawing/2014/chart" uri="{C3380CC4-5D6E-409C-BE32-E72D297353CC}">
              <c16:uniqueId val="{00000001-2079-4FC4-875B-7E50F3900C9E}"/>
            </c:ext>
          </c:extLst>
        </c:ser>
        <c:dLbls>
          <c:dLblPos val="t"/>
          <c:showLegendKey val="0"/>
          <c:showVal val="1"/>
          <c:showCatName val="0"/>
          <c:showSerName val="0"/>
          <c:showPercent val="0"/>
          <c:showBubbleSize val="0"/>
        </c:dLbls>
        <c:smooth val="0"/>
        <c:axId val="426084799"/>
        <c:axId val="426084383"/>
      </c:lineChart>
      <c:catAx>
        <c:axId val="4260847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26084383"/>
        <c:crosses val="autoZero"/>
        <c:auto val="1"/>
        <c:lblAlgn val="ctr"/>
        <c:lblOffset val="100"/>
        <c:noMultiLvlLbl val="0"/>
      </c:catAx>
      <c:valAx>
        <c:axId val="426084383"/>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26084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percentStacked"/>
        <c:varyColors val="0"/>
        <c:ser>
          <c:idx val="0"/>
          <c:order val="0"/>
          <c:tx>
            <c:strRef>
              <c:f>PIACI!$C$4</c:f>
              <c:strCache>
                <c:ptCount val="1"/>
                <c:pt idx="0">
                  <c:v>Reunión de información y sensibilización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PIACI!$D$3:$G$3</c:f>
              <c:numCache>
                <c:formatCode>General</c:formatCode>
                <c:ptCount val="4"/>
                <c:pt idx="0">
                  <c:v>2019</c:v>
                </c:pt>
                <c:pt idx="1">
                  <c:v>2021</c:v>
                </c:pt>
                <c:pt idx="2">
                  <c:v>2022</c:v>
                </c:pt>
                <c:pt idx="3">
                  <c:v>2023</c:v>
                </c:pt>
              </c:numCache>
            </c:numRef>
          </c:cat>
          <c:val>
            <c:numRef>
              <c:f>PIACI!$D$4:$G$4</c:f>
              <c:numCache>
                <c:formatCode>0%</c:formatCode>
                <c:ptCount val="4"/>
                <c:pt idx="0">
                  <c:v>0.125</c:v>
                </c:pt>
                <c:pt idx="1">
                  <c:v>0.79</c:v>
                </c:pt>
                <c:pt idx="2">
                  <c:v>0.72099999999999997</c:v>
                </c:pt>
                <c:pt idx="3">
                  <c:v>0.73299999999999998</c:v>
                </c:pt>
              </c:numCache>
            </c:numRef>
          </c:val>
          <c:extLst>
            <c:ext xmlns:c16="http://schemas.microsoft.com/office/drawing/2014/chart" uri="{C3380CC4-5D6E-409C-BE32-E72D297353CC}">
              <c16:uniqueId val="{00000000-79C4-4B1B-9547-81D0F5301A6A}"/>
            </c:ext>
          </c:extLst>
        </c:ser>
        <c:ser>
          <c:idx val="1"/>
          <c:order val="1"/>
          <c:tx>
            <c:strRef>
              <c:f>PIACI!$C$5</c:f>
              <c:strCache>
                <c:ptCount val="1"/>
                <c:pt idx="0">
                  <c:v>Taller de capacitación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PIACI!$D$3:$G$3</c:f>
              <c:numCache>
                <c:formatCode>General</c:formatCode>
                <c:ptCount val="4"/>
                <c:pt idx="0">
                  <c:v>2019</c:v>
                </c:pt>
                <c:pt idx="1">
                  <c:v>2021</c:v>
                </c:pt>
                <c:pt idx="2">
                  <c:v>2022</c:v>
                </c:pt>
                <c:pt idx="3">
                  <c:v>2023</c:v>
                </c:pt>
              </c:numCache>
            </c:numRef>
          </c:cat>
          <c:val>
            <c:numRef>
              <c:f>PIACI!$D$5:$G$5</c:f>
              <c:numCache>
                <c:formatCode>0%</c:formatCode>
                <c:ptCount val="4"/>
                <c:pt idx="0">
                  <c:v>0.125</c:v>
                </c:pt>
                <c:pt idx="1">
                  <c:v>0.15</c:v>
                </c:pt>
                <c:pt idx="2">
                  <c:v>0.21299999999999999</c:v>
                </c:pt>
                <c:pt idx="3">
                  <c:v>0.26700000000000002</c:v>
                </c:pt>
              </c:numCache>
            </c:numRef>
          </c:val>
          <c:extLst>
            <c:ext xmlns:c16="http://schemas.microsoft.com/office/drawing/2014/chart" uri="{C3380CC4-5D6E-409C-BE32-E72D297353CC}">
              <c16:uniqueId val="{00000001-79C4-4B1B-9547-81D0F5301A6A}"/>
            </c:ext>
          </c:extLst>
        </c:ser>
        <c:ser>
          <c:idx val="2"/>
          <c:order val="2"/>
          <c:tx>
            <c:strRef>
              <c:f>PIACI!$C$6</c:f>
              <c:strCache>
                <c:ptCount val="1"/>
                <c:pt idx="0">
                  <c:v>Taller de fortalecimiento</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PIACI!$D$3:$G$3</c:f>
              <c:numCache>
                <c:formatCode>General</c:formatCode>
                <c:ptCount val="4"/>
                <c:pt idx="0">
                  <c:v>2019</c:v>
                </c:pt>
                <c:pt idx="1">
                  <c:v>2021</c:v>
                </c:pt>
                <c:pt idx="2">
                  <c:v>2022</c:v>
                </c:pt>
                <c:pt idx="3">
                  <c:v>2023</c:v>
                </c:pt>
              </c:numCache>
            </c:numRef>
          </c:cat>
          <c:val>
            <c:numRef>
              <c:f>PIACI!$D$6:$G$6</c:f>
              <c:numCache>
                <c:formatCode>0%</c:formatCode>
                <c:ptCount val="4"/>
                <c:pt idx="0">
                  <c:v>0.188</c:v>
                </c:pt>
                <c:pt idx="1">
                  <c:v>0.03</c:v>
                </c:pt>
                <c:pt idx="2">
                  <c:v>4.9000000000000002E-2</c:v>
                </c:pt>
              </c:numCache>
            </c:numRef>
          </c:val>
          <c:extLst>
            <c:ext xmlns:c16="http://schemas.microsoft.com/office/drawing/2014/chart" uri="{C3380CC4-5D6E-409C-BE32-E72D297353CC}">
              <c16:uniqueId val="{00000002-79C4-4B1B-9547-81D0F5301A6A}"/>
            </c:ext>
          </c:extLst>
        </c:ser>
        <c:ser>
          <c:idx val="3"/>
          <c:order val="3"/>
          <c:tx>
            <c:strRef>
              <c:f>PIACI!$C$7</c:f>
              <c:strCache>
                <c:ptCount val="1"/>
                <c:pt idx="0">
                  <c:v>Taller informativo</c:v>
                </c:pt>
              </c:strCache>
            </c:strRef>
          </c:tx>
          <c:spPr>
            <a:solidFill>
              <a:schemeClr val="accent4"/>
            </a:solidFill>
            <a:ln>
              <a:noFill/>
            </a:ln>
            <a:effectLst/>
          </c:spPr>
          <c:invertIfNegative val="0"/>
          <c:dLbls>
            <c:dLbl>
              <c:idx val="1"/>
              <c:delete val="1"/>
              <c:extLst>
                <c:ext xmlns:c15="http://schemas.microsoft.com/office/drawing/2012/chart" uri="{CE6537A1-D6FC-4f65-9D91-7224C49458BB}"/>
                <c:ext xmlns:c16="http://schemas.microsoft.com/office/drawing/2014/chart" uri="{C3380CC4-5D6E-409C-BE32-E72D297353CC}">
                  <c16:uniqueId val="{00000003-79C4-4B1B-9547-81D0F5301A6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PIACI!$D$3:$G$3</c:f>
              <c:numCache>
                <c:formatCode>General</c:formatCode>
                <c:ptCount val="4"/>
                <c:pt idx="0">
                  <c:v>2019</c:v>
                </c:pt>
                <c:pt idx="1">
                  <c:v>2021</c:v>
                </c:pt>
                <c:pt idx="2">
                  <c:v>2022</c:v>
                </c:pt>
                <c:pt idx="3">
                  <c:v>2023</c:v>
                </c:pt>
              </c:numCache>
            </c:numRef>
          </c:cat>
          <c:val>
            <c:numRef>
              <c:f>PIACI!$D$7:$G$7</c:f>
              <c:numCache>
                <c:formatCode>0%</c:formatCode>
                <c:ptCount val="4"/>
                <c:pt idx="0">
                  <c:v>0.188</c:v>
                </c:pt>
                <c:pt idx="1">
                  <c:v>0.02</c:v>
                </c:pt>
              </c:numCache>
            </c:numRef>
          </c:val>
          <c:extLst>
            <c:ext xmlns:c16="http://schemas.microsoft.com/office/drawing/2014/chart" uri="{C3380CC4-5D6E-409C-BE32-E72D297353CC}">
              <c16:uniqueId val="{00000004-79C4-4B1B-9547-81D0F5301A6A}"/>
            </c:ext>
          </c:extLst>
        </c:ser>
        <c:ser>
          <c:idx val="4"/>
          <c:order val="4"/>
          <c:tx>
            <c:strRef>
              <c:f>PIACI!$C$8</c:f>
              <c:strCache>
                <c:ptCount val="1"/>
                <c:pt idx="0">
                  <c:v>Taller de sensibilización</c:v>
                </c:pt>
              </c:strCache>
            </c:strRef>
          </c:tx>
          <c:spPr>
            <a:solidFill>
              <a:schemeClr val="accent5"/>
            </a:solidFill>
            <a:ln>
              <a:noFill/>
            </a:ln>
            <a:effectLst/>
          </c:spPr>
          <c:invertIfNegative val="0"/>
          <c:dLbls>
            <c:dLbl>
              <c:idx val="1"/>
              <c:delete val="1"/>
              <c:extLst>
                <c:ext xmlns:c15="http://schemas.microsoft.com/office/drawing/2012/chart" uri="{CE6537A1-D6FC-4f65-9D91-7224C49458BB}"/>
                <c:ext xmlns:c16="http://schemas.microsoft.com/office/drawing/2014/chart" uri="{C3380CC4-5D6E-409C-BE32-E72D297353CC}">
                  <c16:uniqueId val="{00000005-79C4-4B1B-9547-81D0F5301A6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PIACI!$D$3:$G$3</c:f>
              <c:numCache>
                <c:formatCode>General</c:formatCode>
                <c:ptCount val="4"/>
                <c:pt idx="0">
                  <c:v>2019</c:v>
                </c:pt>
                <c:pt idx="1">
                  <c:v>2021</c:v>
                </c:pt>
                <c:pt idx="2">
                  <c:v>2022</c:v>
                </c:pt>
                <c:pt idx="3">
                  <c:v>2023</c:v>
                </c:pt>
              </c:numCache>
            </c:numRef>
          </c:cat>
          <c:val>
            <c:numRef>
              <c:f>PIACI!$D$8:$G$8</c:f>
              <c:numCache>
                <c:formatCode>0%</c:formatCode>
                <c:ptCount val="4"/>
                <c:pt idx="0">
                  <c:v>0.375</c:v>
                </c:pt>
                <c:pt idx="1">
                  <c:v>0.01</c:v>
                </c:pt>
              </c:numCache>
            </c:numRef>
          </c:val>
          <c:extLst>
            <c:ext xmlns:c16="http://schemas.microsoft.com/office/drawing/2014/chart" uri="{C3380CC4-5D6E-409C-BE32-E72D297353CC}">
              <c16:uniqueId val="{00000006-79C4-4B1B-9547-81D0F5301A6A}"/>
            </c:ext>
          </c:extLst>
        </c:ser>
        <c:dLbls>
          <c:dLblPos val="ctr"/>
          <c:showLegendKey val="0"/>
          <c:showVal val="1"/>
          <c:showCatName val="0"/>
          <c:showSerName val="0"/>
          <c:showPercent val="0"/>
          <c:showBubbleSize val="0"/>
        </c:dLbls>
        <c:gapWidth val="150"/>
        <c:overlap val="100"/>
        <c:axId val="1684887920"/>
        <c:axId val="1684888400"/>
      </c:barChart>
      <c:catAx>
        <c:axId val="16848879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684888400"/>
        <c:crosses val="autoZero"/>
        <c:auto val="1"/>
        <c:lblAlgn val="ctr"/>
        <c:lblOffset val="100"/>
        <c:noMultiLvlLbl val="0"/>
      </c:catAx>
      <c:valAx>
        <c:axId val="1684888400"/>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684887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'[Cuadros PIACI - Diagnóstico.xlsx]Hoja3'!$B$49</c:f>
              <c:strCache>
                <c:ptCount val="1"/>
                <c:pt idx="0">
                  <c:v>Agentes de protección de otras organizaciones</c:v>
                </c:pt>
              </c:strCache>
            </c:strRef>
          </c:tx>
          <c:spPr>
            <a:solidFill>
              <a:schemeClr val="accent1"/>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0-EF74-4310-BD61-FD3D590AD796}"/>
                </c:ext>
              </c:extLst>
            </c:dLbl>
            <c:dLbl>
              <c:idx val="1"/>
              <c:delete val="1"/>
              <c:extLst>
                <c:ext xmlns:c15="http://schemas.microsoft.com/office/drawing/2012/chart" uri="{CE6537A1-D6FC-4f65-9D91-7224C49458BB}"/>
                <c:ext xmlns:c16="http://schemas.microsoft.com/office/drawing/2014/chart" uri="{C3380CC4-5D6E-409C-BE32-E72D297353CC}">
                  <c16:uniqueId val="{00000001-EF74-4310-BD61-FD3D590AD79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'[Cuadros PIACI - Diagnóstico.xlsx]Hoja3'!$C$48:$J$48</c:f>
              <c:numCache>
                <c:formatCode>General</c:formatCode>
                <c:ptCount val="8"/>
                <c:pt idx="0">
                  <c:v>2016</c:v>
                </c:pt>
                <c:pt idx="1">
                  <c:v>2017</c:v>
                </c:pt>
                <c:pt idx="2">
                  <c:v>2018</c:v>
                </c:pt>
                <c:pt idx="3">
                  <c:v>2019</c:v>
                </c:pt>
                <c:pt idx="4">
                  <c:v>2020</c:v>
                </c:pt>
                <c:pt idx="5">
                  <c:v>2021</c:v>
                </c:pt>
                <c:pt idx="6">
                  <c:v>2022</c:v>
                </c:pt>
                <c:pt idx="7">
                  <c:v>2023</c:v>
                </c:pt>
              </c:numCache>
            </c:numRef>
          </c:cat>
          <c:val>
            <c:numRef>
              <c:f>'[Cuadros PIACI - Diagnóstico.xlsx]Hoja3'!$C$49:$J$49</c:f>
              <c:numCache>
                <c:formatCode>General</c:formatCode>
                <c:ptCount val="8"/>
                <c:pt idx="0">
                  <c:v>0</c:v>
                </c:pt>
                <c:pt idx="1">
                  <c:v>0</c:v>
                </c:pt>
                <c:pt idx="2">
                  <c:v>16</c:v>
                </c:pt>
                <c:pt idx="3">
                  <c:v>18</c:v>
                </c:pt>
                <c:pt idx="4">
                  <c:v>9</c:v>
                </c:pt>
                <c:pt idx="5">
                  <c:v>18</c:v>
                </c:pt>
                <c:pt idx="6">
                  <c:v>20</c:v>
                </c:pt>
                <c:pt idx="7">
                  <c:v>10</c:v>
                </c:pt>
              </c:numCache>
            </c:numRef>
          </c:val>
          <c:extLst>
            <c:ext xmlns:c16="http://schemas.microsoft.com/office/drawing/2014/chart" uri="{C3380CC4-5D6E-409C-BE32-E72D297353CC}">
              <c16:uniqueId val="{00000002-EF74-4310-BD61-FD3D590AD796}"/>
            </c:ext>
          </c:extLst>
        </c:ser>
        <c:ser>
          <c:idx val="1"/>
          <c:order val="1"/>
          <c:tx>
            <c:strRef>
              <c:f>'[Cuadros PIACI - Diagnóstico.xlsx]Hoja3'!$B$50</c:f>
              <c:strCache>
                <c:ptCount val="1"/>
                <c:pt idx="0">
                  <c:v>Agentes de protección del Ministerio de Cultura</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'[Cuadros PIACI - Diagnóstico.xlsx]Hoja3'!$C$48:$J$48</c:f>
              <c:numCache>
                <c:formatCode>General</c:formatCode>
                <c:ptCount val="8"/>
                <c:pt idx="0">
                  <c:v>2016</c:v>
                </c:pt>
                <c:pt idx="1">
                  <c:v>2017</c:v>
                </c:pt>
                <c:pt idx="2">
                  <c:v>2018</c:v>
                </c:pt>
                <c:pt idx="3">
                  <c:v>2019</c:v>
                </c:pt>
                <c:pt idx="4">
                  <c:v>2020</c:v>
                </c:pt>
                <c:pt idx="5">
                  <c:v>2021</c:v>
                </c:pt>
                <c:pt idx="6">
                  <c:v>2022</c:v>
                </c:pt>
                <c:pt idx="7">
                  <c:v>2023</c:v>
                </c:pt>
              </c:numCache>
            </c:numRef>
          </c:cat>
          <c:val>
            <c:numRef>
              <c:f>'[Cuadros PIACI - Diagnóstico.xlsx]Hoja3'!$C$50:$J$50</c:f>
              <c:numCache>
                <c:formatCode>General</c:formatCode>
                <c:ptCount val="8"/>
                <c:pt idx="0">
                  <c:v>27</c:v>
                </c:pt>
                <c:pt idx="1">
                  <c:v>27</c:v>
                </c:pt>
                <c:pt idx="2">
                  <c:v>41</c:v>
                </c:pt>
                <c:pt idx="3">
                  <c:v>43</c:v>
                </c:pt>
                <c:pt idx="4">
                  <c:v>38</c:v>
                </c:pt>
                <c:pt idx="5">
                  <c:v>32</c:v>
                </c:pt>
                <c:pt idx="6">
                  <c:v>33</c:v>
                </c:pt>
                <c:pt idx="7">
                  <c:v>38</c:v>
                </c:pt>
              </c:numCache>
            </c:numRef>
          </c:val>
          <c:extLst>
            <c:ext xmlns:c16="http://schemas.microsoft.com/office/drawing/2014/chart" uri="{C3380CC4-5D6E-409C-BE32-E72D297353CC}">
              <c16:uniqueId val="{00000003-EF74-4310-BD61-FD3D590AD796}"/>
            </c:ext>
          </c:extLst>
        </c:ser>
        <c:dLbls>
          <c:dLblPos val="ctr"/>
          <c:showLegendKey val="0"/>
          <c:showVal val="1"/>
          <c:showCatName val="0"/>
          <c:showSerName val="0"/>
          <c:showPercent val="0"/>
          <c:showBubbleSize val="0"/>
        </c:dLbls>
        <c:gapWidth val="150"/>
        <c:overlap val="100"/>
        <c:axId val="2136732767"/>
        <c:axId val="2136733247"/>
        <c:extLst>
          <c:ext xmlns:c15="http://schemas.microsoft.com/office/drawing/2012/chart" uri="{02D57815-91ED-43cb-92C2-25804820EDAC}">
            <c15:filteredBarSeries>
              <c15:ser>
                <c:idx val="2"/>
                <c:order val="2"/>
                <c:tx>
                  <c:strRef>
                    <c:extLst>
                      <c:ext uri="{02D57815-91ED-43cb-92C2-25804820EDAC}">
                        <c15:formulaRef>
                          <c15:sqref>'[Cuadros PIACI - Diagnóstico.xlsx]Hoja3'!$B$51</c15:sqref>
                        </c15:formulaRef>
                      </c:ext>
                    </c:extLst>
                    <c:strCache>
                      <c:ptCount val="1"/>
                      <c:pt idx="0">
                        <c:v>TOTAL</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ct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numRef>
                    <c:extLst>
                      <c:ext uri="{02D57815-91ED-43cb-92C2-25804820EDAC}">
                        <c15:formulaRef>
                          <c15:sqref>'[Cuadros PIACI - Diagnóstico.xlsx]Hoja3'!$C$48:$J$48</c15:sqref>
                        </c15:formulaRef>
                      </c:ext>
                    </c:extLst>
                    <c:numCache>
                      <c:formatCode>General</c:formatCode>
                      <c:ptCount val="8"/>
                      <c:pt idx="0">
                        <c:v>2016</c:v>
                      </c:pt>
                      <c:pt idx="1">
                        <c:v>2017</c:v>
                      </c:pt>
                      <c:pt idx="2">
                        <c:v>2018</c:v>
                      </c:pt>
                      <c:pt idx="3">
                        <c:v>2019</c:v>
                      </c:pt>
                      <c:pt idx="4">
                        <c:v>2020</c:v>
                      </c:pt>
                      <c:pt idx="5">
                        <c:v>2021</c:v>
                      </c:pt>
                      <c:pt idx="6">
                        <c:v>2022</c:v>
                      </c:pt>
                      <c:pt idx="7">
                        <c:v>2023</c:v>
                      </c:pt>
                    </c:numCache>
                  </c:numRef>
                </c:cat>
                <c:val>
                  <c:numRef>
                    <c:extLst>
                      <c:ext uri="{02D57815-91ED-43cb-92C2-25804820EDAC}">
                        <c15:formulaRef>
                          <c15:sqref>'[Cuadros PIACI - Diagnóstico.xlsx]Hoja3'!$C$51:$J$51</c15:sqref>
                        </c15:formulaRef>
                      </c:ext>
                    </c:extLst>
                    <c:numCache>
                      <c:formatCode>General</c:formatCode>
                      <c:ptCount val="8"/>
                      <c:pt idx="0">
                        <c:v>27</c:v>
                      </c:pt>
                      <c:pt idx="1">
                        <c:v>27</c:v>
                      </c:pt>
                      <c:pt idx="2">
                        <c:v>57</c:v>
                      </c:pt>
                      <c:pt idx="3">
                        <c:v>61</c:v>
                      </c:pt>
                      <c:pt idx="4">
                        <c:v>47</c:v>
                      </c:pt>
                      <c:pt idx="5">
                        <c:v>50</c:v>
                      </c:pt>
                      <c:pt idx="6">
                        <c:v>53</c:v>
                      </c:pt>
                      <c:pt idx="7">
                        <c:v>48</c:v>
                      </c:pt>
                    </c:numCache>
                  </c:numRef>
                </c:val>
                <c:extLst>
                  <c:ext xmlns:c16="http://schemas.microsoft.com/office/drawing/2014/chart" uri="{C3380CC4-5D6E-409C-BE32-E72D297353CC}">
                    <c16:uniqueId val="{00000004-EF74-4310-BD61-FD3D590AD796}"/>
                  </c:ext>
                </c:extLst>
              </c15:ser>
            </c15:filteredBarSeries>
          </c:ext>
        </c:extLst>
      </c:barChart>
      <c:catAx>
        <c:axId val="21367327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136733247"/>
        <c:crosses val="autoZero"/>
        <c:auto val="1"/>
        <c:lblAlgn val="ctr"/>
        <c:lblOffset val="100"/>
        <c:noMultiLvlLbl val="0"/>
      </c:catAx>
      <c:valAx>
        <c:axId val="21367332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1367327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MUJER!$D$3</c:f>
              <c:strCache>
                <c:ptCount val="1"/>
                <c:pt idx="0">
                  <c:v>Mujer</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MUJER!$C$4:$C$7</c:f>
              <c:numCache>
                <c:formatCode>General</c:formatCode>
                <c:ptCount val="4"/>
                <c:pt idx="0">
                  <c:v>2006</c:v>
                </c:pt>
                <c:pt idx="1">
                  <c:v>2010</c:v>
                </c:pt>
                <c:pt idx="2">
                  <c:v>2014</c:v>
                </c:pt>
                <c:pt idx="3">
                  <c:v>2018</c:v>
                </c:pt>
              </c:numCache>
            </c:numRef>
          </c:cat>
          <c:val>
            <c:numRef>
              <c:f>MUJER!$D$4:$D$7</c:f>
              <c:numCache>
                <c:formatCode>0.0%</c:formatCode>
                <c:ptCount val="4"/>
                <c:pt idx="0">
                  <c:v>0.52300000000000002</c:v>
                </c:pt>
                <c:pt idx="1">
                  <c:v>0.53900000000000003</c:v>
                </c:pt>
                <c:pt idx="2">
                  <c:v>0.501</c:v>
                </c:pt>
                <c:pt idx="3">
                  <c:v>0.49199999999999999</c:v>
                </c:pt>
              </c:numCache>
            </c:numRef>
          </c:val>
          <c:smooth val="0"/>
          <c:extLst>
            <c:ext xmlns:c16="http://schemas.microsoft.com/office/drawing/2014/chart" uri="{C3380CC4-5D6E-409C-BE32-E72D297353CC}">
              <c16:uniqueId val="{00000000-A7C9-4623-ACD2-5D4207603F8D}"/>
            </c:ext>
          </c:extLst>
        </c:ser>
        <c:ser>
          <c:idx val="1"/>
          <c:order val="1"/>
          <c:tx>
            <c:strRef>
              <c:f>MUJER!$E$3</c:f>
              <c:strCache>
                <c:ptCount val="1"/>
                <c:pt idx="0">
                  <c:v>Hombre</c:v>
                </c:pt>
              </c:strCache>
            </c:strRef>
          </c:tx>
          <c:spPr>
            <a:ln w="28575" cap="rnd">
              <a:solidFill>
                <a:schemeClr val="accent2"/>
              </a:solidFill>
              <a:round/>
            </a:ln>
            <a:effectLst/>
          </c:spPr>
          <c:marker>
            <c:symbol val="none"/>
          </c:marker>
          <c:dLbls>
            <c:dLbl>
              <c:idx val="2"/>
              <c:layout>
                <c:manualLayout>
                  <c:x val="-4.6310222458147789E-2"/>
                  <c:y val="4.389418427959654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7C9-4623-ACD2-5D4207603F8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MUJER!$C$4:$C$7</c:f>
              <c:numCache>
                <c:formatCode>General</c:formatCode>
                <c:ptCount val="4"/>
                <c:pt idx="0">
                  <c:v>2006</c:v>
                </c:pt>
                <c:pt idx="1">
                  <c:v>2010</c:v>
                </c:pt>
                <c:pt idx="2">
                  <c:v>2014</c:v>
                </c:pt>
                <c:pt idx="3">
                  <c:v>2018</c:v>
                </c:pt>
              </c:numCache>
            </c:numRef>
          </c:cat>
          <c:val>
            <c:numRef>
              <c:f>MUJER!$E$4:$E$7</c:f>
              <c:numCache>
                <c:formatCode>0.0%</c:formatCode>
                <c:ptCount val="4"/>
                <c:pt idx="0">
                  <c:v>0.47699999999999998</c:v>
                </c:pt>
                <c:pt idx="1">
                  <c:v>0.46100000000000002</c:v>
                </c:pt>
                <c:pt idx="2">
                  <c:v>0.499</c:v>
                </c:pt>
                <c:pt idx="3">
                  <c:v>0.50800000000000001</c:v>
                </c:pt>
              </c:numCache>
            </c:numRef>
          </c:val>
          <c:smooth val="0"/>
          <c:extLst>
            <c:ext xmlns:c16="http://schemas.microsoft.com/office/drawing/2014/chart" uri="{C3380CC4-5D6E-409C-BE32-E72D297353CC}">
              <c16:uniqueId val="{00000002-A7C9-4623-ACD2-5D4207603F8D}"/>
            </c:ext>
          </c:extLst>
        </c:ser>
        <c:dLbls>
          <c:dLblPos val="t"/>
          <c:showLegendKey val="0"/>
          <c:showVal val="1"/>
          <c:showCatName val="0"/>
          <c:showSerName val="0"/>
          <c:showPercent val="0"/>
          <c:showBubbleSize val="0"/>
        </c:dLbls>
        <c:smooth val="0"/>
        <c:axId val="1223293200"/>
        <c:axId val="1223289840"/>
      </c:lineChart>
      <c:catAx>
        <c:axId val="1223293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223289840"/>
        <c:crosses val="autoZero"/>
        <c:auto val="1"/>
        <c:lblAlgn val="ctr"/>
        <c:lblOffset val="100"/>
        <c:noMultiLvlLbl val="0"/>
      </c:catAx>
      <c:valAx>
        <c:axId val="1223289840"/>
        <c:scaling>
          <c:orientation val="minMax"/>
          <c:min val="0.44000000000000006"/>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2232932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ECONOMIA!$D$4:$D$14</cx:f>
        <cx:lvl ptCount="11">
          <cx:pt idx="0">Médicos y abogados</cx:pt>
          <cx:pt idx="1">Operadores</cx:pt>
          <cx:pt idx="2">Hilanderos tejedores</cx:pt>
          <cx:pt idx="3">Profesores</cx:pt>
          <cx:pt idx="4">Técnicos y asistentes</cx:pt>
          <cx:pt idx="5">Cocineros y barmans</cx:pt>
          <cx:pt idx="6">Venta ambulatoria</cx:pt>
          <cx:pt idx="7">Comercio</cx:pt>
          <cx:pt idx="8">Agropecuario, forestal, pescado</cx:pt>
          <cx:pt idx="9">Peones u obreros</cx:pt>
          <cx:pt idx="10">Otros</cx:pt>
        </cx:lvl>
      </cx:strDim>
      <cx:numDim type="val">
        <cx:f>ECONOMIA!$E$4:$E$14</cx:f>
        <cx:lvl ptCount="11" formatCode="General">
          <cx:pt idx="0">0.10000000000000001</cx:pt>
          <cx:pt idx="1">0.29999999999999999</cx:pt>
          <cx:pt idx="2">1.1000000000000001</cx:pt>
          <cx:pt idx="3">1.2</cx:pt>
          <cx:pt idx="4">1.3</cx:pt>
          <cx:pt idx="5">2.1000000000000001</cx:pt>
          <cx:pt idx="6">3</cx:pt>
          <cx:pt idx="7">5.7000000000000002</cx:pt>
          <cx:pt idx="8">24.899999999999999</cx:pt>
          <cx:pt idx="9">28.899999999999999</cx:pt>
          <cx:pt idx="10">31.600000000000001</cx:pt>
        </cx:lvl>
      </cx:numDim>
    </cx:data>
  </cx:chartData>
  <cx:chart>
    <cx:plotArea>
      <cx:plotAreaRegion>
        <cx:series layoutId="funnel" uniqueId="{C0F41A3D-9921-4BA1-833B-31E569D12168}">
          <cx:tx>
            <cx:txData>
              <cx:f>ECONOMIA!$E$3</cx:f>
              <cx:v>porcentaje</cx:v>
            </cx:txData>
          </cx:tx>
          <cx:dataLabels>
            <cx:visibility seriesName="0" categoryName="0" value="1"/>
            <cx:separator>, </cx:separator>
          </cx:dataLabels>
          <cx:dataId val="0"/>
        </cx:series>
      </cx:plotAreaRegion>
      <cx:axis id="0">
        <cx:catScaling gapWidth="0.0599999987"/>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0.42328</cdr:x>
      <cdr:y>0.24634</cdr:y>
    </cdr:from>
    <cdr:to>
      <cdr:x>0.54401</cdr:x>
      <cdr:y>0.34718</cdr:y>
    </cdr:to>
    <cdr:sp macro="" textlink="">
      <cdr:nvSpPr>
        <cdr:cNvPr id="2" name="CuadroTexto 1">
          <a:extLst xmlns:a="http://schemas.openxmlformats.org/drawingml/2006/main">
            <a:ext uri="{FF2B5EF4-FFF2-40B4-BE49-F238E27FC236}">
              <a16:creationId xmlns:a16="http://schemas.microsoft.com/office/drawing/2014/main" id="{B85296DD-08FC-BD71-C293-4F9AC9F372B0}"/>
            </a:ext>
          </a:extLst>
        </cdr:cNvPr>
        <cdr:cNvSpPr txBox="1"/>
      </cdr:nvSpPr>
      <cdr:spPr>
        <a:xfrm xmlns:a="http://schemas.openxmlformats.org/drawingml/2006/main">
          <a:off x="1608384" y="559372"/>
          <a:ext cx="458755" cy="22898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PE" sz="800" b="1"/>
            <a:t>83.5%</a:t>
          </a:r>
        </a:p>
      </cdr:txBody>
    </cdr:sp>
  </cdr:relSizeAnchor>
</c:userShapes>
</file>

<file path=word/drawings/drawing2.xml><?xml version="1.0" encoding="utf-8"?>
<c:userShapes xmlns:c="http://schemas.openxmlformats.org/drawingml/2006/chart">
  <cdr:relSizeAnchor xmlns:cdr="http://schemas.openxmlformats.org/drawingml/2006/chartDrawing">
    <cdr:from>
      <cdr:x>0.26706</cdr:x>
      <cdr:y>0.88889</cdr:y>
    </cdr:from>
    <cdr:to>
      <cdr:x>0.40924</cdr:x>
      <cdr:y>0.96528</cdr:y>
    </cdr:to>
    <cdr:sp macro="" textlink="">
      <cdr:nvSpPr>
        <cdr:cNvPr id="2" name="Cuadro de texto 3"/>
        <cdr:cNvSpPr txBox="1"/>
      </cdr:nvSpPr>
      <cdr:spPr>
        <a:xfrm xmlns:a="http://schemas.openxmlformats.org/drawingml/2006/main">
          <a:off x="1323958" y="2438397"/>
          <a:ext cx="704850" cy="209553"/>
        </a:xfrm>
        <a:prstGeom xmlns:a="http://schemas.openxmlformats.org/drawingml/2006/main" prst="rect">
          <a:avLst/>
        </a:prstGeom>
        <a:noFill xmlns:a="http://schemas.openxmlformats.org/drawingml/2006/main"/>
        <a:ln xmlns:a="http://schemas.openxmlformats.org/drawingml/2006/main" w="6350">
          <a:noFill/>
        </a:ln>
      </cdr:spPr>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pPr>
            <a:lnSpc>
              <a:spcPct val="107000"/>
            </a:lnSpc>
            <a:spcAft>
              <a:spcPts val="800"/>
            </a:spcAft>
          </a:pPr>
          <a:r>
            <a:rPr lang="es-ES" sz="700">
              <a:effectLst/>
              <a:latin typeface="Calibri" panose="020F0502020204030204" pitchFamily="34" charset="0"/>
              <a:ea typeface="Calibri" panose="020F0502020204030204" pitchFamily="34" charset="0"/>
              <a:cs typeface="Times New Roman" panose="02020603050405020304" pitchFamily="18" charset="0"/>
            </a:rPr>
            <a:t>%PIM AF </a:t>
          </a:r>
          <a:endParaRPr lang="es-419"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JANPTGM727uLQP/QrcOfnwTNTw==">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e46ebcab-6810-4a23-ba07-c077580fd6d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o" ma:contentTypeID="0x0101007A977EA9AC95724BA88B07727459A2E8" ma:contentTypeVersion="13" ma:contentTypeDescription="Crear nuevo documento." ma:contentTypeScope="" ma:versionID="3c1e47d8457a5ddbbc3e2b4951fbfc0d">
  <xsd:schema xmlns:xsd="http://www.w3.org/2001/XMLSchema" xmlns:xs="http://www.w3.org/2001/XMLSchema" xmlns:p="http://schemas.microsoft.com/office/2006/metadata/properties" xmlns:ns3="e46ebcab-6810-4a23-ba07-c077580fd6df" xmlns:ns4="1c27979e-b7ad-40f0-9417-475dad0b4795" targetNamespace="http://schemas.microsoft.com/office/2006/metadata/properties" ma:root="true" ma:fieldsID="e1be994e42ab71ce4d4b052d11733fad" ns3:_="" ns4:_="">
    <xsd:import namespace="e46ebcab-6810-4a23-ba07-c077580fd6df"/>
    <xsd:import namespace="1c27979e-b7ad-40f0-9417-475dad0b4795"/>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LengthInSecond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6ebcab-6810-4a23-ba07-c077580fd6df"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c27979e-b7ad-40f0-9417-475dad0b4795" elementFormDefault="qualified">
    <xsd:import namespace="http://schemas.microsoft.com/office/2006/documentManagement/types"/>
    <xsd:import namespace="http://schemas.microsoft.com/office/infopath/2007/PartnerControls"/>
    <xsd:element name="SharedWithUsers" ma:index="9"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Detalles de uso compartido" ma:internalName="SharedWithDetails" ma:readOnly="true">
      <xsd:simpleType>
        <xsd:restriction base="dms:Note">
          <xsd:maxLength value="255"/>
        </xsd:restriction>
      </xsd:simpleType>
    </xsd:element>
    <xsd:element name="SharingHintHash" ma:index="11"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187A48C-0147-4F07-A88B-75C098FCE63F}">
  <ds:schemaRefs>
    <ds:schemaRef ds:uri="http://schemas.openxmlformats.org/officeDocument/2006/bibliography"/>
  </ds:schemaRefs>
</ds:datastoreItem>
</file>

<file path=customXml/itemProps3.xml><?xml version="1.0" encoding="utf-8"?>
<ds:datastoreItem xmlns:ds="http://schemas.openxmlformats.org/officeDocument/2006/customXml" ds:itemID="{584FF3E0-C9D6-4638-8845-F70C6D52F8AD}">
  <ds:schemaRefs>
    <ds:schemaRef ds:uri="http://schemas.microsoft.com/office/2006/metadata/properties"/>
    <ds:schemaRef ds:uri="http://schemas.microsoft.com/office/infopath/2007/PartnerControls"/>
    <ds:schemaRef ds:uri="e46ebcab-6810-4a23-ba07-c077580fd6df"/>
  </ds:schemaRefs>
</ds:datastoreItem>
</file>

<file path=customXml/itemProps4.xml><?xml version="1.0" encoding="utf-8"?>
<ds:datastoreItem xmlns:ds="http://schemas.openxmlformats.org/officeDocument/2006/customXml" ds:itemID="{48EEC691-742F-4083-B355-473A84DD8FF2}">
  <ds:schemaRefs>
    <ds:schemaRef ds:uri="http://schemas.microsoft.com/sharepoint/v3/contenttype/forms"/>
  </ds:schemaRefs>
</ds:datastoreItem>
</file>

<file path=customXml/itemProps5.xml><?xml version="1.0" encoding="utf-8"?>
<ds:datastoreItem xmlns:ds="http://schemas.openxmlformats.org/officeDocument/2006/customXml" ds:itemID="{B65C2A38-7A17-4AAD-94C0-3A19151B5B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6ebcab-6810-4a23-ba07-c077580fd6df"/>
    <ds:schemaRef ds:uri="1c27979e-b7ad-40f0-9417-475dad0b47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3517</TotalTime>
  <Pages>1</Pages>
  <Words>131350</Words>
  <Characters>722431</Characters>
  <Application>Microsoft Office Word</Application>
  <DocSecurity>0</DocSecurity>
  <Lines>6020</Lines>
  <Paragraphs>1704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852077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María Heredia</dc:creator>
  <cp:lastModifiedBy>Franco Gustavo Arroyo Gonzales</cp:lastModifiedBy>
  <cp:revision>7</cp:revision>
  <cp:lastPrinted>2023-08-23T01:33:00Z</cp:lastPrinted>
  <dcterms:created xsi:type="dcterms:W3CDTF">2023-08-23T22:16:00Z</dcterms:created>
  <dcterms:modified xsi:type="dcterms:W3CDTF">2023-09-13T15:27:00Z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0x0101007A977EA9AC95724BA88B07727459A2E8</vt:lpwstr>
  </property>
</Properties>
</file>